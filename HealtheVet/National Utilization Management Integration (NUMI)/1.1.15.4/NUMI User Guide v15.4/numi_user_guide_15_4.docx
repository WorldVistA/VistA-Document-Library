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5AD" w:rsidRPr="0087588A" w:rsidRDefault="00EE55AD" w:rsidP="00997B50">
      <w:pPr>
        <w:pStyle w:val="InstructionalTextMainTitle"/>
        <w:ind w:left="720"/>
      </w:pPr>
      <w:r w:rsidRPr="0087588A">
        <w:rPr>
          <w:rFonts w:ascii="Arial" w:hAnsi="Arial" w:cs="Arial"/>
          <w:b/>
          <w:i w:val="0"/>
          <w:color w:val="000000" w:themeColor="text1"/>
          <w:sz w:val="36"/>
          <w:szCs w:val="36"/>
        </w:rPr>
        <w:t>User Guide</w:t>
      </w:r>
      <w:r w:rsidR="00AE6275" w:rsidRPr="0087588A">
        <w:rPr>
          <w:rFonts w:ascii="Arial" w:hAnsi="Arial" w:cs="Arial"/>
          <w:b/>
          <w:i w:val="0"/>
          <w:color w:val="000000" w:themeColor="text1"/>
          <w:sz w:val="36"/>
          <w:szCs w:val="36"/>
        </w:rPr>
        <w:t xml:space="preserve"> for National U</w:t>
      </w:r>
      <w:r w:rsidR="00997B50" w:rsidRPr="0087588A">
        <w:rPr>
          <w:rFonts w:ascii="Arial" w:hAnsi="Arial" w:cs="Arial"/>
          <w:b/>
          <w:i w:val="0"/>
          <w:color w:val="000000" w:themeColor="text1"/>
          <w:sz w:val="36"/>
          <w:szCs w:val="36"/>
        </w:rPr>
        <w:t xml:space="preserve">tilization Management </w:t>
      </w:r>
      <w:r w:rsidR="00B046DB" w:rsidRPr="0087588A">
        <w:rPr>
          <w:rFonts w:ascii="Arial" w:hAnsi="Arial" w:cs="Arial"/>
          <w:b/>
          <w:i w:val="0"/>
          <w:color w:val="000000" w:themeColor="text1"/>
          <w:sz w:val="36"/>
          <w:szCs w:val="36"/>
        </w:rPr>
        <w:t xml:space="preserve">Integration </w:t>
      </w:r>
      <w:r w:rsidR="00997B50" w:rsidRPr="0087588A">
        <w:rPr>
          <w:rFonts w:ascii="Arial" w:hAnsi="Arial" w:cs="Arial"/>
          <w:b/>
          <w:i w:val="0"/>
          <w:color w:val="000000" w:themeColor="text1"/>
          <w:sz w:val="36"/>
          <w:szCs w:val="36"/>
        </w:rPr>
        <w:t>(NUMI)</w:t>
      </w:r>
    </w:p>
    <w:p w:rsidR="00C85412" w:rsidRPr="0087588A" w:rsidRDefault="00C85412" w:rsidP="00C85412">
      <w:pPr>
        <w:pStyle w:val="CoverTitleInstructions"/>
        <w:spacing w:before="1200" w:after="1200"/>
      </w:pPr>
      <w:r w:rsidRPr="0087588A">
        <w:rPr>
          <w:noProof/>
        </w:rPr>
        <w:drawing>
          <wp:inline distT="0" distB="0" distL="0" distR="0" wp14:anchorId="0C41736C" wp14:editId="45F5C057">
            <wp:extent cx="2171700" cy="2171700"/>
            <wp:effectExtent l="0" t="0" r="0" b="0"/>
            <wp:docPr id="4" name="Picture 4"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256104" w:rsidRPr="0087588A" w:rsidRDefault="002C3F84" w:rsidP="00C85412">
      <w:pPr>
        <w:pStyle w:val="InstructionalTextTitle2"/>
        <w:rPr>
          <w:b/>
          <w:i w:val="0"/>
          <w:color w:val="auto"/>
          <w:sz w:val="32"/>
          <w:szCs w:val="24"/>
        </w:rPr>
      </w:pPr>
      <w:r w:rsidRPr="0087588A">
        <w:rPr>
          <w:rFonts w:ascii="Arial" w:hAnsi="Arial" w:cs="Arial"/>
          <w:b/>
          <w:i w:val="0"/>
          <w:color w:val="auto"/>
          <w:sz w:val="36"/>
          <w:szCs w:val="36"/>
        </w:rPr>
        <w:t xml:space="preserve">Department of Veteran Affairs </w:t>
      </w:r>
    </w:p>
    <w:p w:rsidR="00256104" w:rsidRPr="0087588A" w:rsidRDefault="00256104" w:rsidP="00C85412">
      <w:pPr>
        <w:pStyle w:val="InstructionalTextTitle2"/>
        <w:rPr>
          <w:b/>
          <w:i w:val="0"/>
          <w:color w:val="auto"/>
          <w:sz w:val="32"/>
          <w:szCs w:val="24"/>
        </w:rPr>
      </w:pPr>
    </w:p>
    <w:p w:rsidR="00C85412" w:rsidRPr="0087588A" w:rsidRDefault="00695F68" w:rsidP="00C85412">
      <w:pPr>
        <w:pStyle w:val="InstructionalTextTitle2"/>
        <w:rPr>
          <w:rFonts w:ascii="Arial" w:hAnsi="Arial" w:cs="Arial"/>
          <w:b/>
          <w:i w:val="0"/>
          <w:color w:val="000000" w:themeColor="text1"/>
          <w:sz w:val="32"/>
          <w:szCs w:val="24"/>
        </w:rPr>
      </w:pPr>
      <w:r>
        <w:rPr>
          <w:b/>
          <w:i w:val="0"/>
          <w:color w:val="auto"/>
          <w:sz w:val="32"/>
          <w:szCs w:val="24"/>
        </w:rPr>
        <w:t>Nov</w:t>
      </w:r>
      <w:r w:rsidRPr="0087588A">
        <w:rPr>
          <w:b/>
          <w:i w:val="0"/>
          <w:color w:val="auto"/>
          <w:sz w:val="32"/>
          <w:szCs w:val="24"/>
        </w:rPr>
        <w:t xml:space="preserve"> </w:t>
      </w:r>
      <w:r w:rsidR="003E4A71" w:rsidRPr="0087588A">
        <w:rPr>
          <w:b/>
          <w:i w:val="0"/>
          <w:color w:val="auto"/>
          <w:sz w:val="32"/>
          <w:szCs w:val="24"/>
        </w:rPr>
        <w:t>2017</w:t>
      </w:r>
    </w:p>
    <w:p w:rsidR="00E44B12" w:rsidRPr="0087588A" w:rsidRDefault="003E4A71" w:rsidP="00C85412">
      <w:pPr>
        <w:pStyle w:val="InstructionalTextTitle2"/>
        <w:rPr>
          <w:rFonts w:ascii="Arial" w:hAnsi="Arial" w:cs="Arial"/>
          <w:b/>
          <w:i w:val="0"/>
          <w:color w:val="auto"/>
          <w:sz w:val="36"/>
          <w:szCs w:val="28"/>
        </w:rPr>
      </w:pPr>
      <w:r w:rsidRPr="0087588A">
        <w:rPr>
          <w:b/>
          <w:i w:val="0"/>
          <w:color w:val="auto"/>
          <w:sz w:val="32"/>
        </w:rPr>
        <w:t>Version 1.1.15.</w:t>
      </w:r>
      <w:r w:rsidR="00695F68" w:rsidRPr="006C6F76">
        <w:rPr>
          <w:b/>
          <w:i w:val="0"/>
          <w:color w:val="auto"/>
          <w:sz w:val="32"/>
        </w:rPr>
        <w:t>4</w:t>
      </w:r>
    </w:p>
    <w:p w:rsidR="000E69FA" w:rsidRPr="0087588A" w:rsidRDefault="000E69FA" w:rsidP="000E69FA">
      <w:pPr>
        <w:pStyle w:val="BodyText"/>
        <w:rPr>
          <w:i/>
          <w:iCs/>
          <w:color w:val="0000FF"/>
          <w:sz w:val="22"/>
        </w:rPr>
        <w:sectPr w:rsidR="000E69FA" w:rsidRPr="0087588A" w:rsidSect="00C01719">
          <w:footerReference w:type="even" r:id="rId14"/>
          <w:footerReference w:type="first" r:id="rId15"/>
          <w:pgSz w:w="12240" w:h="15840" w:code="1"/>
          <w:pgMar w:top="2250" w:right="1440" w:bottom="1440" w:left="1440" w:header="864" w:footer="720" w:gutter="0"/>
          <w:pgNumType w:start="1"/>
          <w:cols w:space="720"/>
          <w:vAlign w:val="center"/>
          <w:docGrid w:linePitch="360"/>
        </w:sectPr>
      </w:pPr>
      <w:r w:rsidRPr="0087588A">
        <w:rPr>
          <w:i/>
          <w:iCs/>
          <w:color w:val="0000FF"/>
          <w:sz w:val="22"/>
        </w:rPr>
        <w:t>.</w:t>
      </w:r>
    </w:p>
    <w:p w:rsidR="004F3A80" w:rsidRPr="0087588A" w:rsidRDefault="004F3A80" w:rsidP="004F3A80">
      <w:pPr>
        <w:pStyle w:val="Title2"/>
      </w:pPr>
      <w:r w:rsidRPr="0087588A">
        <w:lastRenderedPageBreak/>
        <w:t>Revision History</w:t>
      </w:r>
    </w:p>
    <w:tbl>
      <w:tblPr>
        <w:tblW w:w="9576"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548"/>
        <w:gridCol w:w="1308"/>
        <w:gridCol w:w="4399"/>
        <w:gridCol w:w="2321"/>
      </w:tblGrid>
      <w:tr w:rsidR="00626F9A" w:rsidRPr="0087588A" w:rsidTr="00A57B17">
        <w:trPr>
          <w:trHeight w:val="548"/>
          <w:tblHeader/>
        </w:trPr>
        <w:tc>
          <w:tcPr>
            <w:tcW w:w="808" w:type="pct"/>
            <w:shd w:val="clear" w:color="auto" w:fill="F2F2F2"/>
          </w:tcPr>
          <w:p w:rsidR="00626F9A" w:rsidRPr="0087588A" w:rsidRDefault="00626F9A" w:rsidP="00626F9A">
            <w:pPr>
              <w:pStyle w:val="TableHeading"/>
            </w:pPr>
            <w:r w:rsidRPr="0087588A">
              <w:t>Date</w:t>
            </w:r>
          </w:p>
        </w:tc>
        <w:tc>
          <w:tcPr>
            <w:tcW w:w="683" w:type="pct"/>
            <w:shd w:val="clear" w:color="auto" w:fill="F2F2F2"/>
          </w:tcPr>
          <w:p w:rsidR="00626F9A" w:rsidRPr="0087588A" w:rsidRDefault="00257CBB" w:rsidP="00A57B17">
            <w:pPr>
              <w:pStyle w:val="TableHeading"/>
            </w:pPr>
            <w:r w:rsidRPr="0087588A">
              <w:t>Document Version No.</w:t>
            </w:r>
          </w:p>
        </w:tc>
        <w:tc>
          <w:tcPr>
            <w:tcW w:w="2297" w:type="pct"/>
            <w:shd w:val="clear" w:color="auto" w:fill="F2F2F2"/>
          </w:tcPr>
          <w:p w:rsidR="00626F9A" w:rsidRPr="0087588A" w:rsidRDefault="00626F9A" w:rsidP="00626F9A">
            <w:pPr>
              <w:pStyle w:val="TableHeading"/>
            </w:pPr>
            <w:r w:rsidRPr="0087588A">
              <w:t>Description</w:t>
            </w:r>
          </w:p>
        </w:tc>
        <w:tc>
          <w:tcPr>
            <w:tcW w:w="1212" w:type="pct"/>
            <w:shd w:val="clear" w:color="auto" w:fill="F2F2F2"/>
          </w:tcPr>
          <w:p w:rsidR="00626F9A" w:rsidRPr="0087588A" w:rsidRDefault="00626F9A" w:rsidP="00626F9A">
            <w:pPr>
              <w:pStyle w:val="TableHeading"/>
            </w:pPr>
            <w:r w:rsidRPr="0087588A">
              <w:t>Author</w:t>
            </w:r>
          </w:p>
        </w:tc>
      </w:tr>
      <w:tr w:rsidR="00626F9A" w:rsidRPr="0087588A" w:rsidTr="00A57B17">
        <w:trPr>
          <w:trHeight w:val="530"/>
        </w:trPr>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6/1/2009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Initial draft</w:t>
            </w:r>
            <w:r w:rsidRPr="0087588A">
              <w:rPr>
                <w:rFonts w:ascii="Times New Roman" w:hAnsi="Times New Roman" w:cs="Times New Roman"/>
                <w:spacing w:val="-2"/>
              </w:rPr>
              <w:t xml:space="preserve"> </w:t>
            </w:r>
            <w:r w:rsidRPr="0087588A">
              <w:rPr>
                <w:rFonts w:ascii="Times New Roman" w:hAnsi="Times New Roman" w:cs="Times New Roman"/>
              </w:rPr>
              <w:t>delivered to</w:t>
            </w:r>
            <w:r w:rsidRPr="0087588A">
              <w:rPr>
                <w:rFonts w:ascii="Times New Roman" w:hAnsi="Times New Roman" w:cs="Times New Roman"/>
                <w:spacing w:val="-2"/>
              </w:rPr>
              <w:t xml:space="preserve"> </w:t>
            </w:r>
            <w:r w:rsidRPr="0087588A">
              <w:rPr>
                <w:rFonts w:ascii="Times New Roman" w:hAnsi="Times New Roman" w:cs="Times New Roman"/>
              </w:rPr>
              <w:t>VA</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7/13/2009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with </w:t>
            </w:r>
            <w:r w:rsidRPr="0087588A">
              <w:rPr>
                <w:rFonts w:ascii="Times New Roman" w:hAnsi="Times New Roman" w:cs="Times New Roman"/>
                <w:spacing w:val="-1"/>
              </w:rPr>
              <w:t>placeholders</w:t>
            </w:r>
            <w:r w:rsidRPr="0087588A">
              <w:rPr>
                <w:rFonts w:ascii="Times New Roman" w:hAnsi="Times New Roman" w:cs="Times New Roman"/>
              </w:rPr>
              <w:t xml:space="preserve"> for 16 </w:t>
            </w:r>
            <w:r w:rsidRPr="0087588A">
              <w:rPr>
                <w:rFonts w:ascii="Times New Roman" w:hAnsi="Times New Roman" w:cs="Times New Roman"/>
                <w:spacing w:val="-1"/>
              </w:rPr>
              <w:t>new</w:t>
            </w:r>
            <w:r w:rsidRPr="0087588A">
              <w:rPr>
                <w:rFonts w:ascii="Times New Roman" w:hAnsi="Times New Roman" w:cs="Times New Roman"/>
                <w:spacing w:val="26"/>
              </w:rPr>
              <w:t xml:space="preserve"> </w:t>
            </w:r>
            <w:r w:rsidRPr="0087588A">
              <w:rPr>
                <w:rFonts w:ascii="Times New Roman" w:hAnsi="Times New Roman" w:cs="Times New Roman"/>
                <w:spacing w:val="-1"/>
              </w:rPr>
              <w:t>requirements;</w:t>
            </w:r>
            <w:r w:rsidRPr="0087588A">
              <w:rPr>
                <w:rFonts w:ascii="Times New Roman" w:hAnsi="Times New Roman" w:cs="Times New Roman"/>
              </w:rPr>
              <w:t xml:space="preserve"> will</w:t>
            </w:r>
            <w:r w:rsidRPr="0087588A">
              <w:rPr>
                <w:rFonts w:ascii="Times New Roman" w:hAnsi="Times New Roman" w:cs="Times New Roman"/>
                <w:spacing w:val="-1"/>
              </w:rPr>
              <w:t xml:space="preserve"> </w:t>
            </w:r>
            <w:r w:rsidRPr="0087588A">
              <w:rPr>
                <w:rFonts w:ascii="Times New Roman" w:hAnsi="Times New Roman" w:cs="Times New Roman"/>
              </w:rPr>
              <w:t xml:space="preserve">subsequently </w:t>
            </w:r>
            <w:r w:rsidRPr="0087588A">
              <w:rPr>
                <w:rFonts w:ascii="Times New Roman" w:hAnsi="Times New Roman" w:cs="Times New Roman"/>
                <w:spacing w:val="-1"/>
              </w:rPr>
              <w:t>update</w:t>
            </w:r>
            <w:r w:rsidRPr="0087588A">
              <w:rPr>
                <w:rFonts w:ascii="Times New Roman" w:hAnsi="Times New Roman" w:cs="Times New Roman"/>
              </w:rPr>
              <w:t xml:space="preserve"> </w:t>
            </w:r>
            <w:r w:rsidRPr="0087588A">
              <w:rPr>
                <w:rFonts w:ascii="Times New Roman" w:hAnsi="Times New Roman" w:cs="Times New Roman"/>
                <w:spacing w:val="-1"/>
              </w:rPr>
              <w:t>this</w:t>
            </w:r>
            <w:r w:rsidRPr="0087588A">
              <w:rPr>
                <w:rFonts w:ascii="Times New Roman" w:hAnsi="Times New Roman" w:cs="Times New Roman"/>
                <w:spacing w:val="35"/>
              </w:rPr>
              <w:t xml:space="preserve"> </w:t>
            </w:r>
            <w:r w:rsidRPr="0087588A">
              <w:rPr>
                <w:rFonts w:ascii="Times New Roman" w:hAnsi="Times New Roman" w:cs="Times New Roman"/>
              </w:rPr>
              <w:t xml:space="preserve">guide with </w:t>
            </w:r>
            <w:r w:rsidRPr="0087588A">
              <w:rPr>
                <w:rFonts w:ascii="Times New Roman" w:hAnsi="Times New Roman" w:cs="Times New Roman"/>
                <w:spacing w:val="-1"/>
              </w:rPr>
              <w:t>functionality,</w:t>
            </w:r>
            <w:r w:rsidRPr="0087588A">
              <w:rPr>
                <w:rFonts w:ascii="Times New Roman" w:hAnsi="Times New Roman" w:cs="Times New Roman"/>
                <w:spacing w:val="-2"/>
              </w:rPr>
              <w:t xml:space="preserve"> </w:t>
            </w:r>
            <w:r w:rsidRPr="0087588A">
              <w:rPr>
                <w:rFonts w:ascii="Times New Roman" w:hAnsi="Times New Roman" w:cs="Times New Roman"/>
              </w:rPr>
              <w:t xml:space="preserve">navigation </w:t>
            </w:r>
            <w:r w:rsidRPr="0087588A">
              <w:rPr>
                <w:rFonts w:ascii="Times New Roman" w:hAnsi="Times New Roman" w:cs="Times New Roman"/>
                <w:spacing w:val="-1"/>
              </w:rPr>
              <w:t>steps</w:t>
            </w:r>
            <w:r w:rsidRPr="0087588A">
              <w:rPr>
                <w:rFonts w:ascii="Times New Roman" w:hAnsi="Times New Roman" w:cs="Times New Roman"/>
              </w:rPr>
              <w:t xml:space="preserve"> and</w:t>
            </w:r>
            <w:r w:rsidRPr="0087588A">
              <w:rPr>
                <w:rFonts w:ascii="Times New Roman" w:hAnsi="Times New Roman" w:cs="Times New Roman"/>
                <w:spacing w:val="33"/>
              </w:rPr>
              <w:t xml:space="preserve"> </w:t>
            </w:r>
            <w:r w:rsidRPr="0087588A">
              <w:rPr>
                <w:rFonts w:ascii="Times New Roman" w:hAnsi="Times New Roman" w:cs="Times New Roman"/>
                <w:spacing w:val="-1"/>
              </w:rPr>
              <w:t>screenshots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7/20/2009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Modified </w:t>
            </w:r>
            <w:r w:rsidRPr="0087588A">
              <w:rPr>
                <w:rFonts w:ascii="Times New Roman" w:hAnsi="Times New Roman" w:cs="Times New Roman"/>
                <w:spacing w:val="-1"/>
              </w:rPr>
              <w:t>Reports</w:t>
            </w:r>
            <w:r w:rsidRPr="0087588A">
              <w:rPr>
                <w:rFonts w:ascii="Times New Roman" w:hAnsi="Times New Roman" w:cs="Times New Roman"/>
              </w:rPr>
              <w:t xml:space="preserve"> </w:t>
            </w:r>
            <w:r w:rsidRPr="0087588A">
              <w:rPr>
                <w:rFonts w:ascii="Times New Roman" w:hAnsi="Times New Roman" w:cs="Times New Roman"/>
                <w:spacing w:val="-1"/>
              </w:rPr>
              <w:t>chapter</w:t>
            </w:r>
            <w:r w:rsidRPr="0087588A">
              <w:rPr>
                <w:rFonts w:ascii="Times New Roman" w:hAnsi="Times New Roman" w:cs="Times New Roman"/>
              </w:rPr>
              <w:t xml:space="preserve"> with 3 new</w:t>
            </w:r>
            <w:r w:rsidRPr="0087588A">
              <w:rPr>
                <w:rFonts w:ascii="Times New Roman" w:hAnsi="Times New Roman" w:cs="Times New Roman"/>
                <w:spacing w:val="-2"/>
              </w:rPr>
              <w:t xml:space="preserve"> </w:t>
            </w:r>
            <w:r w:rsidRPr="0087588A">
              <w:rPr>
                <w:rFonts w:ascii="Times New Roman" w:hAnsi="Times New Roman" w:cs="Times New Roman"/>
              </w:rPr>
              <w:t>reports</w:t>
            </w:r>
            <w:r w:rsidRPr="0087588A">
              <w:rPr>
                <w:rFonts w:ascii="Times New Roman" w:hAnsi="Times New Roman" w:cs="Times New Roman"/>
                <w:spacing w:val="21"/>
              </w:rPr>
              <w:t xml:space="preserve"> </w:t>
            </w:r>
            <w:r w:rsidRPr="0087588A">
              <w:rPr>
                <w:rFonts w:ascii="Times New Roman" w:hAnsi="Times New Roman" w:cs="Times New Roman"/>
              </w:rPr>
              <w:t>and updates to 1 existing report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7/21/2009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screenshots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7/22/2009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Reports </w:t>
            </w:r>
            <w:r w:rsidRPr="0087588A">
              <w:rPr>
                <w:rFonts w:ascii="Times New Roman" w:hAnsi="Times New Roman" w:cs="Times New Roman"/>
                <w:spacing w:val="-1"/>
              </w:rPr>
              <w:t>chapter</w:t>
            </w:r>
            <w:r w:rsidRPr="0087588A">
              <w:rPr>
                <w:rFonts w:ascii="Times New Roman" w:hAnsi="Times New Roman" w:cs="Times New Roman"/>
              </w:rPr>
              <w:t xml:space="preserve"> to </w:t>
            </w:r>
            <w:r w:rsidRPr="0087588A">
              <w:rPr>
                <w:rFonts w:ascii="Times New Roman" w:hAnsi="Times New Roman" w:cs="Times New Roman"/>
                <w:spacing w:val="-1"/>
              </w:rPr>
              <w:t xml:space="preserve">include </w:t>
            </w:r>
            <w:r w:rsidRPr="0087588A">
              <w:rPr>
                <w:rFonts w:ascii="Times New Roman" w:hAnsi="Times New Roman" w:cs="Times New Roman"/>
              </w:rPr>
              <w:t>new</w:t>
            </w:r>
            <w:r w:rsidRPr="0087588A">
              <w:rPr>
                <w:rFonts w:ascii="Times New Roman" w:hAnsi="Times New Roman" w:cs="Times New Roman"/>
                <w:spacing w:val="23"/>
              </w:rPr>
              <w:t xml:space="preserve"> </w:t>
            </w:r>
            <w:r w:rsidRPr="0087588A">
              <w:rPr>
                <w:rFonts w:ascii="Times New Roman" w:hAnsi="Times New Roman" w:cs="Times New Roman"/>
              </w:rPr>
              <w:t xml:space="preserve">reports, </w:t>
            </w:r>
            <w:r w:rsidRPr="0087588A">
              <w:rPr>
                <w:rFonts w:ascii="Times New Roman" w:hAnsi="Times New Roman" w:cs="Times New Roman"/>
                <w:spacing w:val="-1"/>
              </w:rPr>
              <w:t>screenshots</w:t>
            </w:r>
            <w:r w:rsidRPr="0087588A">
              <w:rPr>
                <w:rFonts w:ascii="Times New Roman" w:hAnsi="Times New Roman" w:cs="Times New Roman"/>
              </w:rPr>
              <w:t xml:space="preserve"> and</w:t>
            </w:r>
            <w:r w:rsidRPr="0087588A">
              <w:rPr>
                <w:rFonts w:ascii="Times New Roman" w:hAnsi="Times New Roman" w:cs="Times New Roman"/>
                <w:spacing w:val="-2"/>
              </w:rPr>
              <w:t xml:space="preserve"> </w:t>
            </w:r>
            <w:r w:rsidRPr="0087588A">
              <w:rPr>
                <w:rFonts w:ascii="Times New Roman" w:hAnsi="Times New Roman" w:cs="Times New Roman"/>
              </w:rPr>
              <w:t xml:space="preserve">navigation </w:t>
            </w:r>
            <w:r w:rsidRPr="0087588A">
              <w:rPr>
                <w:rFonts w:ascii="Times New Roman" w:hAnsi="Times New Roman" w:cs="Times New Roman"/>
                <w:spacing w:val="-1"/>
              </w:rPr>
              <w:t>steps.</w:t>
            </w:r>
            <w:r w:rsidRPr="0087588A">
              <w:rPr>
                <w:rFonts w:ascii="Times New Roman" w:hAnsi="Times New Roman" w:cs="Times New Roman"/>
                <w:spacing w:val="27"/>
              </w:rPr>
              <w:t xml:space="preserve"> </w:t>
            </w:r>
            <w:r w:rsidRPr="0087588A">
              <w:rPr>
                <w:rFonts w:ascii="Times New Roman" w:hAnsi="Times New Roman" w:cs="Times New Roman"/>
              </w:rPr>
              <w:t>Updated Section 7.3.</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Patient </w:t>
            </w:r>
            <w:r w:rsidRPr="0087588A">
              <w:rPr>
                <w:rFonts w:ascii="Times New Roman" w:hAnsi="Times New Roman" w:cs="Times New Roman"/>
                <w:spacing w:val="-1"/>
              </w:rPr>
              <w:t>Selection,</w:t>
            </w:r>
            <w:r w:rsidRPr="0087588A">
              <w:rPr>
                <w:rFonts w:ascii="Times New Roman" w:hAnsi="Times New Roman" w:cs="Times New Roman"/>
              </w:rPr>
              <w:t xml:space="preserve"> History, </w:t>
            </w:r>
            <w:r w:rsidRPr="0087588A">
              <w:rPr>
                <w:rFonts w:ascii="Times New Roman" w:hAnsi="Times New Roman" w:cs="Times New Roman"/>
                <w:spacing w:val="-1"/>
              </w:rPr>
              <w:t>Primary</w:t>
            </w:r>
            <w:r w:rsidRPr="0087588A">
              <w:rPr>
                <w:rFonts w:ascii="Times New Roman" w:hAnsi="Times New Roman" w:cs="Times New Roman"/>
                <w:spacing w:val="21"/>
              </w:rPr>
              <w:t xml:space="preserve"> </w:t>
            </w:r>
            <w:r w:rsidRPr="0087588A">
              <w:rPr>
                <w:rFonts w:ascii="Times New Roman" w:hAnsi="Times New Roman" w:cs="Times New Roman"/>
              </w:rPr>
              <w:t xml:space="preserve">Review, Reports and </w:t>
            </w:r>
            <w:r w:rsidRPr="0087588A">
              <w:rPr>
                <w:rFonts w:ascii="Times New Roman" w:hAnsi="Times New Roman" w:cs="Times New Roman"/>
                <w:spacing w:val="-1"/>
              </w:rPr>
              <w:t>Tools</w:t>
            </w:r>
            <w:r w:rsidRPr="0087588A">
              <w:rPr>
                <w:rFonts w:ascii="Times New Roman" w:hAnsi="Times New Roman" w:cs="Times New Roman"/>
              </w:rPr>
              <w:t xml:space="preserve"> screens to reflect</w:t>
            </w:r>
            <w:r w:rsidRPr="0087588A">
              <w:rPr>
                <w:rFonts w:ascii="Times New Roman" w:hAnsi="Times New Roman" w:cs="Times New Roman"/>
                <w:spacing w:val="24"/>
              </w:rPr>
              <w:t xml:space="preserve"> </w:t>
            </w:r>
            <w:r w:rsidRPr="0087588A">
              <w:rPr>
                <w:rFonts w:ascii="Times New Roman" w:hAnsi="Times New Roman" w:cs="Times New Roman"/>
              </w:rPr>
              <w:t xml:space="preserve">new and enhanced </w:t>
            </w:r>
            <w:r w:rsidRPr="0087588A">
              <w:rPr>
                <w:rFonts w:ascii="Times New Roman" w:hAnsi="Times New Roman" w:cs="Times New Roman"/>
                <w:spacing w:val="-1"/>
              </w:rPr>
              <w:t>functionality</w:t>
            </w:r>
            <w:r w:rsidRPr="0087588A">
              <w:rPr>
                <w:rFonts w:ascii="Times New Roman" w:hAnsi="Times New Roman" w:cs="Times New Roman"/>
              </w:rPr>
              <w:t xml:space="preserve"> in </w:t>
            </w:r>
            <w:r w:rsidRPr="0087588A">
              <w:rPr>
                <w:rFonts w:ascii="Times New Roman" w:hAnsi="Times New Roman" w:cs="Times New Roman"/>
                <w:spacing w:val="-1"/>
              </w:rPr>
              <w:t>“sweet</w:t>
            </w:r>
            <w:r w:rsidRPr="0087588A">
              <w:rPr>
                <w:rFonts w:ascii="Times New Roman" w:hAnsi="Times New Roman" w:cs="Times New Roman"/>
                <w:spacing w:val="33"/>
              </w:rPr>
              <w:t xml:space="preserve"> </w:t>
            </w:r>
            <w:r w:rsidRPr="0087588A">
              <w:rPr>
                <w:rFonts w:ascii="Times New Roman" w:hAnsi="Times New Roman" w:cs="Times New Roman"/>
              </w:rPr>
              <w:t xml:space="preserve">16” </w:t>
            </w:r>
            <w:r w:rsidR="00143559" w:rsidRPr="0087588A">
              <w:rPr>
                <w:rFonts w:ascii="Times New Roman" w:hAnsi="Times New Roman" w:cs="Times New Roman"/>
              </w:rPr>
              <w:t>Track</w:t>
            </w:r>
            <w:r w:rsidRPr="0087588A">
              <w:rPr>
                <w:rFonts w:ascii="Times New Roman" w:hAnsi="Times New Roman" w:cs="Times New Roman"/>
              </w:rPr>
              <w:t xml:space="preserve"> </w:t>
            </w:r>
            <w:r w:rsidRPr="0087588A">
              <w:rPr>
                <w:rFonts w:ascii="Times New Roman" w:hAnsi="Times New Roman" w:cs="Times New Roman"/>
                <w:spacing w:val="-1"/>
              </w:rPr>
              <w:t>tickets.</w:t>
            </w:r>
            <w:r w:rsidRPr="0087588A">
              <w:rPr>
                <w:rFonts w:ascii="Times New Roman" w:hAnsi="Times New Roman" w:cs="Times New Roman"/>
              </w:rPr>
              <w:t xml:space="preserve"> Updated </w:t>
            </w:r>
            <w:r w:rsidRPr="0087588A">
              <w:rPr>
                <w:rFonts w:ascii="Times New Roman" w:hAnsi="Times New Roman" w:cs="Times New Roman"/>
                <w:spacing w:val="-1"/>
              </w:rPr>
              <w:t>Section</w:t>
            </w:r>
            <w:r w:rsidRPr="0087588A">
              <w:rPr>
                <w:rFonts w:ascii="Times New Roman" w:hAnsi="Times New Roman" w:cs="Times New Roman"/>
              </w:rPr>
              <w:t xml:space="preserve"> 7.6.</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hAnsi="Times New Roman" w:cs="Times New Roman"/>
                <w:sz w:val="20"/>
                <w:szCs w:val="20"/>
              </w:rPr>
              <w:t>7/29/2009;</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7/31/2009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ind w:left="102" w:right="342"/>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Reports </w:t>
            </w:r>
            <w:r w:rsidRPr="0087588A">
              <w:rPr>
                <w:rFonts w:ascii="Times New Roman" w:hAnsi="Times New Roman" w:cs="Times New Roman"/>
                <w:spacing w:val="-1"/>
                <w:sz w:val="20"/>
                <w:szCs w:val="20"/>
              </w:rPr>
              <w:t>chapter</w:t>
            </w:r>
            <w:r w:rsidRPr="0087588A">
              <w:rPr>
                <w:rFonts w:ascii="Times New Roman" w:hAnsi="Times New Roman" w:cs="Times New Roman"/>
                <w:sz w:val="20"/>
                <w:szCs w:val="20"/>
              </w:rPr>
              <w:t xml:space="preserve"> to </w:t>
            </w:r>
            <w:r w:rsidRPr="0087588A">
              <w:rPr>
                <w:rFonts w:ascii="Times New Roman" w:hAnsi="Times New Roman" w:cs="Times New Roman"/>
                <w:spacing w:val="-1"/>
                <w:sz w:val="20"/>
                <w:szCs w:val="20"/>
              </w:rPr>
              <w:t xml:space="preserve">include </w:t>
            </w:r>
            <w:r w:rsidRPr="0087588A">
              <w:rPr>
                <w:rFonts w:ascii="Times New Roman" w:hAnsi="Times New Roman" w:cs="Times New Roman"/>
                <w:sz w:val="20"/>
                <w:szCs w:val="20"/>
              </w:rPr>
              <w:t>revised</w:t>
            </w:r>
            <w:r w:rsidRPr="0087588A">
              <w:rPr>
                <w:rFonts w:ascii="Times New Roman" w:hAnsi="Times New Roman" w:cs="Times New Roman"/>
                <w:spacing w:val="23"/>
                <w:sz w:val="20"/>
                <w:szCs w:val="20"/>
              </w:rPr>
              <w:t xml:space="preserve"> </w:t>
            </w:r>
            <w:r w:rsidRPr="0087588A">
              <w:rPr>
                <w:rFonts w:ascii="Times New Roman" w:hAnsi="Times New Roman" w:cs="Times New Roman"/>
                <w:spacing w:val="-1"/>
                <w:sz w:val="20"/>
                <w:szCs w:val="20"/>
              </w:rPr>
              <w:t>screenshots.</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Updated</w:t>
            </w:r>
            <w:r w:rsidRPr="0087588A">
              <w:rPr>
                <w:rFonts w:ascii="Times New Roman" w:hAnsi="Times New Roman" w:cs="Times New Roman"/>
                <w:sz w:val="20"/>
                <w:szCs w:val="20"/>
              </w:rPr>
              <w:t xml:space="preserve"> navigation </w:t>
            </w:r>
            <w:r w:rsidRPr="0087588A">
              <w:rPr>
                <w:rFonts w:ascii="Times New Roman" w:hAnsi="Times New Roman" w:cs="Times New Roman"/>
                <w:spacing w:val="-1"/>
                <w:sz w:val="20"/>
                <w:szCs w:val="20"/>
              </w:rPr>
              <w:t xml:space="preserve">steps </w:t>
            </w:r>
            <w:r w:rsidRPr="0087588A">
              <w:rPr>
                <w:rFonts w:ascii="Times New Roman" w:hAnsi="Times New Roman" w:cs="Times New Roman"/>
                <w:sz w:val="20"/>
                <w:szCs w:val="20"/>
              </w:rPr>
              <w:t>and</w:t>
            </w:r>
            <w:r w:rsidRPr="0087588A">
              <w:rPr>
                <w:rFonts w:ascii="Times New Roman" w:hAnsi="Times New Roman" w:cs="Times New Roman"/>
                <w:spacing w:val="39"/>
                <w:sz w:val="20"/>
                <w:szCs w:val="20"/>
              </w:rPr>
              <w:t xml:space="preserve"> </w:t>
            </w:r>
            <w:r w:rsidRPr="0087588A">
              <w:rPr>
                <w:rFonts w:ascii="Times New Roman" w:hAnsi="Times New Roman" w:cs="Times New Roman"/>
                <w:sz w:val="20"/>
                <w:szCs w:val="20"/>
              </w:rPr>
              <w:t xml:space="preserve">refined some </w:t>
            </w:r>
            <w:r w:rsidRPr="0087588A">
              <w:rPr>
                <w:rFonts w:ascii="Times New Roman" w:hAnsi="Times New Roman" w:cs="Times New Roman"/>
                <w:spacing w:val="-1"/>
                <w:sz w:val="20"/>
                <w:szCs w:val="20"/>
              </w:rPr>
              <w:t>functionality</w:t>
            </w:r>
            <w:r w:rsidRPr="0087588A">
              <w:rPr>
                <w:rFonts w:ascii="Times New Roman" w:hAnsi="Times New Roman" w:cs="Times New Roman"/>
                <w:sz w:val="20"/>
                <w:szCs w:val="20"/>
              </w:rPr>
              <w:t xml:space="preserve"> write-ups.</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index</w:t>
            </w:r>
            <w:r w:rsidRPr="0087588A">
              <w:rPr>
                <w:rFonts w:ascii="Times New Roman" w:hAnsi="Times New Roman" w:cs="Times New Roman"/>
              </w:rPr>
              <w:t xml:space="preserve"> </w:t>
            </w:r>
            <w:r w:rsidRPr="0087588A">
              <w:rPr>
                <w:rFonts w:ascii="Times New Roman" w:hAnsi="Times New Roman" w:cs="Times New Roman"/>
                <w:spacing w:val="-1"/>
              </w:rPr>
              <w:t>markers.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w:t>
            </w:r>
            <w:r w:rsidRPr="0087588A">
              <w:rPr>
                <w:rFonts w:ascii="Times New Roman" w:hAnsi="Times New Roman" w:cs="Times New Roman"/>
                <w:spacing w:val="-1"/>
              </w:rPr>
              <w:t>name</w:t>
            </w:r>
            <w:r w:rsidRPr="0087588A">
              <w:rPr>
                <w:rFonts w:ascii="Times New Roman" w:hAnsi="Times New Roman" w:cs="Times New Roman"/>
                <w:spacing w:val="1"/>
              </w:rPr>
              <w:t xml:space="preserve"> </w:t>
            </w:r>
            <w:r w:rsidRPr="0087588A">
              <w:rPr>
                <w:rFonts w:ascii="Times New Roman" w:hAnsi="Times New Roman" w:cs="Times New Roman"/>
              </w:rPr>
              <w:t>and footers</w:t>
            </w:r>
            <w:r w:rsidRPr="0087588A">
              <w:rPr>
                <w:rFonts w:ascii="Times New Roman" w:hAnsi="Times New Roman" w:cs="Times New Roman"/>
                <w:spacing w:val="-1"/>
              </w:rPr>
              <w:t xml:space="preserve"> </w:t>
            </w:r>
            <w:r w:rsidRPr="0087588A">
              <w:rPr>
                <w:rFonts w:ascii="Times New Roman" w:hAnsi="Times New Roman" w:cs="Times New Roman"/>
              </w:rPr>
              <w:t>to</w:t>
            </w:r>
            <w:r w:rsidRPr="0087588A">
              <w:rPr>
                <w:rFonts w:ascii="Times New Roman" w:hAnsi="Times New Roman" w:cs="Times New Roman"/>
                <w:spacing w:val="28"/>
              </w:rPr>
              <w:t xml:space="preserve"> </w:t>
            </w:r>
            <w:r w:rsidRPr="0087588A">
              <w:rPr>
                <w:rFonts w:ascii="Times New Roman" w:hAnsi="Times New Roman" w:cs="Times New Roman"/>
              </w:rPr>
              <w:t>reflect</w:t>
            </w:r>
            <w:r w:rsidRPr="0087588A">
              <w:rPr>
                <w:rFonts w:ascii="Times New Roman" w:hAnsi="Times New Roman" w:cs="Times New Roman"/>
                <w:spacing w:val="-1"/>
              </w:rPr>
              <w:t xml:space="preserve"> reversion</w:t>
            </w:r>
            <w:r w:rsidRPr="0087588A">
              <w:rPr>
                <w:rFonts w:ascii="Times New Roman" w:hAnsi="Times New Roman" w:cs="Times New Roman"/>
              </w:rPr>
              <w:t xml:space="preserve"> to </w:t>
            </w:r>
            <w:r w:rsidRPr="0087588A">
              <w:rPr>
                <w:rFonts w:ascii="Times New Roman" w:hAnsi="Times New Roman" w:cs="Times New Roman"/>
                <w:spacing w:val="-1"/>
              </w:rPr>
              <w:t>“Release</w:t>
            </w:r>
            <w:r w:rsidRPr="0087588A">
              <w:rPr>
                <w:rFonts w:ascii="Times New Roman" w:hAnsi="Times New Roman" w:cs="Times New Roman"/>
              </w:rPr>
              <w:t xml:space="preserve"> 1.0” </w:t>
            </w:r>
            <w:r w:rsidRPr="0087588A">
              <w:rPr>
                <w:rFonts w:ascii="Times New Roman" w:hAnsi="Times New Roman" w:cs="Times New Roman"/>
                <w:spacing w:val="-1"/>
              </w:rPr>
              <w:t>identifier</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8/7/2009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Finished </w:t>
            </w:r>
            <w:r w:rsidRPr="0087588A">
              <w:rPr>
                <w:rFonts w:ascii="Times New Roman" w:hAnsi="Times New Roman" w:cs="Times New Roman"/>
                <w:spacing w:val="-1"/>
              </w:rPr>
              <w:t>adding</w:t>
            </w:r>
            <w:r w:rsidRPr="0087588A">
              <w:rPr>
                <w:rFonts w:ascii="Times New Roman" w:hAnsi="Times New Roman" w:cs="Times New Roman"/>
              </w:rPr>
              <w:t xml:space="preserve"> </w:t>
            </w:r>
            <w:r w:rsidRPr="0087588A">
              <w:rPr>
                <w:rFonts w:ascii="Times New Roman" w:hAnsi="Times New Roman" w:cs="Times New Roman"/>
                <w:spacing w:val="-1"/>
              </w:rPr>
              <w:t>functional,</w:t>
            </w:r>
            <w:r w:rsidRPr="0087588A">
              <w:rPr>
                <w:rFonts w:ascii="Times New Roman" w:hAnsi="Times New Roman" w:cs="Times New Roman"/>
              </w:rPr>
              <w:t xml:space="preserve"> </w:t>
            </w:r>
            <w:r w:rsidRPr="0087588A">
              <w:rPr>
                <w:rFonts w:ascii="Times New Roman" w:hAnsi="Times New Roman" w:cs="Times New Roman"/>
                <w:spacing w:val="-1"/>
              </w:rPr>
              <w:t>navigation</w:t>
            </w:r>
            <w:r w:rsidRPr="0087588A">
              <w:rPr>
                <w:rFonts w:ascii="Times New Roman" w:hAnsi="Times New Roman" w:cs="Times New Roman"/>
              </w:rPr>
              <w:t xml:space="preserve"> and</w:t>
            </w:r>
            <w:r w:rsidRPr="0087588A">
              <w:rPr>
                <w:rFonts w:ascii="Times New Roman" w:hAnsi="Times New Roman" w:cs="Times New Roman"/>
                <w:spacing w:val="41"/>
              </w:rPr>
              <w:t xml:space="preserve"> </w:t>
            </w:r>
            <w:r w:rsidRPr="0087588A">
              <w:rPr>
                <w:rFonts w:ascii="Times New Roman" w:hAnsi="Times New Roman" w:cs="Times New Roman"/>
                <w:spacing w:val="-1"/>
              </w:rPr>
              <w:t>screenshots</w:t>
            </w:r>
            <w:r w:rsidRPr="0087588A">
              <w:rPr>
                <w:rFonts w:ascii="Times New Roman" w:hAnsi="Times New Roman" w:cs="Times New Roman"/>
              </w:rPr>
              <w:t xml:space="preserve"> </w:t>
            </w:r>
            <w:r w:rsidRPr="0087588A">
              <w:rPr>
                <w:rFonts w:ascii="Times New Roman" w:hAnsi="Times New Roman" w:cs="Times New Roman"/>
                <w:spacing w:val="-1"/>
              </w:rPr>
              <w:t>information</w:t>
            </w:r>
            <w:r w:rsidRPr="0087588A">
              <w:rPr>
                <w:rFonts w:ascii="Times New Roman" w:hAnsi="Times New Roman" w:cs="Times New Roman"/>
              </w:rPr>
              <w:t xml:space="preserve"> for </w:t>
            </w:r>
            <w:r w:rsidRPr="0087588A">
              <w:rPr>
                <w:rFonts w:ascii="Times New Roman" w:hAnsi="Times New Roman" w:cs="Times New Roman"/>
                <w:spacing w:val="-1"/>
              </w:rPr>
              <w:t>requirements</w:t>
            </w:r>
            <w:r w:rsidRPr="0087588A">
              <w:rPr>
                <w:rFonts w:ascii="Times New Roman" w:hAnsi="Times New Roman" w:cs="Times New Roman"/>
              </w:rPr>
              <w:t xml:space="preserve"> in</w:t>
            </w:r>
            <w:r w:rsidRPr="0087588A">
              <w:rPr>
                <w:rFonts w:ascii="Times New Roman" w:hAnsi="Times New Roman" w:cs="Times New Roman"/>
                <w:spacing w:val="55"/>
              </w:rPr>
              <w:t xml:space="preserve"> </w:t>
            </w:r>
            <w:r w:rsidRPr="0087588A">
              <w:rPr>
                <w:rFonts w:ascii="Times New Roman" w:hAnsi="Times New Roman" w:cs="Times New Roman"/>
              </w:rPr>
              <w:t xml:space="preserve">the </w:t>
            </w:r>
            <w:r w:rsidR="00143559" w:rsidRPr="0087588A">
              <w:rPr>
                <w:rFonts w:ascii="Times New Roman" w:hAnsi="Times New Roman" w:cs="Times New Roman"/>
              </w:rPr>
              <w:t>Track</w:t>
            </w:r>
            <w:r w:rsidRPr="0087588A">
              <w:rPr>
                <w:rFonts w:ascii="Times New Roman" w:hAnsi="Times New Roman" w:cs="Times New Roman"/>
                <w:spacing w:val="-1"/>
              </w:rPr>
              <w:t xml:space="preserve"> tickets.</w:t>
            </w:r>
            <w:r w:rsidRPr="0087588A">
              <w:rPr>
                <w:rFonts w:ascii="Times New Roman" w:hAnsi="Times New Roman" w:cs="Times New Roman"/>
              </w:rPr>
              <w:t xml:space="preserve"> </w:t>
            </w:r>
            <w:r w:rsidRPr="0087588A">
              <w:rPr>
                <w:rFonts w:ascii="Times New Roman" w:hAnsi="Times New Roman" w:cs="Times New Roman"/>
                <w:spacing w:val="-1"/>
              </w:rPr>
              <w:t>Generated</w:t>
            </w:r>
            <w:r w:rsidRPr="0087588A">
              <w:rPr>
                <w:rFonts w:ascii="Times New Roman" w:hAnsi="Times New Roman" w:cs="Times New Roman"/>
              </w:rPr>
              <w:t xml:space="preserve"> new Index.</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8/11/2009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Added </w:t>
            </w:r>
            <w:r w:rsidRPr="0087588A">
              <w:rPr>
                <w:rFonts w:ascii="Times New Roman" w:hAnsi="Times New Roman" w:cs="Times New Roman"/>
                <w:spacing w:val="-1"/>
              </w:rPr>
              <w:t>alternate</w:t>
            </w:r>
            <w:r w:rsidRPr="0087588A">
              <w:rPr>
                <w:rFonts w:ascii="Times New Roman" w:hAnsi="Times New Roman" w:cs="Times New Roman"/>
              </w:rPr>
              <w:t xml:space="preserve"> text to</w:t>
            </w:r>
            <w:r w:rsidRPr="0087588A">
              <w:rPr>
                <w:rFonts w:ascii="Times New Roman" w:hAnsi="Times New Roman" w:cs="Times New Roman"/>
                <w:spacing w:val="-2"/>
              </w:rPr>
              <w:t xml:space="preserve"> </w:t>
            </w:r>
            <w:r w:rsidRPr="0087588A">
              <w:rPr>
                <w:rFonts w:ascii="Times New Roman" w:hAnsi="Times New Roman" w:cs="Times New Roman"/>
              </w:rPr>
              <w:t>newly added</w:t>
            </w:r>
            <w:r w:rsidRPr="0087588A">
              <w:rPr>
                <w:rFonts w:ascii="Times New Roman" w:hAnsi="Times New Roman" w:cs="Times New Roman"/>
                <w:spacing w:val="-1"/>
              </w:rPr>
              <w:t xml:space="preserve"> </w:t>
            </w:r>
            <w:r w:rsidRPr="0087588A">
              <w:rPr>
                <w:rFonts w:ascii="Times New Roman" w:hAnsi="Times New Roman" w:cs="Times New Roman"/>
              </w:rPr>
              <w:t>and</w:t>
            </w:r>
            <w:r w:rsidRPr="0087588A">
              <w:rPr>
                <w:rFonts w:ascii="Times New Roman" w:hAnsi="Times New Roman" w:cs="Times New Roman"/>
                <w:spacing w:val="28"/>
              </w:rPr>
              <w:t xml:space="preserve"> </w:t>
            </w:r>
            <w:r w:rsidRPr="0087588A">
              <w:rPr>
                <w:rFonts w:ascii="Times New Roman" w:hAnsi="Times New Roman" w:cs="Times New Roman"/>
              </w:rPr>
              <w:t>enhanced screenshots.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8/24/2009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Incorporated </w:t>
            </w:r>
            <w:r w:rsidRPr="0087588A">
              <w:rPr>
                <w:rFonts w:ascii="Times New Roman" w:hAnsi="Times New Roman" w:cs="Times New Roman"/>
                <w:spacing w:val="-1"/>
              </w:rPr>
              <w:t xml:space="preserve">OQP </w:t>
            </w:r>
            <w:r w:rsidRPr="0087588A">
              <w:rPr>
                <w:rFonts w:ascii="Times New Roman" w:hAnsi="Times New Roman" w:cs="Times New Roman"/>
              </w:rPr>
              <w:t xml:space="preserve">and field test </w:t>
            </w:r>
            <w:r w:rsidRPr="0087588A">
              <w:rPr>
                <w:rFonts w:ascii="Times New Roman" w:hAnsi="Times New Roman" w:cs="Times New Roman"/>
                <w:spacing w:val="-1"/>
              </w:rPr>
              <w:t>trainee</w:t>
            </w:r>
            <w:r w:rsidRPr="0087588A">
              <w:rPr>
                <w:rFonts w:ascii="Times New Roman" w:hAnsi="Times New Roman" w:cs="Times New Roman"/>
                <w:spacing w:val="27"/>
              </w:rPr>
              <w:t xml:space="preserve"> </w:t>
            </w:r>
            <w:r w:rsidRPr="0087588A">
              <w:rPr>
                <w:rFonts w:ascii="Times New Roman" w:hAnsi="Times New Roman" w:cs="Times New Roman"/>
              </w:rPr>
              <w:t xml:space="preserve">review </w:t>
            </w:r>
            <w:r w:rsidRPr="0087588A">
              <w:rPr>
                <w:rFonts w:ascii="Times New Roman" w:hAnsi="Times New Roman" w:cs="Times New Roman"/>
                <w:spacing w:val="-1"/>
              </w:rPr>
              <w:t>feedback</w:t>
            </w:r>
            <w:r w:rsidRPr="0087588A">
              <w:rPr>
                <w:rFonts w:ascii="Times New Roman" w:hAnsi="Times New Roman" w:cs="Times New Roman"/>
              </w:rPr>
              <w:t xml:space="preserve"> into</w:t>
            </w:r>
            <w:r w:rsidRPr="0087588A">
              <w:rPr>
                <w:rFonts w:ascii="Times New Roman" w:hAnsi="Times New Roman" w:cs="Times New Roman"/>
                <w:spacing w:val="-1"/>
              </w:rPr>
              <w:t xml:space="preserve"> the</w:t>
            </w:r>
            <w:r w:rsidRPr="0087588A">
              <w:rPr>
                <w:rFonts w:ascii="Times New Roman" w:hAnsi="Times New Roman" w:cs="Times New Roman"/>
              </w:rPr>
              <w:t xml:space="preserve"> draft. Added</w:t>
            </w:r>
            <w:r w:rsidRPr="0087588A">
              <w:rPr>
                <w:rFonts w:ascii="Times New Roman" w:hAnsi="Times New Roman" w:cs="Times New Roman"/>
                <w:spacing w:val="27"/>
              </w:rPr>
              <w:t xml:space="preserve"> </w:t>
            </w:r>
            <w:r w:rsidRPr="0087588A">
              <w:rPr>
                <w:rFonts w:ascii="Times New Roman" w:hAnsi="Times New Roman" w:cs="Times New Roman"/>
              </w:rPr>
              <w:t xml:space="preserve">Appendix G. </w:t>
            </w:r>
            <w:r w:rsidRPr="0087588A">
              <w:rPr>
                <w:rFonts w:ascii="Times New Roman" w:hAnsi="Times New Roman" w:cs="Times New Roman"/>
                <w:spacing w:val="-1"/>
              </w:rPr>
              <w:t>Submitted</w:t>
            </w:r>
            <w:r w:rsidRPr="0087588A">
              <w:rPr>
                <w:rFonts w:ascii="Times New Roman" w:hAnsi="Times New Roman" w:cs="Times New Roman"/>
                <w:spacing w:val="-2"/>
              </w:rPr>
              <w:t xml:space="preserve"> </w:t>
            </w:r>
            <w:r w:rsidRPr="0087588A">
              <w:rPr>
                <w:rFonts w:ascii="Times New Roman" w:hAnsi="Times New Roman" w:cs="Times New Roman"/>
              </w:rPr>
              <w:t>for EPS</w:t>
            </w:r>
            <w:r w:rsidRPr="0087588A">
              <w:rPr>
                <w:rFonts w:ascii="Times New Roman" w:hAnsi="Times New Roman" w:cs="Times New Roman"/>
                <w:spacing w:val="-1"/>
              </w:rPr>
              <w:t xml:space="preserve"> </w:t>
            </w:r>
            <w:r w:rsidRPr="0087588A">
              <w:rPr>
                <w:rFonts w:ascii="Times New Roman" w:hAnsi="Times New Roman" w:cs="Times New Roman"/>
              </w:rPr>
              <w:t>team</w:t>
            </w:r>
            <w:r w:rsidRPr="0087588A">
              <w:rPr>
                <w:rFonts w:ascii="Times New Roman" w:hAnsi="Times New Roman" w:cs="Times New Roman"/>
                <w:spacing w:val="27"/>
              </w:rPr>
              <w:t xml:space="preserve"> </w:t>
            </w:r>
            <w:r w:rsidRPr="0087588A">
              <w:rPr>
                <w:rFonts w:ascii="Times New Roman" w:hAnsi="Times New Roman" w:cs="Times New Roman"/>
              </w:rPr>
              <w:t>review.</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3" w:lineRule="exact"/>
              <w:rPr>
                <w:rFonts w:ascii="Times New Roman" w:eastAsia="Times New Roman" w:hAnsi="Times New Roman" w:cs="Times New Roman"/>
                <w:sz w:val="20"/>
                <w:szCs w:val="20"/>
              </w:rPr>
            </w:pPr>
            <w:r w:rsidRPr="0087588A">
              <w:rPr>
                <w:rFonts w:ascii="Times New Roman" w:hAnsi="Times New Roman" w:cs="Times New Roman"/>
                <w:sz w:val="20"/>
                <w:szCs w:val="20"/>
              </w:rPr>
              <w:t>9/8/2009-</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9/14/2009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per </w:t>
            </w:r>
            <w:r w:rsidRPr="0087588A">
              <w:rPr>
                <w:rFonts w:ascii="Times New Roman" w:hAnsi="Times New Roman" w:cs="Times New Roman"/>
                <w:spacing w:val="-1"/>
              </w:rPr>
              <w:t>EPS</w:t>
            </w:r>
            <w:r w:rsidRPr="0087588A">
              <w:rPr>
                <w:rFonts w:ascii="Times New Roman" w:hAnsi="Times New Roman" w:cs="Times New Roman"/>
              </w:rPr>
              <w:t xml:space="preserve"> and Medora</w:t>
            </w:r>
            <w:r w:rsidRPr="0087588A">
              <w:rPr>
                <w:rFonts w:ascii="Times New Roman" w:hAnsi="Times New Roman" w:cs="Times New Roman"/>
                <w:spacing w:val="22"/>
              </w:rPr>
              <w:t xml:space="preserve"> </w:t>
            </w:r>
            <w:r w:rsidRPr="0087588A">
              <w:rPr>
                <w:rFonts w:ascii="Times New Roman" w:hAnsi="Times New Roman" w:cs="Times New Roman"/>
                <w:spacing w:val="-1"/>
              </w:rPr>
              <w:t>feedback/comments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hAnsi="Times New Roman" w:cs="Times New Roman"/>
                <w:sz w:val="20"/>
                <w:szCs w:val="20"/>
              </w:rPr>
              <w:t>9/21/2009-</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9/22/2009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section</w:t>
            </w:r>
            <w:r w:rsidRPr="0087588A">
              <w:rPr>
                <w:rFonts w:ascii="Times New Roman" w:hAnsi="Times New Roman" w:cs="Times New Roman"/>
              </w:rPr>
              <w:t xml:space="preserve"> 2.2. </w:t>
            </w:r>
            <w:r w:rsidRPr="0087588A">
              <w:rPr>
                <w:rFonts w:ascii="Times New Roman" w:hAnsi="Times New Roman" w:cs="Times New Roman"/>
                <w:spacing w:val="-1"/>
              </w:rPr>
              <w:t>Removed</w:t>
            </w:r>
            <w:r w:rsidRPr="0087588A">
              <w:rPr>
                <w:rFonts w:ascii="Times New Roman" w:hAnsi="Times New Roman" w:cs="Times New Roman"/>
              </w:rPr>
              <w:t xml:space="preserve"> </w:t>
            </w:r>
            <w:r w:rsidRPr="0087588A">
              <w:rPr>
                <w:rFonts w:ascii="Times New Roman" w:hAnsi="Times New Roman" w:cs="Times New Roman"/>
                <w:spacing w:val="-1"/>
              </w:rPr>
              <w:t>NUMI</w:t>
            </w:r>
            <w:r w:rsidRPr="0087588A">
              <w:rPr>
                <w:rFonts w:ascii="Times New Roman" w:hAnsi="Times New Roman" w:cs="Times New Roman"/>
                <w:spacing w:val="29"/>
              </w:rPr>
              <w:t xml:space="preserve"> </w:t>
            </w:r>
            <w:r w:rsidRPr="0087588A">
              <w:rPr>
                <w:rFonts w:ascii="Times New Roman" w:hAnsi="Times New Roman" w:cs="Times New Roman"/>
                <w:spacing w:val="-1"/>
              </w:rPr>
              <w:t>Workflow</w:t>
            </w:r>
            <w:r w:rsidRPr="0087588A">
              <w:rPr>
                <w:rFonts w:ascii="Times New Roman" w:hAnsi="Times New Roman" w:cs="Times New Roman"/>
              </w:rPr>
              <w:t xml:space="preserve"> </w:t>
            </w:r>
            <w:r w:rsidRPr="0087588A">
              <w:rPr>
                <w:rFonts w:ascii="Times New Roman" w:hAnsi="Times New Roman" w:cs="Times New Roman"/>
                <w:spacing w:val="-1"/>
              </w:rPr>
              <w:t>Diagrams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9/24/2009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Removed</w:t>
            </w:r>
            <w:r w:rsidRPr="0087588A">
              <w:rPr>
                <w:rFonts w:ascii="Times New Roman" w:hAnsi="Times New Roman" w:cs="Times New Roman"/>
              </w:rPr>
              <w:t xml:space="preserve"> Acute </w:t>
            </w:r>
            <w:r w:rsidRPr="0087588A">
              <w:rPr>
                <w:rFonts w:ascii="Times New Roman" w:hAnsi="Times New Roman" w:cs="Times New Roman"/>
                <w:spacing w:val="-1"/>
              </w:rPr>
              <w:t>Level</w:t>
            </w:r>
            <w:r w:rsidRPr="0087588A">
              <w:rPr>
                <w:rFonts w:ascii="Times New Roman" w:hAnsi="Times New Roman" w:cs="Times New Roman"/>
              </w:rPr>
              <w:t xml:space="preserve"> </w:t>
            </w:r>
            <w:r w:rsidRPr="0087588A">
              <w:rPr>
                <w:rFonts w:ascii="Times New Roman" w:hAnsi="Times New Roman" w:cs="Times New Roman"/>
                <w:spacing w:val="-1"/>
              </w:rPr>
              <w:t>of</w:t>
            </w:r>
            <w:r w:rsidRPr="0087588A">
              <w:rPr>
                <w:rFonts w:ascii="Times New Roman" w:hAnsi="Times New Roman" w:cs="Times New Roman"/>
              </w:rPr>
              <w:t xml:space="preserve"> </w:t>
            </w:r>
            <w:r w:rsidRPr="0087588A">
              <w:rPr>
                <w:rFonts w:ascii="Times New Roman" w:hAnsi="Times New Roman" w:cs="Times New Roman"/>
                <w:spacing w:val="-1"/>
              </w:rPr>
              <w:t>Care</w:t>
            </w:r>
            <w:r w:rsidRPr="0087588A">
              <w:rPr>
                <w:rFonts w:ascii="Times New Roman" w:hAnsi="Times New Roman" w:cs="Times New Roman"/>
              </w:rPr>
              <w:t xml:space="preserve"> Review</w:t>
            </w:r>
            <w:r w:rsidRPr="0087588A">
              <w:rPr>
                <w:rFonts w:ascii="Times New Roman" w:hAnsi="Times New Roman" w:cs="Times New Roman"/>
                <w:spacing w:val="25"/>
              </w:rPr>
              <w:t xml:space="preserve"> </w:t>
            </w:r>
            <w:r w:rsidRPr="0087588A">
              <w:rPr>
                <w:rFonts w:ascii="Times New Roman" w:hAnsi="Times New Roman" w:cs="Times New Roman"/>
              </w:rPr>
              <w:t>Process per</w:t>
            </w:r>
            <w:r w:rsidRPr="0087588A">
              <w:rPr>
                <w:rFonts w:ascii="Times New Roman" w:hAnsi="Times New Roman" w:cs="Times New Roman"/>
                <w:spacing w:val="-2"/>
              </w:rPr>
              <w:t xml:space="preserve"> </w:t>
            </w:r>
            <w:r w:rsidRPr="0087588A">
              <w:rPr>
                <w:rFonts w:ascii="Times New Roman" w:hAnsi="Times New Roman" w:cs="Times New Roman"/>
              </w:rPr>
              <w:t>Heidi Martin.</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10/27/2009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Corrected clinical to </w:t>
            </w:r>
            <w:r w:rsidRPr="0087588A">
              <w:rPr>
                <w:rFonts w:ascii="Times New Roman" w:hAnsi="Times New Roman" w:cs="Times New Roman"/>
                <w:spacing w:val="-1"/>
              </w:rPr>
              <w:t>chemical</w:t>
            </w:r>
            <w:r w:rsidRPr="0087588A">
              <w:rPr>
                <w:rFonts w:ascii="Times New Roman" w:hAnsi="Times New Roman" w:cs="Times New Roman"/>
              </w:rPr>
              <w:t xml:space="preserve"> sec</w:t>
            </w:r>
            <w:r w:rsidRPr="0087588A">
              <w:rPr>
                <w:rFonts w:ascii="Times New Roman" w:hAnsi="Times New Roman" w:cs="Times New Roman"/>
                <w:spacing w:val="2"/>
              </w:rPr>
              <w:t xml:space="preserve"> </w:t>
            </w:r>
            <w:r w:rsidRPr="0087588A">
              <w:rPr>
                <w:rFonts w:ascii="Times New Roman" w:hAnsi="Times New Roman" w:cs="Times New Roman"/>
              </w:rPr>
              <w:t>13.4</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Richard </w:t>
            </w:r>
            <w:r w:rsidRPr="0087588A">
              <w:rPr>
                <w:rFonts w:ascii="Times New Roman" w:hAnsi="Times New Roman" w:cs="Times New Roman"/>
                <w:spacing w:val="-1"/>
              </w:rPr>
              <w:t>LeBlanc</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1/19/2010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Chapter 10</w:t>
            </w:r>
            <w:r w:rsidRPr="0087588A">
              <w:rPr>
                <w:rFonts w:ascii="Times New Roman" w:hAnsi="Times New Roman" w:cs="Times New Roman"/>
                <w:spacing w:val="-2"/>
              </w:rPr>
              <w:t xml:space="preserve"> </w:t>
            </w:r>
            <w:r w:rsidRPr="0087588A">
              <w:rPr>
                <w:rFonts w:ascii="Times New Roman" w:hAnsi="Times New Roman" w:cs="Times New Roman"/>
              </w:rPr>
              <w:t xml:space="preserve">to indicate that </w:t>
            </w:r>
            <w:r w:rsidRPr="0087588A">
              <w:rPr>
                <w:rFonts w:ascii="Times New Roman" w:hAnsi="Times New Roman" w:cs="Times New Roman"/>
                <w:spacing w:val="-1"/>
              </w:rPr>
              <w:t>Admission</w:t>
            </w:r>
            <w:r w:rsidRPr="0087588A">
              <w:rPr>
                <w:rFonts w:ascii="Times New Roman" w:hAnsi="Times New Roman" w:cs="Times New Roman"/>
              </w:rPr>
              <w:t xml:space="preserve"> reviews are </w:t>
            </w:r>
            <w:r w:rsidRPr="0087588A">
              <w:rPr>
                <w:rFonts w:ascii="Times New Roman" w:hAnsi="Times New Roman" w:cs="Times New Roman"/>
                <w:spacing w:val="-1"/>
              </w:rPr>
              <w:t>not</w:t>
            </w:r>
            <w:r w:rsidRPr="0087588A">
              <w:rPr>
                <w:rFonts w:ascii="Times New Roman" w:hAnsi="Times New Roman" w:cs="Times New Roman"/>
              </w:rPr>
              <w:t xml:space="preserve"> to be </w:t>
            </w:r>
            <w:r w:rsidRPr="0087588A">
              <w:rPr>
                <w:rFonts w:ascii="Times New Roman" w:hAnsi="Times New Roman" w:cs="Times New Roman"/>
                <w:spacing w:val="-1"/>
              </w:rPr>
              <w:t>copied</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1/25/2010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Revised </w:t>
            </w:r>
            <w:r w:rsidRPr="0087588A">
              <w:rPr>
                <w:rFonts w:ascii="Times New Roman" w:hAnsi="Times New Roman" w:cs="Times New Roman"/>
                <w:spacing w:val="-1"/>
              </w:rPr>
              <w:t>write-up</w:t>
            </w:r>
            <w:r w:rsidRPr="0087588A">
              <w:rPr>
                <w:rFonts w:ascii="Times New Roman" w:hAnsi="Times New Roman" w:cs="Times New Roman"/>
              </w:rPr>
              <w:t xml:space="preserve"> in </w:t>
            </w:r>
            <w:r w:rsidRPr="0087588A">
              <w:rPr>
                <w:rFonts w:ascii="Times New Roman" w:hAnsi="Times New Roman" w:cs="Times New Roman"/>
                <w:spacing w:val="-1"/>
              </w:rPr>
              <w:t>section</w:t>
            </w:r>
            <w:r w:rsidRPr="0087588A">
              <w:rPr>
                <w:rFonts w:ascii="Times New Roman" w:hAnsi="Times New Roman" w:cs="Times New Roman"/>
              </w:rPr>
              <w:t xml:space="preserve"> 3.2</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2/16/2010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v1.1.8 - Added instructions for ‘Enabling 3rd Party </w:t>
            </w:r>
            <w:r w:rsidRPr="0087588A">
              <w:rPr>
                <w:rFonts w:ascii="Times New Roman" w:hAnsi="Times New Roman" w:cs="Times New Roman"/>
              </w:rPr>
              <w:lastRenderedPageBreak/>
              <w:t>Browsing Extensions’ to Chapter 2</w:t>
            </w:r>
          </w:p>
        </w:tc>
        <w:tc>
          <w:tcPr>
            <w:tcW w:w="1212" w:type="pct"/>
          </w:tcPr>
          <w:p w:rsidR="00626F9A" w:rsidRPr="0087588A" w:rsidRDefault="00626F9A" w:rsidP="00626F9A">
            <w:pPr>
              <w:rPr>
                <w:sz w:val="20"/>
                <w:szCs w:val="20"/>
              </w:rPr>
            </w:pPr>
            <w:r w:rsidRPr="0087588A">
              <w:rPr>
                <w:sz w:val="20"/>
                <w:szCs w:val="20"/>
              </w:rPr>
              <w:lastRenderedPageBreak/>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2/17/2010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v1.1.8 - Update </w:t>
            </w:r>
            <w:r w:rsidRPr="0087588A">
              <w:rPr>
                <w:rFonts w:ascii="Times New Roman" w:hAnsi="Times New Roman" w:cs="Times New Roman"/>
                <w:spacing w:val="-1"/>
              </w:rPr>
              <w:t>section</w:t>
            </w:r>
            <w:r w:rsidRPr="0087588A">
              <w:rPr>
                <w:rFonts w:ascii="Times New Roman" w:hAnsi="Times New Roman" w:cs="Times New Roman"/>
              </w:rPr>
              <w:t xml:space="preserve"> 7.6;</w:t>
            </w:r>
            <w:r w:rsidR="00DF273B" w:rsidRPr="0087588A">
              <w:rPr>
                <w:rFonts w:ascii="Times New Roman" w:hAnsi="Times New Roman" w:cs="Times New Roman"/>
              </w:rPr>
              <w:t xml:space="preserve"> </w:t>
            </w:r>
            <w:r w:rsidRPr="0087588A">
              <w:rPr>
                <w:rFonts w:ascii="Times New Roman" w:hAnsi="Times New Roman" w:cs="Times New Roman"/>
              </w:rPr>
              <w:t>added</w:t>
            </w:r>
            <w:r w:rsidRPr="0087588A">
              <w:rPr>
                <w:rFonts w:ascii="Times New Roman" w:hAnsi="Times New Roman" w:cs="Times New Roman"/>
                <w:spacing w:val="26"/>
              </w:rPr>
              <w:t xml:space="preserve"> </w:t>
            </w:r>
            <w:r w:rsidRPr="0087588A">
              <w:rPr>
                <w:rFonts w:ascii="Times New Roman" w:hAnsi="Times New Roman" w:cs="Times New Roman"/>
              </w:rPr>
              <w:t>subsections</w:t>
            </w:r>
            <w:r w:rsidRPr="0087588A">
              <w:rPr>
                <w:rFonts w:ascii="Times New Roman" w:hAnsi="Times New Roman" w:cs="Times New Roman"/>
                <w:spacing w:val="-1"/>
              </w:rPr>
              <w:t xml:space="preserve"> </w:t>
            </w:r>
            <w:r w:rsidRPr="0087588A">
              <w:rPr>
                <w:rFonts w:ascii="Times New Roman" w:hAnsi="Times New Roman" w:cs="Times New Roman"/>
              </w:rPr>
              <w:t xml:space="preserve">for new ‘paging’ </w:t>
            </w:r>
            <w:r w:rsidRPr="0087588A">
              <w:rPr>
                <w:rFonts w:ascii="Times New Roman" w:hAnsi="Times New Roman" w:cs="Times New Roman"/>
                <w:spacing w:val="-1"/>
              </w:rPr>
              <w:t>functionality</w:t>
            </w:r>
            <w:r w:rsidRPr="0087588A">
              <w:rPr>
                <w:rFonts w:ascii="Times New Roman" w:hAnsi="Times New Roman" w:cs="Times New Roman"/>
              </w:rPr>
              <w:t xml:space="preserve"> on</w:t>
            </w:r>
            <w:r w:rsidRPr="0087588A">
              <w:rPr>
                <w:rFonts w:ascii="Times New Roman" w:hAnsi="Times New Roman" w:cs="Times New Roman"/>
                <w:spacing w:val="22"/>
              </w:rPr>
              <w:t xml:space="preserve"> </w:t>
            </w:r>
            <w:r w:rsidRPr="0087588A">
              <w:rPr>
                <w:rFonts w:ascii="Times New Roman" w:hAnsi="Times New Roman" w:cs="Times New Roman"/>
              </w:rPr>
              <w:t xml:space="preserve">the </w:t>
            </w:r>
            <w:r w:rsidRPr="0087588A">
              <w:rPr>
                <w:rFonts w:ascii="Times New Roman" w:hAnsi="Times New Roman" w:cs="Times New Roman"/>
                <w:spacing w:val="-1"/>
              </w:rPr>
              <w:t>Patient</w:t>
            </w:r>
            <w:r w:rsidRPr="0087588A">
              <w:rPr>
                <w:rFonts w:ascii="Times New Roman" w:hAnsi="Times New Roman" w:cs="Times New Roman"/>
              </w:rPr>
              <w:t xml:space="preserve"> </w:t>
            </w:r>
            <w:r w:rsidRPr="0087588A">
              <w:rPr>
                <w:rFonts w:ascii="Times New Roman" w:hAnsi="Times New Roman" w:cs="Times New Roman"/>
                <w:spacing w:val="-1"/>
              </w:rPr>
              <w:t>Selection</w:t>
            </w:r>
            <w:r w:rsidRPr="0087588A">
              <w:rPr>
                <w:rFonts w:ascii="Times New Roman" w:hAnsi="Times New Roman" w:cs="Times New Roman"/>
              </w:rPr>
              <w:t xml:space="preserve"> </w:t>
            </w:r>
            <w:r w:rsidRPr="0087588A">
              <w:rPr>
                <w:rFonts w:ascii="Times New Roman" w:hAnsi="Times New Roman" w:cs="Times New Roman"/>
                <w:spacing w:val="-1"/>
              </w:rPr>
              <w:t>screen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4/1/2010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v1.1.9 – </w:t>
            </w:r>
            <w:r w:rsidRPr="0087588A">
              <w:rPr>
                <w:rFonts w:ascii="Times New Roman" w:hAnsi="Times New Roman" w:cs="Times New Roman"/>
                <w:spacing w:val="-1"/>
              </w:rPr>
              <w:t>initial</w:t>
            </w:r>
            <w:r w:rsidRPr="0087588A">
              <w:rPr>
                <w:rFonts w:ascii="Times New Roman" w:hAnsi="Times New Roman" w:cs="Times New Roman"/>
              </w:rPr>
              <w:t xml:space="preserve"> </w:t>
            </w:r>
            <w:r w:rsidRPr="0087588A">
              <w:rPr>
                <w:rFonts w:ascii="Times New Roman" w:hAnsi="Times New Roman" w:cs="Times New Roman"/>
                <w:spacing w:val="-1"/>
              </w:rPr>
              <w:t>document</w:t>
            </w:r>
            <w:r w:rsidRPr="0087588A">
              <w:rPr>
                <w:rFonts w:ascii="Times New Roman" w:hAnsi="Times New Roman" w:cs="Times New Roman"/>
              </w:rPr>
              <w:t xml:space="preserve"> updates </w:t>
            </w:r>
            <w:r w:rsidRPr="0087588A">
              <w:rPr>
                <w:rFonts w:ascii="Times New Roman" w:hAnsi="Times New Roman" w:cs="Times New Roman"/>
                <w:spacing w:val="-1"/>
              </w:rPr>
              <w:t>begun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4/9/2010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v1.1.9 - Updated 31. Text and tip </w:t>
            </w:r>
            <w:r w:rsidRPr="0087588A">
              <w:rPr>
                <w:rFonts w:ascii="Times New Roman" w:hAnsi="Times New Roman" w:cs="Times New Roman"/>
                <w:spacing w:val="-1"/>
              </w:rPr>
              <w:t>related</w:t>
            </w:r>
            <w:r w:rsidRPr="0087588A">
              <w:rPr>
                <w:rFonts w:ascii="Times New Roman" w:hAnsi="Times New Roman" w:cs="Times New Roman"/>
              </w:rPr>
              <w:t xml:space="preserve"> to</w:t>
            </w:r>
            <w:r w:rsidRPr="0087588A">
              <w:rPr>
                <w:rFonts w:ascii="Times New Roman" w:hAnsi="Times New Roman" w:cs="Times New Roman"/>
                <w:spacing w:val="26"/>
              </w:rPr>
              <w:t xml:space="preserve"> </w:t>
            </w:r>
            <w:r w:rsidRPr="0087588A">
              <w:rPr>
                <w:rFonts w:ascii="Times New Roman" w:hAnsi="Times New Roman" w:cs="Times New Roman"/>
              </w:rPr>
              <w:t xml:space="preserve">new </w:t>
            </w:r>
            <w:r w:rsidRPr="0087588A">
              <w:rPr>
                <w:rFonts w:ascii="Times New Roman" w:hAnsi="Times New Roman" w:cs="Times New Roman"/>
                <w:spacing w:val="-1"/>
              </w:rPr>
              <w:t>column</w:t>
            </w:r>
            <w:r w:rsidRPr="0087588A">
              <w:rPr>
                <w:rFonts w:ascii="Times New Roman" w:hAnsi="Times New Roman" w:cs="Times New Roman"/>
              </w:rPr>
              <w:t xml:space="preserve"> sort </w:t>
            </w:r>
            <w:r w:rsidRPr="0087588A">
              <w:rPr>
                <w:rFonts w:ascii="Times New Roman" w:hAnsi="Times New Roman" w:cs="Times New Roman"/>
                <w:spacing w:val="-1"/>
              </w:rPr>
              <w:t xml:space="preserve">feature </w:t>
            </w:r>
            <w:r w:rsidRPr="0087588A">
              <w:rPr>
                <w:rFonts w:ascii="Times New Roman" w:hAnsi="Times New Roman" w:cs="Times New Roman"/>
              </w:rPr>
              <w:t xml:space="preserve">and </w:t>
            </w:r>
            <w:r w:rsidRPr="0087588A">
              <w:rPr>
                <w:rFonts w:ascii="Times New Roman" w:hAnsi="Times New Roman" w:cs="Times New Roman"/>
                <w:spacing w:val="-1"/>
              </w:rPr>
              <w:t>behavior</w:t>
            </w:r>
            <w:r w:rsidRPr="0087588A">
              <w:rPr>
                <w:rFonts w:ascii="Times New Roman" w:hAnsi="Times New Roman" w:cs="Times New Roman"/>
              </w:rPr>
              <w:t xml:space="preserve"> of the</w:t>
            </w:r>
            <w:r w:rsidRPr="0087588A">
              <w:rPr>
                <w:rFonts w:ascii="Times New Roman" w:hAnsi="Times New Roman" w:cs="Times New Roman"/>
                <w:spacing w:val="33"/>
              </w:rPr>
              <w:t xml:space="preserve"> </w:t>
            </w:r>
            <w:r w:rsidRPr="0087588A">
              <w:rPr>
                <w:rFonts w:ascii="Times New Roman" w:hAnsi="Times New Roman" w:cs="Times New Roman"/>
              </w:rPr>
              <w:t xml:space="preserve">Reset </w:t>
            </w:r>
            <w:r w:rsidRPr="0087588A">
              <w:rPr>
                <w:rFonts w:ascii="Times New Roman" w:hAnsi="Times New Roman" w:cs="Times New Roman"/>
                <w:spacing w:val="-1"/>
              </w:rPr>
              <w:t>button for</w:t>
            </w:r>
            <w:r w:rsidRPr="0087588A">
              <w:rPr>
                <w:rFonts w:ascii="Times New Roman" w:hAnsi="Times New Roman" w:cs="Times New Roman"/>
              </w:rPr>
              <w:t xml:space="preserve"> filters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4/13/2010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143559">
            <w:pPr>
              <w:pStyle w:val="TableText"/>
              <w:rPr>
                <w:rFonts w:ascii="Times New Roman" w:hAnsi="Times New Roman" w:cs="Times New Roman"/>
              </w:rPr>
            </w:pPr>
            <w:r w:rsidRPr="0087588A">
              <w:rPr>
                <w:rFonts w:ascii="Times New Roman" w:hAnsi="Times New Roman" w:cs="Times New Roman"/>
              </w:rPr>
              <w:t xml:space="preserve">v1.1.9 – removed </w:t>
            </w:r>
            <w:r w:rsidRPr="0087588A">
              <w:rPr>
                <w:rFonts w:ascii="Times New Roman" w:hAnsi="Times New Roman" w:cs="Times New Roman"/>
                <w:spacing w:val="-1"/>
              </w:rPr>
              <w:t>references</w:t>
            </w:r>
            <w:r w:rsidRPr="0087588A">
              <w:rPr>
                <w:rFonts w:ascii="Times New Roman" w:hAnsi="Times New Roman" w:cs="Times New Roman"/>
              </w:rPr>
              <w:t xml:space="preserve"> to Save</w:t>
            </w:r>
            <w:r w:rsidRPr="0087588A">
              <w:rPr>
                <w:rFonts w:ascii="Times New Roman" w:hAnsi="Times New Roman" w:cs="Times New Roman"/>
                <w:spacing w:val="-1"/>
              </w:rPr>
              <w:t xml:space="preserve"> </w:t>
            </w:r>
            <w:r w:rsidRPr="0087588A">
              <w:rPr>
                <w:rFonts w:ascii="Times New Roman" w:hAnsi="Times New Roman" w:cs="Times New Roman"/>
              </w:rPr>
              <w:t>For</w:t>
            </w:r>
            <w:r w:rsidRPr="0087588A">
              <w:rPr>
                <w:rFonts w:ascii="Times New Roman" w:hAnsi="Times New Roman" w:cs="Times New Roman"/>
                <w:spacing w:val="29"/>
              </w:rPr>
              <w:t xml:space="preserve"> </w:t>
            </w:r>
            <w:r w:rsidRPr="0087588A">
              <w:rPr>
                <w:rFonts w:ascii="Times New Roman" w:hAnsi="Times New Roman" w:cs="Times New Roman"/>
              </w:rPr>
              <w:t>Review Later button</w:t>
            </w:r>
            <w:r w:rsidRPr="0087588A">
              <w:rPr>
                <w:rFonts w:ascii="Times New Roman" w:hAnsi="Times New Roman" w:cs="Times New Roman"/>
                <w:spacing w:val="-1"/>
              </w:rPr>
              <w:t xml:space="preserve"> </w:t>
            </w:r>
            <w:r w:rsidRPr="0087588A">
              <w:rPr>
                <w:rFonts w:ascii="Times New Roman" w:hAnsi="Times New Roman" w:cs="Times New Roman"/>
              </w:rPr>
              <w:t xml:space="preserve">- </w:t>
            </w:r>
            <w:r w:rsidRPr="0087588A">
              <w:rPr>
                <w:rFonts w:ascii="Times New Roman" w:hAnsi="Times New Roman" w:cs="Times New Roman"/>
                <w:spacing w:val="-1"/>
              </w:rPr>
              <w:t>has</w:t>
            </w:r>
            <w:r w:rsidRPr="0087588A">
              <w:rPr>
                <w:rFonts w:ascii="Times New Roman" w:hAnsi="Times New Roman" w:cs="Times New Roman"/>
              </w:rPr>
              <w:t xml:space="preserve"> been </w:t>
            </w:r>
            <w:r w:rsidRPr="0087588A">
              <w:rPr>
                <w:rFonts w:ascii="Times New Roman" w:hAnsi="Times New Roman" w:cs="Times New Roman"/>
                <w:spacing w:val="-1"/>
              </w:rPr>
              <w:t>removed</w:t>
            </w:r>
            <w:r w:rsidRPr="0087588A">
              <w:rPr>
                <w:rFonts w:ascii="Times New Roman" w:hAnsi="Times New Roman" w:cs="Times New Roman"/>
                <w:spacing w:val="27"/>
              </w:rPr>
              <w:t xml:space="preserve"> </w:t>
            </w:r>
            <w:r w:rsidRPr="0087588A">
              <w:rPr>
                <w:rFonts w:ascii="Times New Roman" w:hAnsi="Times New Roman" w:cs="Times New Roman"/>
              </w:rPr>
              <w:t>from</w:t>
            </w:r>
            <w:r w:rsidRPr="0087588A">
              <w:rPr>
                <w:rFonts w:ascii="Times New Roman" w:hAnsi="Times New Roman" w:cs="Times New Roman"/>
                <w:spacing w:val="-2"/>
              </w:rPr>
              <w:t xml:space="preserve"> </w:t>
            </w:r>
            <w:r w:rsidRPr="0087588A">
              <w:rPr>
                <w:rFonts w:ascii="Times New Roman" w:hAnsi="Times New Roman" w:cs="Times New Roman"/>
              </w:rPr>
              <w:t>NUMI; updated</w:t>
            </w:r>
            <w:r w:rsidRPr="0087588A">
              <w:rPr>
                <w:rFonts w:ascii="Times New Roman" w:hAnsi="Times New Roman" w:cs="Times New Roman"/>
                <w:spacing w:val="1"/>
              </w:rPr>
              <w:t xml:space="preserve"> </w:t>
            </w:r>
            <w:r w:rsidRPr="0087588A">
              <w:rPr>
                <w:rFonts w:ascii="Times New Roman" w:hAnsi="Times New Roman" w:cs="Times New Roman"/>
                <w:spacing w:val="-1"/>
              </w:rPr>
              <w:t>Chapter</w:t>
            </w:r>
            <w:r w:rsidRPr="0087588A">
              <w:rPr>
                <w:rFonts w:ascii="Times New Roman" w:hAnsi="Times New Roman" w:cs="Times New Roman"/>
              </w:rPr>
              <w:t xml:space="preserve"> 5 </w:t>
            </w:r>
            <w:r w:rsidRPr="0087588A">
              <w:rPr>
                <w:rFonts w:ascii="Times New Roman" w:hAnsi="Times New Roman" w:cs="Times New Roman"/>
                <w:spacing w:val="-1"/>
              </w:rPr>
              <w:t xml:space="preserve">with </w:t>
            </w:r>
            <w:r w:rsidRPr="0087588A">
              <w:rPr>
                <w:rFonts w:ascii="Times New Roman" w:hAnsi="Times New Roman" w:cs="Times New Roman"/>
              </w:rPr>
              <w:t>new</w:t>
            </w:r>
            <w:r w:rsidRPr="0087588A">
              <w:rPr>
                <w:rFonts w:ascii="Times New Roman" w:hAnsi="Times New Roman" w:cs="Times New Roman"/>
                <w:spacing w:val="27"/>
              </w:rPr>
              <w:t xml:space="preserve"> </w:t>
            </w:r>
            <w:r w:rsidRPr="0087588A">
              <w:rPr>
                <w:rFonts w:ascii="Times New Roman" w:hAnsi="Times New Roman" w:cs="Times New Roman"/>
              </w:rPr>
              <w:t xml:space="preserve">required </w:t>
            </w:r>
            <w:r w:rsidRPr="0087588A">
              <w:rPr>
                <w:rFonts w:ascii="Times New Roman" w:hAnsi="Times New Roman" w:cs="Times New Roman"/>
                <w:spacing w:val="-1"/>
              </w:rPr>
              <w:t xml:space="preserve">field </w:t>
            </w:r>
            <w:r w:rsidRPr="0087588A">
              <w:rPr>
                <w:rFonts w:ascii="Times New Roman" w:hAnsi="Times New Roman" w:cs="Times New Roman"/>
              </w:rPr>
              <w:t xml:space="preserve">info on </w:t>
            </w:r>
            <w:r w:rsidRPr="0087588A">
              <w:rPr>
                <w:rFonts w:ascii="Times New Roman" w:hAnsi="Times New Roman" w:cs="Times New Roman"/>
                <w:spacing w:val="-1"/>
              </w:rPr>
              <w:t>Primary</w:t>
            </w:r>
            <w:r w:rsidRPr="0087588A">
              <w:rPr>
                <w:rFonts w:ascii="Times New Roman" w:hAnsi="Times New Roman" w:cs="Times New Roman"/>
              </w:rPr>
              <w:t xml:space="preserve"> Review</w:t>
            </w:r>
            <w:r w:rsidRPr="0087588A">
              <w:rPr>
                <w:rFonts w:ascii="Times New Roman" w:hAnsi="Times New Roman" w:cs="Times New Roman"/>
                <w:spacing w:val="29"/>
              </w:rPr>
              <w:t xml:space="preserve"> </w:t>
            </w:r>
            <w:r w:rsidRPr="0087588A">
              <w:rPr>
                <w:rFonts w:ascii="Times New Roman" w:hAnsi="Times New Roman" w:cs="Times New Roman"/>
                <w:spacing w:val="-1"/>
              </w:rPr>
              <w:t>screen;</w:t>
            </w:r>
            <w:r w:rsidRPr="0087588A">
              <w:rPr>
                <w:rFonts w:ascii="Times New Roman" w:hAnsi="Times New Roman" w:cs="Times New Roman"/>
              </w:rPr>
              <w:t xml:space="preserve"> added </w:t>
            </w:r>
            <w:r w:rsidRPr="0087588A">
              <w:rPr>
                <w:rFonts w:ascii="Times New Roman" w:hAnsi="Times New Roman" w:cs="Times New Roman"/>
                <w:spacing w:val="-1"/>
              </w:rPr>
              <w:t xml:space="preserve">screenshot </w:t>
            </w:r>
            <w:r w:rsidRPr="0087588A">
              <w:rPr>
                <w:rFonts w:ascii="Times New Roman" w:hAnsi="Times New Roman" w:cs="Times New Roman"/>
              </w:rPr>
              <w:t>of</w:t>
            </w:r>
            <w:r w:rsidRPr="0087588A">
              <w:rPr>
                <w:rFonts w:ascii="Times New Roman" w:hAnsi="Times New Roman" w:cs="Times New Roman"/>
                <w:spacing w:val="-1"/>
              </w:rPr>
              <w:t xml:space="preserve"> </w:t>
            </w:r>
            <w:r w:rsidRPr="0087588A">
              <w:rPr>
                <w:rFonts w:ascii="Times New Roman" w:hAnsi="Times New Roman" w:cs="Times New Roman"/>
              </w:rPr>
              <w:t>new error</w:t>
            </w:r>
            <w:r w:rsidRPr="0087588A">
              <w:rPr>
                <w:rFonts w:ascii="Times New Roman" w:hAnsi="Times New Roman" w:cs="Times New Roman"/>
                <w:spacing w:val="30"/>
              </w:rPr>
              <w:t xml:space="preserve"> </w:t>
            </w:r>
            <w:r w:rsidRPr="0087588A">
              <w:rPr>
                <w:rFonts w:ascii="Times New Roman" w:hAnsi="Times New Roman" w:cs="Times New Roman"/>
                <w:spacing w:val="-1"/>
              </w:rPr>
              <w:t>messages</w:t>
            </w:r>
            <w:r w:rsidRPr="0087588A">
              <w:rPr>
                <w:rFonts w:ascii="Times New Roman" w:hAnsi="Times New Roman" w:cs="Times New Roman"/>
              </w:rPr>
              <w:t xml:space="preserve"> </w:t>
            </w:r>
            <w:r w:rsidRPr="0087588A">
              <w:rPr>
                <w:rFonts w:ascii="Times New Roman" w:hAnsi="Times New Roman" w:cs="Times New Roman"/>
                <w:spacing w:val="-1"/>
              </w:rPr>
              <w:t>for</w:t>
            </w:r>
            <w:r w:rsidRPr="0087588A">
              <w:rPr>
                <w:rFonts w:ascii="Times New Roman" w:hAnsi="Times New Roman" w:cs="Times New Roman"/>
              </w:rPr>
              <w:t xml:space="preserve"> r</w:t>
            </w:r>
            <w:r w:rsidR="00143559" w:rsidRPr="0087588A">
              <w:rPr>
                <w:rFonts w:ascii="Times New Roman" w:hAnsi="Times New Roman" w:cs="Times New Roman"/>
              </w:rPr>
              <w:t>equired</w:t>
            </w:r>
            <w:r w:rsidRPr="0087588A">
              <w:rPr>
                <w:rFonts w:ascii="Times New Roman" w:hAnsi="Times New Roman" w:cs="Times New Roman"/>
              </w:rPr>
              <w:t xml:space="preserve"> fields</w:t>
            </w:r>
            <w:r w:rsidRPr="0087588A">
              <w:rPr>
                <w:rFonts w:ascii="Times New Roman" w:hAnsi="Times New Roman" w:cs="Times New Roman"/>
                <w:spacing w:val="-1"/>
              </w:rPr>
              <w:t xml:space="preserve"> left</w:t>
            </w:r>
            <w:r w:rsidRPr="0087588A">
              <w:rPr>
                <w:rFonts w:ascii="Times New Roman" w:hAnsi="Times New Roman" w:cs="Times New Roman"/>
              </w:rPr>
              <w:t xml:space="preserve"> blank</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4/20/2010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 – added text</w:t>
            </w:r>
            <w:r w:rsidRPr="0087588A">
              <w:rPr>
                <w:rFonts w:ascii="Times New Roman" w:hAnsi="Times New Roman" w:cs="Times New Roman"/>
                <w:spacing w:val="-1"/>
              </w:rPr>
              <w:t xml:space="preserve"> </w:t>
            </w:r>
            <w:r w:rsidRPr="0087588A">
              <w:rPr>
                <w:rFonts w:ascii="Times New Roman" w:hAnsi="Times New Roman" w:cs="Times New Roman"/>
              </w:rPr>
              <w:t>to Chapter 3</w:t>
            </w:r>
            <w:r w:rsidRPr="0087588A">
              <w:rPr>
                <w:rFonts w:ascii="Times New Roman" w:hAnsi="Times New Roman" w:cs="Times New Roman"/>
                <w:spacing w:val="-2"/>
              </w:rPr>
              <w:t xml:space="preserve"> </w:t>
            </w:r>
            <w:r w:rsidRPr="0087588A">
              <w:rPr>
                <w:rFonts w:ascii="Times New Roman" w:hAnsi="Times New Roman" w:cs="Times New Roman"/>
                <w:spacing w:val="-1"/>
              </w:rPr>
              <w:t>intro</w:t>
            </w:r>
            <w:r w:rsidRPr="0087588A">
              <w:rPr>
                <w:rFonts w:ascii="Times New Roman" w:hAnsi="Times New Roman" w:cs="Times New Roman"/>
              </w:rPr>
              <w:t xml:space="preserve"> and</w:t>
            </w:r>
            <w:r w:rsidRPr="0087588A">
              <w:rPr>
                <w:rFonts w:ascii="Times New Roman" w:hAnsi="Times New Roman" w:cs="Times New Roman"/>
                <w:spacing w:val="24"/>
              </w:rPr>
              <w:t xml:space="preserve"> </w:t>
            </w:r>
            <w:r w:rsidRPr="0087588A">
              <w:rPr>
                <w:rFonts w:ascii="Times New Roman" w:hAnsi="Times New Roman" w:cs="Times New Roman"/>
              </w:rPr>
              <w:t xml:space="preserve">section 7.3 </w:t>
            </w:r>
            <w:r w:rsidRPr="0087588A">
              <w:rPr>
                <w:rFonts w:ascii="Times New Roman" w:hAnsi="Times New Roman" w:cs="Times New Roman"/>
                <w:spacing w:val="-1"/>
              </w:rPr>
              <w:t>regarding</w:t>
            </w:r>
            <w:r w:rsidRPr="0087588A">
              <w:rPr>
                <w:rFonts w:ascii="Times New Roman" w:hAnsi="Times New Roman" w:cs="Times New Roman"/>
              </w:rPr>
              <w:t xml:space="preserve"> </w:t>
            </w:r>
            <w:r w:rsidRPr="0087588A">
              <w:rPr>
                <w:rFonts w:ascii="Times New Roman" w:hAnsi="Times New Roman" w:cs="Times New Roman"/>
                <w:spacing w:val="-1"/>
              </w:rPr>
              <w:t>new</w:t>
            </w:r>
            <w:r w:rsidRPr="0087588A">
              <w:rPr>
                <w:rFonts w:ascii="Times New Roman" w:hAnsi="Times New Roman" w:cs="Times New Roman"/>
              </w:rPr>
              <w:t xml:space="preserve"> error </w:t>
            </w:r>
            <w:r w:rsidRPr="0087588A">
              <w:rPr>
                <w:rFonts w:ascii="Times New Roman" w:hAnsi="Times New Roman" w:cs="Times New Roman"/>
                <w:spacing w:val="-1"/>
              </w:rPr>
              <w:t>message</w:t>
            </w:r>
            <w:r w:rsidRPr="0087588A">
              <w:rPr>
                <w:rFonts w:ascii="Times New Roman" w:hAnsi="Times New Roman" w:cs="Times New Roman"/>
              </w:rPr>
              <w:t xml:space="preserve"> </w:t>
            </w:r>
            <w:r w:rsidRPr="0087588A">
              <w:rPr>
                <w:rFonts w:ascii="Times New Roman" w:hAnsi="Times New Roman" w:cs="Times New Roman"/>
                <w:spacing w:val="-1"/>
              </w:rPr>
              <w:t>text</w:t>
            </w:r>
            <w:r w:rsidRPr="0087588A">
              <w:rPr>
                <w:rFonts w:ascii="Times New Roman" w:hAnsi="Times New Roman" w:cs="Times New Roman"/>
                <w:spacing w:val="35"/>
              </w:rPr>
              <w:t xml:space="preserve"> </w:t>
            </w:r>
            <w:r w:rsidRPr="0087588A">
              <w:rPr>
                <w:rFonts w:ascii="Times New Roman" w:hAnsi="Times New Roman" w:cs="Times New Roman"/>
              </w:rPr>
              <w:t xml:space="preserve">that </w:t>
            </w:r>
            <w:r w:rsidRPr="0087588A">
              <w:rPr>
                <w:rFonts w:ascii="Times New Roman" w:hAnsi="Times New Roman" w:cs="Times New Roman"/>
                <w:spacing w:val="-1"/>
              </w:rPr>
              <w:t>will</w:t>
            </w:r>
            <w:r w:rsidRPr="0087588A">
              <w:rPr>
                <w:rFonts w:ascii="Times New Roman" w:hAnsi="Times New Roman" w:cs="Times New Roman"/>
              </w:rPr>
              <w:t xml:space="preserve"> </w:t>
            </w:r>
            <w:r w:rsidRPr="0087588A">
              <w:rPr>
                <w:rFonts w:ascii="Times New Roman" w:hAnsi="Times New Roman" w:cs="Times New Roman"/>
                <w:spacing w:val="-1"/>
              </w:rPr>
              <w:t>replace</w:t>
            </w:r>
            <w:r w:rsidRPr="0087588A">
              <w:rPr>
                <w:rFonts w:ascii="Times New Roman" w:hAnsi="Times New Roman" w:cs="Times New Roman"/>
              </w:rPr>
              <w:t xml:space="preserve"> the </w:t>
            </w:r>
            <w:r w:rsidRPr="0087588A">
              <w:rPr>
                <w:rFonts w:ascii="Times New Roman" w:hAnsi="Times New Roman" w:cs="Times New Roman"/>
                <w:spacing w:val="-1"/>
              </w:rPr>
              <w:t>yellow</w:t>
            </w:r>
            <w:r w:rsidRPr="0087588A">
              <w:rPr>
                <w:rFonts w:ascii="Times New Roman" w:hAnsi="Times New Roman" w:cs="Times New Roman"/>
              </w:rPr>
              <w:t xml:space="preserve"> </w:t>
            </w:r>
            <w:r w:rsidRPr="0087588A">
              <w:rPr>
                <w:rFonts w:ascii="Times New Roman" w:hAnsi="Times New Roman" w:cs="Times New Roman"/>
                <w:spacing w:val="-1"/>
              </w:rPr>
              <w:t>Server</w:t>
            </w:r>
            <w:r w:rsidRPr="0087588A">
              <w:rPr>
                <w:rFonts w:ascii="Times New Roman" w:hAnsi="Times New Roman" w:cs="Times New Roman"/>
              </w:rPr>
              <w:t xml:space="preserve"> Error in</w:t>
            </w:r>
            <w:r w:rsidRPr="0087588A">
              <w:rPr>
                <w:rFonts w:ascii="Times New Roman" w:hAnsi="Times New Roman" w:cs="Times New Roman"/>
                <w:spacing w:val="35"/>
              </w:rPr>
              <w:t xml:space="preserve"> </w:t>
            </w:r>
            <w:r w:rsidRPr="0087588A">
              <w:rPr>
                <w:rFonts w:ascii="Times New Roman" w:hAnsi="Times New Roman" w:cs="Times New Roman"/>
              </w:rPr>
              <w:t xml:space="preserve">‘/’ </w:t>
            </w:r>
            <w:r w:rsidRPr="0087588A">
              <w:rPr>
                <w:rFonts w:ascii="Times New Roman" w:hAnsi="Times New Roman" w:cs="Times New Roman"/>
                <w:spacing w:val="-1"/>
              </w:rPr>
              <w:t>Application</w:t>
            </w:r>
            <w:r w:rsidRPr="0087588A">
              <w:rPr>
                <w:rFonts w:ascii="Times New Roman" w:hAnsi="Times New Roman" w:cs="Times New Roman"/>
              </w:rPr>
              <w:t xml:space="preserve"> </w:t>
            </w:r>
            <w:r w:rsidRPr="0087588A">
              <w:rPr>
                <w:rFonts w:ascii="Times New Roman" w:hAnsi="Times New Roman" w:cs="Times New Roman"/>
                <w:spacing w:val="-1"/>
              </w:rPr>
              <w:t>messages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eastAsia="Calibri" w:hAnsi="Times New Roman" w:cs="Times New Roman"/>
              </w:rPr>
              <w:t>4/22/2010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ind w:left="102" w:right="177"/>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 xml:space="preserve">v1.1.9 – updated </w:t>
            </w:r>
            <w:r w:rsidRPr="0087588A">
              <w:rPr>
                <w:rFonts w:ascii="Times New Roman" w:eastAsia="Times New Roman" w:hAnsi="Times New Roman" w:cs="Times New Roman"/>
                <w:spacing w:val="-1"/>
                <w:sz w:val="20"/>
                <w:szCs w:val="20"/>
              </w:rPr>
              <w:t>sections</w:t>
            </w:r>
            <w:r w:rsidRPr="0087588A">
              <w:rPr>
                <w:rFonts w:ascii="Times New Roman" w:eastAsia="Times New Roman" w:hAnsi="Times New Roman" w:cs="Times New Roman"/>
                <w:sz w:val="20"/>
                <w:szCs w:val="20"/>
              </w:rPr>
              <w:t xml:space="preserve"> related</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1"/>
                <w:sz w:val="20"/>
                <w:szCs w:val="20"/>
              </w:rPr>
              <w:t xml:space="preserve"> modified</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Paging </w:t>
            </w:r>
            <w:r w:rsidRPr="0087588A">
              <w:rPr>
                <w:rFonts w:ascii="Times New Roman" w:eastAsia="Times New Roman" w:hAnsi="Times New Roman" w:cs="Times New Roman"/>
                <w:spacing w:val="-1"/>
                <w:sz w:val="20"/>
                <w:szCs w:val="20"/>
              </w:rPr>
              <w:t>functionality</w:t>
            </w:r>
            <w:r w:rsidRPr="0087588A">
              <w:rPr>
                <w:rFonts w:ascii="Times New Roman" w:eastAsia="Times New Roman" w:hAnsi="Times New Roman" w:cs="Times New Roman"/>
                <w:sz w:val="20"/>
                <w:szCs w:val="20"/>
              </w:rPr>
              <w:t xml:space="preserve"> for</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pacing w:val="-1"/>
                <w:sz w:val="20"/>
                <w:szCs w:val="20"/>
              </w:rPr>
              <w:t>Patient</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Selection,</w:t>
            </w:r>
            <w:r w:rsidRPr="0087588A">
              <w:rPr>
                <w:rFonts w:ascii="Times New Roman" w:eastAsia="Times New Roman" w:hAnsi="Times New Roman" w:cs="Times New Roman"/>
                <w:spacing w:val="55"/>
                <w:sz w:val="20"/>
                <w:szCs w:val="20"/>
              </w:rPr>
              <w:t xml:space="preserve"> </w:t>
            </w:r>
            <w:r w:rsidRPr="0087588A">
              <w:rPr>
                <w:rFonts w:ascii="Times New Roman" w:eastAsia="Times New Roman" w:hAnsi="Times New Roman" w:cs="Times New Roman"/>
                <w:spacing w:val="-1"/>
                <w:sz w:val="20"/>
                <w:szCs w:val="20"/>
              </w:rPr>
              <w:t>Dismissed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Patient</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Selection</w:t>
            </w:r>
            <w:r w:rsidRPr="0087588A">
              <w:rPr>
                <w:rFonts w:ascii="Times New Roman" w:eastAsia="Times New Roman" w:hAnsi="Times New Roman" w:cs="Times New Roman"/>
                <w:sz w:val="20"/>
                <w:szCs w:val="20"/>
              </w:rPr>
              <w:t xml:space="preserve"> and Review</w:t>
            </w:r>
            <w:r w:rsidRPr="0087588A">
              <w:rPr>
                <w:rFonts w:ascii="Times New Roman" w:eastAsia="Times New Roman" w:hAnsi="Times New Roman" w:cs="Times New Roman"/>
                <w:spacing w:val="41"/>
                <w:sz w:val="20"/>
                <w:szCs w:val="20"/>
              </w:rPr>
              <w:t xml:space="preserve"> </w:t>
            </w:r>
            <w:r w:rsidRPr="0087588A">
              <w:rPr>
                <w:rFonts w:ascii="Times New Roman" w:eastAsia="Times New Roman" w:hAnsi="Times New Roman" w:cs="Times New Roman"/>
                <w:sz w:val="20"/>
                <w:szCs w:val="20"/>
              </w:rPr>
              <w:t xml:space="preserve">Selection </w:t>
            </w:r>
            <w:r w:rsidRPr="0087588A">
              <w:rPr>
                <w:rFonts w:ascii="Times New Roman" w:eastAsia="Times New Roman" w:hAnsi="Times New Roman" w:cs="Times New Roman"/>
                <w:spacing w:val="-1"/>
                <w:sz w:val="20"/>
                <w:szCs w:val="20"/>
              </w:rPr>
              <w:t>screens;</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3.1.9 with</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additional </w:t>
            </w:r>
            <w:r w:rsidRPr="0087588A">
              <w:rPr>
                <w:rFonts w:ascii="Times New Roman" w:eastAsia="Times New Roman" w:hAnsi="Times New Roman" w:cs="Times New Roman"/>
                <w:spacing w:val="-1"/>
                <w:sz w:val="20"/>
                <w:szCs w:val="20"/>
              </w:rPr>
              <w:t xml:space="preserve">screenshot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indication </w:t>
            </w:r>
            <w:r w:rsidRPr="0087588A">
              <w:rPr>
                <w:rFonts w:ascii="Times New Roman" w:eastAsia="Times New Roman" w:hAnsi="Times New Roman" w:cs="Times New Roman"/>
                <w:spacing w:val="-1"/>
                <w:sz w:val="20"/>
                <w:szCs w:val="20"/>
              </w:rPr>
              <w:t>paging</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links </w:t>
            </w:r>
            <w:r w:rsidRPr="0087588A">
              <w:rPr>
                <w:rFonts w:ascii="Times New Roman" w:eastAsia="Times New Roman" w:hAnsi="Times New Roman" w:cs="Times New Roman"/>
                <w:spacing w:val="-1"/>
                <w:sz w:val="20"/>
                <w:szCs w:val="20"/>
              </w:rPr>
              <w:t>are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within</w:t>
            </w:r>
            <w:r w:rsidRPr="0087588A">
              <w:rPr>
                <w:rFonts w:ascii="Times New Roman" w:eastAsia="Times New Roman" w:hAnsi="Times New Roman" w:cs="Times New Roman"/>
                <w:sz w:val="20"/>
                <w:szCs w:val="20"/>
              </w:rPr>
              <w:t xml:space="preserve"> the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table </w:t>
            </w:r>
            <w:r w:rsidRPr="0087588A">
              <w:rPr>
                <w:rFonts w:ascii="Times New Roman" w:eastAsia="Times New Roman" w:hAnsi="Times New Roman" w:cs="Times New Roman"/>
                <w:spacing w:val="-1"/>
                <w:sz w:val="20"/>
                <w:szCs w:val="20"/>
              </w:rPr>
              <w:t>grid;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updated</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3.1.11 to reflect</w:t>
            </w:r>
            <w:r w:rsidRPr="0087588A">
              <w:rPr>
                <w:rFonts w:ascii="Times New Roman" w:hAnsi="Times New Roman" w:cs="Times New Roman"/>
                <w:spacing w:val="-1"/>
              </w:rPr>
              <w:t xml:space="preserve"> replacement</w:t>
            </w:r>
            <w:r w:rsidRPr="0087588A">
              <w:rPr>
                <w:rFonts w:ascii="Times New Roman" w:hAnsi="Times New Roman" w:cs="Times New Roman"/>
              </w:rPr>
              <w:t xml:space="preserve"> of Go button</w:t>
            </w:r>
            <w:r w:rsidRPr="0087588A">
              <w:rPr>
                <w:rFonts w:ascii="Times New Roman" w:hAnsi="Times New Roman" w:cs="Times New Roman"/>
                <w:spacing w:val="27"/>
              </w:rPr>
              <w:t xml:space="preserve"> </w:t>
            </w:r>
            <w:r w:rsidRPr="0087588A">
              <w:rPr>
                <w:rFonts w:ascii="Times New Roman" w:hAnsi="Times New Roman" w:cs="Times New Roman"/>
              </w:rPr>
              <w:t xml:space="preserve">with Reset </w:t>
            </w:r>
            <w:r w:rsidRPr="0087588A">
              <w:rPr>
                <w:rFonts w:ascii="Times New Roman" w:hAnsi="Times New Roman" w:cs="Times New Roman"/>
                <w:spacing w:val="-1"/>
              </w:rPr>
              <w:t>Page</w:t>
            </w:r>
            <w:r w:rsidRPr="0087588A">
              <w:rPr>
                <w:rFonts w:ascii="Times New Roman" w:hAnsi="Times New Roman" w:cs="Times New Roman"/>
              </w:rPr>
              <w:t xml:space="preserve"> Size </w:t>
            </w:r>
            <w:r w:rsidRPr="0087588A">
              <w:rPr>
                <w:rFonts w:ascii="Times New Roman" w:hAnsi="Times New Roman" w:cs="Times New Roman"/>
                <w:spacing w:val="-1"/>
              </w:rPr>
              <w:t>button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4/23/2010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 – updated section</w:t>
            </w:r>
            <w:r w:rsidRPr="0087588A">
              <w:rPr>
                <w:rFonts w:ascii="Times New Roman" w:hAnsi="Times New Roman" w:cs="Times New Roman"/>
                <w:spacing w:val="-2"/>
              </w:rPr>
              <w:t xml:space="preserve"> </w:t>
            </w:r>
            <w:r w:rsidRPr="0087588A">
              <w:rPr>
                <w:rFonts w:ascii="Times New Roman" w:hAnsi="Times New Roman" w:cs="Times New Roman"/>
              </w:rPr>
              <w:t xml:space="preserve">2.1.11 to </w:t>
            </w:r>
            <w:r w:rsidRPr="0087588A">
              <w:rPr>
                <w:rFonts w:ascii="Times New Roman" w:hAnsi="Times New Roman" w:cs="Times New Roman"/>
                <w:spacing w:val="-1"/>
              </w:rPr>
              <w:t>include</w:t>
            </w:r>
            <w:r w:rsidRPr="0087588A">
              <w:rPr>
                <w:rFonts w:ascii="Times New Roman" w:hAnsi="Times New Roman" w:cs="Times New Roman"/>
                <w:spacing w:val="26"/>
              </w:rPr>
              <w:t xml:space="preserve"> </w:t>
            </w:r>
            <w:r w:rsidRPr="0087588A">
              <w:rPr>
                <w:rFonts w:ascii="Times New Roman" w:hAnsi="Times New Roman" w:cs="Times New Roman"/>
              </w:rPr>
              <w:t>behavior</w:t>
            </w:r>
            <w:r w:rsidRPr="0087588A">
              <w:rPr>
                <w:rFonts w:ascii="Times New Roman" w:hAnsi="Times New Roman" w:cs="Times New Roman"/>
                <w:spacing w:val="-1"/>
              </w:rPr>
              <w:t xml:space="preserve"> change</w:t>
            </w:r>
            <w:r w:rsidRPr="0087588A">
              <w:rPr>
                <w:rFonts w:ascii="Times New Roman" w:hAnsi="Times New Roman" w:cs="Times New Roman"/>
              </w:rPr>
              <w:t xml:space="preserve"> to </w:t>
            </w:r>
            <w:r w:rsidRPr="0087588A">
              <w:rPr>
                <w:rFonts w:ascii="Times New Roman" w:hAnsi="Times New Roman" w:cs="Times New Roman"/>
                <w:spacing w:val="-1"/>
              </w:rPr>
              <w:t>filter</w:t>
            </w:r>
            <w:r w:rsidRPr="0087588A">
              <w:rPr>
                <w:rFonts w:ascii="Times New Roman" w:hAnsi="Times New Roman" w:cs="Times New Roman"/>
              </w:rPr>
              <w:t xml:space="preserve"> reset </w:t>
            </w:r>
            <w:r w:rsidRPr="0087588A">
              <w:rPr>
                <w:rFonts w:ascii="Times New Roman" w:hAnsi="Times New Roman" w:cs="Times New Roman"/>
                <w:spacing w:val="-1"/>
              </w:rPr>
              <w:t>functionality</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4/26/2010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v1.1.9 - Replaced </w:t>
            </w:r>
            <w:r w:rsidRPr="0087588A">
              <w:rPr>
                <w:rFonts w:ascii="Times New Roman" w:hAnsi="Times New Roman" w:cs="Times New Roman"/>
                <w:spacing w:val="-1"/>
              </w:rPr>
              <w:t>screenshots</w:t>
            </w:r>
            <w:r w:rsidRPr="0087588A">
              <w:rPr>
                <w:rFonts w:ascii="Times New Roman" w:hAnsi="Times New Roman" w:cs="Times New Roman"/>
              </w:rPr>
              <w:t xml:space="preserve"> for screens</w:t>
            </w:r>
            <w:r w:rsidRPr="0087588A">
              <w:rPr>
                <w:rFonts w:ascii="Times New Roman" w:hAnsi="Times New Roman" w:cs="Times New Roman"/>
                <w:spacing w:val="29"/>
              </w:rPr>
              <w:t xml:space="preserve"> </w:t>
            </w:r>
            <w:r w:rsidRPr="0087588A">
              <w:rPr>
                <w:rFonts w:ascii="Times New Roman" w:hAnsi="Times New Roman" w:cs="Times New Roman"/>
                <w:spacing w:val="-1"/>
              </w:rPr>
              <w:t>containing</w:t>
            </w:r>
            <w:r w:rsidRPr="0087588A">
              <w:rPr>
                <w:rFonts w:ascii="Times New Roman" w:hAnsi="Times New Roman" w:cs="Times New Roman"/>
              </w:rPr>
              <w:t xml:space="preserve"> </w:t>
            </w:r>
            <w:r w:rsidRPr="0087588A">
              <w:rPr>
                <w:rFonts w:ascii="Times New Roman" w:hAnsi="Times New Roman" w:cs="Times New Roman"/>
                <w:spacing w:val="-1"/>
              </w:rPr>
              <w:t>Paging</w:t>
            </w:r>
            <w:r w:rsidRPr="0087588A">
              <w:rPr>
                <w:rFonts w:ascii="Times New Roman" w:hAnsi="Times New Roman" w:cs="Times New Roman"/>
              </w:rPr>
              <w:t xml:space="preserve"> features, History </w:t>
            </w:r>
            <w:r w:rsidRPr="0087588A">
              <w:rPr>
                <w:rFonts w:ascii="Times New Roman" w:hAnsi="Times New Roman" w:cs="Times New Roman"/>
                <w:spacing w:val="-1"/>
              </w:rPr>
              <w:t>screen</w:t>
            </w:r>
            <w:r w:rsidRPr="0087588A">
              <w:rPr>
                <w:rFonts w:ascii="Times New Roman" w:hAnsi="Times New Roman" w:cs="Times New Roman"/>
                <w:spacing w:val="35"/>
              </w:rPr>
              <w:t xml:space="preserve"> </w:t>
            </w:r>
            <w:r w:rsidRPr="0087588A">
              <w:rPr>
                <w:rFonts w:ascii="Times New Roman" w:hAnsi="Times New Roman" w:cs="Times New Roman"/>
              </w:rPr>
              <w:t xml:space="preserve">Stay </w:t>
            </w:r>
            <w:r w:rsidRPr="0087588A">
              <w:rPr>
                <w:rFonts w:ascii="Times New Roman" w:hAnsi="Times New Roman" w:cs="Times New Roman"/>
                <w:spacing w:val="-1"/>
              </w:rPr>
              <w:t>Movement</w:t>
            </w:r>
            <w:r w:rsidRPr="0087588A">
              <w:rPr>
                <w:rFonts w:ascii="Times New Roman" w:hAnsi="Times New Roman" w:cs="Times New Roman"/>
              </w:rPr>
              <w:t xml:space="preserve"> and Reviews </w:t>
            </w:r>
            <w:r w:rsidRPr="0087588A">
              <w:rPr>
                <w:rFonts w:ascii="Times New Roman" w:hAnsi="Times New Roman" w:cs="Times New Roman"/>
                <w:spacing w:val="-1"/>
              </w:rPr>
              <w:t>tables;</w:t>
            </w:r>
            <w:r w:rsidRPr="0087588A">
              <w:rPr>
                <w:rFonts w:ascii="Times New Roman" w:hAnsi="Times New Roman" w:cs="Times New Roman"/>
              </w:rPr>
              <w:t xml:space="preserve"> updated</w:t>
            </w:r>
            <w:r w:rsidRPr="0087588A">
              <w:rPr>
                <w:rFonts w:ascii="Times New Roman" w:hAnsi="Times New Roman" w:cs="Times New Roman"/>
                <w:spacing w:val="21"/>
              </w:rPr>
              <w:t xml:space="preserve"> </w:t>
            </w:r>
            <w:r w:rsidRPr="0087588A">
              <w:rPr>
                <w:rFonts w:ascii="Times New Roman" w:hAnsi="Times New Roman" w:cs="Times New Roman"/>
              </w:rPr>
              <w:t xml:space="preserve">text </w:t>
            </w:r>
            <w:r w:rsidRPr="0087588A">
              <w:rPr>
                <w:rFonts w:ascii="Times New Roman" w:hAnsi="Times New Roman" w:cs="Times New Roman"/>
                <w:spacing w:val="-1"/>
              </w:rPr>
              <w:t>description</w:t>
            </w:r>
            <w:r w:rsidRPr="0087588A">
              <w:rPr>
                <w:rFonts w:ascii="Times New Roman" w:hAnsi="Times New Roman" w:cs="Times New Roman"/>
              </w:rPr>
              <w:t xml:space="preserve"> </w:t>
            </w:r>
            <w:r w:rsidRPr="0087588A">
              <w:rPr>
                <w:rFonts w:ascii="Times New Roman" w:hAnsi="Times New Roman" w:cs="Times New Roman"/>
                <w:spacing w:val="-1"/>
              </w:rPr>
              <w:t>information</w:t>
            </w:r>
            <w:r w:rsidRPr="0087588A">
              <w:rPr>
                <w:rFonts w:ascii="Times New Roman" w:hAnsi="Times New Roman" w:cs="Times New Roman"/>
              </w:rPr>
              <w:t xml:space="preserve"> for Reports 1</w:t>
            </w:r>
            <w:r w:rsidRPr="0087588A">
              <w:rPr>
                <w:rFonts w:ascii="Times New Roman" w:hAnsi="Times New Roman" w:cs="Times New Roman"/>
                <w:spacing w:val="37"/>
              </w:rPr>
              <w:t xml:space="preserve"> </w:t>
            </w:r>
            <w:r w:rsidRPr="0087588A">
              <w:rPr>
                <w:rFonts w:ascii="Times New Roman" w:hAnsi="Times New Roman" w:cs="Times New Roman"/>
              </w:rPr>
              <w:t>and 5</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4/27/2010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w:t>
            </w:r>
            <w:r w:rsidRPr="0087588A">
              <w:rPr>
                <w:rFonts w:ascii="Times New Roman" w:hAnsi="Times New Roman" w:cs="Times New Roman"/>
                <w:spacing w:val="-1"/>
              </w:rPr>
              <w:t xml:space="preserve"> </w:t>
            </w:r>
            <w:r w:rsidRPr="0087588A">
              <w:rPr>
                <w:rFonts w:ascii="Times New Roman" w:hAnsi="Times New Roman" w:cs="Times New Roman"/>
              </w:rPr>
              <w:t xml:space="preserve">– updated user </w:t>
            </w:r>
            <w:r w:rsidRPr="0087588A">
              <w:rPr>
                <w:rFonts w:ascii="Times New Roman" w:hAnsi="Times New Roman" w:cs="Times New Roman"/>
                <w:spacing w:val="-1"/>
              </w:rPr>
              <w:t>tip</w:t>
            </w:r>
            <w:r w:rsidRPr="0087588A">
              <w:rPr>
                <w:rFonts w:ascii="Times New Roman" w:hAnsi="Times New Roman" w:cs="Times New Roman"/>
              </w:rPr>
              <w:t xml:space="preserve"> in section</w:t>
            </w:r>
            <w:r w:rsidRPr="0087588A">
              <w:rPr>
                <w:rFonts w:ascii="Times New Roman" w:hAnsi="Times New Roman" w:cs="Times New Roman"/>
                <w:spacing w:val="-1"/>
              </w:rPr>
              <w:t xml:space="preserve"> </w:t>
            </w:r>
            <w:r w:rsidRPr="0087588A">
              <w:rPr>
                <w:rFonts w:ascii="Times New Roman" w:hAnsi="Times New Roman" w:cs="Times New Roman"/>
              </w:rPr>
              <w:t>5.7</w:t>
            </w:r>
            <w:r w:rsidRPr="0087588A">
              <w:rPr>
                <w:rFonts w:ascii="Times New Roman" w:hAnsi="Times New Roman" w:cs="Times New Roman"/>
                <w:spacing w:val="21"/>
              </w:rPr>
              <w:t xml:space="preserve"> </w:t>
            </w:r>
            <w:r w:rsidRPr="0087588A">
              <w:rPr>
                <w:rFonts w:ascii="Times New Roman" w:hAnsi="Times New Roman" w:cs="Times New Roman"/>
              </w:rPr>
              <w:t>related to</w:t>
            </w:r>
            <w:r w:rsidRPr="0087588A">
              <w:rPr>
                <w:rFonts w:ascii="Times New Roman" w:hAnsi="Times New Roman" w:cs="Times New Roman"/>
                <w:spacing w:val="-2"/>
              </w:rPr>
              <w:t xml:space="preserve"> </w:t>
            </w:r>
            <w:r w:rsidRPr="0087588A">
              <w:rPr>
                <w:rFonts w:ascii="Times New Roman" w:hAnsi="Times New Roman" w:cs="Times New Roman"/>
                <w:spacing w:val="-1"/>
              </w:rPr>
              <w:t>identification</w:t>
            </w:r>
            <w:r w:rsidRPr="0087588A">
              <w:rPr>
                <w:rFonts w:ascii="Times New Roman" w:hAnsi="Times New Roman" w:cs="Times New Roman"/>
              </w:rPr>
              <w:t xml:space="preserve"> of</w:t>
            </w:r>
            <w:r w:rsidRPr="0087588A">
              <w:rPr>
                <w:rFonts w:ascii="Times New Roman" w:hAnsi="Times New Roman" w:cs="Times New Roman"/>
                <w:spacing w:val="-2"/>
              </w:rPr>
              <w:t xml:space="preserve"> </w:t>
            </w:r>
            <w:r w:rsidRPr="0087588A">
              <w:rPr>
                <w:rFonts w:ascii="Times New Roman" w:hAnsi="Times New Roman" w:cs="Times New Roman"/>
              </w:rPr>
              <w:t xml:space="preserve">hospital </w:t>
            </w:r>
            <w:r w:rsidRPr="0087588A">
              <w:rPr>
                <w:rFonts w:ascii="Times New Roman" w:hAnsi="Times New Roman" w:cs="Times New Roman"/>
                <w:spacing w:val="-1"/>
              </w:rPr>
              <w:t>admission</w:t>
            </w:r>
            <w:r w:rsidRPr="0087588A">
              <w:rPr>
                <w:rFonts w:ascii="Times New Roman" w:hAnsi="Times New Roman" w:cs="Times New Roman"/>
                <w:spacing w:val="41"/>
              </w:rPr>
              <w:t xml:space="preserve"> </w:t>
            </w:r>
            <w:r w:rsidRPr="0087588A">
              <w:rPr>
                <w:rFonts w:ascii="Times New Roman" w:hAnsi="Times New Roman" w:cs="Times New Roman"/>
              </w:rPr>
              <w:t xml:space="preserve">reviews; </w:t>
            </w:r>
            <w:r w:rsidRPr="0087588A">
              <w:rPr>
                <w:rFonts w:ascii="Times New Roman" w:hAnsi="Times New Roman" w:cs="Times New Roman"/>
                <w:spacing w:val="-1"/>
              </w:rPr>
              <w:t>updated</w:t>
            </w:r>
            <w:r w:rsidRPr="0087588A">
              <w:rPr>
                <w:rFonts w:ascii="Times New Roman" w:hAnsi="Times New Roman" w:cs="Times New Roman"/>
              </w:rPr>
              <w:t xml:space="preserve"> </w:t>
            </w:r>
            <w:r w:rsidRPr="0087588A">
              <w:rPr>
                <w:rFonts w:ascii="Times New Roman" w:hAnsi="Times New Roman" w:cs="Times New Roman"/>
                <w:spacing w:val="-1"/>
              </w:rPr>
              <w:t>section</w:t>
            </w:r>
            <w:r w:rsidRPr="0087588A">
              <w:rPr>
                <w:rFonts w:ascii="Times New Roman" w:hAnsi="Times New Roman" w:cs="Times New Roman"/>
              </w:rPr>
              <w:t xml:space="preserve"> 6.1 with new</w:t>
            </w:r>
            <w:r w:rsidRPr="0087588A">
              <w:rPr>
                <w:rFonts w:ascii="Times New Roman" w:hAnsi="Times New Roman" w:cs="Times New Roman"/>
                <w:spacing w:val="23"/>
              </w:rPr>
              <w:t xml:space="preserve"> </w:t>
            </w:r>
            <w:r w:rsidRPr="0087588A">
              <w:rPr>
                <w:rFonts w:ascii="Times New Roman" w:hAnsi="Times New Roman" w:cs="Times New Roman"/>
                <w:spacing w:val="-1"/>
              </w:rPr>
              <w:t>screenshots</w:t>
            </w:r>
            <w:r w:rsidRPr="0087588A">
              <w:rPr>
                <w:rFonts w:ascii="Times New Roman" w:hAnsi="Times New Roman" w:cs="Times New Roman"/>
              </w:rPr>
              <w:t xml:space="preserve"> </w:t>
            </w:r>
            <w:r w:rsidRPr="0087588A">
              <w:rPr>
                <w:rFonts w:ascii="Times New Roman" w:hAnsi="Times New Roman" w:cs="Times New Roman"/>
                <w:spacing w:val="-1"/>
              </w:rPr>
              <w:t>for</w:t>
            </w:r>
            <w:r w:rsidRPr="0087588A">
              <w:rPr>
                <w:rFonts w:ascii="Times New Roman" w:hAnsi="Times New Roman" w:cs="Times New Roman"/>
              </w:rPr>
              <w:t xml:space="preserve"> </w:t>
            </w:r>
            <w:r w:rsidRPr="0087588A">
              <w:rPr>
                <w:rFonts w:ascii="Times New Roman" w:hAnsi="Times New Roman" w:cs="Times New Roman"/>
                <w:spacing w:val="-1"/>
              </w:rPr>
              <w:t>Physician</w:t>
            </w:r>
            <w:r w:rsidRPr="0087588A">
              <w:rPr>
                <w:rFonts w:ascii="Times New Roman" w:hAnsi="Times New Roman" w:cs="Times New Roman"/>
              </w:rPr>
              <w:t xml:space="preserve"> UM </w:t>
            </w:r>
            <w:r w:rsidRPr="0087588A">
              <w:rPr>
                <w:rFonts w:ascii="Times New Roman" w:hAnsi="Times New Roman" w:cs="Times New Roman"/>
                <w:spacing w:val="-1"/>
              </w:rPr>
              <w:t>Advisor</w:t>
            </w:r>
            <w:r w:rsidRPr="0087588A">
              <w:rPr>
                <w:rFonts w:ascii="Times New Roman" w:hAnsi="Times New Roman" w:cs="Times New Roman"/>
                <w:spacing w:val="49"/>
              </w:rPr>
              <w:t xml:space="preserve"> </w:t>
            </w:r>
            <w:r w:rsidRPr="0087588A">
              <w:rPr>
                <w:rFonts w:ascii="Times New Roman" w:hAnsi="Times New Roman" w:cs="Times New Roman"/>
              </w:rPr>
              <w:t xml:space="preserve">worklist </w:t>
            </w:r>
            <w:r w:rsidRPr="0087588A">
              <w:rPr>
                <w:rFonts w:ascii="Times New Roman" w:hAnsi="Times New Roman" w:cs="Times New Roman"/>
                <w:spacing w:val="-1"/>
              </w:rPr>
              <w:t>screen;</w:t>
            </w:r>
            <w:r w:rsidRPr="0087588A">
              <w:rPr>
                <w:rFonts w:ascii="Times New Roman" w:hAnsi="Times New Roman" w:cs="Times New Roman"/>
              </w:rPr>
              <w:t xml:space="preserve"> </w:t>
            </w:r>
            <w:r w:rsidRPr="0087588A">
              <w:rPr>
                <w:rFonts w:ascii="Times New Roman" w:hAnsi="Times New Roman" w:cs="Times New Roman"/>
                <w:spacing w:val="-1"/>
              </w:rPr>
              <w:t>updated</w:t>
            </w:r>
            <w:r w:rsidRPr="0087588A">
              <w:rPr>
                <w:rFonts w:ascii="Times New Roman" w:hAnsi="Times New Roman" w:cs="Times New Roman"/>
                <w:spacing w:val="-2"/>
              </w:rPr>
              <w:t xml:space="preserve"> </w:t>
            </w:r>
            <w:r w:rsidRPr="0087588A">
              <w:rPr>
                <w:rFonts w:ascii="Times New Roman" w:hAnsi="Times New Roman" w:cs="Times New Roman"/>
              </w:rPr>
              <w:t>section 7.2</w:t>
            </w:r>
            <w:r w:rsidRPr="0087588A">
              <w:rPr>
                <w:rFonts w:ascii="Times New Roman" w:hAnsi="Times New Roman" w:cs="Times New Roman"/>
                <w:spacing w:val="-2"/>
              </w:rPr>
              <w:t xml:space="preserve"> </w:t>
            </w:r>
            <w:r w:rsidRPr="0087588A">
              <w:rPr>
                <w:rFonts w:ascii="Times New Roman" w:hAnsi="Times New Roman" w:cs="Times New Roman"/>
              </w:rPr>
              <w:t>with</w:t>
            </w:r>
            <w:r w:rsidRPr="0087588A">
              <w:rPr>
                <w:rFonts w:ascii="Times New Roman" w:hAnsi="Times New Roman" w:cs="Times New Roman"/>
                <w:spacing w:val="24"/>
              </w:rPr>
              <w:t xml:space="preserve"> </w:t>
            </w:r>
            <w:r w:rsidRPr="0087588A">
              <w:rPr>
                <w:rFonts w:ascii="Times New Roman" w:hAnsi="Times New Roman" w:cs="Times New Roman"/>
              </w:rPr>
              <w:t xml:space="preserve">updated </w:t>
            </w:r>
            <w:r w:rsidRPr="0087588A">
              <w:rPr>
                <w:rFonts w:ascii="Times New Roman" w:hAnsi="Times New Roman" w:cs="Times New Roman"/>
                <w:spacing w:val="-1"/>
              </w:rPr>
              <w:t>screenshots</w:t>
            </w:r>
            <w:r w:rsidRPr="0087588A">
              <w:rPr>
                <w:rFonts w:ascii="Times New Roman" w:hAnsi="Times New Roman" w:cs="Times New Roman"/>
              </w:rPr>
              <w:t xml:space="preserve"> and</w:t>
            </w:r>
            <w:r w:rsidRPr="0087588A">
              <w:rPr>
                <w:rFonts w:ascii="Times New Roman" w:hAnsi="Times New Roman" w:cs="Times New Roman"/>
                <w:spacing w:val="-1"/>
              </w:rPr>
              <w:t xml:space="preserve"> descriptive</w:t>
            </w:r>
            <w:r w:rsidRPr="0087588A">
              <w:rPr>
                <w:rFonts w:ascii="Times New Roman" w:hAnsi="Times New Roman" w:cs="Times New Roman"/>
              </w:rPr>
              <w:t xml:space="preserve"> text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4/29/2010 –</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w:t>
            </w:r>
            <w:r w:rsidRPr="0087588A">
              <w:rPr>
                <w:rFonts w:ascii="Times New Roman" w:hAnsi="Times New Roman" w:cs="Times New Roman"/>
                <w:spacing w:val="-1"/>
              </w:rPr>
              <w:t xml:space="preserve"> </w:t>
            </w:r>
            <w:r w:rsidRPr="0087588A">
              <w:rPr>
                <w:rFonts w:ascii="Times New Roman" w:hAnsi="Times New Roman" w:cs="Times New Roman"/>
              </w:rPr>
              <w:t xml:space="preserve">– updated </w:t>
            </w:r>
            <w:r w:rsidRPr="0087588A">
              <w:rPr>
                <w:rFonts w:ascii="Times New Roman" w:hAnsi="Times New Roman" w:cs="Times New Roman"/>
                <w:spacing w:val="-1"/>
              </w:rPr>
              <w:t>document</w:t>
            </w:r>
            <w:r w:rsidRPr="0087588A">
              <w:rPr>
                <w:rFonts w:ascii="Times New Roman" w:hAnsi="Times New Roman" w:cs="Times New Roman"/>
              </w:rPr>
              <w:t xml:space="preserve"> per PIMS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4/30/2010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CF3206" w:rsidP="00626F9A">
            <w:pPr>
              <w:pStyle w:val="TableText"/>
              <w:rPr>
                <w:rFonts w:ascii="Times New Roman" w:hAnsi="Times New Roman" w:cs="Times New Roman"/>
              </w:rPr>
            </w:pPr>
            <w:r w:rsidRPr="0087588A">
              <w:rPr>
                <w:rFonts w:ascii="Times New Roman" w:hAnsi="Times New Roman" w:cs="Times New Roman"/>
              </w:rPr>
              <w:t>Feedback</w:t>
            </w:r>
            <w:r w:rsidR="00626F9A" w:rsidRPr="0087588A">
              <w:rPr>
                <w:rFonts w:ascii="Times New Roman" w:hAnsi="Times New Roman" w:cs="Times New Roman"/>
              </w:rPr>
              <w:t xml:space="preserve"> - </w:t>
            </w:r>
            <w:r w:rsidR="00626F9A" w:rsidRPr="0087588A">
              <w:rPr>
                <w:rFonts w:ascii="Times New Roman" w:hAnsi="Times New Roman" w:cs="Times New Roman"/>
                <w:spacing w:val="-1"/>
              </w:rPr>
              <w:t>added</w:t>
            </w:r>
            <w:r w:rsidR="00626F9A" w:rsidRPr="0087588A">
              <w:rPr>
                <w:rFonts w:ascii="Times New Roman" w:hAnsi="Times New Roman" w:cs="Times New Roman"/>
              </w:rPr>
              <w:t xml:space="preserve"> subsection for Paging</w:t>
            </w:r>
            <w:r w:rsidR="00626F9A" w:rsidRPr="0087588A">
              <w:rPr>
                <w:rFonts w:ascii="Times New Roman" w:hAnsi="Times New Roman" w:cs="Times New Roman"/>
                <w:spacing w:val="24"/>
              </w:rPr>
              <w:t xml:space="preserve"> </w:t>
            </w:r>
            <w:r w:rsidR="00626F9A" w:rsidRPr="0087588A">
              <w:rPr>
                <w:rFonts w:ascii="Times New Roman" w:hAnsi="Times New Roman" w:cs="Times New Roman"/>
              </w:rPr>
              <w:t xml:space="preserve">features to </w:t>
            </w:r>
            <w:r w:rsidR="00626F9A" w:rsidRPr="0087588A">
              <w:rPr>
                <w:rFonts w:ascii="Times New Roman" w:hAnsi="Times New Roman" w:cs="Times New Roman"/>
                <w:spacing w:val="-1"/>
              </w:rPr>
              <w:t>chapter</w:t>
            </w:r>
            <w:r w:rsidR="00626F9A" w:rsidRPr="0087588A">
              <w:rPr>
                <w:rFonts w:ascii="Times New Roman" w:hAnsi="Times New Roman" w:cs="Times New Roman"/>
              </w:rPr>
              <w:t xml:space="preserve"> 2. </w:t>
            </w:r>
            <w:r w:rsidR="00626F9A" w:rsidRPr="0087588A">
              <w:rPr>
                <w:rFonts w:ascii="Times New Roman" w:hAnsi="Times New Roman" w:cs="Times New Roman"/>
                <w:spacing w:val="-1"/>
              </w:rPr>
              <w:t>Updated</w:t>
            </w:r>
            <w:r w:rsidR="00626F9A" w:rsidRPr="0087588A">
              <w:rPr>
                <w:rFonts w:ascii="Times New Roman" w:hAnsi="Times New Roman" w:cs="Times New Roman"/>
              </w:rPr>
              <w:t xml:space="preserve"> TOC</w:t>
            </w:r>
            <w:r w:rsidR="00626F9A" w:rsidRPr="0087588A">
              <w:rPr>
                <w:rFonts w:ascii="Times New Roman" w:hAnsi="Times New Roman" w:cs="Times New Roman"/>
                <w:spacing w:val="-1"/>
              </w:rPr>
              <w:t xml:space="preserve"> </w:t>
            </w:r>
            <w:r w:rsidR="00626F9A" w:rsidRPr="0087588A">
              <w:rPr>
                <w:rFonts w:ascii="Times New Roman" w:hAnsi="Times New Roman" w:cs="Times New Roman"/>
              </w:rPr>
              <w:t>to</w:t>
            </w:r>
            <w:r w:rsidR="00626F9A" w:rsidRPr="0087588A">
              <w:rPr>
                <w:rFonts w:ascii="Times New Roman" w:hAnsi="Times New Roman" w:cs="Times New Roman"/>
                <w:spacing w:val="21"/>
              </w:rPr>
              <w:t xml:space="preserve"> </w:t>
            </w:r>
            <w:r w:rsidR="00626F9A" w:rsidRPr="0087588A">
              <w:rPr>
                <w:rFonts w:ascii="Times New Roman" w:hAnsi="Times New Roman" w:cs="Times New Roman"/>
              </w:rPr>
              <w:t>include</w:t>
            </w:r>
            <w:r w:rsidR="00626F9A" w:rsidRPr="0087588A">
              <w:rPr>
                <w:rFonts w:ascii="Times New Roman" w:hAnsi="Times New Roman" w:cs="Times New Roman"/>
                <w:spacing w:val="-1"/>
              </w:rPr>
              <w:t xml:space="preserve"> </w:t>
            </w:r>
            <w:r w:rsidR="00626F9A" w:rsidRPr="0087588A">
              <w:rPr>
                <w:rFonts w:ascii="Times New Roman" w:hAnsi="Times New Roman" w:cs="Times New Roman"/>
              </w:rPr>
              <w:t xml:space="preserve">changes retroactive to prior </w:t>
            </w:r>
            <w:r w:rsidR="00626F9A" w:rsidRPr="0087588A">
              <w:rPr>
                <w:rFonts w:ascii="Times New Roman" w:hAnsi="Times New Roman" w:cs="Times New Roman"/>
                <w:spacing w:val="-1"/>
              </w:rPr>
              <w:t>iterations</w:t>
            </w:r>
            <w:r w:rsidR="00626F9A" w:rsidRPr="0087588A">
              <w:rPr>
                <w:rFonts w:ascii="Times New Roman" w:hAnsi="Times New Roman" w:cs="Times New Roman"/>
                <w:spacing w:val="28"/>
              </w:rPr>
              <w:t xml:space="preserve"> </w:t>
            </w:r>
            <w:r w:rsidR="00626F9A" w:rsidRPr="0087588A">
              <w:rPr>
                <w:rFonts w:ascii="Times New Roman" w:hAnsi="Times New Roman" w:cs="Times New Roman"/>
              </w:rPr>
              <w:t>of</w:t>
            </w:r>
            <w:r w:rsidR="00626F9A" w:rsidRPr="0087588A">
              <w:rPr>
                <w:rFonts w:ascii="Times New Roman" w:hAnsi="Times New Roman" w:cs="Times New Roman"/>
                <w:spacing w:val="-1"/>
              </w:rPr>
              <w:t xml:space="preserve"> </w:t>
            </w:r>
            <w:r w:rsidR="00626F9A" w:rsidRPr="0087588A">
              <w:rPr>
                <w:rFonts w:ascii="Times New Roman" w:hAnsi="Times New Roman" w:cs="Times New Roman"/>
              </w:rPr>
              <w:t xml:space="preserve">this </w:t>
            </w:r>
            <w:r w:rsidR="00626F9A" w:rsidRPr="0087588A">
              <w:rPr>
                <w:rFonts w:ascii="Times New Roman" w:hAnsi="Times New Roman" w:cs="Times New Roman"/>
                <w:spacing w:val="-1"/>
              </w:rPr>
              <w:t>artifact.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5/12/2010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5/14/2010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w:t>
            </w:r>
            <w:r w:rsidRPr="0087588A">
              <w:rPr>
                <w:rFonts w:ascii="Times New Roman" w:hAnsi="Times New Roman" w:cs="Times New Roman"/>
                <w:spacing w:val="-1"/>
              </w:rPr>
              <w:t xml:space="preserve"> </w:t>
            </w:r>
            <w:r w:rsidRPr="0087588A">
              <w:rPr>
                <w:rFonts w:ascii="Times New Roman" w:hAnsi="Times New Roman" w:cs="Times New Roman"/>
              </w:rPr>
              <w:t xml:space="preserve">– incorporated </w:t>
            </w:r>
            <w:r w:rsidRPr="0087588A">
              <w:rPr>
                <w:rFonts w:ascii="Times New Roman" w:hAnsi="Times New Roman" w:cs="Times New Roman"/>
                <w:spacing w:val="-1"/>
              </w:rPr>
              <w:t>information</w:t>
            </w:r>
            <w:r w:rsidRPr="0087588A">
              <w:rPr>
                <w:rFonts w:ascii="Times New Roman" w:hAnsi="Times New Roman" w:cs="Times New Roman"/>
              </w:rPr>
              <w:t xml:space="preserve"> about new</w:t>
            </w:r>
            <w:r w:rsidRPr="0087588A">
              <w:rPr>
                <w:rFonts w:ascii="Times New Roman" w:hAnsi="Times New Roman" w:cs="Times New Roman"/>
                <w:spacing w:val="28"/>
              </w:rPr>
              <w:t xml:space="preserve"> </w:t>
            </w:r>
            <w:r w:rsidRPr="0087588A">
              <w:rPr>
                <w:rFonts w:ascii="Times New Roman" w:hAnsi="Times New Roman" w:cs="Times New Roman"/>
              </w:rPr>
              <w:t xml:space="preserve">‘red </w:t>
            </w:r>
            <w:r w:rsidRPr="0087588A">
              <w:rPr>
                <w:rFonts w:ascii="Times New Roman" w:hAnsi="Times New Roman" w:cs="Times New Roman"/>
                <w:spacing w:val="-1"/>
              </w:rPr>
              <w:t>text’</w:t>
            </w:r>
            <w:r w:rsidRPr="0087588A">
              <w:rPr>
                <w:rFonts w:ascii="Times New Roman" w:hAnsi="Times New Roman" w:cs="Times New Roman"/>
              </w:rPr>
              <w:t xml:space="preserve"> user </w:t>
            </w:r>
            <w:r w:rsidRPr="0087588A">
              <w:rPr>
                <w:rFonts w:ascii="Times New Roman" w:hAnsi="Times New Roman" w:cs="Times New Roman"/>
                <w:spacing w:val="-1"/>
              </w:rPr>
              <w:t>messages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8/9/2010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8/13/2010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V1.1.10</w:t>
            </w:r>
            <w:r w:rsidRPr="0087588A">
              <w:rPr>
                <w:rFonts w:ascii="Times New Roman" w:hAnsi="Times New Roman" w:cs="Times New Roman"/>
                <w:spacing w:val="-1"/>
              </w:rPr>
              <w:t xml:space="preserve"> </w:t>
            </w:r>
            <w:r w:rsidRPr="0087588A">
              <w:rPr>
                <w:rFonts w:ascii="Times New Roman" w:hAnsi="Times New Roman" w:cs="Times New Roman"/>
              </w:rPr>
              <w:t>–</w:t>
            </w:r>
            <w:r w:rsidRPr="0087588A">
              <w:rPr>
                <w:rFonts w:ascii="Times New Roman" w:hAnsi="Times New Roman" w:cs="Times New Roman"/>
                <w:spacing w:val="1"/>
              </w:rPr>
              <w:t xml:space="preserve"> </w:t>
            </w:r>
            <w:r w:rsidRPr="0087588A">
              <w:rPr>
                <w:rFonts w:ascii="Times New Roman" w:hAnsi="Times New Roman" w:cs="Times New Roman"/>
                <w:spacing w:val="-1"/>
              </w:rPr>
              <w:t>modified</w:t>
            </w:r>
            <w:r w:rsidRPr="0087588A">
              <w:rPr>
                <w:rFonts w:ascii="Times New Roman" w:hAnsi="Times New Roman" w:cs="Times New Roman"/>
              </w:rPr>
              <w:t xml:space="preserve"> Chapter 3</w:t>
            </w:r>
            <w:r w:rsidRPr="0087588A">
              <w:rPr>
                <w:rFonts w:ascii="Times New Roman" w:hAnsi="Times New Roman" w:cs="Times New Roman"/>
                <w:spacing w:val="-2"/>
              </w:rPr>
              <w:t xml:space="preserve"> </w:t>
            </w:r>
            <w:r w:rsidRPr="0087588A">
              <w:rPr>
                <w:rFonts w:ascii="Times New Roman" w:hAnsi="Times New Roman" w:cs="Times New Roman"/>
              </w:rPr>
              <w:t xml:space="preserve">to </w:t>
            </w:r>
            <w:r w:rsidRPr="0087588A">
              <w:rPr>
                <w:rFonts w:ascii="Times New Roman" w:hAnsi="Times New Roman" w:cs="Times New Roman"/>
                <w:spacing w:val="-1"/>
              </w:rPr>
              <w:t>reflect</w:t>
            </w:r>
            <w:r w:rsidRPr="0087588A">
              <w:rPr>
                <w:rFonts w:ascii="Times New Roman" w:hAnsi="Times New Roman" w:cs="Times New Roman"/>
              </w:rPr>
              <w:t xml:space="preserve"> new</w:t>
            </w:r>
            <w:r w:rsidRPr="0087588A">
              <w:rPr>
                <w:rFonts w:ascii="Times New Roman" w:hAnsi="Times New Roman" w:cs="Times New Roman"/>
                <w:spacing w:val="25"/>
              </w:rPr>
              <w:t xml:space="preserve"> </w:t>
            </w:r>
            <w:r w:rsidRPr="0087588A">
              <w:rPr>
                <w:rFonts w:ascii="Times New Roman" w:hAnsi="Times New Roman" w:cs="Times New Roman"/>
                <w:spacing w:val="-1"/>
              </w:rPr>
              <w:lastRenderedPageBreak/>
              <w:t>behavior;</w:t>
            </w:r>
            <w:r w:rsidRPr="0087588A">
              <w:rPr>
                <w:rFonts w:ascii="Times New Roman" w:hAnsi="Times New Roman" w:cs="Times New Roman"/>
              </w:rPr>
              <w:t xml:space="preserve"> </w:t>
            </w:r>
            <w:r w:rsidRPr="0087588A">
              <w:rPr>
                <w:rFonts w:ascii="Times New Roman" w:hAnsi="Times New Roman" w:cs="Times New Roman"/>
                <w:spacing w:val="-1"/>
              </w:rPr>
              <w:t>removed</w:t>
            </w:r>
            <w:r w:rsidRPr="0087588A">
              <w:rPr>
                <w:rFonts w:ascii="Times New Roman" w:hAnsi="Times New Roman" w:cs="Times New Roman"/>
              </w:rPr>
              <w:t xml:space="preserve"> </w:t>
            </w:r>
            <w:r w:rsidRPr="0087588A">
              <w:rPr>
                <w:rFonts w:ascii="Times New Roman" w:hAnsi="Times New Roman" w:cs="Times New Roman"/>
                <w:spacing w:val="-1"/>
              </w:rPr>
              <w:t>images</w:t>
            </w:r>
            <w:r w:rsidRPr="0087588A">
              <w:rPr>
                <w:rFonts w:ascii="Times New Roman" w:hAnsi="Times New Roman" w:cs="Times New Roman"/>
              </w:rPr>
              <w:t xml:space="preserve"> of Save For</w:t>
            </w:r>
            <w:r w:rsidRPr="0087588A">
              <w:rPr>
                <w:rFonts w:ascii="Times New Roman" w:hAnsi="Times New Roman" w:cs="Times New Roman"/>
                <w:spacing w:val="39"/>
              </w:rPr>
              <w:t xml:space="preserve"> </w:t>
            </w:r>
            <w:r w:rsidRPr="0087588A">
              <w:rPr>
                <w:rFonts w:ascii="Times New Roman" w:hAnsi="Times New Roman" w:cs="Times New Roman"/>
              </w:rPr>
              <w:t xml:space="preserve">Review Later </w:t>
            </w:r>
            <w:r w:rsidRPr="0087588A">
              <w:rPr>
                <w:rFonts w:ascii="Times New Roman" w:hAnsi="Times New Roman" w:cs="Times New Roman"/>
                <w:spacing w:val="-1"/>
              </w:rPr>
              <w:t>button;</w:t>
            </w:r>
            <w:r w:rsidRPr="0087588A">
              <w:rPr>
                <w:rFonts w:ascii="Times New Roman" w:hAnsi="Times New Roman" w:cs="Times New Roman"/>
              </w:rPr>
              <w:t xml:space="preserve"> </w:t>
            </w:r>
            <w:r w:rsidRPr="0087588A">
              <w:rPr>
                <w:rFonts w:ascii="Times New Roman" w:hAnsi="Times New Roman" w:cs="Times New Roman"/>
                <w:spacing w:val="-1"/>
              </w:rPr>
              <w:t>updated</w:t>
            </w:r>
            <w:r w:rsidRPr="0087588A">
              <w:rPr>
                <w:rFonts w:ascii="Times New Roman" w:hAnsi="Times New Roman" w:cs="Times New Roman"/>
              </w:rPr>
              <w:t xml:space="preserve"> </w:t>
            </w:r>
            <w:r w:rsidRPr="0087588A">
              <w:rPr>
                <w:rFonts w:ascii="Times New Roman" w:hAnsi="Times New Roman" w:cs="Times New Roman"/>
                <w:spacing w:val="-1"/>
              </w:rPr>
              <w:t>Dismissed</w:t>
            </w:r>
            <w:r w:rsidRPr="0087588A">
              <w:rPr>
                <w:rFonts w:ascii="Times New Roman" w:hAnsi="Times New Roman" w:cs="Times New Roman"/>
                <w:spacing w:val="37"/>
              </w:rPr>
              <w:t xml:space="preserve"> </w:t>
            </w:r>
            <w:r w:rsidRPr="0087588A">
              <w:rPr>
                <w:rFonts w:ascii="Times New Roman" w:hAnsi="Times New Roman" w:cs="Times New Roman"/>
              </w:rPr>
              <w:t xml:space="preserve">Stay </w:t>
            </w:r>
            <w:r w:rsidRPr="0087588A">
              <w:rPr>
                <w:rFonts w:ascii="Times New Roman" w:hAnsi="Times New Roman" w:cs="Times New Roman"/>
                <w:spacing w:val="-1"/>
              </w:rPr>
              <w:t>verbiage</w:t>
            </w:r>
            <w:r w:rsidRPr="0087588A">
              <w:rPr>
                <w:rFonts w:ascii="Times New Roman" w:hAnsi="Times New Roman" w:cs="Times New Roman"/>
              </w:rPr>
              <w:t xml:space="preserve"> to reflect </w:t>
            </w:r>
            <w:r w:rsidRPr="0087588A">
              <w:rPr>
                <w:rFonts w:ascii="Times New Roman" w:hAnsi="Times New Roman" w:cs="Times New Roman"/>
                <w:spacing w:val="-1"/>
              </w:rPr>
              <w:t>new</w:t>
            </w:r>
            <w:r w:rsidRPr="0087588A">
              <w:rPr>
                <w:rFonts w:ascii="Times New Roman" w:hAnsi="Times New Roman" w:cs="Times New Roman"/>
              </w:rPr>
              <w:t xml:space="preserve"> </w:t>
            </w:r>
            <w:r w:rsidRPr="0087588A">
              <w:rPr>
                <w:rFonts w:ascii="Times New Roman" w:hAnsi="Times New Roman" w:cs="Times New Roman"/>
                <w:spacing w:val="-1"/>
              </w:rPr>
              <w:t>automated</w:t>
            </w:r>
            <w:r w:rsidRPr="0087588A">
              <w:rPr>
                <w:rFonts w:ascii="Times New Roman" w:hAnsi="Times New Roman" w:cs="Times New Roman"/>
                <w:spacing w:val="31"/>
              </w:rPr>
              <w:t xml:space="preserve"> </w:t>
            </w:r>
            <w:r w:rsidRPr="0087588A">
              <w:rPr>
                <w:rFonts w:ascii="Times New Roman" w:hAnsi="Times New Roman" w:cs="Times New Roman"/>
                <w:spacing w:val="-1"/>
              </w:rPr>
              <w:t>dismissal</w:t>
            </w:r>
            <w:r w:rsidRPr="0087588A">
              <w:rPr>
                <w:rFonts w:ascii="Times New Roman" w:hAnsi="Times New Roman" w:cs="Times New Roman"/>
              </w:rPr>
              <w:t xml:space="preserve"> of </w:t>
            </w:r>
            <w:r w:rsidRPr="0087588A">
              <w:rPr>
                <w:rFonts w:ascii="Times New Roman" w:hAnsi="Times New Roman" w:cs="Times New Roman"/>
                <w:spacing w:val="-1"/>
              </w:rPr>
              <w:t>“non-reviewable”</w:t>
            </w:r>
            <w:r w:rsidRPr="0087588A">
              <w:rPr>
                <w:rFonts w:ascii="Times New Roman" w:hAnsi="Times New Roman" w:cs="Times New Roman"/>
              </w:rPr>
              <w:t xml:space="preserve"> </w:t>
            </w:r>
            <w:r w:rsidRPr="0087588A">
              <w:rPr>
                <w:rFonts w:ascii="Times New Roman" w:hAnsi="Times New Roman" w:cs="Times New Roman"/>
                <w:spacing w:val="-1"/>
              </w:rPr>
              <w:t>specialties;</w:t>
            </w:r>
            <w:r w:rsidRPr="0087588A">
              <w:rPr>
                <w:rFonts w:ascii="Times New Roman" w:hAnsi="Times New Roman" w:cs="Times New Roman"/>
                <w:spacing w:val="57"/>
              </w:rPr>
              <w:t xml:space="preserve"> </w:t>
            </w:r>
            <w:r w:rsidRPr="0087588A">
              <w:rPr>
                <w:rFonts w:ascii="Times New Roman" w:hAnsi="Times New Roman" w:cs="Times New Roman"/>
              </w:rPr>
              <w:t xml:space="preserve">updated </w:t>
            </w:r>
            <w:r w:rsidRPr="0087588A">
              <w:rPr>
                <w:rFonts w:ascii="Times New Roman" w:hAnsi="Times New Roman" w:cs="Times New Roman"/>
                <w:spacing w:val="-1"/>
              </w:rPr>
              <w:t>Chapter</w:t>
            </w:r>
            <w:r w:rsidRPr="0087588A">
              <w:rPr>
                <w:rFonts w:ascii="Times New Roman" w:hAnsi="Times New Roman" w:cs="Times New Roman"/>
              </w:rPr>
              <w:t xml:space="preserve"> 5 to </w:t>
            </w:r>
            <w:r w:rsidRPr="0087588A">
              <w:rPr>
                <w:rFonts w:ascii="Times New Roman" w:hAnsi="Times New Roman" w:cs="Times New Roman"/>
                <w:spacing w:val="-1"/>
              </w:rPr>
              <w:t>reflect</w:t>
            </w:r>
            <w:r w:rsidRPr="0087588A">
              <w:rPr>
                <w:rFonts w:ascii="Times New Roman" w:hAnsi="Times New Roman" w:cs="Times New Roman"/>
              </w:rPr>
              <w:t xml:space="preserve"> new </w:t>
            </w:r>
            <w:r w:rsidRPr="0087588A">
              <w:rPr>
                <w:rFonts w:ascii="Times New Roman" w:hAnsi="Times New Roman" w:cs="Times New Roman"/>
                <w:spacing w:val="-1"/>
              </w:rPr>
              <w:t>validation</w:t>
            </w:r>
            <w:r w:rsidRPr="0087588A">
              <w:rPr>
                <w:rFonts w:ascii="Times New Roman" w:hAnsi="Times New Roman" w:cs="Times New Roman"/>
                <w:spacing w:val="39"/>
              </w:rPr>
              <w:t xml:space="preserve"> </w:t>
            </w:r>
            <w:r w:rsidRPr="0087588A">
              <w:rPr>
                <w:rFonts w:ascii="Times New Roman" w:hAnsi="Times New Roman" w:cs="Times New Roman"/>
              </w:rPr>
              <w:t xml:space="preserve">check for </w:t>
            </w:r>
            <w:r w:rsidRPr="0087588A">
              <w:rPr>
                <w:rFonts w:ascii="Times New Roman" w:hAnsi="Times New Roman" w:cs="Times New Roman"/>
                <w:spacing w:val="-1"/>
              </w:rPr>
              <w:t>blank</w:t>
            </w:r>
            <w:r w:rsidRPr="0087588A">
              <w:rPr>
                <w:rFonts w:ascii="Times New Roman" w:hAnsi="Times New Roman" w:cs="Times New Roman"/>
              </w:rPr>
              <w:t xml:space="preserve"> Review Type.</w:t>
            </w:r>
          </w:p>
        </w:tc>
        <w:tc>
          <w:tcPr>
            <w:tcW w:w="1212" w:type="pct"/>
          </w:tcPr>
          <w:p w:rsidR="00626F9A" w:rsidRPr="0087588A" w:rsidRDefault="00626F9A" w:rsidP="00626F9A">
            <w:pPr>
              <w:rPr>
                <w:sz w:val="20"/>
                <w:szCs w:val="20"/>
              </w:rPr>
            </w:pPr>
            <w:r w:rsidRPr="0087588A">
              <w:rPr>
                <w:sz w:val="20"/>
                <w:szCs w:val="20"/>
              </w:rPr>
              <w:lastRenderedPageBreak/>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lastRenderedPageBreak/>
              <w:t>8/24/2010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8/26/2010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per </w:t>
            </w:r>
            <w:r w:rsidRPr="0087588A">
              <w:rPr>
                <w:rFonts w:ascii="Times New Roman" w:hAnsi="Times New Roman" w:cs="Times New Roman"/>
                <w:spacing w:val="-1"/>
              </w:rPr>
              <w:t>PIMS</w:t>
            </w:r>
            <w:r w:rsidRPr="0087588A">
              <w:rPr>
                <w:rFonts w:ascii="Times New Roman" w:hAnsi="Times New Roman" w:cs="Times New Roman"/>
              </w:rPr>
              <w:t xml:space="preserve"> input.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before="135"/>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8/30/2010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8/31/2020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00143559" w:rsidRPr="0087588A">
              <w:rPr>
                <w:rFonts w:ascii="Times New Roman" w:hAnsi="Times New Roman" w:cs="Times New Roman"/>
              </w:rPr>
              <w:t>Ch.</w:t>
            </w:r>
            <w:r w:rsidRPr="0087588A">
              <w:rPr>
                <w:rFonts w:ascii="Times New Roman" w:hAnsi="Times New Roman" w:cs="Times New Roman"/>
              </w:rPr>
              <w:t xml:space="preserve"> 3, Section 3.1.1 and Figures 16 and 17 to </w:t>
            </w:r>
            <w:r w:rsidRPr="0087588A">
              <w:rPr>
                <w:rFonts w:ascii="Times New Roman" w:hAnsi="Times New Roman" w:cs="Times New Roman"/>
                <w:spacing w:val="-1"/>
              </w:rPr>
              <w:t>reflect</w:t>
            </w:r>
            <w:r w:rsidRPr="0087588A">
              <w:rPr>
                <w:rFonts w:ascii="Times New Roman" w:hAnsi="Times New Roman" w:cs="Times New Roman"/>
              </w:rPr>
              <w:t xml:space="preserve"> 34 </w:t>
            </w:r>
            <w:r w:rsidRPr="0087588A">
              <w:rPr>
                <w:rFonts w:ascii="Times New Roman" w:hAnsi="Times New Roman" w:cs="Times New Roman"/>
                <w:spacing w:val="-1"/>
              </w:rPr>
              <w:t xml:space="preserve">day </w:t>
            </w:r>
            <w:r w:rsidRPr="0087588A">
              <w:rPr>
                <w:rFonts w:ascii="Times New Roman" w:hAnsi="Times New Roman" w:cs="Times New Roman"/>
              </w:rPr>
              <w:t>default date</w:t>
            </w:r>
            <w:r w:rsidRPr="0087588A">
              <w:rPr>
                <w:rFonts w:ascii="Times New Roman" w:hAnsi="Times New Roman" w:cs="Times New Roman"/>
                <w:spacing w:val="-2"/>
              </w:rPr>
              <w:t xml:space="preserve"> </w:t>
            </w:r>
            <w:r w:rsidRPr="0087588A">
              <w:rPr>
                <w:rFonts w:ascii="Times New Roman" w:hAnsi="Times New Roman" w:cs="Times New Roman"/>
              </w:rPr>
              <w:t>range</w:t>
            </w:r>
            <w:r w:rsidRPr="0087588A">
              <w:rPr>
                <w:rFonts w:ascii="Times New Roman" w:hAnsi="Times New Roman" w:cs="Times New Roman"/>
                <w:spacing w:val="26"/>
              </w:rPr>
              <w:t xml:space="preserve"> </w:t>
            </w:r>
            <w:r w:rsidRPr="0087588A">
              <w:rPr>
                <w:rFonts w:ascii="Times New Roman" w:hAnsi="Times New Roman" w:cs="Times New Roman"/>
                <w:spacing w:val="-1"/>
              </w:rPr>
              <w:t>modification.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10/5/2010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spacing w:line="272" w:lineRule="exact"/>
              <w:ind w:left="102"/>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Per patch </w:t>
            </w:r>
            <w:r w:rsidRPr="0087588A">
              <w:rPr>
                <w:rFonts w:ascii="Times New Roman" w:hAnsi="Times New Roman" w:cs="Times New Roman"/>
                <w:spacing w:val="-1"/>
                <w:sz w:val="20"/>
                <w:szCs w:val="20"/>
              </w:rPr>
              <w:t>1.1.11,</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updated</w:t>
            </w:r>
            <w:r w:rsidRPr="0087588A">
              <w:rPr>
                <w:rFonts w:ascii="Times New Roman" w:hAnsi="Times New Roman" w:cs="Times New Roman"/>
                <w:sz w:val="20"/>
                <w:szCs w:val="20"/>
              </w:rPr>
              <w:t xml:space="preserve"> sections 3,</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4, 4.2,</w:t>
            </w:r>
          </w:p>
          <w:p w:rsidR="00626F9A" w:rsidRPr="0087588A" w:rsidRDefault="00626F9A" w:rsidP="00626F9A">
            <w:pPr>
              <w:pStyle w:val="TableParagraph"/>
              <w:ind w:left="102"/>
              <w:rPr>
                <w:rFonts w:ascii="Times New Roman" w:hAnsi="Times New Roman" w:cs="Times New Roman"/>
                <w:sz w:val="20"/>
                <w:szCs w:val="20"/>
              </w:rPr>
            </w:pPr>
            <w:r w:rsidRPr="0087588A">
              <w:rPr>
                <w:rFonts w:ascii="Times New Roman" w:hAnsi="Times New Roman" w:cs="Times New Roman"/>
                <w:sz w:val="20"/>
                <w:szCs w:val="20"/>
              </w:rPr>
              <w:t>4.6, 8.7, 9.1, 9.3, 11.1.6, and 14. Added new sections 4.9</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and 4.10.</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10/8/2010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per </w:t>
            </w:r>
            <w:r w:rsidRPr="0087588A">
              <w:rPr>
                <w:rFonts w:ascii="Times New Roman" w:hAnsi="Times New Roman" w:cs="Times New Roman"/>
                <w:spacing w:val="-1"/>
              </w:rPr>
              <w:t>PIMS</w:t>
            </w:r>
            <w:r w:rsidRPr="0087588A">
              <w:rPr>
                <w:rFonts w:ascii="Times New Roman" w:hAnsi="Times New Roman" w:cs="Times New Roman"/>
              </w:rPr>
              <w:t xml:space="preserve"> </w:t>
            </w:r>
            <w:r w:rsidRPr="0087588A">
              <w:rPr>
                <w:rFonts w:ascii="Times New Roman" w:hAnsi="Times New Roman" w:cs="Times New Roman"/>
                <w:spacing w:val="-1"/>
              </w:rPr>
              <w:t>feedback</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10/19/2010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Inserted </w:t>
            </w:r>
            <w:r w:rsidRPr="0087588A">
              <w:rPr>
                <w:rFonts w:ascii="Times New Roman" w:hAnsi="Times New Roman" w:cs="Times New Roman"/>
                <w:spacing w:val="-1"/>
              </w:rPr>
              <w:t>verbiage</w:t>
            </w:r>
            <w:r w:rsidRPr="0087588A">
              <w:rPr>
                <w:rFonts w:ascii="Times New Roman" w:hAnsi="Times New Roman" w:cs="Times New Roman"/>
              </w:rPr>
              <w:t xml:space="preserve"> </w:t>
            </w:r>
            <w:r w:rsidRPr="0087588A">
              <w:rPr>
                <w:rFonts w:ascii="Times New Roman" w:hAnsi="Times New Roman" w:cs="Times New Roman"/>
                <w:spacing w:val="-1"/>
              </w:rPr>
              <w:t>related</w:t>
            </w:r>
            <w:r w:rsidRPr="0087588A">
              <w:rPr>
                <w:rFonts w:ascii="Times New Roman" w:hAnsi="Times New Roman" w:cs="Times New Roman"/>
              </w:rPr>
              <w:t xml:space="preserve"> to Flash Player</w:t>
            </w:r>
            <w:r w:rsidRPr="0087588A">
              <w:rPr>
                <w:rFonts w:ascii="Times New Roman" w:hAnsi="Times New Roman" w:cs="Times New Roman"/>
                <w:spacing w:val="26"/>
              </w:rPr>
              <w:t xml:space="preserve"> </w:t>
            </w:r>
            <w:r w:rsidRPr="0087588A">
              <w:rPr>
                <w:rFonts w:ascii="Times New Roman" w:hAnsi="Times New Roman" w:cs="Times New Roman"/>
                <w:spacing w:val="-1"/>
              </w:rPr>
              <w:t>requirement</w:t>
            </w:r>
            <w:r w:rsidRPr="0087588A">
              <w:rPr>
                <w:rFonts w:ascii="Times New Roman" w:hAnsi="Times New Roman" w:cs="Times New Roman"/>
              </w:rPr>
              <w:t xml:space="preserve"> </w:t>
            </w:r>
            <w:r w:rsidRPr="0087588A">
              <w:rPr>
                <w:rFonts w:ascii="Times New Roman" w:hAnsi="Times New Roman" w:cs="Times New Roman"/>
                <w:spacing w:val="-1"/>
              </w:rPr>
              <w:t>for</w:t>
            </w:r>
            <w:r w:rsidRPr="0087588A">
              <w:rPr>
                <w:rFonts w:ascii="Times New Roman" w:hAnsi="Times New Roman" w:cs="Times New Roman"/>
              </w:rPr>
              <w:t xml:space="preserve"> </w:t>
            </w:r>
            <w:r w:rsidR="004D298C" w:rsidRPr="0087588A">
              <w:rPr>
                <w:rFonts w:ascii="Times New Roman" w:hAnsi="Times New Roman" w:cs="Times New Roman"/>
                <w:spacing w:val="-1"/>
              </w:rPr>
              <w:t>CERMe</w:t>
            </w:r>
            <w:r w:rsidRPr="0087588A">
              <w:rPr>
                <w:rFonts w:ascii="Times New Roman" w:hAnsi="Times New Roman" w:cs="Times New Roman"/>
              </w:rPr>
              <w:t xml:space="preserve"> 2010 to Chapters 2</w:t>
            </w:r>
            <w:r w:rsidRPr="0087588A">
              <w:rPr>
                <w:rFonts w:ascii="Times New Roman" w:hAnsi="Times New Roman" w:cs="Times New Roman"/>
                <w:spacing w:val="31"/>
              </w:rPr>
              <w:t xml:space="preserve"> </w:t>
            </w:r>
            <w:r w:rsidRPr="0087588A">
              <w:rPr>
                <w:rFonts w:ascii="Times New Roman" w:hAnsi="Times New Roman" w:cs="Times New Roman"/>
              </w:rPr>
              <w:t xml:space="preserve">and 4. </w:t>
            </w:r>
            <w:r w:rsidRPr="0087588A">
              <w:rPr>
                <w:rFonts w:ascii="Times New Roman" w:hAnsi="Times New Roman" w:cs="Times New Roman"/>
                <w:spacing w:val="-1"/>
              </w:rPr>
              <w:t>Inserted</w:t>
            </w:r>
            <w:r w:rsidRPr="0087588A">
              <w:rPr>
                <w:rFonts w:ascii="Times New Roman" w:hAnsi="Times New Roman" w:cs="Times New Roman"/>
              </w:rPr>
              <w:t xml:space="preserve"> Figure of Flash </w:t>
            </w:r>
            <w:r w:rsidRPr="0087588A">
              <w:rPr>
                <w:rFonts w:ascii="Times New Roman" w:hAnsi="Times New Roman" w:cs="Times New Roman"/>
                <w:spacing w:val="-1"/>
              </w:rPr>
              <w:t>Player</w:t>
            </w:r>
            <w:r w:rsidRPr="0087588A">
              <w:rPr>
                <w:rFonts w:ascii="Times New Roman" w:hAnsi="Times New Roman" w:cs="Times New Roman"/>
                <w:spacing w:val="24"/>
              </w:rPr>
              <w:t xml:space="preserve"> </w:t>
            </w:r>
            <w:r w:rsidRPr="0087588A">
              <w:rPr>
                <w:rFonts w:ascii="Times New Roman" w:hAnsi="Times New Roman" w:cs="Times New Roman"/>
                <w:spacing w:val="-1"/>
              </w:rPr>
              <w:t>message</w:t>
            </w:r>
            <w:r w:rsidRPr="0087588A">
              <w:rPr>
                <w:rFonts w:ascii="Times New Roman" w:hAnsi="Times New Roman" w:cs="Times New Roman"/>
              </w:rPr>
              <w:t xml:space="preserve"> into Chapter 2.</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12/6/2010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spacing w:line="273" w:lineRule="exact"/>
              <w:rPr>
                <w:rFonts w:ascii="Times New Roman" w:hAnsi="Times New Roman" w:cs="Times New Roman"/>
                <w:sz w:val="20"/>
                <w:szCs w:val="20"/>
              </w:rPr>
            </w:pPr>
            <w:r w:rsidRPr="0087588A">
              <w:rPr>
                <w:rFonts w:ascii="Times New Roman" w:hAnsi="Times New Roman" w:cs="Times New Roman"/>
                <w:sz w:val="20"/>
                <w:szCs w:val="20"/>
              </w:rPr>
              <w:t xml:space="preserve">Began </w:t>
            </w:r>
            <w:r w:rsidRPr="0087588A">
              <w:rPr>
                <w:rFonts w:ascii="Times New Roman" w:hAnsi="Times New Roman" w:cs="Times New Roman"/>
                <w:spacing w:val="-1"/>
                <w:sz w:val="20"/>
                <w:szCs w:val="20"/>
              </w:rPr>
              <w:t>inserting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related</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release 1.1.12 thru </w:t>
            </w:r>
            <w:r w:rsidRPr="0087588A">
              <w:rPr>
                <w:rFonts w:ascii="Times New Roman" w:hAnsi="Times New Roman" w:cs="Times New Roman"/>
                <w:spacing w:val="-1"/>
                <w:sz w:val="20"/>
                <w:szCs w:val="20"/>
              </w:rPr>
              <w:t>out</w:t>
            </w:r>
            <w:r w:rsidRPr="0087588A">
              <w:rPr>
                <w:rFonts w:ascii="Times New Roman" w:hAnsi="Times New Roman" w:cs="Times New Roman"/>
                <w:sz w:val="20"/>
                <w:szCs w:val="20"/>
              </w:rPr>
              <w:t xml:space="preserve"> the </w:t>
            </w:r>
            <w:r w:rsidRPr="0087588A">
              <w:rPr>
                <w:rFonts w:ascii="Times New Roman" w:hAnsi="Times New Roman" w:cs="Times New Roman"/>
                <w:spacing w:val="-1"/>
                <w:sz w:val="20"/>
                <w:szCs w:val="20"/>
              </w:rPr>
              <w:t>document.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hAnsi="Times New Roman" w:cs="Times New Roman"/>
                <w:sz w:val="20"/>
                <w:szCs w:val="20"/>
              </w:rPr>
              <w:t>12/24/2010;</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12/28/2010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Additional</w:t>
            </w:r>
            <w:r w:rsidRPr="0087588A">
              <w:rPr>
                <w:rFonts w:ascii="Times New Roman" w:hAnsi="Times New Roman" w:cs="Times New Roman"/>
              </w:rPr>
              <w:t xml:space="preserve"> </w:t>
            </w:r>
            <w:r w:rsidRPr="0087588A">
              <w:rPr>
                <w:rFonts w:ascii="Times New Roman" w:hAnsi="Times New Roman" w:cs="Times New Roman"/>
                <w:spacing w:val="-1"/>
              </w:rPr>
              <w:t>1.1.12</w:t>
            </w:r>
            <w:r w:rsidRPr="0087588A">
              <w:rPr>
                <w:rFonts w:ascii="Times New Roman" w:hAnsi="Times New Roman" w:cs="Times New Roman"/>
              </w:rPr>
              <w:t xml:space="preserve"> </w:t>
            </w:r>
            <w:r w:rsidRPr="0087588A">
              <w:rPr>
                <w:rFonts w:ascii="Times New Roman" w:hAnsi="Times New Roman" w:cs="Times New Roman"/>
                <w:spacing w:val="-1"/>
              </w:rPr>
              <w:t>updates</w:t>
            </w:r>
            <w:r w:rsidRPr="0087588A">
              <w:rPr>
                <w:rFonts w:ascii="Times New Roman" w:hAnsi="Times New Roman" w:cs="Times New Roman"/>
              </w:rPr>
              <w:t xml:space="preserve"> added to</w:t>
            </w:r>
            <w:r w:rsidRPr="0087588A">
              <w:rPr>
                <w:rFonts w:ascii="Times New Roman" w:hAnsi="Times New Roman" w:cs="Times New Roman"/>
                <w:spacing w:val="-1"/>
              </w:rPr>
              <w:t xml:space="preserve"> the</w:t>
            </w:r>
            <w:r w:rsidRPr="0087588A">
              <w:rPr>
                <w:rFonts w:ascii="Times New Roman" w:hAnsi="Times New Roman" w:cs="Times New Roman"/>
                <w:spacing w:val="45"/>
              </w:rPr>
              <w:t xml:space="preserve"> </w:t>
            </w:r>
            <w:r w:rsidRPr="0087588A">
              <w:rPr>
                <w:rFonts w:ascii="Times New Roman" w:hAnsi="Times New Roman" w:cs="Times New Roman"/>
                <w:spacing w:val="-1"/>
              </w:rPr>
              <w:t>document.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1/13/2011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1/18/2011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per </w:t>
            </w:r>
            <w:r w:rsidRPr="0087588A">
              <w:rPr>
                <w:rFonts w:ascii="Times New Roman" w:hAnsi="Times New Roman" w:cs="Times New Roman"/>
                <w:spacing w:val="-1"/>
              </w:rPr>
              <w:t>1/12/2011</w:t>
            </w:r>
            <w:r w:rsidRPr="0087588A">
              <w:rPr>
                <w:rFonts w:ascii="Times New Roman" w:hAnsi="Times New Roman" w:cs="Times New Roman"/>
              </w:rPr>
              <w:t xml:space="preserve"> baseline</w:t>
            </w:r>
            <w:r w:rsidRPr="0087588A">
              <w:rPr>
                <w:rFonts w:ascii="Times New Roman" w:hAnsi="Times New Roman" w:cs="Times New Roman"/>
                <w:spacing w:val="29"/>
              </w:rPr>
              <w:t xml:space="preserve"> </w:t>
            </w:r>
            <w:r w:rsidRPr="0087588A">
              <w:rPr>
                <w:rFonts w:ascii="Times New Roman" w:hAnsi="Times New Roman" w:cs="Times New Roman"/>
              </w:rPr>
              <w:t xml:space="preserve">peer </w:t>
            </w:r>
            <w:r w:rsidRPr="0087588A">
              <w:rPr>
                <w:rFonts w:ascii="Times New Roman" w:hAnsi="Times New Roman" w:cs="Times New Roman"/>
                <w:spacing w:val="-1"/>
              </w:rPr>
              <w:t>review</w:t>
            </w:r>
            <w:r w:rsidRPr="0087588A">
              <w:rPr>
                <w:rFonts w:ascii="Times New Roman" w:hAnsi="Times New Roman" w:cs="Times New Roman"/>
                <w:spacing w:val="-2"/>
              </w:rPr>
              <w:t xml:space="preserve"> </w:t>
            </w:r>
            <w:r w:rsidRPr="0087588A">
              <w:rPr>
                <w:rFonts w:ascii="Times New Roman" w:hAnsi="Times New Roman" w:cs="Times New Roman"/>
                <w:spacing w:val="-1"/>
              </w:rPr>
              <w:t>discussion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1/19/2011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spacing w:line="273" w:lineRule="exact"/>
              <w:rPr>
                <w:rFonts w:ascii="Times New Roman" w:hAnsi="Times New Roman" w:cs="Times New Roman"/>
                <w:sz w:val="20"/>
                <w:szCs w:val="20"/>
              </w:rPr>
            </w:pPr>
            <w:r w:rsidRPr="0087588A">
              <w:rPr>
                <w:rFonts w:ascii="Times New Roman" w:hAnsi="Times New Roman" w:cs="Times New Roman"/>
                <w:sz w:val="20"/>
                <w:szCs w:val="20"/>
              </w:rPr>
              <w:t>Updated Section 3.2 per</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conference call with C. </w:t>
            </w:r>
            <w:r w:rsidRPr="0087588A">
              <w:rPr>
                <w:rFonts w:ascii="Times New Roman" w:hAnsi="Times New Roman" w:cs="Times New Roman"/>
                <w:spacing w:val="-1"/>
                <w:sz w:val="20"/>
                <w:szCs w:val="20"/>
              </w:rPr>
              <w:t>Heuer</w:t>
            </w:r>
            <w:r w:rsidRPr="0087588A">
              <w:rPr>
                <w:rFonts w:ascii="Times New Roman" w:hAnsi="Times New Roman" w:cs="Times New Roman"/>
                <w:sz w:val="20"/>
                <w:szCs w:val="20"/>
              </w:rPr>
              <w:t xml:space="preserve"> and G. Johnson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1/20/2011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2/8/2011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143559">
            <w:pPr>
              <w:pStyle w:val="TableText"/>
              <w:rPr>
                <w:rFonts w:ascii="Times New Roman" w:hAnsi="Times New Roman" w:cs="Times New Roman"/>
              </w:rPr>
            </w:pPr>
            <w:r w:rsidRPr="0087588A">
              <w:rPr>
                <w:rFonts w:ascii="Times New Roman" w:hAnsi="Times New Roman" w:cs="Times New Roman"/>
              </w:rPr>
              <w:t xml:space="preserve">Updates </w:t>
            </w:r>
            <w:r w:rsidRPr="0087588A">
              <w:rPr>
                <w:rFonts w:ascii="Times New Roman" w:hAnsi="Times New Roman" w:cs="Times New Roman"/>
                <w:spacing w:val="-1"/>
              </w:rPr>
              <w:t>made</w:t>
            </w:r>
            <w:r w:rsidRPr="0087588A">
              <w:rPr>
                <w:rFonts w:ascii="Times New Roman" w:hAnsi="Times New Roman" w:cs="Times New Roman"/>
              </w:rPr>
              <w:t xml:space="preserve"> per </w:t>
            </w:r>
            <w:r w:rsidRPr="0087588A">
              <w:rPr>
                <w:rFonts w:ascii="Times New Roman" w:hAnsi="Times New Roman" w:cs="Times New Roman"/>
                <w:spacing w:val="-1"/>
              </w:rPr>
              <w:t>R</w:t>
            </w:r>
            <w:r w:rsidR="00143559" w:rsidRPr="0087588A">
              <w:rPr>
                <w:rFonts w:ascii="Times New Roman" w:hAnsi="Times New Roman" w:cs="Times New Roman"/>
                <w:spacing w:val="-1"/>
              </w:rPr>
              <w:t>equirements</w:t>
            </w:r>
            <w:r w:rsidRPr="0087588A">
              <w:rPr>
                <w:rFonts w:ascii="Times New Roman" w:hAnsi="Times New Roman" w:cs="Times New Roman"/>
              </w:rPr>
              <w:t xml:space="preserve"> </w:t>
            </w:r>
            <w:r w:rsidRPr="0087588A">
              <w:rPr>
                <w:rFonts w:ascii="Times New Roman" w:hAnsi="Times New Roman" w:cs="Times New Roman"/>
                <w:spacing w:val="-1"/>
              </w:rPr>
              <w:t>Specification</w:t>
            </w:r>
            <w:r w:rsidRPr="0087588A">
              <w:rPr>
                <w:rFonts w:ascii="Times New Roman" w:hAnsi="Times New Roman" w:cs="Times New Roman"/>
                <w:spacing w:val="37"/>
              </w:rPr>
              <w:t xml:space="preserve"> </w:t>
            </w:r>
            <w:r w:rsidRPr="0087588A">
              <w:rPr>
                <w:rFonts w:ascii="Times New Roman" w:hAnsi="Times New Roman" w:cs="Times New Roman"/>
                <w:spacing w:val="-1"/>
              </w:rPr>
              <w:t>Document</w:t>
            </w:r>
            <w:r w:rsidR="00143559" w:rsidRPr="0087588A">
              <w:rPr>
                <w:rFonts w:ascii="Times New Roman" w:hAnsi="Times New Roman" w:cs="Times New Roman"/>
                <w:spacing w:val="-1"/>
              </w:rPr>
              <w:t xml:space="preserve"> (RSD)</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2/9/2011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per </w:t>
            </w:r>
            <w:r w:rsidRPr="0087588A">
              <w:rPr>
                <w:rFonts w:ascii="Times New Roman" w:hAnsi="Times New Roman" w:cs="Times New Roman"/>
                <w:spacing w:val="-1"/>
              </w:rPr>
              <w:t>Formal</w:t>
            </w:r>
            <w:r w:rsidRPr="0087588A">
              <w:rPr>
                <w:rFonts w:ascii="Times New Roman" w:hAnsi="Times New Roman" w:cs="Times New Roman"/>
                <w:spacing w:val="1"/>
              </w:rPr>
              <w:t xml:space="preserve"> </w:t>
            </w:r>
            <w:r w:rsidRPr="0087588A">
              <w:rPr>
                <w:rFonts w:ascii="Times New Roman" w:hAnsi="Times New Roman" w:cs="Times New Roman"/>
              </w:rPr>
              <w:t xml:space="preserve">peer </w:t>
            </w:r>
            <w:r w:rsidRPr="0087588A">
              <w:rPr>
                <w:rFonts w:ascii="Times New Roman" w:hAnsi="Times New Roman" w:cs="Times New Roman"/>
                <w:spacing w:val="-1"/>
              </w:rPr>
              <w:t>review</w:t>
            </w:r>
            <w:r w:rsidRPr="0087588A">
              <w:rPr>
                <w:rFonts w:ascii="Times New Roman" w:hAnsi="Times New Roman" w:cs="Times New Roman"/>
                <w:spacing w:val="27"/>
              </w:rPr>
              <w:t xml:space="preserve"> </w:t>
            </w:r>
            <w:r w:rsidRPr="0087588A">
              <w:rPr>
                <w:rFonts w:ascii="Times New Roman" w:hAnsi="Times New Roman" w:cs="Times New Roman"/>
                <w:spacing w:val="-1"/>
              </w:rPr>
              <w:t>meeting</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2/15/2011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Rewrote</w:t>
            </w:r>
            <w:r w:rsidRPr="0087588A">
              <w:rPr>
                <w:rFonts w:ascii="Times New Roman" w:hAnsi="Times New Roman" w:cs="Times New Roman"/>
              </w:rPr>
              <w:t xml:space="preserve"> </w:t>
            </w:r>
            <w:r w:rsidRPr="0087588A">
              <w:rPr>
                <w:rFonts w:ascii="Times New Roman" w:hAnsi="Times New Roman" w:cs="Times New Roman"/>
                <w:spacing w:val="-1"/>
              </w:rPr>
              <w:t>section</w:t>
            </w:r>
            <w:r w:rsidRPr="0087588A">
              <w:rPr>
                <w:rFonts w:ascii="Times New Roman" w:hAnsi="Times New Roman" w:cs="Times New Roman"/>
              </w:rPr>
              <w:t xml:space="preserve"> 8.11 </w:t>
            </w:r>
            <w:r w:rsidRPr="0087588A">
              <w:rPr>
                <w:rFonts w:ascii="Times New Roman" w:hAnsi="Times New Roman" w:cs="Times New Roman"/>
                <w:spacing w:val="-1"/>
              </w:rPr>
              <w:t>and</w:t>
            </w:r>
            <w:r w:rsidRPr="0087588A">
              <w:rPr>
                <w:rFonts w:ascii="Times New Roman" w:hAnsi="Times New Roman" w:cs="Times New Roman"/>
              </w:rPr>
              <w:t xml:space="preserve"> 8.12 and updated</w:t>
            </w:r>
            <w:r w:rsidRPr="0087588A">
              <w:rPr>
                <w:rFonts w:ascii="Times New Roman" w:hAnsi="Times New Roman" w:cs="Times New Roman"/>
                <w:spacing w:val="29"/>
              </w:rPr>
              <w:t xml:space="preserve"> </w:t>
            </w:r>
            <w:r w:rsidRPr="0087588A">
              <w:rPr>
                <w:rFonts w:ascii="Times New Roman" w:hAnsi="Times New Roman" w:cs="Times New Roman"/>
                <w:spacing w:val="-1"/>
              </w:rPr>
              <w:t>screenshots</w:t>
            </w:r>
            <w:r w:rsidRPr="0087588A">
              <w:rPr>
                <w:rFonts w:ascii="Times New Roman" w:hAnsi="Times New Roman" w:cs="Times New Roman"/>
              </w:rPr>
              <w:t xml:space="preserve"> per client</w:t>
            </w:r>
            <w:r w:rsidRPr="0087588A">
              <w:rPr>
                <w:rFonts w:ascii="Times New Roman" w:hAnsi="Times New Roman" w:cs="Times New Roman"/>
                <w:spacing w:val="-1"/>
              </w:rPr>
              <w:t xml:space="preserve"> </w:t>
            </w:r>
            <w:r w:rsidRPr="0087588A">
              <w:rPr>
                <w:rFonts w:ascii="Times New Roman" w:hAnsi="Times New Roman" w:cs="Times New Roman"/>
              </w:rPr>
              <w:t xml:space="preserve">requested </w:t>
            </w:r>
            <w:r w:rsidRPr="0087588A">
              <w:rPr>
                <w:rFonts w:ascii="Times New Roman" w:hAnsi="Times New Roman" w:cs="Times New Roman"/>
                <w:spacing w:val="-1"/>
              </w:rPr>
              <w:t>requirement</w:t>
            </w:r>
            <w:r w:rsidRPr="0087588A">
              <w:rPr>
                <w:rFonts w:ascii="Times New Roman" w:hAnsi="Times New Roman" w:cs="Times New Roman"/>
                <w:spacing w:val="33"/>
              </w:rPr>
              <w:t xml:space="preserve"> </w:t>
            </w:r>
            <w:r w:rsidRPr="0087588A">
              <w:rPr>
                <w:rFonts w:ascii="Times New Roman" w:hAnsi="Times New Roman" w:cs="Times New Roman"/>
              </w:rPr>
              <w:t>changes and</w:t>
            </w:r>
            <w:r w:rsidRPr="0087588A">
              <w:rPr>
                <w:rFonts w:ascii="Times New Roman" w:hAnsi="Times New Roman" w:cs="Times New Roman"/>
                <w:spacing w:val="-1"/>
              </w:rPr>
              <w:t xml:space="preserve"> RSD</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3/2/2011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ind w:left="102" w:right="109"/>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sections</w:t>
            </w:r>
            <w:r w:rsidRPr="0087588A">
              <w:rPr>
                <w:rFonts w:ascii="Times New Roman" w:hAnsi="Times New Roman" w:cs="Times New Roman"/>
                <w:sz w:val="20"/>
                <w:szCs w:val="20"/>
              </w:rPr>
              <w:t xml:space="preserve"> 8.1 </w:t>
            </w:r>
            <w:r w:rsidRPr="0087588A">
              <w:rPr>
                <w:rFonts w:ascii="Times New Roman" w:hAnsi="Times New Roman" w:cs="Times New Roman"/>
                <w:spacing w:val="-1"/>
                <w:sz w:val="20"/>
                <w:szCs w:val="20"/>
              </w:rPr>
              <w:t>thru</w:t>
            </w:r>
            <w:r w:rsidRPr="0087588A">
              <w:rPr>
                <w:rFonts w:ascii="Times New Roman" w:hAnsi="Times New Roman" w:cs="Times New Roman"/>
                <w:sz w:val="20"/>
                <w:szCs w:val="20"/>
              </w:rPr>
              <w:t xml:space="preserve"> 8.10 with updated </w:t>
            </w:r>
            <w:r w:rsidRPr="0087588A">
              <w:rPr>
                <w:rFonts w:ascii="Times New Roman" w:hAnsi="Times New Roman" w:cs="Times New Roman"/>
                <w:spacing w:val="-1"/>
                <w:sz w:val="20"/>
                <w:szCs w:val="20"/>
              </w:rPr>
              <w:t>screenshots</w:t>
            </w:r>
            <w:r w:rsidRPr="0087588A">
              <w:rPr>
                <w:rFonts w:ascii="Times New Roman" w:hAnsi="Times New Roman" w:cs="Times New Roman"/>
                <w:sz w:val="20"/>
                <w:szCs w:val="20"/>
              </w:rPr>
              <w:t xml:space="preserve"> and </w:t>
            </w:r>
            <w:r w:rsidRPr="0087588A">
              <w:rPr>
                <w:rFonts w:ascii="Times New Roman" w:hAnsi="Times New Roman" w:cs="Times New Roman"/>
                <w:spacing w:val="-1"/>
                <w:sz w:val="20"/>
                <w:szCs w:val="20"/>
              </w:rPr>
              <w:t>verbiage</w:t>
            </w:r>
            <w:r w:rsidRPr="0087588A">
              <w:rPr>
                <w:rFonts w:ascii="Times New Roman" w:hAnsi="Times New Roman" w:cs="Times New Roman"/>
                <w:sz w:val="20"/>
                <w:szCs w:val="20"/>
              </w:rPr>
              <w:t xml:space="preserve"> that </w:t>
            </w:r>
            <w:r w:rsidRPr="0087588A">
              <w:rPr>
                <w:rFonts w:ascii="Times New Roman" w:hAnsi="Times New Roman" w:cs="Times New Roman"/>
                <w:spacing w:val="-1"/>
                <w:sz w:val="20"/>
                <w:szCs w:val="20"/>
              </w:rPr>
              <w:t>reflects</w:t>
            </w:r>
            <w:r w:rsidRPr="0087588A">
              <w:rPr>
                <w:rFonts w:ascii="Times New Roman" w:hAnsi="Times New Roman" w:cs="Times New Roman"/>
                <w:sz w:val="20"/>
                <w:szCs w:val="20"/>
              </w:rPr>
              <w:t xml:space="preserve"> the</w:t>
            </w:r>
            <w:r w:rsidRPr="0087588A">
              <w:rPr>
                <w:rFonts w:ascii="Times New Roman" w:hAnsi="Times New Roman" w:cs="Times New Roman"/>
                <w:spacing w:val="45"/>
                <w:sz w:val="20"/>
                <w:szCs w:val="20"/>
              </w:rPr>
              <w:t xml:space="preserve"> </w:t>
            </w:r>
            <w:r w:rsidRPr="0087588A">
              <w:rPr>
                <w:rFonts w:ascii="Times New Roman" w:hAnsi="Times New Roman" w:cs="Times New Roman"/>
                <w:sz w:val="20"/>
                <w:szCs w:val="20"/>
              </w:rPr>
              <w:t>addition of</w:t>
            </w:r>
            <w:r w:rsidRPr="0087588A">
              <w:rPr>
                <w:rFonts w:ascii="Times New Roman" w:hAnsi="Times New Roman" w:cs="Times New Roman"/>
                <w:spacing w:val="-1"/>
                <w:sz w:val="20"/>
                <w:szCs w:val="20"/>
              </w:rPr>
              <w:t xml:space="preserve"> bulletined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instructional</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text</w:t>
            </w:r>
            <w:r w:rsidRPr="0087588A">
              <w:rPr>
                <w:rFonts w:ascii="Times New Roman" w:hAnsi="Times New Roman" w:cs="Times New Roman"/>
                <w:sz w:val="20"/>
                <w:szCs w:val="20"/>
              </w:rPr>
              <w:t xml:space="preserve"> on the</w:t>
            </w:r>
            <w:r w:rsidRPr="0087588A">
              <w:rPr>
                <w:rFonts w:ascii="Times New Roman" w:hAnsi="Times New Roman" w:cs="Times New Roman"/>
                <w:spacing w:val="43"/>
                <w:sz w:val="20"/>
                <w:szCs w:val="20"/>
              </w:rPr>
              <w:t xml:space="preserve"> </w:t>
            </w:r>
            <w:r w:rsidRPr="0087588A">
              <w:rPr>
                <w:rFonts w:ascii="Times New Roman" w:hAnsi="Times New Roman" w:cs="Times New Roman"/>
                <w:sz w:val="20"/>
                <w:szCs w:val="20"/>
              </w:rPr>
              <w:t xml:space="preserve">report </w:t>
            </w:r>
            <w:r w:rsidRPr="0087588A">
              <w:rPr>
                <w:rFonts w:ascii="Times New Roman" w:hAnsi="Times New Roman" w:cs="Times New Roman"/>
                <w:spacing w:val="-1"/>
                <w:sz w:val="20"/>
                <w:szCs w:val="20"/>
              </w:rPr>
              <w:t>filter</w:t>
            </w:r>
            <w:r w:rsidRPr="0087588A">
              <w:rPr>
                <w:rFonts w:ascii="Times New Roman" w:hAnsi="Times New Roman" w:cs="Times New Roman"/>
                <w:sz w:val="20"/>
                <w:szCs w:val="20"/>
              </w:rPr>
              <w:t xml:space="preserve"> screens</w:t>
            </w:r>
            <w:r w:rsidRPr="0087588A">
              <w:rPr>
                <w:rFonts w:ascii="Times New Roman" w:hAnsi="Times New Roman" w:cs="Times New Roman"/>
                <w:spacing w:val="-1"/>
                <w:sz w:val="20"/>
                <w:szCs w:val="20"/>
              </w:rPr>
              <w:t xml:space="preserve"> screen.</w:t>
            </w:r>
            <w:r w:rsidRPr="0087588A">
              <w:rPr>
                <w:rFonts w:ascii="Times New Roman" w:hAnsi="Times New Roman" w:cs="Times New Roman"/>
                <w:sz w:val="20"/>
                <w:szCs w:val="20"/>
              </w:rPr>
              <w:t xml:space="preserve"> Updated</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sections</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8.11 and 8.12 with updated </w:t>
            </w:r>
            <w:r w:rsidRPr="0087588A">
              <w:rPr>
                <w:rFonts w:ascii="Times New Roman" w:hAnsi="Times New Roman" w:cs="Times New Roman"/>
                <w:spacing w:val="-1"/>
              </w:rPr>
              <w:t>screenshots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3/21/2011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3/22/2011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per release </w:t>
            </w:r>
            <w:r w:rsidRPr="0087588A">
              <w:rPr>
                <w:rFonts w:ascii="Times New Roman" w:hAnsi="Times New Roman" w:cs="Times New Roman"/>
                <w:spacing w:val="-1"/>
              </w:rPr>
              <w:t>1.1.12.1</w:t>
            </w:r>
            <w:r w:rsidRPr="0087588A">
              <w:rPr>
                <w:rFonts w:ascii="Times New Roman" w:hAnsi="Times New Roman" w:cs="Times New Roman"/>
              </w:rPr>
              <w:t xml:space="preserve"> </w:t>
            </w:r>
            <w:r w:rsidRPr="0087588A">
              <w:rPr>
                <w:rFonts w:ascii="Times New Roman" w:hAnsi="Times New Roman" w:cs="Times New Roman"/>
                <w:spacing w:val="-1"/>
              </w:rPr>
              <w:t>enhancements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EB2BB9">
        <w:trPr>
          <w:trHeight w:val="377"/>
        </w:trPr>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4/1/2011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with input from</w:t>
            </w:r>
            <w:r w:rsidRPr="0087588A">
              <w:rPr>
                <w:rFonts w:ascii="Times New Roman" w:hAnsi="Times New Roman" w:cs="Times New Roman"/>
                <w:spacing w:val="-2"/>
              </w:rPr>
              <w:t xml:space="preserve"> </w:t>
            </w:r>
            <w:r w:rsidRPr="0087588A">
              <w:rPr>
                <w:rFonts w:ascii="Times New Roman" w:hAnsi="Times New Roman" w:cs="Times New Roman"/>
              </w:rPr>
              <w:t>the</w:t>
            </w:r>
            <w:r w:rsidRPr="0087588A">
              <w:rPr>
                <w:rFonts w:ascii="Times New Roman" w:hAnsi="Times New Roman" w:cs="Times New Roman"/>
                <w:spacing w:val="27"/>
              </w:rPr>
              <w:t xml:space="preserve"> </w:t>
            </w:r>
            <w:r w:rsidRPr="0087588A">
              <w:rPr>
                <w:rFonts w:ascii="Times New Roman" w:hAnsi="Times New Roman" w:cs="Times New Roman"/>
                <w:spacing w:val="-1"/>
              </w:rPr>
              <w:t>formal</w:t>
            </w:r>
            <w:r w:rsidRPr="0087588A">
              <w:rPr>
                <w:rFonts w:ascii="Times New Roman" w:hAnsi="Times New Roman" w:cs="Times New Roman"/>
              </w:rPr>
              <w:t xml:space="preserve"> peer</w:t>
            </w:r>
            <w:r w:rsidRPr="0087588A">
              <w:rPr>
                <w:rFonts w:ascii="Times New Roman" w:hAnsi="Times New Roman" w:cs="Times New Roman"/>
                <w:spacing w:val="-1"/>
              </w:rPr>
              <w:t xml:space="preserve"> </w:t>
            </w:r>
            <w:r w:rsidRPr="0087588A">
              <w:rPr>
                <w:rFonts w:ascii="Times New Roman" w:hAnsi="Times New Roman" w:cs="Times New Roman"/>
              </w:rPr>
              <w:t xml:space="preserve">review </w:t>
            </w:r>
            <w:r w:rsidRPr="0087588A">
              <w:rPr>
                <w:rFonts w:ascii="Times New Roman" w:hAnsi="Times New Roman" w:cs="Times New Roman"/>
                <w:spacing w:val="-1"/>
              </w:rPr>
              <w:t>discussion</w:t>
            </w:r>
            <w:r w:rsidR="00EB2BB9" w:rsidRPr="0087588A">
              <w:rPr>
                <w:rFonts w:ascii="Times New Roman" w:hAnsi="Times New Roman" w:cs="Times New Roman"/>
                <w:spacing w:val="-1"/>
              </w:rPr>
              <w: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4/4/2011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Began </w:t>
            </w:r>
            <w:r w:rsidRPr="0087588A">
              <w:rPr>
                <w:rFonts w:ascii="Times New Roman" w:hAnsi="Times New Roman" w:cs="Times New Roman"/>
                <w:spacing w:val="-1"/>
              </w:rPr>
              <w:t>making</w:t>
            </w:r>
            <w:r w:rsidRPr="0087588A">
              <w:rPr>
                <w:rFonts w:ascii="Times New Roman" w:hAnsi="Times New Roman" w:cs="Times New Roman"/>
              </w:rPr>
              <w:t xml:space="preserve"> updates </w:t>
            </w:r>
            <w:r w:rsidRPr="0087588A">
              <w:rPr>
                <w:rFonts w:ascii="Times New Roman" w:hAnsi="Times New Roman" w:cs="Times New Roman"/>
                <w:spacing w:val="-1"/>
              </w:rPr>
              <w:t>per</w:t>
            </w:r>
            <w:r w:rsidRPr="0087588A">
              <w:rPr>
                <w:rFonts w:ascii="Times New Roman" w:hAnsi="Times New Roman" w:cs="Times New Roman"/>
              </w:rPr>
              <w:t xml:space="preserve"> </w:t>
            </w:r>
            <w:r w:rsidRPr="0087588A">
              <w:rPr>
                <w:rFonts w:ascii="Times New Roman" w:hAnsi="Times New Roman" w:cs="Times New Roman"/>
                <w:spacing w:val="-1"/>
              </w:rPr>
              <w:t>requirements</w:t>
            </w:r>
            <w:r w:rsidRPr="0087588A">
              <w:rPr>
                <w:rFonts w:ascii="Times New Roman" w:hAnsi="Times New Roman" w:cs="Times New Roman"/>
              </w:rPr>
              <w:t xml:space="preserve"> in</w:t>
            </w:r>
            <w:r w:rsidRPr="0087588A">
              <w:rPr>
                <w:rFonts w:ascii="Times New Roman" w:hAnsi="Times New Roman" w:cs="Times New Roman"/>
                <w:spacing w:val="31"/>
              </w:rPr>
              <w:t xml:space="preserve"> </w:t>
            </w:r>
            <w:r w:rsidRPr="0087588A">
              <w:rPr>
                <w:rFonts w:ascii="Times New Roman" w:hAnsi="Times New Roman" w:cs="Times New Roman"/>
              </w:rPr>
              <w:t xml:space="preserve">the </w:t>
            </w:r>
            <w:r w:rsidRPr="0087588A">
              <w:rPr>
                <w:rFonts w:ascii="Times New Roman" w:hAnsi="Times New Roman" w:cs="Times New Roman"/>
              </w:rPr>
              <w:lastRenderedPageBreak/>
              <w:t xml:space="preserve">1.1.13 </w:t>
            </w:r>
            <w:r w:rsidRPr="0087588A">
              <w:rPr>
                <w:rFonts w:ascii="Times New Roman" w:hAnsi="Times New Roman" w:cs="Times New Roman"/>
                <w:spacing w:val="-1"/>
              </w:rPr>
              <w:t>RSD</w:t>
            </w:r>
          </w:p>
        </w:tc>
        <w:tc>
          <w:tcPr>
            <w:tcW w:w="1212" w:type="pct"/>
          </w:tcPr>
          <w:p w:rsidR="00626F9A" w:rsidRPr="0087588A" w:rsidRDefault="00626F9A" w:rsidP="00626F9A">
            <w:pPr>
              <w:rPr>
                <w:sz w:val="20"/>
                <w:szCs w:val="20"/>
              </w:rPr>
            </w:pPr>
            <w:r w:rsidRPr="0087588A">
              <w:rPr>
                <w:sz w:val="20"/>
                <w:szCs w:val="20"/>
              </w:rPr>
              <w:lastRenderedPageBreak/>
              <w:t>Suzanne Van Order</w:t>
            </w:r>
          </w:p>
        </w:tc>
      </w:tr>
      <w:tr w:rsidR="00626F9A" w:rsidRPr="0087588A" w:rsidTr="00A57B17">
        <w:tc>
          <w:tcPr>
            <w:tcW w:w="808" w:type="pct"/>
          </w:tcPr>
          <w:p w:rsidR="00626F9A" w:rsidRPr="0087588A" w:rsidRDefault="00626F9A" w:rsidP="00626F9A">
            <w:pPr>
              <w:pStyle w:val="TableParagraph"/>
              <w:spacing w:line="273" w:lineRule="exact"/>
              <w:rPr>
                <w:rFonts w:ascii="Times New Roman" w:eastAsia="Times New Roman" w:hAnsi="Times New Roman" w:cs="Times New Roman"/>
                <w:sz w:val="20"/>
                <w:szCs w:val="20"/>
              </w:rPr>
            </w:pPr>
            <w:r w:rsidRPr="0087588A">
              <w:rPr>
                <w:rFonts w:ascii="Times New Roman" w:hAnsi="Times New Roman" w:cs="Times New Roman"/>
                <w:sz w:val="20"/>
                <w:szCs w:val="20"/>
              </w:rPr>
              <w:lastRenderedPageBreak/>
              <w:t>4/8/2011 -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5/3/2011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Made additional updates</w:t>
            </w:r>
            <w:r w:rsidRPr="0087588A">
              <w:rPr>
                <w:rFonts w:ascii="Times New Roman" w:hAnsi="Times New Roman" w:cs="Times New Roman"/>
                <w:spacing w:val="-2"/>
              </w:rPr>
              <w:t xml:space="preserve"> </w:t>
            </w:r>
            <w:r w:rsidRPr="0087588A">
              <w:rPr>
                <w:rFonts w:ascii="Times New Roman" w:hAnsi="Times New Roman" w:cs="Times New Roman"/>
              </w:rPr>
              <w:t>per 1.1.13</w:t>
            </w:r>
            <w:r w:rsidRPr="0087588A">
              <w:rPr>
                <w:rFonts w:ascii="Times New Roman" w:hAnsi="Times New Roman" w:cs="Times New Roman"/>
                <w:spacing w:val="-2"/>
              </w:rPr>
              <w:t xml:space="preserve"> </w:t>
            </w:r>
            <w:r w:rsidRPr="0087588A">
              <w:rPr>
                <w:rFonts w:ascii="Times New Roman" w:hAnsi="Times New Roman" w:cs="Times New Roman"/>
                <w:spacing w:val="-1"/>
              </w:rPr>
              <w:t>RSD</w:t>
            </w:r>
            <w:r w:rsidRPr="0087588A">
              <w:rPr>
                <w:rFonts w:ascii="Times New Roman" w:hAnsi="Times New Roman" w:cs="Times New Roman"/>
                <w:spacing w:val="22"/>
              </w:rPr>
              <w:t xml:space="preserve"> </w:t>
            </w:r>
            <w:r w:rsidRPr="0087588A">
              <w:rPr>
                <w:rFonts w:ascii="Times New Roman" w:hAnsi="Times New Roman" w:cs="Times New Roman"/>
                <w:spacing w:val="-1"/>
              </w:rPr>
              <w:t>requirements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before="133"/>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5/9/2011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5/11/2011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Updates </w:t>
            </w:r>
            <w:r w:rsidRPr="0087588A">
              <w:rPr>
                <w:rFonts w:ascii="Times New Roman" w:hAnsi="Times New Roman" w:cs="Times New Roman"/>
                <w:spacing w:val="-1"/>
              </w:rPr>
              <w:t>made</w:t>
            </w:r>
            <w:r w:rsidRPr="0087588A">
              <w:rPr>
                <w:rFonts w:ascii="Times New Roman" w:hAnsi="Times New Roman" w:cs="Times New Roman"/>
              </w:rPr>
              <w:t xml:space="preserve"> to </w:t>
            </w:r>
            <w:r w:rsidRPr="0087588A">
              <w:rPr>
                <w:rFonts w:ascii="Times New Roman" w:hAnsi="Times New Roman" w:cs="Times New Roman"/>
                <w:spacing w:val="-1"/>
              </w:rPr>
              <w:t>sections</w:t>
            </w:r>
            <w:r w:rsidRPr="0087588A">
              <w:rPr>
                <w:rFonts w:ascii="Times New Roman" w:hAnsi="Times New Roman" w:cs="Times New Roman"/>
              </w:rPr>
              <w:t xml:space="preserve"> 3.3.3, 7.3, 3.2.</w:t>
            </w:r>
            <w:r w:rsidRPr="0087588A">
              <w:rPr>
                <w:rFonts w:ascii="Times New Roman" w:hAnsi="Times New Roman" w:cs="Times New Roman"/>
                <w:spacing w:val="20"/>
              </w:rPr>
              <w:t xml:space="preserve"> </w:t>
            </w:r>
            <w:r w:rsidRPr="0087588A">
              <w:rPr>
                <w:rFonts w:ascii="Times New Roman" w:hAnsi="Times New Roman" w:cs="Times New Roman"/>
              </w:rPr>
              <w:t xml:space="preserve">Replaced </w:t>
            </w:r>
            <w:r w:rsidRPr="0087588A">
              <w:rPr>
                <w:rFonts w:ascii="Times New Roman" w:hAnsi="Times New Roman" w:cs="Times New Roman"/>
                <w:spacing w:val="-1"/>
              </w:rPr>
              <w:t>various</w:t>
            </w:r>
            <w:r w:rsidRPr="0087588A">
              <w:rPr>
                <w:rFonts w:ascii="Times New Roman" w:hAnsi="Times New Roman" w:cs="Times New Roman"/>
              </w:rPr>
              <w:t xml:space="preserve"> screenshots in</w:t>
            </w:r>
            <w:r w:rsidRPr="0087588A">
              <w:rPr>
                <w:rFonts w:ascii="Times New Roman" w:hAnsi="Times New Roman" w:cs="Times New Roman"/>
                <w:spacing w:val="-2"/>
              </w:rPr>
              <w:t xml:space="preserve"> </w:t>
            </w:r>
            <w:r w:rsidRPr="0087588A">
              <w:rPr>
                <w:rFonts w:ascii="Times New Roman" w:hAnsi="Times New Roman" w:cs="Times New Roman"/>
              </w:rPr>
              <w:t>the</w:t>
            </w:r>
            <w:r w:rsidRPr="0087588A">
              <w:rPr>
                <w:rFonts w:ascii="Times New Roman" w:hAnsi="Times New Roman" w:cs="Times New Roman"/>
                <w:spacing w:val="26"/>
              </w:rPr>
              <w:t xml:space="preserve"> </w:t>
            </w:r>
            <w:r w:rsidRPr="0087588A">
              <w:rPr>
                <w:rFonts w:ascii="Times New Roman" w:hAnsi="Times New Roman" w:cs="Times New Roman"/>
                <w:spacing w:val="-1"/>
              </w:rPr>
              <w:t>document.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5/25/2011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document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sections</w:t>
            </w:r>
            <w:r w:rsidRPr="0087588A">
              <w:rPr>
                <w:rFonts w:ascii="Times New Roman" w:hAnsi="Times New Roman" w:cs="Times New Roman"/>
                <w:sz w:val="20"/>
                <w:szCs w:val="20"/>
              </w:rPr>
              <w:t xml:space="preserve"> 2.1.18, 2.1.19,</w:t>
            </w: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Figure 11, </w:t>
            </w:r>
            <w:r w:rsidRPr="0087588A">
              <w:rPr>
                <w:rFonts w:ascii="Times New Roman" w:hAnsi="Times New Roman" w:cs="Times New Roman"/>
                <w:spacing w:val="-1"/>
                <w:sz w:val="20"/>
                <w:szCs w:val="20"/>
              </w:rPr>
              <w:t>2.3.1.1,</w:t>
            </w:r>
            <w:r w:rsidRPr="0087588A">
              <w:rPr>
                <w:rFonts w:ascii="Times New Roman" w:hAnsi="Times New Roman" w:cs="Times New Roman"/>
                <w:sz w:val="20"/>
                <w:szCs w:val="20"/>
              </w:rPr>
              <w:t xml:space="preserve"> 2.1.12, 2.1.13, Table 3,</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3.2.1, 7.3 with input </w:t>
            </w:r>
            <w:r w:rsidRPr="0087588A">
              <w:rPr>
                <w:rFonts w:ascii="Times New Roman" w:hAnsi="Times New Roman" w:cs="Times New Roman"/>
                <w:spacing w:val="-1"/>
              </w:rPr>
              <w:t>from</w:t>
            </w:r>
            <w:r w:rsidRPr="0087588A">
              <w:rPr>
                <w:rFonts w:ascii="Times New Roman" w:hAnsi="Times New Roman" w:cs="Times New Roman"/>
                <w:spacing w:val="-2"/>
              </w:rPr>
              <w:t xml:space="preserve"> </w:t>
            </w:r>
            <w:r w:rsidRPr="0087588A">
              <w:rPr>
                <w:rFonts w:ascii="Times New Roman" w:hAnsi="Times New Roman" w:cs="Times New Roman"/>
              </w:rPr>
              <w:t xml:space="preserve">5/25 formal </w:t>
            </w:r>
            <w:r w:rsidRPr="0087588A">
              <w:rPr>
                <w:rFonts w:ascii="Times New Roman" w:hAnsi="Times New Roman" w:cs="Times New Roman"/>
                <w:spacing w:val="-1"/>
              </w:rPr>
              <w:t>peer</w:t>
            </w:r>
            <w:r w:rsidRPr="0087588A">
              <w:rPr>
                <w:rFonts w:ascii="Times New Roman" w:hAnsi="Times New Roman" w:cs="Times New Roman"/>
                <w:spacing w:val="27"/>
              </w:rPr>
              <w:t xml:space="preserve"> </w:t>
            </w:r>
            <w:r w:rsidRPr="0087588A">
              <w:rPr>
                <w:rFonts w:ascii="Times New Roman" w:hAnsi="Times New Roman" w:cs="Times New Roman"/>
              </w:rPr>
              <w:t xml:space="preserve">review </w:t>
            </w:r>
            <w:r w:rsidRPr="0087588A">
              <w:rPr>
                <w:rFonts w:ascii="Times New Roman" w:hAnsi="Times New Roman" w:cs="Times New Roman"/>
                <w:spacing w:val="-1"/>
              </w:rPr>
              <w:t>discussion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6/2/2011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the</w:t>
            </w:r>
            <w:r w:rsidRPr="0087588A">
              <w:rPr>
                <w:rFonts w:ascii="Times New Roman" w:hAnsi="Times New Roman" w:cs="Times New Roman"/>
                <w:spacing w:val="-1"/>
              </w:rPr>
              <w:t xml:space="preserve"> document</w:t>
            </w:r>
            <w:r w:rsidRPr="0087588A">
              <w:rPr>
                <w:rFonts w:ascii="Times New Roman" w:hAnsi="Times New Roman" w:cs="Times New Roman"/>
              </w:rPr>
              <w:t xml:space="preserve"> with </w:t>
            </w:r>
            <w:r w:rsidRPr="0087588A">
              <w:rPr>
                <w:rFonts w:ascii="Times New Roman" w:hAnsi="Times New Roman" w:cs="Times New Roman"/>
                <w:spacing w:val="-1"/>
              </w:rPr>
              <w:t>input</w:t>
            </w:r>
            <w:r w:rsidRPr="0087588A">
              <w:rPr>
                <w:rFonts w:ascii="Times New Roman" w:hAnsi="Times New Roman" w:cs="Times New Roman"/>
              </w:rPr>
              <w:t xml:space="preserve"> </w:t>
            </w:r>
            <w:r w:rsidRPr="0087588A">
              <w:rPr>
                <w:rFonts w:ascii="Times New Roman" w:hAnsi="Times New Roman" w:cs="Times New Roman"/>
                <w:spacing w:val="-1"/>
              </w:rPr>
              <w:t>from</w:t>
            </w:r>
            <w:r w:rsidRPr="0087588A">
              <w:rPr>
                <w:rFonts w:ascii="Times New Roman" w:hAnsi="Times New Roman" w:cs="Times New Roman"/>
              </w:rPr>
              <w:t xml:space="preserve"> the</w:t>
            </w:r>
            <w:r w:rsidRPr="0087588A">
              <w:rPr>
                <w:rFonts w:ascii="Times New Roman" w:hAnsi="Times New Roman" w:cs="Times New Roman"/>
                <w:spacing w:val="25"/>
              </w:rPr>
              <w:t xml:space="preserve"> </w:t>
            </w:r>
            <w:r w:rsidRPr="0087588A">
              <w:rPr>
                <w:rFonts w:ascii="Times New Roman" w:hAnsi="Times New Roman" w:cs="Times New Roman"/>
              </w:rPr>
              <w:t xml:space="preserve">6/1 </w:t>
            </w:r>
            <w:r w:rsidRPr="0087588A">
              <w:rPr>
                <w:rFonts w:ascii="Times New Roman" w:hAnsi="Times New Roman" w:cs="Times New Roman"/>
                <w:spacing w:val="-1"/>
              </w:rPr>
              <w:t>formal</w:t>
            </w:r>
            <w:r w:rsidRPr="0087588A">
              <w:rPr>
                <w:rFonts w:ascii="Times New Roman" w:hAnsi="Times New Roman" w:cs="Times New Roman"/>
              </w:rPr>
              <w:t xml:space="preserve"> peer </w:t>
            </w:r>
            <w:r w:rsidRPr="0087588A">
              <w:rPr>
                <w:rFonts w:ascii="Times New Roman" w:hAnsi="Times New Roman" w:cs="Times New Roman"/>
                <w:spacing w:val="-1"/>
              </w:rPr>
              <w:t>review</w:t>
            </w:r>
            <w:r w:rsidRPr="0087588A">
              <w:rPr>
                <w:rFonts w:ascii="Times New Roman" w:hAnsi="Times New Roman" w:cs="Times New Roman"/>
              </w:rPr>
              <w:t xml:space="preserve"> </w:t>
            </w:r>
            <w:r w:rsidRPr="0087588A">
              <w:rPr>
                <w:rFonts w:ascii="Times New Roman" w:hAnsi="Times New Roman" w:cs="Times New Roman"/>
                <w:spacing w:val="-1"/>
              </w:rPr>
              <w:t>discussion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6/6/2011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Section 8.13.2 </w:t>
            </w:r>
            <w:r w:rsidRPr="0087588A">
              <w:rPr>
                <w:rFonts w:ascii="Times New Roman" w:hAnsi="Times New Roman" w:cs="Times New Roman"/>
                <w:spacing w:val="-1"/>
              </w:rPr>
              <w:t>with</w:t>
            </w:r>
            <w:r w:rsidRPr="0087588A">
              <w:rPr>
                <w:rFonts w:ascii="Times New Roman" w:hAnsi="Times New Roman" w:cs="Times New Roman"/>
              </w:rPr>
              <w:t xml:space="preserve"> steps </w:t>
            </w:r>
            <w:r w:rsidRPr="0087588A">
              <w:rPr>
                <w:rFonts w:ascii="Times New Roman" w:hAnsi="Times New Roman" w:cs="Times New Roman"/>
                <w:spacing w:val="-1"/>
              </w:rPr>
              <w:t>for</w:t>
            </w:r>
            <w:r w:rsidRPr="0087588A">
              <w:rPr>
                <w:rFonts w:ascii="Times New Roman" w:hAnsi="Times New Roman" w:cs="Times New Roman"/>
                <w:spacing w:val="23"/>
              </w:rPr>
              <w:t xml:space="preserve"> </w:t>
            </w:r>
            <w:r w:rsidRPr="0087588A">
              <w:rPr>
                <w:rFonts w:ascii="Times New Roman" w:hAnsi="Times New Roman" w:cs="Times New Roman"/>
              </w:rPr>
              <w:t xml:space="preserve">exporting Enhanced </w:t>
            </w:r>
            <w:r w:rsidRPr="0087588A">
              <w:rPr>
                <w:rFonts w:ascii="Times New Roman" w:hAnsi="Times New Roman" w:cs="Times New Roman"/>
                <w:spacing w:val="-1"/>
              </w:rPr>
              <w:t xml:space="preserve">Reporting </w:t>
            </w:r>
            <w:r w:rsidRPr="0087588A">
              <w:rPr>
                <w:rFonts w:ascii="Times New Roman" w:hAnsi="Times New Roman" w:cs="Times New Roman"/>
              </w:rPr>
              <w:t>artifacts.</w:t>
            </w:r>
            <w:r w:rsidRPr="0087588A">
              <w:rPr>
                <w:rFonts w:ascii="Times New Roman" w:hAnsi="Times New Roman" w:cs="Times New Roman"/>
                <w:spacing w:val="27"/>
              </w:rPr>
              <w:t xml:space="preserve"> </w:t>
            </w:r>
            <w:r w:rsidRPr="0087588A">
              <w:rPr>
                <w:rFonts w:ascii="Times New Roman" w:hAnsi="Times New Roman" w:cs="Times New Roman"/>
              </w:rPr>
              <w:t xml:space="preserve">Inserted </w:t>
            </w:r>
            <w:r w:rsidRPr="0087588A">
              <w:rPr>
                <w:rFonts w:ascii="Times New Roman" w:hAnsi="Times New Roman" w:cs="Times New Roman"/>
                <w:spacing w:val="-1"/>
              </w:rPr>
              <w:t>figure</w:t>
            </w:r>
            <w:r w:rsidRPr="0087588A">
              <w:rPr>
                <w:rFonts w:ascii="Times New Roman" w:hAnsi="Times New Roman" w:cs="Times New Roman"/>
              </w:rPr>
              <w:t xml:space="preserve"> depicting</w:t>
            </w:r>
            <w:r w:rsidRPr="0087588A">
              <w:rPr>
                <w:rFonts w:ascii="Times New Roman" w:hAnsi="Times New Roman" w:cs="Times New Roman"/>
                <w:spacing w:val="-2"/>
              </w:rPr>
              <w:t xml:space="preserve"> </w:t>
            </w:r>
            <w:r w:rsidRPr="0087588A">
              <w:rPr>
                <w:rFonts w:ascii="Times New Roman" w:hAnsi="Times New Roman" w:cs="Times New Roman"/>
                <w:spacing w:val="-1"/>
              </w:rPr>
              <w:t>Format</w:t>
            </w:r>
            <w:r w:rsidRPr="0087588A">
              <w:rPr>
                <w:rFonts w:ascii="Times New Roman" w:hAnsi="Times New Roman" w:cs="Times New Roman"/>
              </w:rPr>
              <w:t xml:space="preserve"> type</w:t>
            </w:r>
            <w:r w:rsidRPr="0087588A">
              <w:rPr>
                <w:rFonts w:ascii="Times New Roman" w:hAnsi="Times New Roman" w:cs="Times New Roman"/>
                <w:spacing w:val="28"/>
              </w:rPr>
              <w:t xml:space="preserve"> </w:t>
            </w:r>
            <w:r w:rsidRPr="0087588A">
              <w:rPr>
                <w:rFonts w:ascii="Times New Roman" w:hAnsi="Times New Roman" w:cs="Times New Roman"/>
              </w:rPr>
              <w:t xml:space="preserve">selection and </w:t>
            </w:r>
            <w:r w:rsidRPr="0087588A">
              <w:rPr>
                <w:rFonts w:ascii="Times New Roman" w:hAnsi="Times New Roman" w:cs="Times New Roman"/>
                <w:spacing w:val="-1"/>
              </w:rPr>
              <w:t>Export</w:t>
            </w:r>
            <w:r w:rsidRPr="0087588A">
              <w:rPr>
                <w:rFonts w:ascii="Times New Roman" w:hAnsi="Times New Roman" w:cs="Times New Roman"/>
              </w:rPr>
              <w:t xml:space="preserve"> </w:t>
            </w:r>
            <w:r w:rsidRPr="0087588A">
              <w:rPr>
                <w:rFonts w:ascii="Times New Roman" w:hAnsi="Times New Roman" w:cs="Times New Roman"/>
                <w:spacing w:val="-1"/>
              </w:rPr>
              <w:t>hyperlink</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7/29/2011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Removed</w:t>
            </w:r>
            <w:r w:rsidRPr="0087588A">
              <w:rPr>
                <w:rFonts w:ascii="Times New Roman" w:hAnsi="Times New Roman" w:cs="Times New Roman"/>
              </w:rPr>
              <w:t xml:space="preserve"> </w:t>
            </w:r>
            <w:r w:rsidRPr="0087588A">
              <w:rPr>
                <w:rFonts w:ascii="Times New Roman" w:hAnsi="Times New Roman" w:cs="Times New Roman"/>
                <w:spacing w:val="-1"/>
              </w:rPr>
              <w:t>some</w:t>
            </w:r>
            <w:r w:rsidRPr="0087588A">
              <w:rPr>
                <w:rFonts w:ascii="Times New Roman" w:hAnsi="Times New Roman" w:cs="Times New Roman"/>
                <w:spacing w:val="1"/>
              </w:rPr>
              <w:t xml:space="preserve"> </w:t>
            </w:r>
            <w:r w:rsidRPr="0087588A">
              <w:rPr>
                <w:rFonts w:ascii="Times New Roman" w:hAnsi="Times New Roman" w:cs="Times New Roman"/>
                <w:spacing w:val="-1"/>
              </w:rPr>
              <w:t>FAQs</w:t>
            </w:r>
            <w:r w:rsidRPr="0087588A">
              <w:rPr>
                <w:rFonts w:ascii="Times New Roman" w:hAnsi="Times New Roman" w:cs="Times New Roman"/>
              </w:rPr>
              <w:t xml:space="preserve"> per Product </w:t>
            </w:r>
            <w:r w:rsidRPr="0087588A">
              <w:rPr>
                <w:rFonts w:ascii="Times New Roman" w:hAnsi="Times New Roman" w:cs="Times New Roman"/>
                <w:spacing w:val="-1"/>
              </w:rPr>
              <w:t>Support</w:t>
            </w:r>
            <w:r w:rsidRPr="0087588A">
              <w:rPr>
                <w:rFonts w:ascii="Times New Roman" w:hAnsi="Times New Roman" w:cs="Times New Roman"/>
                <w:spacing w:val="31"/>
              </w:rPr>
              <w:t xml:space="preserve"> </w:t>
            </w:r>
            <w:r w:rsidRPr="0087588A">
              <w:rPr>
                <w:rFonts w:ascii="Times New Roman" w:hAnsi="Times New Roman" w:cs="Times New Roman"/>
                <w:spacing w:val="-1"/>
              </w:rPr>
              <w:t>comments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Lynne Case</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7/29/2011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8/12/2011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with v1.1.13.1</w:t>
            </w:r>
            <w:r w:rsidRPr="0087588A">
              <w:rPr>
                <w:rFonts w:ascii="Times New Roman" w:hAnsi="Times New Roman" w:cs="Times New Roman"/>
                <w:spacing w:val="26"/>
              </w:rPr>
              <w:t xml:space="preserve"> </w:t>
            </w:r>
            <w:r w:rsidRPr="0087588A">
              <w:rPr>
                <w:rFonts w:ascii="Times New Roman" w:hAnsi="Times New Roman" w:cs="Times New Roman"/>
                <w:spacing w:val="-1"/>
              </w:rPr>
              <w:t>requirement</w:t>
            </w:r>
            <w:r w:rsidRPr="0087588A">
              <w:rPr>
                <w:rFonts w:ascii="Times New Roman" w:hAnsi="Times New Roman" w:cs="Times New Roman"/>
              </w:rPr>
              <w:t xml:space="preserve"> </w:t>
            </w:r>
            <w:r w:rsidRPr="0087588A">
              <w:rPr>
                <w:rFonts w:ascii="Times New Roman" w:hAnsi="Times New Roman" w:cs="Times New Roman"/>
                <w:spacing w:val="-1"/>
              </w:rPr>
              <w:t>functionality</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8/30/2011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Revised Section 7.3 and</w:t>
            </w:r>
            <w:r w:rsidRPr="0087588A">
              <w:rPr>
                <w:rFonts w:ascii="Times New Roman" w:hAnsi="Times New Roman" w:cs="Times New Roman"/>
                <w:spacing w:val="-1"/>
              </w:rPr>
              <w:t xml:space="preserve"> </w:t>
            </w:r>
            <w:r w:rsidRPr="0087588A">
              <w:rPr>
                <w:rFonts w:ascii="Times New Roman" w:hAnsi="Times New Roman" w:cs="Times New Roman"/>
              </w:rPr>
              <w:t xml:space="preserve">13.8 to </w:t>
            </w:r>
            <w:r w:rsidRPr="0087588A">
              <w:rPr>
                <w:rFonts w:ascii="Times New Roman" w:hAnsi="Times New Roman" w:cs="Times New Roman"/>
                <w:spacing w:val="-1"/>
              </w:rPr>
              <w:t>reflect</w:t>
            </w:r>
            <w:r w:rsidRPr="0087588A">
              <w:rPr>
                <w:rFonts w:ascii="Times New Roman" w:hAnsi="Times New Roman" w:cs="Times New Roman"/>
              </w:rPr>
              <w:t xml:space="preserve"> the 6</w:t>
            </w:r>
            <w:r w:rsidRPr="0087588A">
              <w:rPr>
                <w:rFonts w:ascii="Times New Roman" w:hAnsi="Times New Roman" w:cs="Times New Roman"/>
                <w:spacing w:val="26"/>
              </w:rPr>
              <w:t xml:space="preserve"> </w:t>
            </w:r>
            <w:r w:rsidRPr="0087588A">
              <w:rPr>
                <w:rFonts w:ascii="Times New Roman" w:hAnsi="Times New Roman" w:cs="Times New Roman"/>
              </w:rPr>
              <w:t xml:space="preserve">month </w:t>
            </w:r>
            <w:r w:rsidRPr="0087588A">
              <w:rPr>
                <w:rFonts w:ascii="Times New Roman" w:hAnsi="Times New Roman" w:cs="Times New Roman"/>
                <w:spacing w:val="-1"/>
              </w:rPr>
              <w:t>default</w:t>
            </w:r>
            <w:r w:rsidRPr="0087588A">
              <w:rPr>
                <w:rFonts w:ascii="Times New Roman" w:hAnsi="Times New Roman" w:cs="Times New Roman"/>
              </w:rPr>
              <w:t xml:space="preserve"> </w:t>
            </w:r>
            <w:r w:rsidRPr="0087588A">
              <w:rPr>
                <w:rFonts w:ascii="Times New Roman" w:hAnsi="Times New Roman" w:cs="Times New Roman"/>
                <w:spacing w:val="-1"/>
              </w:rPr>
              <w:t>change</w:t>
            </w:r>
            <w:r w:rsidRPr="0087588A">
              <w:rPr>
                <w:rFonts w:ascii="Times New Roman" w:hAnsi="Times New Roman" w:cs="Times New Roman"/>
              </w:rPr>
              <w:t xml:space="preserve"> to</w:t>
            </w:r>
            <w:r w:rsidRPr="0087588A">
              <w:rPr>
                <w:rFonts w:ascii="Times New Roman" w:hAnsi="Times New Roman" w:cs="Times New Roman"/>
                <w:spacing w:val="-2"/>
              </w:rPr>
              <w:t xml:space="preserve"> </w:t>
            </w:r>
            <w:r w:rsidRPr="0087588A">
              <w:rPr>
                <w:rFonts w:ascii="Times New Roman" w:hAnsi="Times New Roman" w:cs="Times New Roman"/>
              </w:rPr>
              <w:t xml:space="preserve">1 week per </w:t>
            </w:r>
            <w:r w:rsidRPr="0087588A">
              <w:rPr>
                <w:rFonts w:ascii="Times New Roman" w:hAnsi="Times New Roman" w:cs="Times New Roman"/>
                <w:spacing w:val="-1"/>
              </w:rPr>
              <w:t>revised</w:t>
            </w:r>
            <w:r w:rsidRPr="0087588A">
              <w:rPr>
                <w:rFonts w:ascii="Times New Roman" w:hAnsi="Times New Roman" w:cs="Times New Roman"/>
                <w:spacing w:val="33"/>
              </w:rPr>
              <w:t xml:space="preserve"> </w:t>
            </w:r>
            <w:r w:rsidRPr="0087588A">
              <w:rPr>
                <w:rFonts w:ascii="Times New Roman" w:hAnsi="Times New Roman" w:cs="Times New Roman"/>
                <w:spacing w:val="-1"/>
              </w:rPr>
              <w:t>requirements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8/31/2011</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Removed</w:t>
            </w:r>
            <w:r w:rsidRPr="0087588A">
              <w:rPr>
                <w:rFonts w:ascii="Times New Roman" w:hAnsi="Times New Roman" w:cs="Times New Roman"/>
              </w:rPr>
              <w:t xml:space="preserve"> references to </w:t>
            </w:r>
            <w:r w:rsidRPr="0087588A">
              <w:rPr>
                <w:rFonts w:ascii="Times New Roman" w:hAnsi="Times New Roman" w:cs="Times New Roman"/>
                <w:spacing w:val="-1"/>
              </w:rPr>
              <w:t>green</w:t>
            </w:r>
            <w:r w:rsidRPr="0087588A">
              <w:rPr>
                <w:rFonts w:ascii="Times New Roman" w:hAnsi="Times New Roman" w:cs="Times New Roman"/>
              </w:rPr>
              <w:t xml:space="preserve"> “Please</w:t>
            </w:r>
            <w:r w:rsidRPr="0087588A">
              <w:rPr>
                <w:rFonts w:ascii="Times New Roman" w:hAnsi="Times New Roman" w:cs="Times New Roman"/>
                <w:spacing w:val="28"/>
              </w:rPr>
              <w:t xml:space="preserve"> </w:t>
            </w:r>
            <w:r w:rsidRPr="0087588A">
              <w:rPr>
                <w:rFonts w:ascii="Times New Roman" w:hAnsi="Times New Roman" w:cs="Times New Roman"/>
              </w:rPr>
              <w:t>wait….page</w:t>
            </w:r>
            <w:r w:rsidRPr="0087588A">
              <w:rPr>
                <w:rFonts w:ascii="Times New Roman" w:hAnsi="Times New Roman" w:cs="Times New Roman"/>
                <w:spacing w:val="-1"/>
              </w:rPr>
              <w:t xml:space="preserve"> </w:t>
            </w:r>
            <w:r w:rsidRPr="0087588A">
              <w:rPr>
                <w:rFonts w:ascii="Times New Roman" w:hAnsi="Times New Roman" w:cs="Times New Roman"/>
              </w:rPr>
              <w:t xml:space="preserve">is </w:t>
            </w:r>
            <w:r w:rsidRPr="0087588A">
              <w:rPr>
                <w:rFonts w:ascii="Times New Roman" w:hAnsi="Times New Roman" w:cs="Times New Roman"/>
                <w:spacing w:val="-1"/>
              </w:rPr>
              <w:t>loading” message</w:t>
            </w:r>
            <w:r w:rsidRPr="0087588A">
              <w:rPr>
                <w:rFonts w:ascii="Times New Roman" w:hAnsi="Times New Roman" w:cs="Times New Roman"/>
              </w:rPr>
              <w:t xml:space="preserve"> in Section</w:t>
            </w:r>
            <w:r w:rsidRPr="0087588A">
              <w:rPr>
                <w:rFonts w:ascii="Times New Roman" w:hAnsi="Times New Roman" w:cs="Times New Roman"/>
                <w:spacing w:val="25"/>
              </w:rPr>
              <w:t xml:space="preserve"> </w:t>
            </w:r>
            <w:r w:rsidRPr="0087588A">
              <w:rPr>
                <w:rFonts w:ascii="Times New Roman" w:hAnsi="Times New Roman" w:cs="Times New Roman"/>
              </w:rPr>
              <w:t xml:space="preserve">3.2.1, as </w:t>
            </w:r>
            <w:r w:rsidRPr="0087588A">
              <w:rPr>
                <w:rFonts w:ascii="Times New Roman" w:hAnsi="Times New Roman" w:cs="Times New Roman"/>
                <w:spacing w:val="-1"/>
              </w:rPr>
              <w:t xml:space="preserve">that </w:t>
            </w:r>
            <w:r w:rsidRPr="0087588A">
              <w:rPr>
                <w:rFonts w:ascii="Times New Roman" w:hAnsi="Times New Roman" w:cs="Times New Roman"/>
              </w:rPr>
              <w:t xml:space="preserve">has been </w:t>
            </w:r>
            <w:r w:rsidRPr="0087588A">
              <w:rPr>
                <w:rFonts w:ascii="Times New Roman" w:hAnsi="Times New Roman" w:cs="Times New Roman"/>
                <w:spacing w:val="-1"/>
              </w:rPr>
              <w:t>removed</w:t>
            </w:r>
            <w:r w:rsidRPr="0087588A">
              <w:rPr>
                <w:rFonts w:ascii="Times New Roman" w:hAnsi="Times New Roman" w:cs="Times New Roman"/>
              </w:rPr>
              <w:t xml:space="preserve"> from </w:t>
            </w:r>
            <w:r w:rsidRPr="0087588A">
              <w:rPr>
                <w:rFonts w:ascii="Times New Roman" w:hAnsi="Times New Roman" w:cs="Times New Roman"/>
                <w:spacing w:val="-1"/>
              </w:rPr>
              <w:t>NUMI</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12/29/2011</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for Release </w:t>
            </w:r>
            <w:r w:rsidRPr="0087588A">
              <w:rPr>
                <w:rFonts w:ascii="Times New Roman" w:hAnsi="Times New Roman" w:cs="Times New Roman"/>
                <w:spacing w:val="-1"/>
              </w:rPr>
              <w:t>1.1.14.0:</w:t>
            </w:r>
            <w:r w:rsidR="00DF273B" w:rsidRPr="0087588A">
              <w:rPr>
                <w:rFonts w:ascii="Times New Roman" w:hAnsi="Times New Roman" w:cs="Times New Roman"/>
              </w:rPr>
              <w:t xml:space="preserve"> </w:t>
            </w:r>
            <w:r w:rsidRPr="0087588A">
              <w:rPr>
                <w:rFonts w:ascii="Times New Roman" w:hAnsi="Times New Roman" w:cs="Times New Roman"/>
              </w:rPr>
              <w:t>Made general</w:t>
            </w:r>
            <w:r w:rsidRPr="0087588A">
              <w:rPr>
                <w:rFonts w:ascii="Times New Roman" w:hAnsi="Times New Roman" w:cs="Times New Roman"/>
                <w:spacing w:val="27"/>
              </w:rPr>
              <w:t xml:space="preserve"> </w:t>
            </w:r>
            <w:r w:rsidRPr="0087588A">
              <w:rPr>
                <w:rFonts w:ascii="Times New Roman" w:hAnsi="Times New Roman" w:cs="Times New Roman"/>
              </w:rPr>
              <w:t xml:space="preserve">edits, </w:t>
            </w:r>
            <w:r w:rsidRPr="0087588A">
              <w:rPr>
                <w:rFonts w:ascii="Times New Roman" w:hAnsi="Times New Roman" w:cs="Times New Roman"/>
                <w:spacing w:val="-1"/>
              </w:rPr>
              <w:t>updated</w:t>
            </w:r>
            <w:r w:rsidRPr="0087588A">
              <w:rPr>
                <w:rFonts w:ascii="Times New Roman" w:hAnsi="Times New Roman" w:cs="Times New Roman"/>
              </w:rPr>
              <w:t xml:space="preserve"> screen </w:t>
            </w:r>
            <w:r w:rsidRPr="0087588A">
              <w:rPr>
                <w:rFonts w:ascii="Times New Roman" w:hAnsi="Times New Roman" w:cs="Times New Roman"/>
                <w:spacing w:val="-1"/>
              </w:rPr>
              <w:t>names,</w:t>
            </w:r>
            <w:r w:rsidRPr="0087588A">
              <w:rPr>
                <w:rFonts w:ascii="Times New Roman" w:hAnsi="Times New Roman" w:cs="Times New Roman"/>
              </w:rPr>
              <w:t xml:space="preserve"> dispersed</w:t>
            </w:r>
            <w:r w:rsidRPr="0087588A">
              <w:rPr>
                <w:rFonts w:ascii="Times New Roman" w:hAnsi="Times New Roman" w:cs="Times New Roman"/>
                <w:spacing w:val="27"/>
              </w:rPr>
              <w:t xml:space="preserve"> </w:t>
            </w:r>
            <w:r w:rsidRPr="0087588A">
              <w:rPr>
                <w:rFonts w:ascii="Times New Roman" w:hAnsi="Times New Roman" w:cs="Times New Roman"/>
              </w:rPr>
              <w:t xml:space="preserve">contents </w:t>
            </w:r>
            <w:r w:rsidRPr="0087588A">
              <w:rPr>
                <w:rFonts w:ascii="Times New Roman" w:hAnsi="Times New Roman" w:cs="Times New Roman"/>
                <w:spacing w:val="-1"/>
              </w:rPr>
              <w:t>from</w:t>
            </w:r>
            <w:r w:rsidRPr="0087588A">
              <w:rPr>
                <w:rFonts w:ascii="Times New Roman" w:hAnsi="Times New Roman" w:cs="Times New Roman"/>
              </w:rPr>
              <w:t xml:space="preserve"> </w:t>
            </w:r>
            <w:r w:rsidRPr="0087588A">
              <w:rPr>
                <w:rFonts w:ascii="Times New Roman" w:hAnsi="Times New Roman" w:cs="Times New Roman"/>
                <w:spacing w:val="-1"/>
              </w:rPr>
              <w:t>former</w:t>
            </w:r>
            <w:r w:rsidRPr="0087588A">
              <w:rPr>
                <w:rFonts w:ascii="Times New Roman" w:hAnsi="Times New Roman" w:cs="Times New Roman"/>
              </w:rPr>
              <w:t xml:space="preserve"> section 13 </w:t>
            </w:r>
            <w:r w:rsidRPr="0087588A">
              <w:rPr>
                <w:rFonts w:ascii="Times New Roman" w:hAnsi="Times New Roman" w:cs="Times New Roman"/>
                <w:spacing w:val="-1"/>
              </w:rPr>
              <w:t>Additional</w:t>
            </w:r>
            <w:r w:rsidRPr="0087588A">
              <w:rPr>
                <w:rFonts w:ascii="Times New Roman" w:hAnsi="Times New Roman" w:cs="Times New Roman"/>
                <w:spacing w:val="29"/>
              </w:rPr>
              <w:t xml:space="preserve"> </w:t>
            </w:r>
            <w:r w:rsidRPr="0087588A">
              <w:rPr>
                <w:rFonts w:ascii="Times New Roman" w:hAnsi="Times New Roman" w:cs="Times New Roman"/>
                <w:spacing w:val="-1"/>
              </w:rPr>
              <w:t>NUMI</w:t>
            </w:r>
            <w:r w:rsidRPr="0087588A">
              <w:rPr>
                <w:rFonts w:ascii="Times New Roman" w:hAnsi="Times New Roman" w:cs="Times New Roman"/>
              </w:rPr>
              <w:t xml:space="preserve"> </w:t>
            </w:r>
            <w:r w:rsidRPr="0087588A">
              <w:rPr>
                <w:rFonts w:ascii="Times New Roman" w:hAnsi="Times New Roman" w:cs="Times New Roman"/>
                <w:spacing w:val="-1"/>
              </w:rPr>
              <w:t>Information,</w:t>
            </w:r>
            <w:r w:rsidRPr="0087588A">
              <w:rPr>
                <w:rFonts w:ascii="Times New Roman" w:hAnsi="Times New Roman" w:cs="Times New Roman"/>
              </w:rPr>
              <w:t xml:space="preserve"> added </w:t>
            </w:r>
            <w:r w:rsidRPr="0087588A">
              <w:rPr>
                <w:rFonts w:ascii="Times New Roman" w:hAnsi="Times New Roman" w:cs="Times New Roman"/>
                <w:spacing w:val="-1"/>
              </w:rPr>
              <w:t>functionality</w:t>
            </w:r>
            <w:r w:rsidRPr="0087588A">
              <w:rPr>
                <w:rFonts w:ascii="Times New Roman" w:hAnsi="Times New Roman" w:cs="Times New Roman"/>
                <w:spacing w:val="51"/>
              </w:rPr>
              <w:t xml:space="preserve"> </w:t>
            </w:r>
            <w:r w:rsidRPr="0087588A">
              <w:rPr>
                <w:rFonts w:ascii="Times New Roman" w:hAnsi="Times New Roman" w:cs="Times New Roman"/>
              </w:rPr>
              <w:t>updates per</w:t>
            </w:r>
            <w:r w:rsidRPr="0087588A">
              <w:rPr>
                <w:rFonts w:ascii="Times New Roman" w:hAnsi="Times New Roman" w:cs="Times New Roman"/>
                <w:spacing w:val="-2"/>
              </w:rPr>
              <w:t xml:space="preserve"> </w:t>
            </w:r>
            <w:r w:rsidRPr="0087588A">
              <w:rPr>
                <w:rFonts w:ascii="Times New Roman" w:hAnsi="Times New Roman" w:cs="Times New Roman"/>
                <w:spacing w:val="-1"/>
              </w:rPr>
              <w:t>SDD,</w:t>
            </w:r>
            <w:r w:rsidRPr="0087588A">
              <w:rPr>
                <w:rFonts w:ascii="Times New Roman" w:hAnsi="Times New Roman" w:cs="Times New Roman"/>
              </w:rPr>
              <w:t xml:space="preserve"> added</w:t>
            </w:r>
            <w:r w:rsidRPr="0087588A">
              <w:rPr>
                <w:rFonts w:ascii="Times New Roman" w:hAnsi="Times New Roman" w:cs="Times New Roman"/>
                <w:spacing w:val="1"/>
              </w:rPr>
              <w:t xml:space="preserve"> </w:t>
            </w:r>
            <w:r w:rsidRPr="0087588A">
              <w:rPr>
                <w:rFonts w:ascii="Times New Roman" w:hAnsi="Times New Roman" w:cs="Times New Roman"/>
                <w:spacing w:val="-1"/>
              </w:rPr>
              <w:t>Document</w:t>
            </w:r>
            <w:r w:rsidRPr="0087588A">
              <w:rPr>
                <w:rFonts w:ascii="Times New Roman" w:hAnsi="Times New Roman" w:cs="Times New Roman"/>
              </w:rPr>
              <w:t xml:space="preserve"> Change</w:t>
            </w:r>
            <w:r w:rsidRPr="0087588A">
              <w:rPr>
                <w:rFonts w:ascii="Times New Roman" w:hAnsi="Times New Roman" w:cs="Times New Roman"/>
                <w:spacing w:val="28"/>
              </w:rPr>
              <w:t xml:space="preserve"> </w:t>
            </w:r>
            <w:r w:rsidRPr="0087588A">
              <w:rPr>
                <w:rFonts w:ascii="Times New Roman" w:hAnsi="Times New Roman" w:cs="Times New Roman"/>
              </w:rPr>
              <w:t xml:space="preserve">Table to </w:t>
            </w:r>
            <w:r w:rsidRPr="0087588A">
              <w:rPr>
                <w:rFonts w:ascii="Times New Roman" w:hAnsi="Times New Roman" w:cs="Times New Roman"/>
                <w:spacing w:val="-1"/>
              </w:rPr>
              <w:t>document</w:t>
            </w:r>
            <w:r w:rsidRPr="0087588A">
              <w:rPr>
                <w:rFonts w:ascii="Times New Roman" w:hAnsi="Times New Roman" w:cs="Times New Roman"/>
              </w:rPr>
              <w:t xml:space="preserve"> </w:t>
            </w:r>
            <w:r w:rsidRPr="0087588A">
              <w:rPr>
                <w:rFonts w:ascii="Times New Roman" w:hAnsi="Times New Roman" w:cs="Times New Roman"/>
                <w:spacing w:val="-1"/>
              </w:rPr>
              <w:t>specific</w:t>
            </w:r>
            <w:r w:rsidRPr="0087588A">
              <w:rPr>
                <w:rFonts w:ascii="Times New Roman" w:hAnsi="Times New Roman" w:cs="Times New Roman"/>
              </w:rPr>
              <w:t xml:space="preserve"> changes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Smith</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05/14/2012</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section</w:t>
            </w:r>
            <w:r w:rsidRPr="0087588A">
              <w:rPr>
                <w:rFonts w:ascii="Times New Roman" w:hAnsi="Times New Roman" w:cs="Times New Roman"/>
              </w:rPr>
              <w:t xml:space="preserve"> 5.1.1 to</w:t>
            </w:r>
            <w:r w:rsidRPr="0087588A">
              <w:rPr>
                <w:rFonts w:ascii="Times New Roman" w:hAnsi="Times New Roman" w:cs="Times New Roman"/>
                <w:spacing w:val="-1"/>
              </w:rPr>
              <w:t xml:space="preserve"> </w:t>
            </w:r>
            <w:r w:rsidRPr="0087588A">
              <w:rPr>
                <w:rFonts w:ascii="Times New Roman" w:hAnsi="Times New Roman" w:cs="Times New Roman"/>
              </w:rPr>
              <w:t>reflect</w:t>
            </w:r>
            <w:r w:rsidRPr="0087588A">
              <w:rPr>
                <w:rFonts w:ascii="Times New Roman" w:hAnsi="Times New Roman" w:cs="Times New Roman"/>
                <w:spacing w:val="-1"/>
              </w:rPr>
              <w:t xml:space="preserve"> </w:t>
            </w:r>
            <w:r w:rsidRPr="0087588A">
              <w:rPr>
                <w:rFonts w:ascii="Times New Roman" w:hAnsi="Times New Roman" w:cs="Times New Roman"/>
              </w:rPr>
              <w:t>the</w:t>
            </w:r>
            <w:r w:rsidRPr="0087588A">
              <w:rPr>
                <w:rFonts w:ascii="Times New Roman" w:hAnsi="Times New Roman" w:cs="Times New Roman"/>
                <w:spacing w:val="-1"/>
              </w:rPr>
              <w:t xml:space="preserve"> </w:t>
            </w:r>
            <w:r w:rsidRPr="0087588A">
              <w:rPr>
                <w:rFonts w:ascii="Times New Roman" w:hAnsi="Times New Roman" w:cs="Times New Roman"/>
              </w:rPr>
              <w:t>Modify</w:t>
            </w:r>
            <w:r w:rsidRPr="0087588A">
              <w:rPr>
                <w:rFonts w:ascii="Times New Roman" w:hAnsi="Times New Roman" w:cs="Times New Roman"/>
                <w:spacing w:val="26"/>
              </w:rPr>
              <w:t xml:space="preserve"> </w:t>
            </w:r>
            <w:r w:rsidRPr="0087588A">
              <w:rPr>
                <w:rFonts w:ascii="Times New Roman" w:hAnsi="Times New Roman" w:cs="Times New Roman"/>
              </w:rPr>
              <w:t xml:space="preserve">Filter </w:t>
            </w:r>
            <w:r w:rsidRPr="0087588A">
              <w:rPr>
                <w:rFonts w:ascii="Times New Roman" w:hAnsi="Times New Roman" w:cs="Times New Roman"/>
                <w:spacing w:val="-1"/>
              </w:rPr>
              <w:t xml:space="preserve">button </w:t>
            </w:r>
            <w:r w:rsidRPr="0087588A">
              <w:rPr>
                <w:rFonts w:ascii="Times New Roman" w:hAnsi="Times New Roman" w:cs="Times New Roman"/>
              </w:rPr>
              <w:t xml:space="preserve">and functionality; </w:t>
            </w:r>
            <w:r w:rsidRPr="0087588A">
              <w:rPr>
                <w:rFonts w:ascii="Times New Roman" w:hAnsi="Times New Roman" w:cs="Times New Roman"/>
                <w:spacing w:val="-1"/>
              </w:rPr>
              <w:t xml:space="preserve">updated </w:t>
            </w:r>
            <w:r w:rsidRPr="0087588A">
              <w:rPr>
                <w:rFonts w:ascii="Times New Roman" w:hAnsi="Times New Roman" w:cs="Times New Roman"/>
              </w:rPr>
              <w:t>section 15 to</w:t>
            </w:r>
            <w:r w:rsidRPr="0087588A">
              <w:rPr>
                <w:rFonts w:ascii="Times New Roman" w:hAnsi="Times New Roman" w:cs="Times New Roman"/>
                <w:spacing w:val="-1"/>
              </w:rPr>
              <w:t xml:space="preserve"> </w:t>
            </w:r>
            <w:r w:rsidRPr="0087588A">
              <w:rPr>
                <w:rFonts w:ascii="Times New Roman" w:hAnsi="Times New Roman" w:cs="Times New Roman"/>
              </w:rPr>
              <w:t xml:space="preserve">list </w:t>
            </w:r>
            <w:r w:rsidRPr="0087588A">
              <w:rPr>
                <w:rFonts w:ascii="Times New Roman" w:hAnsi="Times New Roman" w:cs="Times New Roman"/>
                <w:spacing w:val="-1"/>
              </w:rPr>
              <w:t>revised</w:t>
            </w:r>
            <w:r w:rsidRPr="0087588A">
              <w:rPr>
                <w:rFonts w:ascii="Times New Roman" w:hAnsi="Times New Roman" w:cs="Times New Roman"/>
                <w:spacing w:val="-2"/>
              </w:rPr>
              <w:t xml:space="preserve"> </w:t>
            </w:r>
            <w:r w:rsidRPr="0087588A">
              <w:rPr>
                <w:rFonts w:ascii="Times New Roman" w:hAnsi="Times New Roman" w:cs="Times New Roman"/>
              </w:rPr>
              <w:t>Treating Specialties</w:t>
            </w:r>
            <w:r w:rsidRPr="0087588A">
              <w:rPr>
                <w:rFonts w:ascii="Times New Roman" w:hAnsi="Times New Roman" w:cs="Times New Roman"/>
                <w:spacing w:val="26"/>
              </w:rPr>
              <w:t xml:space="preserve"> </w:t>
            </w:r>
            <w:r w:rsidRPr="0087588A">
              <w:rPr>
                <w:rFonts w:ascii="Times New Roman" w:hAnsi="Times New Roman" w:cs="Times New Roman"/>
              </w:rPr>
              <w:t>features and</w:t>
            </w:r>
            <w:r w:rsidRPr="0087588A">
              <w:rPr>
                <w:rFonts w:ascii="Times New Roman" w:hAnsi="Times New Roman" w:cs="Times New Roman"/>
                <w:spacing w:val="-2"/>
              </w:rPr>
              <w:t xml:space="preserve"> </w:t>
            </w:r>
            <w:r w:rsidRPr="0087588A">
              <w:rPr>
                <w:rFonts w:ascii="Times New Roman" w:hAnsi="Times New Roman" w:cs="Times New Roman"/>
              </w:rPr>
              <w:t xml:space="preserve">updated </w:t>
            </w:r>
            <w:r w:rsidRPr="0087588A">
              <w:rPr>
                <w:rFonts w:ascii="Times New Roman" w:hAnsi="Times New Roman" w:cs="Times New Roman"/>
                <w:spacing w:val="-1"/>
              </w:rPr>
              <w:t>section</w:t>
            </w:r>
            <w:r w:rsidRPr="0087588A">
              <w:rPr>
                <w:rFonts w:ascii="Times New Roman" w:hAnsi="Times New Roman" w:cs="Times New Roman"/>
              </w:rPr>
              <w:t xml:space="preserve"> 15.3 with</w:t>
            </w:r>
            <w:r w:rsidRPr="0087588A">
              <w:rPr>
                <w:rFonts w:ascii="Times New Roman" w:hAnsi="Times New Roman" w:cs="Times New Roman"/>
                <w:spacing w:val="26"/>
              </w:rPr>
              <w:t xml:space="preserve"> </w:t>
            </w:r>
            <w:r w:rsidRPr="0087588A">
              <w:rPr>
                <w:rFonts w:ascii="Times New Roman" w:hAnsi="Times New Roman" w:cs="Times New Roman"/>
              </w:rPr>
              <w:t xml:space="preserve">revised </w:t>
            </w:r>
            <w:r w:rsidRPr="0087588A">
              <w:rPr>
                <w:rFonts w:ascii="Times New Roman" w:hAnsi="Times New Roman" w:cs="Times New Roman"/>
                <w:spacing w:val="-1"/>
              </w:rPr>
              <w:t>Treating</w:t>
            </w:r>
            <w:r w:rsidRPr="0087588A">
              <w:rPr>
                <w:rFonts w:ascii="Times New Roman" w:hAnsi="Times New Roman" w:cs="Times New Roman"/>
              </w:rPr>
              <w:t xml:space="preserve"> </w:t>
            </w:r>
            <w:r w:rsidRPr="0087588A">
              <w:rPr>
                <w:rFonts w:ascii="Times New Roman" w:hAnsi="Times New Roman" w:cs="Times New Roman"/>
                <w:spacing w:val="-1"/>
              </w:rPr>
              <w:t>Specialties</w:t>
            </w:r>
            <w:r w:rsidRPr="0087588A">
              <w:rPr>
                <w:rFonts w:ascii="Times New Roman" w:hAnsi="Times New Roman" w:cs="Times New Roman"/>
              </w:rPr>
              <w:t xml:space="preserve"> details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Smith</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06/18/2012</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Per Harris PM, </w:t>
            </w:r>
            <w:r w:rsidRPr="0087588A">
              <w:rPr>
                <w:rFonts w:ascii="Times New Roman" w:hAnsi="Times New Roman" w:cs="Times New Roman"/>
                <w:spacing w:val="-1"/>
              </w:rPr>
              <w:t>highlighted</w:t>
            </w:r>
            <w:r w:rsidRPr="0087588A">
              <w:rPr>
                <w:rFonts w:ascii="Times New Roman" w:hAnsi="Times New Roman" w:cs="Times New Roman"/>
              </w:rPr>
              <w:t xml:space="preserve"> changes</w:t>
            </w:r>
            <w:r w:rsidRPr="0087588A">
              <w:rPr>
                <w:rFonts w:ascii="Times New Roman" w:hAnsi="Times New Roman" w:cs="Times New Roman"/>
                <w:spacing w:val="-1"/>
              </w:rPr>
              <w:t xml:space="preserve"> </w:t>
            </w:r>
            <w:r w:rsidRPr="0087588A">
              <w:rPr>
                <w:rFonts w:ascii="Times New Roman" w:hAnsi="Times New Roman" w:cs="Times New Roman"/>
              </w:rPr>
              <w:t>between</w:t>
            </w:r>
            <w:r w:rsidRPr="0087588A">
              <w:rPr>
                <w:rFonts w:ascii="Times New Roman" w:hAnsi="Times New Roman" w:cs="Times New Roman"/>
                <w:spacing w:val="29"/>
              </w:rPr>
              <w:t xml:space="preserve"> </w:t>
            </w:r>
            <w:r w:rsidRPr="0087588A">
              <w:rPr>
                <w:rFonts w:ascii="Times New Roman" w:hAnsi="Times New Roman" w:cs="Times New Roman"/>
              </w:rPr>
              <w:t>release 13.2</w:t>
            </w:r>
            <w:r w:rsidRPr="0087588A">
              <w:rPr>
                <w:rFonts w:ascii="Times New Roman" w:hAnsi="Times New Roman" w:cs="Times New Roman"/>
                <w:spacing w:val="-1"/>
              </w:rPr>
              <w:t xml:space="preserve"> </w:t>
            </w:r>
            <w:r w:rsidRPr="0087588A">
              <w:rPr>
                <w:rFonts w:ascii="Times New Roman" w:hAnsi="Times New Roman" w:cs="Times New Roman"/>
              </w:rPr>
              <w:t xml:space="preserve">and 14.0 in </w:t>
            </w:r>
            <w:r w:rsidRPr="0087588A">
              <w:rPr>
                <w:rFonts w:ascii="Times New Roman" w:hAnsi="Times New Roman" w:cs="Times New Roman"/>
                <w:spacing w:val="-1"/>
              </w:rPr>
              <w:t>this</w:t>
            </w:r>
            <w:r w:rsidRPr="0087588A">
              <w:rPr>
                <w:rFonts w:ascii="Times New Roman" w:hAnsi="Times New Roman" w:cs="Times New Roman"/>
              </w:rPr>
              <w:t xml:space="preserve"> User </w:t>
            </w:r>
            <w:r w:rsidRPr="0087588A">
              <w:rPr>
                <w:rFonts w:ascii="Times New Roman" w:hAnsi="Times New Roman" w:cs="Times New Roman"/>
                <w:spacing w:val="-1"/>
              </w:rPr>
              <w:t>Guide</w:t>
            </w:r>
            <w:r w:rsidRPr="0087588A">
              <w:rPr>
                <w:rFonts w:ascii="Times New Roman" w:hAnsi="Times New Roman" w:cs="Times New Roman"/>
              </w:rPr>
              <w:t xml:space="preserve"> for</w:t>
            </w:r>
            <w:r w:rsidRPr="0087588A">
              <w:rPr>
                <w:rFonts w:ascii="Times New Roman" w:hAnsi="Times New Roman" w:cs="Times New Roman"/>
                <w:spacing w:val="26"/>
              </w:rPr>
              <w:t xml:space="preserve"> </w:t>
            </w:r>
            <w:r w:rsidRPr="0087588A">
              <w:rPr>
                <w:rFonts w:ascii="Times New Roman" w:hAnsi="Times New Roman" w:cs="Times New Roman"/>
              </w:rPr>
              <w:t xml:space="preserve">the </w:t>
            </w:r>
            <w:r w:rsidRPr="0087588A">
              <w:rPr>
                <w:rFonts w:ascii="Times New Roman" w:hAnsi="Times New Roman" w:cs="Times New Roman"/>
                <w:spacing w:val="-1"/>
              </w:rPr>
              <w:t>customer.</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Smith</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06/19/2012</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A57B17">
            <w:pPr>
              <w:pStyle w:val="TableParagraph"/>
              <w:ind w:right="1371"/>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document</w:t>
            </w:r>
            <w:r w:rsidRPr="0087588A">
              <w:rPr>
                <w:rFonts w:ascii="Times New Roman" w:hAnsi="Times New Roman" w:cs="Times New Roman"/>
                <w:sz w:val="20"/>
                <w:szCs w:val="20"/>
              </w:rPr>
              <w:t xml:space="preserve"> per </w:t>
            </w:r>
            <w:r w:rsidRPr="0087588A">
              <w:rPr>
                <w:rFonts w:ascii="Times New Roman" w:hAnsi="Times New Roman" w:cs="Times New Roman"/>
                <w:spacing w:val="-1"/>
                <w:sz w:val="20"/>
                <w:szCs w:val="20"/>
              </w:rPr>
              <w:t>customer</w:t>
            </w:r>
            <w:r w:rsidRPr="0087588A">
              <w:rPr>
                <w:rFonts w:ascii="Times New Roman" w:hAnsi="Times New Roman" w:cs="Times New Roman"/>
                <w:spacing w:val="23"/>
                <w:sz w:val="20"/>
                <w:szCs w:val="20"/>
              </w:rPr>
              <w:t xml:space="preserve"> </w:t>
            </w:r>
            <w:r w:rsidRPr="0087588A">
              <w:rPr>
                <w:rFonts w:ascii="Times New Roman" w:hAnsi="Times New Roman" w:cs="Times New Roman"/>
                <w:sz w:val="20"/>
                <w:szCs w:val="20"/>
              </w:rPr>
              <w:t>feedback/questions from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today:</w:t>
            </w:r>
          </w:p>
          <w:p w:rsidR="00626F9A" w:rsidRPr="0087588A" w:rsidRDefault="00626F9A" w:rsidP="00A57B17">
            <w:pPr>
              <w:pStyle w:val="TableParagraph"/>
              <w:spacing w:before="184"/>
              <w:ind w:right="338"/>
              <w:rPr>
                <w:rFonts w:ascii="Times New Roman" w:eastAsia="Times New Roman" w:hAnsi="Times New Roman" w:cs="Times New Roman"/>
                <w:sz w:val="20"/>
                <w:szCs w:val="20"/>
              </w:rPr>
            </w:pP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Version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No.</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column</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label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Revision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History</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table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change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w w:val="99"/>
                <w:sz w:val="20"/>
                <w:szCs w:val="20"/>
              </w:rPr>
              <w:t xml:space="preserve"> </w:t>
            </w:r>
            <w:r w:rsidRPr="0087588A">
              <w:rPr>
                <w:rFonts w:ascii="Times New Roman" w:hAnsi="Times New Roman" w:cs="Times New Roman"/>
                <w:spacing w:val="-1"/>
                <w:sz w:val="20"/>
                <w:szCs w:val="20"/>
              </w:rPr>
              <w:t>Document</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Version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No.</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per</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discussion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with</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Stacey</w:t>
            </w:r>
            <w:r w:rsidRPr="0087588A">
              <w:rPr>
                <w:rFonts w:ascii="Times New Roman" w:hAnsi="Times New Roman" w:cs="Times New Roman"/>
                <w:spacing w:val="-12"/>
                <w:sz w:val="20"/>
                <w:szCs w:val="20"/>
              </w:rPr>
              <w:t xml:space="preserve"> </w:t>
            </w:r>
            <w:r w:rsidRPr="0087588A">
              <w:rPr>
                <w:rFonts w:ascii="Times New Roman" w:hAnsi="Times New Roman" w:cs="Times New Roman"/>
                <w:sz w:val="20"/>
                <w:szCs w:val="20"/>
              </w:rPr>
              <w:t>Alfieri.</w:t>
            </w:r>
          </w:p>
          <w:p w:rsidR="00626F9A" w:rsidRPr="0087588A" w:rsidRDefault="00626F9A" w:rsidP="00626F9A">
            <w:pPr>
              <w:pStyle w:val="TableParagraph"/>
              <w:spacing w:before="184"/>
              <w:ind w:left="462" w:right="187"/>
              <w:rPr>
                <w:rFonts w:ascii="Times New Roman" w:eastAsia="Times New Roman" w:hAnsi="Times New Roman" w:cs="Times New Roman"/>
                <w:sz w:val="20"/>
                <w:szCs w:val="20"/>
              </w:rPr>
            </w:pPr>
            <w:r w:rsidRPr="0087588A">
              <w:rPr>
                <w:rFonts w:ascii="Times New Roman" w:hAnsi="Times New Roman" w:cs="Times New Roman"/>
                <w:sz w:val="20"/>
                <w:szCs w:val="20"/>
              </w:rPr>
              <w:lastRenderedPageBreak/>
              <w:t>On</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there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reference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OQP,</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believe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their</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name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changed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OQSV.</w:t>
            </w:r>
            <w:r w:rsidRPr="0087588A">
              <w:rPr>
                <w:rFonts w:ascii="Times New Roman" w:hAnsi="Times New Roman" w:cs="Times New Roman"/>
                <w:spacing w:val="45"/>
                <w:sz w:val="20"/>
                <w:szCs w:val="20"/>
              </w:rPr>
              <w:t xml:space="preserve"> </w:t>
            </w:r>
            <w:r w:rsidRPr="0087588A">
              <w:rPr>
                <w:rFonts w:ascii="Times New Roman" w:hAnsi="Times New Roman" w:cs="Times New Roman"/>
                <w:spacing w:val="-1"/>
                <w:sz w:val="20"/>
                <w:szCs w:val="20"/>
              </w:rPr>
              <w:t>Same</w:t>
            </w:r>
            <w:r w:rsidRPr="0087588A">
              <w:rPr>
                <w:rFonts w:ascii="Times New Roman" w:hAnsi="Times New Roman" w:cs="Times New Roman"/>
                <w:spacing w:val="25"/>
                <w:w w:val="99"/>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Figure</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191,</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pp.</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2-10,</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17-1,</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Glossary.</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ind w:left="462" w:right="105"/>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5-2,</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first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complete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page</w:t>
            </w:r>
            <w:r w:rsidRPr="0087588A">
              <w:rPr>
                <w:rFonts w:ascii="Times New Roman" w:eastAsia="Times New Roman" w:hAnsi="Times New Roman" w:cs="Times New Roman"/>
                <w:spacing w:val="20"/>
                <w:w w:val="99"/>
                <w:sz w:val="20"/>
                <w:szCs w:val="20"/>
              </w:rPr>
              <w:t xml:space="preserve"> </w:t>
            </w:r>
            <w:r w:rsidRPr="0087588A">
              <w:rPr>
                <w:rFonts w:ascii="Times New Roman" w:eastAsia="Times New Roman" w:hAnsi="Times New Roman" w:cs="Times New Roman"/>
                <w:sz w:val="20"/>
                <w:szCs w:val="20"/>
              </w:rPr>
              <w:t>describes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possibility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where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page</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pacing w:val="-1"/>
                <w:sz w:val="20"/>
                <w:szCs w:val="20"/>
              </w:rPr>
              <w:t>number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which</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user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previously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selected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no</w:t>
            </w:r>
            <w:r w:rsidRPr="0087588A">
              <w:rPr>
                <w:rFonts w:ascii="Times New Roman" w:eastAsia="Times New Roman" w:hAnsi="Times New Roman" w:cs="Times New Roman"/>
                <w:spacing w:val="43"/>
                <w:w w:val="99"/>
                <w:sz w:val="20"/>
                <w:szCs w:val="20"/>
              </w:rPr>
              <w:t xml:space="preserve"> </w:t>
            </w:r>
            <w:r w:rsidRPr="0087588A">
              <w:rPr>
                <w:rFonts w:ascii="Times New Roman" w:eastAsia="Times New Roman" w:hAnsi="Times New Roman" w:cs="Times New Roman"/>
                <w:sz w:val="20"/>
                <w:szCs w:val="20"/>
              </w:rPr>
              <w:t>longer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exists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does</w:t>
            </w:r>
            <w:r w:rsidR="004A730A" w:rsidRPr="0087588A">
              <w:rPr>
                <w:rFonts w:ascii="Times New Roman" w:eastAsia="Times New Roman" w:hAnsi="Times New Roman" w:cs="Times New Roman"/>
                <w:spacing w:val="-1"/>
                <w:sz w:val="20"/>
                <w:szCs w:val="20"/>
              </w:rPr>
              <w:t xml:space="preserve"> not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explain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why</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might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happen.</w:t>
            </w:r>
            <w:r w:rsidRPr="0087588A">
              <w:rPr>
                <w:rFonts w:ascii="Times New Roman" w:eastAsia="Times New Roman" w:hAnsi="Times New Roman" w:cs="Times New Roman"/>
                <w:spacing w:val="45"/>
                <w:sz w:val="20"/>
                <w:szCs w:val="20"/>
              </w:rPr>
              <w:t xml:space="preserve"> </w:t>
            </w:r>
            <w:r w:rsidRPr="0087588A">
              <w:rPr>
                <w:rFonts w:ascii="Times New Roman" w:eastAsia="Times New Roman" w:hAnsi="Times New Roman" w:cs="Times New Roman"/>
                <w:spacing w:val="-1"/>
                <w:sz w:val="20"/>
                <w:szCs w:val="20"/>
              </w:rPr>
              <w:t>Please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add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some</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explanation.</w:t>
            </w:r>
          </w:p>
          <w:p w:rsidR="00626F9A" w:rsidRPr="0087588A" w:rsidRDefault="00626F9A" w:rsidP="00626F9A">
            <w:pPr>
              <w:pStyle w:val="TableParagraph"/>
              <w:spacing w:before="1"/>
              <w:rPr>
                <w:rFonts w:ascii="Times New Roman" w:eastAsia="Times New Roman" w:hAnsi="Times New Roman" w:cs="Times New Roman"/>
                <w:sz w:val="20"/>
                <w:szCs w:val="20"/>
              </w:rPr>
            </w:pPr>
          </w:p>
          <w:p w:rsidR="00626F9A" w:rsidRPr="0087588A" w:rsidRDefault="00626F9A" w:rsidP="00626F9A">
            <w:pPr>
              <w:pStyle w:val="TableParagraph"/>
              <w:ind w:left="462" w:right="365"/>
              <w:rPr>
                <w:rFonts w:ascii="Times New Roman" w:eastAsia="Times New Roman" w:hAnsi="Times New Roman" w:cs="Times New Roman"/>
                <w:sz w:val="20"/>
                <w:szCs w:val="20"/>
              </w:rPr>
            </w:pPr>
            <w:r w:rsidRPr="0087588A">
              <w:rPr>
                <w:rFonts w:ascii="Times New Roman" w:hAnsi="Times New Roman" w:cs="Times New Roman"/>
                <w:sz w:val="20"/>
                <w:szCs w:val="20"/>
              </w:rPr>
              <w:t>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5-14,</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5.5,</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first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paragraph</w:t>
            </w:r>
            <w:r w:rsidRPr="0087588A">
              <w:rPr>
                <w:rFonts w:ascii="Times New Roman" w:hAnsi="Times New Roman" w:cs="Times New Roman"/>
                <w:spacing w:val="20"/>
                <w:w w:val="99"/>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7.3,</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think</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refer</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11.3.</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ind w:left="462" w:right="155"/>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5-15</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sentence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“NUMI</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pacing w:val="-1"/>
                <w:sz w:val="20"/>
                <w:szCs w:val="20"/>
              </w:rPr>
              <w:t>transmits/sends</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everything</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except</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above</w:t>
            </w:r>
            <w:r w:rsidRPr="0087588A">
              <w:rPr>
                <w:rFonts w:ascii="Times New Roman" w:eastAsia="Times New Roman" w:hAnsi="Times New Roman" w:cs="Times New Roman"/>
                <w:spacing w:val="30"/>
                <w:w w:val="99"/>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VSSC.”</w:t>
            </w:r>
            <w:r w:rsidR="00DF273B"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z w:val="20"/>
                <w:szCs w:val="20"/>
              </w:rPr>
              <w:t>Then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there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list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items</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z w:val="20"/>
                <w:szCs w:val="20"/>
              </w:rPr>
              <w:t>are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counted.</w:t>
            </w:r>
            <w:r w:rsidRPr="0087588A">
              <w:rPr>
                <w:rFonts w:ascii="Times New Roman" w:eastAsia="Times New Roman" w:hAnsi="Times New Roman" w:cs="Times New Roman"/>
                <w:spacing w:val="44"/>
                <w:sz w:val="20"/>
                <w:szCs w:val="20"/>
              </w:rPr>
              <w:t xml:space="preserve"> </w:t>
            </w:r>
            <w:r w:rsidRPr="0087588A">
              <w:rPr>
                <w:rFonts w:ascii="Times New Roman" w:eastAsia="Times New Roman" w:hAnsi="Times New Roman" w:cs="Times New Roman"/>
                <w:spacing w:val="-1"/>
                <w:sz w:val="20"/>
                <w:szCs w:val="20"/>
              </w:rPr>
              <w:t>Someone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better</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pacing w:val="-1"/>
                <w:sz w:val="20"/>
                <w:szCs w:val="20"/>
              </w:rPr>
              <w:t>familiarity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VSSC</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processing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needs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37"/>
                <w:w w:val="99"/>
                <w:sz w:val="20"/>
                <w:szCs w:val="20"/>
              </w:rPr>
              <w:t xml:space="preserve"> </w:t>
            </w:r>
            <w:r w:rsidRPr="0087588A">
              <w:rPr>
                <w:rFonts w:ascii="Times New Roman" w:eastAsia="Times New Roman" w:hAnsi="Times New Roman" w:cs="Times New Roman"/>
                <w:sz w:val="20"/>
                <w:szCs w:val="20"/>
              </w:rPr>
              <w:t>take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look</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at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49"/>
                <w:sz w:val="20"/>
                <w:szCs w:val="20"/>
              </w:rPr>
              <w:t xml:space="preserve"> </w:t>
            </w:r>
            <w:r w:rsidRPr="0087588A">
              <w:rPr>
                <w:rFonts w:ascii="Times New Roman" w:eastAsia="Times New Roman" w:hAnsi="Times New Roman" w:cs="Times New Roman"/>
                <w:spacing w:val="-1"/>
                <w:sz w:val="20"/>
                <w:szCs w:val="20"/>
              </w:rPr>
              <w:t>My</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pacing w:val="-1"/>
                <w:sz w:val="20"/>
                <w:szCs w:val="20"/>
              </w:rPr>
              <w:t>guess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word</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“above”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should</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changed</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“following,”</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and/or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first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bullet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point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needs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separated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into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description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bullet</w:t>
            </w:r>
            <w:r w:rsidRPr="0087588A">
              <w:rPr>
                <w:rFonts w:ascii="Times New Roman" w:eastAsia="Times New Roman" w:hAnsi="Times New Roman" w:cs="Times New Roman"/>
                <w:spacing w:val="20"/>
                <w:w w:val="99"/>
                <w:sz w:val="20"/>
                <w:szCs w:val="20"/>
              </w:rPr>
              <w:t xml:space="preserve"> </w:t>
            </w:r>
            <w:r w:rsidRPr="0087588A">
              <w:rPr>
                <w:rFonts w:ascii="Times New Roman" w:eastAsia="Times New Roman" w:hAnsi="Times New Roman" w:cs="Times New Roman"/>
                <w:sz w:val="20"/>
                <w:szCs w:val="20"/>
              </w:rPr>
              <w:t>points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things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VSSC</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screens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out.</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spacing w:before="1" w:line="252" w:lineRule="exact"/>
              <w:ind w:left="462" w:right="1191"/>
              <w:rPr>
                <w:rFonts w:ascii="Times New Roman" w:eastAsia="Times New Roman" w:hAnsi="Times New Roman" w:cs="Times New Roman"/>
                <w:sz w:val="20"/>
                <w:szCs w:val="20"/>
              </w:rPr>
            </w:pPr>
            <w:r w:rsidRPr="0087588A">
              <w:rPr>
                <w:rFonts w:ascii="Times New Roman" w:hAnsi="Times New Roman" w:cs="Times New Roman"/>
                <w:sz w:val="20"/>
                <w:szCs w:val="20"/>
              </w:rPr>
              <w:t>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5-16</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first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bullet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point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under</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Figure</w:t>
            </w:r>
            <w:r w:rsidRPr="0087588A">
              <w:rPr>
                <w:rFonts w:ascii="Times New Roman" w:hAnsi="Times New Roman" w:cs="Times New Roman"/>
                <w:spacing w:val="25"/>
                <w:w w:val="99"/>
                <w:sz w:val="20"/>
                <w:szCs w:val="20"/>
              </w:rPr>
              <w:t xml:space="preserve"> </w:t>
            </w:r>
            <w:r w:rsidRPr="0087588A">
              <w:rPr>
                <w:rFonts w:ascii="Times New Roman" w:hAnsi="Times New Roman" w:cs="Times New Roman"/>
                <w:sz w:val="20"/>
                <w:szCs w:val="20"/>
              </w:rPr>
              <w:t>31</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talks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auto</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dismissal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catching</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non-reviewable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stays</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because</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naming</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convention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treating</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specialty.</w:t>
            </w:r>
            <w:r w:rsidRPr="0087588A">
              <w:rPr>
                <w:rFonts w:ascii="Times New Roman" w:hAnsi="Times New Roman" w:cs="Times New Roman"/>
                <w:spacing w:val="4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the</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pacing w:val="-1"/>
                <w:sz w:val="20"/>
                <w:szCs w:val="20"/>
              </w:rPr>
              <w:t>auto-dismiss</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program</w:t>
            </w:r>
            <w:r w:rsidRPr="0087588A">
              <w:rPr>
                <w:rFonts w:ascii="Times New Roman" w:hAnsi="Times New Roman" w:cs="Times New Roman"/>
                <w:spacing w:val="-11"/>
                <w:sz w:val="20"/>
                <w:szCs w:val="20"/>
              </w:rPr>
              <w:t xml:space="preserve"> </w:t>
            </w:r>
            <w:r w:rsidRPr="0087588A">
              <w:rPr>
                <w:rFonts w:ascii="Times New Roman" w:hAnsi="Times New Roman" w:cs="Times New Roman"/>
                <w:sz w:val="20"/>
                <w:szCs w:val="20"/>
              </w:rPr>
              <w:t>still</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dismissing</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by</w:t>
            </w:r>
            <w:r w:rsidRPr="0087588A">
              <w:rPr>
                <w:rFonts w:ascii="Times New Roman" w:hAnsi="Times New Roman" w:cs="Times New Roman"/>
                <w:spacing w:val="39"/>
                <w:w w:val="99"/>
                <w:sz w:val="20"/>
                <w:szCs w:val="20"/>
              </w:rPr>
              <w:t xml:space="preserve"> </w:t>
            </w:r>
            <w:r w:rsidRPr="0087588A">
              <w:rPr>
                <w:rFonts w:ascii="Times New Roman" w:hAnsi="Times New Roman" w:cs="Times New Roman"/>
                <w:spacing w:val="-1"/>
                <w:sz w:val="20"/>
                <w:szCs w:val="20"/>
              </w:rPr>
              <w:t>naming</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conve7ntion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as</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well</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treating</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pacing w:val="-1"/>
                <w:sz w:val="20"/>
                <w:szCs w:val="20"/>
              </w:rPr>
              <w:t>specialty</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configuration?</w:t>
            </w:r>
            <w:r w:rsidRPr="0087588A">
              <w:rPr>
                <w:rFonts w:ascii="Times New Roman" w:hAnsi="Times New Roman" w:cs="Times New Roman"/>
                <w:spacing w:val="43"/>
                <w:sz w:val="20"/>
                <w:szCs w:val="20"/>
              </w:rPr>
              <w:t xml:space="preserve"> </w:t>
            </w:r>
            <w:r w:rsidRPr="0087588A">
              <w:rPr>
                <w:rFonts w:ascii="Times New Roman" w:hAnsi="Times New Roman" w:cs="Times New Roman"/>
                <w:spacing w:val="-1"/>
                <w:sz w:val="20"/>
                <w:szCs w:val="20"/>
              </w:rPr>
              <w:t>(The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note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page</w:t>
            </w:r>
            <w:r w:rsidRPr="0087588A">
              <w:rPr>
                <w:rFonts w:ascii="Times New Roman" w:hAnsi="Times New Roman" w:cs="Times New Roman"/>
                <w:spacing w:val="47"/>
                <w:w w:val="99"/>
                <w:sz w:val="20"/>
                <w:szCs w:val="20"/>
              </w:rPr>
              <w:t xml:space="preserve"> </w:t>
            </w:r>
            <w:r w:rsidRPr="0087588A">
              <w:rPr>
                <w:rFonts w:ascii="Times New Roman" w:hAnsi="Times New Roman" w:cs="Times New Roman"/>
                <w:sz w:val="20"/>
                <w:szCs w:val="20"/>
              </w:rPr>
              <w:t>5-17</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seems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saying</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that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with configuration</w:t>
            </w:r>
            <w:r w:rsidRPr="0087588A">
              <w:rPr>
                <w:rFonts w:ascii="Times New Roman" w:hAnsi="Times New Roman" w:cs="Times New Roman"/>
                <w:spacing w:val="-16"/>
                <w:sz w:val="20"/>
                <w:szCs w:val="20"/>
              </w:rPr>
              <w:t xml:space="preserve"> </w:t>
            </w:r>
            <w:r w:rsidRPr="0087588A">
              <w:rPr>
                <w:rFonts w:ascii="Times New Roman" w:hAnsi="Times New Roman" w:cs="Times New Roman"/>
                <w:sz w:val="20"/>
                <w:szCs w:val="20"/>
              </w:rPr>
              <w:t>over-riding</w:t>
            </w:r>
            <w:r w:rsidRPr="0087588A">
              <w:rPr>
                <w:rFonts w:ascii="Times New Roman" w:hAnsi="Times New Roman" w:cs="Times New Roman"/>
                <w:spacing w:val="-15"/>
                <w:sz w:val="20"/>
                <w:szCs w:val="20"/>
              </w:rPr>
              <w:t xml:space="preserve"> </w:t>
            </w:r>
            <w:r w:rsidRPr="0087588A">
              <w:rPr>
                <w:rFonts w:ascii="Times New Roman" w:hAnsi="Times New Roman" w:cs="Times New Roman"/>
                <w:spacing w:val="-1"/>
                <w:sz w:val="20"/>
                <w:szCs w:val="20"/>
              </w:rPr>
              <w:t>naming</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convention.)</w:t>
            </w:r>
          </w:p>
          <w:p w:rsidR="00626F9A" w:rsidRPr="0087588A" w:rsidRDefault="00626F9A" w:rsidP="00626F9A">
            <w:pPr>
              <w:pStyle w:val="TableParagraph"/>
              <w:spacing w:before="10"/>
              <w:rPr>
                <w:rFonts w:ascii="Times New Roman" w:eastAsia="Times New Roman" w:hAnsi="Times New Roman" w:cs="Times New Roman"/>
                <w:sz w:val="20"/>
                <w:szCs w:val="20"/>
              </w:rPr>
            </w:pPr>
          </w:p>
          <w:p w:rsidR="00626F9A" w:rsidRPr="0087588A" w:rsidRDefault="00626F9A" w:rsidP="00A57B17">
            <w:pPr>
              <w:pStyle w:val="TableParagraph"/>
              <w:ind w:right="118"/>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various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places,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5.6.1</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refers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colorized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patient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links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UM</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Listing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Figure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36</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illustrates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them</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I’m</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seeing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this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feature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v.1.1.14</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any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longer</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47"/>
                <w:sz w:val="20"/>
                <w:szCs w:val="20"/>
              </w:rPr>
              <w:t xml:space="preserve"> </w:t>
            </w:r>
            <w:r w:rsidRPr="0087588A">
              <w:rPr>
                <w:rFonts w:ascii="Times New Roman" w:eastAsia="Times New Roman" w:hAnsi="Times New Roman" w:cs="Times New Roman"/>
                <w:sz w:val="20"/>
                <w:szCs w:val="20"/>
              </w:rPr>
              <w:t>Am</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missing</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something,</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or</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outdated?</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A57B17">
            <w:pPr>
              <w:pStyle w:val="TableParagraph"/>
              <w:ind w:right="141"/>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lastRenderedPageBreak/>
              <w:t>Section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5.6,</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at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top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5-21</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pacing w:val="-1"/>
                <w:sz w:val="20"/>
                <w:szCs w:val="20"/>
              </w:rPr>
              <w:t>there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is a</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pacing w:val="-1"/>
                <w:sz w:val="20"/>
                <w:szCs w:val="20"/>
              </w:rPr>
              <w:t>message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text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sensitive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patients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26"/>
                <w:w w:val="99"/>
                <w:sz w:val="20"/>
                <w:szCs w:val="20"/>
              </w:rPr>
              <w:t xml:space="preserve"> </w:t>
            </w:r>
            <w:r w:rsidRPr="0087588A">
              <w:rPr>
                <w:rFonts w:ascii="Times New Roman" w:eastAsia="Times New Roman" w:hAnsi="Times New Roman" w:cs="Times New Roman"/>
                <w:sz w:val="20"/>
                <w:szCs w:val="20"/>
              </w:rPr>
              <w:t>does</w:t>
            </w:r>
            <w:r w:rsidR="004A730A" w:rsidRPr="0087588A">
              <w:rPr>
                <w:rFonts w:ascii="Times New Roman" w:eastAsia="Times New Roman" w:hAnsi="Times New Roman" w:cs="Times New Roman"/>
                <w:sz w:val="20"/>
                <w:szCs w:val="20"/>
              </w:rPr>
              <w:t xml:space="preserve"> 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seem</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appear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when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click</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patient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link</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for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patients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SSN</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pacing w:val="-1"/>
                <w:sz w:val="20"/>
                <w:szCs w:val="20"/>
              </w:rPr>
              <w:t>column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screens.</w:t>
            </w:r>
            <w:r w:rsidRPr="0087588A">
              <w:rPr>
                <w:rFonts w:ascii="Times New Roman" w:eastAsia="Times New Roman" w:hAnsi="Times New Roman" w:cs="Times New Roman"/>
                <w:spacing w:val="48"/>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brief</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z w:val="20"/>
                <w:szCs w:val="20"/>
              </w:rPr>
              <w:t>warning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Figure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37</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and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another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full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26"/>
                <w:w w:val="99"/>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similarly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worded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short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warning</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(**warning**,</w:t>
            </w:r>
            <w:r w:rsidRPr="0087588A">
              <w:rPr>
                <w:rFonts w:ascii="Times New Roman" w:eastAsia="Times New Roman" w:hAnsi="Times New Roman" w:cs="Times New Roman"/>
                <w:spacing w:val="-13"/>
                <w:sz w:val="20"/>
                <w:szCs w:val="20"/>
              </w:rPr>
              <w:t xml:space="preserve"> </w:t>
            </w:r>
            <w:r w:rsidRPr="0087588A">
              <w:rPr>
                <w:rFonts w:ascii="Times New Roman" w:eastAsia="Times New Roman" w:hAnsi="Times New Roman" w:cs="Times New Roman"/>
                <w:sz w:val="20"/>
                <w:szCs w:val="20"/>
              </w:rPr>
              <w:t>**restricted</w:t>
            </w:r>
            <w:r w:rsidRPr="0087588A">
              <w:rPr>
                <w:rFonts w:ascii="Times New Roman" w:eastAsia="Times New Roman" w:hAnsi="Times New Roman" w:cs="Times New Roman"/>
                <w:spacing w:val="-14"/>
                <w:sz w:val="20"/>
                <w:szCs w:val="20"/>
              </w:rPr>
              <w:t xml:space="preserve"> </w:t>
            </w:r>
            <w:r w:rsidRPr="0087588A">
              <w:rPr>
                <w:rFonts w:ascii="Times New Roman" w:eastAsia="Times New Roman" w:hAnsi="Times New Roman" w:cs="Times New Roman"/>
                <w:sz w:val="20"/>
                <w:szCs w:val="20"/>
              </w:rPr>
              <w:t>record**)</w:t>
            </w:r>
            <w:r w:rsidRPr="0087588A">
              <w:rPr>
                <w:rFonts w:ascii="Times New Roman" w:eastAsia="Times New Roman" w:hAnsi="Times New Roman" w:cs="Times New Roman"/>
                <w:spacing w:val="-13"/>
                <w:sz w:val="20"/>
                <w:szCs w:val="20"/>
              </w:rPr>
              <w:t xml:space="preserve"> </w:t>
            </w:r>
            <w:r w:rsidRPr="0087588A">
              <w:rPr>
                <w:rFonts w:ascii="Times New Roman" w:eastAsia="Times New Roman" w:hAnsi="Times New Roman" w:cs="Times New Roman"/>
                <w:spacing w:val="-1"/>
                <w:sz w:val="20"/>
                <w:szCs w:val="20"/>
              </w:rPr>
              <w:t>appear</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after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various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actions,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longer</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wording.</w:t>
            </w:r>
            <w:r w:rsidRPr="0087588A">
              <w:rPr>
                <w:rFonts w:ascii="Times New Roman" w:eastAsia="Times New Roman" w:hAnsi="Times New Roman" w:cs="Times New Roman"/>
                <w:spacing w:val="40"/>
                <w:sz w:val="20"/>
                <w:szCs w:val="20"/>
              </w:rPr>
              <w:t xml:space="preserve"> </w:t>
            </w:r>
            <w:r w:rsidRPr="0087588A">
              <w:rPr>
                <w:rFonts w:ascii="Times New Roman" w:eastAsia="Times New Roman" w:hAnsi="Times New Roman" w:cs="Times New Roman"/>
                <w:spacing w:val="-1"/>
                <w:sz w:val="20"/>
                <w:szCs w:val="20"/>
              </w:rPr>
              <w:t>Please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either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describe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accurately</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what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action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which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will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cause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text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displayed,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remove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from</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pacing w:val="-1"/>
                <w:sz w:val="20"/>
                <w:szCs w:val="20"/>
              </w:rPr>
              <w:t>manual.</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A57B17">
            <w:pPr>
              <w:pStyle w:val="TableParagraph"/>
              <w:ind w:right="219"/>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second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6</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refers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Patient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Stay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History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“read-</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pacing w:val="-1"/>
                <w:sz w:val="20"/>
                <w:szCs w:val="20"/>
              </w:rPr>
              <w:t>only.”</w:t>
            </w:r>
            <w:r w:rsidRPr="0087588A">
              <w:rPr>
                <w:rFonts w:ascii="Times New Roman" w:eastAsia="Times New Roman" w:hAnsi="Times New Roman" w:cs="Times New Roman"/>
                <w:spacing w:val="44"/>
                <w:sz w:val="20"/>
                <w:szCs w:val="20"/>
              </w:rPr>
              <w:t xml:space="preserve"> </w:t>
            </w:r>
            <w:r w:rsidRPr="0087588A">
              <w:rPr>
                <w:rFonts w:ascii="Times New Roman" w:eastAsia="Times New Roman" w:hAnsi="Times New Roman" w:cs="Times New Roman"/>
                <w:sz w:val="20"/>
                <w:szCs w:val="20"/>
              </w:rPr>
              <w:t>Actions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like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dismissing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stay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30"/>
                <w:w w:val="99"/>
                <w:sz w:val="20"/>
                <w:szCs w:val="20"/>
              </w:rPr>
              <w:t xml:space="preserve"> </w:t>
            </w:r>
            <w:r w:rsidRPr="0087588A">
              <w:rPr>
                <w:rFonts w:ascii="Times New Roman" w:eastAsia="Times New Roman" w:hAnsi="Times New Roman" w:cs="Times New Roman"/>
                <w:sz w:val="20"/>
                <w:szCs w:val="20"/>
              </w:rPr>
              <w:t>initiating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review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can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taken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from</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so</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please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remove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“read-only”</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z w:val="20"/>
                <w:szCs w:val="20"/>
              </w:rPr>
              <w:t>phrase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so</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begins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b/>
                <w:bCs/>
                <w:i/>
                <w:sz w:val="20"/>
                <w:szCs w:val="20"/>
              </w:rPr>
              <w:t>Patient</w:t>
            </w:r>
            <w:r w:rsidRPr="0087588A">
              <w:rPr>
                <w:rFonts w:ascii="Times New Roman" w:eastAsia="Times New Roman" w:hAnsi="Times New Roman" w:cs="Times New Roman"/>
                <w:b/>
                <w:bCs/>
                <w:i/>
                <w:spacing w:val="-8"/>
                <w:sz w:val="20"/>
                <w:szCs w:val="20"/>
              </w:rPr>
              <w:t xml:space="preserve"> </w:t>
            </w:r>
            <w:r w:rsidRPr="0087588A">
              <w:rPr>
                <w:rFonts w:ascii="Times New Roman" w:eastAsia="Times New Roman" w:hAnsi="Times New Roman" w:cs="Times New Roman"/>
                <w:b/>
                <w:bCs/>
                <w:i/>
                <w:sz w:val="20"/>
                <w:szCs w:val="20"/>
              </w:rPr>
              <w:t>Stay</w:t>
            </w:r>
            <w:r w:rsidRPr="0087588A">
              <w:rPr>
                <w:rFonts w:ascii="Times New Roman" w:eastAsia="Times New Roman" w:hAnsi="Times New Roman" w:cs="Times New Roman"/>
                <w:b/>
                <w:bCs/>
                <w:i/>
                <w:spacing w:val="-9"/>
                <w:sz w:val="20"/>
                <w:szCs w:val="20"/>
              </w:rPr>
              <w:t xml:space="preserve"> </w:t>
            </w:r>
            <w:r w:rsidRPr="0087588A">
              <w:rPr>
                <w:rFonts w:ascii="Times New Roman" w:eastAsia="Times New Roman" w:hAnsi="Times New Roman" w:cs="Times New Roman"/>
                <w:b/>
                <w:bCs/>
                <w:i/>
                <w:sz w:val="20"/>
                <w:szCs w:val="20"/>
              </w:rPr>
              <w:t>History</w:t>
            </w:r>
            <w:r w:rsidRPr="0087588A">
              <w:rPr>
                <w:rFonts w:ascii="Times New Roman" w:eastAsia="Times New Roman" w:hAnsi="Times New Roman" w:cs="Times New Roman"/>
                <w:b/>
                <w:bCs/>
                <w:i/>
                <w:spacing w:val="-8"/>
                <w:sz w:val="20"/>
                <w:szCs w:val="20"/>
              </w:rPr>
              <w:t xml:space="preserve"> </w:t>
            </w:r>
            <w:r w:rsidRPr="0087588A">
              <w:rPr>
                <w:rFonts w:ascii="Times New Roman" w:eastAsia="Times New Roman" w:hAnsi="Times New Roman" w:cs="Times New Roman"/>
                <w:sz w:val="20"/>
                <w:szCs w:val="20"/>
              </w:rPr>
              <w:t>screen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displays</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pacing w:val="-1"/>
                <w:sz w:val="20"/>
                <w:szCs w:val="20"/>
              </w:rPr>
              <w:t>information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482"/>
              <w:rPr>
                <w:rFonts w:ascii="Times New Roman" w:eastAsia="Times New Roman" w:hAnsi="Times New Roman" w:cs="Times New Roman"/>
                <w:sz w:val="20"/>
                <w:szCs w:val="20"/>
              </w:rPr>
            </w:pPr>
            <w:r w:rsidRPr="0087588A">
              <w:rPr>
                <w:rFonts w:ascii="Times New Roman" w:hAnsi="Times New Roman" w:cs="Times New Roman"/>
                <w:sz w:val="20"/>
                <w:szCs w:val="20"/>
              </w:rPr>
              <w:t>Two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bullet</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items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6-1</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refer</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RSD</w:t>
            </w:r>
            <w:r w:rsidRPr="0087588A">
              <w:rPr>
                <w:rFonts w:ascii="Times New Roman" w:hAnsi="Times New Roman" w:cs="Times New Roman"/>
                <w:spacing w:val="29"/>
                <w:w w:val="99"/>
                <w:sz w:val="20"/>
                <w:szCs w:val="20"/>
              </w:rPr>
              <w:t xml:space="preserve"> </w:t>
            </w:r>
            <w:r w:rsidRPr="0087588A">
              <w:rPr>
                <w:rFonts w:ascii="Times New Roman" w:hAnsi="Times New Roman" w:cs="Times New Roman"/>
                <w:spacing w:val="-1"/>
                <w:sz w:val="20"/>
                <w:szCs w:val="20"/>
              </w:rPr>
              <w:t>items,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which</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appropriate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User</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Guide.</w:t>
            </w:r>
            <w:r w:rsidRPr="0087588A">
              <w:rPr>
                <w:rFonts w:ascii="Times New Roman" w:hAnsi="Times New Roman" w:cs="Times New Roman"/>
                <w:spacing w:val="41"/>
                <w:sz w:val="20"/>
                <w:szCs w:val="20"/>
              </w:rPr>
              <w:t xml:space="preserve"> </w:t>
            </w:r>
            <w:r w:rsidRPr="0087588A">
              <w:rPr>
                <w:rFonts w:ascii="Times New Roman" w:hAnsi="Times New Roman" w:cs="Times New Roman"/>
                <w:spacing w:val="-1"/>
                <w:sz w:val="20"/>
                <w:szCs w:val="20"/>
              </w:rPr>
              <w:t>Please</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remove.</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307"/>
              <w:jc w:val="both"/>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6-5</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details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Unlocking</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Deleting</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reviews,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that</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3"/>
                <w:sz w:val="20"/>
                <w:szCs w:val="20"/>
              </w:rPr>
              <w:t xml:space="preserve"> </w:t>
            </w:r>
            <w:r w:rsidRPr="0087588A">
              <w:rPr>
                <w:rFonts w:ascii="Times New Roman" w:hAnsi="Times New Roman" w:cs="Times New Roman"/>
                <w:spacing w:val="-1"/>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6</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13,</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26"/>
                <w:w w:val="99"/>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11"/>
                <w:sz w:val="20"/>
                <w:szCs w:val="20"/>
              </w:rPr>
              <w:t xml:space="preserve"> </w:t>
            </w:r>
            <w:r w:rsidRPr="0087588A">
              <w:rPr>
                <w:rFonts w:ascii="Times New Roman" w:hAnsi="Times New Roman" w:cs="Times New Roman"/>
                <w:sz w:val="20"/>
                <w:szCs w:val="20"/>
              </w:rPr>
              <w:t>Reports.</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A57B17">
            <w:pPr>
              <w:pStyle w:val="TableParagraph"/>
              <w:ind w:right="192"/>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5.3</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 xml:space="preserve">states </w:t>
            </w:r>
            <w:r w:rsidRPr="0087588A">
              <w:rPr>
                <w:rFonts w:ascii="Times New Roman" w:eastAsia="Times New Roman" w:hAnsi="Times New Roman" w:cs="Times New Roman"/>
                <w:spacing w:val="-5"/>
                <w:sz w:val="20"/>
                <w:szCs w:val="20"/>
              </w:rPr>
              <w:t>(</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default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6"/>
                <w:w w:val="99"/>
                <w:sz w:val="20"/>
                <w:szCs w:val="20"/>
              </w:rPr>
              <w:t xml:space="preserve"> </w:t>
            </w:r>
            <w:r w:rsidRPr="0087588A">
              <w:rPr>
                <w:rFonts w:ascii="Times New Roman" w:eastAsia="Times New Roman" w:hAnsi="Times New Roman" w:cs="Times New Roman"/>
                <w:sz w:val="20"/>
                <w:szCs w:val="20"/>
              </w:rPr>
              <w:t>"Include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Observations"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checkbox</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pacing w:val="-1"/>
                <w:sz w:val="20"/>
                <w:szCs w:val="20"/>
              </w:rPr>
              <w:t>selected,</w:t>
            </w:r>
            <w:r w:rsidR="00E93937" w:rsidRPr="0087588A">
              <w:rPr>
                <w:rFonts w:ascii="Times New Roman" w:eastAsia="Times New Roman" w:hAnsi="Times New Roman" w:cs="Times New Roman"/>
                <w:spacing w:val="-1"/>
                <w:sz w:val="20"/>
                <w:szCs w:val="20"/>
              </w:rPr>
              <w: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was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checked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most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z w:val="20"/>
                <w:szCs w:val="20"/>
              </w:rPr>
              <w:t>time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when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brought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up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Patient</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Selection/Worklist</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screen,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including</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when</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had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just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logged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screen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came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up</w:t>
            </w:r>
            <w:r w:rsidRPr="0087588A">
              <w:rPr>
                <w:rFonts w:ascii="Times New Roman" w:hAnsi="Times New Roman" w:cs="Times New Roman"/>
                <w:sz w:val="20"/>
                <w:szCs w:val="20"/>
              </w:rPr>
              <w:t xml:space="preserve"> 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7-13,</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following</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sentence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8.15</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for</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53"/>
                <w:w w:val="99"/>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types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are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described</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29"/>
                <w:w w:val="99"/>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8.18.</w:t>
            </w:r>
            <w:r w:rsidRPr="0087588A">
              <w:rPr>
                <w:rFonts w:ascii="Times New Roman" w:hAnsi="Times New Roman" w:cs="Times New Roman"/>
                <w:spacing w:val="45"/>
                <w:sz w:val="20"/>
                <w:szCs w:val="20"/>
              </w:rPr>
              <w:t xml:space="preserve"> </w:t>
            </w:r>
            <w:r w:rsidRPr="0087588A">
              <w:rPr>
                <w:rFonts w:ascii="Times New Roman" w:hAnsi="Times New Roman" w:cs="Times New Roman"/>
                <w:sz w:val="20"/>
                <w:szCs w:val="20"/>
              </w:rPr>
              <w:t>I</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think</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this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sentence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reworded:</w:t>
            </w:r>
          </w:p>
          <w:p w:rsidR="00626F9A" w:rsidRPr="0087588A" w:rsidRDefault="00626F9A" w:rsidP="00626F9A">
            <w:pPr>
              <w:pStyle w:val="TableParagraph"/>
              <w:ind w:left="1182" w:right="340"/>
              <w:rPr>
                <w:rFonts w:ascii="Times New Roman" w:eastAsia="Times New Roman" w:hAnsi="Times New Roman" w:cs="Times New Roman"/>
                <w:spacing w:val="-1"/>
                <w:sz w:val="20"/>
                <w:szCs w:val="20"/>
              </w:rPr>
            </w:pPr>
            <w:r w:rsidRPr="0087588A">
              <w:rPr>
                <w:rFonts w:ascii="Times New Roman" w:eastAsia="Times New Roman" w:hAnsi="Times New Roman" w:cs="Times New Roman"/>
                <w:sz w:val="20"/>
                <w:szCs w:val="20"/>
              </w:rPr>
              <w:t>FROM:</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“Please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see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u w:val="single" w:color="000000"/>
              </w:rPr>
              <w:t>Chapter</w:t>
            </w:r>
            <w:r w:rsidRPr="0087588A">
              <w:rPr>
                <w:rFonts w:ascii="Times New Roman" w:eastAsia="Times New Roman" w:hAnsi="Times New Roman" w:cs="Times New Roman"/>
                <w:spacing w:val="-6"/>
                <w:sz w:val="20"/>
                <w:szCs w:val="20"/>
                <w:u w:val="single" w:color="000000"/>
              </w:rPr>
              <w:t xml:space="preserve"> </w:t>
            </w:r>
            <w:r w:rsidRPr="0087588A">
              <w:rPr>
                <w:rFonts w:ascii="Times New Roman" w:eastAsia="Times New Roman" w:hAnsi="Times New Roman" w:cs="Times New Roman"/>
                <w:sz w:val="20"/>
                <w:szCs w:val="20"/>
                <w:u w:val="single" w:color="000000"/>
              </w:rPr>
              <w:t>12</w:t>
            </w:r>
            <w:r w:rsidRPr="0087588A">
              <w:rPr>
                <w:rFonts w:ascii="Times New Roman" w:eastAsia="Times New Roman" w:hAnsi="Times New Roman" w:cs="Times New Roman"/>
                <w:spacing w:val="-5"/>
                <w:sz w:val="20"/>
                <w:szCs w:val="20"/>
                <w:u w:val="single" w:color="00000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pacing w:val="-1"/>
                <w:sz w:val="20"/>
                <w:szCs w:val="20"/>
              </w:rPr>
              <w:t>more</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information</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about</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pacing w:val="-1"/>
                <w:sz w:val="20"/>
                <w:szCs w:val="20"/>
              </w:rPr>
              <w:t>reporting</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u w:val="single" w:color="000000"/>
              </w:rPr>
              <w:t>Section</w:t>
            </w:r>
            <w:r w:rsidRPr="0087588A">
              <w:rPr>
                <w:rFonts w:ascii="Times New Roman" w:eastAsia="Times New Roman" w:hAnsi="Times New Roman" w:cs="Times New Roman"/>
                <w:spacing w:val="-7"/>
                <w:sz w:val="20"/>
                <w:szCs w:val="20"/>
                <w:u w:val="single" w:color="000000"/>
              </w:rPr>
              <w:t xml:space="preserve"> </w:t>
            </w:r>
            <w:r w:rsidRPr="0087588A">
              <w:rPr>
                <w:rFonts w:ascii="Times New Roman" w:eastAsia="Times New Roman" w:hAnsi="Times New Roman" w:cs="Times New Roman"/>
                <w:sz w:val="20"/>
                <w:szCs w:val="20"/>
                <w:u w:val="single" w:color="000000"/>
              </w:rPr>
              <w:t>8.15</w:t>
            </w:r>
            <w:r w:rsidRPr="0087588A">
              <w:rPr>
                <w:rFonts w:ascii="Times New Roman" w:eastAsia="Times New Roman" w:hAnsi="Times New Roman" w:cs="Times New Roman"/>
                <w:spacing w:val="-5"/>
                <w:sz w:val="20"/>
                <w:szCs w:val="20"/>
                <w:u w:val="single" w:color="00000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information</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z w:val="20"/>
                <w:szCs w:val="20"/>
              </w:rPr>
              <w:t>about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different</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types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pacing w:val="-1"/>
                <w:sz w:val="20"/>
                <w:szCs w:val="20"/>
              </w:rPr>
              <w:t>admissions.”</w:t>
            </w:r>
          </w:p>
          <w:p w:rsidR="00626F9A" w:rsidRPr="0087588A" w:rsidRDefault="00626F9A" w:rsidP="00626F9A">
            <w:pPr>
              <w:pStyle w:val="TableParagraph"/>
              <w:ind w:left="1182" w:right="340"/>
              <w:rPr>
                <w:rFonts w:ascii="Times New Roman" w:eastAsia="Times New Roman" w:hAnsi="Times New Roman" w:cs="Times New Roman"/>
                <w:sz w:val="20"/>
                <w:szCs w:val="20"/>
              </w:rPr>
            </w:pPr>
          </w:p>
          <w:p w:rsidR="00626F9A" w:rsidRPr="0087588A" w:rsidRDefault="00626F9A" w:rsidP="00626F9A">
            <w:pPr>
              <w:pStyle w:val="TableParagraph"/>
              <w:ind w:left="1182" w:right="209"/>
              <w:rPr>
                <w:rFonts w:ascii="Times New Roman" w:hAnsi="Times New Roman" w:cs="Times New Roman"/>
                <w:sz w:val="20"/>
                <w:szCs w:val="20"/>
              </w:rPr>
            </w:pPr>
            <w:r w:rsidRPr="0087588A">
              <w:rPr>
                <w:rFonts w:ascii="Times New Roman" w:hAnsi="Times New Roman" w:cs="Times New Roman"/>
                <w:sz w:val="20"/>
                <w:szCs w:val="20"/>
              </w:rPr>
              <w:t>TO:</w:t>
            </w:r>
            <w:r w:rsidRPr="0087588A">
              <w:rPr>
                <w:rFonts w:ascii="Times New Roman" w:hAnsi="Times New Roman" w:cs="Times New Roman"/>
                <w:spacing w:val="46"/>
                <w:sz w:val="20"/>
                <w:szCs w:val="20"/>
              </w:rPr>
              <w:t xml:space="preserve"> “</w:t>
            </w:r>
            <w:r w:rsidRPr="0087588A">
              <w:rPr>
                <w:rFonts w:ascii="Times New Roman" w:hAnsi="Times New Roman" w:cs="Times New Roman"/>
                <w:sz w:val="20"/>
                <w:szCs w:val="20"/>
              </w:rPr>
              <w:t>Please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see</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u w:val="single" w:color="000000"/>
              </w:rPr>
              <w:t>Chapter</w:t>
            </w:r>
            <w:r w:rsidRPr="0087588A">
              <w:rPr>
                <w:rFonts w:ascii="Times New Roman" w:hAnsi="Times New Roman" w:cs="Times New Roman"/>
                <w:spacing w:val="-4"/>
                <w:sz w:val="20"/>
                <w:szCs w:val="20"/>
                <w:u w:val="single" w:color="000000"/>
              </w:rPr>
              <w:t xml:space="preserve"> </w:t>
            </w:r>
            <w:r w:rsidRPr="0087588A">
              <w:rPr>
                <w:rFonts w:ascii="Times New Roman" w:hAnsi="Times New Roman" w:cs="Times New Roman"/>
                <w:sz w:val="20"/>
                <w:szCs w:val="20"/>
                <w:u w:val="single" w:color="000000"/>
              </w:rPr>
              <w:t>12</w:t>
            </w:r>
            <w:r w:rsidRPr="0087588A">
              <w:rPr>
                <w:rFonts w:ascii="Times New Roman" w:hAnsi="Times New Roman" w:cs="Times New Roman"/>
                <w:spacing w:val="-3"/>
                <w:sz w:val="20"/>
                <w:szCs w:val="20"/>
                <w:u w:val="single" w:color="000000"/>
              </w:rPr>
              <w:t xml:space="preserve"> </w:t>
            </w:r>
            <w:r w:rsidRPr="0087588A">
              <w:rPr>
                <w:rFonts w:ascii="Times New Roman" w:hAnsi="Times New Roman" w:cs="Times New Roman"/>
                <w:sz w:val="20"/>
                <w:szCs w:val="20"/>
              </w:rPr>
              <w:t>for</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more</w:t>
            </w:r>
            <w:r w:rsidRPr="0087588A">
              <w:rPr>
                <w:rFonts w:ascii="Times New Roman" w:hAnsi="Times New Roman" w:cs="Times New Roman"/>
                <w:spacing w:val="23"/>
                <w:w w:val="99"/>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reporting</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29"/>
                <w:w w:val="99"/>
                <w:sz w:val="20"/>
                <w:szCs w:val="20"/>
              </w:rPr>
              <w:t xml:space="preserve"> </w:t>
            </w:r>
            <w:r w:rsidRPr="0087588A">
              <w:rPr>
                <w:rFonts w:ascii="Times New Roman" w:hAnsi="Times New Roman" w:cs="Times New Roman"/>
                <w:sz w:val="20"/>
                <w:szCs w:val="20"/>
                <w:u w:val="single" w:color="000000"/>
              </w:rPr>
              <w:t>Section</w:t>
            </w:r>
            <w:r w:rsidRPr="0087588A">
              <w:rPr>
                <w:rFonts w:ascii="Times New Roman" w:hAnsi="Times New Roman" w:cs="Times New Roman"/>
                <w:spacing w:val="-8"/>
                <w:sz w:val="20"/>
                <w:szCs w:val="20"/>
                <w:u w:val="single" w:color="000000"/>
              </w:rPr>
              <w:t xml:space="preserve"> </w:t>
            </w:r>
            <w:r w:rsidRPr="0087588A">
              <w:rPr>
                <w:rFonts w:ascii="Times New Roman" w:hAnsi="Times New Roman" w:cs="Times New Roman"/>
                <w:sz w:val="20"/>
                <w:szCs w:val="20"/>
                <w:u w:val="single" w:color="000000"/>
              </w:rPr>
              <w:t>8.18</w:t>
            </w:r>
            <w:r w:rsidRPr="0087588A">
              <w:rPr>
                <w:rFonts w:ascii="Times New Roman" w:hAnsi="Times New Roman" w:cs="Times New Roman"/>
                <w:spacing w:val="-7"/>
                <w:sz w:val="20"/>
                <w:szCs w:val="20"/>
                <w:u w:val="single" w:color="000000"/>
              </w:rPr>
              <w:t xml:space="preserve"> </w:t>
            </w:r>
            <w:r w:rsidRPr="0087588A">
              <w:rPr>
                <w:rFonts w:ascii="Times New Roman" w:hAnsi="Times New Roman" w:cs="Times New Roman"/>
                <w:spacing w:val="-1"/>
                <w:sz w:val="20"/>
                <w:szCs w:val="20"/>
              </w:rPr>
              <w:t>for</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different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types</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reviews.”</w:t>
            </w:r>
          </w:p>
          <w:p w:rsidR="00256104" w:rsidRPr="0087588A" w:rsidRDefault="00256104" w:rsidP="00626F9A">
            <w:pPr>
              <w:pStyle w:val="TableParagraph"/>
              <w:ind w:left="1182" w:right="209"/>
              <w:rPr>
                <w:rFonts w:ascii="Times New Roman" w:hAnsi="Times New Roman" w:cs="Times New Roman"/>
                <w:sz w:val="20"/>
                <w:szCs w:val="20"/>
              </w:rPr>
            </w:pPr>
          </w:p>
          <w:p w:rsidR="00256104" w:rsidRPr="0087588A" w:rsidRDefault="00256104" w:rsidP="00626F9A">
            <w:pPr>
              <w:pStyle w:val="TableParagraph"/>
              <w:ind w:left="1182" w:right="209"/>
              <w:rPr>
                <w:rFonts w:ascii="Times New Roman" w:eastAsia="Times New Roman" w:hAnsi="Times New Roman" w:cs="Times New Roman"/>
                <w:sz w:val="20"/>
                <w:szCs w:val="20"/>
              </w:rPr>
            </w:pPr>
          </w:p>
          <w:p w:rsidR="00626F9A" w:rsidRPr="0087588A" w:rsidRDefault="00626F9A" w:rsidP="00A57B17">
            <w:pPr>
              <w:pStyle w:val="TableParagraph"/>
              <w:ind w:right="110"/>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lastRenderedPageBreak/>
              <w:t>Also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7-13,</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note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needs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word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“now”</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pacing w:val="-1"/>
                <w:sz w:val="20"/>
                <w:szCs w:val="20"/>
              </w:rPr>
              <w:t>removed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because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User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Guide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should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specific</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v.1.1.14:</w:t>
            </w:r>
          </w:p>
          <w:p w:rsidR="00626F9A" w:rsidRPr="0087588A" w:rsidRDefault="00626F9A" w:rsidP="00626F9A">
            <w:pPr>
              <w:pStyle w:val="TableParagraph"/>
              <w:ind w:left="462" w:right="398"/>
              <w:rPr>
                <w:rFonts w:ascii="Times New Roman" w:hAnsi="Times New Roman" w:cs="Times New Roman"/>
                <w:sz w:val="20"/>
                <w:szCs w:val="20"/>
              </w:rPr>
            </w:pPr>
            <w:r w:rsidRPr="0087588A">
              <w:rPr>
                <w:rFonts w:ascii="Times New Roman" w:hAnsi="Times New Roman" w:cs="Times New Roman"/>
                <w:sz w:val="20"/>
                <w:szCs w:val="20"/>
              </w:rPr>
              <w:t>FROM:</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time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created,</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NUMI</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will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save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three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additional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data</w:t>
            </w:r>
            <w:r w:rsidRPr="0087588A">
              <w:rPr>
                <w:rFonts w:ascii="Times New Roman" w:hAnsi="Times New Roman" w:cs="Times New Roman"/>
                <w:w w:val="99"/>
                <w:sz w:val="20"/>
                <w:szCs w:val="20"/>
              </w:rPr>
              <w:t xml:space="preserve"> </w:t>
            </w:r>
            <w:r w:rsidRPr="0087588A">
              <w:rPr>
                <w:rFonts w:ascii="Times New Roman" w:hAnsi="Times New Roman" w:cs="Times New Roman"/>
                <w:sz w:val="20"/>
                <w:szCs w:val="20"/>
              </w:rPr>
              <w:t>fields</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captured</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from</w:t>
            </w:r>
            <w:r w:rsidRPr="0087588A">
              <w:rPr>
                <w:rFonts w:ascii="Times New Roman" w:hAnsi="Times New Roman" w:cs="Times New Roman"/>
                <w:spacing w:val="-10"/>
                <w:sz w:val="20"/>
                <w:szCs w:val="20"/>
              </w:rPr>
              <w:t xml:space="preserve"> </w:t>
            </w:r>
            <w:r w:rsidRPr="0087588A">
              <w:rPr>
                <w:rFonts w:ascii="Times New Roman" w:hAnsi="Times New Roman" w:cs="Times New Roman"/>
                <w:sz w:val="20"/>
                <w:szCs w:val="20"/>
              </w:rPr>
              <w:t>CERMe: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Criteria</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Subset,</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Episode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Day</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Care,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CERMe</w:t>
            </w:r>
            <w:r w:rsidRPr="0087588A">
              <w:rPr>
                <w:rFonts w:ascii="Times New Roman" w:hAnsi="Times New Roman" w:cs="Times New Roman"/>
                <w:spacing w:val="29"/>
                <w:w w:val="99"/>
                <w:sz w:val="20"/>
                <w:szCs w:val="20"/>
              </w:rPr>
              <w:t xml:space="preserve"> </w:t>
            </w:r>
            <w:r w:rsidRPr="0087588A">
              <w:rPr>
                <w:rFonts w:ascii="Times New Roman" w:hAnsi="Times New Roman" w:cs="Times New Roman"/>
                <w:sz w:val="20"/>
                <w:szCs w:val="20"/>
              </w:rPr>
              <w:t>version.</w:t>
            </w:r>
          </w:p>
          <w:p w:rsidR="00626F9A" w:rsidRPr="0087588A" w:rsidRDefault="00626F9A" w:rsidP="00626F9A">
            <w:pPr>
              <w:pStyle w:val="TableParagraph"/>
              <w:ind w:left="462" w:right="398"/>
              <w:rPr>
                <w:rFonts w:ascii="Times New Roman" w:eastAsia="Times New Roman" w:hAnsi="Times New Roman" w:cs="Times New Roman"/>
                <w:sz w:val="20"/>
                <w:szCs w:val="20"/>
              </w:rPr>
            </w:pPr>
          </w:p>
          <w:p w:rsidR="00626F9A" w:rsidRPr="0087588A" w:rsidRDefault="00626F9A" w:rsidP="00626F9A">
            <w:pPr>
              <w:pStyle w:val="TableParagraph"/>
              <w:ind w:left="462" w:right="236"/>
              <w:rPr>
                <w:rFonts w:ascii="Times New Roman" w:eastAsia="Times New Roman" w:hAnsi="Times New Roman" w:cs="Times New Roman"/>
                <w:sz w:val="20"/>
                <w:szCs w:val="20"/>
              </w:rPr>
            </w:pPr>
            <w:r w:rsidRPr="0087588A">
              <w:rPr>
                <w:rFonts w:ascii="Times New Roman" w:hAnsi="Times New Roman" w:cs="Times New Roman"/>
                <w:sz w:val="20"/>
                <w:szCs w:val="20"/>
              </w:rPr>
              <w:t>TO:</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time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created,</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NUMI</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z w:val="20"/>
                <w:szCs w:val="20"/>
              </w:rPr>
              <w:t>will</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save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three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additional</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data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fields</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z w:val="20"/>
                <w:szCs w:val="20"/>
              </w:rPr>
              <w:t>captured</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from</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CERMe: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Criteria</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Subset,</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Episode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Day</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Care,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CERMe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version.</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A57B17">
            <w:pPr>
              <w:pStyle w:val="TableParagraph"/>
              <w:ind w:right="102"/>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I’m</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sure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what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7-15</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pacing w:val="-1"/>
                <w:sz w:val="20"/>
                <w:szCs w:val="20"/>
              </w:rPr>
              <w:t>trying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to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say.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Please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reword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correct:</w:t>
            </w:r>
            <w:r w:rsidRPr="0087588A">
              <w:rPr>
                <w:rFonts w:ascii="Times New Roman" w:eastAsia="Times New Roman" w:hAnsi="Times New Roman" w:cs="Times New Roman"/>
                <w:spacing w:val="4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i/>
                <w:sz w:val="20"/>
                <w:szCs w:val="20"/>
              </w:rPr>
              <w:t>Primary</w:t>
            </w:r>
            <w:r w:rsidRPr="0087588A">
              <w:rPr>
                <w:rFonts w:ascii="Times New Roman" w:eastAsia="Times New Roman" w:hAnsi="Times New Roman" w:cs="Times New Roman"/>
                <w:i/>
                <w:spacing w:val="-5"/>
                <w:sz w:val="20"/>
                <w:szCs w:val="20"/>
              </w:rPr>
              <w:t xml:space="preserve"> </w:t>
            </w:r>
            <w:r w:rsidRPr="0087588A">
              <w:rPr>
                <w:rFonts w:ascii="Times New Roman" w:eastAsia="Times New Roman" w:hAnsi="Times New Roman" w:cs="Times New Roman"/>
                <w:i/>
                <w:sz w:val="20"/>
                <w:szCs w:val="20"/>
              </w:rPr>
              <w:t>Review</w:t>
            </w:r>
            <w:r w:rsidRPr="0087588A">
              <w:rPr>
                <w:rFonts w:ascii="Times New Roman" w:eastAsia="Times New Roman" w:hAnsi="Times New Roman" w:cs="Times New Roman"/>
                <w:i/>
                <w:spacing w:val="-6"/>
                <w:sz w:val="20"/>
                <w:szCs w:val="20"/>
              </w:rPr>
              <w:t xml:space="preserve"> </w:t>
            </w:r>
            <w:r w:rsidRPr="0087588A">
              <w:rPr>
                <w:rFonts w:ascii="Times New Roman" w:eastAsia="Times New Roman" w:hAnsi="Times New Roman" w:cs="Times New Roman"/>
                <w:i/>
                <w:sz w:val="20"/>
                <w:szCs w:val="20"/>
              </w:rPr>
              <w:t>Summary</w:t>
            </w:r>
            <w:r w:rsidRPr="0087588A">
              <w:rPr>
                <w:rFonts w:ascii="Times New Roman" w:eastAsia="Times New Roman" w:hAnsi="Times New Roman" w:cs="Times New Roman"/>
                <w:i/>
                <w:spacing w:val="-6"/>
                <w:sz w:val="20"/>
                <w:szCs w:val="20"/>
              </w:rPr>
              <w:t xml:space="preserve"> </w:t>
            </w:r>
            <w:r w:rsidRPr="0087588A">
              <w:rPr>
                <w:rFonts w:ascii="Times New Roman" w:eastAsia="Times New Roman" w:hAnsi="Times New Roman" w:cs="Times New Roman"/>
                <w:sz w:val="20"/>
                <w:szCs w:val="20"/>
              </w:rPr>
              <w:t>screen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you</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will</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pacing w:val="-1"/>
                <w:sz w:val="20"/>
                <w:szCs w:val="20"/>
              </w:rPr>
              <w:t>complete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by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entering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Day</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z w:val="20"/>
                <w:szCs w:val="20"/>
              </w:rPr>
              <w:t>Being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Reviewed,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Current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Level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entering</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Criteria</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Met</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Elaboration</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details,</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pacing w:val="-1"/>
                <w:sz w:val="20"/>
                <w:szCs w:val="20"/>
              </w:rPr>
              <w:t>Reviewer</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Comments,</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selecting</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Selected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Reason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Description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and,</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if</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does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meet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criteria,</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selecting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pacing w:val="-1"/>
                <w:sz w:val="20"/>
                <w:szCs w:val="20"/>
              </w:rPr>
              <w:t>Recommended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Level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Stay</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pacing w:val="-1"/>
                <w:sz w:val="20"/>
                <w:szCs w:val="20"/>
              </w:rPr>
              <w:t>Reason,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selecting</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Advisor</w:t>
            </w:r>
            <w:r w:rsidRPr="0087588A">
              <w:rPr>
                <w:rFonts w:ascii="Times New Roman" w:eastAsia="Times New Roman" w:hAnsi="Times New Roman" w:cs="Times New Roman"/>
                <w:spacing w:val="41"/>
                <w:w w:val="99"/>
                <w:sz w:val="20"/>
                <w:szCs w:val="20"/>
              </w:rPr>
              <w:t xml:space="preserve"> </w:t>
            </w:r>
            <w:r w:rsidRPr="0087588A">
              <w:rPr>
                <w:rFonts w:ascii="Times New Roman" w:eastAsia="Times New Roman" w:hAnsi="Times New Roman" w:cs="Times New Roman"/>
                <w:sz w:val="20"/>
                <w:szCs w:val="20"/>
              </w:rPr>
              <w:t>Reviewer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setting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Next</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pacing w:val="-1"/>
                <w:sz w:val="20"/>
                <w:szCs w:val="20"/>
              </w:rPr>
              <w:t>Reminder</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Date Verify</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pacing w:val="-1"/>
                <w:sz w:val="20"/>
                <w:szCs w:val="20"/>
              </w:rPr>
              <w:t>Admitting</w:t>
            </w:r>
            <w:r w:rsidRPr="0087588A">
              <w:rPr>
                <w:rFonts w:ascii="Times New Roman" w:eastAsia="Times New Roman" w:hAnsi="Times New Roman" w:cs="Times New Roman"/>
                <w:spacing w:val="30"/>
                <w:w w:val="99"/>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z w:val="20"/>
                <w:szCs w:val="20"/>
              </w:rPr>
              <w:t>Attending</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pacing w:val="-1"/>
                <w:sz w:val="20"/>
                <w:szCs w:val="20"/>
              </w:rPr>
              <w:t>Physician,</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z w:val="20"/>
                <w:szCs w:val="20"/>
              </w:rPr>
              <w:t>Treating</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Specialty,</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pacing w:val="-1"/>
                <w:sz w:val="20"/>
                <w:szCs w:val="20"/>
              </w:rPr>
              <w:t>Service</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z w:val="20"/>
                <w:szCs w:val="20"/>
              </w:rPr>
              <w:t>Selection,</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Hardware</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correct.”</w:t>
            </w:r>
          </w:p>
          <w:p w:rsidR="00626F9A" w:rsidRPr="0087588A" w:rsidRDefault="00626F9A" w:rsidP="00626F9A">
            <w:pPr>
              <w:pStyle w:val="TableParagraph"/>
              <w:spacing w:before="1"/>
              <w:rPr>
                <w:rFonts w:ascii="Times New Roman" w:eastAsia="Times New Roman" w:hAnsi="Times New Roman" w:cs="Times New Roman"/>
                <w:sz w:val="20"/>
                <w:szCs w:val="20"/>
              </w:rPr>
            </w:pPr>
          </w:p>
          <w:p w:rsidR="00626F9A" w:rsidRPr="0087588A" w:rsidRDefault="00626F9A" w:rsidP="00A57B17">
            <w:pPr>
              <w:pStyle w:val="TableParagraph"/>
              <w:spacing w:line="239" w:lineRule="auto"/>
              <w:ind w:right="143"/>
              <w:rPr>
                <w:rFonts w:ascii="Times New Roman" w:eastAsia="Times New Roman" w:hAnsi="Times New Roman" w:cs="Times New Roman"/>
                <w:sz w:val="20"/>
                <w:szCs w:val="20"/>
              </w:rPr>
            </w:pP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following</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sentence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8-1</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 xml:space="preserve">unclear. </w:t>
            </w:r>
            <w:r w:rsidRPr="0087588A">
              <w:rPr>
                <w:rFonts w:ascii="Times New Roman" w:eastAsia="Times New Roman" w:hAnsi="Times New Roman" w:cs="Times New Roman"/>
                <w:sz w:val="20"/>
                <w:szCs w:val="20"/>
              </w:rPr>
              <w:t>Why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would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only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“first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time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reviewers”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select</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an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admitting</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45"/>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same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appears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again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beginning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Section</w:t>
            </w:r>
          </w:p>
          <w:p w:rsidR="00626F9A" w:rsidRPr="0087588A" w:rsidRDefault="00626F9A" w:rsidP="00A57B17">
            <w:pPr>
              <w:pStyle w:val="TableParagraph"/>
              <w:ind w:right="638"/>
              <w:rPr>
                <w:rFonts w:ascii="Times New Roman" w:hAnsi="Times New Roman" w:cs="Times New Roman"/>
                <w:spacing w:val="-1"/>
                <w:sz w:val="20"/>
                <w:szCs w:val="20"/>
              </w:rPr>
            </w:pPr>
            <w:r w:rsidRPr="0087588A">
              <w:rPr>
                <w:rFonts w:ascii="Times New Roman" w:hAnsi="Times New Roman" w:cs="Times New Roman"/>
                <w:sz w:val="20"/>
                <w:szCs w:val="20"/>
              </w:rPr>
              <w:t>8.11</w:t>
            </w:r>
            <w:r w:rsidRPr="0087588A">
              <w:rPr>
                <w:rFonts w:ascii="Times New Roman" w:hAnsi="Times New Roman" w:cs="Times New Roman"/>
                <w:spacing w:val="-5"/>
                <w:sz w:val="20"/>
                <w:szCs w:val="20"/>
              </w:rPr>
              <w:t xml:space="preserve"> </w:t>
            </w:r>
            <w:proofErr w:type="gramStart"/>
            <w:r w:rsidRPr="0087588A">
              <w:rPr>
                <w:rFonts w:ascii="Times New Roman" w:hAnsi="Times New Roman" w:cs="Times New Roman"/>
                <w:sz w:val="20"/>
                <w:szCs w:val="20"/>
              </w:rPr>
              <w:t>on</w:t>
            </w:r>
            <w:proofErr w:type="gramEnd"/>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8-11.</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Was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intent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that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w w:val="99"/>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where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an</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admitting</w:t>
            </w:r>
            <w:r w:rsidRPr="0087588A">
              <w:rPr>
                <w:rFonts w:ascii="Times New Roman" w:hAnsi="Times New Roman" w:cs="Times New Roman"/>
                <w:spacing w:val="31"/>
                <w:w w:val="99"/>
                <w:sz w:val="20"/>
                <w:szCs w:val="20"/>
              </w:rPr>
              <w:t xml:space="preserve"> </w:t>
            </w:r>
            <w:r w:rsidRPr="0087588A">
              <w:rPr>
                <w:rFonts w:ascii="Times New Roman" w:hAnsi="Times New Roman" w:cs="Times New Roman"/>
                <w:sz w:val="20"/>
                <w:szCs w:val="20"/>
              </w:rPr>
              <w:t>physician</w:t>
            </w:r>
            <w:r w:rsidRPr="0087588A">
              <w:rPr>
                <w:rFonts w:ascii="Times New Roman" w:hAnsi="Times New Roman" w:cs="Times New Roman"/>
                <w:spacing w:val="-10"/>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9"/>
                <w:sz w:val="20"/>
                <w:szCs w:val="20"/>
              </w:rPr>
              <w:t xml:space="preserve"> </w:t>
            </w:r>
            <w:r w:rsidRPr="0087588A">
              <w:rPr>
                <w:rFonts w:ascii="Times New Roman" w:hAnsi="Times New Roman" w:cs="Times New Roman"/>
                <w:spacing w:val="-1"/>
                <w:sz w:val="20"/>
                <w:szCs w:val="20"/>
              </w:rPr>
              <w:t>selected?</w:t>
            </w:r>
          </w:p>
          <w:p w:rsidR="00257CBB" w:rsidRPr="0087588A" w:rsidRDefault="00257CBB" w:rsidP="00A57B17">
            <w:pPr>
              <w:pStyle w:val="TableParagraph"/>
              <w:ind w:right="638"/>
              <w:rPr>
                <w:rFonts w:ascii="Times New Roman" w:eastAsia="Times New Roman" w:hAnsi="Times New Roman" w:cs="Times New Roman"/>
                <w:sz w:val="20"/>
                <w:szCs w:val="20"/>
              </w:rPr>
            </w:pPr>
          </w:p>
          <w:p w:rsidR="00626F9A" w:rsidRPr="0087588A" w:rsidRDefault="00626F9A" w:rsidP="00A57B17">
            <w:pPr>
              <w:pStyle w:val="TableParagraph"/>
              <w:ind w:right="103"/>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“First</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pacing w:val="-1"/>
                <w:sz w:val="20"/>
                <w:szCs w:val="20"/>
              </w:rPr>
              <w:t>time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reviewers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should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select</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Admitting</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from</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pacing w:val="-1"/>
                <w:sz w:val="20"/>
                <w:szCs w:val="20"/>
              </w:rPr>
              <w:t>Admitting</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pacing w:val="-1"/>
                <w:sz w:val="20"/>
                <w:szCs w:val="20"/>
              </w:rPr>
              <w:t>dropdown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30"/>
                <w:w w:val="99"/>
                <w:sz w:val="20"/>
                <w:szCs w:val="20"/>
              </w:rPr>
              <w:t xml:space="preserve"> </w:t>
            </w:r>
            <w:r w:rsidRPr="0087588A">
              <w:rPr>
                <w:rFonts w:ascii="Times New Roman" w:eastAsia="Times New Roman" w:hAnsi="Times New Roman" w:cs="Times New Roman"/>
                <w:sz w:val="20"/>
                <w:szCs w:val="20"/>
              </w:rPr>
              <w:t>stay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information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pacing w:val="-1"/>
                <w:sz w:val="20"/>
                <w:szCs w:val="20"/>
              </w:rPr>
              <w:t>Primary</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Summary</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pacing w:val="-1"/>
                <w:sz w:val="20"/>
                <w:szCs w:val="20"/>
              </w:rPr>
              <w:t>screen.”</w:t>
            </w:r>
          </w:p>
          <w:p w:rsidR="00626F9A" w:rsidRPr="0087588A" w:rsidRDefault="00626F9A" w:rsidP="00A57B17">
            <w:pPr>
              <w:pStyle w:val="TableParagraph"/>
              <w:spacing w:before="120"/>
              <w:ind w:right="133"/>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3rd</w:t>
            </w:r>
            <w:r w:rsidRPr="0087588A">
              <w:rPr>
                <w:rFonts w:ascii="Times New Roman" w:eastAsia="Times New Roman" w:hAnsi="Times New Roman" w:cs="Times New Roman"/>
                <w:spacing w:val="47"/>
                <w:sz w:val="20"/>
                <w:szCs w:val="20"/>
              </w:rPr>
              <w:t xml:space="preserve"> </w:t>
            </w:r>
            <w:r w:rsidRPr="0087588A">
              <w:rPr>
                <w:rFonts w:ascii="Times New Roman" w:eastAsia="Times New Roman" w:hAnsi="Times New Roman" w:cs="Times New Roman"/>
                <w:spacing w:val="-1"/>
                <w:sz w:val="20"/>
                <w:szCs w:val="20"/>
              </w:rPr>
              <w:t>paragraph</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8</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says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read-</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pacing w:val="-1"/>
                <w:sz w:val="20"/>
                <w:szCs w:val="20"/>
              </w:rPr>
              <w:t>only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edit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box</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near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Criteria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Subset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labeled</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“Episode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Day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displays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pacing w:val="-1"/>
                <w:sz w:val="20"/>
                <w:szCs w:val="20"/>
              </w:rPr>
              <w:t>information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captured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from</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CERMe.”</w:t>
            </w:r>
            <w:r w:rsidRPr="0087588A">
              <w:rPr>
                <w:rFonts w:ascii="Times New Roman" w:eastAsia="Times New Roman" w:hAnsi="Times New Roman" w:cs="Times New Roman"/>
                <w:spacing w:val="41"/>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pacing w:val="-1"/>
                <w:sz w:val="20"/>
                <w:szCs w:val="20"/>
              </w:rPr>
              <w:t>only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place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can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find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illustration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9</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which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saved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display</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“n/a”</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field.</w:t>
            </w:r>
            <w:r w:rsidRPr="0087588A">
              <w:rPr>
                <w:rFonts w:ascii="Times New Roman" w:eastAsia="Times New Roman" w:hAnsi="Times New Roman" w:cs="Times New Roman"/>
                <w:spacing w:val="47"/>
                <w:sz w:val="20"/>
                <w:szCs w:val="20"/>
              </w:rPr>
              <w:t xml:space="preserve"> </w:t>
            </w:r>
            <w:r w:rsidRPr="0087588A">
              <w:rPr>
                <w:rFonts w:ascii="Times New Roman" w:eastAsia="Times New Roman" w:hAnsi="Times New Roman" w:cs="Times New Roman"/>
                <w:sz w:val="20"/>
                <w:szCs w:val="20"/>
              </w:rPr>
              <w:t>Figure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62</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does</w:t>
            </w:r>
            <w:r w:rsidR="004A730A" w:rsidRPr="0087588A">
              <w:rPr>
                <w:rFonts w:ascii="Times New Roman" w:eastAsia="Times New Roman" w:hAnsi="Times New Roman" w:cs="Times New Roman"/>
                <w:sz w:val="20"/>
                <w:szCs w:val="20"/>
              </w:rPr>
              <w:t xml:space="preserve"> not</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include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field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label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because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is</w:t>
            </w:r>
            <w:r w:rsidR="004A730A" w:rsidRPr="0087588A">
              <w:rPr>
                <w:rFonts w:ascii="Times New Roman" w:eastAsia="Times New Roman" w:hAnsi="Times New Roman" w:cs="Times New Roman"/>
                <w:sz w:val="20"/>
                <w:szCs w:val="20"/>
              </w:rPr>
              <w:t xml:space="preserve"> not</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condition-specific</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42"/>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sample</w:t>
            </w:r>
            <w:r w:rsidRPr="0087588A">
              <w:rPr>
                <w:rFonts w:ascii="Times New Roman" w:eastAsia="Times New Roman" w:hAnsi="Times New Roman" w:cs="Times New Roman"/>
                <w:spacing w:val="41"/>
                <w:w w:val="99"/>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condition-specific</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criteria</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Episode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Day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data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would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helpful.</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A57B17">
            <w:pPr>
              <w:pStyle w:val="TableParagraph"/>
              <w:ind w:right="228"/>
              <w:rPr>
                <w:rFonts w:ascii="Times New Roman" w:hAnsi="Times New Roman" w:cs="Times New Roman"/>
                <w:spacing w:val="-1"/>
                <w:sz w:val="20"/>
                <w:szCs w:val="20"/>
              </w:rPr>
            </w:pPr>
            <w:r w:rsidRPr="0087588A">
              <w:rPr>
                <w:rFonts w:ascii="Times New Roman" w:hAnsi="Times New Roman" w:cs="Times New Roman"/>
                <w:sz w:val="20"/>
                <w:szCs w:val="20"/>
              </w:rPr>
              <w:t>Add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first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paragraph</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9</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that</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saved</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summary</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also</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accessible</w:t>
            </w:r>
            <w:r w:rsidRPr="0087588A">
              <w:rPr>
                <w:rFonts w:ascii="Times New Roman" w:hAnsi="Times New Roman" w:cs="Times New Roman"/>
                <w:w w:val="99"/>
                <w:sz w:val="20"/>
                <w:szCs w:val="20"/>
              </w:rPr>
              <w:t xml:space="preserve"> </w:t>
            </w:r>
            <w:r w:rsidRPr="0087588A">
              <w:rPr>
                <w:rFonts w:ascii="Times New Roman" w:hAnsi="Times New Roman" w:cs="Times New Roman"/>
                <w:sz w:val="20"/>
                <w:szCs w:val="20"/>
              </w:rPr>
              <w:t>from</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UM</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Listing</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screen.</w:t>
            </w:r>
          </w:p>
          <w:p w:rsidR="00626F9A" w:rsidRPr="0087588A" w:rsidRDefault="00626F9A" w:rsidP="00626F9A">
            <w:pPr>
              <w:pStyle w:val="TableParagraph"/>
              <w:ind w:left="462" w:right="228"/>
              <w:rPr>
                <w:rFonts w:ascii="Times New Roman" w:eastAsia="Times New Roman" w:hAnsi="Times New Roman" w:cs="Times New Roman"/>
                <w:sz w:val="20"/>
                <w:szCs w:val="20"/>
              </w:rPr>
            </w:pPr>
          </w:p>
          <w:p w:rsidR="00626F9A" w:rsidRPr="0087588A" w:rsidRDefault="00626F9A" w:rsidP="00A57B17">
            <w:pPr>
              <w:pStyle w:val="TableParagraph"/>
              <w:ind w:right="116"/>
              <w:rPr>
                <w:rFonts w:ascii="Times New Roman" w:eastAsia="Times New Roman" w:hAnsi="Times New Roman" w:cs="Times New Roman"/>
                <w:sz w:val="20"/>
                <w:szCs w:val="20"/>
              </w:rPr>
            </w:pP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2nd</w:t>
            </w:r>
            <w:r w:rsidRPr="0087588A">
              <w:rPr>
                <w:rFonts w:ascii="Times New Roman" w:hAnsi="Times New Roman" w:cs="Times New Roman"/>
                <w:spacing w:val="15"/>
                <w:position w:val="10"/>
                <w:sz w:val="20"/>
                <w:szCs w:val="20"/>
              </w:rPr>
              <w:t xml:space="preserve"> </w:t>
            </w:r>
            <w:r w:rsidRPr="0087588A">
              <w:rPr>
                <w:rFonts w:ascii="Times New Roman" w:hAnsi="Times New Roman" w:cs="Times New Roman"/>
                <w:spacing w:val="-1"/>
                <w:sz w:val="20"/>
                <w:szCs w:val="20"/>
              </w:rPr>
              <w:t>paragraph</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11.2</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20"/>
                <w:w w:val="99"/>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unlocking,</w:t>
            </w:r>
            <w:r w:rsidRPr="0087588A">
              <w:rPr>
                <w:rFonts w:ascii="Times New Roman" w:hAnsi="Times New Roman" w:cs="Times New Roman"/>
                <w:spacing w:val="37"/>
                <w:w w:val="99"/>
                <w:sz w:val="20"/>
                <w:szCs w:val="20"/>
              </w:rPr>
              <w:t xml:space="preserve"> </w:t>
            </w:r>
            <w:r w:rsidRPr="0087588A">
              <w:rPr>
                <w:rFonts w:ascii="Times New Roman" w:hAnsi="Times New Roman" w:cs="Times New Roman"/>
                <w:sz w:val="20"/>
                <w:szCs w:val="20"/>
              </w:rPr>
              <w:t>deleting,</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copying</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reviews,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Reports</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Menu.</w:t>
            </w:r>
            <w:r w:rsidRPr="0087588A">
              <w:rPr>
                <w:rFonts w:ascii="Times New Roman" w:hAnsi="Times New Roman" w:cs="Times New Roman"/>
                <w:spacing w:val="46"/>
                <w:sz w:val="20"/>
                <w:szCs w:val="20"/>
              </w:rPr>
              <w:t xml:space="preserve"> </w:t>
            </w:r>
            <w:r w:rsidRPr="0087588A">
              <w:rPr>
                <w:rFonts w:ascii="Times New Roman" w:hAnsi="Times New Roman" w:cs="Times New Roman"/>
                <w:sz w:val="20"/>
                <w:szCs w:val="20"/>
              </w:rPr>
              <w:t>It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3"/>
                <w:sz w:val="20"/>
                <w:szCs w:val="20"/>
              </w:rPr>
              <w:t xml:space="preserve"> </w:t>
            </w:r>
            <w:r w:rsidRPr="0087588A">
              <w:rPr>
                <w:rFonts w:ascii="Times New Roman" w:hAnsi="Times New Roman" w:cs="Times New Roman"/>
                <w:spacing w:val="-1"/>
                <w:sz w:val="20"/>
                <w:szCs w:val="20"/>
              </w:rPr>
              <w:t>refer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23"/>
                <w:w w:val="99"/>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13</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unlocking</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deleting</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14</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12"/>
                <w:sz w:val="20"/>
                <w:szCs w:val="20"/>
              </w:rPr>
              <w:t xml:space="preserve"> </w:t>
            </w:r>
            <w:r w:rsidRPr="0087588A">
              <w:rPr>
                <w:rFonts w:ascii="Times New Roman" w:hAnsi="Times New Roman" w:cs="Times New Roman"/>
                <w:sz w:val="20"/>
                <w:szCs w:val="20"/>
              </w:rPr>
              <w:t>copying.</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A57B17">
            <w:pPr>
              <w:pStyle w:val="TableParagraph"/>
              <w:ind w:right="435"/>
              <w:rPr>
                <w:rFonts w:ascii="Times New Roman" w:eastAsia="Times New Roman" w:hAnsi="Times New Roman" w:cs="Times New Roman"/>
                <w:sz w:val="20"/>
                <w:szCs w:val="20"/>
              </w:rPr>
            </w:pPr>
            <w:r w:rsidRPr="0087588A">
              <w:rPr>
                <w:rFonts w:ascii="Times New Roman" w:hAnsi="Times New Roman" w:cs="Times New Roman"/>
                <w:sz w:val="20"/>
                <w:szCs w:val="20"/>
              </w:rPr>
              <w:t>Please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search</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manual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references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Unlocking</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w w:val="99"/>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primarily</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13.</w:t>
            </w:r>
          </w:p>
          <w:p w:rsidR="00626F9A" w:rsidRPr="0087588A" w:rsidRDefault="00626F9A" w:rsidP="00A57B17">
            <w:pPr>
              <w:pStyle w:val="TableParagraph"/>
              <w:spacing w:before="11"/>
              <w:rPr>
                <w:rFonts w:ascii="Times New Roman" w:eastAsia="Times New Roman" w:hAnsi="Times New Roman" w:cs="Times New Roman"/>
                <w:sz w:val="20"/>
                <w:szCs w:val="20"/>
              </w:rPr>
            </w:pPr>
          </w:p>
          <w:p w:rsidR="00626F9A" w:rsidRPr="0087588A" w:rsidRDefault="00626F9A" w:rsidP="00A57B17">
            <w:pPr>
              <w:pStyle w:val="TableParagraph"/>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11.3</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says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z w:val="20"/>
                <w:szCs w:val="20"/>
                <w:u w:val="single" w:color="000000"/>
              </w:rPr>
              <w:t>Section</w:t>
            </w:r>
            <w:r w:rsidRPr="0087588A">
              <w:rPr>
                <w:rFonts w:ascii="Times New Roman" w:eastAsia="Times New Roman" w:hAnsi="Times New Roman" w:cs="Times New Roman"/>
                <w:spacing w:val="-6"/>
                <w:sz w:val="20"/>
                <w:szCs w:val="20"/>
                <w:u w:val="single" w:color="000000"/>
              </w:rPr>
              <w:t xml:space="preserve"> </w:t>
            </w:r>
            <w:r w:rsidRPr="0087588A">
              <w:rPr>
                <w:rFonts w:ascii="Times New Roman" w:eastAsia="Times New Roman" w:hAnsi="Times New Roman" w:cs="Times New Roman"/>
                <w:sz w:val="20"/>
                <w:szCs w:val="20"/>
                <w:u w:val="single" w:color="000000"/>
              </w:rPr>
              <w:t>3.1</w:t>
            </w:r>
            <w:r w:rsidRPr="0087588A">
              <w:rPr>
                <w:rFonts w:ascii="Times New Roman" w:eastAsia="Times New Roman" w:hAnsi="Times New Roman" w:cs="Times New Roman"/>
                <w:spacing w:val="-5"/>
                <w:sz w:val="20"/>
                <w:szCs w:val="20"/>
                <w:u w:val="single" w:color="00000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u w:val="single" w:color="000000"/>
              </w:rPr>
              <w:t>Section</w:t>
            </w:r>
          </w:p>
          <w:p w:rsidR="00626F9A" w:rsidRPr="0087588A" w:rsidRDefault="00626F9A" w:rsidP="00A57B17">
            <w:pPr>
              <w:pStyle w:val="TableParagraph"/>
              <w:ind w:right="128"/>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u w:val="single" w:color="000000"/>
              </w:rPr>
              <w:t>2.1.11</w:t>
            </w:r>
            <w:r w:rsidRPr="0087588A">
              <w:rPr>
                <w:rFonts w:ascii="Times New Roman" w:eastAsia="Times New Roman" w:hAnsi="Times New Roman" w:cs="Times New Roman"/>
                <w:spacing w:val="-6"/>
                <w:sz w:val="20"/>
                <w:szCs w:val="20"/>
                <w:u w:val="single" w:color="000000"/>
              </w:rPr>
              <w:t xml:space="preserve"> </w:t>
            </w:r>
            <w:r w:rsidRPr="0087588A">
              <w:rPr>
                <w:rFonts w:ascii="Times New Roman" w:eastAsia="Times New Roman" w:hAnsi="Times New Roman" w:cs="Times New Roman"/>
                <w:sz w:val="20"/>
                <w:szCs w:val="20"/>
              </w:rPr>
              <w:t>describes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use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filters.”</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However,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3</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now</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describes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part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z w:val="20"/>
                <w:szCs w:val="20"/>
              </w:rPr>
              <w:t>login</w:t>
            </w:r>
            <w:r w:rsidRPr="0087588A">
              <w:rPr>
                <w:rFonts w:ascii="Times New Roman" w:eastAsia="Times New Roman" w:hAnsi="Times New Roman" w:cs="Times New Roman"/>
                <w:spacing w:val="-13"/>
                <w:sz w:val="20"/>
                <w:szCs w:val="20"/>
              </w:rPr>
              <w:t xml:space="preserve"> </w:t>
            </w:r>
            <w:r w:rsidRPr="0087588A">
              <w:rPr>
                <w:rFonts w:ascii="Times New Roman" w:eastAsia="Times New Roman" w:hAnsi="Times New Roman" w:cs="Times New Roman"/>
                <w:spacing w:val="-1"/>
                <w:sz w:val="20"/>
                <w:szCs w:val="20"/>
              </w:rPr>
              <w:t>process.</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spacing w:line="252" w:lineRule="exact"/>
              <w:rPr>
                <w:rFonts w:ascii="Times New Roman" w:eastAsia="Times New Roman" w:hAnsi="Times New Roman" w:cs="Times New Roman"/>
                <w:sz w:val="20"/>
                <w:szCs w:val="20"/>
              </w:rPr>
            </w:pPr>
            <w:r w:rsidRPr="0087588A">
              <w:rPr>
                <w:rFonts w:ascii="Times New Roman" w:hAnsi="Times New Roman" w:cs="Times New Roman"/>
                <w:b/>
                <w:sz w:val="20"/>
                <w:szCs w:val="20"/>
              </w:rPr>
              <w:t>FAQ</w:t>
            </w:r>
            <w:r w:rsidRPr="0087588A">
              <w:rPr>
                <w:rFonts w:ascii="Times New Roman" w:hAnsi="Times New Roman" w:cs="Times New Roman"/>
                <w:b/>
                <w:spacing w:val="-7"/>
                <w:sz w:val="20"/>
                <w:szCs w:val="20"/>
              </w:rPr>
              <w:t xml:space="preserve"> </w:t>
            </w:r>
            <w:r w:rsidRPr="0087588A">
              <w:rPr>
                <w:rFonts w:ascii="Times New Roman" w:hAnsi="Times New Roman" w:cs="Times New Roman"/>
                <w:b/>
                <w:spacing w:val="-1"/>
                <w:sz w:val="20"/>
                <w:szCs w:val="20"/>
              </w:rPr>
              <w:t>section</w:t>
            </w:r>
            <w:r w:rsidRPr="0087588A">
              <w:rPr>
                <w:rFonts w:ascii="Times New Roman" w:hAnsi="Times New Roman" w:cs="Times New Roman"/>
                <w:b/>
                <w:spacing w:val="-6"/>
                <w:sz w:val="20"/>
                <w:szCs w:val="20"/>
              </w:rPr>
              <w:t xml:space="preserve"> </w:t>
            </w:r>
            <w:r w:rsidRPr="0087588A">
              <w:rPr>
                <w:rFonts w:ascii="Times New Roman" w:hAnsi="Times New Roman" w:cs="Times New Roman"/>
                <w:b/>
                <w:sz w:val="20"/>
                <w:szCs w:val="20"/>
              </w:rPr>
              <w:t>of</w:t>
            </w:r>
            <w:r w:rsidRPr="0087588A">
              <w:rPr>
                <w:rFonts w:ascii="Times New Roman" w:hAnsi="Times New Roman" w:cs="Times New Roman"/>
                <w:b/>
                <w:spacing w:val="-7"/>
                <w:sz w:val="20"/>
                <w:szCs w:val="20"/>
              </w:rPr>
              <w:t xml:space="preserve"> </w:t>
            </w:r>
            <w:r w:rsidRPr="0087588A">
              <w:rPr>
                <w:rFonts w:ascii="Times New Roman" w:hAnsi="Times New Roman" w:cs="Times New Roman"/>
                <w:b/>
                <w:sz w:val="20"/>
                <w:szCs w:val="20"/>
              </w:rPr>
              <w:t>User</w:t>
            </w:r>
            <w:r w:rsidRPr="0087588A">
              <w:rPr>
                <w:rFonts w:ascii="Times New Roman" w:hAnsi="Times New Roman" w:cs="Times New Roman"/>
                <w:b/>
                <w:spacing w:val="-7"/>
                <w:sz w:val="20"/>
                <w:szCs w:val="20"/>
              </w:rPr>
              <w:t xml:space="preserve"> </w:t>
            </w:r>
            <w:r w:rsidRPr="0087588A">
              <w:rPr>
                <w:rFonts w:ascii="Times New Roman" w:hAnsi="Times New Roman" w:cs="Times New Roman"/>
                <w:b/>
                <w:sz w:val="20"/>
                <w:szCs w:val="20"/>
              </w:rPr>
              <w:t>Guide:</w:t>
            </w:r>
          </w:p>
          <w:p w:rsidR="00626F9A" w:rsidRPr="0087588A" w:rsidRDefault="00626F9A" w:rsidP="00626F9A">
            <w:pPr>
              <w:pStyle w:val="TableParagraph"/>
              <w:spacing w:line="251" w:lineRule="exact"/>
              <w:ind w:left="462"/>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18-18</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7</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deleting</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patient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stays,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think</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Chapter 11.</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ind w:left="462" w:right="264"/>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18-18</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4</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[Table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7]</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unsupported</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criteria,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table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10"/>
                <w:sz w:val="20"/>
                <w:szCs w:val="20"/>
              </w:rPr>
              <w:t xml:space="preserve"> </w:t>
            </w:r>
            <w:r w:rsidRPr="0087588A">
              <w:rPr>
                <w:rFonts w:ascii="Times New Roman" w:hAnsi="Times New Roman" w:cs="Times New Roman"/>
                <w:sz w:val="20"/>
                <w:szCs w:val="20"/>
              </w:rPr>
              <w:t>7.</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331"/>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18-18,</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first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sentence</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next</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to</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last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FAQ</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refer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7</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info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Manual</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Synchronization,</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but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that</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33"/>
                <w:w w:val="99"/>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11"/>
                <w:sz w:val="20"/>
                <w:szCs w:val="20"/>
              </w:rPr>
              <w:t xml:space="preserve"> </w:t>
            </w:r>
            <w:r w:rsidRPr="0087588A">
              <w:rPr>
                <w:rFonts w:ascii="Times New Roman" w:hAnsi="Times New Roman" w:cs="Times New Roman"/>
                <w:sz w:val="20"/>
                <w:szCs w:val="20"/>
              </w:rPr>
              <w:t>11.</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299"/>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18-19</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5</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changing</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Attending</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Physician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this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23"/>
                <w:w w:val="99"/>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Chapter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8.</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354"/>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18-20</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7</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Dismissed</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Patient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Stay</w:t>
            </w:r>
            <w:r w:rsidRPr="0087588A">
              <w:rPr>
                <w:rFonts w:ascii="Times New Roman" w:hAnsi="Times New Roman" w:cs="Times New Roman"/>
                <w:spacing w:val="-3"/>
                <w:sz w:val="20"/>
                <w:szCs w:val="20"/>
              </w:rPr>
              <w:t xml:space="preserve"> </w:t>
            </w:r>
            <w:r w:rsidRPr="0087588A">
              <w:rPr>
                <w:rFonts w:ascii="Times New Roman" w:hAnsi="Times New Roman" w:cs="Times New Roman"/>
                <w:spacing w:val="-1"/>
                <w:sz w:val="20"/>
                <w:szCs w:val="20"/>
              </w:rPr>
              <w:t>info,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his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Chapter</w:t>
            </w:r>
            <w:r w:rsidRPr="0087588A">
              <w:rPr>
                <w:rFonts w:ascii="Times New Roman" w:hAnsi="Times New Roman" w:cs="Times New Roman"/>
                <w:spacing w:val="20"/>
                <w:w w:val="99"/>
                <w:sz w:val="20"/>
                <w:szCs w:val="20"/>
              </w:rPr>
              <w:t xml:space="preserve"> </w:t>
            </w:r>
            <w:r w:rsidRPr="0087588A">
              <w:rPr>
                <w:rFonts w:ascii="Times New Roman" w:hAnsi="Times New Roman" w:cs="Times New Roman"/>
                <w:sz w:val="20"/>
                <w:szCs w:val="20"/>
              </w:rPr>
              <w:t>11.</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129"/>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1-20</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describes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process</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dismissing</w:t>
            </w:r>
            <w:r w:rsidRPr="0087588A">
              <w:rPr>
                <w:rFonts w:ascii="Times New Roman" w:hAnsi="Times New Roman" w:cs="Times New Roman"/>
                <w:spacing w:val="47"/>
                <w:w w:val="99"/>
                <w:sz w:val="20"/>
                <w:szCs w:val="20"/>
              </w:rPr>
              <w:t xml:space="preserve"> </w:t>
            </w:r>
            <w:r w:rsidRPr="0087588A">
              <w:rPr>
                <w:rFonts w:ascii="Times New Roman" w:hAnsi="Times New Roman" w:cs="Times New Roman"/>
                <w:sz w:val="20"/>
                <w:szCs w:val="20"/>
              </w:rPr>
              <w:t>DOM,</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NH,</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REHAB</w:t>
            </w:r>
            <w:r w:rsidRPr="0087588A">
              <w:rPr>
                <w:rFonts w:ascii="Times New Roman" w:hAnsi="Times New Roman" w:cs="Times New Roman"/>
                <w:spacing w:val="-10"/>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OUTPATIENT</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z w:val="20"/>
                <w:szCs w:val="20"/>
              </w:rPr>
              <w:t>stays,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should</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replaced</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by</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something</w:t>
            </w:r>
            <w:r w:rsidRPr="0087588A">
              <w:rPr>
                <w:rFonts w:ascii="Times New Roman" w:hAnsi="Times New Roman" w:cs="Times New Roman"/>
                <w:spacing w:val="26"/>
                <w:w w:val="99"/>
                <w:sz w:val="20"/>
                <w:szCs w:val="20"/>
              </w:rPr>
              <w:t xml:space="preserve"> </w:t>
            </w:r>
            <w:r w:rsidRPr="0087588A">
              <w:rPr>
                <w:rFonts w:ascii="Times New Roman" w:hAnsi="Times New Roman" w:cs="Times New Roman"/>
                <w:sz w:val="20"/>
                <w:szCs w:val="20"/>
              </w:rPr>
              <w:t>describing</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how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use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Treating</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Specialty</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configuration</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so</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that</w:t>
            </w:r>
            <w:r w:rsidRPr="0087588A">
              <w:rPr>
                <w:rFonts w:ascii="Times New Roman" w:hAnsi="Times New Roman" w:cs="Times New Roman"/>
                <w:spacing w:val="-9"/>
                <w:sz w:val="20"/>
                <w:szCs w:val="20"/>
              </w:rPr>
              <w:t xml:space="preserve"> </w:t>
            </w:r>
            <w:r w:rsidRPr="0087588A">
              <w:rPr>
                <w:rFonts w:ascii="Times New Roman" w:hAnsi="Times New Roman" w:cs="Times New Roman"/>
                <w:spacing w:val="-1"/>
                <w:sz w:val="20"/>
                <w:szCs w:val="20"/>
              </w:rPr>
              <w:t>they</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are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auto-dismissed.</w:t>
            </w:r>
          </w:p>
          <w:p w:rsidR="00626F9A" w:rsidRPr="0087588A" w:rsidRDefault="00626F9A" w:rsidP="00A57B17">
            <w:pPr>
              <w:pStyle w:val="TableParagraph"/>
              <w:ind w:right="147"/>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18-21,</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first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FAQ</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under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Working</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Reviews</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describes</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functionality</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works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differently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in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14.0.</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There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“view”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hyperlink</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any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more.</w:t>
            </w:r>
            <w:r w:rsidRPr="0087588A">
              <w:rPr>
                <w:rFonts w:ascii="Times New Roman" w:eastAsia="Times New Roman" w:hAnsi="Times New Roman" w:cs="Times New Roman"/>
                <w:spacing w:val="45"/>
                <w:sz w:val="20"/>
                <w:szCs w:val="20"/>
              </w:rPr>
              <w:t xml:space="preserve"> </w:t>
            </w:r>
            <w:r w:rsidRPr="0087588A">
              <w:rPr>
                <w:rFonts w:ascii="Times New Roman" w:eastAsia="Times New Roman" w:hAnsi="Times New Roman" w:cs="Times New Roman"/>
                <w:sz w:val="20"/>
                <w:szCs w:val="20"/>
              </w:rPr>
              <w:t>You</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have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click</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lastRenderedPageBreak/>
              <w:t>patient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hyperlink</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get</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display.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Also,</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paragraph</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refers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9</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info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unlocking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info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13.</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ind w:left="462"/>
              <w:rPr>
                <w:rFonts w:ascii="Times New Roman" w:hAnsi="Times New Roman" w:cs="Times New Roman"/>
                <w:sz w:val="20"/>
                <w:szCs w:val="20"/>
              </w:rPr>
            </w:pP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18-21</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FAQ</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copying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reviews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complete</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more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than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one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review</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time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refers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10,</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info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z w:val="20"/>
                <w:szCs w:val="20"/>
              </w:rPr>
              <w:t>now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Chapters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8,</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11</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14.</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 xml:space="preserve">Sandy </w:t>
            </w:r>
            <w:r w:rsidRPr="0087588A">
              <w:rPr>
                <w:rFonts w:ascii="Times New Roman" w:hAnsi="Times New Roman" w:cs="Times New Roman"/>
                <w:spacing w:val="-1"/>
              </w:rPr>
              <w:t>Smith</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07/19/2012</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1.4</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doc </w:t>
            </w:r>
            <w:r w:rsidRPr="0087588A">
              <w:rPr>
                <w:rFonts w:ascii="Times New Roman" w:hAnsi="Times New Roman" w:cs="Times New Roman"/>
                <w:spacing w:val="-1"/>
              </w:rPr>
              <w:t>for</w:t>
            </w:r>
            <w:r w:rsidRPr="0087588A">
              <w:rPr>
                <w:rFonts w:ascii="Times New Roman" w:hAnsi="Times New Roman" w:cs="Times New Roman"/>
              </w:rPr>
              <w:t xml:space="preserve"> </w:t>
            </w:r>
            <w:r w:rsidRPr="0087588A">
              <w:rPr>
                <w:rFonts w:ascii="Times New Roman" w:hAnsi="Times New Roman" w:cs="Times New Roman"/>
                <w:spacing w:val="-1"/>
              </w:rPr>
              <w:t>re-release</w:t>
            </w:r>
            <w:r w:rsidRPr="0087588A">
              <w:rPr>
                <w:rFonts w:ascii="Times New Roman" w:hAnsi="Times New Roman" w:cs="Times New Roman"/>
              </w:rPr>
              <w:t xml:space="preserve"> of 14.0 and</w:t>
            </w:r>
            <w:r w:rsidRPr="0087588A">
              <w:rPr>
                <w:rFonts w:ascii="Times New Roman" w:hAnsi="Times New Roman" w:cs="Times New Roman"/>
                <w:spacing w:val="29"/>
              </w:rPr>
              <w:t xml:space="preserve"> </w:t>
            </w:r>
            <w:r w:rsidRPr="0087588A">
              <w:rPr>
                <w:rFonts w:ascii="Times New Roman" w:hAnsi="Times New Roman" w:cs="Times New Roman"/>
                <w:spacing w:val="-1"/>
              </w:rPr>
              <w:t>highlighted</w:t>
            </w:r>
            <w:r w:rsidRPr="0087588A">
              <w:rPr>
                <w:rFonts w:ascii="Times New Roman" w:hAnsi="Times New Roman" w:cs="Times New Roman"/>
                <w:spacing w:val="-2"/>
              </w:rPr>
              <w:t xml:space="preserve"> </w:t>
            </w:r>
            <w:r w:rsidRPr="0087588A">
              <w:rPr>
                <w:rFonts w:ascii="Times New Roman" w:hAnsi="Times New Roman" w:cs="Times New Roman"/>
              </w:rPr>
              <w:t>changes; per</w:t>
            </w:r>
            <w:r w:rsidRPr="0087588A">
              <w:rPr>
                <w:rFonts w:ascii="Times New Roman" w:hAnsi="Times New Roman" w:cs="Times New Roman"/>
                <w:spacing w:val="-1"/>
              </w:rPr>
              <w:t xml:space="preserve"> </w:t>
            </w:r>
            <w:r w:rsidRPr="0087588A">
              <w:rPr>
                <w:rFonts w:ascii="Times New Roman" w:hAnsi="Times New Roman" w:cs="Times New Roman"/>
              </w:rPr>
              <w:t>Harris PM,</w:t>
            </w:r>
            <w:r w:rsidRPr="0087588A">
              <w:rPr>
                <w:rFonts w:ascii="Times New Roman" w:hAnsi="Times New Roman" w:cs="Times New Roman"/>
                <w:spacing w:val="-2"/>
              </w:rPr>
              <w:t xml:space="preserve"> </w:t>
            </w:r>
            <w:r w:rsidRPr="0087588A">
              <w:rPr>
                <w:rFonts w:ascii="Times New Roman" w:hAnsi="Times New Roman" w:cs="Times New Roman"/>
              </w:rPr>
              <w:t>kept</w:t>
            </w:r>
            <w:r w:rsidRPr="0087588A">
              <w:rPr>
                <w:rFonts w:ascii="Times New Roman" w:hAnsi="Times New Roman" w:cs="Times New Roman"/>
                <w:spacing w:val="20"/>
              </w:rPr>
              <w:t xml:space="preserve"> </w:t>
            </w:r>
            <w:r w:rsidRPr="0087588A">
              <w:rPr>
                <w:rFonts w:ascii="Times New Roman" w:hAnsi="Times New Roman" w:cs="Times New Roman"/>
                <w:spacing w:val="-1"/>
              </w:rPr>
              <w:t>highlighting</w:t>
            </w:r>
            <w:r w:rsidRPr="0087588A">
              <w:rPr>
                <w:rFonts w:ascii="Times New Roman" w:hAnsi="Times New Roman" w:cs="Times New Roman"/>
                <w:spacing w:val="-2"/>
              </w:rPr>
              <w:t xml:space="preserve"> </w:t>
            </w:r>
            <w:r w:rsidRPr="0087588A">
              <w:rPr>
                <w:rFonts w:ascii="Times New Roman" w:hAnsi="Times New Roman" w:cs="Times New Roman"/>
              </w:rPr>
              <w:t>from</w:t>
            </w:r>
            <w:r w:rsidRPr="0087588A">
              <w:rPr>
                <w:rFonts w:ascii="Times New Roman" w:hAnsi="Times New Roman" w:cs="Times New Roman"/>
                <w:spacing w:val="-2"/>
              </w:rPr>
              <w:t xml:space="preserve"> </w:t>
            </w:r>
            <w:r w:rsidRPr="0087588A">
              <w:rPr>
                <w:rFonts w:ascii="Times New Roman" w:hAnsi="Times New Roman" w:cs="Times New Roman"/>
                <w:spacing w:val="-1"/>
              </w:rPr>
              <w:t>original</w:t>
            </w:r>
            <w:r w:rsidRPr="0087588A">
              <w:rPr>
                <w:rFonts w:ascii="Times New Roman" w:hAnsi="Times New Roman" w:cs="Times New Roman"/>
              </w:rPr>
              <w:t xml:space="preserve"> 14.0 release:</w:t>
            </w:r>
            <w:r w:rsidRPr="0087588A">
              <w:rPr>
                <w:rFonts w:ascii="Times New Roman" w:hAnsi="Times New Roman" w:cs="Times New Roman"/>
                <w:spacing w:val="36"/>
              </w:rPr>
              <w:t xml:space="preserve"> </w:t>
            </w:r>
            <w:r w:rsidRPr="0087588A">
              <w:rPr>
                <w:rFonts w:ascii="Times New Roman" w:hAnsi="Times New Roman" w:cs="Times New Roman"/>
              </w:rPr>
              <w:t xml:space="preserve">revised </w:t>
            </w:r>
            <w:r w:rsidRPr="0087588A">
              <w:rPr>
                <w:rFonts w:ascii="Times New Roman" w:hAnsi="Times New Roman" w:cs="Times New Roman"/>
                <w:spacing w:val="-1"/>
              </w:rPr>
              <w:t>Primary</w:t>
            </w:r>
            <w:r w:rsidRPr="0087588A">
              <w:rPr>
                <w:rFonts w:ascii="Times New Roman" w:hAnsi="Times New Roman" w:cs="Times New Roman"/>
              </w:rPr>
              <w:t xml:space="preserve"> Review</w:t>
            </w:r>
            <w:r w:rsidRPr="0087588A">
              <w:rPr>
                <w:rFonts w:ascii="Times New Roman" w:hAnsi="Times New Roman" w:cs="Times New Roman"/>
                <w:spacing w:val="-2"/>
              </w:rPr>
              <w:t xml:space="preserve"> </w:t>
            </w:r>
            <w:r w:rsidRPr="0087588A">
              <w:rPr>
                <w:rFonts w:ascii="Times New Roman" w:hAnsi="Times New Roman" w:cs="Times New Roman"/>
              </w:rPr>
              <w:t>Screen (Fig.</w:t>
            </w:r>
            <w:r w:rsidRPr="0087588A">
              <w:rPr>
                <w:rFonts w:ascii="Times New Roman" w:hAnsi="Times New Roman" w:cs="Times New Roman"/>
                <w:spacing w:val="-1"/>
              </w:rPr>
              <w:t xml:space="preserve"> </w:t>
            </w:r>
            <w:r w:rsidRPr="0087588A">
              <w:rPr>
                <w:rFonts w:ascii="Times New Roman" w:hAnsi="Times New Roman" w:cs="Times New Roman"/>
              </w:rPr>
              <w:t>62) for</w:t>
            </w:r>
            <w:r w:rsidRPr="0087588A">
              <w:rPr>
                <w:rFonts w:ascii="Times New Roman" w:hAnsi="Times New Roman" w:cs="Times New Roman"/>
                <w:spacing w:val="23"/>
              </w:rPr>
              <w:t xml:space="preserve"> </w:t>
            </w:r>
            <w:r w:rsidRPr="0087588A">
              <w:rPr>
                <w:rFonts w:ascii="Times New Roman" w:hAnsi="Times New Roman" w:cs="Times New Roman"/>
              </w:rPr>
              <w:t xml:space="preserve">new </w:t>
            </w:r>
            <w:r w:rsidRPr="0087588A">
              <w:rPr>
                <w:rFonts w:ascii="Times New Roman" w:hAnsi="Times New Roman" w:cs="Times New Roman"/>
                <w:spacing w:val="-1"/>
              </w:rPr>
              <w:t>Admitting</w:t>
            </w:r>
            <w:r w:rsidRPr="0087588A">
              <w:rPr>
                <w:rFonts w:ascii="Times New Roman" w:hAnsi="Times New Roman" w:cs="Times New Roman"/>
              </w:rPr>
              <w:t xml:space="preserve"> </w:t>
            </w:r>
            <w:r w:rsidRPr="0087588A">
              <w:rPr>
                <w:rFonts w:ascii="Times New Roman" w:hAnsi="Times New Roman" w:cs="Times New Roman"/>
                <w:spacing w:val="-1"/>
              </w:rPr>
              <w:t>Physician</w:t>
            </w:r>
            <w:r w:rsidRPr="0087588A">
              <w:rPr>
                <w:rFonts w:ascii="Times New Roman" w:hAnsi="Times New Roman" w:cs="Times New Roman"/>
              </w:rPr>
              <w:t xml:space="preserve"> dropdown</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Pelletier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10/22/2012</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1.5</w:t>
            </w:r>
          </w:p>
        </w:tc>
        <w:tc>
          <w:tcPr>
            <w:tcW w:w="2297" w:type="pct"/>
          </w:tcPr>
          <w:p w:rsidR="00626F9A" w:rsidRPr="0087588A" w:rsidRDefault="00626F9A" w:rsidP="00626F9A">
            <w:pPr>
              <w:pStyle w:val="TableParagraph"/>
              <w:ind w:right="116"/>
              <w:rPr>
                <w:rFonts w:ascii="Times New Roman" w:eastAsia="Times New Roman" w:hAnsi="Times New Roman" w:cs="Times New Roman"/>
                <w:sz w:val="20"/>
                <w:szCs w:val="20"/>
              </w:rPr>
            </w:pPr>
            <w:r w:rsidRPr="0087588A">
              <w:rPr>
                <w:rFonts w:ascii="Times New Roman" w:hAnsi="Times New Roman" w:cs="Times New Roman"/>
                <w:spacing w:val="-1"/>
                <w:sz w:val="20"/>
                <w:szCs w:val="20"/>
              </w:rPr>
              <w:t xml:space="preserve">Highlighted </w:t>
            </w:r>
            <w:r w:rsidRPr="0087588A">
              <w:rPr>
                <w:rFonts w:ascii="Times New Roman" w:hAnsi="Times New Roman" w:cs="Times New Roman"/>
                <w:sz w:val="20"/>
                <w:szCs w:val="20"/>
              </w:rPr>
              <w:t xml:space="preserve">changes to </w:t>
            </w:r>
            <w:r w:rsidRPr="0087588A">
              <w:rPr>
                <w:rFonts w:ascii="Times New Roman" w:hAnsi="Times New Roman" w:cs="Times New Roman"/>
                <w:spacing w:val="-1"/>
                <w:sz w:val="20"/>
                <w:szCs w:val="20"/>
              </w:rPr>
              <w:t>document</w:t>
            </w:r>
            <w:r w:rsidRPr="0087588A">
              <w:rPr>
                <w:rFonts w:ascii="Times New Roman" w:hAnsi="Times New Roman" w:cs="Times New Roman"/>
                <w:sz w:val="20"/>
                <w:szCs w:val="20"/>
              </w:rPr>
              <w:t xml:space="preserve"> in response</w:t>
            </w:r>
            <w:r w:rsidRPr="0087588A">
              <w:rPr>
                <w:rFonts w:ascii="Times New Roman" w:hAnsi="Times New Roman" w:cs="Times New Roman"/>
                <w:spacing w:val="31"/>
                <w:sz w:val="20"/>
                <w:szCs w:val="20"/>
              </w:rPr>
              <w:t xml:space="preserve"> </w:t>
            </w:r>
            <w:r w:rsidRPr="0087588A">
              <w:rPr>
                <w:rFonts w:ascii="Times New Roman" w:hAnsi="Times New Roman" w:cs="Times New Roman"/>
                <w:sz w:val="20"/>
                <w:szCs w:val="20"/>
              </w:rPr>
              <w:t xml:space="preserve">to </w:t>
            </w:r>
            <w:r w:rsidRPr="0087588A">
              <w:rPr>
                <w:rFonts w:ascii="Times New Roman" w:hAnsi="Times New Roman" w:cs="Times New Roman"/>
                <w:spacing w:val="-1"/>
                <w:sz w:val="20"/>
                <w:szCs w:val="20"/>
              </w:rPr>
              <w:t>addition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of</w:t>
            </w:r>
            <w:r w:rsidRPr="0087588A">
              <w:rPr>
                <w:rFonts w:ascii="Times New Roman" w:hAnsi="Times New Roman" w:cs="Times New Roman"/>
                <w:sz w:val="20"/>
                <w:szCs w:val="20"/>
              </w:rPr>
              <w:t xml:space="preserve"> the Review Type Dropdown,</w:t>
            </w:r>
            <w:r w:rsidRPr="0087588A">
              <w:rPr>
                <w:rFonts w:ascii="Times New Roman" w:hAnsi="Times New Roman" w:cs="Times New Roman"/>
                <w:spacing w:val="27"/>
                <w:sz w:val="20"/>
                <w:szCs w:val="20"/>
              </w:rPr>
              <w:t xml:space="preserve"> </w:t>
            </w:r>
            <w:r w:rsidRPr="0087588A">
              <w:rPr>
                <w:rFonts w:ascii="Times New Roman" w:hAnsi="Times New Roman" w:cs="Times New Roman"/>
                <w:sz w:val="20"/>
                <w:szCs w:val="20"/>
              </w:rPr>
              <w:t>IOC testing</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and </w:t>
            </w:r>
            <w:r w:rsidRPr="0087588A">
              <w:rPr>
                <w:rFonts w:ascii="Times New Roman" w:hAnsi="Times New Roman" w:cs="Times New Roman"/>
                <w:spacing w:val="-1"/>
                <w:sz w:val="20"/>
                <w:szCs w:val="20"/>
              </w:rPr>
              <w:t>customer</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feedback</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from</w:t>
            </w:r>
            <w:r w:rsidRPr="0087588A">
              <w:rPr>
                <w:rFonts w:ascii="Times New Roman" w:hAnsi="Times New Roman" w:cs="Times New Roman"/>
                <w:spacing w:val="31"/>
                <w:sz w:val="20"/>
                <w:szCs w:val="20"/>
              </w:rPr>
              <w:t xml:space="preserve"> </w:t>
            </w:r>
            <w:r w:rsidRPr="0087588A">
              <w:rPr>
                <w:rFonts w:ascii="Times New Roman" w:hAnsi="Times New Roman" w:cs="Times New Roman"/>
                <w:sz w:val="20"/>
                <w:szCs w:val="20"/>
              </w:rPr>
              <w:t>10/26/2012:</w:t>
            </w: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Review Type Dropdown </w:t>
            </w:r>
            <w:r w:rsidRPr="0087588A">
              <w:rPr>
                <w:rFonts w:ascii="Times New Roman" w:hAnsi="Times New Roman" w:cs="Times New Roman"/>
                <w:spacing w:val="-1"/>
                <w:sz w:val="20"/>
                <w:szCs w:val="20"/>
              </w:rPr>
              <w:t>Updates:</w:t>
            </w: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Figure</w:t>
            </w:r>
            <w:r w:rsidRPr="0087588A">
              <w:rPr>
                <w:rFonts w:ascii="Times New Roman" w:hAnsi="Times New Roman" w:cs="Times New Roman"/>
                <w:sz w:val="20"/>
                <w:szCs w:val="20"/>
              </w:rPr>
              <w:t xml:space="preserve"> 48, 51, </w:t>
            </w:r>
            <w:r w:rsidRPr="0087588A">
              <w:rPr>
                <w:rFonts w:ascii="Times New Roman" w:hAnsi="Times New Roman" w:cs="Times New Roman"/>
                <w:spacing w:val="-1"/>
                <w:sz w:val="20"/>
                <w:szCs w:val="20"/>
              </w:rPr>
              <w:t>53,</w:t>
            </w:r>
            <w:r w:rsidRPr="0087588A">
              <w:rPr>
                <w:rFonts w:ascii="Times New Roman" w:hAnsi="Times New Roman" w:cs="Times New Roman"/>
                <w:sz w:val="20"/>
                <w:szCs w:val="20"/>
              </w:rPr>
              <w:t xml:space="preserve"> and 55-57</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in</w:t>
            </w: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section 7 </w:t>
            </w:r>
            <w:r w:rsidRPr="0087588A">
              <w:rPr>
                <w:rFonts w:ascii="Times New Roman" w:hAnsi="Times New Roman" w:cs="Times New Roman"/>
                <w:spacing w:val="-1"/>
                <w:sz w:val="20"/>
                <w:szCs w:val="20"/>
              </w:rPr>
              <w:t>and</w:t>
            </w:r>
            <w:r w:rsidRPr="0087588A">
              <w:rPr>
                <w:rFonts w:ascii="Times New Roman" w:hAnsi="Times New Roman" w:cs="Times New Roman"/>
                <w:sz w:val="20"/>
                <w:szCs w:val="20"/>
              </w:rPr>
              <w:t xml:space="preserve"> step #5 of sections </w:t>
            </w:r>
            <w:r w:rsidRPr="0087588A">
              <w:rPr>
                <w:rFonts w:ascii="Times New Roman" w:hAnsi="Times New Roman" w:cs="Times New Roman"/>
                <w:spacing w:val="-1"/>
                <w:sz w:val="20"/>
                <w:szCs w:val="20"/>
              </w:rPr>
              <w:t>7.11</w:t>
            </w:r>
            <w:r w:rsidRPr="0087588A">
              <w:rPr>
                <w:rFonts w:ascii="Times New Roman" w:hAnsi="Times New Roman" w:cs="Times New Roman"/>
                <w:sz w:val="20"/>
                <w:szCs w:val="20"/>
              </w:rPr>
              <w:t xml:space="preserve"> .1 and 7.11.2 IOC:</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IOC </w:t>
            </w:r>
            <w:r w:rsidRPr="0087588A">
              <w:rPr>
                <w:rFonts w:ascii="Times New Roman" w:hAnsi="Times New Roman" w:cs="Times New Roman"/>
                <w:spacing w:val="-1"/>
                <w:sz w:val="20"/>
                <w:szCs w:val="20"/>
              </w:rPr>
              <w:t xml:space="preserve">Testing </w:t>
            </w:r>
            <w:r w:rsidRPr="0087588A">
              <w:rPr>
                <w:rFonts w:ascii="Times New Roman" w:hAnsi="Times New Roman" w:cs="Times New Roman"/>
                <w:sz w:val="20"/>
                <w:szCs w:val="20"/>
              </w:rPr>
              <w:t>Updates:</w:t>
            </w:r>
          </w:p>
          <w:p w:rsidR="00626F9A" w:rsidRPr="0087588A" w:rsidRDefault="00626F9A" w:rsidP="00626F9A">
            <w:pPr>
              <w:pStyle w:val="TableParagraph"/>
              <w:ind w:right="636"/>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Added notes re: </w:t>
            </w:r>
            <w:r w:rsidRPr="0087588A">
              <w:rPr>
                <w:rFonts w:ascii="Times New Roman" w:hAnsi="Times New Roman" w:cs="Times New Roman"/>
                <w:spacing w:val="-1"/>
                <w:sz w:val="20"/>
                <w:szCs w:val="20"/>
              </w:rPr>
              <w:t>making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the</w:t>
            </w:r>
            <w:r w:rsidRPr="0087588A">
              <w:rPr>
                <w:rFonts w:ascii="Times New Roman" w:hAnsi="Times New Roman" w:cs="Times New Roman"/>
                <w:sz w:val="20"/>
                <w:szCs w:val="20"/>
              </w:rPr>
              <w:t xml:space="preserve"> Continue</w:t>
            </w:r>
            <w:r w:rsidRPr="0087588A">
              <w:rPr>
                <w:rFonts w:ascii="Times New Roman" w:hAnsi="Times New Roman" w:cs="Times New Roman"/>
                <w:spacing w:val="26"/>
                <w:sz w:val="20"/>
                <w:szCs w:val="20"/>
              </w:rPr>
              <w:t xml:space="preserve"> </w:t>
            </w:r>
            <w:r w:rsidRPr="0087588A">
              <w:rPr>
                <w:rFonts w:ascii="Times New Roman" w:hAnsi="Times New Roman" w:cs="Times New Roman"/>
                <w:spacing w:val="-1"/>
                <w:sz w:val="20"/>
                <w:szCs w:val="20"/>
              </w:rPr>
              <w:t>Primary</w:t>
            </w:r>
            <w:r w:rsidRPr="0087588A">
              <w:rPr>
                <w:rFonts w:ascii="Times New Roman" w:hAnsi="Times New Roman" w:cs="Times New Roman"/>
                <w:sz w:val="20"/>
                <w:szCs w:val="20"/>
              </w:rPr>
              <w:t xml:space="preserve"> Review button </w:t>
            </w:r>
            <w:r w:rsidRPr="0087588A">
              <w:rPr>
                <w:rFonts w:ascii="Times New Roman" w:hAnsi="Times New Roman" w:cs="Times New Roman"/>
                <w:spacing w:val="-1"/>
                <w:sz w:val="20"/>
                <w:szCs w:val="20"/>
              </w:rPr>
              <w:t xml:space="preserve">active </w:t>
            </w:r>
            <w:r w:rsidRPr="0087588A">
              <w:rPr>
                <w:rFonts w:ascii="Times New Roman" w:hAnsi="Times New Roman" w:cs="Times New Roman"/>
                <w:sz w:val="20"/>
                <w:szCs w:val="20"/>
              </w:rPr>
              <w:t xml:space="preserve">in </w:t>
            </w:r>
            <w:r w:rsidRPr="0087588A">
              <w:rPr>
                <w:rFonts w:ascii="Times New Roman" w:hAnsi="Times New Roman" w:cs="Times New Roman"/>
                <w:spacing w:val="-1"/>
                <w:sz w:val="20"/>
                <w:szCs w:val="20"/>
              </w:rPr>
              <w:t>section</w:t>
            </w:r>
          </w:p>
          <w:p w:rsidR="00626F9A" w:rsidRPr="0087588A" w:rsidRDefault="00626F9A" w:rsidP="00626F9A">
            <w:pPr>
              <w:pStyle w:val="TableParagraph"/>
              <w:ind w:right="297"/>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7.11.1 step </w:t>
            </w:r>
            <w:r w:rsidRPr="0087588A">
              <w:rPr>
                <w:rFonts w:ascii="Times New Roman" w:hAnsi="Times New Roman" w:cs="Times New Roman"/>
                <w:spacing w:val="-1"/>
                <w:sz w:val="20"/>
                <w:szCs w:val="20"/>
              </w:rPr>
              <w:t>#10,</w:t>
            </w:r>
            <w:r w:rsidRPr="0087588A">
              <w:rPr>
                <w:rFonts w:ascii="Times New Roman" w:hAnsi="Times New Roman" w:cs="Times New Roman"/>
                <w:sz w:val="20"/>
                <w:szCs w:val="20"/>
              </w:rPr>
              <w:t xml:space="preserve"> section </w:t>
            </w:r>
            <w:r w:rsidRPr="0087588A">
              <w:rPr>
                <w:rFonts w:ascii="Times New Roman" w:hAnsi="Times New Roman" w:cs="Times New Roman"/>
                <w:spacing w:val="-1"/>
                <w:sz w:val="20"/>
                <w:szCs w:val="20"/>
              </w:rPr>
              <w:t>7.11.2,</w:t>
            </w:r>
            <w:r w:rsidRPr="0087588A">
              <w:rPr>
                <w:rFonts w:ascii="Times New Roman" w:hAnsi="Times New Roman" w:cs="Times New Roman"/>
                <w:sz w:val="20"/>
                <w:szCs w:val="20"/>
              </w:rPr>
              <w:t xml:space="preserve"> step </w:t>
            </w:r>
            <w:r w:rsidRPr="0087588A">
              <w:rPr>
                <w:rFonts w:ascii="Times New Roman" w:hAnsi="Times New Roman" w:cs="Times New Roman"/>
                <w:spacing w:val="-1"/>
                <w:sz w:val="20"/>
                <w:szCs w:val="20"/>
              </w:rPr>
              <w:t>#9,</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bottom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of section 7.11.2</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and section</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7.12, step #1; </w:t>
            </w:r>
            <w:r w:rsidRPr="0087588A">
              <w:rPr>
                <w:rFonts w:ascii="Times New Roman" w:hAnsi="Times New Roman" w:cs="Times New Roman"/>
                <w:spacing w:val="-1"/>
                <w:sz w:val="20"/>
                <w:szCs w:val="20"/>
              </w:rPr>
              <w:t>added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 xml:space="preserve">details </w:t>
            </w:r>
            <w:r w:rsidRPr="0087588A">
              <w:rPr>
                <w:rFonts w:ascii="Times New Roman" w:hAnsi="Times New Roman" w:cs="Times New Roman"/>
                <w:sz w:val="20"/>
                <w:szCs w:val="20"/>
              </w:rPr>
              <w:t>to</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section 5.4.9</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in the</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third</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to </w:t>
            </w:r>
            <w:r w:rsidRPr="0087588A">
              <w:rPr>
                <w:rFonts w:ascii="Times New Roman" w:hAnsi="Times New Roman" w:cs="Times New Roman"/>
                <w:spacing w:val="-1"/>
                <w:sz w:val="20"/>
                <w:szCs w:val="20"/>
              </w:rPr>
              <w:t>last</w:t>
            </w:r>
            <w:r w:rsidRPr="0087588A">
              <w:rPr>
                <w:rFonts w:ascii="Times New Roman" w:hAnsi="Times New Roman" w:cs="Times New Roman"/>
                <w:sz w:val="20"/>
                <w:szCs w:val="20"/>
              </w:rPr>
              <w:t xml:space="preserve"> and last paragraph to </w:t>
            </w:r>
            <w:r w:rsidRPr="0087588A">
              <w:rPr>
                <w:rFonts w:ascii="Times New Roman" w:hAnsi="Times New Roman" w:cs="Times New Roman"/>
                <w:spacing w:val="-1"/>
                <w:sz w:val="20"/>
                <w:szCs w:val="20"/>
              </w:rPr>
              <w:t>support</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 xml:space="preserve">changes to </w:t>
            </w:r>
            <w:r w:rsidRPr="0087588A">
              <w:rPr>
                <w:rFonts w:ascii="Times New Roman" w:hAnsi="Times New Roman" w:cs="Times New Roman"/>
                <w:spacing w:val="-1"/>
                <w:sz w:val="20"/>
                <w:szCs w:val="20"/>
              </w:rPr>
              <w:t>the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Observation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calculation.</w:t>
            </w:r>
          </w:p>
          <w:p w:rsidR="00626F9A" w:rsidRPr="0087588A" w:rsidRDefault="00626F9A" w:rsidP="00626F9A">
            <w:pPr>
              <w:pStyle w:val="TableParagraph"/>
              <w:spacing w:line="275" w:lineRule="exact"/>
              <w:rPr>
                <w:rFonts w:ascii="Times New Roman" w:eastAsia="Times New Roman" w:hAnsi="Times New Roman" w:cs="Times New Roman"/>
                <w:sz w:val="20"/>
                <w:szCs w:val="20"/>
              </w:rPr>
            </w:pPr>
            <w:r w:rsidRPr="0087588A">
              <w:rPr>
                <w:rFonts w:ascii="Times New Roman" w:hAnsi="Times New Roman" w:cs="Times New Roman"/>
                <w:spacing w:val="-1"/>
                <w:sz w:val="20"/>
                <w:szCs w:val="20"/>
              </w:rPr>
              <w:t>Customer</w:t>
            </w:r>
            <w:r w:rsidRPr="0087588A">
              <w:rPr>
                <w:rFonts w:ascii="Times New Roman" w:hAnsi="Times New Roman" w:cs="Times New Roman"/>
                <w:sz w:val="20"/>
                <w:szCs w:val="20"/>
              </w:rPr>
              <w:t xml:space="preserve"> Feedback </w:t>
            </w:r>
            <w:r w:rsidRPr="0087588A">
              <w:rPr>
                <w:rFonts w:ascii="Times New Roman" w:hAnsi="Times New Roman" w:cs="Times New Roman"/>
                <w:spacing w:val="-1"/>
                <w:sz w:val="20"/>
                <w:szCs w:val="20"/>
              </w:rPr>
              <w:t>Updates:</w:t>
            </w:r>
          </w:p>
          <w:p w:rsidR="00626F9A" w:rsidRPr="0087588A" w:rsidRDefault="00626F9A" w:rsidP="00367C20">
            <w:pPr>
              <w:pStyle w:val="TableParagraph"/>
              <w:ind w:right="396"/>
              <w:rPr>
                <w:rFonts w:ascii="Times New Roman" w:hAnsi="Times New Roman" w:cs="Times New Roman"/>
              </w:rPr>
            </w:pPr>
            <w:r w:rsidRPr="0087588A">
              <w:rPr>
                <w:rFonts w:ascii="Times New Roman" w:hAnsi="Times New Roman" w:cs="Times New Roman"/>
                <w:sz w:val="20"/>
                <w:szCs w:val="20"/>
              </w:rPr>
              <w:t>Added reference to Fig.</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23 in section</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5.3; added reference to Fig. </w:t>
            </w:r>
            <w:r w:rsidRPr="0087588A">
              <w:rPr>
                <w:rFonts w:ascii="Times New Roman" w:hAnsi="Times New Roman" w:cs="Times New Roman"/>
                <w:spacing w:val="-1"/>
                <w:sz w:val="20"/>
                <w:szCs w:val="20"/>
              </w:rPr>
              <w:t>34</w:t>
            </w:r>
            <w:r w:rsidRPr="0087588A">
              <w:rPr>
                <w:rFonts w:ascii="Times New Roman" w:hAnsi="Times New Roman" w:cs="Times New Roman"/>
                <w:sz w:val="20"/>
                <w:szCs w:val="20"/>
              </w:rPr>
              <w:t xml:space="preserve"> in section</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5.5.1,</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step #5 of</w:t>
            </w:r>
            <w:r w:rsidRPr="0087588A">
              <w:rPr>
                <w:rFonts w:ascii="Times New Roman" w:hAnsi="Times New Roman" w:cs="Times New Roman"/>
                <w:spacing w:val="-1"/>
                <w:sz w:val="20"/>
                <w:szCs w:val="20"/>
              </w:rPr>
              <w:t xml:space="preserve"> Dismiss</w:t>
            </w:r>
            <w:r w:rsidRPr="0087588A">
              <w:rPr>
                <w:rFonts w:ascii="Times New Roman" w:hAnsi="Times New Roman" w:cs="Times New Roman"/>
                <w:sz w:val="20"/>
                <w:szCs w:val="20"/>
              </w:rPr>
              <w:t xml:space="preserve"> Type subsection; </w:t>
            </w:r>
            <w:r w:rsidRPr="0087588A">
              <w:rPr>
                <w:rFonts w:ascii="Times New Roman" w:eastAsia="Times New Roman" w:hAnsi="Times New Roman" w:cs="Times New Roman"/>
                <w:sz w:val="20"/>
                <w:szCs w:val="20"/>
              </w:rPr>
              <w:t xml:space="preserve">updated Fig. 41 in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6; added </w:t>
            </w:r>
            <w:r w:rsidRPr="0087588A">
              <w:rPr>
                <w:rFonts w:ascii="Times New Roman" w:eastAsia="Times New Roman" w:hAnsi="Times New Roman" w:cs="Times New Roman"/>
                <w:spacing w:val="-1"/>
                <w:sz w:val="20"/>
                <w:szCs w:val="20"/>
              </w:rPr>
              <w:t>reference</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to Fig. 43 in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section in </w:t>
            </w:r>
            <w:r w:rsidRPr="0087588A">
              <w:rPr>
                <w:rFonts w:ascii="Times New Roman" w:eastAsia="Times New Roman" w:hAnsi="Times New Roman" w:cs="Times New Roman"/>
                <w:spacing w:val="-1"/>
                <w:sz w:val="20"/>
                <w:szCs w:val="20"/>
              </w:rPr>
              <w:t>6.1.6,</w:t>
            </w:r>
            <w:r w:rsidRPr="0087588A">
              <w:rPr>
                <w:rFonts w:ascii="Times New Roman" w:eastAsia="Times New Roman" w:hAnsi="Times New Roman" w:cs="Times New Roman"/>
                <w:sz w:val="20"/>
                <w:szCs w:val="20"/>
              </w:rPr>
              <w:t xml:space="preserve"> step #2;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reference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62 in section 8.3;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pacing w:val="23"/>
                <w:sz w:val="20"/>
                <w:szCs w:val="20"/>
              </w:rPr>
              <w:t xml:space="preserve"> </w:t>
            </w:r>
            <w:r w:rsidRPr="0087588A">
              <w:rPr>
                <w:rFonts w:ascii="Times New Roman" w:eastAsia="Times New Roman" w:hAnsi="Times New Roman" w:cs="Times New Roman"/>
                <w:sz w:val="20"/>
                <w:szCs w:val="20"/>
              </w:rPr>
              <w:t>reference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65 in section 8.4;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pacing w:val="23"/>
                <w:sz w:val="20"/>
                <w:szCs w:val="20"/>
              </w:rPr>
              <w:t xml:space="preserve"> </w:t>
            </w:r>
            <w:r w:rsidRPr="0087588A">
              <w:rPr>
                <w:rFonts w:ascii="Times New Roman" w:eastAsia="Times New Roman" w:hAnsi="Times New Roman" w:cs="Times New Roman"/>
                <w:sz w:val="20"/>
                <w:szCs w:val="20"/>
              </w:rPr>
              <w:t>reference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69 in Section 8.8;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pacing w:val="23"/>
                <w:sz w:val="20"/>
                <w:szCs w:val="20"/>
              </w:rPr>
              <w:t xml:space="preserve"> </w:t>
            </w:r>
            <w:r w:rsidRPr="0087588A">
              <w:rPr>
                <w:rFonts w:ascii="Times New Roman" w:eastAsia="Times New Roman" w:hAnsi="Times New Roman" w:cs="Times New Roman"/>
                <w:sz w:val="20"/>
                <w:szCs w:val="20"/>
              </w:rPr>
              <w:t xml:space="preserve">references </w:t>
            </w:r>
            <w:r w:rsidRPr="0087588A">
              <w:rPr>
                <w:rFonts w:ascii="Times New Roman" w:eastAsia="Times New Roman" w:hAnsi="Times New Roman" w:cs="Times New Roman"/>
                <w:spacing w:val="-1"/>
                <w:sz w:val="20"/>
                <w:szCs w:val="20"/>
              </w:rPr>
              <w:t>to</w:t>
            </w:r>
            <w:r w:rsidRPr="0087588A">
              <w:rPr>
                <w:rFonts w:ascii="Times New Roman" w:eastAsia="Times New Roman" w:hAnsi="Times New Roman" w:cs="Times New Roman"/>
                <w:sz w:val="20"/>
                <w:szCs w:val="20"/>
              </w:rPr>
              <w:t xml:space="preserve"> Fig. 74 and 75 in section 8.11.1;</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 xml:space="preserve">added </w:t>
            </w:r>
            <w:r w:rsidRPr="0087588A">
              <w:rPr>
                <w:rFonts w:ascii="Times New Roman" w:eastAsia="Times New Roman" w:hAnsi="Times New Roman" w:cs="Times New Roman"/>
                <w:spacing w:val="-1"/>
                <w:sz w:val="20"/>
                <w:szCs w:val="20"/>
              </w:rPr>
              <w:t>references</w:t>
            </w:r>
            <w:r w:rsidRPr="0087588A">
              <w:rPr>
                <w:rFonts w:ascii="Times New Roman" w:eastAsia="Times New Roman" w:hAnsi="Times New Roman" w:cs="Times New Roman"/>
                <w:sz w:val="20"/>
                <w:szCs w:val="20"/>
              </w:rPr>
              <w:t xml:space="preserve"> to Fig.</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88 and 89 in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 xml:space="preserve">8.22;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 123 in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section </w:t>
            </w:r>
            <w:r w:rsidRPr="0087588A">
              <w:rPr>
                <w:rFonts w:ascii="Times New Roman" w:eastAsia="Times New Roman" w:hAnsi="Times New Roman" w:cs="Times New Roman"/>
                <w:spacing w:val="-1"/>
                <w:sz w:val="20"/>
                <w:szCs w:val="20"/>
              </w:rPr>
              <w:t>12.2;</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deleted “Copy </w:t>
            </w:r>
            <w:r w:rsidRPr="0087588A">
              <w:rPr>
                <w:rFonts w:ascii="Times New Roman" w:eastAsia="Times New Roman" w:hAnsi="Times New Roman" w:cs="Times New Roman"/>
                <w:spacing w:val="-1"/>
                <w:sz w:val="20"/>
                <w:szCs w:val="20"/>
              </w:rPr>
              <w:t>Review”</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 xml:space="preserve">erroneously </w:t>
            </w:r>
            <w:r w:rsidRPr="0087588A">
              <w:rPr>
                <w:rFonts w:ascii="Times New Roman" w:eastAsia="Times New Roman" w:hAnsi="Times New Roman" w:cs="Times New Roman"/>
                <w:sz w:val="20"/>
                <w:szCs w:val="20"/>
              </w:rPr>
              <w:t>included</w:t>
            </w:r>
            <w:r w:rsidRPr="0087588A">
              <w:rPr>
                <w:rFonts w:ascii="Times New Roman" w:eastAsia="Times New Roman" w:hAnsi="Times New Roman" w:cs="Times New Roman"/>
                <w:spacing w:val="32"/>
                <w:sz w:val="20"/>
                <w:szCs w:val="20"/>
              </w:rPr>
              <w:t xml:space="preserve"> </w:t>
            </w:r>
            <w:r w:rsidRPr="0087588A">
              <w:rPr>
                <w:rFonts w:ascii="Times New Roman" w:eastAsia="Times New Roman" w:hAnsi="Times New Roman" w:cs="Times New Roman"/>
                <w:sz w:val="20"/>
                <w:szCs w:val="20"/>
              </w:rPr>
              <w:t>in list of</w:t>
            </w:r>
            <w:r w:rsidRPr="0087588A">
              <w:rPr>
                <w:rFonts w:ascii="Times New Roman" w:eastAsia="Times New Roman" w:hAnsi="Times New Roman" w:cs="Times New Roman"/>
                <w:spacing w:val="-1"/>
                <w:sz w:val="20"/>
                <w:szCs w:val="20"/>
              </w:rPr>
              <w:t xml:space="preserve"> buttons</w:t>
            </w:r>
            <w:r w:rsidRPr="0087588A">
              <w:rPr>
                <w:rFonts w:ascii="Times New Roman" w:eastAsia="Times New Roman" w:hAnsi="Times New Roman" w:cs="Times New Roman"/>
                <w:sz w:val="20"/>
                <w:szCs w:val="20"/>
              </w:rPr>
              <w:t xml:space="preserve"> in </w:t>
            </w:r>
            <w:r w:rsidRPr="0087588A">
              <w:rPr>
                <w:rFonts w:ascii="Times New Roman" w:eastAsia="Times New Roman" w:hAnsi="Times New Roman" w:cs="Times New Roman"/>
                <w:spacing w:val="-1"/>
                <w:sz w:val="20"/>
                <w:szCs w:val="20"/>
              </w:rPr>
              <w:t>step</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#5 of</w:t>
            </w:r>
            <w:r w:rsidRPr="0087588A">
              <w:rPr>
                <w:rFonts w:ascii="Times New Roman" w:eastAsia="Times New Roman" w:hAnsi="Times New Roman" w:cs="Times New Roman"/>
                <w:spacing w:val="-1"/>
                <w:sz w:val="20"/>
                <w:szCs w:val="20"/>
              </w:rPr>
              <w:t xml:space="preserve"> section</w:t>
            </w:r>
            <w:r w:rsidRPr="0087588A">
              <w:rPr>
                <w:rFonts w:ascii="Times New Roman" w:eastAsia="Times New Roman" w:hAnsi="Times New Roman" w:cs="Times New Roman"/>
                <w:sz w:val="20"/>
                <w:szCs w:val="20"/>
              </w:rPr>
              <w:t xml:space="preserve"> 13.3;</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added reference to Fig. </w:t>
            </w:r>
            <w:r w:rsidRPr="0087588A">
              <w:rPr>
                <w:rFonts w:ascii="Times New Roman" w:eastAsia="Times New Roman" w:hAnsi="Times New Roman" w:cs="Times New Roman"/>
                <w:spacing w:val="-1"/>
                <w:sz w:val="20"/>
                <w:szCs w:val="20"/>
              </w:rPr>
              <w:t>189</w:t>
            </w:r>
            <w:r w:rsidRPr="0087588A">
              <w:rPr>
                <w:rFonts w:ascii="Times New Roman" w:eastAsia="Times New Roman" w:hAnsi="Times New Roman" w:cs="Times New Roman"/>
                <w:sz w:val="20"/>
                <w:szCs w:val="20"/>
              </w:rPr>
              <w:t xml:space="preserve"> in step </w:t>
            </w:r>
            <w:r w:rsidRPr="0087588A">
              <w:rPr>
                <w:rFonts w:ascii="Times New Roman" w:eastAsia="Times New Roman" w:hAnsi="Times New Roman" w:cs="Times New Roman"/>
                <w:spacing w:val="-1"/>
                <w:sz w:val="20"/>
                <w:szCs w:val="20"/>
              </w:rPr>
              <w:t>#2</w:t>
            </w:r>
            <w:r w:rsidRPr="0087588A">
              <w:rPr>
                <w:rFonts w:ascii="Times New Roman" w:eastAsia="Times New Roman" w:hAnsi="Times New Roman" w:cs="Times New Roman"/>
                <w:sz w:val="20"/>
                <w:szCs w:val="20"/>
              </w:rPr>
              <w:t xml:space="preserve"> of</w:t>
            </w:r>
            <w:r w:rsidRPr="0087588A">
              <w:rPr>
                <w:rFonts w:ascii="Times New Roman" w:eastAsia="Times New Roman" w:hAnsi="Times New Roman" w:cs="Times New Roman"/>
                <w:spacing w:val="22"/>
                <w:sz w:val="20"/>
                <w:szCs w:val="20"/>
              </w:rPr>
              <w:t xml:space="preserve"> </w:t>
            </w:r>
            <w:r w:rsidRPr="0087588A">
              <w:rPr>
                <w:rFonts w:ascii="Times New Roman" w:eastAsia="Times New Roman" w:hAnsi="Times New Roman" w:cs="Times New Roman"/>
                <w:sz w:val="20"/>
                <w:szCs w:val="20"/>
              </w:rPr>
              <w:t>section 15.2;</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added </w:t>
            </w:r>
            <w:r w:rsidRPr="0087588A">
              <w:rPr>
                <w:rFonts w:ascii="Times New Roman" w:eastAsia="Times New Roman" w:hAnsi="Times New Roman" w:cs="Times New Roman"/>
                <w:spacing w:val="-1"/>
                <w:sz w:val="20"/>
                <w:szCs w:val="20"/>
              </w:rPr>
              <w:t>reference</w:t>
            </w:r>
            <w:r w:rsidRPr="0087588A">
              <w:rPr>
                <w:rFonts w:ascii="Times New Roman" w:eastAsia="Times New Roman" w:hAnsi="Times New Roman" w:cs="Times New Roman"/>
                <w:sz w:val="20"/>
                <w:szCs w:val="20"/>
              </w:rPr>
              <w:t xml:space="preserve"> to Fig.</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190 in</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section 15.3,</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page 15-14</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and to Fig. </w:t>
            </w:r>
            <w:r w:rsidRPr="0087588A">
              <w:rPr>
                <w:rFonts w:ascii="Times New Roman" w:eastAsia="Times New Roman" w:hAnsi="Times New Roman" w:cs="Times New Roman"/>
                <w:spacing w:val="-1"/>
                <w:sz w:val="20"/>
                <w:szCs w:val="20"/>
              </w:rPr>
              <w:t>191</w:t>
            </w:r>
            <w:r w:rsidRPr="0087588A">
              <w:rPr>
                <w:rFonts w:ascii="Times New Roman" w:eastAsia="Times New Roman" w:hAnsi="Times New Roman" w:cs="Times New Roman"/>
                <w:sz w:val="20"/>
                <w:szCs w:val="20"/>
              </w:rPr>
              <w:t xml:space="preserve"> in</w:t>
            </w:r>
            <w:r w:rsidR="00367C20" w:rsidRPr="0087588A">
              <w:rPr>
                <w:rFonts w:ascii="Times New Roman" w:eastAsia="Times New Roman" w:hAnsi="Times New Roman" w:cs="Times New Roman"/>
                <w:sz w:val="20"/>
                <w:szCs w:val="20"/>
              </w:rPr>
              <w:t xml:space="preserve"> </w:t>
            </w:r>
            <w:r w:rsidRPr="0087588A">
              <w:rPr>
                <w:rFonts w:ascii="Times New Roman" w:hAnsi="Times New Roman" w:cs="Times New Roman"/>
              </w:rPr>
              <w:t>step #1.</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Pelletier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03/06/2013</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ind w:right="232"/>
              <w:rPr>
                <w:rFonts w:ascii="Times New Roman" w:eastAsia="Times New Roman" w:hAnsi="Times New Roman" w:cs="Times New Roman"/>
                <w:sz w:val="20"/>
                <w:szCs w:val="20"/>
              </w:rPr>
            </w:pPr>
            <w:r w:rsidRPr="0087588A">
              <w:rPr>
                <w:rFonts w:ascii="Times New Roman" w:hAnsi="Times New Roman" w:cs="Times New Roman"/>
                <w:spacing w:val="-1"/>
                <w:sz w:val="20"/>
                <w:szCs w:val="20"/>
              </w:rPr>
              <w:t xml:space="preserve">Highlighted </w:t>
            </w:r>
            <w:r w:rsidRPr="0087588A">
              <w:rPr>
                <w:rFonts w:ascii="Times New Roman" w:hAnsi="Times New Roman" w:cs="Times New Roman"/>
                <w:sz w:val="20"/>
                <w:szCs w:val="20"/>
              </w:rPr>
              <w:t xml:space="preserve">changes </w:t>
            </w:r>
            <w:r w:rsidRPr="0087588A">
              <w:rPr>
                <w:rFonts w:ascii="Times New Roman" w:hAnsi="Times New Roman" w:cs="Times New Roman"/>
                <w:spacing w:val="-1"/>
                <w:sz w:val="20"/>
                <w:szCs w:val="20"/>
              </w:rPr>
              <w:t>reflect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updated</w:t>
            </w:r>
            <w:r w:rsidRPr="0087588A">
              <w:rPr>
                <w:rFonts w:ascii="Times New Roman" w:hAnsi="Times New Roman" w:cs="Times New Roman"/>
                <w:spacing w:val="45"/>
                <w:sz w:val="20"/>
                <w:szCs w:val="20"/>
              </w:rPr>
              <w:t xml:space="preserve"> </w:t>
            </w:r>
            <w:r w:rsidRPr="0087588A">
              <w:rPr>
                <w:rFonts w:ascii="Times New Roman" w:hAnsi="Times New Roman" w:cs="Times New Roman"/>
                <w:sz w:val="20"/>
                <w:szCs w:val="20"/>
              </w:rPr>
              <w:t>functionality</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in </w:t>
            </w:r>
            <w:r w:rsidRPr="0087588A">
              <w:rPr>
                <w:rFonts w:ascii="Times New Roman" w:hAnsi="Times New Roman" w:cs="Times New Roman"/>
                <w:spacing w:val="-1"/>
                <w:sz w:val="20"/>
                <w:szCs w:val="20"/>
              </w:rPr>
              <w:t>Increment</w:t>
            </w:r>
            <w:r w:rsidRPr="0087588A">
              <w:rPr>
                <w:rFonts w:ascii="Times New Roman" w:hAnsi="Times New Roman" w:cs="Times New Roman"/>
                <w:sz w:val="20"/>
                <w:szCs w:val="20"/>
              </w:rPr>
              <w:t xml:space="preserve"> 6:</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1.4,</w:t>
            </w:r>
            <w:r w:rsidRPr="0087588A">
              <w:rPr>
                <w:rFonts w:ascii="Times New Roman" w:hAnsi="Times New Roman" w:cs="Times New Roman"/>
                <w:spacing w:val="27"/>
                <w:sz w:val="20"/>
                <w:szCs w:val="20"/>
              </w:rPr>
              <w:t xml:space="preserve"> </w:t>
            </w:r>
            <w:r w:rsidRPr="0087588A">
              <w:rPr>
                <w:rFonts w:ascii="Times New Roman" w:hAnsi="Times New Roman" w:cs="Times New Roman"/>
                <w:spacing w:val="-1"/>
                <w:sz w:val="20"/>
                <w:szCs w:val="20"/>
              </w:rPr>
              <w:t>added/corrected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three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features;</w:t>
            </w:r>
            <w:r w:rsidRPr="0087588A">
              <w:rPr>
                <w:rFonts w:ascii="Times New Roman" w:hAnsi="Times New Roman" w:cs="Times New Roman"/>
                <w:sz w:val="20"/>
                <w:szCs w:val="20"/>
              </w:rPr>
              <w:t xml:space="preserve"> section 5.2, </w:t>
            </w:r>
            <w:r w:rsidRPr="0087588A">
              <w:rPr>
                <w:rFonts w:ascii="Times New Roman" w:hAnsi="Times New Roman" w:cs="Times New Roman"/>
                <w:spacing w:val="-1"/>
                <w:sz w:val="20"/>
                <w:szCs w:val="20"/>
              </w:rPr>
              <w:t>added/corrected</w:t>
            </w:r>
            <w:r w:rsidRPr="0087588A">
              <w:rPr>
                <w:rFonts w:ascii="Times New Roman" w:hAnsi="Times New Roman" w:cs="Times New Roman"/>
                <w:sz w:val="20"/>
                <w:szCs w:val="20"/>
              </w:rPr>
              <w:t xml:space="preserve"> general</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list of </w:t>
            </w:r>
            <w:r w:rsidRPr="0087588A">
              <w:rPr>
                <w:rFonts w:ascii="Times New Roman" w:hAnsi="Times New Roman" w:cs="Times New Roman"/>
                <w:spacing w:val="-1"/>
                <w:sz w:val="20"/>
                <w:szCs w:val="20"/>
              </w:rPr>
              <w:t>Patient</w:t>
            </w:r>
            <w:r w:rsidRPr="0087588A">
              <w:rPr>
                <w:rFonts w:ascii="Times New Roman" w:hAnsi="Times New Roman" w:cs="Times New Roman"/>
                <w:spacing w:val="37"/>
                <w:sz w:val="20"/>
                <w:szCs w:val="20"/>
              </w:rPr>
              <w:t xml:space="preserve"> </w:t>
            </w:r>
            <w:r w:rsidRPr="0087588A">
              <w:rPr>
                <w:rFonts w:ascii="Times New Roman" w:hAnsi="Times New Roman" w:cs="Times New Roman"/>
                <w:spacing w:val="-1"/>
                <w:sz w:val="20"/>
                <w:szCs w:val="20"/>
              </w:rPr>
              <w:lastRenderedPageBreak/>
              <w:t>Selection/Worklist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features;</w:t>
            </w:r>
            <w:r w:rsidRPr="0087588A">
              <w:rPr>
                <w:rFonts w:ascii="Times New Roman" w:hAnsi="Times New Roman" w:cs="Times New Roman"/>
                <w:sz w:val="20"/>
                <w:szCs w:val="20"/>
              </w:rPr>
              <w:t xml:space="preserve"> section</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5.5,</w:t>
            </w:r>
            <w:r w:rsidRPr="0087588A">
              <w:rPr>
                <w:rFonts w:ascii="Times New Roman" w:hAnsi="Times New Roman" w:cs="Times New Roman"/>
                <w:spacing w:val="49"/>
                <w:sz w:val="20"/>
                <w:szCs w:val="20"/>
              </w:rPr>
              <w:t xml:space="preserve"> </w:t>
            </w:r>
            <w:r w:rsidRPr="0087588A">
              <w:rPr>
                <w:rFonts w:ascii="Times New Roman" w:hAnsi="Times New Roman" w:cs="Times New Roman"/>
                <w:spacing w:val="-1"/>
                <w:sz w:val="20"/>
                <w:szCs w:val="20"/>
              </w:rPr>
              <w:t>added/corrected</w:t>
            </w:r>
            <w:r w:rsidRPr="0087588A">
              <w:rPr>
                <w:rFonts w:ascii="Times New Roman" w:hAnsi="Times New Roman" w:cs="Times New Roman"/>
                <w:sz w:val="20"/>
                <w:szCs w:val="20"/>
              </w:rPr>
              <w:t xml:space="preserve"> content related to</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automatic</w:t>
            </w:r>
            <w:r w:rsidRPr="0087588A">
              <w:rPr>
                <w:rFonts w:ascii="Times New Roman" w:hAnsi="Times New Roman" w:cs="Times New Roman"/>
                <w:spacing w:val="39"/>
                <w:sz w:val="20"/>
                <w:szCs w:val="20"/>
              </w:rPr>
              <w:t xml:space="preserve"> </w:t>
            </w:r>
            <w:r w:rsidRPr="0087588A">
              <w:rPr>
                <w:rFonts w:ascii="Times New Roman" w:hAnsi="Times New Roman" w:cs="Times New Roman"/>
                <w:sz w:val="20"/>
                <w:szCs w:val="20"/>
              </w:rPr>
              <w:t xml:space="preserve">stay </w:t>
            </w:r>
            <w:r w:rsidRPr="0087588A">
              <w:rPr>
                <w:rFonts w:ascii="Times New Roman" w:hAnsi="Times New Roman" w:cs="Times New Roman"/>
                <w:spacing w:val="-1"/>
                <w:sz w:val="20"/>
                <w:szCs w:val="20"/>
              </w:rPr>
              <w:t>dismissal</w:t>
            </w:r>
            <w:r w:rsidRPr="0087588A">
              <w:rPr>
                <w:rFonts w:ascii="Times New Roman" w:hAnsi="Times New Roman" w:cs="Times New Roman"/>
                <w:sz w:val="20"/>
                <w:szCs w:val="20"/>
              </w:rPr>
              <w:t xml:space="preserve"> and </w:t>
            </w:r>
            <w:r w:rsidRPr="0087588A">
              <w:rPr>
                <w:rFonts w:ascii="Times New Roman" w:hAnsi="Times New Roman" w:cs="Times New Roman"/>
                <w:spacing w:val="-1"/>
                <w:sz w:val="20"/>
                <w:szCs w:val="20"/>
              </w:rPr>
              <w:t>Dismissal</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41"/>
                <w:sz w:val="20"/>
                <w:szCs w:val="20"/>
              </w:rPr>
              <w:t xml:space="preserve"> </w:t>
            </w:r>
            <w:r w:rsidRPr="0087588A">
              <w:rPr>
                <w:rFonts w:ascii="Times New Roman" w:hAnsi="Times New Roman" w:cs="Times New Roman"/>
                <w:sz w:val="20"/>
                <w:szCs w:val="20"/>
              </w:rPr>
              <w:t xml:space="preserve">screen, </w:t>
            </w:r>
            <w:r w:rsidRPr="0087588A">
              <w:rPr>
                <w:rFonts w:ascii="Times New Roman" w:hAnsi="Times New Roman" w:cs="Times New Roman"/>
                <w:spacing w:val="-1"/>
                <w:sz w:val="20"/>
                <w:szCs w:val="20"/>
              </w:rPr>
              <w:t>corrected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overriding</w:t>
            </w:r>
            <w:r w:rsidRPr="0087588A">
              <w:rPr>
                <w:rFonts w:ascii="Times New Roman" w:hAnsi="Times New Roman" w:cs="Times New Roman"/>
                <w:sz w:val="20"/>
                <w:szCs w:val="20"/>
              </w:rPr>
              <w:t xml:space="preserve"> of automatic</w:t>
            </w:r>
            <w:r w:rsidRPr="0087588A">
              <w:rPr>
                <w:rFonts w:ascii="Times New Roman" w:hAnsi="Times New Roman" w:cs="Times New Roman"/>
                <w:spacing w:val="29"/>
                <w:sz w:val="20"/>
                <w:szCs w:val="20"/>
              </w:rPr>
              <w:t xml:space="preserve"> </w:t>
            </w:r>
            <w:r w:rsidRPr="0087588A">
              <w:rPr>
                <w:rFonts w:ascii="Times New Roman" w:hAnsi="Times New Roman" w:cs="Times New Roman"/>
                <w:spacing w:val="-1"/>
                <w:sz w:val="20"/>
                <w:szCs w:val="20"/>
              </w:rPr>
              <w:t>dismissal</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job</w:t>
            </w:r>
            <w:r w:rsidRPr="0087588A">
              <w:rPr>
                <w:rFonts w:ascii="Times New Roman" w:hAnsi="Times New Roman" w:cs="Times New Roman"/>
                <w:sz w:val="20"/>
                <w:szCs w:val="20"/>
              </w:rPr>
              <w:t xml:space="preserve"> by </w:t>
            </w:r>
            <w:r w:rsidRPr="0087588A">
              <w:rPr>
                <w:rFonts w:ascii="Times New Roman" w:hAnsi="Times New Roman" w:cs="Times New Roman"/>
                <w:spacing w:val="-1"/>
                <w:sz w:val="20"/>
                <w:szCs w:val="20"/>
              </w:rPr>
              <w:t>Dismissal Administration;</w:t>
            </w:r>
            <w:r w:rsidRPr="0087588A">
              <w:rPr>
                <w:rFonts w:ascii="Times New Roman" w:hAnsi="Times New Roman" w:cs="Times New Roman"/>
                <w:sz w:val="20"/>
                <w:szCs w:val="20"/>
              </w:rPr>
              <w:t xml:space="preserve"> section </w:t>
            </w:r>
            <w:r w:rsidRPr="0087588A">
              <w:rPr>
                <w:rFonts w:ascii="Times New Roman" w:hAnsi="Times New Roman" w:cs="Times New Roman"/>
                <w:spacing w:val="-1"/>
                <w:sz w:val="20"/>
                <w:szCs w:val="20"/>
              </w:rPr>
              <w:t>12</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(throughout</w:t>
            </w:r>
            <w:r w:rsidRPr="0087588A">
              <w:rPr>
                <w:rFonts w:ascii="Times New Roman" w:hAnsi="Times New Roman" w:cs="Times New Roman"/>
                <w:spacing w:val="45"/>
                <w:sz w:val="20"/>
                <w:szCs w:val="20"/>
              </w:rPr>
              <w:t xml:space="preserve"> </w:t>
            </w:r>
            <w:r w:rsidRPr="0087588A">
              <w:rPr>
                <w:rFonts w:ascii="Times New Roman" w:hAnsi="Times New Roman" w:cs="Times New Roman"/>
                <w:sz w:val="20"/>
                <w:szCs w:val="20"/>
              </w:rPr>
              <w:t xml:space="preserve">Reports), </w:t>
            </w:r>
            <w:r w:rsidRPr="0087588A">
              <w:rPr>
                <w:rFonts w:ascii="Times New Roman" w:hAnsi="Times New Roman" w:cs="Times New Roman"/>
                <w:spacing w:val="-1"/>
                <w:sz w:val="20"/>
                <w:szCs w:val="20"/>
              </w:rPr>
              <w:t>inserted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 xml:space="preserve">details </w:t>
            </w:r>
            <w:r w:rsidRPr="0087588A">
              <w:rPr>
                <w:rFonts w:ascii="Times New Roman" w:hAnsi="Times New Roman" w:cs="Times New Roman"/>
                <w:sz w:val="20"/>
                <w:szCs w:val="20"/>
              </w:rPr>
              <w:t xml:space="preserve">re: sorting </w:t>
            </w:r>
            <w:r w:rsidRPr="0087588A">
              <w:rPr>
                <w:rFonts w:ascii="Times New Roman" w:hAnsi="Times New Roman" w:cs="Times New Roman"/>
                <w:spacing w:val="-1"/>
                <w:sz w:val="20"/>
                <w:szCs w:val="20"/>
              </w:rPr>
              <w:t>order</w:t>
            </w:r>
            <w:r w:rsidRPr="0087588A">
              <w:rPr>
                <w:rFonts w:ascii="Times New Roman" w:hAnsi="Times New Roman" w:cs="Times New Roman"/>
                <w:spacing w:val="33"/>
                <w:sz w:val="20"/>
                <w:szCs w:val="20"/>
              </w:rPr>
              <w:t xml:space="preserve"> </w:t>
            </w:r>
            <w:r w:rsidRPr="0087588A">
              <w:rPr>
                <w:rFonts w:ascii="Times New Roman" w:hAnsi="Times New Roman" w:cs="Times New Roman"/>
                <w:sz w:val="20"/>
                <w:szCs w:val="20"/>
              </w:rPr>
              <w:t xml:space="preserve">with </w:t>
            </w:r>
            <w:r w:rsidRPr="0087588A">
              <w:rPr>
                <w:rFonts w:ascii="Times New Roman" w:hAnsi="Times New Roman" w:cs="Times New Roman"/>
                <w:spacing w:val="-1"/>
                <w:sz w:val="20"/>
                <w:szCs w:val="20"/>
              </w:rPr>
              <w:t>observation reviews.</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To support </w:t>
            </w:r>
            <w:r w:rsidRPr="0087588A">
              <w:rPr>
                <w:rFonts w:ascii="Times New Roman" w:hAnsi="Times New Roman" w:cs="Times New Roman"/>
                <w:spacing w:val="-1"/>
              </w:rPr>
              <w:t>changes</w:t>
            </w:r>
            <w:r w:rsidRPr="0087588A">
              <w:rPr>
                <w:rFonts w:ascii="Times New Roman" w:hAnsi="Times New Roman" w:cs="Times New Roman"/>
              </w:rPr>
              <w:t xml:space="preserve"> in screens related</w:t>
            </w:r>
            <w:r w:rsidRPr="0087588A">
              <w:rPr>
                <w:rFonts w:ascii="Times New Roman" w:hAnsi="Times New Roman" w:cs="Times New Roman"/>
                <w:spacing w:val="-1"/>
              </w:rPr>
              <w:t xml:space="preserve"> </w:t>
            </w:r>
            <w:r w:rsidRPr="0087588A">
              <w:rPr>
                <w:rFonts w:ascii="Times New Roman" w:hAnsi="Times New Roman" w:cs="Times New Roman"/>
              </w:rPr>
              <w:t>to Section 508</w:t>
            </w:r>
            <w:r w:rsidRPr="0087588A">
              <w:rPr>
                <w:rFonts w:ascii="Times New Roman" w:hAnsi="Times New Roman" w:cs="Times New Roman"/>
                <w:spacing w:val="-2"/>
              </w:rPr>
              <w:t xml:space="preserve"> </w:t>
            </w:r>
            <w:r w:rsidRPr="0087588A">
              <w:rPr>
                <w:rFonts w:ascii="Times New Roman" w:hAnsi="Times New Roman" w:cs="Times New Roman"/>
                <w:spacing w:val="-1"/>
              </w:rPr>
              <w:t>compliance,</w:t>
            </w:r>
            <w:r w:rsidRPr="0087588A">
              <w:rPr>
                <w:rFonts w:ascii="Times New Roman" w:hAnsi="Times New Roman" w:cs="Times New Roman"/>
              </w:rPr>
              <w:t xml:space="preserve"> a note and a</w:t>
            </w:r>
            <w:r w:rsidRPr="0087588A">
              <w:rPr>
                <w:rFonts w:ascii="Times New Roman" w:hAnsi="Times New Roman" w:cs="Times New Roman"/>
                <w:spacing w:val="-1"/>
              </w:rPr>
              <w:t xml:space="preserve"> </w:t>
            </w:r>
            <w:r w:rsidRPr="0087588A">
              <w:rPr>
                <w:rFonts w:ascii="Times New Roman" w:hAnsi="Times New Roman" w:cs="Times New Roman"/>
              </w:rPr>
              <w:t>new</w:t>
            </w:r>
            <w:r w:rsidRPr="0087588A">
              <w:rPr>
                <w:rFonts w:ascii="Times New Roman" w:hAnsi="Times New Roman" w:cs="Times New Roman"/>
                <w:spacing w:val="29"/>
              </w:rPr>
              <w:t xml:space="preserve"> </w:t>
            </w:r>
            <w:r w:rsidRPr="0087588A">
              <w:rPr>
                <w:rFonts w:ascii="Times New Roman" w:hAnsi="Times New Roman" w:cs="Times New Roman"/>
              </w:rPr>
              <w:t xml:space="preserve">Fig. 62 were added to </w:t>
            </w:r>
            <w:r w:rsidRPr="0087588A">
              <w:rPr>
                <w:rFonts w:ascii="Times New Roman" w:hAnsi="Times New Roman" w:cs="Times New Roman"/>
                <w:spacing w:val="-1"/>
              </w:rPr>
              <w:t>section</w:t>
            </w:r>
            <w:r w:rsidRPr="0087588A">
              <w:rPr>
                <w:rFonts w:ascii="Times New Roman" w:hAnsi="Times New Roman" w:cs="Times New Roman"/>
              </w:rPr>
              <w:t xml:space="preserve"> 8.</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 xml:space="preserve">Mike </w:t>
            </w:r>
            <w:proofErr w:type="spellStart"/>
            <w:r w:rsidRPr="0087588A">
              <w:rPr>
                <w:rFonts w:ascii="Times New Roman" w:hAnsi="Times New Roman" w:cs="Times New Roman"/>
                <w:spacing w:val="-1"/>
              </w:rPr>
              <w:t>Chmielewski</w:t>
            </w:r>
            <w:proofErr w:type="spellEnd"/>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3/28/2013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1.7</w:t>
            </w:r>
          </w:p>
        </w:tc>
        <w:tc>
          <w:tcPr>
            <w:tcW w:w="2297" w:type="pct"/>
          </w:tcPr>
          <w:p w:rsidR="00626F9A" w:rsidRPr="0087588A" w:rsidRDefault="00626F9A" w:rsidP="00367C20">
            <w:pPr>
              <w:pStyle w:val="TableParagraph"/>
              <w:ind w:right="684"/>
              <w:rPr>
                <w:rFonts w:ascii="Times New Roman" w:hAnsi="Times New Roman" w:cs="Times New Roman"/>
                <w:sz w:val="20"/>
                <w:szCs w:val="20"/>
              </w:rPr>
            </w:pPr>
            <w:r w:rsidRPr="0087588A">
              <w:rPr>
                <w:rFonts w:ascii="Times New Roman" w:hAnsi="Times New Roman" w:cs="Times New Roman"/>
                <w:sz w:val="20"/>
                <w:szCs w:val="20"/>
              </w:rPr>
              <w:t>Highlighted changes reflect updates per customer feedback:</w:t>
            </w:r>
          </w:p>
          <w:p w:rsidR="00626F9A" w:rsidRPr="0087588A" w:rsidRDefault="00626F9A" w:rsidP="00626F9A">
            <w:pPr>
              <w:pStyle w:val="TableParagraph"/>
              <w:ind w:left="-102" w:right="264"/>
              <w:rPr>
                <w:rFonts w:ascii="Times New Roman" w:hAnsi="Times New Roman" w:cs="Times New Roman"/>
                <w:sz w:val="20"/>
                <w:szCs w:val="20"/>
              </w:rPr>
            </w:pPr>
            <w:r w:rsidRPr="0087588A">
              <w:rPr>
                <w:rFonts w:ascii="Times New Roman" w:hAnsi="Times New Roman" w:cs="Times New Roman"/>
                <w:sz w:val="20"/>
                <w:szCs w:val="20"/>
              </w:rPr>
              <w:t xml:space="preserve">Made changes to cover </w:t>
            </w:r>
            <w:r w:rsidRPr="0087588A">
              <w:rPr>
                <w:rFonts w:ascii="Times New Roman" w:hAnsi="Times New Roman" w:cs="Times New Roman"/>
                <w:spacing w:val="-1"/>
                <w:sz w:val="20"/>
                <w:szCs w:val="20"/>
              </w:rPr>
              <w:t>page</w:t>
            </w:r>
            <w:r w:rsidRPr="0087588A">
              <w:rPr>
                <w:rFonts w:ascii="Times New Roman" w:hAnsi="Times New Roman" w:cs="Times New Roman"/>
                <w:sz w:val="20"/>
                <w:szCs w:val="20"/>
              </w:rPr>
              <w:t xml:space="preserve"> to </w:t>
            </w:r>
            <w:r w:rsidRPr="0087588A">
              <w:rPr>
                <w:rFonts w:ascii="Times New Roman" w:hAnsi="Times New Roman" w:cs="Times New Roman"/>
                <w:spacing w:val="-1"/>
                <w:sz w:val="20"/>
                <w:szCs w:val="20"/>
              </w:rPr>
              <w:t>denote</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 xml:space="preserve">v1.1.14.0, </w:t>
            </w:r>
            <w:r w:rsidRPr="0087588A">
              <w:rPr>
                <w:rFonts w:ascii="Times New Roman" w:hAnsi="Times New Roman" w:cs="Times New Roman"/>
                <w:spacing w:val="-1"/>
                <w:sz w:val="20"/>
                <w:szCs w:val="20"/>
              </w:rPr>
              <w:t>Increment</w:t>
            </w:r>
            <w:r w:rsidRPr="0087588A">
              <w:rPr>
                <w:rFonts w:ascii="Times New Roman" w:hAnsi="Times New Roman" w:cs="Times New Roman"/>
                <w:sz w:val="20"/>
                <w:szCs w:val="20"/>
              </w:rPr>
              <w:t xml:space="preserve"> 6</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added to </w:t>
            </w:r>
            <w:r w:rsidRPr="0087588A">
              <w:rPr>
                <w:rFonts w:ascii="Times New Roman" w:hAnsi="Times New Roman" w:cs="Times New Roman"/>
                <w:spacing w:val="-1"/>
                <w:sz w:val="20"/>
                <w:szCs w:val="20"/>
              </w:rPr>
              <w:t>cover</w:t>
            </w:r>
            <w:r w:rsidRPr="0087588A">
              <w:rPr>
                <w:rFonts w:ascii="Times New Roman" w:hAnsi="Times New Roman" w:cs="Times New Roman"/>
                <w:sz w:val="20"/>
                <w:szCs w:val="20"/>
              </w:rPr>
              <w:t xml:space="preserve"> page,</w:t>
            </w:r>
            <w:r w:rsidRPr="0087588A">
              <w:rPr>
                <w:rFonts w:ascii="Times New Roman" w:hAnsi="Times New Roman" w:cs="Times New Roman"/>
                <w:spacing w:val="23"/>
                <w:sz w:val="20"/>
                <w:szCs w:val="20"/>
              </w:rPr>
              <w:t xml:space="preserve"> </w:t>
            </w:r>
            <w:r w:rsidRPr="0087588A">
              <w:rPr>
                <w:rFonts w:ascii="Times New Roman" w:hAnsi="Times New Roman" w:cs="Times New Roman"/>
                <w:spacing w:val="-1"/>
                <w:sz w:val="20"/>
                <w:szCs w:val="20"/>
              </w:rPr>
              <w:t>Increment</w:t>
            </w:r>
            <w:r w:rsidRPr="0087588A">
              <w:rPr>
                <w:rFonts w:ascii="Times New Roman" w:hAnsi="Times New Roman" w:cs="Times New Roman"/>
                <w:sz w:val="20"/>
                <w:szCs w:val="20"/>
              </w:rPr>
              <w:t xml:space="preserve"> 6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from footers,</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5.3 to </w:t>
            </w:r>
            <w:r w:rsidRPr="0087588A">
              <w:rPr>
                <w:rFonts w:ascii="Times New Roman" w:hAnsi="Times New Roman" w:cs="Times New Roman"/>
                <w:spacing w:val="-1"/>
                <w:sz w:val="20"/>
                <w:szCs w:val="20"/>
              </w:rPr>
              <w:t>clarify</w:t>
            </w:r>
            <w:r w:rsidRPr="0087588A">
              <w:rPr>
                <w:rFonts w:ascii="Times New Roman" w:hAnsi="Times New Roman" w:cs="Times New Roman"/>
                <w:sz w:val="20"/>
                <w:szCs w:val="20"/>
              </w:rPr>
              <w:t xml:space="preserve"> initial</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default</w:t>
            </w:r>
            <w:r w:rsidRPr="0087588A">
              <w:rPr>
                <w:rFonts w:ascii="Times New Roman" w:hAnsi="Times New Roman" w:cs="Times New Roman"/>
                <w:spacing w:val="23"/>
                <w:sz w:val="20"/>
                <w:szCs w:val="20"/>
              </w:rPr>
              <w:t xml:space="preserve"> </w:t>
            </w:r>
            <w:r w:rsidRPr="0087588A">
              <w:rPr>
                <w:rFonts w:ascii="Times New Roman" w:hAnsi="Times New Roman" w:cs="Times New Roman"/>
                <w:sz w:val="20"/>
                <w:szCs w:val="20"/>
              </w:rPr>
              <w:t>when the new</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user </w:t>
            </w:r>
            <w:r w:rsidRPr="0087588A">
              <w:rPr>
                <w:rFonts w:ascii="Times New Roman" w:hAnsi="Times New Roman" w:cs="Times New Roman"/>
                <w:spacing w:val="-1"/>
                <w:sz w:val="20"/>
                <w:szCs w:val="20"/>
              </w:rPr>
              <w:t>first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logs</w:t>
            </w:r>
            <w:r w:rsidRPr="0087588A">
              <w:rPr>
                <w:rFonts w:ascii="Times New Roman" w:hAnsi="Times New Roman" w:cs="Times New Roman"/>
                <w:sz w:val="20"/>
                <w:szCs w:val="20"/>
              </w:rPr>
              <w:t xml:space="preserve"> in to </w:t>
            </w:r>
            <w:r w:rsidRPr="0087588A">
              <w:rPr>
                <w:rFonts w:ascii="Times New Roman" w:hAnsi="Times New Roman" w:cs="Times New Roman"/>
                <w:spacing w:val="-1"/>
                <w:sz w:val="20"/>
                <w:szCs w:val="20"/>
              </w:rPr>
              <w:t>NUMI,</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updated Fig.</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63 to keep the caption with </w:t>
            </w:r>
            <w:r w:rsidRPr="0087588A">
              <w:rPr>
                <w:rFonts w:ascii="Times New Roman" w:hAnsi="Times New Roman" w:cs="Times New Roman"/>
                <w:spacing w:val="-1"/>
                <w:sz w:val="20"/>
                <w:szCs w:val="20"/>
              </w:rPr>
              <w:t>the</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 xml:space="preserve">figure,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12.2 updated to</w:t>
            </w:r>
            <w:r w:rsidRPr="0087588A">
              <w:rPr>
                <w:rFonts w:ascii="Times New Roman" w:hAnsi="Times New Roman" w:cs="Times New Roman"/>
                <w:spacing w:val="-1"/>
                <w:sz w:val="20"/>
                <w:szCs w:val="20"/>
              </w:rPr>
              <w:t xml:space="preserve"> explain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that</w:t>
            </w:r>
            <w:r w:rsidRPr="0087588A">
              <w:rPr>
                <w:rFonts w:ascii="Times New Roman" w:hAnsi="Times New Roman" w:cs="Times New Roman"/>
                <w:spacing w:val="27"/>
                <w:sz w:val="20"/>
                <w:szCs w:val="20"/>
              </w:rPr>
              <w:t xml:space="preserve"> </w:t>
            </w:r>
            <w:r w:rsidRPr="0087588A">
              <w:rPr>
                <w:rFonts w:ascii="Times New Roman" w:hAnsi="Times New Roman" w:cs="Times New Roman"/>
                <w:spacing w:val="-1"/>
                <w:sz w:val="20"/>
                <w:szCs w:val="20"/>
              </w:rPr>
              <w:t>CERMe</w:t>
            </w:r>
            <w:r w:rsidRPr="0087588A">
              <w:rPr>
                <w:rFonts w:ascii="Times New Roman" w:hAnsi="Times New Roman" w:cs="Times New Roman"/>
                <w:sz w:val="20"/>
                <w:szCs w:val="20"/>
              </w:rPr>
              <w:t xml:space="preserve"> Review </w:t>
            </w:r>
            <w:r w:rsidRPr="0087588A">
              <w:rPr>
                <w:rFonts w:ascii="Times New Roman" w:hAnsi="Times New Roman" w:cs="Times New Roman"/>
                <w:spacing w:val="-1"/>
                <w:sz w:val="20"/>
                <w:szCs w:val="20"/>
              </w:rPr>
              <w:t>Types</w:t>
            </w:r>
            <w:r w:rsidRPr="0087588A">
              <w:rPr>
                <w:rFonts w:ascii="Times New Roman" w:hAnsi="Times New Roman" w:cs="Times New Roman"/>
                <w:sz w:val="20"/>
                <w:szCs w:val="20"/>
              </w:rPr>
              <w:t xml:space="preserve"> display</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inside</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 xml:space="preserve">selection </w:t>
            </w:r>
            <w:r w:rsidRPr="0087588A">
              <w:rPr>
                <w:rFonts w:ascii="Times New Roman" w:hAnsi="Times New Roman" w:cs="Times New Roman"/>
                <w:spacing w:val="-1"/>
                <w:sz w:val="20"/>
                <w:szCs w:val="20"/>
              </w:rPr>
              <w:t>box,</w:t>
            </w:r>
            <w:r w:rsidRPr="0087588A">
              <w:rPr>
                <w:rFonts w:ascii="Times New Roman" w:hAnsi="Times New Roman" w:cs="Times New Roman"/>
                <w:sz w:val="20"/>
                <w:szCs w:val="20"/>
              </w:rPr>
              <w:t xml:space="preserve"> updated </w:t>
            </w:r>
            <w:r w:rsidRPr="0087588A">
              <w:rPr>
                <w:rFonts w:ascii="Times New Roman" w:hAnsi="Times New Roman" w:cs="Times New Roman"/>
                <w:spacing w:val="-1"/>
                <w:sz w:val="20"/>
                <w:szCs w:val="20"/>
              </w:rPr>
              <w:t>link</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for</w:t>
            </w:r>
            <w:r w:rsidRPr="0087588A">
              <w:rPr>
                <w:rFonts w:ascii="Times New Roman" w:hAnsi="Times New Roman" w:cs="Times New Roman"/>
                <w:sz w:val="20"/>
                <w:szCs w:val="20"/>
              </w:rPr>
              <w:t xml:space="preserve"> OQSV </w:t>
            </w:r>
            <w:r w:rsidRPr="0087588A">
              <w:rPr>
                <w:rFonts w:ascii="Times New Roman" w:hAnsi="Times New Roman" w:cs="Times New Roman"/>
                <w:spacing w:val="-1"/>
                <w:sz w:val="20"/>
                <w:szCs w:val="20"/>
              </w:rPr>
              <w:t>home</w:t>
            </w:r>
            <w:r w:rsidRPr="0087588A">
              <w:rPr>
                <w:rFonts w:ascii="Times New Roman" w:hAnsi="Times New Roman" w:cs="Times New Roman"/>
                <w:spacing w:val="30"/>
                <w:sz w:val="20"/>
                <w:szCs w:val="20"/>
              </w:rPr>
              <w:t xml:space="preserve"> </w:t>
            </w:r>
            <w:r w:rsidRPr="0087588A">
              <w:rPr>
                <w:rFonts w:ascii="Times New Roman" w:hAnsi="Times New Roman" w:cs="Times New Roman"/>
                <w:sz w:val="20"/>
                <w:szCs w:val="20"/>
              </w:rPr>
              <w:t xml:space="preserve">page on p. 17.1, added </w:t>
            </w:r>
            <w:r w:rsidRPr="0087588A">
              <w:rPr>
                <w:rFonts w:ascii="Times New Roman" w:hAnsi="Times New Roman" w:cs="Times New Roman"/>
                <w:spacing w:val="-1"/>
                <w:sz w:val="20"/>
                <w:szCs w:val="20"/>
              </w:rPr>
              <w:t>link</w:t>
            </w:r>
            <w:r w:rsidRPr="0087588A">
              <w:rPr>
                <w:rFonts w:ascii="Times New Roman" w:hAnsi="Times New Roman" w:cs="Times New Roman"/>
                <w:sz w:val="20"/>
                <w:szCs w:val="20"/>
              </w:rPr>
              <w:t xml:space="preserve"> to VistA </w:t>
            </w:r>
            <w:r w:rsidRPr="0087588A">
              <w:rPr>
                <w:rFonts w:ascii="Times New Roman" w:hAnsi="Times New Roman" w:cs="Times New Roman"/>
                <w:spacing w:val="-1"/>
                <w:sz w:val="20"/>
                <w:szCs w:val="20"/>
              </w:rPr>
              <w:t>Software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Documentation</w:t>
            </w:r>
            <w:r w:rsidRPr="0087588A">
              <w:rPr>
                <w:rFonts w:ascii="Times New Roman" w:hAnsi="Times New Roman" w:cs="Times New Roman"/>
                <w:sz w:val="20"/>
                <w:szCs w:val="20"/>
              </w:rPr>
              <w:t xml:space="preserve"> Library as a</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source</w:t>
            </w:r>
            <w:r w:rsidRPr="0087588A">
              <w:rPr>
                <w:rFonts w:ascii="Times New Roman" w:hAnsi="Times New Roman" w:cs="Times New Roman"/>
                <w:spacing w:val="37"/>
                <w:sz w:val="20"/>
                <w:szCs w:val="20"/>
              </w:rPr>
              <w:t xml:space="preserve"> </w:t>
            </w:r>
            <w:r w:rsidRPr="0087588A">
              <w:rPr>
                <w:rFonts w:ascii="Times New Roman" w:hAnsi="Times New Roman" w:cs="Times New Roman"/>
                <w:sz w:val="20"/>
                <w:szCs w:val="20"/>
              </w:rPr>
              <w:t xml:space="preserve">for user </w:t>
            </w:r>
            <w:r w:rsidRPr="0087588A">
              <w:rPr>
                <w:rFonts w:ascii="Times New Roman" w:hAnsi="Times New Roman" w:cs="Times New Roman"/>
                <w:spacing w:val="-1"/>
                <w:sz w:val="20"/>
                <w:szCs w:val="20"/>
              </w:rPr>
              <w:t>documentation,</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 xml:space="preserve">section </w:t>
            </w:r>
            <w:r w:rsidRPr="0087588A">
              <w:rPr>
                <w:rFonts w:ascii="Times New Roman" w:eastAsia="Times New Roman" w:hAnsi="Times New Roman" w:cs="Times New Roman"/>
                <w:sz w:val="20"/>
                <w:szCs w:val="20"/>
              </w:rPr>
              <w:t>2.1.22 to reflect 2012.2,</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added </w:t>
            </w:r>
            <w:r w:rsidRPr="0087588A">
              <w:rPr>
                <w:rFonts w:ascii="Times New Roman" w:eastAsia="Times New Roman" w:hAnsi="Times New Roman" w:cs="Times New Roman"/>
                <w:spacing w:val="-1"/>
                <w:sz w:val="20"/>
                <w:szCs w:val="20"/>
              </w:rPr>
              <w:t>text</w:t>
            </w:r>
            <w:r w:rsidRPr="0087588A">
              <w:rPr>
                <w:rFonts w:ascii="Times New Roman" w:eastAsia="Times New Roman" w:hAnsi="Times New Roman" w:cs="Times New Roman"/>
                <w:sz w:val="20"/>
                <w:szCs w:val="20"/>
              </w:rPr>
              <w:t xml:space="preserve"> to steps in</w:t>
            </w:r>
            <w:r w:rsidRPr="0087588A">
              <w:rPr>
                <w:rFonts w:ascii="Times New Roman" w:eastAsia="Times New Roman" w:hAnsi="Times New Roman" w:cs="Times New Roman"/>
                <w:spacing w:val="23"/>
                <w:sz w:val="20"/>
                <w:szCs w:val="20"/>
              </w:rPr>
              <w:t xml:space="preserve"> </w:t>
            </w:r>
            <w:r w:rsidRPr="0087588A">
              <w:rPr>
                <w:rFonts w:ascii="Times New Roman" w:eastAsia="Times New Roman" w:hAnsi="Times New Roman" w:cs="Times New Roman"/>
                <w:sz w:val="20"/>
                <w:szCs w:val="20"/>
              </w:rPr>
              <w:t xml:space="preserve">Section 7.8,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8.11.1,</w:t>
            </w:r>
            <w:r w:rsidRPr="0087588A">
              <w:rPr>
                <w:rFonts w:ascii="Times New Roman" w:eastAsia="Times New Roman" w:hAnsi="Times New Roman" w:cs="Times New Roman"/>
                <w:spacing w:val="23"/>
                <w:sz w:val="20"/>
                <w:szCs w:val="20"/>
              </w:rPr>
              <w:t xml:space="preserve"> </w:t>
            </w:r>
            <w:proofErr w:type="spellStart"/>
            <w:r w:rsidRPr="0087588A">
              <w:rPr>
                <w:rFonts w:ascii="Times New Roman" w:eastAsia="Times New Roman" w:hAnsi="Times New Roman" w:cs="Times New Roman"/>
                <w:spacing w:val="-1"/>
                <w:sz w:val="20"/>
                <w:szCs w:val="20"/>
              </w:rPr>
              <w:t>Adm</w:t>
            </w:r>
            <w:proofErr w:type="spellEnd"/>
            <w:r w:rsidRPr="0087588A">
              <w:rPr>
                <w:rFonts w:ascii="Times New Roman" w:eastAsia="Times New Roman" w:hAnsi="Times New Roman" w:cs="Times New Roman"/>
                <w:spacing w:val="-1"/>
                <w:sz w:val="20"/>
                <w:szCs w:val="20"/>
              </w:rPr>
              <w:t>/</w:t>
            </w:r>
            <w:proofErr w:type="spellStart"/>
            <w:r w:rsidRPr="0087588A">
              <w:rPr>
                <w:rFonts w:ascii="Times New Roman" w:eastAsia="Times New Roman" w:hAnsi="Times New Roman" w:cs="Times New Roman"/>
                <w:spacing w:val="-1"/>
                <w:sz w:val="20"/>
                <w:szCs w:val="20"/>
              </w:rPr>
              <w:t>Atten</w:t>
            </w:r>
            <w:proofErr w:type="spellEnd"/>
            <w:r w:rsidRPr="0087588A">
              <w:rPr>
                <w:rFonts w:ascii="Times New Roman" w:eastAsia="Times New Roman" w:hAnsi="Times New Roman" w:cs="Times New Roman"/>
                <w:sz w:val="20"/>
                <w:szCs w:val="20"/>
              </w:rPr>
              <w:t xml:space="preserve"> MD to </w:t>
            </w:r>
            <w:r w:rsidRPr="0087588A">
              <w:rPr>
                <w:rFonts w:ascii="Times New Roman" w:eastAsia="Times New Roman" w:hAnsi="Times New Roman" w:cs="Times New Roman"/>
                <w:spacing w:val="-1"/>
                <w:sz w:val="20"/>
                <w:szCs w:val="20"/>
              </w:rPr>
              <w:t>include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parameter</w:t>
            </w:r>
            <w:r w:rsidRPr="0087588A">
              <w:rPr>
                <w:rFonts w:ascii="Times New Roman" w:eastAsia="Times New Roman" w:hAnsi="Times New Roman" w:cs="Times New Roman"/>
                <w:sz w:val="20"/>
                <w:szCs w:val="20"/>
              </w:rPr>
              <w:t xml:space="preserve"> on</w:t>
            </w:r>
            <w:r w:rsidRPr="0087588A">
              <w:rPr>
                <w:rFonts w:ascii="Times New Roman" w:eastAsia="Times New Roman" w:hAnsi="Times New Roman" w:cs="Times New Roman"/>
                <w:spacing w:val="39"/>
                <w:sz w:val="20"/>
                <w:szCs w:val="20"/>
              </w:rPr>
              <w:t xml:space="preserve"> </w:t>
            </w:r>
            <w:r w:rsidRPr="0087588A">
              <w:rPr>
                <w:rFonts w:ascii="Times New Roman" w:eastAsia="Times New Roman" w:hAnsi="Times New Roman" w:cs="Times New Roman"/>
                <w:spacing w:val="-1"/>
                <w:sz w:val="20"/>
                <w:szCs w:val="20"/>
              </w:rPr>
              <w:t>name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entry/format,</w:t>
            </w:r>
            <w:r w:rsidRPr="0087588A">
              <w:rPr>
                <w:rFonts w:ascii="Times New Roman" w:eastAsia="Times New Roman" w:hAnsi="Times New Roman" w:cs="Times New Roman"/>
                <w:sz w:val="20"/>
                <w:szCs w:val="20"/>
              </w:rPr>
              <w:t xml:space="preserve"> text about </w:t>
            </w:r>
            <w:r w:rsidRPr="0087588A">
              <w:rPr>
                <w:rFonts w:ascii="Times New Roman" w:eastAsia="Times New Roman" w:hAnsi="Times New Roman" w:cs="Times New Roman"/>
                <w:spacing w:val="-1"/>
                <w:sz w:val="20"/>
                <w:szCs w:val="20"/>
              </w:rPr>
              <w:t>duplicate</w:t>
            </w:r>
            <w:r w:rsidRPr="0087588A">
              <w:rPr>
                <w:rFonts w:ascii="Times New Roman" w:eastAsia="Times New Roman" w:hAnsi="Times New Roman" w:cs="Times New Roman"/>
                <w:spacing w:val="41"/>
                <w:sz w:val="20"/>
                <w:szCs w:val="20"/>
              </w:rPr>
              <w:t xml:space="preserve"> </w:t>
            </w:r>
            <w:r w:rsidRPr="0087588A">
              <w:rPr>
                <w:rFonts w:ascii="Times New Roman" w:eastAsia="Times New Roman" w:hAnsi="Times New Roman" w:cs="Times New Roman"/>
                <w:spacing w:val="-1"/>
                <w:sz w:val="20"/>
                <w:szCs w:val="20"/>
              </w:rPr>
              <w:t>names</w:t>
            </w:r>
            <w:r w:rsidRPr="0087588A">
              <w:rPr>
                <w:rFonts w:ascii="Times New Roman" w:eastAsia="Times New Roman" w:hAnsi="Times New Roman" w:cs="Times New Roman"/>
                <w:sz w:val="20"/>
                <w:szCs w:val="20"/>
              </w:rPr>
              <w:t xml:space="preserve"> entry/no </w:t>
            </w:r>
            <w:r w:rsidRPr="0087588A">
              <w:rPr>
                <w:rFonts w:ascii="Times New Roman" w:eastAsia="Times New Roman" w:hAnsi="Times New Roman" w:cs="Times New Roman"/>
                <w:spacing w:val="-1"/>
                <w:sz w:val="20"/>
                <w:szCs w:val="20"/>
              </w:rPr>
              <w:t xml:space="preserve">titles/characters </w:t>
            </w:r>
            <w:r w:rsidRPr="0087588A">
              <w:rPr>
                <w:rFonts w:ascii="Times New Roman" w:eastAsia="Times New Roman" w:hAnsi="Times New Roman" w:cs="Times New Roman"/>
                <w:sz w:val="20"/>
                <w:szCs w:val="20"/>
              </w:rPr>
              <w:t>limit,</w:t>
            </w:r>
            <w:r w:rsidRPr="0087588A">
              <w:rPr>
                <w:rFonts w:ascii="Times New Roman" w:eastAsia="Times New Roman" w:hAnsi="Times New Roman" w:cs="Times New Roman"/>
                <w:spacing w:val="37"/>
                <w:sz w:val="20"/>
                <w:szCs w:val="20"/>
              </w:rPr>
              <w:t xml:space="preserve"> </w:t>
            </w:r>
            <w:r w:rsidRPr="0087588A">
              <w:rPr>
                <w:rFonts w:ascii="Times New Roman" w:eastAsia="Times New Roman" w:hAnsi="Times New Roman" w:cs="Times New Roman"/>
                <w:sz w:val="20"/>
                <w:szCs w:val="20"/>
              </w:rPr>
              <w:t xml:space="preserve">updated </w:t>
            </w:r>
            <w:r w:rsidRPr="0087588A">
              <w:rPr>
                <w:rFonts w:ascii="Times New Roman" w:eastAsia="Times New Roman" w:hAnsi="Times New Roman" w:cs="Times New Roman"/>
                <w:spacing w:val="-1"/>
                <w:sz w:val="20"/>
                <w:szCs w:val="20"/>
              </w:rPr>
              <w:t xml:space="preserve">reason </w:t>
            </w:r>
            <w:r w:rsidRPr="0087588A">
              <w:rPr>
                <w:rFonts w:ascii="Times New Roman" w:eastAsia="Times New Roman" w:hAnsi="Times New Roman" w:cs="Times New Roman"/>
                <w:sz w:val="20"/>
                <w:szCs w:val="20"/>
              </w:rPr>
              <w:t>codes in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Appendix D and E.</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Also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 21 to add Modify </w:t>
            </w:r>
            <w:r w:rsidRPr="0087588A">
              <w:rPr>
                <w:rFonts w:ascii="Times New Roman" w:eastAsia="Times New Roman" w:hAnsi="Times New Roman" w:cs="Times New Roman"/>
                <w:spacing w:val="-1"/>
                <w:sz w:val="20"/>
                <w:szCs w:val="20"/>
              </w:rPr>
              <w:t>button,</w:t>
            </w:r>
            <w:r w:rsidRPr="0087588A">
              <w:rPr>
                <w:rFonts w:ascii="Times New Roman" w:eastAsia="Times New Roman" w:hAnsi="Times New Roman" w:cs="Times New Roman"/>
                <w:spacing w:val="24"/>
                <w:sz w:val="20"/>
                <w:szCs w:val="20"/>
              </w:rPr>
              <w:t xml:space="preserve"> </w:t>
            </w:r>
            <w:r w:rsidRPr="0087588A">
              <w:rPr>
                <w:rFonts w:ascii="Times New Roman" w:eastAsia="Times New Roman" w:hAnsi="Times New Roman" w:cs="Times New Roman"/>
                <w:sz w:val="20"/>
                <w:szCs w:val="20"/>
              </w:rPr>
              <w:t>updated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23 to no </w:t>
            </w:r>
            <w:r w:rsidRPr="0087588A">
              <w:rPr>
                <w:rFonts w:ascii="Times New Roman" w:eastAsia="Times New Roman" w:hAnsi="Times New Roman" w:cs="Times New Roman"/>
                <w:spacing w:val="-1"/>
                <w:sz w:val="20"/>
                <w:szCs w:val="20"/>
              </w:rPr>
              <w:t>longer</w:t>
            </w:r>
            <w:r w:rsidRPr="0087588A">
              <w:rPr>
                <w:rFonts w:ascii="Times New Roman" w:eastAsia="Times New Roman" w:hAnsi="Times New Roman" w:cs="Times New Roman"/>
                <w:sz w:val="20"/>
                <w:szCs w:val="20"/>
              </w:rPr>
              <w:t xml:space="preserve"> show </w:t>
            </w:r>
            <w:r w:rsidRPr="0087588A">
              <w:rPr>
                <w:rFonts w:ascii="Times New Roman" w:eastAsia="Times New Roman" w:hAnsi="Times New Roman" w:cs="Times New Roman"/>
                <w:spacing w:val="-1"/>
                <w:sz w:val="20"/>
                <w:szCs w:val="20"/>
              </w:rPr>
              <w:t>cancel</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button,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 51,</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updated 53 to show</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 xml:space="preserve">new </w:t>
            </w:r>
            <w:r w:rsidRPr="0087588A">
              <w:rPr>
                <w:rFonts w:ascii="Times New Roman" w:eastAsia="Times New Roman" w:hAnsi="Times New Roman" w:cs="Times New Roman"/>
                <w:spacing w:val="-1"/>
                <w:sz w:val="20"/>
                <w:szCs w:val="20"/>
              </w:rPr>
              <w:t xml:space="preserve">criteria, </w:t>
            </w:r>
            <w:r w:rsidRPr="0087588A">
              <w:rPr>
                <w:rFonts w:ascii="Times New Roman" w:eastAsia="Times New Roman" w:hAnsi="Times New Roman" w:cs="Times New Roman"/>
                <w:sz w:val="20"/>
                <w:szCs w:val="20"/>
              </w:rPr>
              <w:t xml:space="preserve">updated </w:t>
            </w:r>
            <w:r w:rsidRPr="0087588A">
              <w:rPr>
                <w:rFonts w:ascii="Times New Roman" w:eastAsia="Times New Roman" w:hAnsi="Times New Roman" w:cs="Times New Roman"/>
                <w:spacing w:val="-1"/>
                <w:sz w:val="20"/>
                <w:szCs w:val="20"/>
              </w:rPr>
              <w:t>Figs.</w:t>
            </w:r>
            <w:r w:rsidRPr="0087588A">
              <w:rPr>
                <w:rFonts w:ascii="Times New Roman" w:eastAsia="Times New Roman" w:hAnsi="Times New Roman" w:cs="Times New Roman"/>
                <w:sz w:val="20"/>
                <w:szCs w:val="20"/>
              </w:rPr>
              <w:t xml:space="preserve"> 58 &amp; 59 to reflect</w:t>
            </w:r>
            <w:r w:rsidRPr="0087588A">
              <w:rPr>
                <w:rFonts w:ascii="Times New Roman" w:eastAsia="Times New Roman" w:hAnsi="Times New Roman" w:cs="Times New Roman"/>
                <w:spacing w:val="24"/>
                <w:sz w:val="20"/>
                <w:szCs w:val="20"/>
              </w:rPr>
              <w:t xml:space="preserve"> </w:t>
            </w:r>
            <w:r w:rsidRPr="0087588A">
              <w:rPr>
                <w:rFonts w:ascii="Times New Roman" w:eastAsia="Times New Roman" w:hAnsi="Times New Roman" w:cs="Times New Roman"/>
                <w:spacing w:val="-1"/>
                <w:sz w:val="20"/>
                <w:szCs w:val="20"/>
              </w:rPr>
              <w:t>current</w:t>
            </w:r>
            <w:r w:rsidRPr="0087588A">
              <w:rPr>
                <w:rFonts w:ascii="Times New Roman" w:eastAsia="Times New Roman" w:hAnsi="Times New Roman" w:cs="Times New Roman"/>
                <w:sz w:val="20"/>
                <w:szCs w:val="20"/>
              </w:rPr>
              <w:t xml:space="preserve"> 2012.2 criteria,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68 to</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show reason</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code </w:t>
            </w:r>
            <w:r w:rsidRPr="0087588A">
              <w:rPr>
                <w:rFonts w:ascii="Times New Roman" w:eastAsia="Times New Roman" w:hAnsi="Times New Roman" w:cs="Times New Roman"/>
                <w:spacing w:val="-1"/>
                <w:sz w:val="20"/>
                <w:szCs w:val="20"/>
              </w:rPr>
              <w:t>example,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updated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Fig.75 to</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 xml:space="preserve">include </w:t>
            </w:r>
            <w:r w:rsidRPr="0087588A">
              <w:rPr>
                <w:rFonts w:ascii="Times New Roman" w:eastAsia="Times New Roman" w:hAnsi="Times New Roman" w:cs="Times New Roman"/>
                <w:spacing w:val="-1"/>
                <w:sz w:val="20"/>
                <w:szCs w:val="20"/>
              </w:rPr>
              <w:t>physician’s</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name</w:t>
            </w:r>
            <w:r w:rsidRPr="0087588A">
              <w:rPr>
                <w:rFonts w:ascii="Times New Roman" w:eastAsia="Times New Roman" w:hAnsi="Times New Roman" w:cs="Times New Roman"/>
                <w:sz w:val="20"/>
                <w:szCs w:val="20"/>
              </w:rPr>
              <w:t xml:space="preserve"> and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pacing w:val="-1"/>
                <w:sz w:val="20"/>
                <w:szCs w:val="20"/>
              </w:rPr>
              <w:t>format</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guidelines,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105 to no </w:t>
            </w:r>
            <w:r w:rsidRPr="0087588A">
              <w:rPr>
                <w:rFonts w:ascii="Times New Roman" w:eastAsia="Times New Roman" w:hAnsi="Times New Roman" w:cs="Times New Roman"/>
                <w:spacing w:val="-1"/>
                <w:sz w:val="20"/>
                <w:szCs w:val="20"/>
              </w:rPr>
              <w:t>longer</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show cancel</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button,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pacing w:val="-1"/>
                <w:sz w:val="20"/>
                <w:szCs w:val="20"/>
              </w:rPr>
              <w:t>176</w:t>
            </w:r>
            <w:r w:rsidRPr="0087588A">
              <w:rPr>
                <w:rFonts w:ascii="Times New Roman" w:eastAsia="Times New Roman" w:hAnsi="Times New Roman" w:cs="Times New Roman"/>
                <w:sz w:val="20"/>
                <w:szCs w:val="20"/>
              </w:rPr>
              <w:t xml:space="preserve"> to keep</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 xml:space="preserve">the </w:t>
            </w:r>
            <w:r w:rsidRPr="0087588A">
              <w:rPr>
                <w:rFonts w:ascii="Times New Roman" w:eastAsia="Times New Roman" w:hAnsi="Times New Roman" w:cs="Times New Roman"/>
                <w:spacing w:val="-1"/>
                <w:sz w:val="20"/>
                <w:szCs w:val="20"/>
              </w:rPr>
              <w:t>caption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with the </w:t>
            </w:r>
            <w:r w:rsidRPr="0087588A">
              <w:rPr>
                <w:rFonts w:ascii="Times New Roman" w:eastAsia="Times New Roman" w:hAnsi="Times New Roman" w:cs="Times New Roman"/>
                <w:spacing w:val="-1"/>
                <w:sz w:val="20"/>
                <w:szCs w:val="20"/>
              </w:rPr>
              <w:t>figure</w:t>
            </w:r>
            <w:r w:rsidRPr="0087588A">
              <w:rPr>
                <w:rFonts w:ascii="Times New Roman" w:hAnsi="Times New Roman" w:cs="Times New Roman"/>
                <w:spacing w:val="-1"/>
                <w:sz w:val="20"/>
                <w:szCs w:val="20"/>
              </w:rPr>
              <w:t>.</w:t>
            </w:r>
          </w:p>
        </w:tc>
        <w:tc>
          <w:tcPr>
            <w:tcW w:w="1212" w:type="pct"/>
          </w:tcPr>
          <w:p w:rsidR="00F819C0" w:rsidRPr="0087588A" w:rsidRDefault="00626F9A" w:rsidP="00626F9A">
            <w:pPr>
              <w:pStyle w:val="TableText"/>
              <w:rPr>
                <w:rFonts w:ascii="Times New Roman" w:hAnsi="Times New Roman" w:cs="Times New Roman"/>
                <w:spacing w:val="-1"/>
              </w:rPr>
            </w:pPr>
            <w:r w:rsidRPr="0087588A">
              <w:rPr>
                <w:rFonts w:ascii="Times New Roman" w:hAnsi="Times New Roman" w:cs="Times New Roman"/>
              </w:rPr>
              <w:t xml:space="preserve">Mike </w:t>
            </w:r>
            <w:proofErr w:type="spellStart"/>
            <w:r w:rsidRPr="0087588A">
              <w:rPr>
                <w:rFonts w:ascii="Times New Roman" w:hAnsi="Times New Roman" w:cs="Times New Roman"/>
                <w:spacing w:val="-1"/>
              </w:rPr>
              <w:t>Chmielewski</w:t>
            </w:r>
            <w:proofErr w:type="spellEnd"/>
            <w:r w:rsidRPr="0087588A">
              <w:rPr>
                <w:rFonts w:ascii="Times New Roman" w:hAnsi="Times New Roman" w:cs="Times New Roman"/>
                <w:spacing w:val="-1"/>
              </w:rPr>
              <w:t>,</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Eric </w:t>
            </w:r>
            <w:proofErr w:type="spellStart"/>
            <w:r w:rsidRPr="0087588A">
              <w:rPr>
                <w:rFonts w:ascii="Times New Roman" w:hAnsi="Times New Roman" w:cs="Times New Roman"/>
              </w:rPr>
              <w:t>Dahlenburg</w:t>
            </w:r>
            <w:proofErr w:type="spellEnd"/>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05/03/2013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1.8</w:t>
            </w:r>
          </w:p>
        </w:tc>
        <w:tc>
          <w:tcPr>
            <w:tcW w:w="2297" w:type="pct"/>
          </w:tcPr>
          <w:p w:rsidR="00626F9A" w:rsidRPr="0087588A" w:rsidRDefault="00626F9A" w:rsidP="00626F9A">
            <w:pPr>
              <w:pStyle w:val="TableParagraph"/>
              <w:ind w:right="684"/>
              <w:rPr>
                <w:rFonts w:ascii="Times New Roman" w:eastAsia="Times New Roman" w:hAnsi="Times New Roman" w:cs="Times New Roman"/>
                <w:sz w:val="20"/>
                <w:szCs w:val="20"/>
              </w:rPr>
            </w:pPr>
            <w:r w:rsidRPr="0087588A">
              <w:rPr>
                <w:rFonts w:ascii="Times New Roman" w:hAnsi="Times New Roman" w:cs="Times New Roman"/>
                <w:spacing w:val="-1"/>
                <w:sz w:val="20"/>
                <w:szCs w:val="20"/>
              </w:rPr>
              <w:t xml:space="preserve">Highlighted </w:t>
            </w:r>
            <w:r w:rsidRPr="0087588A">
              <w:rPr>
                <w:rFonts w:ascii="Times New Roman" w:hAnsi="Times New Roman" w:cs="Times New Roman"/>
                <w:sz w:val="20"/>
                <w:szCs w:val="20"/>
              </w:rPr>
              <w:t xml:space="preserve">changes </w:t>
            </w:r>
            <w:r w:rsidRPr="0087588A">
              <w:rPr>
                <w:rFonts w:ascii="Times New Roman" w:hAnsi="Times New Roman" w:cs="Times New Roman"/>
                <w:spacing w:val="-1"/>
                <w:sz w:val="20"/>
                <w:szCs w:val="20"/>
              </w:rPr>
              <w:t>reflect</w:t>
            </w:r>
            <w:r w:rsidRPr="0087588A">
              <w:rPr>
                <w:rFonts w:ascii="Times New Roman" w:hAnsi="Times New Roman" w:cs="Times New Roman"/>
                <w:sz w:val="20"/>
                <w:szCs w:val="20"/>
              </w:rPr>
              <w:t xml:space="preserve"> </w:t>
            </w:r>
            <w:r w:rsidR="00E93937" w:rsidRPr="0087588A">
              <w:rPr>
                <w:rFonts w:ascii="Times New Roman" w:hAnsi="Times New Roman" w:cs="Times New Roman"/>
                <w:spacing w:val="-1"/>
                <w:sz w:val="20"/>
                <w:szCs w:val="20"/>
              </w:rPr>
              <w:t>updates</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per</w:t>
            </w:r>
            <w:r w:rsidRPr="0087588A">
              <w:rPr>
                <w:rFonts w:ascii="Times New Roman" w:hAnsi="Times New Roman" w:cs="Times New Roman"/>
                <w:spacing w:val="45"/>
                <w:sz w:val="20"/>
                <w:szCs w:val="20"/>
              </w:rPr>
              <w:t xml:space="preserve"> </w:t>
            </w:r>
            <w:r w:rsidRPr="0087588A">
              <w:rPr>
                <w:rFonts w:ascii="Times New Roman" w:hAnsi="Times New Roman" w:cs="Times New Roman"/>
                <w:spacing w:val="-1"/>
                <w:sz w:val="20"/>
                <w:szCs w:val="20"/>
              </w:rPr>
              <w:t>customer</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feedback:</w:t>
            </w:r>
          </w:p>
          <w:p w:rsidR="00626F9A" w:rsidRPr="0087588A" w:rsidRDefault="00626F9A" w:rsidP="00626F9A">
            <w:pPr>
              <w:pStyle w:val="TableParagraph"/>
              <w:ind w:right="122"/>
              <w:rPr>
                <w:rFonts w:ascii="Times New Roman" w:hAnsi="Times New Roman" w:cs="Times New Roman"/>
                <w:sz w:val="20"/>
                <w:szCs w:val="20"/>
              </w:rPr>
            </w:pPr>
            <w:r w:rsidRPr="0087588A">
              <w:rPr>
                <w:rFonts w:ascii="Times New Roman" w:eastAsia="Times New Roman" w:hAnsi="Times New Roman" w:cs="Times New Roman"/>
                <w:sz w:val="20"/>
                <w:szCs w:val="20"/>
              </w:rPr>
              <w:t xml:space="preserve">Deleted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2.1.3 and Fig 2, </w:t>
            </w:r>
            <w:r w:rsidRPr="0087588A">
              <w:rPr>
                <w:rFonts w:ascii="Times New Roman" w:eastAsia="Times New Roman" w:hAnsi="Times New Roman" w:cs="Times New Roman"/>
                <w:spacing w:val="-1"/>
                <w:sz w:val="20"/>
                <w:szCs w:val="20"/>
              </w:rPr>
              <w:t>deleted</w:t>
            </w:r>
            <w:r w:rsidRPr="0087588A">
              <w:rPr>
                <w:rFonts w:ascii="Times New Roman" w:eastAsia="Times New Roman" w:hAnsi="Times New Roman" w:cs="Times New Roman"/>
                <w:sz w:val="20"/>
                <w:szCs w:val="20"/>
              </w:rPr>
              <w:t xml:space="preserve"> the</w:t>
            </w:r>
            <w:r w:rsidRPr="0087588A">
              <w:rPr>
                <w:rFonts w:ascii="Times New Roman" w:eastAsia="Times New Roman" w:hAnsi="Times New Roman" w:cs="Times New Roman"/>
                <w:spacing w:val="24"/>
                <w:sz w:val="20"/>
                <w:szCs w:val="20"/>
              </w:rPr>
              <w:t xml:space="preserve"> </w:t>
            </w:r>
            <w:r w:rsidRPr="0087588A">
              <w:rPr>
                <w:rFonts w:ascii="Times New Roman" w:eastAsia="Times New Roman" w:hAnsi="Times New Roman" w:cs="Times New Roman"/>
                <w:sz w:val="20"/>
                <w:szCs w:val="20"/>
              </w:rPr>
              <w:t xml:space="preserve">paragraph </w:t>
            </w:r>
            <w:r w:rsidRPr="0087588A">
              <w:rPr>
                <w:rFonts w:ascii="Times New Roman" w:eastAsia="Times New Roman" w:hAnsi="Times New Roman" w:cs="Times New Roman"/>
                <w:spacing w:val="-1"/>
                <w:sz w:val="20"/>
                <w:szCs w:val="20"/>
              </w:rPr>
              <w:t>describing</w:t>
            </w:r>
            <w:r w:rsidRPr="0087588A">
              <w:rPr>
                <w:rFonts w:ascii="Times New Roman" w:eastAsia="Times New Roman" w:hAnsi="Times New Roman" w:cs="Times New Roman"/>
                <w:sz w:val="20"/>
                <w:szCs w:val="20"/>
              </w:rPr>
              <w:t xml:space="preserve"> ellipses </w:t>
            </w:r>
            <w:r w:rsidRPr="0087588A">
              <w:rPr>
                <w:rFonts w:ascii="Times New Roman" w:eastAsia="Times New Roman" w:hAnsi="Times New Roman" w:cs="Times New Roman"/>
                <w:spacing w:val="-1"/>
                <w:sz w:val="20"/>
                <w:szCs w:val="20"/>
              </w:rPr>
              <w:t>operation</w:t>
            </w:r>
            <w:r w:rsidRPr="0087588A">
              <w:rPr>
                <w:rFonts w:ascii="Times New Roman" w:eastAsia="Times New Roman" w:hAnsi="Times New Roman" w:cs="Times New Roman"/>
                <w:sz w:val="20"/>
                <w:szCs w:val="20"/>
              </w:rPr>
              <w:t xml:space="preserve"> and</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pacing w:val="-1"/>
                <w:sz w:val="20"/>
                <w:szCs w:val="20"/>
              </w:rPr>
              <w:t>original</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19, updated</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figure 23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21), </w:t>
            </w:r>
            <w:r w:rsidRPr="0087588A">
              <w:rPr>
                <w:rFonts w:ascii="Times New Roman" w:eastAsia="Times New Roman" w:hAnsi="Times New Roman" w:cs="Times New Roman"/>
                <w:spacing w:val="-1"/>
                <w:sz w:val="20"/>
                <w:szCs w:val="20"/>
              </w:rPr>
              <w:t>changed</w:t>
            </w:r>
            <w:r w:rsidRPr="0087588A">
              <w:rPr>
                <w:rFonts w:ascii="Times New Roman" w:eastAsia="Times New Roman" w:hAnsi="Times New Roman" w:cs="Times New Roman"/>
                <w:sz w:val="20"/>
                <w:szCs w:val="20"/>
              </w:rPr>
              <w:t xml:space="preserve"> Figure 26</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(now Fig 24) to have</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an “</w:t>
            </w:r>
            <w:r w:rsidRPr="0087588A">
              <w:rPr>
                <w:rFonts w:ascii="Times New Roman" w:eastAsia="Times New Roman" w:hAnsi="Times New Roman" w:cs="Times New Roman"/>
                <w:spacing w:val="-1"/>
                <w:sz w:val="20"/>
                <w:szCs w:val="20"/>
              </w:rPr>
              <w:t xml:space="preserve">All” </w:t>
            </w:r>
            <w:r w:rsidRPr="0087588A">
              <w:rPr>
                <w:rFonts w:ascii="Times New Roman" w:eastAsia="Times New Roman" w:hAnsi="Times New Roman" w:cs="Times New Roman"/>
                <w:sz w:val="20"/>
                <w:szCs w:val="20"/>
              </w:rPr>
              <w:t xml:space="preserve">option and </w:t>
            </w:r>
            <w:r w:rsidRPr="0087588A">
              <w:rPr>
                <w:rFonts w:ascii="Times New Roman" w:eastAsia="Times New Roman" w:hAnsi="Times New Roman" w:cs="Times New Roman"/>
                <w:spacing w:val="-1"/>
                <w:sz w:val="20"/>
                <w:szCs w:val="20"/>
              </w:rPr>
              <w:t>changed</w:t>
            </w:r>
            <w:r w:rsidRPr="0087588A">
              <w:rPr>
                <w:rFonts w:ascii="Times New Roman" w:eastAsia="Times New Roman" w:hAnsi="Times New Roman" w:cs="Times New Roman"/>
                <w:sz w:val="20"/>
                <w:szCs w:val="20"/>
              </w:rPr>
              <w:t xml:space="preserve"> text</w:t>
            </w:r>
            <w:r w:rsidRPr="0087588A">
              <w:rPr>
                <w:rFonts w:ascii="Times New Roman" w:eastAsia="Times New Roman" w:hAnsi="Times New Roman" w:cs="Times New Roman"/>
                <w:spacing w:val="20"/>
                <w:sz w:val="20"/>
                <w:szCs w:val="20"/>
              </w:rPr>
              <w:t xml:space="preserve"> </w:t>
            </w:r>
            <w:r w:rsidRPr="0087588A">
              <w:rPr>
                <w:rFonts w:ascii="Times New Roman" w:eastAsia="Times New Roman" w:hAnsi="Times New Roman" w:cs="Times New Roman"/>
                <w:spacing w:val="-1"/>
                <w:sz w:val="20"/>
                <w:szCs w:val="20"/>
              </w:rPr>
              <w:t>correspondingly,</w:t>
            </w:r>
            <w:r w:rsidRPr="0087588A">
              <w:rPr>
                <w:rFonts w:ascii="Times New Roman" w:eastAsia="Times New Roman" w:hAnsi="Times New Roman" w:cs="Times New Roman"/>
                <w:sz w:val="20"/>
                <w:szCs w:val="20"/>
              </w:rPr>
              <w:t xml:space="preserve"> section</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2.1.22 – Updated all</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 xml:space="preserve">incorrect </w:t>
            </w:r>
            <w:r w:rsidRPr="0087588A">
              <w:rPr>
                <w:rFonts w:ascii="Times New Roman" w:eastAsia="Times New Roman" w:hAnsi="Times New Roman" w:cs="Times New Roman"/>
                <w:spacing w:val="-1"/>
                <w:sz w:val="20"/>
                <w:szCs w:val="20"/>
              </w:rPr>
              <w:t>uses</w:t>
            </w:r>
            <w:r w:rsidRPr="0087588A">
              <w:rPr>
                <w:rFonts w:ascii="Times New Roman" w:eastAsia="Times New Roman" w:hAnsi="Times New Roman" w:cs="Times New Roman"/>
                <w:sz w:val="20"/>
                <w:szCs w:val="20"/>
              </w:rPr>
              <w:t xml:space="preserve"> of "</w:t>
            </w:r>
            <w:r w:rsidR="00D51EB4" w:rsidRPr="0087588A">
              <w:rPr>
                <w:rFonts w:ascii="Times New Roman" w:eastAsia="Times New Roman" w:hAnsi="Times New Roman" w:cs="Times New Roman"/>
                <w:sz w:val="20"/>
                <w:szCs w:val="20"/>
              </w:rPr>
              <w:t>CERMe</w:t>
            </w:r>
            <w:r w:rsidRPr="0087588A">
              <w:rPr>
                <w:rFonts w:ascii="Times New Roman" w:eastAsia="Times New Roman" w:hAnsi="Times New Roman" w:cs="Times New Roman"/>
                <w:sz w:val="20"/>
                <w:szCs w:val="20"/>
              </w:rPr>
              <w:t>, deleted</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step 4 of</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section 5.4.5</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and </w:t>
            </w:r>
            <w:r w:rsidRPr="0087588A">
              <w:rPr>
                <w:rFonts w:ascii="Times New Roman" w:eastAsia="Times New Roman" w:hAnsi="Times New Roman" w:cs="Times New Roman"/>
                <w:spacing w:val="-1"/>
                <w:sz w:val="20"/>
                <w:szCs w:val="20"/>
              </w:rPr>
              <w:t xml:space="preserve">original </w:t>
            </w:r>
            <w:r w:rsidRPr="0087588A">
              <w:rPr>
                <w:rFonts w:ascii="Times New Roman" w:eastAsia="Times New Roman" w:hAnsi="Times New Roman" w:cs="Times New Roman"/>
                <w:sz w:val="20"/>
                <w:szCs w:val="20"/>
              </w:rPr>
              <w:t>Fig 28,</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added text</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to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5.4.5</w:t>
            </w:r>
            <w:r w:rsidRPr="0087588A">
              <w:rPr>
                <w:rFonts w:ascii="Times New Roman" w:eastAsia="Times New Roman" w:hAnsi="Times New Roman" w:cs="Times New Roman"/>
                <w:sz w:val="20"/>
                <w:szCs w:val="20"/>
              </w:rPr>
              <w:t xml:space="preserve"> to </w:t>
            </w:r>
            <w:r w:rsidRPr="0087588A">
              <w:rPr>
                <w:rFonts w:ascii="Times New Roman" w:eastAsia="Times New Roman" w:hAnsi="Times New Roman" w:cs="Times New Roman"/>
                <w:spacing w:val="-1"/>
                <w:sz w:val="20"/>
                <w:szCs w:val="20"/>
              </w:rPr>
              <w:t>clarify</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Filter</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selection</w:t>
            </w:r>
            <w:r w:rsidRPr="0087588A">
              <w:rPr>
                <w:rFonts w:ascii="Times New Roman" w:eastAsia="Times New Roman" w:hAnsi="Times New Roman" w:cs="Times New Roman"/>
                <w:spacing w:val="55"/>
                <w:sz w:val="20"/>
                <w:szCs w:val="20"/>
              </w:rPr>
              <w:t xml:space="preserve"> </w:t>
            </w:r>
            <w:r w:rsidRPr="0087588A">
              <w:rPr>
                <w:rFonts w:ascii="Times New Roman" w:eastAsia="Times New Roman" w:hAnsi="Times New Roman" w:cs="Times New Roman"/>
                <w:sz w:val="20"/>
                <w:szCs w:val="20"/>
              </w:rPr>
              <w:t xml:space="preserve">criteria </w:t>
            </w:r>
            <w:r w:rsidRPr="0087588A">
              <w:rPr>
                <w:rFonts w:ascii="Times New Roman" w:eastAsia="Times New Roman" w:hAnsi="Times New Roman" w:cs="Times New Roman"/>
                <w:spacing w:val="-1"/>
                <w:sz w:val="20"/>
                <w:szCs w:val="20"/>
              </w:rPr>
              <w:t>“All</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68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Fig</w:t>
            </w:r>
            <w:r w:rsidRPr="0087588A">
              <w:rPr>
                <w:rFonts w:ascii="Times New Roman" w:eastAsia="Times New Roman" w:hAnsi="Times New Roman" w:cs="Times New Roman"/>
                <w:sz w:val="20"/>
                <w:szCs w:val="20"/>
              </w:rPr>
              <w:t xml:space="preserve"> 65), </w:t>
            </w:r>
            <w:r w:rsidRPr="0087588A">
              <w:rPr>
                <w:rFonts w:ascii="Times New Roman" w:eastAsia="Times New Roman" w:hAnsi="Times New Roman" w:cs="Times New Roman"/>
                <w:spacing w:val="-1"/>
                <w:sz w:val="20"/>
                <w:szCs w:val="20"/>
              </w:rPr>
              <w:t>corrected</w:t>
            </w:r>
            <w:r w:rsidRPr="0087588A">
              <w:rPr>
                <w:rFonts w:ascii="Times New Roman" w:eastAsia="Times New Roman" w:hAnsi="Times New Roman" w:cs="Times New Roman"/>
                <w:spacing w:val="31"/>
                <w:sz w:val="20"/>
                <w:szCs w:val="20"/>
              </w:rPr>
              <w:t xml:space="preserve"> </w:t>
            </w:r>
            <w:r w:rsidRPr="0087588A">
              <w:rPr>
                <w:rFonts w:ascii="Times New Roman" w:eastAsia="Times New Roman" w:hAnsi="Times New Roman" w:cs="Times New Roman"/>
                <w:spacing w:val="-1"/>
                <w:sz w:val="20"/>
                <w:szCs w:val="20"/>
              </w:rPr>
              <w:t>capitalization</w:t>
            </w:r>
            <w:r w:rsidRPr="0087588A">
              <w:rPr>
                <w:rFonts w:ascii="Times New Roman" w:eastAsia="Times New Roman" w:hAnsi="Times New Roman" w:cs="Times New Roman"/>
                <w:sz w:val="20"/>
                <w:szCs w:val="20"/>
              </w:rPr>
              <w:t xml:space="preserve"> of </w:t>
            </w:r>
            <w:r w:rsidRPr="0087588A">
              <w:rPr>
                <w:rFonts w:ascii="Times New Roman" w:eastAsia="Times New Roman" w:hAnsi="Times New Roman" w:cs="Times New Roman"/>
                <w:spacing w:val="-1"/>
                <w:sz w:val="20"/>
                <w:szCs w:val="20"/>
              </w:rPr>
              <w:t>figure</w:t>
            </w:r>
            <w:r w:rsidRPr="0087588A">
              <w:rPr>
                <w:rFonts w:ascii="Times New Roman" w:eastAsia="Times New Roman" w:hAnsi="Times New Roman" w:cs="Times New Roman"/>
                <w:sz w:val="20"/>
                <w:szCs w:val="20"/>
              </w:rPr>
              <w:t xml:space="preserve"> title, </w:t>
            </w:r>
            <w:r w:rsidRPr="0087588A">
              <w:rPr>
                <w:rFonts w:ascii="Times New Roman" w:eastAsia="Times New Roman" w:hAnsi="Times New Roman" w:cs="Times New Roman"/>
                <w:spacing w:val="-1"/>
                <w:sz w:val="20"/>
                <w:szCs w:val="20"/>
              </w:rPr>
              <w:t>moved</w:t>
            </w:r>
            <w:r w:rsidRPr="0087588A">
              <w:rPr>
                <w:rFonts w:ascii="Times New Roman" w:eastAsia="Times New Roman" w:hAnsi="Times New Roman" w:cs="Times New Roman"/>
                <w:sz w:val="20"/>
                <w:szCs w:val="20"/>
              </w:rPr>
              <w:t xml:space="preserve"> Fig 63 to</w:t>
            </w:r>
            <w:r w:rsidRPr="0087588A">
              <w:rPr>
                <w:rFonts w:ascii="Times New Roman" w:eastAsia="Times New Roman" w:hAnsi="Times New Roman" w:cs="Times New Roman"/>
                <w:spacing w:val="39"/>
                <w:sz w:val="20"/>
                <w:szCs w:val="20"/>
              </w:rPr>
              <w:t xml:space="preserve"> </w:t>
            </w:r>
            <w:r w:rsidRPr="0087588A">
              <w:rPr>
                <w:rFonts w:ascii="Times New Roman" w:eastAsia="Times New Roman" w:hAnsi="Times New Roman" w:cs="Times New Roman"/>
                <w:sz w:val="20"/>
                <w:szCs w:val="20"/>
              </w:rPr>
              <w:t xml:space="preserve">section 8.3 </w:t>
            </w:r>
            <w:r w:rsidRPr="0087588A">
              <w:rPr>
                <w:rFonts w:ascii="Times New Roman" w:eastAsia="Times New Roman" w:hAnsi="Times New Roman" w:cs="Times New Roman"/>
                <w:spacing w:val="-1"/>
                <w:sz w:val="20"/>
                <w:szCs w:val="20"/>
              </w:rPr>
              <w:t>and</w:t>
            </w:r>
            <w:r w:rsidRPr="0087588A">
              <w:rPr>
                <w:rFonts w:ascii="Times New Roman" w:eastAsia="Times New Roman" w:hAnsi="Times New Roman" w:cs="Times New Roman"/>
                <w:sz w:val="20"/>
                <w:szCs w:val="20"/>
              </w:rPr>
              <w:t xml:space="preserve"> changed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Fig 63 to 65</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(now Fig 62),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 70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Fig 73),</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updated Fig </w:t>
            </w:r>
            <w:r w:rsidRPr="0087588A">
              <w:rPr>
                <w:rFonts w:ascii="Times New Roman" w:eastAsia="Times New Roman" w:hAnsi="Times New Roman" w:cs="Times New Roman"/>
                <w:sz w:val="20"/>
                <w:szCs w:val="20"/>
              </w:rPr>
              <w:lastRenderedPageBreak/>
              <w:t>79 (now</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76), updated Fig 104 (now Fig 101),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text</w:t>
            </w:r>
            <w:r w:rsidRPr="0087588A">
              <w:rPr>
                <w:rFonts w:ascii="Times New Roman" w:eastAsia="Times New Roman" w:hAnsi="Times New Roman" w:cs="Times New Roman"/>
                <w:sz w:val="20"/>
                <w:szCs w:val="20"/>
              </w:rPr>
              <w:t xml:space="preserve"> in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12</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for all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reports</w:t>
            </w:r>
            <w:r w:rsidRPr="0087588A">
              <w:rPr>
                <w:rFonts w:ascii="Times New Roman" w:eastAsia="Times New Roman" w:hAnsi="Times New Roman" w:cs="Times New Roman"/>
                <w:sz w:val="20"/>
                <w:szCs w:val="20"/>
              </w:rPr>
              <w:t xml:space="preserve"> where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the </w:t>
            </w:r>
            <w:r w:rsidRPr="0087588A">
              <w:rPr>
                <w:rFonts w:ascii="Times New Roman" w:eastAsia="Times New Roman" w:hAnsi="Times New Roman" w:cs="Times New Roman"/>
                <w:spacing w:val="-1"/>
                <w:sz w:val="20"/>
                <w:szCs w:val="20"/>
              </w:rPr>
              <w:t>manual</w:t>
            </w:r>
            <w:r w:rsidRPr="0087588A">
              <w:rPr>
                <w:rFonts w:ascii="Times New Roman" w:eastAsia="Times New Roman" w:hAnsi="Times New Roman" w:cs="Times New Roman"/>
                <w:sz w:val="20"/>
                <w:szCs w:val="20"/>
              </w:rPr>
              <w:t xml:space="preserve"> has</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pacing w:val="-1"/>
                <w:sz w:val="20"/>
                <w:szCs w:val="20"/>
              </w:rPr>
              <w:t>PRINT</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REPORT</w:t>
            </w:r>
            <w:r w:rsidRPr="0087588A">
              <w:rPr>
                <w:rFonts w:ascii="Times New Roman" w:eastAsia="Times New Roman" w:hAnsi="Times New Roman" w:cs="Times New Roman"/>
                <w:sz w:val="20"/>
                <w:szCs w:val="20"/>
              </w:rPr>
              <w:t xml:space="preserve"> preview whereas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application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only has Print </w:t>
            </w:r>
            <w:r w:rsidRPr="0087588A">
              <w:rPr>
                <w:rFonts w:ascii="Times New Roman" w:eastAsia="Times New Roman" w:hAnsi="Times New Roman" w:cs="Times New Roman"/>
                <w:spacing w:val="-1"/>
                <w:sz w:val="20"/>
                <w:szCs w:val="20"/>
              </w:rPr>
              <w:t>Preview</w:t>
            </w:r>
            <w:r w:rsidRPr="0087588A">
              <w:rPr>
                <w:rFonts w:ascii="Times New Roman" w:eastAsia="Times New Roman" w:hAnsi="Times New Roman" w:cs="Times New Roman"/>
                <w:sz w:val="20"/>
                <w:szCs w:val="20"/>
              </w:rPr>
              <w:t xml:space="preserve"> as a</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choice and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z w:val="20"/>
                <w:szCs w:val="20"/>
              </w:rPr>
              <w:t xml:space="preserve"> text </w:t>
            </w:r>
            <w:r w:rsidRPr="0087588A">
              <w:rPr>
                <w:rFonts w:ascii="Times New Roman" w:eastAsia="Times New Roman" w:hAnsi="Times New Roman" w:cs="Times New Roman"/>
                <w:spacing w:val="-1"/>
                <w:sz w:val="20"/>
                <w:szCs w:val="20"/>
              </w:rPr>
              <w:t>where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 xml:space="preserve">needed </w:t>
            </w:r>
            <w:r w:rsidRPr="0087588A">
              <w:rPr>
                <w:rFonts w:ascii="Times New Roman" w:eastAsia="Times New Roman" w:hAnsi="Times New Roman" w:cs="Times New Roman"/>
                <w:sz w:val="20"/>
                <w:szCs w:val="20"/>
              </w:rPr>
              <w:t xml:space="preserve">such </w:t>
            </w:r>
            <w:r w:rsidRPr="0087588A">
              <w:rPr>
                <w:rFonts w:ascii="Times New Roman" w:eastAsia="Times New Roman" w:hAnsi="Times New Roman" w:cs="Times New Roman"/>
                <w:spacing w:val="-1"/>
                <w:sz w:val="20"/>
                <w:szCs w:val="20"/>
              </w:rPr>
              <w:t>that</w:t>
            </w:r>
            <w:r w:rsidRPr="0087588A">
              <w:rPr>
                <w:rFonts w:ascii="Times New Roman" w:eastAsia="Times New Roman" w:hAnsi="Times New Roman" w:cs="Times New Roman"/>
                <w:spacing w:val="31"/>
                <w:sz w:val="20"/>
                <w:szCs w:val="20"/>
              </w:rPr>
              <w:t xml:space="preserve"> </w:t>
            </w:r>
            <w:r w:rsidRPr="0087588A">
              <w:rPr>
                <w:rFonts w:ascii="Times New Roman" w:eastAsia="Times New Roman" w:hAnsi="Times New Roman" w:cs="Times New Roman"/>
                <w:sz w:val="20"/>
                <w:szCs w:val="20"/>
              </w:rPr>
              <w:t xml:space="preserve">if a user </w:t>
            </w:r>
            <w:r w:rsidRPr="0087588A">
              <w:rPr>
                <w:rFonts w:ascii="Times New Roman" w:eastAsia="Times New Roman" w:hAnsi="Times New Roman" w:cs="Times New Roman"/>
                <w:spacing w:val="-1"/>
                <w:sz w:val="20"/>
                <w:szCs w:val="20"/>
              </w:rPr>
              <w:t>wants</w:t>
            </w:r>
            <w:r w:rsidRPr="0087588A">
              <w:rPr>
                <w:rFonts w:ascii="Times New Roman" w:eastAsia="Times New Roman" w:hAnsi="Times New Roman" w:cs="Times New Roman"/>
                <w:sz w:val="20"/>
                <w:szCs w:val="20"/>
              </w:rPr>
              <w:t xml:space="preserve"> to print</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it they need </w:t>
            </w:r>
            <w:r w:rsidRPr="0087588A">
              <w:rPr>
                <w:rFonts w:ascii="Times New Roman" w:eastAsia="Times New Roman" w:hAnsi="Times New Roman" w:cs="Times New Roman"/>
                <w:spacing w:val="-1"/>
                <w:sz w:val="20"/>
                <w:szCs w:val="20"/>
              </w:rPr>
              <w:t>to</w:t>
            </w:r>
            <w:r w:rsidRPr="0087588A">
              <w:rPr>
                <w:rFonts w:ascii="Times New Roman" w:eastAsia="Times New Roman" w:hAnsi="Times New Roman" w:cs="Times New Roman"/>
                <w:sz w:val="20"/>
                <w:szCs w:val="20"/>
              </w:rPr>
              <w:t xml:space="preserve"> right</w:t>
            </w:r>
            <w:r w:rsidRPr="0087588A">
              <w:rPr>
                <w:rFonts w:ascii="Times New Roman" w:eastAsia="Times New Roman" w:hAnsi="Times New Roman" w:cs="Times New Roman"/>
                <w:spacing w:val="24"/>
                <w:sz w:val="20"/>
                <w:szCs w:val="20"/>
              </w:rPr>
              <w:t xml:space="preserve"> </w:t>
            </w:r>
            <w:r w:rsidRPr="0087588A">
              <w:rPr>
                <w:rFonts w:ascii="Times New Roman" w:eastAsia="Times New Roman" w:hAnsi="Times New Roman" w:cs="Times New Roman"/>
                <w:sz w:val="20"/>
                <w:szCs w:val="20"/>
              </w:rPr>
              <w:t>click 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report</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and click print,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Fig 120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Fig</w:t>
            </w:r>
            <w:r w:rsidRPr="0087588A">
              <w:rPr>
                <w:rFonts w:ascii="Times New Roman" w:eastAsia="Times New Roman" w:hAnsi="Times New Roman" w:cs="Times New Roman"/>
                <w:sz w:val="20"/>
                <w:szCs w:val="20"/>
              </w:rPr>
              <w:t xml:space="preserve"> 117) and text</w:t>
            </w:r>
            <w:r w:rsidRPr="0087588A">
              <w:rPr>
                <w:rFonts w:ascii="Times New Roman" w:eastAsia="Times New Roman" w:hAnsi="Times New Roman" w:cs="Times New Roman"/>
                <w:spacing w:val="-1"/>
                <w:sz w:val="20"/>
                <w:szCs w:val="20"/>
              </w:rPr>
              <w:t xml:space="preserve"> referencing</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this </w:t>
            </w:r>
            <w:r w:rsidRPr="0087588A">
              <w:rPr>
                <w:rFonts w:ascii="Times New Roman" w:eastAsia="Times New Roman" w:hAnsi="Times New Roman" w:cs="Times New Roman"/>
                <w:spacing w:val="-1"/>
                <w:sz w:val="20"/>
                <w:szCs w:val="20"/>
              </w:rPr>
              <w:t>figure</w:t>
            </w:r>
            <w:r w:rsidRPr="0087588A">
              <w:rPr>
                <w:rFonts w:ascii="Times New Roman" w:eastAsia="Times New Roman" w:hAnsi="Times New Roman" w:cs="Times New Roman"/>
                <w:sz w:val="20"/>
                <w:szCs w:val="20"/>
              </w:rPr>
              <w:t xml:space="preserve"> in</w:t>
            </w:r>
            <w:r w:rsidRPr="0087588A">
              <w:rPr>
                <w:rFonts w:ascii="Times New Roman" w:eastAsia="Times New Roman" w:hAnsi="Times New Roman" w:cs="Times New Roman"/>
                <w:spacing w:val="-2"/>
                <w:sz w:val="20"/>
                <w:szCs w:val="20"/>
              </w:rPr>
              <w:t xml:space="preserve"> s</w:t>
            </w:r>
            <w:r w:rsidRPr="0087588A">
              <w:rPr>
                <w:rFonts w:ascii="Times New Roman" w:eastAsia="Times New Roman" w:hAnsi="Times New Roman" w:cs="Times New Roman"/>
                <w:sz w:val="20"/>
                <w:szCs w:val="20"/>
              </w:rPr>
              <w:t xml:space="preserve">ections </w:t>
            </w:r>
            <w:r w:rsidRPr="0087588A">
              <w:rPr>
                <w:rFonts w:ascii="Times New Roman" w:eastAsia="Times New Roman" w:hAnsi="Times New Roman" w:cs="Times New Roman"/>
                <w:spacing w:val="-1"/>
                <w:sz w:val="20"/>
                <w:szCs w:val="20"/>
              </w:rPr>
              <w:t>12.2</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12.10, section</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15, changed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to </w:t>
            </w:r>
            <w:r w:rsidRPr="0087588A">
              <w:rPr>
                <w:rFonts w:ascii="Times New Roman" w:eastAsia="Times New Roman" w:hAnsi="Times New Roman" w:cs="Times New Roman"/>
                <w:spacing w:val="-1"/>
                <w:sz w:val="20"/>
                <w:szCs w:val="20"/>
              </w:rPr>
              <w:t>Admin</w:t>
            </w:r>
            <w:r w:rsidRPr="0087588A">
              <w:rPr>
                <w:rFonts w:ascii="Times New Roman" w:eastAsia="Times New Roman" w:hAnsi="Times New Roman" w:cs="Times New Roman"/>
                <w:sz w:val="20"/>
                <w:szCs w:val="20"/>
              </w:rPr>
              <w:t xml:space="preserve"> Site to </w:t>
            </w:r>
            <w:r w:rsidRPr="0087588A">
              <w:rPr>
                <w:rFonts w:ascii="Times New Roman" w:eastAsia="Times New Roman" w:hAnsi="Times New Roman" w:cs="Times New Roman"/>
                <w:spacing w:val="-1"/>
                <w:sz w:val="20"/>
                <w:szCs w:val="20"/>
              </w:rPr>
              <w:t>Admin</w:t>
            </w:r>
            <w:r w:rsidRPr="0087588A">
              <w:rPr>
                <w:rFonts w:ascii="Times New Roman" w:eastAsia="Times New Roman" w:hAnsi="Times New Roman" w:cs="Times New Roman"/>
                <w:sz w:val="20"/>
                <w:szCs w:val="20"/>
              </w:rPr>
              <w:t xml:space="preserve"> Sites,</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updated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193, (now Fig 190)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text</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 xml:space="preserve">for step 2 </w:t>
            </w:r>
            <w:r w:rsidRPr="0087588A">
              <w:rPr>
                <w:rFonts w:ascii="Times New Roman" w:eastAsia="Times New Roman" w:hAnsi="Times New Roman" w:cs="Times New Roman"/>
                <w:spacing w:val="-1"/>
                <w:sz w:val="20"/>
                <w:szCs w:val="20"/>
              </w:rPr>
              <w:t>and</w:t>
            </w:r>
            <w:r w:rsidRPr="0087588A">
              <w:rPr>
                <w:rFonts w:ascii="Times New Roman" w:eastAsia="Times New Roman" w:hAnsi="Times New Roman" w:cs="Times New Roman"/>
                <w:sz w:val="20"/>
                <w:szCs w:val="20"/>
              </w:rPr>
              <w:t xml:space="preserve"> deleted 3.</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 xml:space="preserve">Mike </w:t>
            </w:r>
            <w:proofErr w:type="spellStart"/>
            <w:r w:rsidRPr="0087588A">
              <w:rPr>
                <w:rFonts w:ascii="Times New Roman" w:hAnsi="Times New Roman" w:cs="Times New Roman"/>
                <w:spacing w:val="-1"/>
              </w:rPr>
              <w:t>Chmielewski</w:t>
            </w:r>
            <w:proofErr w:type="spellEnd"/>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05/24/2013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1.9</w:t>
            </w:r>
          </w:p>
        </w:tc>
        <w:tc>
          <w:tcPr>
            <w:tcW w:w="2297" w:type="pct"/>
          </w:tcPr>
          <w:p w:rsidR="00626F9A" w:rsidRPr="0087588A" w:rsidRDefault="00626F9A" w:rsidP="00626F9A">
            <w:pPr>
              <w:pStyle w:val="TableParagraph"/>
              <w:ind w:right="137"/>
              <w:rPr>
                <w:rFonts w:ascii="Times New Roman" w:eastAsia="Times New Roman" w:hAnsi="Times New Roman" w:cs="Times New Roman"/>
                <w:sz w:val="20"/>
                <w:szCs w:val="20"/>
              </w:rPr>
            </w:pPr>
            <w:r w:rsidRPr="0087588A">
              <w:rPr>
                <w:rFonts w:ascii="Times New Roman" w:hAnsi="Times New Roman" w:cs="Times New Roman"/>
                <w:sz w:val="20"/>
                <w:szCs w:val="20"/>
              </w:rPr>
              <w:t>Per VA Feedback from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initial </w:t>
            </w:r>
            <w:r w:rsidRPr="0087588A">
              <w:rPr>
                <w:rFonts w:ascii="Times New Roman" w:hAnsi="Times New Roman" w:cs="Times New Roman"/>
                <w:spacing w:val="-1"/>
                <w:sz w:val="20"/>
                <w:szCs w:val="20"/>
              </w:rPr>
              <w:t>submission</w:t>
            </w:r>
            <w:r w:rsidRPr="0087588A">
              <w:rPr>
                <w:rFonts w:ascii="Times New Roman" w:hAnsi="Times New Roman" w:cs="Times New Roman"/>
                <w:sz w:val="20"/>
                <w:szCs w:val="20"/>
              </w:rPr>
              <w:t xml:space="preserve"> of</w:t>
            </w:r>
            <w:r w:rsidRPr="0087588A">
              <w:rPr>
                <w:rFonts w:ascii="Times New Roman" w:hAnsi="Times New Roman" w:cs="Times New Roman"/>
                <w:spacing w:val="29"/>
                <w:sz w:val="20"/>
                <w:szCs w:val="20"/>
              </w:rPr>
              <w:t xml:space="preserve"> </w:t>
            </w:r>
            <w:r w:rsidRPr="0087588A">
              <w:rPr>
                <w:rFonts w:ascii="Times New Roman" w:hAnsi="Times New Roman" w:cs="Times New Roman"/>
                <w:spacing w:val="-1"/>
                <w:sz w:val="20"/>
                <w:szCs w:val="20"/>
              </w:rPr>
              <w:t>Increment</w:t>
            </w:r>
            <w:r w:rsidRPr="0087588A">
              <w:rPr>
                <w:rFonts w:ascii="Times New Roman" w:hAnsi="Times New Roman" w:cs="Times New Roman"/>
                <w:sz w:val="20"/>
                <w:szCs w:val="20"/>
              </w:rPr>
              <w:t xml:space="preserve"> 6 User Guide ,</w:t>
            </w:r>
            <w:r w:rsidRPr="0087588A">
              <w:rPr>
                <w:rFonts w:ascii="Times New Roman" w:hAnsi="Times New Roman" w:cs="Times New Roman"/>
                <w:spacing w:val="-1"/>
                <w:sz w:val="20"/>
                <w:szCs w:val="20"/>
              </w:rPr>
              <w:t xml:space="preserve"> made</w:t>
            </w:r>
            <w:r w:rsidRPr="0087588A">
              <w:rPr>
                <w:rFonts w:ascii="Times New Roman" w:hAnsi="Times New Roman" w:cs="Times New Roman"/>
                <w:sz w:val="20"/>
                <w:szCs w:val="20"/>
              </w:rPr>
              <w:t xml:space="preserve"> the following</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revisions:</w:t>
            </w:r>
          </w:p>
          <w:p w:rsidR="00626F9A" w:rsidRPr="0087588A" w:rsidRDefault="00626F9A" w:rsidP="00626F9A">
            <w:pPr>
              <w:pStyle w:val="TableParagraph"/>
              <w:ind w:right="189"/>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Revised </w:t>
            </w:r>
            <w:r w:rsidRPr="0087588A">
              <w:rPr>
                <w:rFonts w:ascii="Times New Roman" w:hAnsi="Times New Roman" w:cs="Times New Roman"/>
                <w:spacing w:val="-1"/>
                <w:sz w:val="20"/>
                <w:szCs w:val="20"/>
              </w:rPr>
              <w:t>last</w:t>
            </w:r>
            <w:r w:rsidRPr="0087588A">
              <w:rPr>
                <w:rFonts w:ascii="Times New Roman" w:hAnsi="Times New Roman" w:cs="Times New Roman"/>
                <w:sz w:val="20"/>
                <w:szCs w:val="20"/>
              </w:rPr>
              <w:t xml:space="preserve"> paragraph of</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section </w:t>
            </w:r>
            <w:r w:rsidRPr="0087588A">
              <w:rPr>
                <w:rFonts w:ascii="Times New Roman" w:hAnsi="Times New Roman" w:cs="Times New Roman"/>
                <w:spacing w:val="-1"/>
                <w:sz w:val="20"/>
                <w:szCs w:val="20"/>
              </w:rPr>
              <w:t>5.4.5</w:t>
            </w:r>
            <w:r w:rsidRPr="0087588A">
              <w:rPr>
                <w:rFonts w:ascii="Times New Roman" w:hAnsi="Times New Roman" w:cs="Times New Roman"/>
                <w:sz w:val="20"/>
                <w:szCs w:val="20"/>
              </w:rPr>
              <w:t xml:space="preserve"> for</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clarity based</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on VA</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suggested</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text.</w:t>
            </w:r>
            <w:r w:rsidRPr="0087588A">
              <w:rPr>
                <w:rFonts w:ascii="Times New Roman" w:hAnsi="Times New Roman" w:cs="Times New Roman"/>
                <w:spacing w:val="59"/>
                <w:sz w:val="20"/>
                <w:szCs w:val="20"/>
              </w:rPr>
              <w:t xml:space="preserve"> </w:t>
            </w:r>
            <w:r w:rsidRPr="0087588A">
              <w:rPr>
                <w:rFonts w:ascii="Times New Roman" w:hAnsi="Times New Roman" w:cs="Times New Roman"/>
                <w:sz w:val="20"/>
                <w:szCs w:val="20"/>
              </w:rPr>
              <w:t>Revised</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 xml:space="preserve">section 5.5 </w:t>
            </w:r>
            <w:r w:rsidRPr="0087588A">
              <w:rPr>
                <w:rFonts w:ascii="Times New Roman" w:hAnsi="Times New Roman" w:cs="Times New Roman"/>
                <w:spacing w:val="-1"/>
                <w:sz w:val="20"/>
                <w:szCs w:val="20"/>
              </w:rPr>
              <w:t>for</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clarity,</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regarding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automatic</w:t>
            </w:r>
            <w:r w:rsidRPr="0087588A">
              <w:rPr>
                <w:rFonts w:ascii="Times New Roman" w:hAnsi="Times New Roman" w:cs="Times New Roman"/>
                <w:spacing w:val="43"/>
                <w:sz w:val="20"/>
                <w:szCs w:val="20"/>
              </w:rPr>
              <w:t xml:space="preserve"> </w:t>
            </w:r>
            <w:r w:rsidRPr="0087588A">
              <w:rPr>
                <w:rFonts w:ascii="Times New Roman" w:hAnsi="Times New Roman" w:cs="Times New Roman"/>
                <w:spacing w:val="-1"/>
                <w:sz w:val="20"/>
                <w:szCs w:val="20"/>
              </w:rPr>
              <w:t>dismissal</w:t>
            </w:r>
            <w:r w:rsidRPr="0087588A">
              <w:rPr>
                <w:rFonts w:ascii="Times New Roman" w:hAnsi="Times New Roman" w:cs="Times New Roman"/>
                <w:sz w:val="20"/>
                <w:szCs w:val="20"/>
              </w:rPr>
              <w:t xml:space="preserve"> of Initial </w:t>
            </w:r>
            <w:r w:rsidRPr="0087588A">
              <w:rPr>
                <w:rFonts w:ascii="Times New Roman" w:hAnsi="Times New Roman" w:cs="Times New Roman"/>
                <w:spacing w:val="-1"/>
                <w:sz w:val="20"/>
                <w:szCs w:val="20"/>
              </w:rPr>
              <w:t>Treating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Specialties.</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Added note to </w:t>
            </w:r>
            <w:r w:rsidRPr="0087588A">
              <w:rPr>
                <w:rFonts w:ascii="Times New Roman" w:hAnsi="Times New Roman" w:cs="Times New Roman"/>
                <w:spacing w:val="-1"/>
              </w:rPr>
              <w:t xml:space="preserve">beginning </w:t>
            </w:r>
            <w:r w:rsidRPr="0087588A">
              <w:rPr>
                <w:rFonts w:ascii="Times New Roman" w:hAnsi="Times New Roman" w:cs="Times New Roman"/>
              </w:rPr>
              <w:t xml:space="preserve">of section </w:t>
            </w:r>
            <w:r w:rsidRPr="0087588A">
              <w:rPr>
                <w:rFonts w:ascii="Times New Roman" w:hAnsi="Times New Roman" w:cs="Times New Roman"/>
                <w:spacing w:val="-1"/>
              </w:rPr>
              <w:t>6.1.7</w:t>
            </w:r>
            <w:r w:rsidRPr="0087588A">
              <w:rPr>
                <w:rFonts w:ascii="Times New Roman" w:hAnsi="Times New Roman" w:cs="Times New Roman"/>
                <w:spacing w:val="21"/>
              </w:rPr>
              <w:t xml:space="preserve"> </w:t>
            </w:r>
            <w:r w:rsidRPr="0087588A">
              <w:rPr>
                <w:rFonts w:ascii="Times New Roman" w:hAnsi="Times New Roman" w:cs="Times New Roman"/>
              </w:rPr>
              <w:t>indicating</w:t>
            </w:r>
            <w:r w:rsidRPr="0087588A">
              <w:rPr>
                <w:rFonts w:ascii="Times New Roman" w:hAnsi="Times New Roman" w:cs="Times New Roman"/>
                <w:spacing w:val="-1"/>
              </w:rPr>
              <w:t xml:space="preserve"> that</w:t>
            </w:r>
            <w:r w:rsidRPr="0087588A">
              <w:rPr>
                <w:rFonts w:ascii="Times New Roman" w:hAnsi="Times New Roman" w:cs="Times New Roman"/>
              </w:rPr>
              <w:t xml:space="preserve"> both </w:t>
            </w:r>
            <w:r w:rsidRPr="0087588A">
              <w:rPr>
                <w:rFonts w:ascii="Times New Roman" w:hAnsi="Times New Roman" w:cs="Times New Roman"/>
                <w:spacing w:val="-1"/>
              </w:rPr>
              <w:t>sections</w:t>
            </w:r>
            <w:r w:rsidRPr="0087588A">
              <w:rPr>
                <w:rFonts w:ascii="Times New Roman" w:hAnsi="Times New Roman" w:cs="Times New Roman"/>
              </w:rPr>
              <w:t xml:space="preserve"> 6.1.7 and 6.1.9</w:t>
            </w:r>
            <w:r w:rsidRPr="0087588A">
              <w:rPr>
                <w:rFonts w:ascii="Times New Roman" w:hAnsi="Times New Roman" w:cs="Times New Roman"/>
                <w:spacing w:val="29"/>
              </w:rPr>
              <w:t xml:space="preserve"> </w:t>
            </w:r>
            <w:r w:rsidRPr="0087588A">
              <w:rPr>
                <w:rFonts w:ascii="Times New Roman" w:hAnsi="Times New Roman" w:cs="Times New Roman"/>
              </w:rPr>
              <w:t xml:space="preserve">are valid </w:t>
            </w:r>
            <w:r w:rsidRPr="0087588A">
              <w:rPr>
                <w:rFonts w:ascii="Times New Roman" w:hAnsi="Times New Roman" w:cs="Times New Roman"/>
                <w:spacing w:val="-1"/>
              </w:rPr>
              <w:t>methods</w:t>
            </w:r>
            <w:r w:rsidRPr="0087588A">
              <w:rPr>
                <w:rFonts w:ascii="Times New Roman" w:hAnsi="Times New Roman" w:cs="Times New Roman"/>
              </w:rPr>
              <w:t xml:space="preserve"> of selecting </w:t>
            </w:r>
            <w:r w:rsidRPr="0087588A">
              <w:rPr>
                <w:rFonts w:ascii="Times New Roman" w:hAnsi="Times New Roman" w:cs="Times New Roman"/>
                <w:spacing w:val="-1"/>
              </w:rPr>
              <w:t>stays</w:t>
            </w:r>
            <w:r w:rsidRPr="0087588A">
              <w:rPr>
                <w:rFonts w:ascii="Times New Roman" w:hAnsi="Times New Roman" w:cs="Times New Roman"/>
              </w:rPr>
              <w:t xml:space="preserve"> </w:t>
            </w:r>
            <w:r w:rsidRPr="0087588A">
              <w:rPr>
                <w:rFonts w:ascii="Times New Roman" w:hAnsi="Times New Roman" w:cs="Times New Roman"/>
                <w:spacing w:val="-1"/>
              </w:rPr>
              <w:t>for</w:t>
            </w:r>
            <w:r w:rsidRPr="0087588A">
              <w:rPr>
                <w:rFonts w:ascii="Times New Roman" w:hAnsi="Times New Roman" w:cs="Times New Roman"/>
                <w:spacing w:val="21"/>
              </w:rPr>
              <w:t xml:space="preserve"> </w:t>
            </w:r>
            <w:r w:rsidRPr="0087588A">
              <w:rPr>
                <w:rFonts w:ascii="Times New Roman" w:hAnsi="Times New Roman" w:cs="Times New Roman"/>
              </w:rPr>
              <w:t>reviews, but</w:t>
            </w:r>
            <w:r w:rsidRPr="0087588A">
              <w:rPr>
                <w:rFonts w:ascii="Times New Roman" w:hAnsi="Times New Roman" w:cs="Times New Roman"/>
                <w:spacing w:val="-1"/>
              </w:rPr>
              <w:t xml:space="preserve"> instructions </w:t>
            </w:r>
            <w:r w:rsidRPr="0087588A">
              <w:rPr>
                <w:rFonts w:ascii="Times New Roman" w:hAnsi="Times New Roman" w:cs="Times New Roman"/>
              </w:rPr>
              <w:t xml:space="preserve">in </w:t>
            </w:r>
            <w:r w:rsidRPr="0087588A">
              <w:rPr>
                <w:rFonts w:ascii="Times New Roman" w:hAnsi="Times New Roman" w:cs="Times New Roman"/>
                <w:spacing w:val="-1"/>
              </w:rPr>
              <w:t>section</w:t>
            </w:r>
            <w:r w:rsidRPr="0087588A">
              <w:rPr>
                <w:rFonts w:ascii="Times New Roman" w:hAnsi="Times New Roman" w:cs="Times New Roman"/>
              </w:rPr>
              <w:t xml:space="preserve"> </w:t>
            </w:r>
            <w:r w:rsidRPr="0087588A">
              <w:rPr>
                <w:rFonts w:ascii="Times New Roman" w:hAnsi="Times New Roman" w:cs="Times New Roman"/>
                <w:spacing w:val="-1"/>
              </w:rPr>
              <w:t>6.1.7</w:t>
            </w:r>
            <w:r w:rsidRPr="0087588A">
              <w:rPr>
                <w:rFonts w:ascii="Times New Roman" w:hAnsi="Times New Roman" w:cs="Times New Roman"/>
              </w:rPr>
              <w:t xml:space="preserve"> are</w:t>
            </w:r>
            <w:r w:rsidRPr="0087588A">
              <w:rPr>
                <w:rFonts w:ascii="Times New Roman" w:hAnsi="Times New Roman" w:cs="Times New Roman"/>
                <w:spacing w:val="39"/>
              </w:rPr>
              <w:t xml:space="preserve"> </w:t>
            </w:r>
            <w:r w:rsidRPr="0087588A">
              <w:rPr>
                <w:rFonts w:ascii="Times New Roman" w:hAnsi="Times New Roman" w:cs="Times New Roman"/>
              </w:rPr>
              <w:t xml:space="preserve">preferred. </w:t>
            </w:r>
            <w:r w:rsidRPr="0087588A">
              <w:rPr>
                <w:rFonts w:ascii="Times New Roman" w:hAnsi="Times New Roman" w:cs="Times New Roman"/>
                <w:spacing w:val="-1"/>
              </w:rPr>
              <w:t>Updated</w:t>
            </w:r>
            <w:r w:rsidRPr="0087588A">
              <w:rPr>
                <w:rFonts w:ascii="Times New Roman" w:hAnsi="Times New Roman" w:cs="Times New Roman"/>
              </w:rPr>
              <w:t xml:space="preserve"> </w:t>
            </w:r>
            <w:r w:rsidRPr="0087588A">
              <w:rPr>
                <w:rFonts w:ascii="Times New Roman" w:hAnsi="Times New Roman" w:cs="Times New Roman"/>
                <w:spacing w:val="-1"/>
              </w:rPr>
              <w:t>Figure</w:t>
            </w:r>
            <w:r w:rsidRPr="0087588A">
              <w:rPr>
                <w:rFonts w:ascii="Times New Roman" w:hAnsi="Times New Roman" w:cs="Times New Roman"/>
              </w:rPr>
              <w:t xml:space="preserve"> 97. </w:t>
            </w:r>
            <w:r w:rsidRPr="0087588A">
              <w:rPr>
                <w:rFonts w:ascii="Times New Roman" w:hAnsi="Times New Roman" w:cs="Times New Roman"/>
                <w:spacing w:val="-1"/>
              </w:rPr>
              <w:t>Updated</w:t>
            </w:r>
            <w:r w:rsidRPr="0087588A">
              <w:rPr>
                <w:rFonts w:ascii="Times New Roman" w:hAnsi="Times New Roman" w:cs="Times New Roman"/>
                <w:spacing w:val="31"/>
              </w:rPr>
              <w:t xml:space="preserve"> </w:t>
            </w:r>
            <w:r w:rsidRPr="0087588A">
              <w:rPr>
                <w:rFonts w:ascii="Times New Roman" w:hAnsi="Times New Roman" w:cs="Times New Roman"/>
                <w:spacing w:val="-1"/>
              </w:rPr>
              <w:t>instruction</w:t>
            </w:r>
            <w:r w:rsidRPr="0087588A">
              <w:rPr>
                <w:rFonts w:ascii="Times New Roman" w:hAnsi="Times New Roman" w:cs="Times New Roman"/>
              </w:rPr>
              <w:t xml:space="preserve"> for </w:t>
            </w:r>
            <w:r w:rsidRPr="0087588A">
              <w:rPr>
                <w:rFonts w:ascii="Times New Roman" w:hAnsi="Times New Roman" w:cs="Times New Roman"/>
                <w:spacing w:val="-1"/>
              </w:rPr>
              <w:t>printing</w:t>
            </w:r>
            <w:r w:rsidRPr="0087588A">
              <w:rPr>
                <w:rFonts w:ascii="Times New Roman" w:hAnsi="Times New Roman" w:cs="Times New Roman"/>
              </w:rPr>
              <w:t xml:space="preserve"> </w:t>
            </w:r>
            <w:r w:rsidRPr="0087588A">
              <w:rPr>
                <w:rFonts w:ascii="Times New Roman" w:hAnsi="Times New Roman" w:cs="Times New Roman"/>
                <w:spacing w:val="-1"/>
              </w:rPr>
              <w:t>from</w:t>
            </w:r>
            <w:r w:rsidRPr="0087588A">
              <w:rPr>
                <w:rFonts w:ascii="Times New Roman" w:hAnsi="Times New Roman" w:cs="Times New Roman"/>
                <w:spacing w:val="-2"/>
              </w:rPr>
              <w:t xml:space="preserve"> </w:t>
            </w:r>
            <w:r w:rsidRPr="0087588A">
              <w:rPr>
                <w:rFonts w:ascii="Times New Roman" w:hAnsi="Times New Roman" w:cs="Times New Roman"/>
              </w:rPr>
              <w:t xml:space="preserve">the Report </w:t>
            </w:r>
            <w:r w:rsidRPr="0087588A">
              <w:rPr>
                <w:rFonts w:ascii="Times New Roman" w:hAnsi="Times New Roman" w:cs="Times New Roman"/>
                <w:spacing w:val="-1"/>
              </w:rPr>
              <w:t>Print</w:t>
            </w:r>
            <w:r w:rsidRPr="0087588A">
              <w:rPr>
                <w:rFonts w:ascii="Times New Roman" w:hAnsi="Times New Roman" w:cs="Times New Roman"/>
                <w:spacing w:val="43"/>
              </w:rPr>
              <w:t xml:space="preserve"> </w:t>
            </w:r>
            <w:r w:rsidRPr="0087588A">
              <w:rPr>
                <w:rFonts w:ascii="Times New Roman" w:hAnsi="Times New Roman" w:cs="Times New Roman"/>
              </w:rPr>
              <w:t xml:space="preserve">Preview </w:t>
            </w:r>
            <w:r w:rsidRPr="0087588A">
              <w:rPr>
                <w:rFonts w:ascii="Times New Roman" w:hAnsi="Times New Roman" w:cs="Times New Roman"/>
                <w:spacing w:val="-1"/>
              </w:rPr>
              <w:t>page</w:t>
            </w:r>
            <w:r w:rsidRPr="0087588A">
              <w:rPr>
                <w:rFonts w:ascii="Times New Roman" w:hAnsi="Times New Roman" w:cs="Times New Roman"/>
              </w:rPr>
              <w:t xml:space="preserve"> for Reports Sections </w:t>
            </w:r>
            <w:r w:rsidRPr="0087588A">
              <w:rPr>
                <w:rFonts w:ascii="Times New Roman" w:hAnsi="Times New Roman" w:cs="Times New Roman"/>
                <w:spacing w:val="-1"/>
              </w:rPr>
              <w:t>12.2-</w:t>
            </w:r>
            <w:r w:rsidRPr="0087588A">
              <w:rPr>
                <w:rFonts w:ascii="Times New Roman" w:hAnsi="Times New Roman" w:cs="Times New Roman"/>
                <w:spacing w:val="26"/>
              </w:rPr>
              <w:t xml:space="preserve"> </w:t>
            </w:r>
            <w:r w:rsidRPr="0087588A">
              <w:rPr>
                <w:rFonts w:ascii="Times New Roman" w:hAnsi="Times New Roman" w:cs="Times New Roman"/>
              </w:rPr>
              <w:t>12.11.</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Eric </w:t>
            </w:r>
            <w:proofErr w:type="spellStart"/>
            <w:r w:rsidRPr="0087588A">
              <w:rPr>
                <w:rFonts w:ascii="Times New Roman" w:hAnsi="Times New Roman" w:cs="Times New Roman"/>
                <w:spacing w:val="-1"/>
              </w:rPr>
              <w:t>Dahlenburg</w:t>
            </w:r>
            <w:proofErr w:type="spellEnd"/>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7/31/2013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2.0</w:t>
            </w:r>
          </w:p>
        </w:tc>
        <w:tc>
          <w:tcPr>
            <w:tcW w:w="2297" w:type="pct"/>
          </w:tcPr>
          <w:p w:rsidR="00626F9A" w:rsidRPr="0087588A" w:rsidRDefault="00626F9A" w:rsidP="00367C20">
            <w:pPr>
              <w:pStyle w:val="TableParagraph"/>
              <w:ind w:right="103"/>
              <w:rPr>
                <w:rFonts w:ascii="Times New Roman" w:hAnsi="Times New Roman" w:cs="Times New Roman"/>
                <w:sz w:val="20"/>
                <w:szCs w:val="20"/>
              </w:rPr>
            </w:pPr>
            <w:r w:rsidRPr="0087588A">
              <w:rPr>
                <w:rFonts w:ascii="Times New Roman" w:hAnsi="Times New Roman" w:cs="Times New Roman"/>
                <w:sz w:val="20"/>
                <w:szCs w:val="20"/>
              </w:rPr>
              <w:t>Added new section 5.1.2</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Cell </w:t>
            </w:r>
            <w:r w:rsidRPr="0087588A">
              <w:rPr>
                <w:rFonts w:ascii="Times New Roman" w:hAnsi="Times New Roman" w:cs="Times New Roman"/>
                <w:spacing w:val="-1"/>
                <w:sz w:val="20"/>
                <w:szCs w:val="20"/>
              </w:rPr>
              <w:t>Tooltips,</w:t>
            </w:r>
            <w:r w:rsidRPr="0087588A">
              <w:rPr>
                <w:rFonts w:ascii="Times New Roman" w:hAnsi="Times New Roman" w:cs="Times New Roman"/>
                <w:sz w:val="20"/>
                <w:szCs w:val="20"/>
              </w:rPr>
              <w:t xml:space="preserve"> added</w:t>
            </w:r>
            <w:r w:rsidRPr="0087588A">
              <w:rPr>
                <w:rFonts w:ascii="Times New Roman" w:hAnsi="Times New Roman" w:cs="Times New Roman"/>
                <w:spacing w:val="27"/>
                <w:sz w:val="20"/>
                <w:szCs w:val="20"/>
              </w:rPr>
              <w:t xml:space="preserve"> </w:t>
            </w:r>
            <w:r w:rsidRPr="0087588A">
              <w:rPr>
                <w:rFonts w:ascii="Times New Roman" w:hAnsi="Times New Roman" w:cs="Times New Roman"/>
                <w:sz w:val="20"/>
                <w:szCs w:val="20"/>
              </w:rPr>
              <w:t>explanation</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source for </w:t>
            </w:r>
            <w:r w:rsidRPr="0087588A">
              <w:rPr>
                <w:rFonts w:ascii="Times New Roman" w:hAnsi="Times New Roman" w:cs="Times New Roman"/>
                <w:spacing w:val="-1"/>
                <w:sz w:val="20"/>
                <w:szCs w:val="20"/>
              </w:rPr>
              <w:t>columns</w:t>
            </w:r>
            <w:r w:rsidRPr="0087588A">
              <w:rPr>
                <w:rFonts w:ascii="Times New Roman" w:hAnsi="Times New Roman" w:cs="Times New Roman"/>
                <w:sz w:val="20"/>
                <w:szCs w:val="20"/>
              </w:rPr>
              <w:t xml:space="preserve"> in the last</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paragraph of</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section 5.2,</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added </w:t>
            </w:r>
            <w:r w:rsidRPr="0087588A">
              <w:rPr>
                <w:rFonts w:ascii="Times New Roman" w:hAnsi="Times New Roman" w:cs="Times New Roman"/>
                <w:spacing w:val="-1"/>
                <w:sz w:val="20"/>
                <w:szCs w:val="20"/>
              </w:rPr>
              <w:t>clarification</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 xml:space="preserve">to the </w:t>
            </w:r>
            <w:r w:rsidRPr="0087588A">
              <w:rPr>
                <w:rFonts w:ascii="Times New Roman" w:hAnsi="Times New Roman" w:cs="Times New Roman"/>
                <w:spacing w:val="-1"/>
                <w:sz w:val="20"/>
                <w:szCs w:val="20"/>
              </w:rPr>
              <w:t>patient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status</w:t>
            </w:r>
            <w:r w:rsidRPr="0087588A">
              <w:rPr>
                <w:rFonts w:ascii="Times New Roman" w:hAnsi="Times New Roman" w:cs="Times New Roman"/>
                <w:sz w:val="20"/>
                <w:szCs w:val="20"/>
              </w:rPr>
              <w:t xml:space="preserve"> in</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5.4.9, changed</w:t>
            </w:r>
            <w:r w:rsidRPr="0087588A">
              <w:rPr>
                <w:rFonts w:ascii="Times New Roman" w:hAnsi="Times New Roman" w:cs="Times New Roman"/>
                <w:spacing w:val="33"/>
                <w:sz w:val="20"/>
                <w:szCs w:val="20"/>
              </w:rPr>
              <w:t xml:space="preserve"> </w:t>
            </w:r>
            <w:r w:rsidRPr="0087588A">
              <w:rPr>
                <w:rFonts w:ascii="Times New Roman" w:hAnsi="Times New Roman" w:cs="Times New Roman"/>
                <w:sz w:val="20"/>
                <w:szCs w:val="20"/>
              </w:rPr>
              <w:t xml:space="preserve">Days Since </w:t>
            </w:r>
            <w:r w:rsidRPr="0087588A">
              <w:rPr>
                <w:rFonts w:ascii="Times New Roman" w:hAnsi="Times New Roman" w:cs="Times New Roman"/>
                <w:spacing w:val="-1"/>
                <w:sz w:val="20"/>
                <w:szCs w:val="20"/>
              </w:rPr>
              <w:t>Admission</w:t>
            </w:r>
            <w:r w:rsidRPr="0087588A">
              <w:rPr>
                <w:rFonts w:ascii="Times New Roman" w:hAnsi="Times New Roman" w:cs="Times New Roman"/>
                <w:sz w:val="20"/>
                <w:szCs w:val="20"/>
              </w:rPr>
              <w:t xml:space="preserve"> explanation in section</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 xml:space="preserve">5.4.10, added new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6.1.12 Invalidating</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 xml:space="preserve">a </w:t>
            </w:r>
            <w:r w:rsidRPr="0087588A">
              <w:rPr>
                <w:rFonts w:ascii="Times New Roman" w:hAnsi="Times New Roman" w:cs="Times New Roman"/>
                <w:spacing w:val="-1"/>
                <w:sz w:val="20"/>
                <w:szCs w:val="20"/>
              </w:rPr>
              <w:t>Patient</w:t>
            </w:r>
            <w:r w:rsidRPr="0087588A">
              <w:rPr>
                <w:rFonts w:ascii="Times New Roman" w:hAnsi="Times New Roman" w:cs="Times New Roman"/>
                <w:sz w:val="20"/>
                <w:szCs w:val="20"/>
              </w:rPr>
              <w:t xml:space="preserve"> Stay, added explanation and</w:t>
            </w:r>
            <w:r w:rsidRPr="0087588A">
              <w:rPr>
                <w:rFonts w:ascii="Times New Roman" w:hAnsi="Times New Roman" w:cs="Times New Roman"/>
                <w:spacing w:val="25"/>
                <w:sz w:val="20"/>
                <w:szCs w:val="20"/>
              </w:rPr>
              <w:t xml:space="preserve"> </w:t>
            </w:r>
            <w:r w:rsidRPr="0087588A">
              <w:rPr>
                <w:rFonts w:ascii="Times New Roman" w:hAnsi="Times New Roman" w:cs="Times New Roman"/>
                <w:spacing w:val="-1"/>
                <w:sz w:val="20"/>
                <w:szCs w:val="20"/>
              </w:rPr>
              <w:t>examples</w:t>
            </w:r>
            <w:r w:rsidRPr="0087588A">
              <w:rPr>
                <w:rFonts w:ascii="Times New Roman" w:hAnsi="Times New Roman" w:cs="Times New Roman"/>
                <w:sz w:val="20"/>
                <w:szCs w:val="20"/>
              </w:rPr>
              <w:t xml:space="preserve"> of Free Text </w:t>
            </w:r>
            <w:r w:rsidRPr="0087588A">
              <w:rPr>
                <w:rFonts w:ascii="Times New Roman" w:hAnsi="Times New Roman" w:cs="Times New Roman"/>
                <w:spacing w:val="-1"/>
                <w:sz w:val="20"/>
                <w:szCs w:val="20"/>
              </w:rPr>
              <w:t xml:space="preserve">Searches </w:t>
            </w:r>
            <w:r w:rsidRPr="0087588A">
              <w:rPr>
                <w:rFonts w:ascii="Times New Roman" w:hAnsi="Times New Roman" w:cs="Times New Roman"/>
                <w:sz w:val="20"/>
                <w:szCs w:val="20"/>
              </w:rPr>
              <w:t xml:space="preserve">in </w:t>
            </w:r>
            <w:r w:rsidRPr="0087588A">
              <w:rPr>
                <w:rFonts w:ascii="Times New Roman" w:hAnsi="Times New Roman" w:cs="Times New Roman"/>
                <w:spacing w:val="-1"/>
                <w:sz w:val="20"/>
                <w:szCs w:val="20"/>
              </w:rPr>
              <w:t xml:space="preserve">section </w:t>
            </w:r>
            <w:r w:rsidRPr="0087588A">
              <w:rPr>
                <w:rFonts w:ascii="Times New Roman" w:hAnsi="Times New Roman" w:cs="Times New Roman"/>
                <w:sz w:val="20"/>
                <w:szCs w:val="20"/>
              </w:rPr>
              <w:t>11.4. Added alt</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text</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to figures.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Dave Curl,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Joshua </w:t>
            </w:r>
            <w:r w:rsidRPr="0087588A">
              <w:rPr>
                <w:rFonts w:ascii="Times New Roman" w:hAnsi="Times New Roman" w:cs="Times New Roman"/>
                <w:spacing w:val="-1"/>
              </w:rPr>
              <w:t>Pappas</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8/14/2013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Changed </w:t>
            </w:r>
            <w:r w:rsidRPr="0087588A">
              <w:rPr>
                <w:rFonts w:ascii="Times New Roman" w:hAnsi="Times New Roman" w:cs="Times New Roman"/>
                <w:spacing w:val="-1"/>
              </w:rPr>
              <w:t>invalidated</w:t>
            </w:r>
            <w:r w:rsidRPr="0087588A">
              <w:rPr>
                <w:rFonts w:ascii="Times New Roman" w:hAnsi="Times New Roman" w:cs="Times New Roman"/>
              </w:rPr>
              <w:t xml:space="preserve"> stay</w:t>
            </w:r>
            <w:r w:rsidRPr="0087588A">
              <w:rPr>
                <w:rFonts w:ascii="Times New Roman" w:hAnsi="Times New Roman" w:cs="Times New Roman"/>
                <w:spacing w:val="-2"/>
              </w:rPr>
              <w:t xml:space="preserve"> </w:t>
            </w:r>
            <w:r w:rsidRPr="0087588A">
              <w:rPr>
                <w:rFonts w:ascii="Times New Roman" w:hAnsi="Times New Roman" w:cs="Times New Roman"/>
              </w:rPr>
              <w:t xml:space="preserve">note in </w:t>
            </w:r>
            <w:r w:rsidRPr="0087588A">
              <w:rPr>
                <w:rFonts w:ascii="Times New Roman" w:hAnsi="Times New Roman" w:cs="Times New Roman"/>
                <w:spacing w:val="-1"/>
              </w:rPr>
              <w:t>section</w:t>
            </w:r>
            <w:r w:rsidRPr="0087588A">
              <w:rPr>
                <w:rFonts w:ascii="Times New Roman" w:hAnsi="Times New Roman" w:cs="Times New Roman"/>
                <w:spacing w:val="31"/>
              </w:rPr>
              <w:t xml:space="preserve"> </w:t>
            </w:r>
            <w:r w:rsidRPr="0087588A">
              <w:rPr>
                <w:rFonts w:ascii="Times New Roman" w:hAnsi="Times New Roman" w:cs="Times New Roman"/>
              </w:rPr>
              <w:t>5.6.1.</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Dave</w:t>
            </w:r>
            <w:r w:rsidRPr="0087588A">
              <w:rPr>
                <w:rFonts w:ascii="Times New Roman" w:hAnsi="Times New Roman" w:cs="Times New Roman"/>
              </w:rPr>
              <w:t xml:space="preserve"> Curl</w:t>
            </w:r>
          </w:p>
        </w:tc>
      </w:tr>
      <w:tr w:rsidR="00626F9A" w:rsidRPr="0087588A" w:rsidTr="00A57B17">
        <w:tc>
          <w:tcPr>
            <w:tcW w:w="808" w:type="pct"/>
          </w:tcPr>
          <w:p w:rsidR="00626F9A" w:rsidRPr="0087588A" w:rsidRDefault="00626F9A" w:rsidP="00626F9A">
            <w:pPr>
              <w:pStyle w:val="TableParagraph"/>
              <w:spacing w:before="9"/>
              <w:rPr>
                <w:rFonts w:ascii="Times New Roman" w:eastAsia="Times New Roman" w:hAnsi="Times New Roman" w:cs="Times New Roman"/>
                <w:sz w:val="20"/>
                <w:szCs w:val="20"/>
              </w:rPr>
            </w:pPr>
            <w:r w:rsidRPr="0087588A">
              <w:rPr>
                <w:rFonts w:ascii="Times New Roman" w:hAnsi="Times New Roman" w:cs="Times New Roman"/>
                <w:sz w:val="20"/>
                <w:szCs w:val="20"/>
              </w:rPr>
              <w:t>8/16/2013</w:t>
            </w:r>
          </w:p>
          <w:p w:rsidR="00626F9A" w:rsidRPr="0087588A" w:rsidRDefault="00626F9A" w:rsidP="00626F9A">
            <w:pPr>
              <w:pStyle w:val="TableText"/>
              <w:rPr>
                <w:rFonts w:ascii="Times New Roman" w:hAnsi="Times New Roman" w:cs="Times New Roman"/>
              </w:rPr>
            </w:pP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2.2</w:t>
            </w:r>
          </w:p>
        </w:tc>
        <w:tc>
          <w:tcPr>
            <w:tcW w:w="2297" w:type="pct"/>
          </w:tcPr>
          <w:p w:rsidR="00626F9A" w:rsidRPr="0087588A" w:rsidRDefault="00626F9A" w:rsidP="00367C20">
            <w:pPr>
              <w:pStyle w:val="TableParagraph"/>
              <w:ind w:right="143"/>
              <w:rPr>
                <w:rFonts w:ascii="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invalidated</w:t>
            </w:r>
            <w:r w:rsidRPr="0087588A">
              <w:rPr>
                <w:rFonts w:ascii="Times New Roman" w:hAnsi="Times New Roman" w:cs="Times New Roman"/>
                <w:sz w:val="20"/>
                <w:szCs w:val="20"/>
              </w:rPr>
              <w:t xml:space="preserve"> stay</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z w:val="20"/>
                <w:szCs w:val="20"/>
              </w:rPr>
              <w:t xml:space="preserve"> in Case</w:t>
            </w:r>
            <w:r w:rsidRPr="0087588A">
              <w:rPr>
                <w:rFonts w:ascii="Times New Roman" w:hAnsi="Times New Roman" w:cs="Times New Roman"/>
                <w:spacing w:val="37"/>
                <w:sz w:val="20"/>
                <w:szCs w:val="20"/>
              </w:rPr>
              <w:t xml:space="preserve"> </w:t>
            </w:r>
            <w:r w:rsidRPr="0087588A">
              <w:rPr>
                <w:rFonts w:ascii="Times New Roman" w:hAnsi="Times New Roman" w:cs="Times New Roman"/>
                <w:sz w:val="20"/>
                <w:szCs w:val="20"/>
              </w:rPr>
              <w:t>1 in section</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5.2.1,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invalidated stay</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 xml:space="preserve">deletion </w:t>
            </w:r>
            <w:r w:rsidRPr="0087588A">
              <w:rPr>
                <w:rFonts w:ascii="Times New Roman" w:hAnsi="Times New Roman" w:cs="Times New Roman"/>
                <w:spacing w:val="-1"/>
                <w:sz w:val="20"/>
                <w:szCs w:val="20"/>
              </w:rPr>
              <w:t xml:space="preserve">text </w:t>
            </w:r>
            <w:r w:rsidRPr="0087588A">
              <w:rPr>
                <w:rFonts w:ascii="Times New Roman" w:hAnsi="Times New Roman" w:cs="Times New Roman"/>
                <w:sz w:val="20"/>
                <w:szCs w:val="20"/>
              </w:rPr>
              <w:t>from</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5.2.1</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and 5.5,</w:t>
            </w:r>
            <w:r w:rsidRPr="0087588A">
              <w:rPr>
                <w:rFonts w:ascii="Times New Roman" w:hAnsi="Times New Roman" w:cs="Times New Roman"/>
                <w:spacing w:val="27"/>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truncated </w:t>
            </w:r>
            <w:r w:rsidRPr="0087588A">
              <w:rPr>
                <w:rFonts w:ascii="Times New Roman" w:hAnsi="Times New Roman" w:cs="Times New Roman"/>
                <w:spacing w:val="-1"/>
                <w:sz w:val="20"/>
                <w:szCs w:val="20"/>
              </w:rPr>
              <w:t>footnote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from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 xml:space="preserve">2.1.12, added </w:t>
            </w:r>
            <w:r w:rsidRPr="0087588A">
              <w:rPr>
                <w:rFonts w:ascii="Times New Roman" w:hAnsi="Times New Roman" w:cs="Times New Roman"/>
                <w:spacing w:val="-1"/>
                <w:sz w:val="20"/>
                <w:szCs w:val="20"/>
              </w:rPr>
              <w:t>paragraph explaining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Stay</w:t>
            </w:r>
            <w:r w:rsidRPr="0087588A">
              <w:rPr>
                <w:rFonts w:ascii="Times New Roman" w:hAnsi="Times New Roman" w:cs="Times New Roman"/>
                <w:sz w:val="20"/>
                <w:szCs w:val="20"/>
              </w:rPr>
              <w:t xml:space="preserve"> ID,</w:t>
            </w:r>
            <w:r w:rsidRPr="0087588A">
              <w:rPr>
                <w:rFonts w:ascii="Times New Roman" w:hAnsi="Times New Roman" w:cs="Times New Roman"/>
                <w:spacing w:val="39"/>
                <w:sz w:val="20"/>
                <w:szCs w:val="20"/>
              </w:rPr>
              <w:t xml:space="preserve"> </w:t>
            </w:r>
            <w:r w:rsidRPr="0087588A">
              <w:rPr>
                <w:rFonts w:ascii="Times New Roman" w:hAnsi="Times New Roman" w:cs="Times New Roman"/>
                <w:spacing w:val="-1"/>
                <w:sz w:val="20"/>
                <w:szCs w:val="20"/>
              </w:rPr>
              <w:t>Movement</w:t>
            </w:r>
            <w:r w:rsidRPr="0087588A">
              <w:rPr>
                <w:rFonts w:ascii="Times New Roman" w:hAnsi="Times New Roman" w:cs="Times New Roman"/>
                <w:sz w:val="20"/>
                <w:szCs w:val="20"/>
              </w:rPr>
              <w:t xml:space="preserve"> ID and </w:t>
            </w:r>
            <w:proofErr w:type="spellStart"/>
            <w:r w:rsidRPr="0087588A">
              <w:rPr>
                <w:rFonts w:ascii="Times New Roman" w:hAnsi="Times New Roman" w:cs="Times New Roman"/>
                <w:sz w:val="20"/>
                <w:szCs w:val="20"/>
              </w:rPr>
              <w:t>Checkin</w:t>
            </w:r>
            <w:proofErr w:type="spellEnd"/>
            <w:r w:rsidRPr="0087588A">
              <w:rPr>
                <w:rFonts w:ascii="Times New Roman" w:hAnsi="Times New Roman" w:cs="Times New Roman"/>
                <w:sz w:val="20"/>
                <w:szCs w:val="20"/>
              </w:rPr>
              <w:t xml:space="preserve"> ID to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6,</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 xml:space="preserve">changed </w:t>
            </w:r>
            <w:r w:rsidRPr="0087588A">
              <w:rPr>
                <w:rFonts w:ascii="Times New Roman" w:hAnsi="Times New Roman" w:cs="Times New Roman"/>
                <w:spacing w:val="-1"/>
                <w:sz w:val="20"/>
                <w:szCs w:val="20"/>
              </w:rPr>
              <w:t xml:space="preserve">reference </w:t>
            </w:r>
            <w:r w:rsidRPr="0087588A">
              <w:rPr>
                <w:rFonts w:ascii="Times New Roman" w:hAnsi="Times New Roman" w:cs="Times New Roman"/>
                <w:sz w:val="20"/>
                <w:szCs w:val="20"/>
              </w:rPr>
              <w:t>to Chapter 0</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to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7</w:t>
            </w:r>
            <w:r w:rsidRPr="0087588A">
              <w:rPr>
                <w:rFonts w:ascii="Times New Roman" w:hAnsi="Times New Roman" w:cs="Times New Roman"/>
                <w:spacing w:val="27"/>
                <w:sz w:val="20"/>
                <w:szCs w:val="20"/>
              </w:rPr>
              <w:t xml:space="preserve"> </w:t>
            </w:r>
            <w:r w:rsidRPr="0087588A">
              <w:rPr>
                <w:rFonts w:ascii="Times New Roman" w:hAnsi="Times New Roman" w:cs="Times New Roman"/>
                <w:sz w:val="20"/>
                <w:szCs w:val="20"/>
              </w:rPr>
              <w:t xml:space="preserve">in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6.1.9,</w:t>
            </w:r>
            <w:r w:rsidRPr="0087588A">
              <w:rPr>
                <w:rFonts w:ascii="Times New Roman" w:hAnsi="Times New Roman" w:cs="Times New Roman"/>
                <w:sz w:val="20"/>
                <w:szCs w:val="20"/>
              </w:rPr>
              <w:t xml:space="preserve"> changed</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figure </w:t>
            </w:r>
            <w:r w:rsidRPr="0087588A">
              <w:rPr>
                <w:rFonts w:ascii="Times New Roman" w:hAnsi="Times New Roman" w:cs="Times New Roman"/>
                <w:spacing w:val="-1"/>
                <w:sz w:val="20"/>
                <w:szCs w:val="20"/>
              </w:rPr>
              <w:t>caption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for</w:t>
            </w:r>
            <w:r w:rsidRPr="0087588A">
              <w:rPr>
                <w:rFonts w:ascii="Times New Roman" w:hAnsi="Times New Roman" w:cs="Times New Roman"/>
                <w:spacing w:val="35"/>
                <w:sz w:val="20"/>
                <w:szCs w:val="20"/>
              </w:rPr>
              <w:t xml:space="preserve"> </w:t>
            </w:r>
            <w:r w:rsidRPr="0087588A">
              <w:rPr>
                <w:rFonts w:ascii="Times New Roman" w:hAnsi="Times New Roman" w:cs="Times New Roman"/>
                <w:sz w:val="20"/>
                <w:szCs w:val="20"/>
              </w:rPr>
              <w:t xml:space="preserve">Figure 84, </w:t>
            </w:r>
            <w:r w:rsidRPr="0087588A">
              <w:rPr>
                <w:rFonts w:ascii="Times New Roman" w:hAnsi="Times New Roman" w:cs="Times New Roman"/>
                <w:spacing w:val="-1"/>
                <w:sz w:val="20"/>
                <w:szCs w:val="20"/>
              </w:rPr>
              <w:t>changed</w:t>
            </w:r>
            <w:r w:rsidRPr="0087588A">
              <w:rPr>
                <w:rFonts w:ascii="Times New Roman" w:hAnsi="Times New Roman" w:cs="Times New Roman"/>
                <w:sz w:val="20"/>
                <w:szCs w:val="20"/>
              </w:rPr>
              <w:t xml:space="preserve"> footnote 2 to</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reference</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 xml:space="preserve">the </w:t>
            </w:r>
            <w:r w:rsidRPr="0087588A">
              <w:rPr>
                <w:rFonts w:ascii="Times New Roman" w:hAnsi="Times New Roman" w:cs="Times New Roman"/>
                <w:spacing w:val="-1"/>
                <w:sz w:val="20"/>
                <w:szCs w:val="20"/>
              </w:rPr>
              <w:t>Movement</w:t>
            </w:r>
            <w:r w:rsidRPr="0087588A">
              <w:rPr>
                <w:rFonts w:ascii="Times New Roman" w:hAnsi="Times New Roman" w:cs="Times New Roman"/>
                <w:sz w:val="20"/>
                <w:szCs w:val="20"/>
              </w:rPr>
              <w:t xml:space="preserve"> ID field in Section </w:t>
            </w:r>
            <w:r w:rsidRPr="0087588A">
              <w:rPr>
                <w:rFonts w:ascii="Times New Roman" w:hAnsi="Times New Roman" w:cs="Times New Roman"/>
                <w:spacing w:val="-1"/>
                <w:sz w:val="20"/>
                <w:szCs w:val="20"/>
              </w:rPr>
              <w:t>11.6,</w:t>
            </w:r>
            <w:r w:rsidRPr="0087588A">
              <w:rPr>
                <w:rFonts w:ascii="Times New Roman" w:hAnsi="Times New Roman" w:cs="Times New Roman"/>
                <w:spacing w:val="21"/>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highlighting</w:t>
            </w:r>
            <w:r w:rsidRPr="0087588A">
              <w:rPr>
                <w:rFonts w:ascii="Times New Roman" w:hAnsi="Times New Roman" w:cs="Times New Roman"/>
                <w:sz w:val="20"/>
                <w:szCs w:val="20"/>
              </w:rPr>
              <w:t xml:space="preserve"> section 5.5</w:t>
            </w:r>
            <w:r w:rsidRPr="0087588A">
              <w:rPr>
                <w:rFonts w:ascii="Times New Roman" w:hAnsi="Times New Roman" w:cs="Times New Roman"/>
                <w:spacing w:val="1"/>
                <w:sz w:val="20"/>
                <w:szCs w:val="20"/>
              </w:rPr>
              <w:t xml:space="preserve"> </w:t>
            </w:r>
            <w:r w:rsidRPr="0087588A">
              <w:rPr>
                <w:rFonts w:ascii="Times New Roman" w:hAnsi="Times New Roman" w:cs="Times New Roman"/>
                <w:spacing w:val="-1"/>
                <w:sz w:val="20"/>
                <w:szCs w:val="20"/>
              </w:rPr>
              <w:t>and</w:t>
            </w:r>
            <w:r w:rsidRPr="0087588A">
              <w:rPr>
                <w:rFonts w:ascii="Times New Roman" w:hAnsi="Times New Roman" w:cs="Times New Roman"/>
                <w:sz w:val="20"/>
                <w:szCs w:val="20"/>
              </w:rPr>
              <w:t xml:space="preserve"> 11.3,</w:t>
            </w:r>
            <w:r w:rsidRPr="0087588A">
              <w:rPr>
                <w:rFonts w:ascii="Times New Roman" w:hAnsi="Times New Roman" w:cs="Times New Roman"/>
                <w:spacing w:val="37"/>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delete patient stay </w:t>
            </w:r>
            <w:r w:rsidRPr="0087588A">
              <w:rPr>
                <w:rFonts w:ascii="Times New Roman" w:hAnsi="Times New Roman" w:cs="Times New Roman"/>
                <w:spacing w:val="-1"/>
                <w:sz w:val="20"/>
                <w:szCs w:val="20"/>
              </w:rPr>
              <w:t xml:space="preserve">sentence </w:t>
            </w:r>
            <w:r w:rsidRPr="0087588A">
              <w:rPr>
                <w:rFonts w:ascii="Times New Roman" w:hAnsi="Times New Roman" w:cs="Times New Roman"/>
                <w:sz w:val="20"/>
                <w:szCs w:val="20"/>
              </w:rPr>
              <w:t>from</w:t>
            </w:r>
            <w:r w:rsidRPr="0087588A">
              <w:rPr>
                <w:rFonts w:ascii="Times New Roman" w:hAnsi="Times New Roman" w:cs="Times New Roman"/>
                <w:spacing w:val="23"/>
                <w:sz w:val="20"/>
                <w:szCs w:val="20"/>
              </w:rPr>
              <w:t xml:space="preserve"> </w:t>
            </w:r>
            <w:r w:rsidRPr="0087588A">
              <w:rPr>
                <w:rFonts w:ascii="Times New Roman" w:hAnsi="Times New Roman" w:cs="Times New Roman"/>
                <w:sz w:val="20"/>
                <w:szCs w:val="20"/>
              </w:rPr>
              <w:t>section 11.7,</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Invalidated </w:t>
            </w:r>
            <w:r w:rsidRPr="0087588A">
              <w:rPr>
                <w:rFonts w:ascii="Times New Roman" w:hAnsi="Times New Roman" w:cs="Times New Roman"/>
                <w:spacing w:val="-1"/>
                <w:sz w:val="20"/>
                <w:szCs w:val="20"/>
              </w:rPr>
              <w:t>stay</w:t>
            </w:r>
            <w:r w:rsidRPr="0087588A">
              <w:rPr>
                <w:rFonts w:ascii="Times New Roman" w:hAnsi="Times New Roman" w:cs="Times New Roman"/>
                <w:spacing w:val="27"/>
                <w:sz w:val="20"/>
                <w:szCs w:val="20"/>
              </w:rPr>
              <w:t xml:space="preserve"> </w:t>
            </w:r>
            <w:r w:rsidRPr="0087588A">
              <w:rPr>
                <w:rFonts w:ascii="Times New Roman" w:hAnsi="Times New Roman" w:cs="Times New Roman"/>
                <w:spacing w:val="-1"/>
                <w:sz w:val="20"/>
                <w:szCs w:val="20"/>
              </w:rPr>
              <w:t>removal</w:t>
            </w:r>
            <w:r w:rsidRPr="0087588A">
              <w:rPr>
                <w:rFonts w:ascii="Times New Roman" w:hAnsi="Times New Roman" w:cs="Times New Roman"/>
                <w:sz w:val="20"/>
                <w:szCs w:val="20"/>
              </w:rPr>
              <w:t xml:space="preserve"> / delete </w:t>
            </w:r>
            <w:r w:rsidRPr="0087588A">
              <w:rPr>
                <w:rFonts w:ascii="Times New Roman" w:hAnsi="Times New Roman" w:cs="Times New Roman"/>
                <w:spacing w:val="-1"/>
                <w:sz w:val="20"/>
                <w:szCs w:val="20"/>
              </w:rPr>
              <w:t>note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from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section </w:t>
            </w:r>
            <w:r w:rsidRPr="0087588A">
              <w:rPr>
                <w:rFonts w:ascii="Times New Roman" w:hAnsi="Times New Roman" w:cs="Times New Roman"/>
                <w:spacing w:val="-1"/>
                <w:sz w:val="20"/>
                <w:szCs w:val="20"/>
              </w:rPr>
              <w:t>11.7,</w:t>
            </w:r>
            <w:r w:rsidRPr="0087588A">
              <w:rPr>
                <w:rFonts w:ascii="Times New Roman" w:hAnsi="Times New Roman" w:cs="Times New Roman"/>
                <w:spacing w:val="31"/>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section 11.7.2,</w:t>
            </w:r>
            <w:r w:rsidRPr="0087588A">
              <w:rPr>
                <w:rFonts w:ascii="Times New Roman" w:hAnsi="Times New Roman" w:cs="Times New Roman"/>
                <w:spacing w:val="-1"/>
                <w:sz w:val="20"/>
                <w:szCs w:val="20"/>
              </w:rPr>
              <w:t xml:space="preserve"> relabeled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 xml:space="preserve">section </w:t>
            </w:r>
            <w:r w:rsidRPr="0087588A">
              <w:rPr>
                <w:rFonts w:ascii="Times New Roman" w:hAnsi="Times New Roman" w:cs="Times New Roman"/>
                <w:sz w:val="20"/>
                <w:szCs w:val="20"/>
              </w:rPr>
              <w:t>11.7.3 to 11.7.2</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Dave Curl,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Joshua </w:t>
            </w:r>
            <w:r w:rsidRPr="0087588A">
              <w:rPr>
                <w:rFonts w:ascii="Times New Roman" w:hAnsi="Times New Roman" w:cs="Times New Roman"/>
                <w:spacing w:val="-1"/>
              </w:rPr>
              <w:t>Pappas</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5/6/2014</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2.3</w:t>
            </w:r>
          </w:p>
        </w:tc>
        <w:tc>
          <w:tcPr>
            <w:tcW w:w="2297" w:type="pct"/>
          </w:tcPr>
          <w:p w:rsidR="00626F9A" w:rsidRPr="0087588A" w:rsidRDefault="00626F9A" w:rsidP="00BD6B23">
            <w:pPr>
              <w:pStyle w:val="ListParagraph"/>
              <w:widowControl w:val="0"/>
              <w:numPr>
                <w:ilvl w:val="0"/>
                <w:numId w:val="131"/>
              </w:numPr>
              <w:tabs>
                <w:tab w:val="left" w:pos="343"/>
              </w:tabs>
              <w:ind w:left="0" w:right="278" w:firstLine="0"/>
              <w:contextualSpacing w:val="0"/>
              <w:rPr>
                <w:sz w:val="20"/>
                <w:szCs w:val="20"/>
              </w:rPr>
            </w:pPr>
            <w:r w:rsidRPr="0087588A">
              <w:rPr>
                <w:spacing w:val="-1"/>
                <w:sz w:val="20"/>
                <w:szCs w:val="20"/>
              </w:rPr>
              <w:t>Removed</w:t>
            </w:r>
            <w:r w:rsidRPr="0087588A">
              <w:rPr>
                <w:sz w:val="20"/>
                <w:szCs w:val="20"/>
              </w:rPr>
              <w:t xml:space="preserve"> Table of </w:t>
            </w:r>
            <w:r w:rsidRPr="0087588A">
              <w:rPr>
                <w:spacing w:val="-1"/>
                <w:sz w:val="20"/>
                <w:szCs w:val="20"/>
              </w:rPr>
              <w:t>Document</w:t>
            </w:r>
            <w:r w:rsidRPr="0087588A">
              <w:rPr>
                <w:sz w:val="20"/>
                <w:szCs w:val="20"/>
              </w:rPr>
              <w:t xml:space="preserve"> Changes to</w:t>
            </w:r>
            <w:r w:rsidRPr="0087588A">
              <w:rPr>
                <w:spacing w:val="21"/>
                <w:sz w:val="20"/>
                <w:szCs w:val="20"/>
              </w:rPr>
              <w:t xml:space="preserve"> </w:t>
            </w:r>
            <w:r w:rsidRPr="0087588A">
              <w:rPr>
                <w:spacing w:val="-1"/>
                <w:sz w:val="20"/>
                <w:szCs w:val="20"/>
              </w:rPr>
              <w:t>comply</w:t>
            </w:r>
            <w:r w:rsidRPr="0087588A">
              <w:rPr>
                <w:sz w:val="20"/>
                <w:szCs w:val="20"/>
              </w:rPr>
              <w:t xml:space="preserve"> with the d</w:t>
            </w:r>
            <w:r w:rsidRPr="0087588A">
              <w:rPr>
                <w:spacing w:val="-1"/>
                <w:sz w:val="20"/>
                <w:szCs w:val="20"/>
              </w:rPr>
              <w:t>ocumentation</w:t>
            </w:r>
            <w:r w:rsidRPr="0087588A">
              <w:rPr>
                <w:sz w:val="20"/>
                <w:szCs w:val="20"/>
              </w:rPr>
              <w:t xml:space="preserve"> </w:t>
            </w:r>
            <w:r w:rsidRPr="0087588A">
              <w:rPr>
                <w:spacing w:val="-1"/>
                <w:sz w:val="20"/>
                <w:szCs w:val="20"/>
              </w:rPr>
              <w:t>standards.</w:t>
            </w:r>
            <w:r w:rsidRPr="0087588A">
              <w:rPr>
                <w:spacing w:val="49"/>
                <w:sz w:val="20"/>
                <w:szCs w:val="20"/>
              </w:rPr>
              <w:t xml:space="preserve"> </w:t>
            </w:r>
            <w:r w:rsidRPr="0087588A">
              <w:rPr>
                <w:sz w:val="20"/>
                <w:szCs w:val="20"/>
              </w:rPr>
              <w:t xml:space="preserve">The </w:t>
            </w:r>
            <w:r w:rsidRPr="0087588A">
              <w:rPr>
                <w:spacing w:val="-1"/>
                <w:sz w:val="20"/>
                <w:szCs w:val="20"/>
              </w:rPr>
              <w:t>Revision</w:t>
            </w:r>
            <w:r w:rsidRPr="0087588A">
              <w:rPr>
                <w:sz w:val="20"/>
                <w:szCs w:val="20"/>
              </w:rPr>
              <w:t xml:space="preserve"> table</w:t>
            </w:r>
            <w:r w:rsidRPr="0087588A">
              <w:rPr>
                <w:spacing w:val="-1"/>
                <w:sz w:val="20"/>
                <w:szCs w:val="20"/>
              </w:rPr>
              <w:t xml:space="preserve"> remains</w:t>
            </w:r>
            <w:r w:rsidRPr="0087588A">
              <w:rPr>
                <w:sz w:val="20"/>
                <w:szCs w:val="20"/>
              </w:rPr>
              <w:t xml:space="preserve"> as </w:t>
            </w:r>
            <w:r w:rsidRPr="0087588A">
              <w:rPr>
                <w:spacing w:val="-1"/>
                <w:sz w:val="20"/>
                <w:szCs w:val="20"/>
              </w:rPr>
              <w:t>is.</w:t>
            </w:r>
          </w:p>
          <w:p w:rsidR="00626F9A" w:rsidRPr="0087588A" w:rsidRDefault="00626F9A" w:rsidP="00BD6B23">
            <w:pPr>
              <w:pStyle w:val="ListParagraph"/>
              <w:widowControl w:val="0"/>
              <w:numPr>
                <w:ilvl w:val="0"/>
                <w:numId w:val="131"/>
              </w:numPr>
              <w:tabs>
                <w:tab w:val="left" w:pos="343"/>
              </w:tabs>
              <w:ind w:left="0" w:right="192" w:firstLine="0"/>
              <w:contextualSpacing w:val="0"/>
              <w:rPr>
                <w:sz w:val="20"/>
                <w:szCs w:val="20"/>
              </w:rPr>
            </w:pPr>
            <w:r w:rsidRPr="0087588A">
              <w:rPr>
                <w:sz w:val="20"/>
                <w:szCs w:val="20"/>
              </w:rPr>
              <w:lastRenderedPageBreak/>
              <w:t xml:space="preserve">Updated Section </w:t>
            </w:r>
            <w:r w:rsidRPr="0087588A">
              <w:rPr>
                <w:spacing w:val="-1"/>
                <w:sz w:val="20"/>
                <w:szCs w:val="20"/>
              </w:rPr>
              <w:t>5.6.3</w:t>
            </w:r>
            <w:r w:rsidRPr="0087588A">
              <w:rPr>
                <w:sz w:val="20"/>
                <w:szCs w:val="20"/>
              </w:rPr>
              <w:t xml:space="preserve"> </w:t>
            </w:r>
            <w:r w:rsidRPr="0087588A">
              <w:rPr>
                <w:spacing w:val="-1"/>
                <w:sz w:val="20"/>
                <w:szCs w:val="20"/>
              </w:rPr>
              <w:t>Sensitive Patients.</w:t>
            </w:r>
            <w:r w:rsidRPr="0087588A">
              <w:rPr>
                <w:spacing w:val="39"/>
                <w:sz w:val="20"/>
                <w:szCs w:val="20"/>
              </w:rPr>
              <w:t xml:space="preserve"> </w:t>
            </w:r>
            <w:r w:rsidRPr="0087588A">
              <w:rPr>
                <w:sz w:val="20"/>
                <w:szCs w:val="20"/>
              </w:rPr>
              <w:t xml:space="preserve">Changed the </w:t>
            </w:r>
            <w:r w:rsidRPr="0087588A">
              <w:rPr>
                <w:spacing w:val="-1"/>
                <w:sz w:val="20"/>
                <w:szCs w:val="20"/>
              </w:rPr>
              <w:t>wording</w:t>
            </w:r>
            <w:r w:rsidRPr="0087588A">
              <w:rPr>
                <w:sz w:val="20"/>
                <w:szCs w:val="20"/>
              </w:rPr>
              <w:t xml:space="preserve"> to be </w:t>
            </w:r>
            <w:r w:rsidRPr="0087588A">
              <w:rPr>
                <w:spacing w:val="-1"/>
                <w:sz w:val="20"/>
                <w:szCs w:val="20"/>
              </w:rPr>
              <w:t>more</w:t>
            </w:r>
            <w:r w:rsidRPr="0087588A">
              <w:rPr>
                <w:sz w:val="20"/>
                <w:szCs w:val="20"/>
              </w:rPr>
              <w:t xml:space="preserve"> </w:t>
            </w:r>
            <w:r w:rsidRPr="0087588A">
              <w:rPr>
                <w:spacing w:val="-1"/>
                <w:sz w:val="20"/>
                <w:szCs w:val="20"/>
              </w:rPr>
              <w:t>explicit,</w:t>
            </w:r>
            <w:r w:rsidRPr="0087588A">
              <w:rPr>
                <w:spacing w:val="31"/>
                <w:sz w:val="20"/>
                <w:szCs w:val="20"/>
              </w:rPr>
              <w:t xml:space="preserve"> </w:t>
            </w:r>
            <w:r w:rsidRPr="0087588A">
              <w:rPr>
                <w:sz w:val="20"/>
                <w:szCs w:val="20"/>
              </w:rPr>
              <w:t>defining the</w:t>
            </w:r>
            <w:r w:rsidRPr="0087588A">
              <w:rPr>
                <w:spacing w:val="-1"/>
                <w:sz w:val="20"/>
                <w:szCs w:val="20"/>
              </w:rPr>
              <w:t xml:space="preserve"> </w:t>
            </w:r>
            <w:r w:rsidRPr="0087588A">
              <w:rPr>
                <w:sz w:val="20"/>
                <w:szCs w:val="20"/>
              </w:rPr>
              <w:t xml:space="preserve">screen </w:t>
            </w:r>
            <w:r w:rsidRPr="0087588A">
              <w:rPr>
                <w:spacing w:val="-1"/>
                <w:sz w:val="20"/>
                <w:szCs w:val="20"/>
              </w:rPr>
              <w:t>(Utilization Management</w:t>
            </w:r>
            <w:r w:rsidRPr="0087588A">
              <w:rPr>
                <w:spacing w:val="37"/>
                <w:sz w:val="20"/>
                <w:szCs w:val="20"/>
              </w:rPr>
              <w:t xml:space="preserve"> </w:t>
            </w:r>
            <w:r w:rsidRPr="0087588A">
              <w:rPr>
                <w:sz w:val="20"/>
                <w:szCs w:val="20"/>
              </w:rPr>
              <w:t xml:space="preserve">Review Listing) on </w:t>
            </w:r>
            <w:r w:rsidRPr="0087588A">
              <w:rPr>
                <w:spacing w:val="-1"/>
                <w:sz w:val="20"/>
                <w:szCs w:val="20"/>
              </w:rPr>
              <w:t>which</w:t>
            </w:r>
            <w:r w:rsidRPr="0087588A">
              <w:rPr>
                <w:sz w:val="20"/>
                <w:szCs w:val="20"/>
              </w:rPr>
              <w:t xml:space="preserve"> the </w:t>
            </w:r>
            <w:r w:rsidRPr="0087588A">
              <w:rPr>
                <w:spacing w:val="-1"/>
                <w:sz w:val="20"/>
                <w:szCs w:val="20"/>
              </w:rPr>
              <w:t>specific</w:t>
            </w:r>
            <w:r w:rsidRPr="0087588A">
              <w:rPr>
                <w:spacing w:val="21"/>
                <w:sz w:val="20"/>
                <w:szCs w:val="20"/>
              </w:rPr>
              <w:t xml:space="preserve"> </w:t>
            </w:r>
            <w:r w:rsidRPr="0087588A">
              <w:rPr>
                <w:sz w:val="20"/>
                <w:szCs w:val="20"/>
              </w:rPr>
              <w:t xml:space="preserve">sensitive </w:t>
            </w:r>
            <w:r w:rsidRPr="0087588A">
              <w:rPr>
                <w:spacing w:val="-1"/>
                <w:sz w:val="20"/>
                <w:szCs w:val="20"/>
              </w:rPr>
              <w:t>patient</w:t>
            </w:r>
            <w:r w:rsidRPr="0087588A">
              <w:rPr>
                <w:sz w:val="20"/>
                <w:szCs w:val="20"/>
              </w:rPr>
              <w:t xml:space="preserve"> </w:t>
            </w:r>
            <w:r w:rsidRPr="0087588A">
              <w:rPr>
                <w:spacing w:val="-1"/>
                <w:sz w:val="20"/>
                <w:szCs w:val="20"/>
              </w:rPr>
              <w:t>pop-up</w:t>
            </w:r>
            <w:r w:rsidRPr="0087588A">
              <w:rPr>
                <w:spacing w:val="-2"/>
                <w:sz w:val="20"/>
                <w:szCs w:val="20"/>
              </w:rPr>
              <w:t xml:space="preserve"> </w:t>
            </w:r>
            <w:r w:rsidRPr="0087588A">
              <w:rPr>
                <w:spacing w:val="-1"/>
                <w:sz w:val="20"/>
                <w:szCs w:val="20"/>
              </w:rPr>
              <w:t>message</w:t>
            </w:r>
            <w:r w:rsidRPr="0087588A">
              <w:rPr>
                <w:sz w:val="20"/>
                <w:szCs w:val="20"/>
              </w:rPr>
              <w:t xml:space="preserve"> appears.</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BD6B23">
            <w:pPr>
              <w:pStyle w:val="ListParagraph"/>
              <w:widowControl w:val="0"/>
              <w:numPr>
                <w:ilvl w:val="0"/>
                <w:numId w:val="131"/>
              </w:numPr>
              <w:tabs>
                <w:tab w:val="left" w:pos="343"/>
              </w:tabs>
              <w:ind w:left="0" w:right="267" w:firstLine="0"/>
              <w:contextualSpacing w:val="0"/>
              <w:rPr>
                <w:sz w:val="20"/>
                <w:szCs w:val="20"/>
              </w:rPr>
            </w:pPr>
            <w:r w:rsidRPr="0087588A">
              <w:rPr>
                <w:sz w:val="20"/>
                <w:szCs w:val="20"/>
              </w:rPr>
              <w:t>Updated Figure 63 to</w:t>
            </w:r>
            <w:r w:rsidRPr="0087588A">
              <w:rPr>
                <w:spacing w:val="-1"/>
                <w:sz w:val="20"/>
                <w:szCs w:val="20"/>
              </w:rPr>
              <w:t xml:space="preserve"> match</w:t>
            </w:r>
            <w:r w:rsidRPr="0087588A">
              <w:rPr>
                <w:sz w:val="20"/>
                <w:szCs w:val="20"/>
              </w:rPr>
              <w:t xml:space="preserve"> </w:t>
            </w:r>
            <w:r w:rsidRPr="0087588A">
              <w:rPr>
                <w:spacing w:val="-1"/>
                <w:sz w:val="20"/>
                <w:szCs w:val="20"/>
              </w:rPr>
              <w:t>changes</w:t>
            </w:r>
            <w:r w:rsidRPr="0087588A">
              <w:rPr>
                <w:spacing w:val="28"/>
                <w:sz w:val="20"/>
                <w:szCs w:val="20"/>
              </w:rPr>
              <w:t xml:space="preserve"> </w:t>
            </w:r>
            <w:r w:rsidRPr="0087588A">
              <w:rPr>
                <w:sz w:val="20"/>
                <w:szCs w:val="20"/>
              </w:rPr>
              <w:t>introduced</w:t>
            </w:r>
            <w:r w:rsidRPr="0087588A">
              <w:rPr>
                <w:spacing w:val="-2"/>
                <w:sz w:val="20"/>
                <w:szCs w:val="20"/>
              </w:rPr>
              <w:t xml:space="preserve"> </w:t>
            </w:r>
            <w:r w:rsidRPr="0087588A">
              <w:rPr>
                <w:sz w:val="20"/>
                <w:szCs w:val="20"/>
              </w:rPr>
              <w:t xml:space="preserve">with v14.1 Criteria </w:t>
            </w:r>
            <w:r w:rsidRPr="0087588A">
              <w:rPr>
                <w:spacing w:val="-1"/>
                <w:sz w:val="20"/>
                <w:szCs w:val="20"/>
              </w:rPr>
              <w:t>Met/Not</w:t>
            </w:r>
            <w:r w:rsidRPr="0087588A">
              <w:rPr>
                <w:spacing w:val="1"/>
                <w:sz w:val="20"/>
                <w:szCs w:val="20"/>
              </w:rPr>
              <w:t xml:space="preserve"> </w:t>
            </w:r>
            <w:r w:rsidRPr="0087588A">
              <w:rPr>
                <w:sz w:val="20"/>
                <w:szCs w:val="20"/>
              </w:rPr>
              <w:t>Met</w:t>
            </w:r>
            <w:r w:rsidRPr="0087588A">
              <w:rPr>
                <w:spacing w:val="26"/>
                <w:sz w:val="20"/>
                <w:szCs w:val="20"/>
              </w:rPr>
              <w:t xml:space="preserve"> </w:t>
            </w:r>
            <w:r w:rsidRPr="0087588A">
              <w:rPr>
                <w:sz w:val="20"/>
                <w:szCs w:val="20"/>
              </w:rPr>
              <w:t>wording.</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BD6B23">
            <w:pPr>
              <w:pStyle w:val="ListParagraph"/>
              <w:widowControl w:val="0"/>
              <w:numPr>
                <w:ilvl w:val="0"/>
                <w:numId w:val="131"/>
              </w:numPr>
              <w:tabs>
                <w:tab w:val="left" w:pos="343"/>
              </w:tabs>
              <w:ind w:left="0" w:right="267" w:firstLine="0"/>
              <w:contextualSpacing w:val="0"/>
              <w:rPr>
                <w:sz w:val="20"/>
                <w:szCs w:val="20"/>
              </w:rPr>
            </w:pPr>
            <w:r w:rsidRPr="0087588A">
              <w:rPr>
                <w:sz w:val="20"/>
                <w:szCs w:val="20"/>
              </w:rPr>
              <w:t xml:space="preserve">Updated Figure 192: </w:t>
            </w:r>
            <w:r w:rsidRPr="0087588A">
              <w:rPr>
                <w:spacing w:val="-1"/>
                <w:sz w:val="20"/>
                <w:szCs w:val="20"/>
              </w:rPr>
              <w:t>OQSV</w:t>
            </w:r>
            <w:r w:rsidRPr="0087588A">
              <w:rPr>
                <w:sz w:val="20"/>
                <w:szCs w:val="20"/>
              </w:rPr>
              <w:t xml:space="preserve"> </w:t>
            </w:r>
            <w:r w:rsidRPr="0087588A">
              <w:rPr>
                <w:spacing w:val="-1"/>
                <w:sz w:val="20"/>
                <w:szCs w:val="20"/>
              </w:rPr>
              <w:t>Web</w:t>
            </w:r>
            <w:r w:rsidRPr="0087588A">
              <w:rPr>
                <w:spacing w:val="1"/>
                <w:sz w:val="20"/>
                <w:szCs w:val="20"/>
              </w:rPr>
              <w:t xml:space="preserve"> </w:t>
            </w:r>
            <w:r w:rsidRPr="0087588A">
              <w:rPr>
                <w:sz w:val="20"/>
                <w:szCs w:val="20"/>
              </w:rPr>
              <w:t xml:space="preserve">Page </w:t>
            </w:r>
          </w:p>
          <w:p w:rsidR="00626F9A" w:rsidRPr="0087588A" w:rsidRDefault="00626F9A" w:rsidP="00626F9A">
            <w:pPr>
              <w:pStyle w:val="ListParagraph"/>
              <w:rPr>
                <w:sz w:val="20"/>
                <w:szCs w:val="20"/>
              </w:rPr>
            </w:pPr>
          </w:p>
          <w:p w:rsidR="00626F9A" w:rsidRPr="0087588A" w:rsidRDefault="00626F9A" w:rsidP="00BD6B23">
            <w:pPr>
              <w:pStyle w:val="ListParagraph"/>
              <w:widowControl w:val="0"/>
              <w:numPr>
                <w:ilvl w:val="0"/>
                <w:numId w:val="131"/>
              </w:numPr>
              <w:tabs>
                <w:tab w:val="left" w:pos="343"/>
              </w:tabs>
              <w:ind w:left="0" w:right="267" w:firstLine="0"/>
              <w:contextualSpacing w:val="0"/>
              <w:rPr>
                <w:sz w:val="20"/>
                <w:szCs w:val="20"/>
              </w:rPr>
            </w:pPr>
            <w:r w:rsidRPr="0087588A">
              <w:rPr>
                <w:sz w:val="20"/>
                <w:szCs w:val="20"/>
              </w:rPr>
              <w:t>Updated screen shot to</w:t>
            </w:r>
            <w:r w:rsidRPr="0087588A">
              <w:rPr>
                <w:spacing w:val="-2"/>
                <w:sz w:val="20"/>
                <w:szCs w:val="20"/>
              </w:rPr>
              <w:t xml:space="preserve"> </w:t>
            </w:r>
            <w:r w:rsidRPr="0087588A">
              <w:rPr>
                <w:spacing w:val="-1"/>
                <w:sz w:val="20"/>
                <w:szCs w:val="20"/>
              </w:rPr>
              <w:t>match</w:t>
            </w:r>
            <w:r w:rsidRPr="0087588A">
              <w:rPr>
                <w:spacing w:val="1"/>
                <w:sz w:val="20"/>
                <w:szCs w:val="20"/>
              </w:rPr>
              <w:t xml:space="preserve"> </w:t>
            </w:r>
            <w:r w:rsidRPr="0087588A">
              <w:rPr>
                <w:spacing w:val="-1"/>
                <w:sz w:val="20"/>
                <w:szCs w:val="20"/>
              </w:rPr>
              <w:t>most</w:t>
            </w:r>
            <w:r w:rsidRPr="0087588A">
              <w:rPr>
                <w:spacing w:val="1"/>
                <w:sz w:val="20"/>
                <w:szCs w:val="20"/>
              </w:rPr>
              <w:t xml:space="preserve"> </w:t>
            </w:r>
            <w:r w:rsidRPr="0087588A">
              <w:rPr>
                <w:spacing w:val="-1"/>
                <w:sz w:val="20"/>
                <w:szCs w:val="20"/>
              </w:rPr>
              <w:t>recent</w:t>
            </w:r>
            <w:r w:rsidRPr="0087588A">
              <w:rPr>
                <w:spacing w:val="21"/>
                <w:sz w:val="20"/>
                <w:szCs w:val="20"/>
              </w:rPr>
              <w:t xml:space="preserve"> </w:t>
            </w:r>
            <w:r w:rsidRPr="0087588A">
              <w:rPr>
                <w:sz w:val="20"/>
                <w:szCs w:val="20"/>
              </w:rPr>
              <w:t xml:space="preserve">version of </w:t>
            </w:r>
            <w:r w:rsidRPr="0087588A">
              <w:rPr>
                <w:spacing w:val="-1"/>
                <w:sz w:val="20"/>
                <w:szCs w:val="20"/>
              </w:rPr>
              <w:t>the</w:t>
            </w:r>
            <w:r w:rsidRPr="0087588A">
              <w:rPr>
                <w:sz w:val="20"/>
                <w:szCs w:val="20"/>
              </w:rPr>
              <w:t xml:space="preserve"> web page.</w:t>
            </w:r>
          </w:p>
          <w:p w:rsidR="00626F9A" w:rsidRPr="0087588A" w:rsidRDefault="00626F9A" w:rsidP="00626F9A">
            <w:pPr>
              <w:pStyle w:val="ListParagraph"/>
              <w:rPr>
                <w:sz w:val="20"/>
                <w:szCs w:val="20"/>
              </w:rPr>
            </w:pPr>
          </w:p>
          <w:p w:rsidR="00626F9A" w:rsidRPr="0087588A" w:rsidRDefault="00626F9A" w:rsidP="00BD6B23">
            <w:pPr>
              <w:pStyle w:val="ListParagraph"/>
              <w:widowControl w:val="0"/>
              <w:numPr>
                <w:ilvl w:val="0"/>
                <w:numId w:val="131"/>
              </w:numPr>
              <w:tabs>
                <w:tab w:val="left" w:pos="343"/>
              </w:tabs>
              <w:ind w:left="0" w:right="267" w:firstLine="0"/>
              <w:contextualSpacing w:val="0"/>
              <w:rPr>
                <w:sz w:val="20"/>
                <w:szCs w:val="20"/>
              </w:rPr>
            </w:pPr>
            <w:r w:rsidRPr="0087588A">
              <w:rPr>
                <w:sz w:val="20"/>
                <w:szCs w:val="20"/>
              </w:rPr>
              <w:t xml:space="preserve">Updated Section 17 </w:t>
            </w:r>
            <w:r w:rsidRPr="0087588A">
              <w:rPr>
                <w:spacing w:val="-1"/>
                <w:sz w:val="20"/>
                <w:szCs w:val="20"/>
              </w:rPr>
              <w:t>Online</w:t>
            </w:r>
            <w:r w:rsidRPr="0087588A">
              <w:rPr>
                <w:sz w:val="20"/>
                <w:szCs w:val="20"/>
              </w:rPr>
              <w:t xml:space="preserve"> Help</w:t>
            </w:r>
            <w:r w:rsidRPr="0087588A">
              <w:rPr>
                <w:spacing w:val="-1"/>
                <w:sz w:val="20"/>
                <w:szCs w:val="20"/>
              </w:rPr>
              <w:t xml:space="preserve"> </w:t>
            </w:r>
            <w:r w:rsidRPr="0087588A">
              <w:rPr>
                <w:sz w:val="20"/>
                <w:szCs w:val="20"/>
              </w:rPr>
              <w:t>Menu.</w:t>
            </w:r>
            <w:r w:rsidRPr="0087588A">
              <w:rPr>
                <w:spacing w:val="24"/>
                <w:sz w:val="20"/>
                <w:szCs w:val="20"/>
              </w:rPr>
              <w:t xml:space="preserve"> </w:t>
            </w:r>
            <w:r w:rsidRPr="0087588A">
              <w:rPr>
                <w:sz w:val="20"/>
                <w:szCs w:val="20"/>
              </w:rPr>
              <w:t>Description</w:t>
            </w:r>
            <w:r w:rsidRPr="0087588A">
              <w:rPr>
                <w:spacing w:val="-1"/>
                <w:sz w:val="20"/>
                <w:szCs w:val="20"/>
              </w:rPr>
              <w:t xml:space="preserve"> </w:t>
            </w:r>
            <w:r w:rsidRPr="0087588A">
              <w:rPr>
                <w:sz w:val="20"/>
                <w:szCs w:val="20"/>
              </w:rPr>
              <w:t xml:space="preserve">wording is changed. </w:t>
            </w:r>
            <w:r w:rsidRPr="0087588A">
              <w:rPr>
                <w:spacing w:val="-1"/>
                <w:sz w:val="20"/>
                <w:szCs w:val="20"/>
              </w:rPr>
              <w:t>Link</w:t>
            </w:r>
            <w:r w:rsidRPr="0087588A">
              <w:rPr>
                <w:sz w:val="20"/>
                <w:szCs w:val="20"/>
              </w:rPr>
              <w:t xml:space="preserve"> to</w:t>
            </w:r>
            <w:r w:rsidRPr="0087588A">
              <w:rPr>
                <w:spacing w:val="22"/>
                <w:sz w:val="20"/>
                <w:szCs w:val="20"/>
              </w:rPr>
              <w:t xml:space="preserve"> </w:t>
            </w:r>
            <w:r w:rsidRPr="0087588A">
              <w:rPr>
                <w:spacing w:val="-1"/>
                <w:sz w:val="20"/>
                <w:szCs w:val="20"/>
              </w:rPr>
              <w:t xml:space="preserve">VDL </w:t>
            </w:r>
            <w:r w:rsidRPr="0087588A">
              <w:rPr>
                <w:sz w:val="20"/>
                <w:szCs w:val="20"/>
              </w:rPr>
              <w:t xml:space="preserve">turned into a </w:t>
            </w:r>
            <w:r w:rsidRPr="0087588A">
              <w:rPr>
                <w:spacing w:val="-1"/>
                <w:sz w:val="20"/>
                <w:szCs w:val="20"/>
              </w:rPr>
              <w:t>hyperlink.</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Keshvee Patel</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4/6/2015</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2.4</w:t>
            </w:r>
          </w:p>
        </w:tc>
        <w:tc>
          <w:tcPr>
            <w:tcW w:w="2297" w:type="pct"/>
          </w:tcPr>
          <w:p w:rsidR="00626F9A" w:rsidRPr="0087588A" w:rsidRDefault="00626F9A" w:rsidP="00626F9A">
            <w:pPr>
              <w:pStyle w:val="TableParagraph"/>
              <w:ind w:right="483"/>
              <w:rPr>
                <w:rFonts w:ascii="Times New Roman" w:hAnsi="Times New Roman" w:cs="Times New Roman"/>
                <w:sz w:val="20"/>
                <w:szCs w:val="20"/>
              </w:rPr>
            </w:pPr>
            <w:r w:rsidRPr="0087588A">
              <w:rPr>
                <w:rFonts w:ascii="Times New Roman" w:hAnsi="Times New Roman" w:cs="Times New Roman"/>
                <w:sz w:val="20"/>
                <w:szCs w:val="20"/>
              </w:rPr>
              <w:t>Updated Appendix D and Appendix E. -Provided more clarification for Reports #8 and #9.-Replaced the current Enhanced Reports section entirely with the document provided by Kenneth Monroe.</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Padma Subbaraman</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11/12/2015</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2.5</w:t>
            </w:r>
          </w:p>
        </w:tc>
        <w:tc>
          <w:tcPr>
            <w:tcW w:w="2297" w:type="pct"/>
          </w:tcPr>
          <w:p w:rsidR="00626F9A" w:rsidRPr="0087588A" w:rsidRDefault="00626F9A" w:rsidP="00626F9A">
            <w:pPr>
              <w:rPr>
                <w:sz w:val="20"/>
                <w:szCs w:val="20"/>
              </w:rPr>
            </w:pPr>
            <w:r w:rsidRPr="0087588A">
              <w:rPr>
                <w:sz w:val="20"/>
                <w:szCs w:val="20"/>
              </w:rPr>
              <w:t xml:space="preserve">Updated the help link menu. </w:t>
            </w:r>
          </w:p>
          <w:p w:rsidR="00626F9A" w:rsidRPr="0087588A" w:rsidRDefault="00626F9A" w:rsidP="00626F9A">
            <w:pPr>
              <w:rPr>
                <w:sz w:val="20"/>
                <w:szCs w:val="20"/>
              </w:rPr>
            </w:pPr>
            <w:r w:rsidRPr="0087588A">
              <w:rPr>
                <w:sz w:val="20"/>
                <w:szCs w:val="20"/>
              </w:rPr>
              <w:t>Added the copyright menu item. Updated the message of the Review save dialog box. Added error message when VistA is down for any unknown reason, instead of invalidating a stay. Updated information on copying an admission review. Added a warning message if reason code is not saved along with review. Removed the old labels for the review types and Admission review types and changed the screenshots accordingly. Removed the section which stated that Report #7 was not capable of doing patient search using initial +4.</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Padma Subbaraman</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6/28/2016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2.6</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Reports Section to reflect NUMI Enhanced Report link changes</w:t>
            </w:r>
          </w:p>
        </w:tc>
        <w:tc>
          <w:tcPr>
            <w:tcW w:w="1212" w:type="pct"/>
          </w:tcPr>
          <w:p w:rsidR="00626F9A" w:rsidRPr="0087588A" w:rsidRDefault="00626F9A" w:rsidP="00626F9A">
            <w:pPr>
              <w:rPr>
                <w:sz w:val="20"/>
                <w:szCs w:val="20"/>
              </w:rPr>
            </w:pPr>
            <w:r w:rsidRPr="0087588A">
              <w:rPr>
                <w:sz w:val="20"/>
                <w:szCs w:val="20"/>
              </w:rPr>
              <w:t>Sunita</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Chundury</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8/25/2016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2.7</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Removed old text-highlights from NUMI 14.3 version User Guide updates. Updated Appendix B section to reflect reporting link changes and updated training resource website to OQSV. Deleted/updated Appendix F to remove non-relevant sections to NUMI 14.4 application.</w:t>
            </w:r>
          </w:p>
        </w:tc>
        <w:tc>
          <w:tcPr>
            <w:tcW w:w="1212" w:type="pct"/>
          </w:tcPr>
          <w:p w:rsidR="00626F9A" w:rsidRPr="0087588A" w:rsidRDefault="00626F9A" w:rsidP="00626F9A">
            <w:pPr>
              <w:rPr>
                <w:sz w:val="20"/>
                <w:szCs w:val="20"/>
              </w:rPr>
            </w:pPr>
            <w:r w:rsidRPr="0087588A">
              <w:rPr>
                <w:sz w:val="20"/>
                <w:szCs w:val="20"/>
              </w:rPr>
              <w:t>Sunita</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Chundury</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9/20/2016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2.8</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document with feedback from HPS team review. Replaced Chapter 7 entirely with new content and screen shots.</w:t>
            </w:r>
          </w:p>
        </w:tc>
        <w:tc>
          <w:tcPr>
            <w:tcW w:w="1212" w:type="pct"/>
          </w:tcPr>
          <w:p w:rsidR="00626F9A" w:rsidRPr="0087588A" w:rsidRDefault="00626F9A" w:rsidP="00626F9A">
            <w:pPr>
              <w:rPr>
                <w:sz w:val="20"/>
                <w:szCs w:val="20"/>
              </w:rPr>
            </w:pPr>
            <w:r w:rsidRPr="0087588A">
              <w:rPr>
                <w:sz w:val="20"/>
                <w:szCs w:val="20"/>
              </w:rPr>
              <w:t>Sunita</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Chundury</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10/28/2016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2.9</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Moved document to new template to fix issues with TOC, Table of Tables and List of Figures</w:t>
            </w:r>
            <w:r w:rsidR="00142944" w:rsidRPr="0087588A">
              <w:rPr>
                <w:rFonts w:ascii="Times New Roman" w:hAnsi="Times New Roman" w:cs="Times New Roman"/>
              </w:rPr>
              <w:t xml:space="preserve">. </w:t>
            </w:r>
            <w:r w:rsidRPr="0087588A">
              <w:rPr>
                <w:rFonts w:ascii="Times New Roman" w:hAnsi="Times New Roman" w:cs="Times New Roman"/>
              </w:rPr>
              <w:t xml:space="preserve">Fixed issues with page numbers in the document by </w:t>
            </w:r>
            <w:r w:rsidRPr="0087588A">
              <w:rPr>
                <w:rFonts w:ascii="Times New Roman" w:hAnsi="Times New Roman" w:cs="Times New Roman"/>
              </w:rPr>
              <w:lastRenderedPageBreak/>
              <w:t>updating document footer.</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Cheryl Jones</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11/2/2016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2.10</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Created Index for the document from a new template.</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Cheryl Jones</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11/3/2016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2.11</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Minor updates to List of Figures, edits, section and sub-section levels with feedback received from HPS team.</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Sunita Chundury</w:t>
            </w:r>
          </w:p>
        </w:tc>
      </w:tr>
      <w:tr w:rsidR="00A823F7" w:rsidRPr="0087588A" w:rsidTr="00A57B17">
        <w:tc>
          <w:tcPr>
            <w:tcW w:w="808" w:type="pct"/>
          </w:tcPr>
          <w:p w:rsidR="00A823F7" w:rsidRPr="0087588A" w:rsidRDefault="00A823F7" w:rsidP="00626F9A">
            <w:pPr>
              <w:pStyle w:val="TableText"/>
              <w:rPr>
                <w:rFonts w:ascii="Times New Roman" w:hAnsi="Times New Roman" w:cs="Times New Roman"/>
              </w:rPr>
            </w:pPr>
            <w:r w:rsidRPr="0087588A">
              <w:rPr>
                <w:rFonts w:ascii="Times New Roman" w:hAnsi="Times New Roman" w:cs="Times New Roman"/>
              </w:rPr>
              <w:t>11/4/2016</w:t>
            </w:r>
          </w:p>
        </w:tc>
        <w:tc>
          <w:tcPr>
            <w:tcW w:w="683" w:type="pct"/>
          </w:tcPr>
          <w:p w:rsidR="00A823F7" w:rsidRPr="0087588A" w:rsidRDefault="00A823F7" w:rsidP="00626F9A">
            <w:pPr>
              <w:pStyle w:val="TableText"/>
              <w:rPr>
                <w:rFonts w:ascii="Times New Roman" w:hAnsi="Times New Roman" w:cs="Times New Roman"/>
              </w:rPr>
            </w:pPr>
            <w:r w:rsidRPr="0087588A">
              <w:rPr>
                <w:rFonts w:ascii="Times New Roman" w:hAnsi="Times New Roman" w:cs="Times New Roman"/>
              </w:rPr>
              <w:t>2.12</w:t>
            </w:r>
          </w:p>
        </w:tc>
        <w:tc>
          <w:tcPr>
            <w:tcW w:w="2297" w:type="pct"/>
          </w:tcPr>
          <w:p w:rsidR="00A823F7" w:rsidRPr="0087588A" w:rsidRDefault="007B706D" w:rsidP="00626F9A">
            <w:pPr>
              <w:pStyle w:val="TableText"/>
              <w:rPr>
                <w:rFonts w:ascii="Times New Roman" w:hAnsi="Times New Roman" w:cs="Times New Roman"/>
              </w:rPr>
            </w:pPr>
            <w:r w:rsidRPr="0087588A">
              <w:rPr>
                <w:rFonts w:ascii="Times New Roman" w:hAnsi="Times New Roman" w:cs="Times New Roman"/>
              </w:rPr>
              <w:t>U</w:t>
            </w:r>
            <w:r w:rsidR="00A823F7" w:rsidRPr="0087588A">
              <w:rPr>
                <w:rFonts w:ascii="Times New Roman" w:hAnsi="Times New Roman" w:cs="Times New Roman"/>
              </w:rPr>
              <w:t>pdates to List of Figures, edits, section and sub-section levels with feedback received from HPS team.</w:t>
            </w:r>
          </w:p>
        </w:tc>
        <w:tc>
          <w:tcPr>
            <w:tcW w:w="1212" w:type="pct"/>
          </w:tcPr>
          <w:p w:rsidR="00794894" w:rsidRPr="0087588A" w:rsidRDefault="00A823F7" w:rsidP="00626F9A">
            <w:pPr>
              <w:pStyle w:val="TableText"/>
              <w:rPr>
                <w:rFonts w:ascii="Times New Roman" w:hAnsi="Times New Roman" w:cs="Times New Roman"/>
              </w:rPr>
            </w:pPr>
            <w:r w:rsidRPr="0087588A">
              <w:rPr>
                <w:rFonts w:ascii="Times New Roman" w:hAnsi="Times New Roman" w:cs="Times New Roman"/>
              </w:rPr>
              <w:t>Cheryl Jones,</w:t>
            </w:r>
          </w:p>
          <w:p w:rsidR="00A823F7" w:rsidRPr="0087588A" w:rsidRDefault="00A823F7" w:rsidP="00626F9A">
            <w:pPr>
              <w:pStyle w:val="TableText"/>
              <w:rPr>
                <w:rFonts w:ascii="Times New Roman" w:hAnsi="Times New Roman" w:cs="Times New Roman"/>
              </w:rPr>
            </w:pPr>
            <w:r w:rsidRPr="0087588A">
              <w:rPr>
                <w:rFonts w:ascii="Times New Roman" w:hAnsi="Times New Roman" w:cs="Times New Roman"/>
              </w:rPr>
              <w:t xml:space="preserve"> Sunita Chundury</w:t>
            </w:r>
          </w:p>
        </w:tc>
      </w:tr>
      <w:tr w:rsidR="003667A9" w:rsidRPr="0087588A" w:rsidTr="004455F5">
        <w:trPr>
          <w:trHeight w:val="710"/>
        </w:trPr>
        <w:tc>
          <w:tcPr>
            <w:tcW w:w="808" w:type="pct"/>
          </w:tcPr>
          <w:p w:rsidR="003667A9" w:rsidRPr="0087588A" w:rsidRDefault="003667A9" w:rsidP="00626F9A">
            <w:pPr>
              <w:pStyle w:val="TableText"/>
              <w:rPr>
                <w:rFonts w:ascii="Times New Roman" w:hAnsi="Times New Roman" w:cs="Times New Roman"/>
              </w:rPr>
            </w:pPr>
            <w:r w:rsidRPr="0087588A">
              <w:rPr>
                <w:rFonts w:ascii="Times New Roman" w:hAnsi="Times New Roman" w:cs="Times New Roman"/>
              </w:rPr>
              <w:t>11/7/2016</w:t>
            </w:r>
          </w:p>
        </w:tc>
        <w:tc>
          <w:tcPr>
            <w:tcW w:w="683" w:type="pct"/>
          </w:tcPr>
          <w:p w:rsidR="003667A9" w:rsidRPr="0087588A" w:rsidRDefault="003667A9" w:rsidP="00626F9A">
            <w:pPr>
              <w:pStyle w:val="TableText"/>
              <w:rPr>
                <w:rFonts w:ascii="Times New Roman" w:hAnsi="Times New Roman" w:cs="Times New Roman"/>
              </w:rPr>
            </w:pPr>
            <w:r w:rsidRPr="0087588A">
              <w:rPr>
                <w:rFonts w:ascii="Times New Roman" w:hAnsi="Times New Roman" w:cs="Times New Roman"/>
              </w:rPr>
              <w:t>2.13</w:t>
            </w:r>
          </w:p>
        </w:tc>
        <w:tc>
          <w:tcPr>
            <w:tcW w:w="2297" w:type="pct"/>
          </w:tcPr>
          <w:p w:rsidR="003667A9" w:rsidRPr="0087588A" w:rsidRDefault="003667A9" w:rsidP="003667A9">
            <w:pPr>
              <w:pStyle w:val="TableText"/>
              <w:rPr>
                <w:rFonts w:ascii="Times New Roman" w:hAnsi="Times New Roman" w:cs="Times New Roman"/>
              </w:rPr>
            </w:pPr>
            <w:r w:rsidRPr="0087588A">
              <w:rPr>
                <w:rFonts w:ascii="Times New Roman" w:hAnsi="Times New Roman" w:cs="Times New Roman"/>
              </w:rPr>
              <w:t xml:space="preserve">Updated InterQual copyright, TOC, </w:t>
            </w:r>
            <w:r w:rsidR="00143559" w:rsidRPr="0087588A">
              <w:rPr>
                <w:rFonts w:ascii="Times New Roman" w:hAnsi="Times New Roman" w:cs="Times New Roman"/>
              </w:rPr>
              <w:t>Index and</w:t>
            </w:r>
            <w:r w:rsidRPr="0087588A">
              <w:rPr>
                <w:rFonts w:ascii="Times New Roman" w:hAnsi="Times New Roman" w:cs="Times New Roman"/>
              </w:rPr>
              <w:t xml:space="preserve"> completed edits.</w:t>
            </w:r>
          </w:p>
        </w:tc>
        <w:tc>
          <w:tcPr>
            <w:tcW w:w="1212" w:type="pct"/>
          </w:tcPr>
          <w:p w:rsidR="003667A9" w:rsidRPr="0087588A" w:rsidRDefault="003667A9" w:rsidP="003667A9">
            <w:pPr>
              <w:pStyle w:val="TableText"/>
              <w:rPr>
                <w:rFonts w:ascii="Times New Roman" w:hAnsi="Times New Roman" w:cs="Times New Roman"/>
              </w:rPr>
            </w:pPr>
            <w:r w:rsidRPr="0087588A">
              <w:rPr>
                <w:rFonts w:ascii="Times New Roman" w:hAnsi="Times New Roman" w:cs="Times New Roman"/>
              </w:rPr>
              <w:t>Cheryl Jones,</w:t>
            </w:r>
          </w:p>
          <w:p w:rsidR="003667A9" w:rsidRPr="0087588A" w:rsidRDefault="003667A9" w:rsidP="003667A9">
            <w:pPr>
              <w:pStyle w:val="TableText"/>
              <w:rPr>
                <w:rFonts w:ascii="Times New Roman" w:hAnsi="Times New Roman" w:cs="Times New Roman"/>
              </w:rPr>
            </w:pPr>
            <w:r w:rsidRPr="0087588A">
              <w:rPr>
                <w:rFonts w:ascii="Times New Roman" w:hAnsi="Times New Roman" w:cs="Times New Roman"/>
              </w:rPr>
              <w:t xml:space="preserve"> Sunita Chundury</w:t>
            </w:r>
          </w:p>
        </w:tc>
      </w:tr>
      <w:tr w:rsidR="004455F5" w:rsidRPr="0087588A" w:rsidTr="00A57B17">
        <w:tc>
          <w:tcPr>
            <w:tcW w:w="808"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12/7/2016</w:t>
            </w:r>
          </w:p>
        </w:tc>
        <w:tc>
          <w:tcPr>
            <w:tcW w:w="683"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2.14</w:t>
            </w:r>
          </w:p>
        </w:tc>
        <w:tc>
          <w:tcPr>
            <w:tcW w:w="2297" w:type="pct"/>
          </w:tcPr>
          <w:p w:rsidR="004455F5" w:rsidRPr="0087588A" w:rsidRDefault="004455F5" w:rsidP="004455F5">
            <w:pPr>
              <w:pStyle w:val="NormalWeb"/>
              <w:rPr>
                <w:sz w:val="22"/>
                <w:szCs w:val="22"/>
              </w:rPr>
            </w:pPr>
            <w:r w:rsidRPr="0087588A">
              <w:rPr>
                <w:sz w:val="22"/>
                <w:szCs w:val="22"/>
              </w:rPr>
              <w:t xml:space="preserve">Updated reference to MDWS with VIA. </w:t>
            </w:r>
          </w:p>
        </w:tc>
        <w:tc>
          <w:tcPr>
            <w:tcW w:w="1212" w:type="pct"/>
          </w:tcPr>
          <w:p w:rsidR="004455F5" w:rsidRPr="0087588A" w:rsidRDefault="004455F5" w:rsidP="003667A9">
            <w:pPr>
              <w:pStyle w:val="TableText"/>
              <w:rPr>
                <w:rFonts w:ascii="Times New Roman" w:hAnsi="Times New Roman" w:cs="Times New Roman"/>
              </w:rPr>
            </w:pPr>
            <w:r w:rsidRPr="0087588A">
              <w:rPr>
                <w:rFonts w:ascii="Times New Roman" w:hAnsi="Times New Roman" w:cs="Times New Roman"/>
              </w:rPr>
              <w:t>Janaki Rama Rao Gollapudi</w:t>
            </w:r>
          </w:p>
        </w:tc>
      </w:tr>
      <w:tr w:rsidR="004B4DFD" w:rsidRPr="0087588A" w:rsidTr="00A57B17">
        <w:tc>
          <w:tcPr>
            <w:tcW w:w="808" w:type="pct"/>
          </w:tcPr>
          <w:p w:rsidR="004B4DFD" w:rsidRPr="0087588A" w:rsidRDefault="004B4DFD" w:rsidP="00626F9A">
            <w:pPr>
              <w:pStyle w:val="TableText"/>
              <w:rPr>
                <w:rFonts w:ascii="Times New Roman" w:hAnsi="Times New Roman" w:cs="Times New Roman"/>
              </w:rPr>
            </w:pPr>
            <w:r w:rsidRPr="0087588A">
              <w:rPr>
                <w:rFonts w:ascii="Times New Roman" w:hAnsi="Times New Roman" w:cs="Times New Roman"/>
              </w:rPr>
              <w:t>12/7/2016</w:t>
            </w:r>
          </w:p>
        </w:tc>
        <w:tc>
          <w:tcPr>
            <w:tcW w:w="683" w:type="pct"/>
          </w:tcPr>
          <w:p w:rsidR="004B4DFD" w:rsidRPr="0087588A" w:rsidRDefault="004B4DFD" w:rsidP="00626F9A">
            <w:pPr>
              <w:pStyle w:val="TableText"/>
              <w:rPr>
                <w:rFonts w:ascii="Times New Roman" w:hAnsi="Times New Roman" w:cs="Times New Roman"/>
              </w:rPr>
            </w:pPr>
            <w:r w:rsidRPr="0087588A">
              <w:rPr>
                <w:rFonts w:ascii="Times New Roman" w:hAnsi="Times New Roman" w:cs="Times New Roman"/>
              </w:rPr>
              <w:t>2.15</w:t>
            </w:r>
          </w:p>
        </w:tc>
        <w:tc>
          <w:tcPr>
            <w:tcW w:w="2297" w:type="pct"/>
          </w:tcPr>
          <w:p w:rsidR="004B4DFD" w:rsidRPr="0087588A" w:rsidRDefault="004B4DFD" w:rsidP="004B4DFD">
            <w:pPr>
              <w:pStyle w:val="NormalWeb"/>
              <w:rPr>
                <w:sz w:val="22"/>
                <w:szCs w:val="22"/>
              </w:rPr>
            </w:pPr>
            <w:r w:rsidRPr="0087588A">
              <w:t>Updated section 4.6.3: Sensitive Patients. Added few more scenarios where user can see Sensitive Patient Warning screen.</w:t>
            </w:r>
          </w:p>
        </w:tc>
        <w:tc>
          <w:tcPr>
            <w:tcW w:w="1212" w:type="pct"/>
          </w:tcPr>
          <w:p w:rsidR="004B4DFD" w:rsidRPr="0087588A" w:rsidRDefault="004B4DFD" w:rsidP="003667A9">
            <w:pPr>
              <w:pStyle w:val="TableText"/>
              <w:rPr>
                <w:rFonts w:ascii="Times New Roman" w:hAnsi="Times New Roman" w:cs="Times New Roman"/>
              </w:rPr>
            </w:pPr>
            <w:r w:rsidRPr="0087588A">
              <w:rPr>
                <w:rFonts w:ascii="Times New Roman" w:hAnsi="Times New Roman" w:cs="Times New Roman"/>
              </w:rPr>
              <w:t>Janaki Rama Rao Gollapudi</w:t>
            </w:r>
          </w:p>
        </w:tc>
      </w:tr>
      <w:tr w:rsidR="004455F5" w:rsidRPr="0087588A" w:rsidTr="00A57B17">
        <w:tc>
          <w:tcPr>
            <w:tcW w:w="808"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12/7/2016</w:t>
            </w:r>
          </w:p>
        </w:tc>
        <w:tc>
          <w:tcPr>
            <w:tcW w:w="683"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2.15</w:t>
            </w:r>
          </w:p>
        </w:tc>
        <w:tc>
          <w:tcPr>
            <w:tcW w:w="2297" w:type="pct"/>
          </w:tcPr>
          <w:p w:rsidR="004455F5" w:rsidRPr="0087588A" w:rsidRDefault="004455F5" w:rsidP="004455F5">
            <w:pPr>
              <w:pStyle w:val="NormalWeb"/>
              <w:rPr>
                <w:sz w:val="22"/>
                <w:szCs w:val="22"/>
              </w:rPr>
            </w:pPr>
            <w:r w:rsidRPr="0087588A">
              <w:rPr>
                <w:sz w:val="22"/>
                <w:szCs w:val="22"/>
              </w:rPr>
              <w:t>Updated NUMI VISN, and Site screen</w:t>
            </w:r>
            <w:r w:rsidR="00DF273B" w:rsidRPr="0087588A">
              <w:rPr>
                <w:sz w:val="22"/>
                <w:szCs w:val="22"/>
              </w:rPr>
              <w:t xml:space="preserve"> </w:t>
            </w:r>
          </w:p>
          <w:p w:rsidR="004455F5" w:rsidRPr="0087588A" w:rsidRDefault="004455F5" w:rsidP="003667A9">
            <w:pPr>
              <w:pStyle w:val="TableText"/>
              <w:rPr>
                <w:rFonts w:ascii="Times New Roman" w:hAnsi="Times New Roman" w:cs="Times New Roman"/>
                <w:sz w:val="22"/>
                <w:szCs w:val="22"/>
              </w:rPr>
            </w:pPr>
          </w:p>
        </w:tc>
        <w:tc>
          <w:tcPr>
            <w:tcW w:w="1212" w:type="pct"/>
          </w:tcPr>
          <w:p w:rsidR="004455F5" w:rsidRPr="0087588A" w:rsidRDefault="004455F5" w:rsidP="003667A9">
            <w:pPr>
              <w:pStyle w:val="TableText"/>
              <w:rPr>
                <w:rFonts w:ascii="Times New Roman" w:hAnsi="Times New Roman" w:cs="Times New Roman"/>
              </w:rPr>
            </w:pPr>
            <w:r w:rsidRPr="0087588A">
              <w:rPr>
                <w:rFonts w:ascii="Times New Roman" w:hAnsi="Times New Roman" w:cs="Times New Roman"/>
              </w:rPr>
              <w:t>Janaki Rama Rao Gollapudi</w:t>
            </w:r>
          </w:p>
        </w:tc>
      </w:tr>
      <w:tr w:rsidR="004455F5" w:rsidRPr="0087588A" w:rsidTr="00A57B17">
        <w:tc>
          <w:tcPr>
            <w:tcW w:w="808"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3/3/2017</w:t>
            </w:r>
          </w:p>
        </w:tc>
        <w:tc>
          <w:tcPr>
            <w:tcW w:w="683"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2.16</w:t>
            </w:r>
          </w:p>
        </w:tc>
        <w:tc>
          <w:tcPr>
            <w:tcW w:w="2297" w:type="pct"/>
          </w:tcPr>
          <w:p w:rsidR="004455F5" w:rsidRPr="0087588A" w:rsidRDefault="003E4A71" w:rsidP="004455F5">
            <w:pPr>
              <w:pStyle w:val="NormalWeb"/>
              <w:rPr>
                <w:sz w:val="22"/>
                <w:szCs w:val="22"/>
              </w:rPr>
            </w:pPr>
            <w:r w:rsidRPr="0087588A">
              <w:rPr>
                <w:sz w:val="22"/>
                <w:szCs w:val="22"/>
              </w:rPr>
              <w:t>Changes for IAM SSO Integration</w:t>
            </w:r>
          </w:p>
          <w:p w:rsidR="004455F5" w:rsidRPr="0087588A" w:rsidRDefault="004455F5" w:rsidP="004455F5">
            <w:pPr>
              <w:pStyle w:val="NormalWeb"/>
              <w:rPr>
                <w:sz w:val="22"/>
                <w:szCs w:val="22"/>
              </w:rPr>
            </w:pPr>
          </w:p>
        </w:tc>
        <w:tc>
          <w:tcPr>
            <w:tcW w:w="1212" w:type="pct"/>
          </w:tcPr>
          <w:p w:rsidR="004455F5" w:rsidRPr="0087588A" w:rsidRDefault="004455F5" w:rsidP="003667A9">
            <w:pPr>
              <w:pStyle w:val="TableText"/>
              <w:rPr>
                <w:rFonts w:ascii="Times New Roman" w:hAnsi="Times New Roman" w:cs="Times New Roman"/>
                <w:sz w:val="22"/>
                <w:szCs w:val="22"/>
              </w:rPr>
            </w:pPr>
            <w:r w:rsidRPr="0087588A">
              <w:rPr>
                <w:rFonts w:ascii="Times New Roman" w:hAnsi="Times New Roman" w:cs="Times New Roman"/>
                <w:sz w:val="22"/>
                <w:szCs w:val="22"/>
              </w:rPr>
              <w:t>Praveen Potturu</w:t>
            </w:r>
          </w:p>
        </w:tc>
      </w:tr>
      <w:tr w:rsidR="007720AB" w:rsidRPr="0087588A" w:rsidTr="00A57B17">
        <w:tc>
          <w:tcPr>
            <w:tcW w:w="808" w:type="pct"/>
          </w:tcPr>
          <w:p w:rsidR="007720AB" w:rsidRPr="0087588A" w:rsidRDefault="007720AB" w:rsidP="00626F9A">
            <w:pPr>
              <w:pStyle w:val="TableText"/>
              <w:rPr>
                <w:rFonts w:ascii="Times New Roman" w:hAnsi="Times New Roman" w:cs="Times New Roman"/>
              </w:rPr>
            </w:pPr>
            <w:r w:rsidRPr="0087588A">
              <w:rPr>
                <w:rFonts w:ascii="Times New Roman" w:hAnsi="Times New Roman" w:cs="Times New Roman"/>
              </w:rPr>
              <w:t>4/14/2017</w:t>
            </w:r>
          </w:p>
        </w:tc>
        <w:tc>
          <w:tcPr>
            <w:tcW w:w="683" w:type="pct"/>
          </w:tcPr>
          <w:p w:rsidR="007720AB" w:rsidRPr="0087588A" w:rsidRDefault="007720AB" w:rsidP="00626F9A">
            <w:pPr>
              <w:pStyle w:val="TableText"/>
              <w:rPr>
                <w:rFonts w:ascii="Times New Roman" w:hAnsi="Times New Roman" w:cs="Times New Roman"/>
              </w:rPr>
            </w:pPr>
            <w:r w:rsidRPr="0087588A">
              <w:rPr>
                <w:rFonts w:ascii="Times New Roman" w:hAnsi="Times New Roman" w:cs="Times New Roman"/>
              </w:rPr>
              <w:t>2.17</w:t>
            </w:r>
          </w:p>
        </w:tc>
        <w:tc>
          <w:tcPr>
            <w:tcW w:w="2297" w:type="pct"/>
          </w:tcPr>
          <w:p w:rsidR="007720AB" w:rsidRPr="0087588A" w:rsidRDefault="007720AB" w:rsidP="004455F5">
            <w:pPr>
              <w:pStyle w:val="NormalWeb"/>
              <w:rPr>
                <w:sz w:val="22"/>
                <w:szCs w:val="22"/>
              </w:rPr>
            </w:pPr>
            <w:r w:rsidRPr="0087588A">
              <w:rPr>
                <w:sz w:val="22"/>
                <w:szCs w:val="22"/>
              </w:rPr>
              <w:t>Updates to document per HPS review</w:t>
            </w:r>
          </w:p>
        </w:tc>
        <w:tc>
          <w:tcPr>
            <w:tcW w:w="1212" w:type="pct"/>
          </w:tcPr>
          <w:p w:rsidR="007720AB" w:rsidRPr="0087588A" w:rsidRDefault="007720AB" w:rsidP="003667A9">
            <w:pPr>
              <w:pStyle w:val="TableText"/>
              <w:rPr>
                <w:rFonts w:ascii="Times New Roman" w:hAnsi="Times New Roman" w:cs="Times New Roman"/>
                <w:sz w:val="22"/>
                <w:szCs w:val="22"/>
              </w:rPr>
            </w:pPr>
            <w:r w:rsidRPr="0087588A">
              <w:rPr>
                <w:rFonts w:ascii="Times New Roman" w:hAnsi="Times New Roman" w:cs="Times New Roman"/>
                <w:sz w:val="22"/>
                <w:szCs w:val="22"/>
              </w:rPr>
              <w:t>Gopal Unnikrishnan</w:t>
            </w:r>
          </w:p>
          <w:p w:rsidR="007720AB" w:rsidRPr="0087588A" w:rsidRDefault="007720AB" w:rsidP="003667A9">
            <w:pPr>
              <w:pStyle w:val="TableText"/>
              <w:rPr>
                <w:rFonts w:ascii="Times New Roman" w:hAnsi="Times New Roman" w:cs="Times New Roman"/>
                <w:sz w:val="22"/>
                <w:szCs w:val="22"/>
              </w:rPr>
            </w:pPr>
            <w:r w:rsidRPr="0087588A">
              <w:rPr>
                <w:rFonts w:ascii="Times New Roman" w:hAnsi="Times New Roman" w:cs="Times New Roman"/>
                <w:sz w:val="22"/>
                <w:szCs w:val="22"/>
              </w:rPr>
              <w:t>Cheryl Jones</w:t>
            </w:r>
          </w:p>
        </w:tc>
      </w:tr>
      <w:tr w:rsidR="009327B0" w:rsidRPr="0087588A" w:rsidTr="00A57B17">
        <w:tc>
          <w:tcPr>
            <w:tcW w:w="808" w:type="pct"/>
          </w:tcPr>
          <w:p w:rsidR="009327B0" w:rsidRPr="0087588A" w:rsidRDefault="009327B0" w:rsidP="00626F9A">
            <w:pPr>
              <w:pStyle w:val="TableText"/>
              <w:rPr>
                <w:rFonts w:ascii="Times New Roman" w:hAnsi="Times New Roman" w:cs="Times New Roman"/>
              </w:rPr>
            </w:pPr>
            <w:r w:rsidRPr="0087588A">
              <w:rPr>
                <w:rFonts w:ascii="Times New Roman" w:hAnsi="Times New Roman" w:cs="Times New Roman"/>
              </w:rPr>
              <w:t>5/25/2017</w:t>
            </w:r>
          </w:p>
        </w:tc>
        <w:tc>
          <w:tcPr>
            <w:tcW w:w="683" w:type="pct"/>
          </w:tcPr>
          <w:p w:rsidR="009327B0" w:rsidRPr="0087588A" w:rsidRDefault="009327B0" w:rsidP="00626F9A">
            <w:pPr>
              <w:pStyle w:val="TableText"/>
              <w:rPr>
                <w:rFonts w:ascii="Times New Roman" w:hAnsi="Times New Roman" w:cs="Times New Roman"/>
              </w:rPr>
            </w:pPr>
            <w:r w:rsidRPr="0087588A">
              <w:rPr>
                <w:rFonts w:ascii="Times New Roman" w:hAnsi="Times New Roman" w:cs="Times New Roman"/>
              </w:rPr>
              <w:t>2.18</w:t>
            </w:r>
          </w:p>
        </w:tc>
        <w:tc>
          <w:tcPr>
            <w:tcW w:w="2297" w:type="pct"/>
          </w:tcPr>
          <w:p w:rsidR="009327B0" w:rsidRPr="0087588A" w:rsidRDefault="009327B0" w:rsidP="004455F5">
            <w:pPr>
              <w:pStyle w:val="NormalWeb"/>
              <w:rPr>
                <w:sz w:val="22"/>
                <w:szCs w:val="22"/>
              </w:rPr>
            </w:pPr>
            <w:r w:rsidRPr="0087588A">
              <w:rPr>
                <w:sz w:val="22"/>
                <w:szCs w:val="22"/>
              </w:rPr>
              <w:t>Document reviewed</w:t>
            </w:r>
          </w:p>
        </w:tc>
        <w:tc>
          <w:tcPr>
            <w:tcW w:w="1212" w:type="pct"/>
          </w:tcPr>
          <w:p w:rsidR="009327B0" w:rsidRPr="0087588A" w:rsidRDefault="009327B0" w:rsidP="009327B0">
            <w:pPr>
              <w:pStyle w:val="TableText"/>
              <w:rPr>
                <w:rFonts w:ascii="Times New Roman" w:hAnsi="Times New Roman" w:cs="Times New Roman"/>
                <w:sz w:val="22"/>
                <w:szCs w:val="22"/>
              </w:rPr>
            </w:pPr>
            <w:r w:rsidRPr="0087588A">
              <w:rPr>
                <w:rFonts w:ascii="Times New Roman" w:hAnsi="Times New Roman" w:cs="Times New Roman"/>
                <w:sz w:val="22"/>
                <w:szCs w:val="22"/>
              </w:rPr>
              <w:t>Gopal Unnikrishnan</w:t>
            </w:r>
          </w:p>
          <w:p w:rsidR="009327B0" w:rsidRPr="0087588A" w:rsidRDefault="009327B0" w:rsidP="009327B0">
            <w:pPr>
              <w:pStyle w:val="TableText"/>
              <w:rPr>
                <w:rFonts w:ascii="Times New Roman" w:hAnsi="Times New Roman" w:cs="Times New Roman"/>
                <w:sz w:val="22"/>
                <w:szCs w:val="22"/>
              </w:rPr>
            </w:pPr>
            <w:r w:rsidRPr="0087588A">
              <w:rPr>
                <w:rFonts w:ascii="Times New Roman" w:hAnsi="Times New Roman" w:cs="Times New Roman"/>
                <w:sz w:val="22"/>
                <w:szCs w:val="22"/>
              </w:rPr>
              <w:t>Cheryl Jones</w:t>
            </w:r>
          </w:p>
        </w:tc>
      </w:tr>
      <w:tr w:rsidR="00BA5961" w:rsidRPr="0087588A" w:rsidTr="00A57B17">
        <w:tc>
          <w:tcPr>
            <w:tcW w:w="808" w:type="pct"/>
          </w:tcPr>
          <w:p w:rsidR="00BA5961" w:rsidRPr="0087588A" w:rsidRDefault="00BA5961" w:rsidP="00626F9A">
            <w:pPr>
              <w:pStyle w:val="TableText"/>
              <w:rPr>
                <w:rFonts w:ascii="Times New Roman" w:hAnsi="Times New Roman" w:cs="Times New Roman"/>
              </w:rPr>
            </w:pPr>
            <w:r>
              <w:rPr>
                <w:rFonts w:ascii="Times New Roman" w:hAnsi="Times New Roman" w:cs="Times New Roman"/>
              </w:rPr>
              <w:t>11/15/2017</w:t>
            </w:r>
          </w:p>
        </w:tc>
        <w:tc>
          <w:tcPr>
            <w:tcW w:w="683" w:type="pct"/>
          </w:tcPr>
          <w:p w:rsidR="00BA5961" w:rsidRPr="0087588A" w:rsidRDefault="0048455E" w:rsidP="00626F9A">
            <w:pPr>
              <w:pStyle w:val="TableText"/>
              <w:rPr>
                <w:rFonts w:ascii="Times New Roman" w:hAnsi="Times New Roman" w:cs="Times New Roman"/>
              </w:rPr>
            </w:pPr>
            <w:r>
              <w:rPr>
                <w:rFonts w:ascii="Times New Roman" w:hAnsi="Times New Roman" w:cs="Times New Roman"/>
              </w:rPr>
              <w:t>2.19</w:t>
            </w:r>
          </w:p>
        </w:tc>
        <w:tc>
          <w:tcPr>
            <w:tcW w:w="2297" w:type="pct"/>
          </w:tcPr>
          <w:p w:rsidR="00BA5961" w:rsidRPr="0087588A" w:rsidRDefault="00BA5961" w:rsidP="004455F5">
            <w:pPr>
              <w:pStyle w:val="NormalWeb"/>
              <w:rPr>
                <w:sz w:val="22"/>
                <w:szCs w:val="22"/>
              </w:rPr>
            </w:pPr>
            <w:r>
              <w:rPr>
                <w:sz w:val="22"/>
                <w:szCs w:val="22"/>
              </w:rPr>
              <w:t>Updated version (15.4) information and CERME screen shots.</w:t>
            </w:r>
          </w:p>
        </w:tc>
        <w:tc>
          <w:tcPr>
            <w:tcW w:w="1212" w:type="pct"/>
          </w:tcPr>
          <w:p w:rsidR="00BA5961" w:rsidRPr="0087588A" w:rsidRDefault="00BA5961" w:rsidP="009327B0">
            <w:pPr>
              <w:pStyle w:val="TableText"/>
              <w:rPr>
                <w:rFonts w:ascii="Times New Roman" w:hAnsi="Times New Roman" w:cs="Times New Roman"/>
                <w:sz w:val="22"/>
                <w:szCs w:val="22"/>
              </w:rPr>
            </w:pPr>
            <w:r>
              <w:rPr>
                <w:rFonts w:ascii="Times New Roman" w:hAnsi="Times New Roman" w:cs="Times New Roman"/>
                <w:sz w:val="22"/>
                <w:szCs w:val="22"/>
              </w:rPr>
              <w:t>Sunita Chundury</w:t>
            </w:r>
          </w:p>
        </w:tc>
      </w:tr>
      <w:tr w:rsidR="00D10E87" w:rsidRPr="0087588A" w:rsidTr="00A57B17">
        <w:tc>
          <w:tcPr>
            <w:tcW w:w="808" w:type="pct"/>
          </w:tcPr>
          <w:p w:rsidR="00D10E87" w:rsidRPr="006C6F76" w:rsidRDefault="00D10E87" w:rsidP="00626F9A">
            <w:pPr>
              <w:pStyle w:val="TableText"/>
              <w:rPr>
                <w:rFonts w:ascii="Times New Roman" w:hAnsi="Times New Roman" w:cs="Times New Roman"/>
              </w:rPr>
            </w:pPr>
            <w:r w:rsidRPr="006C6F76">
              <w:rPr>
                <w:rFonts w:ascii="Times New Roman" w:hAnsi="Times New Roman" w:cs="Times New Roman"/>
              </w:rPr>
              <w:t>11/27/2017</w:t>
            </w:r>
          </w:p>
        </w:tc>
        <w:tc>
          <w:tcPr>
            <w:tcW w:w="683" w:type="pct"/>
          </w:tcPr>
          <w:p w:rsidR="00D10E87" w:rsidRPr="006C6F76" w:rsidRDefault="00D10E87" w:rsidP="00626F9A">
            <w:pPr>
              <w:pStyle w:val="TableText"/>
              <w:rPr>
                <w:rFonts w:ascii="Times New Roman" w:hAnsi="Times New Roman" w:cs="Times New Roman"/>
              </w:rPr>
            </w:pPr>
            <w:r w:rsidRPr="006C6F76">
              <w:rPr>
                <w:rFonts w:ascii="Times New Roman" w:hAnsi="Times New Roman" w:cs="Times New Roman"/>
              </w:rPr>
              <w:t>2.20</w:t>
            </w:r>
          </w:p>
        </w:tc>
        <w:tc>
          <w:tcPr>
            <w:tcW w:w="2297" w:type="pct"/>
          </w:tcPr>
          <w:p w:rsidR="00D10E87" w:rsidRPr="006C6F76" w:rsidRDefault="00D10E87" w:rsidP="004455F5">
            <w:pPr>
              <w:pStyle w:val="NormalWeb"/>
              <w:rPr>
                <w:sz w:val="22"/>
                <w:szCs w:val="22"/>
              </w:rPr>
            </w:pPr>
            <w:r w:rsidRPr="006C6F76">
              <w:rPr>
                <w:sz w:val="22"/>
                <w:szCs w:val="22"/>
              </w:rPr>
              <w:t>Updated documents per HPS review and updated Care Management Information section.</w:t>
            </w:r>
          </w:p>
        </w:tc>
        <w:tc>
          <w:tcPr>
            <w:tcW w:w="1212" w:type="pct"/>
          </w:tcPr>
          <w:p w:rsidR="00D10E87" w:rsidRPr="006C6F76" w:rsidRDefault="00D10E87" w:rsidP="009327B0">
            <w:pPr>
              <w:pStyle w:val="TableText"/>
              <w:rPr>
                <w:rFonts w:ascii="Times New Roman" w:hAnsi="Times New Roman" w:cs="Times New Roman"/>
                <w:sz w:val="22"/>
                <w:szCs w:val="22"/>
              </w:rPr>
            </w:pPr>
            <w:r w:rsidRPr="006C6F76">
              <w:rPr>
                <w:rFonts w:ascii="Times New Roman" w:hAnsi="Times New Roman" w:cs="Times New Roman"/>
                <w:sz w:val="22"/>
                <w:szCs w:val="22"/>
              </w:rPr>
              <w:t>Sunita Chundury</w:t>
            </w:r>
          </w:p>
          <w:p w:rsidR="00D10E87" w:rsidRPr="00446A37" w:rsidRDefault="00D10E87" w:rsidP="009327B0">
            <w:pPr>
              <w:pStyle w:val="TableText"/>
              <w:rPr>
                <w:rFonts w:ascii="Times New Roman" w:hAnsi="Times New Roman" w:cs="Times New Roman"/>
                <w:sz w:val="22"/>
                <w:szCs w:val="22"/>
                <w:highlight w:val="yellow"/>
              </w:rPr>
            </w:pPr>
            <w:r w:rsidRPr="006C6F76">
              <w:rPr>
                <w:rFonts w:ascii="Times New Roman" w:hAnsi="Times New Roman" w:cs="Times New Roman"/>
                <w:sz w:val="22"/>
                <w:szCs w:val="22"/>
              </w:rPr>
              <w:t>Karen Dudding</w:t>
            </w:r>
          </w:p>
        </w:tc>
      </w:tr>
    </w:tbl>
    <w:p w:rsidR="00F819C0" w:rsidRPr="0087588A" w:rsidRDefault="00F819C0" w:rsidP="00D96593">
      <w:pPr>
        <w:rPr>
          <w:b/>
          <w:sz w:val="24"/>
        </w:rPr>
      </w:pPr>
    </w:p>
    <w:p w:rsidR="00F819C0" w:rsidRPr="0087588A" w:rsidRDefault="00F819C0">
      <w:pPr>
        <w:rPr>
          <w:b/>
          <w:sz w:val="24"/>
        </w:rPr>
      </w:pPr>
      <w:r w:rsidRPr="0087588A">
        <w:rPr>
          <w:b/>
          <w:sz w:val="24"/>
        </w:rPr>
        <w:br w:type="page"/>
      </w:r>
    </w:p>
    <w:p w:rsidR="004F3A80" w:rsidRPr="0087588A" w:rsidRDefault="004F3A80" w:rsidP="00CD14DE">
      <w:pPr>
        <w:pStyle w:val="BodyText"/>
        <w:jc w:val="center"/>
        <w:rPr>
          <w:rFonts w:ascii="Arial" w:hAnsi="Arial" w:cs="Arial"/>
          <w:b/>
          <w:sz w:val="28"/>
          <w:szCs w:val="28"/>
        </w:rPr>
      </w:pPr>
      <w:r w:rsidRPr="0087588A">
        <w:rPr>
          <w:rFonts w:ascii="Arial" w:hAnsi="Arial" w:cs="Arial"/>
          <w:b/>
          <w:sz w:val="28"/>
          <w:szCs w:val="28"/>
        </w:rPr>
        <w:lastRenderedPageBreak/>
        <w:t>Table of Contents</w:t>
      </w:r>
      <w:r w:rsidR="00992F66" w:rsidRPr="0087588A">
        <w:rPr>
          <w:rFonts w:ascii="Arial" w:hAnsi="Arial" w:cs="Arial"/>
          <w:b/>
          <w:sz w:val="28"/>
          <w:szCs w:val="28"/>
        </w:rPr>
        <w:fldChar w:fldCharType="begin"/>
      </w:r>
      <w:r w:rsidR="00992F66" w:rsidRPr="0087588A">
        <w:instrText xml:space="preserve"> XE "</w:instrText>
      </w:r>
      <w:r w:rsidR="00992F66" w:rsidRPr="0087588A">
        <w:rPr>
          <w:sz w:val="20"/>
        </w:rPr>
        <w:instrText>Table</w:instrText>
      </w:r>
      <w:r w:rsidR="00992F66" w:rsidRPr="0087588A">
        <w:rPr>
          <w:spacing w:val="-2"/>
          <w:sz w:val="20"/>
        </w:rPr>
        <w:instrText xml:space="preserve"> </w:instrText>
      </w:r>
      <w:r w:rsidR="00992F66" w:rsidRPr="0087588A">
        <w:rPr>
          <w:sz w:val="20"/>
        </w:rPr>
        <w:instrText xml:space="preserve">of </w:instrText>
      </w:r>
      <w:r w:rsidR="00992F66" w:rsidRPr="0087588A">
        <w:rPr>
          <w:spacing w:val="-1"/>
          <w:sz w:val="20"/>
        </w:rPr>
        <w:instrText>Contents</w:instrText>
      </w:r>
      <w:r w:rsidR="00992F66" w:rsidRPr="0087588A">
        <w:instrText xml:space="preserve">" </w:instrText>
      </w:r>
      <w:r w:rsidR="00992F66" w:rsidRPr="0087588A">
        <w:rPr>
          <w:rFonts w:ascii="Arial" w:hAnsi="Arial" w:cs="Arial"/>
          <w:b/>
          <w:sz w:val="28"/>
          <w:szCs w:val="28"/>
        </w:rPr>
        <w:fldChar w:fldCharType="end"/>
      </w:r>
    </w:p>
    <w:p w:rsidR="00D10E87" w:rsidRDefault="00AF1D4B">
      <w:pPr>
        <w:pStyle w:val="TOC1"/>
        <w:rPr>
          <w:rFonts w:asciiTheme="minorHAnsi" w:eastAsiaTheme="minorEastAsia" w:hAnsiTheme="minorHAnsi" w:cstheme="minorBidi"/>
          <w:b w:val="0"/>
        </w:rPr>
      </w:pPr>
      <w:r w:rsidRPr="0087588A">
        <w:fldChar w:fldCharType="begin"/>
      </w:r>
      <w:r w:rsidRPr="0087588A">
        <w:instrText xml:space="preserve"> TOC \o "1-4" \h \z \u </w:instrText>
      </w:r>
      <w:r w:rsidRPr="0087588A">
        <w:fldChar w:fldCharType="separate"/>
      </w:r>
      <w:hyperlink w:anchor="_Toc499543668" w:history="1">
        <w:r w:rsidR="00D10E87" w:rsidRPr="00771B12">
          <w:rPr>
            <w:rStyle w:val="Hyperlink"/>
          </w:rPr>
          <w:t>1.</w:t>
        </w:r>
        <w:r w:rsidR="00D10E87">
          <w:rPr>
            <w:rFonts w:asciiTheme="minorHAnsi" w:eastAsiaTheme="minorEastAsia" w:hAnsiTheme="minorHAnsi" w:cstheme="minorBidi"/>
            <w:b w:val="0"/>
          </w:rPr>
          <w:tab/>
        </w:r>
        <w:r w:rsidR="00D10E87" w:rsidRPr="00771B12">
          <w:rPr>
            <w:rStyle w:val="Hyperlink"/>
          </w:rPr>
          <w:t>Introduction</w:t>
        </w:r>
        <w:r w:rsidR="00D10E87">
          <w:rPr>
            <w:webHidden/>
          </w:rPr>
          <w:tab/>
        </w:r>
        <w:r w:rsidR="00D10E87">
          <w:rPr>
            <w:webHidden/>
          </w:rPr>
          <w:fldChar w:fldCharType="begin"/>
        </w:r>
        <w:r w:rsidR="00D10E87">
          <w:rPr>
            <w:webHidden/>
          </w:rPr>
          <w:instrText xml:space="preserve"> PAGEREF _Toc499543668 \h </w:instrText>
        </w:r>
        <w:r w:rsidR="00D10E87">
          <w:rPr>
            <w:webHidden/>
          </w:rPr>
        </w:r>
        <w:r w:rsidR="00D10E87">
          <w:rPr>
            <w:webHidden/>
          </w:rPr>
          <w:fldChar w:fldCharType="separate"/>
        </w:r>
        <w:r w:rsidR="00D10E87">
          <w:rPr>
            <w:webHidden/>
          </w:rPr>
          <w:t>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69" w:history="1">
        <w:r w:rsidR="00D10E87" w:rsidRPr="00771B12">
          <w:rPr>
            <w:rStyle w:val="Hyperlink"/>
          </w:rPr>
          <w:t>1.1.</w:t>
        </w:r>
        <w:r w:rsidR="00D10E87">
          <w:rPr>
            <w:rFonts w:asciiTheme="minorHAnsi" w:eastAsiaTheme="minorEastAsia" w:hAnsiTheme="minorHAnsi" w:cstheme="minorBidi"/>
          </w:rPr>
          <w:tab/>
        </w:r>
        <w:r w:rsidR="00D10E87" w:rsidRPr="00771B12">
          <w:rPr>
            <w:rStyle w:val="Hyperlink"/>
          </w:rPr>
          <w:t>Purpose</w:t>
        </w:r>
        <w:r w:rsidR="00D10E87">
          <w:rPr>
            <w:webHidden/>
          </w:rPr>
          <w:tab/>
        </w:r>
        <w:r w:rsidR="00D10E87">
          <w:rPr>
            <w:webHidden/>
          </w:rPr>
          <w:fldChar w:fldCharType="begin"/>
        </w:r>
        <w:r w:rsidR="00D10E87">
          <w:rPr>
            <w:webHidden/>
          </w:rPr>
          <w:instrText xml:space="preserve"> PAGEREF _Toc499543669 \h </w:instrText>
        </w:r>
        <w:r w:rsidR="00D10E87">
          <w:rPr>
            <w:webHidden/>
          </w:rPr>
        </w:r>
        <w:r w:rsidR="00D10E87">
          <w:rPr>
            <w:webHidden/>
          </w:rPr>
          <w:fldChar w:fldCharType="separate"/>
        </w:r>
        <w:r w:rsidR="00D10E87">
          <w:rPr>
            <w:webHidden/>
          </w:rPr>
          <w:t>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70" w:history="1">
        <w:r w:rsidR="00D10E87" w:rsidRPr="00771B12">
          <w:rPr>
            <w:rStyle w:val="Hyperlink"/>
          </w:rPr>
          <w:t>1.2.</w:t>
        </w:r>
        <w:r w:rsidR="00D10E87">
          <w:rPr>
            <w:rFonts w:asciiTheme="minorHAnsi" w:eastAsiaTheme="minorEastAsia" w:hAnsiTheme="minorHAnsi" w:cstheme="minorBidi"/>
          </w:rPr>
          <w:tab/>
        </w:r>
        <w:r w:rsidR="00D10E87" w:rsidRPr="00771B12">
          <w:rPr>
            <w:rStyle w:val="Hyperlink"/>
          </w:rPr>
          <w:t>Scope</w:t>
        </w:r>
        <w:r w:rsidR="00D10E87">
          <w:rPr>
            <w:webHidden/>
          </w:rPr>
          <w:tab/>
        </w:r>
        <w:r w:rsidR="00D10E87">
          <w:rPr>
            <w:webHidden/>
          </w:rPr>
          <w:fldChar w:fldCharType="begin"/>
        </w:r>
        <w:r w:rsidR="00D10E87">
          <w:rPr>
            <w:webHidden/>
          </w:rPr>
          <w:instrText xml:space="preserve"> PAGEREF _Toc499543670 \h </w:instrText>
        </w:r>
        <w:r w:rsidR="00D10E87">
          <w:rPr>
            <w:webHidden/>
          </w:rPr>
        </w:r>
        <w:r w:rsidR="00D10E87">
          <w:rPr>
            <w:webHidden/>
          </w:rPr>
          <w:fldChar w:fldCharType="separate"/>
        </w:r>
        <w:r w:rsidR="00D10E87">
          <w:rPr>
            <w:webHidden/>
          </w:rPr>
          <w:t>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71" w:history="1">
        <w:r w:rsidR="00D10E87" w:rsidRPr="00771B12">
          <w:rPr>
            <w:rStyle w:val="Hyperlink"/>
          </w:rPr>
          <w:t>1.3.</w:t>
        </w:r>
        <w:r w:rsidR="00D10E87">
          <w:rPr>
            <w:rFonts w:asciiTheme="minorHAnsi" w:eastAsiaTheme="minorEastAsia" w:hAnsiTheme="minorHAnsi" w:cstheme="minorBidi"/>
          </w:rPr>
          <w:tab/>
        </w:r>
        <w:r w:rsidR="00D10E87" w:rsidRPr="00771B12">
          <w:rPr>
            <w:rStyle w:val="Hyperlink"/>
          </w:rPr>
          <w:t>Target Audience</w:t>
        </w:r>
        <w:r w:rsidR="00D10E87">
          <w:rPr>
            <w:webHidden/>
          </w:rPr>
          <w:tab/>
        </w:r>
        <w:r w:rsidR="00D10E87">
          <w:rPr>
            <w:webHidden/>
          </w:rPr>
          <w:fldChar w:fldCharType="begin"/>
        </w:r>
        <w:r w:rsidR="00D10E87">
          <w:rPr>
            <w:webHidden/>
          </w:rPr>
          <w:instrText xml:space="preserve"> PAGEREF _Toc499543671 \h </w:instrText>
        </w:r>
        <w:r w:rsidR="00D10E87">
          <w:rPr>
            <w:webHidden/>
          </w:rPr>
        </w:r>
        <w:r w:rsidR="00D10E87">
          <w:rPr>
            <w:webHidden/>
          </w:rPr>
          <w:fldChar w:fldCharType="separate"/>
        </w:r>
        <w:r w:rsidR="00D10E87">
          <w:rPr>
            <w:webHidden/>
          </w:rPr>
          <w:t>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72" w:history="1">
        <w:r w:rsidR="00D10E87" w:rsidRPr="00771B12">
          <w:rPr>
            <w:rStyle w:val="Hyperlink"/>
          </w:rPr>
          <w:t>1.4.</w:t>
        </w:r>
        <w:r w:rsidR="00D10E87">
          <w:rPr>
            <w:rFonts w:asciiTheme="minorHAnsi" w:eastAsiaTheme="minorEastAsia" w:hAnsiTheme="minorHAnsi" w:cstheme="minorBidi"/>
          </w:rPr>
          <w:tab/>
        </w:r>
        <w:r w:rsidR="00D10E87" w:rsidRPr="00771B12">
          <w:rPr>
            <w:rStyle w:val="Hyperlink"/>
          </w:rPr>
          <w:t>Overview</w:t>
        </w:r>
        <w:r w:rsidR="00D10E87">
          <w:rPr>
            <w:webHidden/>
          </w:rPr>
          <w:tab/>
        </w:r>
        <w:r w:rsidR="00D10E87">
          <w:rPr>
            <w:webHidden/>
          </w:rPr>
          <w:fldChar w:fldCharType="begin"/>
        </w:r>
        <w:r w:rsidR="00D10E87">
          <w:rPr>
            <w:webHidden/>
          </w:rPr>
          <w:instrText xml:space="preserve"> PAGEREF _Toc499543672 \h </w:instrText>
        </w:r>
        <w:r w:rsidR="00D10E87">
          <w:rPr>
            <w:webHidden/>
          </w:rPr>
        </w:r>
        <w:r w:rsidR="00D10E87">
          <w:rPr>
            <w:webHidden/>
          </w:rPr>
          <w:fldChar w:fldCharType="separate"/>
        </w:r>
        <w:r w:rsidR="00D10E87">
          <w:rPr>
            <w:webHidden/>
          </w:rPr>
          <w:t>1</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673" w:history="1">
        <w:r w:rsidR="00D10E87" w:rsidRPr="00771B12">
          <w:rPr>
            <w:rStyle w:val="Hyperlink"/>
          </w:rPr>
          <w:t>2.</w:t>
        </w:r>
        <w:r w:rsidR="00D10E87">
          <w:rPr>
            <w:rFonts w:asciiTheme="minorHAnsi" w:eastAsiaTheme="minorEastAsia" w:hAnsiTheme="minorHAnsi" w:cstheme="minorBidi"/>
            <w:b w:val="0"/>
          </w:rPr>
          <w:tab/>
        </w:r>
        <w:r w:rsidR="00D10E87" w:rsidRPr="00771B12">
          <w:rPr>
            <w:rStyle w:val="Hyperlink"/>
          </w:rPr>
          <w:t>User Instructions: Getting Started</w:t>
        </w:r>
        <w:r w:rsidR="00D10E87">
          <w:rPr>
            <w:webHidden/>
          </w:rPr>
          <w:tab/>
        </w:r>
        <w:r w:rsidR="00D10E87">
          <w:rPr>
            <w:webHidden/>
          </w:rPr>
          <w:fldChar w:fldCharType="begin"/>
        </w:r>
        <w:r w:rsidR="00D10E87">
          <w:rPr>
            <w:webHidden/>
          </w:rPr>
          <w:instrText xml:space="preserve"> PAGEREF _Toc499543673 \h </w:instrText>
        </w:r>
        <w:r w:rsidR="00D10E87">
          <w:rPr>
            <w:webHidden/>
          </w:rPr>
        </w:r>
        <w:r w:rsidR="00D10E87">
          <w:rPr>
            <w:webHidden/>
          </w:rPr>
          <w:fldChar w:fldCharType="separate"/>
        </w:r>
        <w:r w:rsidR="00D10E87">
          <w:rPr>
            <w:webHidden/>
          </w:rPr>
          <w:t>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74" w:history="1">
        <w:r w:rsidR="00D10E87" w:rsidRPr="00771B12">
          <w:rPr>
            <w:rStyle w:val="Hyperlink"/>
          </w:rPr>
          <w:t>2.1.</w:t>
        </w:r>
        <w:r w:rsidR="00D10E87">
          <w:rPr>
            <w:rFonts w:asciiTheme="minorHAnsi" w:eastAsiaTheme="minorEastAsia" w:hAnsiTheme="minorHAnsi" w:cstheme="minorBidi"/>
          </w:rPr>
          <w:tab/>
        </w:r>
        <w:r w:rsidR="00D10E87" w:rsidRPr="00771B12">
          <w:rPr>
            <w:rStyle w:val="Hyperlink"/>
          </w:rPr>
          <w:t>Allowing Pop-Ups for the Site</w:t>
        </w:r>
        <w:r w:rsidR="00D10E87">
          <w:rPr>
            <w:webHidden/>
          </w:rPr>
          <w:tab/>
        </w:r>
        <w:r w:rsidR="00D10E87">
          <w:rPr>
            <w:webHidden/>
          </w:rPr>
          <w:fldChar w:fldCharType="begin"/>
        </w:r>
        <w:r w:rsidR="00D10E87">
          <w:rPr>
            <w:webHidden/>
          </w:rPr>
          <w:instrText xml:space="preserve"> PAGEREF _Toc499543674 \h </w:instrText>
        </w:r>
        <w:r w:rsidR="00D10E87">
          <w:rPr>
            <w:webHidden/>
          </w:rPr>
        </w:r>
        <w:r w:rsidR="00D10E87">
          <w:rPr>
            <w:webHidden/>
          </w:rPr>
          <w:fldChar w:fldCharType="separate"/>
        </w:r>
        <w:r w:rsidR="00D10E87">
          <w:rPr>
            <w:webHidden/>
          </w:rPr>
          <w:t>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75" w:history="1">
        <w:r w:rsidR="00D10E87" w:rsidRPr="00771B12">
          <w:rPr>
            <w:rStyle w:val="Hyperlink"/>
          </w:rPr>
          <w:t>2.2.</w:t>
        </w:r>
        <w:r w:rsidR="00D10E87">
          <w:rPr>
            <w:rFonts w:asciiTheme="minorHAnsi" w:eastAsiaTheme="minorEastAsia" w:hAnsiTheme="minorHAnsi" w:cstheme="minorBidi"/>
          </w:rPr>
          <w:tab/>
        </w:r>
        <w:r w:rsidR="00D10E87" w:rsidRPr="00771B12">
          <w:rPr>
            <w:rStyle w:val="Hyperlink"/>
          </w:rPr>
          <w:t>Making NUMI a Trusted Site</w:t>
        </w:r>
        <w:r w:rsidR="00D10E87">
          <w:rPr>
            <w:webHidden/>
          </w:rPr>
          <w:tab/>
        </w:r>
        <w:r w:rsidR="00D10E87">
          <w:rPr>
            <w:webHidden/>
          </w:rPr>
          <w:fldChar w:fldCharType="begin"/>
        </w:r>
        <w:r w:rsidR="00D10E87">
          <w:rPr>
            <w:webHidden/>
          </w:rPr>
          <w:instrText xml:space="preserve"> PAGEREF _Toc499543675 \h </w:instrText>
        </w:r>
        <w:r w:rsidR="00D10E87">
          <w:rPr>
            <w:webHidden/>
          </w:rPr>
        </w:r>
        <w:r w:rsidR="00D10E87">
          <w:rPr>
            <w:webHidden/>
          </w:rPr>
          <w:fldChar w:fldCharType="separate"/>
        </w:r>
        <w:r w:rsidR="00D10E87">
          <w:rPr>
            <w:webHidden/>
          </w:rPr>
          <w:t>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76" w:history="1">
        <w:r w:rsidR="00D10E87" w:rsidRPr="00771B12">
          <w:rPr>
            <w:rStyle w:val="Hyperlink"/>
          </w:rPr>
          <w:t>2.3.</w:t>
        </w:r>
        <w:r w:rsidR="00D10E87">
          <w:rPr>
            <w:rFonts w:asciiTheme="minorHAnsi" w:eastAsiaTheme="minorEastAsia" w:hAnsiTheme="minorHAnsi" w:cstheme="minorBidi"/>
          </w:rPr>
          <w:tab/>
        </w:r>
        <w:r w:rsidR="00D10E87" w:rsidRPr="00771B12">
          <w:rPr>
            <w:rStyle w:val="Hyperlink"/>
          </w:rPr>
          <w:t>Allowing ActiveX Controls for the Site</w:t>
        </w:r>
        <w:r w:rsidR="00D10E87">
          <w:rPr>
            <w:webHidden/>
          </w:rPr>
          <w:tab/>
        </w:r>
        <w:r w:rsidR="00D10E87">
          <w:rPr>
            <w:webHidden/>
          </w:rPr>
          <w:fldChar w:fldCharType="begin"/>
        </w:r>
        <w:r w:rsidR="00D10E87">
          <w:rPr>
            <w:webHidden/>
          </w:rPr>
          <w:instrText xml:space="preserve"> PAGEREF _Toc499543676 \h </w:instrText>
        </w:r>
        <w:r w:rsidR="00D10E87">
          <w:rPr>
            <w:webHidden/>
          </w:rPr>
        </w:r>
        <w:r w:rsidR="00D10E87">
          <w:rPr>
            <w:webHidden/>
          </w:rPr>
          <w:fldChar w:fldCharType="separate"/>
        </w:r>
        <w:r w:rsidR="00D10E87">
          <w:rPr>
            <w:webHidden/>
          </w:rPr>
          <w:t>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77" w:history="1">
        <w:r w:rsidR="00D10E87" w:rsidRPr="00771B12">
          <w:rPr>
            <w:rStyle w:val="Hyperlink"/>
          </w:rPr>
          <w:t>2.4.</w:t>
        </w:r>
        <w:r w:rsidR="00D10E87">
          <w:rPr>
            <w:rFonts w:asciiTheme="minorHAnsi" w:eastAsiaTheme="minorEastAsia" w:hAnsiTheme="minorHAnsi" w:cstheme="minorBidi"/>
          </w:rPr>
          <w:tab/>
        </w:r>
        <w:r w:rsidR="00D10E87" w:rsidRPr="00771B12">
          <w:rPr>
            <w:rStyle w:val="Hyperlink"/>
          </w:rPr>
          <w:t>Setting Your Screen Resolution to 1024 x 768 or higher</w:t>
        </w:r>
        <w:r w:rsidR="00D10E87">
          <w:rPr>
            <w:webHidden/>
          </w:rPr>
          <w:tab/>
        </w:r>
        <w:r w:rsidR="00D10E87">
          <w:rPr>
            <w:webHidden/>
          </w:rPr>
          <w:fldChar w:fldCharType="begin"/>
        </w:r>
        <w:r w:rsidR="00D10E87">
          <w:rPr>
            <w:webHidden/>
          </w:rPr>
          <w:instrText xml:space="preserve"> PAGEREF _Toc499543677 \h </w:instrText>
        </w:r>
        <w:r w:rsidR="00D10E87">
          <w:rPr>
            <w:webHidden/>
          </w:rPr>
        </w:r>
        <w:r w:rsidR="00D10E87">
          <w:rPr>
            <w:webHidden/>
          </w:rPr>
          <w:fldChar w:fldCharType="separate"/>
        </w:r>
        <w:r w:rsidR="00D10E87">
          <w:rPr>
            <w:webHidden/>
          </w:rPr>
          <w:t>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78" w:history="1">
        <w:r w:rsidR="00D10E87" w:rsidRPr="00771B12">
          <w:rPr>
            <w:rStyle w:val="Hyperlink"/>
          </w:rPr>
          <w:t>2.5.</w:t>
        </w:r>
        <w:r w:rsidR="00D10E87">
          <w:rPr>
            <w:rFonts w:asciiTheme="minorHAnsi" w:eastAsiaTheme="minorEastAsia" w:hAnsiTheme="minorHAnsi" w:cstheme="minorBidi"/>
          </w:rPr>
          <w:tab/>
        </w:r>
        <w:r w:rsidR="00D10E87" w:rsidRPr="00771B12">
          <w:rPr>
            <w:rStyle w:val="Hyperlink"/>
          </w:rPr>
          <w:t>Making Sure You Have a VistA Account</w:t>
        </w:r>
        <w:r w:rsidR="00D10E87">
          <w:rPr>
            <w:webHidden/>
          </w:rPr>
          <w:tab/>
        </w:r>
        <w:r w:rsidR="00D10E87">
          <w:rPr>
            <w:webHidden/>
          </w:rPr>
          <w:fldChar w:fldCharType="begin"/>
        </w:r>
        <w:r w:rsidR="00D10E87">
          <w:rPr>
            <w:webHidden/>
          </w:rPr>
          <w:instrText xml:space="preserve"> PAGEREF _Toc499543678 \h </w:instrText>
        </w:r>
        <w:r w:rsidR="00D10E87">
          <w:rPr>
            <w:webHidden/>
          </w:rPr>
        </w:r>
        <w:r w:rsidR="00D10E87">
          <w:rPr>
            <w:webHidden/>
          </w:rPr>
          <w:fldChar w:fldCharType="separate"/>
        </w:r>
        <w:r w:rsidR="00D10E87">
          <w:rPr>
            <w:webHidden/>
          </w:rPr>
          <w:t>6</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79" w:history="1">
        <w:r w:rsidR="00D10E87" w:rsidRPr="00771B12">
          <w:rPr>
            <w:rStyle w:val="Hyperlink"/>
          </w:rPr>
          <w:t>2.6.</w:t>
        </w:r>
        <w:r w:rsidR="00D10E87">
          <w:rPr>
            <w:rFonts w:asciiTheme="minorHAnsi" w:eastAsiaTheme="minorEastAsia" w:hAnsiTheme="minorHAnsi" w:cstheme="minorBidi"/>
          </w:rPr>
          <w:tab/>
        </w:r>
        <w:r w:rsidR="00D10E87" w:rsidRPr="00771B12">
          <w:rPr>
            <w:rStyle w:val="Hyperlink"/>
          </w:rPr>
          <w:t>Setting Up Your Internet Browser</w:t>
        </w:r>
        <w:r w:rsidR="00D10E87">
          <w:rPr>
            <w:webHidden/>
          </w:rPr>
          <w:tab/>
        </w:r>
        <w:r w:rsidR="00D10E87">
          <w:rPr>
            <w:webHidden/>
          </w:rPr>
          <w:fldChar w:fldCharType="begin"/>
        </w:r>
        <w:r w:rsidR="00D10E87">
          <w:rPr>
            <w:webHidden/>
          </w:rPr>
          <w:instrText xml:space="preserve"> PAGEREF _Toc499543679 \h </w:instrText>
        </w:r>
        <w:r w:rsidR="00D10E87">
          <w:rPr>
            <w:webHidden/>
          </w:rPr>
        </w:r>
        <w:r w:rsidR="00D10E87">
          <w:rPr>
            <w:webHidden/>
          </w:rPr>
          <w:fldChar w:fldCharType="separate"/>
        </w:r>
        <w:r w:rsidR="00D10E87">
          <w:rPr>
            <w:webHidden/>
          </w:rPr>
          <w:t>6</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80" w:history="1">
        <w:r w:rsidR="00D10E87" w:rsidRPr="00771B12">
          <w:rPr>
            <w:rStyle w:val="Hyperlink"/>
          </w:rPr>
          <w:t>2.7.</w:t>
        </w:r>
        <w:r w:rsidR="00D10E87">
          <w:rPr>
            <w:rFonts w:asciiTheme="minorHAnsi" w:eastAsiaTheme="minorEastAsia" w:hAnsiTheme="minorHAnsi" w:cstheme="minorBidi"/>
          </w:rPr>
          <w:tab/>
        </w:r>
        <w:r w:rsidR="00D10E87" w:rsidRPr="00771B12">
          <w:rPr>
            <w:rStyle w:val="Hyperlink"/>
          </w:rPr>
          <w:t>Creating a NUMI Icon on Your Desktop</w:t>
        </w:r>
        <w:r w:rsidR="00D10E87">
          <w:rPr>
            <w:webHidden/>
          </w:rPr>
          <w:tab/>
        </w:r>
        <w:r w:rsidR="00D10E87">
          <w:rPr>
            <w:webHidden/>
          </w:rPr>
          <w:fldChar w:fldCharType="begin"/>
        </w:r>
        <w:r w:rsidR="00D10E87">
          <w:rPr>
            <w:webHidden/>
          </w:rPr>
          <w:instrText xml:space="preserve"> PAGEREF _Toc499543680 \h </w:instrText>
        </w:r>
        <w:r w:rsidR="00D10E87">
          <w:rPr>
            <w:webHidden/>
          </w:rPr>
        </w:r>
        <w:r w:rsidR="00D10E87">
          <w:rPr>
            <w:webHidden/>
          </w:rPr>
          <w:fldChar w:fldCharType="separate"/>
        </w:r>
        <w:r w:rsidR="00D10E87">
          <w:rPr>
            <w:webHidden/>
          </w:rPr>
          <w:t>6</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681" w:history="1">
        <w:r w:rsidR="00D10E87" w:rsidRPr="00771B12">
          <w:rPr>
            <w:rStyle w:val="Hyperlink"/>
            <w14:scene3d>
              <w14:camera w14:prst="orthographicFront"/>
              <w14:lightRig w14:rig="threePt" w14:dir="t">
                <w14:rot w14:lat="0" w14:lon="0" w14:rev="0"/>
              </w14:lightRig>
            </w14:scene3d>
          </w:rPr>
          <w:t>2.7.1.</w:t>
        </w:r>
        <w:r w:rsidR="00D10E87">
          <w:rPr>
            <w:rFonts w:asciiTheme="minorHAnsi" w:eastAsiaTheme="minorEastAsia" w:hAnsiTheme="minorHAnsi" w:cstheme="minorBidi"/>
          </w:rPr>
          <w:tab/>
        </w:r>
        <w:r w:rsidR="00D10E87" w:rsidRPr="00771B12">
          <w:rPr>
            <w:rStyle w:val="Hyperlink"/>
          </w:rPr>
          <w:t>To create a desktop icon for NUMI</w:t>
        </w:r>
        <w:r w:rsidR="00D10E87">
          <w:rPr>
            <w:webHidden/>
          </w:rPr>
          <w:tab/>
        </w:r>
        <w:r w:rsidR="00D10E87">
          <w:rPr>
            <w:webHidden/>
          </w:rPr>
          <w:fldChar w:fldCharType="begin"/>
        </w:r>
        <w:r w:rsidR="00D10E87">
          <w:rPr>
            <w:webHidden/>
          </w:rPr>
          <w:instrText xml:space="preserve"> PAGEREF _Toc499543681 \h </w:instrText>
        </w:r>
        <w:r w:rsidR="00D10E87">
          <w:rPr>
            <w:webHidden/>
          </w:rPr>
        </w:r>
        <w:r w:rsidR="00D10E87">
          <w:rPr>
            <w:webHidden/>
          </w:rPr>
          <w:fldChar w:fldCharType="separate"/>
        </w:r>
        <w:r w:rsidR="00D10E87">
          <w:rPr>
            <w:webHidden/>
          </w:rPr>
          <w:t>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82" w:history="1">
        <w:r w:rsidR="00D10E87" w:rsidRPr="00771B12">
          <w:rPr>
            <w:rStyle w:val="Hyperlink"/>
          </w:rPr>
          <w:t>2.8.</w:t>
        </w:r>
        <w:r w:rsidR="00D10E87">
          <w:rPr>
            <w:rFonts w:asciiTheme="minorHAnsi" w:eastAsiaTheme="minorEastAsia" w:hAnsiTheme="minorHAnsi" w:cstheme="minorBidi"/>
          </w:rPr>
          <w:tab/>
        </w:r>
        <w:r w:rsidR="00D10E87" w:rsidRPr="00771B12">
          <w:rPr>
            <w:rStyle w:val="Hyperlink"/>
          </w:rPr>
          <w:t>Launching NUMI from Your Internet Browser</w:t>
        </w:r>
        <w:r w:rsidR="00D10E87">
          <w:rPr>
            <w:webHidden/>
          </w:rPr>
          <w:tab/>
        </w:r>
        <w:r w:rsidR="00D10E87">
          <w:rPr>
            <w:webHidden/>
          </w:rPr>
          <w:fldChar w:fldCharType="begin"/>
        </w:r>
        <w:r w:rsidR="00D10E87">
          <w:rPr>
            <w:webHidden/>
          </w:rPr>
          <w:instrText xml:space="preserve"> PAGEREF _Toc499543682 \h </w:instrText>
        </w:r>
        <w:r w:rsidR="00D10E87">
          <w:rPr>
            <w:webHidden/>
          </w:rPr>
        </w:r>
        <w:r w:rsidR="00D10E87">
          <w:rPr>
            <w:webHidden/>
          </w:rPr>
          <w:fldChar w:fldCharType="separate"/>
        </w:r>
        <w:r w:rsidR="00D10E87">
          <w:rPr>
            <w:webHidden/>
          </w:rPr>
          <w:t>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683" w:history="1">
        <w:r w:rsidR="00D10E87" w:rsidRPr="00771B12">
          <w:rPr>
            <w:rStyle w:val="Hyperlink"/>
            <w14:scene3d>
              <w14:camera w14:prst="orthographicFront"/>
              <w14:lightRig w14:rig="threePt" w14:dir="t">
                <w14:rot w14:lat="0" w14:lon="0" w14:rev="0"/>
              </w14:lightRig>
            </w14:scene3d>
          </w:rPr>
          <w:t>2.8.1.</w:t>
        </w:r>
        <w:r w:rsidR="00D10E87">
          <w:rPr>
            <w:rFonts w:asciiTheme="minorHAnsi" w:eastAsiaTheme="minorEastAsia" w:hAnsiTheme="minorHAnsi" w:cstheme="minorBidi"/>
          </w:rPr>
          <w:tab/>
        </w:r>
        <w:r w:rsidR="00D10E87" w:rsidRPr="00771B12">
          <w:rPr>
            <w:rStyle w:val="Hyperlink"/>
          </w:rPr>
          <w:t>To launch NUMI using your internet browser</w:t>
        </w:r>
        <w:r w:rsidR="00D10E87">
          <w:rPr>
            <w:webHidden/>
          </w:rPr>
          <w:tab/>
        </w:r>
        <w:r w:rsidR="00D10E87">
          <w:rPr>
            <w:webHidden/>
          </w:rPr>
          <w:fldChar w:fldCharType="begin"/>
        </w:r>
        <w:r w:rsidR="00D10E87">
          <w:rPr>
            <w:webHidden/>
          </w:rPr>
          <w:instrText xml:space="preserve"> PAGEREF _Toc499543683 \h </w:instrText>
        </w:r>
        <w:r w:rsidR="00D10E87">
          <w:rPr>
            <w:webHidden/>
          </w:rPr>
        </w:r>
        <w:r w:rsidR="00D10E87">
          <w:rPr>
            <w:webHidden/>
          </w:rPr>
          <w:fldChar w:fldCharType="separate"/>
        </w:r>
        <w:r w:rsidR="00D10E87">
          <w:rPr>
            <w:webHidden/>
          </w:rPr>
          <w:t>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84" w:history="1">
        <w:r w:rsidR="00D10E87" w:rsidRPr="00771B12">
          <w:rPr>
            <w:rStyle w:val="Hyperlink"/>
          </w:rPr>
          <w:t>2.9.</w:t>
        </w:r>
        <w:r w:rsidR="00D10E87">
          <w:rPr>
            <w:rFonts w:asciiTheme="minorHAnsi" w:eastAsiaTheme="minorEastAsia" w:hAnsiTheme="minorHAnsi" w:cstheme="minorBidi"/>
          </w:rPr>
          <w:tab/>
        </w:r>
        <w:r w:rsidR="00D10E87" w:rsidRPr="00771B12">
          <w:rPr>
            <w:rStyle w:val="Hyperlink"/>
          </w:rPr>
          <w:t>Locating Your NUMI Point of Contact (POC)</w:t>
        </w:r>
        <w:r w:rsidR="00D10E87">
          <w:rPr>
            <w:webHidden/>
          </w:rPr>
          <w:tab/>
        </w:r>
        <w:r w:rsidR="00D10E87">
          <w:rPr>
            <w:webHidden/>
          </w:rPr>
          <w:fldChar w:fldCharType="begin"/>
        </w:r>
        <w:r w:rsidR="00D10E87">
          <w:rPr>
            <w:webHidden/>
          </w:rPr>
          <w:instrText xml:space="preserve"> PAGEREF _Toc499543684 \h </w:instrText>
        </w:r>
        <w:r w:rsidR="00D10E87">
          <w:rPr>
            <w:webHidden/>
          </w:rPr>
        </w:r>
        <w:r w:rsidR="00D10E87">
          <w:rPr>
            <w:webHidden/>
          </w:rPr>
          <w:fldChar w:fldCharType="separate"/>
        </w:r>
        <w:r w:rsidR="00D10E87">
          <w:rPr>
            <w:webHidden/>
          </w:rPr>
          <w:t>8</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85" w:history="1">
        <w:r w:rsidR="00D10E87" w:rsidRPr="00771B12">
          <w:rPr>
            <w:rStyle w:val="Hyperlink"/>
          </w:rPr>
          <w:t>2.10.</w:t>
        </w:r>
        <w:r w:rsidR="00D10E87">
          <w:rPr>
            <w:rFonts w:asciiTheme="minorHAnsi" w:eastAsiaTheme="minorEastAsia" w:hAnsiTheme="minorHAnsi" w:cstheme="minorBidi"/>
          </w:rPr>
          <w:tab/>
        </w:r>
        <w:r w:rsidR="00D10E87" w:rsidRPr="00771B12">
          <w:rPr>
            <w:rStyle w:val="Hyperlink"/>
          </w:rPr>
          <w:t>Using NUMI Search Filters</w:t>
        </w:r>
        <w:r w:rsidR="00D10E87">
          <w:rPr>
            <w:webHidden/>
          </w:rPr>
          <w:tab/>
        </w:r>
        <w:r w:rsidR="00D10E87">
          <w:rPr>
            <w:webHidden/>
          </w:rPr>
          <w:fldChar w:fldCharType="begin"/>
        </w:r>
        <w:r w:rsidR="00D10E87">
          <w:rPr>
            <w:webHidden/>
          </w:rPr>
          <w:instrText xml:space="preserve"> PAGEREF _Toc499543685 \h </w:instrText>
        </w:r>
        <w:r w:rsidR="00D10E87">
          <w:rPr>
            <w:webHidden/>
          </w:rPr>
        </w:r>
        <w:r w:rsidR="00D10E87">
          <w:rPr>
            <w:webHidden/>
          </w:rPr>
          <w:fldChar w:fldCharType="separate"/>
        </w:r>
        <w:r w:rsidR="00D10E87">
          <w:rPr>
            <w:webHidden/>
          </w:rPr>
          <w:t>8</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86" w:history="1">
        <w:r w:rsidR="00D10E87" w:rsidRPr="00771B12">
          <w:rPr>
            <w:rStyle w:val="Hyperlink"/>
          </w:rPr>
          <w:t>2.11.</w:t>
        </w:r>
        <w:r w:rsidR="00D10E87">
          <w:rPr>
            <w:rFonts w:asciiTheme="minorHAnsi" w:eastAsiaTheme="minorEastAsia" w:hAnsiTheme="minorHAnsi" w:cstheme="minorBidi"/>
          </w:rPr>
          <w:tab/>
        </w:r>
        <w:r w:rsidR="00D10E87" w:rsidRPr="00771B12">
          <w:rPr>
            <w:rStyle w:val="Hyperlink"/>
          </w:rPr>
          <w:t>Using NUMI Hyperlinks</w:t>
        </w:r>
        <w:r w:rsidR="00D10E87">
          <w:rPr>
            <w:webHidden/>
          </w:rPr>
          <w:tab/>
        </w:r>
        <w:r w:rsidR="00D10E87">
          <w:rPr>
            <w:webHidden/>
          </w:rPr>
          <w:fldChar w:fldCharType="begin"/>
        </w:r>
        <w:r w:rsidR="00D10E87">
          <w:rPr>
            <w:webHidden/>
          </w:rPr>
          <w:instrText xml:space="preserve"> PAGEREF _Toc499543686 \h </w:instrText>
        </w:r>
        <w:r w:rsidR="00D10E87">
          <w:rPr>
            <w:webHidden/>
          </w:rPr>
        </w:r>
        <w:r w:rsidR="00D10E87">
          <w:rPr>
            <w:webHidden/>
          </w:rPr>
          <w:fldChar w:fldCharType="separate"/>
        </w:r>
        <w:r w:rsidR="00D10E87">
          <w:rPr>
            <w:webHidden/>
          </w:rPr>
          <w:t>9</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687" w:history="1">
        <w:r w:rsidR="00D10E87" w:rsidRPr="00771B12">
          <w:rPr>
            <w:rStyle w:val="Hyperlink"/>
          </w:rPr>
          <w:t>2.12.</w:t>
        </w:r>
        <w:r w:rsidR="00D10E87">
          <w:rPr>
            <w:rFonts w:asciiTheme="minorHAnsi" w:eastAsiaTheme="minorEastAsia" w:hAnsiTheme="minorHAnsi" w:cstheme="minorBidi"/>
          </w:rPr>
          <w:tab/>
        </w:r>
        <w:r w:rsidR="00D10E87" w:rsidRPr="00771B12">
          <w:rPr>
            <w:rStyle w:val="Hyperlink"/>
          </w:rPr>
          <w:t>Displaying Information in NUMI</w:t>
        </w:r>
        <w:r w:rsidR="00D10E87">
          <w:rPr>
            <w:webHidden/>
          </w:rPr>
          <w:tab/>
        </w:r>
        <w:r w:rsidR="00D10E87">
          <w:rPr>
            <w:webHidden/>
          </w:rPr>
          <w:fldChar w:fldCharType="begin"/>
        </w:r>
        <w:r w:rsidR="00D10E87">
          <w:rPr>
            <w:webHidden/>
          </w:rPr>
          <w:instrText xml:space="preserve"> PAGEREF _Toc499543687 \h </w:instrText>
        </w:r>
        <w:r w:rsidR="00D10E87">
          <w:rPr>
            <w:webHidden/>
          </w:rPr>
        </w:r>
        <w:r w:rsidR="00D10E87">
          <w:rPr>
            <w:webHidden/>
          </w:rPr>
          <w:fldChar w:fldCharType="separate"/>
        </w:r>
        <w:r w:rsidR="00D10E87">
          <w:rPr>
            <w:webHidden/>
          </w:rPr>
          <w:t>10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688" w:history="1">
        <w:r w:rsidR="00D10E87" w:rsidRPr="00771B12">
          <w:rPr>
            <w:rStyle w:val="Hyperlink"/>
            <w14:scene3d>
              <w14:camera w14:prst="orthographicFront"/>
              <w14:lightRig w14:rig="threePt" w14:dir="t">
                <w14:rot w14:lat="0" w14:lon="0" w14:rev="0"/>
              </w14:lightRig>
            </w14:scene3d>
          </w:rPr>
          <w:t>2.12.1.</w:t>
        </w:r>
        <w:r w:rsidR="00D10E87">
          <w:rPr>
            <w:rFonts w:asciiTheme="minorHAnsi" w:eastAsiaTheme="minorEastAsia" w:hAnsiTheme="minorHAnsi" w:cstheme="minorBidi"/>
          </w:rPr>
          <w:tab/>
        </w:r>
        <w:r w:rsidR="00D10E87" w:rsidRPr="00771B12">
          <w:rPr>
            <w:rStyle w:val="Hyperlink"/>
          </w:rPr>
          <w:t>Using NUMI Buttons</w:t>
        </w:r>
        <w:r w:rsidR="00D10E87">
          <w:rPr>
            <w:webHidden/>
          </w:rPr>
          <w:tab/>
        </w:r>
        <w:r w:rsidR="00D10E87">
          <w:rPr>
            <w:webHidden/>
          </w:rPr>
          <w:fldChar w:fldCharType="begin"/>
        </w:r>
        <w:r w:rsidR="00D10E87">
          <w:rPr>
            <w:webHidden/>
          </w:rPr>
          <w:instrText xml:space="preserve"> PAGEREF _Toc499543688 \h </w:instrText>
        </w:r>
        <w:r w:rsidR="00D10E87">
          <w:rPr>
            <w:webHidden/>
          </w:rPr>
        </w:r>
        <w:r w:rsidR="00D10E87">
          <w:rPr>
            <w:webHidden/>
          </w:rPr>
          <w:fldChar w:fldCharType="separate"/>
        </w:r>
        <w:r w:rsidR="00D10E87">
          <w:rPr>
            <w:webHidden/>
          </w:rPr>
          <w:t>10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689" w:history="1">
        <w:r w:rsidR="00D10E87" w:rsidRPr="00771B12">
          <w:rPr>
            <w:rStyle w:val="Hyperlink"/>
            <w14:scene3d>
              <w14:camera w14:prst="orthographicFront"/>
              <w14:lightRig w14:rig="threePt" w14:dir="t">
                <w14:rot w14:lat="0" w14:lon="0" w14:rev="0"/>
              </w14:lightRig>
            </w14:scene3d>
          </w:rPr>
          <w:t>2.12.2.</w:t>
        </w:r>
        <w:r w:rsidR="00D10E87">
          <w:rPr>
            <w:rFonts w:asciiTheme="minorHAnsi" w:eastAsiaTheme="minorEastAsia" w:hAnsiTheme="minorHAnsi" w:cstheme="minorBidi"/>
          </w:rPr>
          <w:tab/>
        </w:r>
        <w:r w:rsidR="00D10E87" w:rsidRPr="00771B12">
          <w:rPr>
            <w:rStyle w:val="Hyperlink"/>
          </w:rPr>
          <w:t>Using NUMI Radio Buttons</w:t>
        </w:r>
        <w:r w:rsidR="00D10E87">
          <w:rPr>
            <w:webHidden/>
          </w:rPr>
          <w:tab/>
        </w:r>
        <w:r w:rsidR="00D10E87">
          <w:rPr>
            <w:webHidden/>
          </w:rPr>
          <w:fldChar w:fldCharType="begin"/>
        </w:r>
        <w:r w:rsidR="00D10E87">
          <w:rPr>
            <w:webHidden/>
          </w:rPr>
          <w:instrText xml:space="preserve"> PAGEREF _Toc499543689 \h </w:instrText>
        </w:r>
        <w:r w:rsidR="00D10E87">
          <w:rPr>
            <w:webHidden/>
          </w:rPr>
        </w:r>
        <w:r w:rsidR="00D10E87">
          <w:rPr>
            <w:webHidden/>
          </w:rPr>
          <w:fldChar w:fldCharType="separate"/>
        </w:r>
        <w:r w:rsidR="00D10E87">
          <w:rPr>
            <w:webHidden/>
          </w:rPr>
          <w:t>10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690" w:history="1">
        <w:r w:rsidR="00D10E87" w:rsidRPr="00771B12">
          <w:rPr>
            <w:rStyle w:val="Hyperlink"/>
            <w14:scene3d>
              <w14:camera w14:prst="orthographicFront"/>
              <w14:lightRig w14:rig="threePt" w14:dir="t">
                <w14:rot w14:lat="0" w14:lon="0" w14:rev="0"/>
              </w14:lightRig>
            </w14:scene3d>
          </w:rPr>
          <w:t>2.12.3.</w:t>
        </w:r>
        <w:r w:rsidR="00D10E87">
          <w:rPr>
            <w:rFonts w:asciiTheme="minorHAnsi" w:eastAsiaTheme="minorEastAsia" w:hAnsiTheme="minorHAnsi" w:cstheme="minorBidi"/>
          </w:rPr>
          <w:tab/>
        </w:r>
        <w:r w:rsidR="00D10E87" w:rsidRPr="00771B12">
          <w:rPr>
            <w:rStyle w:val="Hyperlink"/>
          </w:rPr>
          <w:t>NUMI Screen ‘Tabs’</w:t>
        </w:r>
        <w:r w:rsidR="00D10E87">
          <w:rPr>
            <w:webHidden/>
          </w:rPr>
          <w:tab/>
        </w:r>
        <w:r w:rsidR="00D10E87">
          <w:rPr>
            <w:webHidden/>
          </w:rPr>
          <w:fldChar w:fldCharType="begin"/>
        </w:r>
        <w:r w:rsidR="00D10E87">
          <w:rPr>
            <w:webHidden/>
          </w:rPr>
          <w:instrText xml:space="preserve"> PAGEREF _Toc499543690 \h </w:instrText>
        </w:r>
        <w:r w:rsidR="00D10E87">
          <w:rPr>
            <w:webHidden/>
          </w:rPr>
        </w:r>
        <w:r w:rsidR="00D10E87">
          <w:rPr>
            <w:webHidden/>
          </w:rPr>
          <w:fldChar w:fldCharType="separate"/>
        </w:r>
        <w:r w:rsidR="00D10E87">
          <w:rPr>
            <w:webHidden/>
          </w:rPr>
          <w:t>10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691" w:history="1">
        <w:r w:rsidR="00D10E87" w:rsidRPr="00771B12">
          <w:rPr>
            <w:rStyle w:val="Hyperlink"/>
            <w14:scene3d>
              <w14:camera w14:prst="orthographicFront"/>
              <w14:lightRig w14:rig="threePt" w14:dir="t">
                <w14:rot w14:lat="0" w14:lon="0" w14:rev="0"/>
              </w14:lightRig>
            </w14:scene3d>
          </w:rPr>
          <w:t>2.12.4.</w:t>
        </w:r>
        <w:r w:rsidR="00D10E87">
          <w:rPr>
            <w:rFonts w:asciiTheme="minorHAnsi" w:eastAsiaTheme="minorEastAsia" w:hAnsiTheme="minorHAnsi" w:cstheme="minorBidi"/>
          </w:rPr>
          <w:tab/>
        </w:r>
        <w:r w:rsidR="00D10E87" w:rsidRPr="00771B12">
          <w:rPr>
            <w:rStyle w:val="Hyperlink"/>
          </w:rPr>
          <w:t>NUMI Menus</w:t>
        </w:r>
        <w:r w:rsidR="00D10E87">
          <w:rPr>
            <w:webHidden/>
          </w:rPr>
          <w:tab/>
        </w:r>
        <w:r w:rsidR="00D10E87">
          <w:rPr>
            <w:webHidden/>
          </w:rPr>
          <w:fldChar w:fldCharType="begin"/>
        </w:r>
        <w:r w:rsidR="00D10E87">
          <w:rPr>
            <w:webHidden/>
          </w:rPr>
          <w:instrText xml:space="preserve"> PAGEREF _Toc499543691 \h </w:instrText>
        </w:r>
        <w:r w:rsidR="00D10E87">
          <w:rPr>
            <w:webHidden/>
          </w:rPr>
        </w:r>
        <w:r w:rsidR="00D10E87">
          <w:rPr>
            <w:webHidden/>
          </w:rPr>
          <w:fldChar w:fldCharType="separate"/>
        </w:r>
        <w:r w:rsidR="00D10E87">
          <w:rPr>
            <w:webHidden/>
          </w:rPr>
          <w:t>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692" w:history="1">
        <w:r w:rsidR="00D10E87" w:rsidRPr="00771B12">
          <w:rPr>
            <w:rStyle w:val="Hyperlink"/>
            <w:rFonts w:eastAsia="Arial"/>
          </w:rPr>
          <w:t>2.12.4.1.</w:t>
        </w:r>
        <w:r w:rsidR="00D10E87">
          <w:rPr>
            <w:rFonts w:asciiTheme="minorHAnsi" w:eastAsiaTheme="minorEastAsia" w:hAnsiTheme="minorHAnsi" w:cstheme="minorBidi"/>
            <w:szCs w:val="22"/>
          </w:rPr>
          <w:tab/>
        </w:r>
        <w:r w:rsidR="00D10E87" w:rsidRPr="00771B12">
          <w:rPr>
            <w:rStyle w:val="Hyperlink"/>
          </w:rPr>
          <w:t>Administrator (Admin) Menu</w:t>
        </w:r>
        <w:r w:rsidR="00D10E87">
          <w:rPr>
            <w:webHidden/>
          </w:rPr>
          <w:tab/>
        </w:r>
        <w:r w:rsidR="00D10E87">
          <w:rPr>
            <w:webHidden/>
          </w:rPr>
          <w:fldChar w:fldCharType="begin"/>
        </w:r>
        <w:r w:rsidR="00D10E87">
          <w:rPr>
            <w:webHidden/>
          </w:rPr>
          <w:instrText xml:space="preserve"> PAGEREF _Toc499543692 \h </w:instrText>
        </w:r>
        <w:r w:rsidR="00D10E87">
          <w:rPr>
            <w:webHidden/>
          </w:rPr>
        </w:r>
        <w:r w:rsidR="00D10E87">
          <w:rPr>
            <w:webHidden/>
          </w:rPr>
          <w:fldChar w:fldCharType="separate"/>
        </w:r>
        <w:r w:rsidR="00D10E87">
          <w:rPr>
            <w:webHidden/>
          </w:rPr>
          <w:t>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693" w:history="1">
        <w:r w:rsidR="00D10E87" w:rsidRPr="00771B12">
          <w:rPr>
            <w:rStyle w:val="Hyperlink"/>
            <w:rFonts w:eastAsia="Arial"/>
          </w:rPr>
          <w:t>2.12.4.2.</w:t>
        </w:r>
        <w:r w:rsidR="00D10E87">
          <w:rPr>
            <w:rFonts w:asciiTheme="minorHAnsi" w:eastAsiaTheme="minorEastAsia" w:hAnsiTheme="minorHAnsi" w:cstheme="minorBidi"/>
            <w:szCs w:val="22"/>
          </w:rPr>
          <w:tab/>
        </w:r>
        <w:r w:rsidR="00D10E87" w:rsidRPr="00771B12">
          <w:rPr>
            <w:rStyle w:val="Hyperlink"/>
          </w:rPr>
          <w:t>Reports Menu</w:t>
        </w:r>
        <w:r w:rsidR="00D10E87">
          <w:rPr>
            <w:webHidden/>
          </w:rPr>
          <w:tab/>
        </w:r>
        <w:r w:rsidR="00D10E87">
          <w:rPr>
            <w:webHidden/>
          </w:rPr>
          <w:fldChar w:fldCharType="begin"/>
        </w:r>
        <w:r w:rsidR="00D10E87">
          <w:rPr>
            <w:webHidden/>
          </w:rPr>
          <w:instrText xml:space="preserve"> PAGEREF _Toc499543693 \h </w:instrText>
        </w:r>
        <w:r w:rsidR="00D10E87">
          <w:rPr>
            <w:webHidden/>
          </w:rPr>
        </w:r>
        <w:r w:rsidR="00D10E87">
          <w:rPr>
            <w:webHidden/>
          </w:rPr>
          <w:fldChar w:fldCharType="separate"/>
        </w:r>
        <w:r w:rsidR="00D10E87">
          <w:rPr>
            <w:webHidden/>
          </w:rPr>
          <w:t>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694" w:history="1">
        <w:r w:rsidR="00D10E87" w:rsidRPr="00771B12">
          <w:rPr>
            <w:rStyle w:val="Hyperlink"/>
            <w:rFonts w:eastAsia="Arial"/>
          </w:rPr>
          <w:t>2.12.4.3.</w:t>
        </w:r>
        <w:r w:rsidR="00D10E87">
          <w:rPr>
            <w:rFonts w:asciiTheme="minorHAnsi" w:eastAsiaTheme="minorEastAsia" w:hAnsiTheme="minorHAnsi" w:cstheme="minorBidi"/>
            <w:szCs w:val="22"/>
          </w:rPr>
          <w:tab/>
        </w:r>
        <w:r w:rsidR="00D10E87" w:rsidRPr="00771B12">
          <w:rPr>
            <w:rStyle w:val="Hyperlink"/>
          </w:rPr>
          <w:t>Tools Menu</w:t>
        </w:r>
        <w:r w:rsidR="00D10E87">
          <w:rPr>
            <w:webHidden/>
          </w:rPr>
          <w:tab/>
        </w:r>
        <w:r w:rsidR="00D10E87">
          <w:rPr>
            <w:webHidden/>
          </w:rPr>
          <w:fldChar w:fldCharType="begin"/>
        </w:r>
        <w:r w:rsidR="00D10E87">
          <w:rPr>
            <w:webHidden/>
          </w:rPr>
          <w:instrText xml:space="preserve"> PAGEREF _Toc499543694 \h </w:instrText>
        </w:r>
        <w:r w:rsidR="00D10E87">
          <w:rPr>
            <w:webHidden/>
          </w:rPr>
        </w:r>
        <w:r w:rsidR="00D10E87">
          <w:rPr>
            <w:webHidden/>
          </w:rPr>
          <w:fldChar w:fldCharType="separate"/>
        </w:r>
        <w:r w:rsidR="00D10E87">
          <w:rPr>
            <w:webHidden/>
          </w:rPr>
          <w:t>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695" w:history="1">
        <w:r w:rsidR="00D10E87" w:rsidRPr="00771B12">
          <w:rPr>
            <w:rStyle w:val="Hyperlink"/>
            <w:rFonts w:eastAsia="Arial"/>
          </w:rPr>
          <w:t>2.12.4.4.</w:t>
        </w:r>
        <w:r w:rsidR="00D10E87">
          <w:rPr>
            <w:rFonts w:asciiTheme="minorHAnsi" w:eastAsiaTheme="minorEastAsia" w:hAnsiTheme="minorHAnsi" w:cstheme="minorBidi"/>
            <w:szCs w:val="22"/>
          </w:rPr>
          <w:tab/>
        </w:r>
        <w:r w:rsidR="00D10E87" w:rsidRPr="00771B12">
          <w:rPr>
            <w:rStyle w:val="Hyperlink"/>
            <w:spacing w:val="-1"/>
          </w:rPr>
          <w:t>Help</w:t>
        </w:r>
        <w:r w:rsidR="00D10E87" w:rsidRPr="00771B12">
          <w:rPr>
            <w:rStyle w:val="Hyperlink"/>
          </w:rPr>
          <w:t xml:space="preserve"> Menu</w:t>
        </w:r>
        <w:r w:rsidR="00D10E87">
          <w:rPr>
            <w:webHidden/>
          </w:rPr>
          <w:tab/>
        </w:r>
        <w:r w:rsidR="00D10E87">
          <w:rPr>
            <w:webHidden/>
          </w:rPr>
          <w:fldChar w:fldCharType="begin"/>
        </w:r>
        <w:r w:rsidR="00D10E87">
          <w:rPr>
            <w:webHidden/>
          </w:rPr>
          <w:instrText xml:space="preserve"> PAGEREF _Toc499543695 \h </w:instrText>
        </w:r>
        <w:r w:rsidR="00D10E87">
          <w:rPr>
            <w:webHidden/>
          </w:rPr>
        </w:r>
        <w:r w:rsidR="00D10E87">
          <w:rPr>
            <w:webHidden/>
          </w:rPr>
          <w:fldChar w:fldCharType="separate"/>
        </w:r>
        <w:r w:rsidR="00D10E87">
          <w:rPr>
            <w:webHidden/>
          </w:rPr>
          <w:t>11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696" w:history="1">
        <w:r w:rsidR="00D10E87" w:rsidRPr="00771B12">
          <w:rPr>
            <w:rStyle w:val="Hyperlink"/>
            <w14:scene3d>
              <w14:camera w14:prst="orthographicFront"/>
              <w14:lightRig w14:rig="threePt" w14:dir="t">
                <w14:rot w14:lat="0" w14:lon="0" w14:rev="0"/>
              </w14:lightRig>
            </w14:scene3d>
          </w:rPr>
          <w:t>2.12.5.</w:t>
        </w:r>
        <w:r w:rsidR="00D10E87">
          <w:rPr>
            <w:rFonts w:asciiTheme="minorHAnsi" w:eastAsiaTheme="minorEastAsia" w:hAnsiTheme="minorHAnsi" w:cstheme="minorBidi"/>
          </w:rPr>
          <w:tab/>
        </w:r>
        <w:r w:rsidR="00D10E87" w:rsidRPr="00771B12">
          <w:rPr>
            <w:rStyle w:val="Hyperlink"/>
          </w:rPr>
          <w:t>Using Screen ‘Bars’</w:t>
        </w:r>
        <w:r w:rsidR="00D10E87">
          <w:rPr>
            <w:webHidden/>
          </w:rPr>
          <w:tab/>
        </w:r>
        <w:r w:rsidR="00D10E87">
          <w:rPr>
            <w:webHidden/>
          </w:rPr>
          <w:fldChar w:fldCharType="begin"/>
        </w:r>
        <w:r w:rsidR="00D10E87">
          <w:rPr>
            <w:webHidden/>
          </w:rPr>
          <w:instrText xml:space="preserve"> PAGEREF _Toc499543696 \h </w:instrText>
        </w:r>
        <w:r w:rsidR="00D10E87">
          <w:rPr>
            <w:webHidden/>
          </w:rPr>
        </w:r>
        <w:r w:rsidR="00D10E87">
          <w:rPr>
            <w:webHidden/>
          </w:rPr>
          <w:fldChar w:fldCharType="separate"/>
        </w:r>
        <w:r w:rsidR="00D10E87">
          <w:rPr>
            <w:webHidden/>
          </w:rPr>
          <w:t>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697" w:history="1">
        <w:r w:rsidR="00D10E87" w:rsidRPr="00771B12">
          <w:rPr>
            <w:rStyle w:val="Hyperlink"/>
            <w:rFonts w:eastAsia="Arial"/>
          </w:rPr>
          <w:t>2.12.5.1.</w:t>
        </w:r>
        <w:r w:rsidR="00D10E87">
          <w:rPr>
            <w:rFonts w:asciiTheme="minorHAnsi" w:eastAsiaTheme="minorEastAsia" w:hAnsiTheme="minorHAnsi" w:cstheme="minorBidi"/>
            <w:szCs w:val="22"/>
          </w:rPr>
          <w:tab/>
        </w:r>
        <w:r w:rsidR="00D10E87" w:rsidRPr="00771B12">
          <w:rPr>
            <w:rStyle w:val="Hyperlink"/>
          </w:rPr>
          <w:t>Using Sidebars</w:t>
        </w:r>
        <w:r w:rsidR="00D10E87">
          <w:rPr>
            <w:webHidden/>
          </w:rPr>
          <w:tab/>
        </w:r>
        <w:r w:rsidR="00D10E87">
          <w:rPr>
            <w:webHidden/>
          </w:rPr>
          <w:fldChar w:fldCharType="begin"/>
        </w:r>
        <w:r w:rsidR="00D10E87">
          <w:rPr>
            <w:webHidden/>
          </w:rPr>
          <w:instrText xml:space="preserve"> PAGEREF _Toc499543697 \h </w:instrText>
        </w:r>
        <w:r w:rsidR="00D10E87">
          <w:rPr>
            <w:webHidden/>
          </w:rPr>
        </w:r>
        <w:r w:rsidR="00D10E87">
          <w:rPr>
            <w:webHidden/>
          </w:rPr>
          <w:fldChar w:fldCharType="separate"/>
        </w:r>
        <w:r w:rsidR="00D10E87">
          <w:rPr>
            <w:webHidden/>
          </w:rPr>
          <w:t>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698" w:history="1">
        <w:r w:rsidR="00D10E87" w:rsidRPr="00771B12">
          <w:rPr>
            <w:rStyle w:val="Hyperlink"/>
            <w:rFonts w:eastAsia="Arial"/>
          </w:rPr>
          <w:t>2.12.5.2.</w:t>
        </w:r>
        <w:r w:rsidR="00D10E87">
          <w:rPr>
            <w:rFonts w:asciiTheme="minorHAnsi" w:eastAsiaTheme="minorEastAsia" w:hAnsiTheme="minorHAnsi" w:cstheme="minorBidi"/>
            <w:szCs w:val="22"/>
          </w:rPr>
          <w:tab/>
        </w:r>
        <w:r w:rsidR="00D10E87" w:rsidRPr="00771B12">
          <w:rPr>
            <w:rStyle w:val="Hyperlink"/>
            <w:spacing w:val="-1"/>
          </w:rPr>
          <w:t>Using</w:t>
        </w:r>
        <w:r w:rsidR="00D10E87" w:rsidRPr="00771B12">
          <w:rPr>
            <w:rStyle w:val="Hyperlink"/>
          </w:rPr>
          <w:t xml:space="preserve"> Scrollbars</w:t>
        </w:r>
        <w:r w:rsidR="00D10E87">
          <w:rPr>
            <w:webHidden/>
          </w:rPr>
          <w:tab/>
        </w:r>
        <w:r w:rsidR="00D10E87">
          <w:rPr>
            <w:webHidden/>
          </w:rPr>
          <w:fldChar w:fldCharType="begin"/>
        </w:r>
        <w:r w:rsidR="00D10E87">
          <w:rPr>
            <w:webHidden/>
          </w:rPr>
          <w:instrText xml:space="preserve"> PAGEREF _Toc499543698 \h </w:instrText>
        </w:r>
        <w:r w:rsidR="00D10E87">
          <w:rPr>
            <w:webHidden/>
          </w:rPr>
        </w:r>
        <w:r w:rsidR="00D10E87">
          <w:rPr>
            <w:webHidden/>
          </w:rPr>
          <w:fldChar w:fldCharType="separate"/>
        </w:r>
        <w:r w:rsidR="00D10E87">
          <w:rPr>
            <w:webHidden/>
          </w:rPr>
          <w:t>12</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699" w:history="1">
        <w:r w:rsidR="00D10E87" w:rsidRPr="00771B12">
          <w:rPr>
            <w:rStyle w:val="Hyperlink"/>
            <w14:scene3d>
              <w14:camera w14:prst="orthographicFront"/>
              <w14:lightRig w14:rig="threePt" w14:dir="t">
                <w14:rot w14:lat="0" w14:lon="0" w14:rev="0"/>
              </w14:lightRig>
            </w14:scene3d>
          </w:rPr>
          <w:t>2.12.6.</w:t>
        </w:r>
        <w:r w:rsidR="00D10E87">
          <w:rPr>
            <w:rFonts w:asciiTheme="minorHAnsi" w:eastAsiaTheme="minorEastAsia" w:hAnsiTheme="minorHAnsi" w:cstheme="minorBidi"/>
          </w:rPr>
          <w:tab/>
        </w:r>
        <w:r w:rsidR="00D10E87" w:rsidRPr="00771B12">
          <w:rPr>
            <w:rStyle w:val="Hyperlink"/>
          </w:rPr>
          <w:t>Using NUMI Dropdown Boxes</w:t>
        </w:r>
        <w:r w:rsidR="00D10E87">
          <w:rPr>
            <w:webHidden/>
          </w:rPr>
          <w:tab/>
        </w:r>
        <w:r w:rsidR="00D10E87">
          <w:rPr>
            <w:webHidden/>
          </w:rPr>
          <w:fldChar w:fldCharType="begin"/>
        </w:r>
        <w:r w:rsidR="00D10E87">
          <w:rPr>
            <w:webHidden/>
          </w:rPr>
          <w:instrText xml:space="preserve"> PAGEREF _Toc499543699 \h </w:instrText>
        </w:r>
        <w:r w:rsidR="00D10E87">
          <w:rPr>
            <w:webHidden/>
          </w:rPr>
        </w:r>
        <w:r w:rsidR="00D10E87">
          <w:rPr>
            <w:webHidden/>
          </w:rPr>
          <w:fldChar w:fldCharType="separate"/>
        </w:r>
        <w:r w:rsidR="00D10E87">
          <w:rPr>
            <w:webHidden/>
          </w:rPr>
          <w:t>12</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00" w:history="1">
        <w:r w:rsidR="00D10E87" w:rsidRPr="00771B12">
          <w:rPr>
            <w:rStyle w:val="Hyperlink"/>
            <w14:scene3d>
              <w14:camera w14:prst="orthographicFront"/>
              <w14:lightRig w14:rig="threePt" w14:dir="t">
                <w14:rot w14:lat="0" w14:lon="0" w14:rev="0"/>
              </w14:lightRig>
            </w14:scene3d>
          </w:rPr>
          <w:t>2.12.7.</w:t>
        </w:r>
        <w:r w:rsidR="00D10E87">
          <w:rPr>
            <w:rFonts w:asciiTheme="minorHAnsi" w:eastAsiaTheme="minorEastAsia" w:hAnsiTheme="minorHAnsi" w:cstheme="minorBidi"/>
          </w:rPr>
          <w:tab/>
        </w:r>
        <w:r w:rsidR="00D10E87" w:rsidRPr="00771B12">
          <w:rPr>
            <w:rStyle w:val="Hyperlink"/>
          </w:rPr>
          <w:t>Using NUMI Paging Features</w:t>
        </w:r>
        <w:r w:rsidR="00D10E87">
          <w:rPr>
            <w:webHidden/>
          </w:rPr>
          <w:tab/>
        </w:r>
        <w:r w:rsidR="00D10E87">
          <w:rPr>
            <w:webHidden/>
          </w:rPr>
          <w:fldChar w:fldCharType="begin"/>
        </w:r>
        <w:r w:rsidR="00D10E87">
          <w:rPr>
            <w:webHidden/>
          </w:rPr>
          <w:instrText xml:space="preserve"> PAGEREF _Toc499543700 \h </w:instrText>
        </w:r>
        <w:r w:rsidR="00D10E87">
          <w:rPr>
            <w:webHidden/>
          </w:rPr>
        </w:r>
        <w:r w:rsidR="00D10E87">
          <w:rPr>
            <w:webHidden/>
          </w:rPr>
          <w:fldChar w:fldCharType="separate"/>
        </w:r>
        <w:r w:rsidR="00D10E87">
          <w:rPr>
            <w:webHidden/>
          </w:rPr>
          <w:t>13</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01" w:history="1">
        <w:r w:rsidR="00D10E87" w:rsidRPr="00771B12">
          <w:rPr>
            <w:rStyle w:val="Hyperlink"/>
            <w:spacing w:val="-1"/>
          </w:rPr>
          <w:t>2.12.7.1.</w:t>
        </w:r>
        <w:r w:rsidR="00D10E87">
          <w:rPr>
            <w:rFonts w:asciiTheme="minorHAnsi" w:eastAsiaTheme="minorEastAsia" w:hAnsiTheme="minorHAnsi" w:cstheme="minorBidi"/>
            <w:szCs w:val="22"/>
          </w:rPr>
          <w:tab/>
        </w:r>
        <w:r w:rsidR="00D10E87" w:rsidRPr="00771B12">
          <w:rPr>
            <w:rStyle w:val="Hyperlink"/>
            <w:spacing w:val="-1"/>
          </w:rPr>
          <w:t>Using the Next and Previous Page Paging Features</w:t>
        </w:r>
        <w:r w:rsidR="00D10E87">
          <w:rPr>
            <w:webHidden/>
          </w:rPr>
          <w:tab/>
        </w:r>
        <w:r w:rsidR="00D10E87">
          <w:rPr>
            <w:webHidden/>
          </w:rPr>
          <w:fldChar w:fldCharType="begin"/>
        </w:r>
        <w:r w:rsidR="00D10E87">
          <w:rPr>
            <w:webHidden/>
          </w:rPr>
          <w:instrText xml:space="preserve"> PAGEREF _Toc499543701 \h </w:instrText>
        </w:r>
        <w:r w:rsidR="00D10E87">
          <w:rPr>
            <w:webHidden/>
          </w:rPr>
        </w:r>
        <w:r w:rsidR="00D10E87">
          <w:rPr>
            <w:webHidden/>
          </w:rPr>
          <w:fldChar w:fldCharType="separate"/>
        </w:r>
        <w:r w:rsidR="00D10E87">
          <w:rPr>
            <w:webHidden/>
          </w:rPr>
          <w:t>13</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02" w:history="1">
        <w:r w:rsidR="00D10E87" w:rsidRPr="00771B12">
          <w:rPr>
            <w:rStyle w:val="Hyperlink"/>
          </w:rPr>
          <w:t>2.12.7.2.</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use</w:t>
        </w:r>
        <w:r w:rsidR="00D10E87" w:rsidRPr="00771B12">
          <w:rPr>
            <w:rStyle w:val="Hyperlink"/>
          </w:rPr>
          <w:t xml:space="preserve"> the Next and Previous </w:t>
        </w:r>
        <w:r w:rsidR="00D10E87" w:rsidRPr="00771B12">
          <w:rPr>
            <w:rStyle w:val="Hyperlink"/>
            <w:spacing w:val="-1"/>
          </w:rPr>
          <w:t>Page</w:t>
        </w:r>
        <w:r w:rsidR="00D10E87" w:rsidRPr="00771B12">
          <w:rPr>
            <w:rStyle w:val="Hyperlink"/>
          </w:rPr>
          <w:t xml:space="preserve"> </w:t>
        </w:r>
        <w:r w:rsidR="00D10E87" w:rsidRPr="00771B12">
          <w:rPr>
            <w:rStyle w:val="Hyperlink"/>
            <w:spacing w:val="-1"/>
          </w:rPr>
          <w:t>features</w:t>
        </w:r>
        <w:r w:rsidR="00D10E87">
          <w:rPr>
            <w:webHidden/>
          </w:rPr>
          <w:tab/>
        </w:r>
        <w:r w:rsidR="00D10E87">
          <w:rPr>
            <w:webHidden/>
          </w:rPr>
          <w:fldChar w:fldCharType="begin"/>
        </w:r>
        <w:r w:rsidR="00D10E87">
          <w:rPr>
            <w:webHidden/>
          </w:rPr>
          <w:instrText xml:space="preserve"> PAGEREF _Toc499543702 \h </w:instrText>
        </w:r>
        <w:r w:rsidR="00D10E87">
          <w:rPr>
            <w:webHidden/>
          </w:rPr>
        </w:r>
        <w:r w:rsidR="00D10E87">
          <w:rPr>
            <w:webHidden/>
          </w:rPr>
          <w:fldChar w:fldCharType="separate"/>
        </w:r>
        <w:r w:rsidR="00D10E87">
          <w:rPr>
            <w:webHidden/>
          </w:rPr>
          <w:t>14</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03" w:history="1">
        <w:r w:rsidR="00D10E87" w:rsidRPr="00771B12">
          <w:rPr>
            <w:rStyle w:val="Hyperlink"/>
            <w:rFonts w:eastAsia="Arial"/>
          </w:rPr>
          <w:t>2.12.7.3.</w:t>
        </w:r>
        <w:r w:rsidR="00D10E87">
          <w:rPr>
            <w:rFonts w:asciiTheme="minorHAnsi" w:eastAsiaTheme="minorEastAsia" w:hAnsiTheme="minorHAnsi" w:cstheme="minorBidi"/>
            <w:szCs w:val="22"/>
          </w:rPr>
          <w:tab/>
        </w:r>
        <w:r w:rsidR="00D10E87" w:rsidRPr="00771B12">
          <w:rPr>
            <w:rStyle w:val="Hyperlink"/>
            <w:spacing w:val="-1"/>
          </w:rPr>
          <w:t>Using</w:t>
        </w:r>
        <w:r w:rsidR="00D10E87" w:rsidRPr="00771B12">
          <w:rPr>
            <w:rStyle w:val="Hyperlink"/>
          </w:rPr>
          <w:t xml:space="preserve"> the First and </w:t>
        </w:r>
        <w:r w:rsidR="00D10E87" w:rsidRPr="00771B12">
          <w:rPr>
            <w:rStyle w:val="Hyperlink"/>
            <w:spacing w:val="-1"/>
          </w:rPr>
          <w:t>Last</w:t>
        </w:r>
        <w:r w:rsidR="00D10E87" w:rsidRPr="00771B12">
          <w:rPr>
            <w:rStyle w:val="Hyperlink"/>
          </w:rPr>
          <w:t xml:space="preserve"> Page Paging Features</w:t>
        </w:r>
        <w:r w:rsidR="00D10E87">
          <w:rPr>
            <w:webHidden/>
          </w:rPr>
          <w:tab/>
        </w:r>
        <w:r w:rsidR="00D10E87">
          <w:rPr>
            <w:webHidden/>
          </w:rPr>
          <w:fldChar w:fldCharType="begin"/>
        </w:r>
        <w:r w:rsidR="00D10E87">
          <w:rPr>
            <w:webHidden/>
          </w:rPr>
          <w:instrText xml:space="preserve"> PAGEREF _Toc499543703 \h </w:instrText>
        </w:r>
        <w:r w:rsidR="00D10E87">
          <w:rPr>
            <w:webHidden/>
          </w:rPr>
        </w:r>
        <w:r w:rsidR="00D10E87">
          <w:rPr>
            <w:webHidden/>
          </w:rPr>
          <w:fldChar w:fldCharType="separate"/>
        </w:r>
        <w:r w:rsidR="00D10E87">
          <w:rPr>
            <w:webHidden/>
          </w:rPr>
          <w:t>14</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04" w:history="1">
        <w:r w:rsidR="00D10E87" w:rsidRPr="00771B12">
          <w:rPr>
            <w:rStyle w:val="Hyperlink"/>
          </w:rPr>
          <w:t>2.12.7.4.</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use</w:t>
        </w:r>
        <w:r w:rsidR="00D10E87" w:rsidRPr="00771B12">
          <w:rPr>
            <w:rStyle w:val="Hyperlink"/>
          </w:rPr>
          <w:t xml:space="preserve"> the First Page </w:t>
        </w:r>
        <w:r w:rsidR="00D10E87" w:rsidRPr="00771B12">
          <w:rPr>
            <w:rStyle w:val="Hyperlink"/>
            <w:spacing w:val="-1"/>
          </w:rPr>
          <w:t>and</w:t>
        </w:r>
        <w:r w:rsidR="00D10E87" w:rsidRPr="00771B12">
          <w:rPr>
            <w:rStyle w:val="Hyperlink"/>
          </w:rPr>
          <w:t xml:space="preserve"> </w:t>
        </w:r>
        <w:r w:rsidR="00D10E87" w:rsidRPr="00771B12">
          <w:rPr>
            <w:rStyle w:val="Hyperlink"/>
            <w:spacing w:val="-1"/>
          </w:rPr>
          <w:t>Last</w:t>
        </w:r>
        <w:r w:rsidR="00D10E87" w:rsidRPr="00771B12">
          <w:rPr>
            <w:rStyle w:val="Hyperlink"/>
          </w:rPr>
          <w:t xml:space="preserve"> Page features</w:t>
        </w:r>
        <w:r w:rsidR="00D10E87">
          <w:rPr>
            <w:webHidden/>
          </w:rPr>
          <w:tab/>
        </w:r>
        <w:r w:rsidR="00D10E87">
          <w:rPr>
            <w:webHidden/>
          </w:rPr>
          <w:fldChar w:fldCharType="begin"/>
        </w:r>
        <w:r w:rsidR="00D10E87">
          <w:rPr>
            <w:webHidden/>
          </w:rPr>
          <w:instrText xml:space="preserve"> PAGEREF _Toc499543704 \h </w:instrText>
        </w:r>
        <w:r w:rsidR="00D10E87">
          <w:rPr>
            <w:webHidden/>
          </w:rPr>
        </w:r>
        <w:r w:rsidR="00D10E87">
          <w:rPr>
            <w:webHidden/>
          </w:rPr>
          <w:fldChar w:fldCharType="separate"/>
        </w:r>
        <w:r w:rsidR="00D10E87">
          <w:rPr>
            <w:webHidden/>
          </w:rPr>
          <w:t>14</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05" w:history="1">
        <w:r w:rsidR="00D10E87" w:rsidRPr="00771B12">
          <w:rPr>
            <w:rStyle w:val="Hyperlink"/>
            <w:rFonts w:eastAsia="Arial"/>
          </w:rPr>
          <w:t>2.12.7.5.</w:t>
        </w:r>
        <w:r w:rsidR="00D10E87">
          <w:rPr>
            <w:rFonts w:asciiTheme="minorHAnsi" w:eastAsiaTheme="minorEastAsia" w:hAnsiTheme="minorHAnsi" w:cstheme="minorBidi"/>
            <w:szCs w:val="22"/>
          </w:rPr>
          <w:tab/>
        </w:r>
        <w:r w:rsidR="00D10E87" w:rsidRPr="00771B12">
          <w:rPr>
            <w:rStyle w:val="Hyperlink"/>
            <w:spacing w:val="-1"/>
          </w:rPr>
          <w:t>Using</w:t>
        </w:r>
        <w:r w:rsidR="00D10E87" w:rsidRPr="00771B12">
          <w:rPr>
            <w:rStyle w:val="Hyperlink"/>
          </w:rPr>
          <w:t xml:space="preserve"> the </w:t>
        </w:r>
        <w:r w:rsidR="00D10E87" w:rsidRPr="00771B12">
          <w:rPr>
            <w:rStyle w:val="Hyperlink"/>
            <w:spacing w:val="-1"/>
          </w:rPr>
          <w:t>Row</w:t>
        </w:r>
        <w:r w:rsidR="00D10E87" w:rsidRPr="00771B12">
          <w:rPr>
            <w:rStyle w:val="Hyperlink"/>
            <w:spacing w:val="2"/>
          </w:rPr>
          <w:t xml:space="preserve"> </w:t>
        </w:r>
        <w:r w:rsidR="00D10E87" w:rsidRPr="00771B12">
          <w:rPr>
            <w:rStyle w:val="Hyperlink"/>
            <w:spacing w:val="-1"/>
          </w:rPr>
          <w:t>Results</w:t>
        </w:r>
        <w:r w:rsidR="00D10E87" w:rsidRPr="00771B12">
          <w:rPr>
            <w:rStyle w:val="Hyperlink"/>
          </w:rPr>
          <w:t xml:space="preserve"> Display</w:t>
        </w:r>
        <w:r w:rsidR="00D10E87" w:rsidRPr="00771B12">
          <w:rPr>
            <w:rStyle w:val="Hyperlink"/>
            <w:spacing w:val="-3"/>
          </w:rPr>
          <w:t xml:space="preserve"> </w:t>
        </w:r>
        <w:r w:rsidR="00D10E87" w:rsidRPr="00771B12">
          <w:rPr>
            <w:rStyle w:val="Hyperlink"/>
          </w:rPr>
          <w:t>Paging Feature</w:t>
        </w:r>
        <w:r w:rsidR="00D10E87">
          <w:rPr>
            <w:webHidden/>
          </w:rPr>
          <w:tab/>
        </w:r>
        <w:r w:rsidR="00D10E87">
          <w:rPr>
            <w:webHidden/>
          </w:rPr>
          <w:fldChar w:fldCharType="begin"/>
        </w:r>
        <w:r w:rsidR="00D10E87">
          <w:rPr>
            <w:webHidden/>
          </w:rPr>
          <w:instrText xml:space="preserve"> PAGEREF _Toc499543705 \h </w:instrText>
        </w:r>
        <w:r w:rsidR="00D10E87">
          <w:rPr>
            <w:webHidden/>
          </w:rPr>
        </w:r>
        <w:r w:rsidR="00D10E87">
          <w:rPr>
            <w:webHidden/>
          </w:rPr>
          <w:fldChar w:fldCharType="separate"/>
        </w:r>
        <w:r w:rsidR="00D10E87">
          <w:rPr>
            <w:webHidden/>
          </w:rPr>
          <w:t>14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06" w:history="1">
        <w:r w:rsidR="00D10E87" w:rsidRPr="00771B12">
          <w:rPr>
            <w:rStyle w:val="Hyperlink"/>
          </w:rPr>
          <w:t>2.13.</w:t>
        </w:r>
        <w:r w:rsidR="00D10E87">
          <w:rPr>
            <w:rFonts w:asciiTheme="minorHAnsi" w:eastAsiaTheme="minorEastAsia" w:hAnsiTheme="minorHAnsi" w:cstheme="minorBidi"/>
          </w:rPr>
          <w:tab/>
        </w:r>
        <w:r w:rsidR="00D10E87" w:rsidRPr="00771B12">
          <w:rPr>
            <w:rStyle w:val="Hyperlink"/>
          </w:rPr>
          <w:t>Adobe Flash Player for CERMe</w:t>
        </w:r>
        <w:r w:rsidR="00D10E87">
          <w:rPr>
            <w:webHidden/>
          </w:rPr>
          <w:tab/>
        </w:r>
        <w:r w:rsidR="00D10E87">
          <w:rPr>
            <w:webHidden/>
          </w:rPr>
          <w:fldChar w:fldCharType="begin"/>
        </w:r>
        <w:r w:rsidR="00D10E87">
          <w:rPr>
            <w:webHidden/>
          </w:rPr>
          <w:instrText xml:space="preserve"> PAGEREF _Toc499543706 \h </w:instrText>
        </w:r>
        <w:r w:rsidR="00D10E87">
          <w:rPr>
            <w:webHidden/>
          </w:rPr>
        </w:r>
        <w:r w:rsidR="00D10E87">
          <w:rPr>
            <w:webHidden/>
          </w:rPr>
          <w:fldChar w:fldCharType="separate"/>
        </w:r>
        <w:r w:rsidR="00D10E87">
          <w:rPr>
            <w:webHidden/>
          </w:rPr>
          <w:t>14</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707" w:history="1">
        <w:r w:rsidR="00D10E87" w:rsidRPr="00771B12">
          <w:rPr>
            <w:rStyle w:val="Hyperlink"/>
          </w:rPr>
          <w:t>3.</w:t>
        </w:r>
        <w:r w:rsidR="00D10E87">
          <w:rPr>
            <w:rFonts w:asciiTheme="minorHAnsi" w:eastAsiaTheme="minorEastAsia" w:hAnsiTheme="minorHAnsi" w:cstheme="minorBidi"/>
            <w:b w:val="0"/>
          </w:rPr>
          <w:tab/>
        </w:r>
        <w:r w:rsidR="00D10E87" w:rsidRPr="00771B12">
          <w:rPr>
            <w:rStyle w:val="Hyperlink"/>
          </w:rPr>
          <w:t>National Utilization Management Integration (NUMI) Login</w:t>
        </w:r>
        <w:r w:rsidR="00D10E87">
          <w:rPr>
            <w:webHidden/>
          </w:rPr>
          <w:tab/>
        </w:r>
        <w:r w:rsidR="00D10E87">
          <w:rPr>
            <w:webHidden/>
          </w:rPr>
          <w:fldChar w:fldCharType="begin"/>
        </w:r>
        <w:r w:rsidR="00D10E87">
          <w:rPr>
            <w:webHidden/>
          </w:rPr>
          <w:instrText xml:space="preserve"> PAGEREF _Toc499543707 \h </w:instrText>
        </w:r>
        <w:r w:rsidR="00D10E87">
          <w:rPr>
            <w:webHidden/>
          </w:rPr>
        </w:r>
        <w:r w:rsidR="00D10E87">
          <w:rPr>
            <w:webHidden/>
          </w:rPr>
          <w:fldChar w:fldCharType="separate"/>
        </w:r>
        <w:r w:rsidR="00D10E87">
          <w:rPr>
            <w:webHidden/>
          </w:rPr>
          <w:t>15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08" w:history="1">
        <w:r w:rsidR="00D10E87" w:rsidRPr="00771B12">
          <w:rPr>
            <w:rStyle w:val="Hyperlink"/>
          </w:rPr>
          <w:t>3.1.</w:t>
        </w:r>
        <w:r w:rsidR="00D10E87">
          <w:rPr>
            <w:rFonts w:asciiTheme="minorHAnsi" w:eastAsiaTheme="minorEastAsia" w:hAnsiTheme="minorHAnsi" w:cstheme="minorBidi"/>
          </w:rPr>
          <w:tab/>
        </w:r>
        <w:r w:rsidR="00D10E87" w:rsidRPr="00771B12">
          <w:rPr>
            <w:rStyle w:val="Hyperlink"/>
          </w:rPr>
          <w:t>VA Single Sign-On Login</w:t>
        </w:r>
        <w:r w:rsidR="00D10E87">
          <w:rPr>
            <w:webHidden/>
          </w:rPr>
          <w:tab/>
        </w:r>
        <w:r w:rsidR="00D10E87">
          <w:rPr>
            <w:webHidden/>
          </w:rPr>
          <w:fldChar w:fldCharType="begin"/>
        </w:r>
        <w:r w:rsidR="00D10E87">
          <w:rPr>
            <w:webHidden/>
          </w:rPr>
          <w:instrText xml:space="preserve"> PAGEREF _Toc499543708 \h </w:instrText>
        </w:r>
        <w:r w:rsidR="00D10E87">
          <w:rPr>
            <w:webHidden/>
          </w:rPr>
        </w:r>
        <w:r w:rsidR="00D10E87">
          <w:rPr>
            <w:webHidden/>
          </w:rPr>
          <w:fldChar w:fldCharType="separate"/>
        </w:r>
        <w:r w:rsidR="00D10E87">
          <w:rPr>
            <w:webHidden/>
          </w:rPr>
          <w:t>15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09" w:history="1">
        <w:r w:rsidR="00D10E87" w:rsidRPr="00771B12">
          <w:rPr>
            <w:rStyle w:val="Hyperlink"/>
          </w:rPr>
          <w:t>3.2.</w:t>
        </w:r>
        <w:r w:rsidR="00D10E87">
          <w:rPr>
            <w:rFonts w:asciiTheme="minorHAnsi" w:eastAsiaTheme="minorEastAsia" w:hAnsiTheme="minorHAnsi" w:cstheme="minorBidi"/>
          </w:rPr>
          <w:tab/>
        </w:r>
        <w:r w:rsidR="00D10E87" w:rsidRPr="00771B12">
          <w:rPr>
            <w:rStyle w:val="Hyperlink"/>
          </w:rPr>
          <w:t>NUMI Login</w:t>
        </w:r>
        <w:r w:rsidR="00D10E87">
          <w:rPr>
            <w:webHidden/>
          </w:rPr>
          <w:tab/>
        </w:r>
        <w:r w:rsidR="00D10E87">
          <w:rPr>
            <w:webHidden/>
          </w:rPr>
          <w:fldChar w:fldCharType="begin"/>
        </w:r>
        <w:r w:rsidR="00D10E87">
          <w:rPr>
            <w:webHidden/>
          </w:rPr>
          <w:instrText xml:space="preserve"> PAGEREF _Toc499543709 \h </w:instrText>
        </w:r>
        <w:r w:rsidR="00D10E87">
          <w:rPr>
            <w:webHidden/>
          </w:rPr>
        </w:r>
        <w:r w:rsidR="00D10E87">
          <w:rPr>
            <w:webHidden/>
          </w:rPr>
          <w:fldChar w:fldCharType="separate"/>
        </w:r>
        <w:r w:rsidR="00D10E87">
          <w:rPr>
            <w:webHidden/>
          </w:rPr>
          <w:t>16</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10" w:history="1">
        <w:r w:rsidR="00D10E87" w:rsidRPr="00771B12">
          <w:rPr>
            <w:rStyle w:val="Hyperlink"/>
            <w14:scene3d>
              <w14:camera w14:prst="orthographicFront"/>
              <w14:lightRig w14:rig="threePt" w14:dir="t">
                <w14:rot w14:lat="0" w14:lon="0" w14:rev="0"/>
              </w14:lightRig>
            </w14:scene3d>
          </w:rPr>
          <w:t>3.2.1.</w:t>
        </w:r>
        <w:r w:rsidR="00D10E87">
          <w:rPr>
            <w:rFonts w:asciiTheme="minorHAnsi" w:eastAsiaTheme="minorEastAsia" w:hAnsiTheme="minorHAnsi" w:cstheme="minorBidi"/>
          </w:rPr>
          <w:tab/>
        </w:r>
        <w:r w:rsidR="00D10E87" w:rsidRPr="00771B12">
          <w:rPr>
            <w:rStyle w:val="Hyperlink"/>
          </w:rPr>
          <w:t>Select VISN and Site and Enter Access and Verify Codes</w:t>
        </w:r>
        <w:r w:rsidR="00D10E87">
          <w:rPr>
            <w:webHidden/>
          </w:rPr>
          <w:tab/>
        </w:r>
        <w:r w:rsidR="00D10E87">
          <w:rPr>
            <w:webHidden/>
          </w:rPr>
          <w:fldChar w:fldCharType="begin"/>
        </w:r>
        <w:r w:rsidR="00D10E87">
          <w:rPr>
            <w:webHidden/>
          </w:rPr>
          <w:instrText xml:space="preserve"> PAGEREF _Toc499543710 \h </w:instrText>
        </w:r>
        <w:r w:rsidR="00D10E87">
          <w:rPr>
            <w:webHidden/>
          </w:rPr>
        </w:r>
        <w:r w:rsidR="00D10E87">
          <w:rPr>
            <w:webHidden/>
          </w:rPr>
          <w:fldChar w:fldCharType="separate"/>
        </w:r>
        <w:r w:rsidR="00D10E87">
          <w:rPr>
            <w:webHidden/>
          </w:rPr>
          <w:t>17</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11" w:history="1">
        <w:r w:rsidR="00D10E87" w:rsidRPr="00771B12">
          <w:rPr>
            <w:rStyle w:val="Hyperlink"/>
          </w:rPr>
          <w:t>3.2.1.1.</w:t>
        </w:r>
        <w:r w:rsidR="00D10E87">
          <w:rPr>
            <w:rFonts w:asciiTheme="minorHAnsi" w:eastAsiaTheme="minorEastAsia" w:hAnsiTheme="minorHAnsi" w:cstheme="minorBidi"/>
            <w:szCs w:val="22"/>
          </w:rPr>
          <w:tab/>
        </w:r>
        <w:r w:rsidR="00D10E87" w:rsidRPr="00771B12">
          <w:rPr>
            <w:rStyle w:val="Hyperlink"/>
          </w:rPr>
          <w:t>To login into NUMI:</w:t>
        </w:r>
        <w:r w:rsidR="00D10E87">
          <w:rPr>
            <w:webHidden/>
          </w:rPr>
          <w:tab/>
        </w:r>
        <w:r w:rsidR="00D10E87">
          <w:rPr>
            <w:webHidden/>
          </w:rPr>
          <w:fldChar w:fldCharType="begin"/>
        </w:r>
        <w:r w:rsidR="00D10E87">
          <w:rPr>
            <w:webHidden/>
          </w:rPr>
          <w:instrText xml:space="preserve"> PAGEREF _Toc499543711 \h </w:instrText>
        </w:r>
        <w:r w:rsidR="00D10E87">
          <w:rPr>
            <w:webHidden/>
          </w:rPr>
        </w:r>
        <w:r w:rsidR="00D10E87">
          <w:rPr>
            <w:webHidden/>
          </w:rPr>
          <w:fldChar w:fldCharType="separate"/>
        </w:r>
        <w:r w:rsidR="00D10E87">
          <w:rPr>
            <w:webHidden/>
          </w:rPr>
          <w:t>17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12" w:history="1">
        <w:r w:rsidR="00D10E87" w:rsidRPr="00771B12">
          <w:rPr>
            <w:rStyle w:val="Hyperlink"/>
            <w14:scene3d>
              <w14:camera w14:prst="orthographicFront"/>
              <w14:lightRig w14:rig="threePt" w14:dir="t">
                <w14:rot w14:lat="0" w14:lon="0" w14:rev="0"/>
              </w14:lightRig>
            </w14:scene3d>
          </w:rPr>
          <w:t>3.2.2.</w:t>
        </w:r>
        <w:r w:rsidR="00D10E87">
          <w:rPr>
            <w:rFonts w:asciiTheme="minorHAnsi" w:eastAsiaTheme="minorEastAsia" w:hAnsiTheme="minorHAnsi" w:cstheme="minorBidi"/>
          </w:rPr>
          <w:tab/>
        </w:r>
        <w:r w:rsidR="00D10E87" w:rsidRPr="00771B12">
          <w:rPr>
            <w:rStyle w:val="Hyperlink"/>
          </w:rPr>
          <w:t>How your login credentials are authenticated</w:t>
        </w:r>
        <w:r w:rsidR="00D10E87">
          <w:rPr>
            <w:webHidden/>
          </w:rPr>
          <w:tab/>
        </w:r>
        <w:r w:rsidR="00D10E87">
          <w:rPr>
            <w:webHidden/>
          </w:rPr>
          <w:fldChar w:fldCharType="begin"/>
        </w:r>
        <w:r w:rsidR="00D10E87">
          <w:rPr>
            <w:webHidden/>
          </w:rPr>
          <w:instrText xml:space="preserve"> PAGEREF _Toc499543712 \h </w:instrText>
        </w:r>
        <w:r w:rsidR="00D10E87">
          <w:rPr>
            <w:webHidden/>
          </w:rPr>
        </w:r>
        <w:r w:rsidR="00D10E87">
          <w:rPr>
            <w:webHidden/>
          </w:rPr>
          <w:fldChar w:fldCharType="separate"/>
        </w:r>
        <w:r w:rsidR="00D10E87">
          <w:rPr>
            <w:webHidden/>
          </w:rPr>
          <w:t>18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13" w:history="1">
        <w:r w:rsidR="00D10E87" w:rsidRPr="00771B12">
          <w:rPr>
            <w:rStyle w:val="Hyperlink"/>
          </w:rPr>
          <w:t>3.2.2.1.</w:t>
        </w:r>
        <w:r w:rsidR="00D10E87">
          <w:rPr>
            <w:rFonts w:asciiTheme="minorHAnsi" w:eastAsiaTheme="minorEastAsia" w:hAnsiTheme="minorHAnsi" w:cstheme="minorBidi"/>
            <w:szCs w:val="22"/>
          </w:rPr>
          <w:tab/>
        </w:r>
        <w:r w:rsidR="00D10E87" w:rsidRPr="00771B12">
          <w:rPr>
            <w:rStyle w:val="Hyperlink"/>
            <w:spacing w:val="-1"/>
            <w:u w:color="000000"/>
          </w:rPr>
          <w:t>The</w:t>
        </w:r>
        <w:r w:rsidR="00D10E87" w:rsidRPr="00771B12">
          <w:rPr>
            <w:rStyle w:val="Hyperlink"/>
            <w:u w:color="000000"/>
          </w:rPr>
          <w:t xml:space="preserve"> Login</w:t>
        </w:r>
        <w:r w:rsidR="00D10E87" w:rsidRPr="00771B12">
          <w:rPr>
            <w:rStyle w:val="Hyperlink"/>
            <w:spacing w:val="1"/>
            <w:u w:color="000000"/>
          </w:rPr>
          <w:t xml:space="preserve"> </w:t>
        </w:r>
        <w:r w:rsidR="00D10E87" w:rsidRPr="00771B12">
          <w:rPr>
            <w:rStyle w:val="Hyperlink"/>
            <w:u w:color="000000"/>
          </w:rPr>
          <w:t>Credentials Match</w:t>
        </w:r>
        <w:r w:rsidR="00D10E87">
          <w:rPr>
            <w:webHidden/>
          </w:rPr>
          <w:tab/>
        </w:r>
        <w:r w:rsidR="00D10E87">
          <w:rPr>
            <w:webHidden/>
          </w:rPr>
          <w:fldChar w:fldCharType="begin"/>
        </w:r>
        <w:r w:rsidR="00D10E87">
          <w:rPr>
            <w:webHidden/>
          </w:rPr>
          <w:instrText xml:space="preserve"> PAGEREF _Toc499543713 \h </w:instrText>
        </w:r>
        <w:r w:rsidR="00D10E87">
          <w:rPr>
            <w:webHidden/>
          </w:rPr>
        </w:r>
        <w:r w:rsidR="00D10E87">
          <w:rPr>
            <w:webHidden/>
          </w:rPr>
          <w:fldChar w:fldCharType="separate"/>
        </w:r>
        <w:r w:rsidR="00D10E87">
          <w:rPr>
            <w:webHidden/>
          </w:rPr>
          <w:t>19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14" w:history="1">
        <w:r w:rsidR="00D10E87" w:rsidRPr="00771B12">
          <w:rPr>
            <w:rStyle w:val="Hyperlink"/>
          </w:rPr>
          <w:t>3.2.2.2.</w:t>
        </w:r>
        <w:r w:rsidR="00D10E87">
          <w:rPr>
            <w:rFonts w:asciiTheme="minorHAnsi" w:eastAsiaTheme="minorEastAsia" w:hAnsiTheme="minorHAnsi" w:cstheme="minorBidi"/>
            <w:szCs w:val="22"/>
          </w:rPr>
          <w:tab/>
        </w:r>
        <w:r w:rsidR="00D10E87" w:rsidRPr="00771B12">
          <w:rPr>
            <w:rStyle w:val="Hyperlink"/>
            <w:spacing w:val="-1"/>
            <w:u w:color="000000"/>
          </w:rPr>
          <w:t>The</w:t>
        </w:r>
        <w:r w:rsidR="00D10E87" w:rsidRPr="00771B12">
          <w:rPr>
            <w:rStyle w:val="Hyperlink"/>
            <w:u w:color="000000"/>
          </w:rPr>
          <w:t xml:space="preserve"> Login</w:t>
        </w:r>
        <w:r w:rsidR="00D10E87" w:rsidRPr="00771B12">
          <w:rPr>
            <w:rStyle w:val="Hyperlink"/>
            <w:spacing w:val="1"/>
            <w:u w:color="000000"/>
          </w:rPr>
          <w:t xml:space="preserve"> </w:t>
        </w:r>
        <w:r w:rsidR="00D10E87" w:rsidRPr="00771B12">
          <w:rPr>
            <w:rStyle w:val="Hyperlink"/>
            <w:u w:color="000000"/>
          </w:rPr>
          <w:t>Credentials are Blank</w:t>
        </w:r>
        <w:r w:rsidR="00D10E87">
          <w:rPr>
            <w:webHidden/>
          </w:rPr>
          <w:tab/>
        </w:r>
        <w:r w:rsidR="00D10E87">
          <w:rPr>
            <w:webHidden/>
          </w:rPr>
          <w:fldChar w:fldCharType="begin"/>
        </w:r>
        <w:r w:rsidR="00D10E87">
          <w:rPr>
            <w:webHidden/>
          </w:rPr>
          <w:instrText xml:space="preserve"> PAGEREF _Toc499543714 \h </w:instrText>
        </w:r>
        <w:r w:rsidR="00D10E87">
          <w:rPr>
            <w:webHidden/>
          </w:rPr>
        </w:r>
        <w:r w:rsidR="00D10E87">
          <w:rPr>
            <w:webHidden/>
          </w:rPr>
          <w:fldChar w:fldCharType="separate"/>
        </w:r>
        <w:r w:rsidR="00D10E87">
          <w:rPr>
            <w:webHidden/>
          </w:rPr>
          <w:t>19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15" w:history="1">
        <w:r w:rsidR="00D10E87" w:rsidRPr="00771B12">
          <w:rPr>
            <w:rStyle w:val="Hyperlink"/>
          </w:rPr>
          <w:t>3.2.2.3.</w:t>
        </w:r>
        <w:r w:rsidR="00D10E87">
          <w:rPr>
            <w:rFonts w:asciiTheme="minorHAnsi" w:eastAsiaTheme="minorEastAsia" w:hAnsiTheme="minorHAnsi" w:cstheme="minorBidi"/>
            <w:szCs w:val="22"/>
          </w:rPr>
          <w:tab/>
        </w:r>
        <w:r w:rsidR="00D10E87" w:rsidRPr="00771B12">
          <w:rPr>
            <w:rStyle w:val="Hyperlink"/>
            <w:spacing w:val="-1"/>
            <w:u w:color="000000"/>
          </w:rPr>
          <w:t>The</w:t>
        </w:r>
        <w:r w:rsidR="00D10E87" w:rsidRPr="00771B12">
          <w:rPr>
            <w:rStyle w:val="Hyperlink"/>
            <w:u w:color="000000"/>
          </w:rPr>
          <w:t xml:space="preserve"> Login</w:t>
        </w:r>
        <w:r w:rsidR="00D10E87" w:rsidRPr="00771B12">
          <w:rPr>
            <w:rStyle w:val="Hyperlink"/>
            <w:spacing w:val="1"/>
            <w:u w:color="000000"/>
          </w:rPr>
          <w:t xml:space="preserve"> </w:t>
        </w:r>
        <w:r w:rsidR="00D10E87" w:rsidRPr="00771B12">
          <w:rPr>
            <w:rStyle w:val="Hyperlink"/>
            <w:u w:color="000000"/>
          </w:rPr>
          <w:t>Credentials Do Not Match</w:t>
        </w:r>
        <w:r w:rsidR="00D10E87">
          <w:rPr>
            <w:webHidden/>
          </w:rPr>
          <w:tab/>
        </w:r>
        <w:r w:rsidR="00D10E87">
          <w:rPr>
            <w:webHidden/>
          </w:rPr>
          <w:fldChar w:fldCharType="begin"/>
        </w:r>
        <w:r w:rsidR="00D10E87">
          <w:rPr>
            <w:webHidden/>
          </w:rPr>
          <w:instrText xml:space="preserve"> PAGEREF _Toc499543715 \h </w:instrText>
        </w:r>
        <w:r w:rsidR="00D10E87">
          <w:rPr>
            <w:webHidden/>
          </w:rPr>
        </w:r>
        <w:r w:rsidR="00D10E87">
          <w:rPr>
            <w:webHidden/>
          </w:rPr>
          <w:fldChar w:fldCharType="separate"/>
        </w:r>
        <w:r w:rsidR="00D10E87">
          <w:rPr>
            <w:webHidden/>
          </w:rPr>
          <w:t>19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16" w:history="1">
        <w:r w:rsidR="00D10E87" w:rsidRPr="00771B12">
          <w:rPr>
            <w:rStyle w:val="Hyperlink"/>
            <w14:scene3d>
              <w14:camera w14:prst="orthographicFront"/>
              <w14:lightRig w14:rig="threePt" w14:dir="t">
                <w14:rot w14:lat="0" w14:lon="0" w14:rev="0"/>
              </w14:lightRig>
            </w14:scene3d>
          </w:rPr>
          <w:t>3.2.3.</w:t>
        </w:r>
        <w:r w:rsidR="00D10E87">
          <w:rPr>
            <w:rFonts w:asciiTheme="minorHAnsi" w:eastAsiaTheme="minorEastAsia" w:hAnsiTheme="minorHAnsi" w:cstheme="minorBidi"/>
          </w:rPr>
          <w:tab/>
        </w:r>
        <w:r w:rsidR="00D10E87" w:rsidRPr="00771B12">
          <w:rPr>
            <w:rStyle w:val="Hyperlink"/>
          </w:rPr>
          <w:t>Updating Your Network Account Name (at Login)</w:t>
        </w:r>
        <w:r w:rsidR="00D10E87">
          <w:rPr>
            <w:webHidden/>
          </w:rPr>
          <w:tab/>
        </w:r>
        <w:r w:rsidR="00D10E87">
          <w:rPr>
            <w:webHidden/>
          </w:rPr>
          <w:fldChar w:fldCharType="begin"/>
        </w:r>
        <w:r w:rsidR="00D10E87">
          <w:rPr>
            <w:webHidden/>
          </w:rPr>
          <w:instrText xml:space="preserve"> PAGEREF _Toc499543716 \h </w:instrText>
        </w:r>
        <w:r w:rsidR="00D10E87">
          <w:rPr>
            <w:webHidden/>
          </w:rPr>
        </w:r>
        <w:r w:rsidR="00D10E87">
          <w:rPr>
            <w:webHidden/>
          </w:rPr>
          <w:fldChar w:fldCharType="separate"/>
        </w:r>
        <w:r w:rsidR="00D10E87">
          <w:rPr>
            <w:webHidden/>
          </w:rPr>
          <w:t>19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17" w:history="1">
        <w:r w:rsidR="00D10E87" w:rsidRPr="00771B12">
          <w:rPr>
            <w:rStyle w:val="Hyperlink"/>
          </w:rPr>
          <w:t>3.2.3.1.</w:t>
        </w:r>
        <w:r w:rsidR="00D10E87">
          <w:rPr>
            <w:rFonts w:asciiTheme="minorHAnsi" w:eastAsiaTheme="minorEastAsia" w:hAnsiTheme="minorHAnsi" w:cstheme="minorBidi"/>
            <w:szCs w:val="22"/>
          </w:rPr>
          <w:tab/>
        </w:r>
        <w:r w:rsidR="00D10E87" w:rsidRPr="00771B12">
          <w:rPr>
            <w:rStyle w:val="Hyperlink"/>
            <w:u w:color="000000"/>
          </w:rPr>
          <w:t xml:space="preserve">If you </w:t>
        </w:r>
        <w:r w:rsidR="00D10E87" w:rsidRPr="00771B12">
          <w:rPr>
            <w:rStyle w:val="Hyperlink"/>
            <w:spacing w:val="-1"/>
            <w:u w:color="000000"/>
          </w:rPr>
          <w:t>wish</w:t>
        </w:r>
        <w:r w:rsidR="00D10E87" w:rsidRPr="00771B12">
          <w:rPr>
            <w:rStyle w:val="Hyperlink"/>
            <w:spacing w:val="1"/>
            <w:u w:color="000000"/>
          </w:rPr>
          <w:t xml:space="preserve"> </w:t>
        </w:r>
        <w:r w:rsidR="00D10E87" w:rsidRPr="00771B12">
          <w:rPr>
            <w:rStyle w:val="Hyperlink"/>
            <w:u w:color="000000"/>
          </w:rPr>
          <w:t xml:space="preserve">to update your </w:t>
        </w:r>
        <w:r w:rsidR="00D10E87" w:rsidRPr="00771B12">
          <w:rPr>
            <w:rStyle w:val="Hyperlink"/>
            <w:spacing w:val="-1"/>
            <w:u w:color="000000"/>
          </w:rPr>
          <w:t>network</w:t>
        </w:r>
        <w:r w:rsidR="00D10E87" w:rsidRPr="00771B12">
          <w:rPr>
            <w:rStyle w:val="Hyperlink"/>
            <w:u w:color="000000"/>
          </w:rPr>
          <w:t xml:space="preserve"> account </w:t>
        </w:r>
        <w:r w:rsidR="00D10E87" w:rsidRPr="00771B12">
          <w:rPr>
            <w:rStyle w:val="Hyperlink"/>
            <w:spacing w:val="-1"/>
            <w:u w:color="000000"/>
          </w:rPr>
          <w:t>name</w:t>
        </w:r>
        <w:r w:rsidR="00D10E87">
          <w:rPr>
            <w:webHidden/>
          </w:rPr>
          <w:tab/>
        </w:r>
        <w:r w:rsidR="00D10E87">
          <w:rPr>
            <w:webHidden/>
          </w:rPr>
          <w:fldChar w:fldCharType="begin"/>
        </w:r>
        <w:r w:rsidR="00D10E87">
          <w:rPr>
            <w:webHidden/>
          </w:rPr>
          <w:instrText xml:space="preserve"> PAGEREF _Toc499543717 \h </w:instrText>
        </w:r>
        <w:r w:rsidR="00D10E87">
          <w:rPr>
            <w:webHidden/>
          </w:rPr>
        </w:r>
        <w:r w:rsidR="00D10E87">
          <w:rPr>
            <w:webHidden/>
          </w:rPr>
          <w:fldChar w:fldCharType="separate"/>
        </w:r>
        <w:r w:rsidR="00D10E87">
          <w:rPr>
            <w:webHidden/>
          </w:rPr>
          <w:t>19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18" w:history="1">
        <w:r w:rsidR="00D10E87" w:rsidRPr="00771B12">
          <w:rPr>
            <w:rStyle w:val="Hyperlink"/>
          </w:rPr>
          <w:t>3.2.3.2.</w:t>
        </w:r>
        <w:r w:rsidR="00D10E87">
          <w:rPr>
            <w:rFonts w:asciiTheme="minorHAnsi" w:eastAsiaTheme="minorEastAsia" w:hAnsiTheme="minorHAnsi" w:cstheme="minorBidi"/>
            <w:szCs w:val="22"/>
          </w:rPr>
          <w:tab/>
        </w:r>
        <w:r w:rsidR="00D10E87" w:rsidRPr="00771B12">
          <w:rPr>
            <w:rStyle w:val="Hyperlink"/>
            <w:u w:color="000000"/>
          </w:rPr>
          <w:t xml:space="preserve">If you </w:t>
        </w:r>
        <w:r w:rsidR="00D10E87" w:rsidRPr="00771B12">
          <w:rPr>
            <w:rStyle w:val="Hyperlink"/>
            <w:spacing w:val="-1"/>
            <w:u w:color="000000"/>
          </w:rPr>
          <w:t>wish</w:t>
        </w:r>
        <w:r w:rsidR="00D10E87" w:rsidRPr="00771B12">
          <w:rPr>
            <w:rStyle w:val="Hyperlink"/>
            <w:spacing w:val="1"/>
            <w:u w:color="000000"/>
          </w:rPr>
          <w:t xml:space="preserve"> </w:t>
        </w:r>
        <w:r w:rsidR="00D10E87" w:rsidRPr="00771B12">
          <w:rPr>
            <w:rStyle w:val="Hyperlink"/>
            <w:u w:color="000000"/>
          </w:rPr>
          <w:t xml:space="preserve">to logout </w:t>
        </w:r>
        <w:r w:rsidR="00D10E87" w:rsidRPr="00771B12">
          <w:rPr>
            <w:rStyle w:val="Hyperlink"/>
            <w:spacing w:val="-1"/>
            <w:u w:color="000000"/>
          </w:rPr>
          <w:t>without</w:t>
        </w:r>
        <w:r w:rsidR="00D10E87" w:rsidRPr="00771B12">
          <w:rPr>
            <w:rStyle w:val="Hyperlink"/>
            <w:u w:color="000000"/>
          </w:rPr>
          <w:t xml:space="preserve"> updating</w:t>
        </w:r>
        <w:r w:rsidR="00D10E87" w:rsidRPr="00771B12">
          <w:rPr>
            <w:rStyle w:val="Hyperlink"/>
            <w:spacing w:val="1"/>
            <w:u w:color="000000"/>
          </w:rPr>
          <w:t xml:space="preserve"> </w:t>
        </w:r>
        <w:r w:rsidR="00D10E87" w:rsidRPr="00771B12">
          <w:rPr>
            <w:rStyle w:val="Hyperlink"/>
            <w:u w:color="000000"/>
          </w:rPr>
          <w:t xml:space="preserve">your </w:t>
        </w:r>
        <w:r w:rsidR="00D10E87" w:rsidRPr="00771B12">
          <w:rPr>
            <w:rStyle w:val="Hyperlink"/>
            <w:spacing w:val="-1"/>
            <w:u w:color="000000"/>
          </w:rPr>
          <w:t>network</w:t>
        </w:r>
        <w:r w:rsidR="00D10E87" w:rsidRPr="00771B12">
          <w:rPr>
            <w:rStyle w:val="Hyperlink"/>
            <w:u w:color="000000"/>
          </w:rPr>
          <w:t xml:space="preserve"> account name</w:t>
        </w:r>
        <w:r w:rsidR="00D10E87">
          <w:rPr>
            <w:webHidden/>
          </w:rPr>
          <w:tab/>
        </w:r>
        <w:r w:rsidR="00D10E87">
          <w:rPr>
            <w:webHidden/>
          </w:rPr>
          <w:fldChar w:fldCharType="begin"/>
        </w:r>
        <w:r w:rsidR="00D10E87">
          <w:rPr>
            <w:webHidden/>
          </w:rPr>
          <w:instrText xml:space="preserve"> PAGEREF _Toc499543718 \h </w:instrText>
        </w:r>
        <w:r w:rsidR="00D10E87">
          <w:rPr>
            <w:webHidden/>
          </w:rPr>
        </w:r>
        <w:r w:rsidR="00D10E87">
          <w:rPr>
            <w:webHidden/>
          </w:rPr>
          <w:fldChar w:fldCharType="separate"/>
        </w:r>
        <w:r w:rsidR="00D10E87">
          <w:rPr>
            <w:webHidden/>
          </w:rPr>
          <w:t>20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19" w:history="1">
        <w:r w:rsidR="00D10E87" w:rsidRPr="00771B12">
          <w:rPr>
            <w:rStyle w:val="Hyperlink"/>
            <w:u w:color="000000"/>
          </w:rPr>
          <w:t>3.2.3.3.</w:t>
        </w:r>
        <w:r w:rsidR="00D10E87">
          <w:rPr>
            <w:rFonts w:asciiTheme="minorHAnsi" w:eastAsiaTheme="minorEastAsia" w:hAnsiTheme="minorHAnsi" w:cstheme="minorBidi"/>
            <w:szCs w:val="22"/>
          </w:rPr>
          <w:tab/>
        </w:r>
        <w:r w:rsidR="00D10E87" w:rsidRPr="00771B12">
          <w:rPr>
            <w:rStyle w:val="Hyperlink"/>
            <w:u w:color="000000"/>
          </w:rPr>
          <w:t xml:space="preserve">If you </w:t>
        </w:r>
        <w:r w:rsidR="00D10E87" w:rsidRPr="00771B12">
          <w:rPr>
            <w:rStyle w:val="Hyperlink"/>
            <w:spacing w:val="-1"/>
            <w:u w:color="000000"/>
          </w:rPr>
          <w:t>wish</w:t>
        </w:r>
        <w:r w:rsidR="00D10E87" w:rsidRPr="00771B12">
          <w:rPr>
            <w:rStyle w:val="Hyperlink"/>
            <w:spacing w:val="1"/>
            <w:u w:color="000000"/>
          </w:rPr>
          <w:t xml:space="preserve"> </w:t>
        </w:r>
        <w:r w:rsidR="00D10E87" w:rsidRPr="00771B12">
          <w:rPr>
            <w:rStyle w:val="Hyperlink"/>
            <w:u w:color="000000"/>
          </w:rPr>
          <w:t>to continue</w:t>
        </w:r>
        <w:r w:rsidR="00D10E87" w:rsidRPr="00771B12">
          <w:rPr>
            <w:rStyle w:val="Hyperlink"/>
            <w:spacing w:val="-2"/>
            <w:u w:color="000000"/>
          </w:rPr>
          <w:t xml:space="preserve"> </w:t>
        </w:r>
        <w:r w:rsidR="00D10E87" w:rsidRPr="00771B12">
          <w:rPr>
            <w:rStyle w:val="Hyperlink"/>
            <w:u w:color="000000"/>
          </w:rPr>
          <w:t xml:space="preserve">on </w:t>
        </w:r>
        <w:r w:rsidR="00D10E87" w:rsidRPr="00771B12">
          <w:rPr>
            <w:rStyle w:val="Hyperlink"/>
            <w:spacing w:val="-1"/>
            <w:u w:color="000000"/>
          </w:rPr>
          <w:t>without</w:t>
        </w:r>
        <w:r w:rsidR="00D10E87" w:rsidRPr="00771B12">
          <w:rPr>
            <w:rStyle w:val="Hyperlink"/>
            <w:u w:color="000000"/>
          </w:rPr>
          <w:t xml:space="preserve"> updating your </w:t>
        </w:r>
        <w:r w:rsidR="00D10E87" w:rsidRPr="00771B12">
          <w:rPr>
            <w:rStyle w:val="Hyperlink"/>
            <w:spacing w:val="-1"/>
            <w:u w:color="000000"/>
          </w:rPr>
          <w:t>network</w:t>
        </w:r>
        <w:r w:rsidR="00D10E87" w:rsidRPr="00771B12">
          <w:rPr>
            <w:rStyle w:val="Hyperlink"/>
            <w:u w:color="000000"/>
          </w:rPr>
          <w:t xml:space="preserve"> account name</w:t>
        </w:r>
        <w:r w:rsidR="00D10E87">
          <w:rPr>
            <w:webHidden/>
          </w:rPr>
          <w:tab/>
        </w:r>
        <w:r w:rsidR="00D10E87">
          <w:rPr>
            <w:webHidden/>
          </w:rPr>
          <w:fldChar w:fldCharType="begin"/>
        </w:r>
        <w:r w:rsidR="00D10E87">
          <w:rPr>
            <w:webHidden/>
          </w:rPr>
          <w:instrText xml:space="preserve"> PAGEREF _Toc499543719 \h </w:instrText>
        </w:r>
        <w:r w:rsidR="00D10E87">
          <w:rPr>
            <w:webHidden/>
          </w:rPr>
        </w:r>
        <w:r w:rsidR="00D10E87">
          <w:rPr>
            <w:webHidden/>
          </w:rPr>
          <w:fldChar w:fldCharType="separate"/>
        </w:r>
        <w:r w:rsidR="00D10E87">
          <w:rPr>
            <w:webHidden/>
          </w:rPr>
          <w:t>20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20" w:history="1">
        <w:r w:rsidR="00D10E87" w:rsidRPr="00771B12">
          <w:rPr>
            <w:rStyle w:val="Hyperlink"/>
            <w14:scene3d>
              <w14:camera w14:prst="orthographicFront"/>
              <w14:lightRig w14:rig="threePt" w14:dir="t">
                <w14:rot w14:lat="0" w14:lon="0" w14:rev="0"/>
              </w14:lightRig>
            </w14:scene3d>
          </w:rPr>
          <w:t>3.2.4.</w:t>
        </w:r>
        <w:r w:rsidR="00D10E87">
          <w:rPr>
            <w:rFonts w:asciiTheme="minorHAnsi" w:eastAsiaTheme="minorEastAsia" w:hAnsiTheme="minorHAnsi" w:cstheme="minorBidi"/>
          </w:rPr>
          <w:tab/>
        </w:r>
        <w:r w:rsidR="00D10E87" w:rsidRPr="00771B12">
          <w:rPr>
            <w:rStyle w:val="Hyperlink"/>
          </w:rPr>
          <w:t>Session Timeout</w:t>
        </w:r>
        <w:r w:rsidR="00D10E87">
          <w:rPr>
            <w:webHidden/>
          </w:rPr>
          <w:tab/>
        </w:r>
        <w:r w:rsidR="00D10E87">
          <w:rPr>
            <w:webHidden/>
          </w:rPr>
          <w:fldChar w:fldCharType="begin"/>
        </w:r>
        <w:r w:rsidR="00D10E87">
          <w:rPr>
            <w:webHidden/>
          </w:rPr>
          <w:instrText xml:space="preserve"> PAGEREF _Toc499543720 \h </w:instrText>
        </w:r>
        <w:r w:rsidR="00D10E87">
          <w:rPr>
            <w:webHidden/>
          </w:rPr>
        </w:r>
        <w:r w:rsidR="00D10E87">
          <w:rPr>
            <w:webHidden/>
          </w:rPr>
          <w:fldChar w:fldCharType="separate"/>
        </w:r>
        <w:r w:rsidR="00D10E87">
          <w:rPr>
            <w:webHidden/>
          </w:rPr>
          <w:t>20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21" w:history="1">
        <w:r w:rsidR="00D10E87" w:rsidRPr="00771B12">
          <w:rPr>
            <w:rStyle w:val="Hyperlink"/>
          </w:rPr>
          <w:t>3.2.4.1.</w:t>
        </w:r>
        <w:r w:rsidR="00D10E87">
          <w:rPr>
            <w:rFonts w:asciiTheme="minorHAnsi" w:eastAsiaTheme="minorEastAsia" w:hAnsiTheme="minorHAnsi" w:cstheme="minorBidi"/>
            <w:szCs w:val="22"/>
          </w:rPr>
          <w:tab/>
        </w:r>
        <w:r w:rsidR="00D10E87" w:rsidRPr="00771B12">
          <w:rPr>
            <w:rStyle w:val="Hyperlink"/>
          </w:rPr>
          <w:t>Timeout due to Inactivity</w:t>
        </w:r>
        <w:r w:rsidR="00D10E87">
          <w:rPr>
            <w:webHidden/>
          </w:rPr>
          <w:tab/>
        </w:r>
        <w:r w:rsidR="00D10E87">
          <w:rPr>
            <w:webHidden/>
          </w:rPr>
          <w:fldChar w:fldCharType="begin"/>
        </w:r>
        <w:r w:rsidR="00D10E87">
          <w:rPr>
            <w:webHidden/>
          </w:rPr>
          <w:instrText xml:space="preserve"> PAGEREF _Toc499543721 \h </w:instrText>
        </w:r>
        <w:r w:rsidR="00D10E87">
          <w:rPr>
            <w:webHidden/>
          </w:rPr>
        </w:r>
        <w:r w:rsidR="00D10E87">
          <w:rPr>
            <w:webHidden/>
          </w:rPr>
          <w:fldChar w:fldCharType="separate"/>
        </w:r>
        <w:r w:rsidR="00D10E87">
          <w:rPr>
            <w:webHidden/>
          </w:rPr>
          <w:t>20</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22" w:history="1">
        <w:r w:rsidR="00D10E87" w:rsidRPr="00771B12">
          <w:rPr>
            <w:rStyle w:val="Hyperlink"/>
          </w:rPr>
          <w:t>3.3.</w:t>
        </w:r>
        <w:r w:rsidR="00D10E87">
          <w:rPr>
            <w:rFonts w:asciiTheme="minorHAnsi" w:eastAsiaTheme="minorEastAsia" w:hAnsiTheme="minorHAnsi" w:cstheme="minorBidi"/>
          </w:rPr>
          <w:tab/>
        </w:r>
        <w:r w:rsidR="00D10E87" w:rsidRPr="00771B12">
          <w:rPr>
            <w:rStyle w:val="Hyperlink"/>
          </w:rPr>
          <w:t>Application Problem Notification</w:t>
        </w:r>
        <w:r w:rsidR="00D10E87">
          <w:rPr>
            <w:webHidden/>
          </w:rPr>
          <w:tab/>
        </w:r>
        <w:r w:rsidR="00D10E87">
          <w:rPr>
            <w:webHidden/>
          </w:rPr>
          <w:fldChar w:fldCharType="begin"/>
        </w:r>
        <w:r w:rsidR="00D10E87">
          <w:rPr>
            <w:webHidden/>
          </w:rPr>
          <w:instrText xml:space="preserve"> PAGEREF _Toc499543722 \h </w:instrText>
        </w:r>
        <w:r w:rsidR="00D10E87">
          <w:rPr>
            <w:webHidden/>
          </w:rPr>
        </w:r>
        <w:r w:rsidR="00D10E87">
          <w:rPr>
            <w:webHidden/>
          </w:rPr>
          <w:fldChar w:fldCharType="separate"/>
        </w:r>
        <w:r w:rsidR="00D10E87">
          <w:rPr>
            <w:webHidden/>
          </w:rPr>
          <w:t>21</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723" w:history="1">
        <w:r w:rsidR="00D10E87" w:rsidRPr="00771B12">
          <w:rPr>
            <w:rStyle w:val="Hyperlink"/>
          </w:rPr>
          <w:t>4.</w:t>
        </w:r>
        <w:r w:rsidR="00D10E87">
          <w:rPr>
            <w:rFonts w:asciiTheme="minorHAnsi" w:eastAsiaTheme="minorEastAsia" w:hAnsiTheme="minorHAnsi" w:cstheme="minorBidi"/>
            <w:b w:val="0"/>
          </w:rPr>
          <w:tab/>
        </w:r>
        <w:r w:rsidR="00D10E87" w:rsidRPr="00771B12">
          <w:rPr>
            <w:rStyle w:val="Hyperlink"/>
          </w:rPr>
          <w:t>Patient Selection / Worklist</w:t>
        </w:r>
        <w:r w:rsidR="00D10E87">
          <w:rPr>
            <w:webHidden/>
          </w:rPr>
          <w:tab/>
        </w:r>
        <w:r w:rsidR="00D10E87">
          <w:rPr>
            <w:webHidden/>
          </w:rPr>
          <w:fldChar w:fldCharType="begin"/>
        </w:r>
        <w:r w:rsidR="00D10E87">
          <w:rPr>
            <w:webHidden/>
          </w:rPr>
          <w:instrText xml:space="preserve"> PAGEREF _Toc499543723 \h </w:instrText>
        </w:r>
        <w:r w:rsidR="00D10E87">
          <w:rPr>
            <w:webHidden/>
          </w:rPr>
        </w:r>
        <w:r w:rsidR="00D10E87">
          <w:rPr>
            <w:webHidden/>
          </w:rPr>
          <w:fldChar w:fldCharType="separate"/>
        </w:r>
        <w:r w:rsidR="00D10E87">
          <w:rPr>
            <w:webHidden/>
          </w:rPr>
          <w:t>21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24" w:history="1">
        <w:r w:rsidR="00D10E87" w:rsidRPr="00771B12">
          <w:rPr>
            <w:rStyle w:val="Hyperlink"/>
          </w:rPr>
          <w:t>4.1.</w:t>
        </w:r>
        <w:r w:rsidR="00D10E87">
          <w:rPr>
            <w:rFonts w:asciiTheme="minorHAnsi" w:eastAsiaTheme="minorEastAsia" w:hAnsiTheme="minorHAnsi" w:cstheme="minorBidi"/>
          </w:rPr>
          <w:tab/>
        </w:r>
        <w:r w:rsidR="00D10E87" w:rsidRPr="00771B12">
          <w:rPr>
            <w:rStyle w:val="Hyperlink"/>
          </w:rPr>
          <w:t>Accessing Patient Information</w:t>
        </w:r>
        <w:r w:rsidR="00D10E87">
          <w:rPr>
            <w:webHidden/>
          </w:rPr>
          <w:tab/>
        </w:r>
        <w:r w:rsidR="00D10E87">
          <w:rPr>
            <w:webHidden/>
          </w:rPr>
          <w:fldChar w:fldCharType="begin"/>
        </w:r>
        <w:r w:rsidR="00D10E87">
          <w:rPr>
            <w:webHidden/>
          </w:rPr>
          <w:instrText xml:space="preserve"> PAGEREF _Toc499543724 \h </w:instrText>
        </w:r>
        <w:r w:rsidR="00D10E87">
          <w:rPr>
            <w:webHidden/>
          </w:rPr>
        </w:r>
        <w:r w:rsidR="00D10E87">
          <w:rPr>
            <w:webHidden/>
          </w:rPr>
          <w:fldChar w:fldCharType="separate"/>
        </w:r>
        <w:r w:rsidR="00D10E87">
          <w:rPr>
            <w:webHidden/>
          </w:rPr>
          <w:t>21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25" w:history="1">
        <w:r w:rsidR="00D10E87" w:rsidRPr="00771B12">
          <w:rPr>
            <w:rStyle w:val="Hyperlink"/>
            <w14:scene3d>
              <w14:camera w14:prst="orthographicFront"/>
              <w14:lightRig w14:rig="threePt" w14:dir="t">
                <w14:rot w14:lat="0" w14:lon="0" w14:rev="0"/>
              </w14:lightRig>
            </w14:scene3d>
          </w:rPr>
          <w:t>4.1.1.</w:t>
        </w:r>
        <w:r w:rsidR="00D10E87">
          <w:rPr>
            <w:rFonts w:asciiTheme="minorHAnsi" w:eastAsiaTheme="minorEastAsia" w:hAnsiTheme="minorHAnsi" w:cstheme="minorBidi"/>
          </w:rPr>
          <w:tab/>
        </w:r>
        <w:r w:rsidR="00D10E87" w:rsidRPr="00771B12">
          <w:rPr>
            <w:rStyle w:val="Hyperlink"/>
          </w:rPr>
          <w:t>General Search Information</w:t>
        </w:r>
        <w:r w:rsidR="00D10E87">
          <w:rPr>
            <w:webHidden/>
          </w:rPr>
          <w:tab/>
        </w:r>
        <w:r w:rsidR="00D10E87">
          <w:rPr>
            <w:webHidden/>
          </w:rPr>
          <w:fldChar w:fldCharType="begin"/>
        </w:r>
        <w:r w:rsidR="00D10E87">
          <w:rPr>
            <w:webHidden/>
          </w:rPr>
          <w:instrText xml:space="preserve"> PAGEREF _Toc499543725 \h </w:instrText>
        </w:r>
        <w:r w:rsidR="00D10E87">
          <w:rPr>
            <w:webHidden/>
          </w:rPr>
        </w:r>
        <w:r w:rsidR="00D10E87">
          <w:rPr>
            <w:webHidden/>
          </w:rPr>
          <w:fldChar w:fldCharType="separate"/>
        </w:r>
        <w:r w:rsidR="00D10E87">
          <w:rPr>
            <w:webHidden/>
          </w:rPr>
          <w:t>21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26" w:history="1">
        <w:r w:rsidR="00D10E87" w:rsidRPr="00771B12">
          <w:rPr>
            <w:rStyle w:val="Hyperlink"/>
            <w14:scene3d>
              <w14:camera w14:prst="orthographicFront"/>
              <w14:lightRig w14:rig="threePt" w14:dir="t">
                <w14:rot w14:lat="0" w14:lon="0" w14:rev="0"/>
              </w14:lightRig>
            </w14:scene3d>
          </w:rPr>
          <w:t>4.1.2.</w:t>
        </w:r>
        <w:r w:rsidR="00D10E87">
          <w:rPr>
            <w:rFonts w:asciiTheme="minorHAnsi" w:eastAsiaTheme="minorEastAsia" w:hAnsiTheme="minorHAnsi" w:cstheme="minorBidi"/>
          </w:rPr>
          <w:tab/>
        </w:r>
        <w:r w:rsidR="00D10E87" w:rsidRPr="00771B12">
          <w:rPr>
            <w:rStyle w:val="Hyperlink"/>
          </w:rPr>
          <w:t>Cell Tooltips</w:t>
        </w:r>
        <w:r w:rsidR="00D10E87">
          <w:rPr>
            <w:webHidden/>
          </w:rPr>
          <w:tab/>
        </w:r>
        <w:r w:rsidR="00D10E87">
          <w:rPr>
            <w:webHidden/>
          </w:rPr>
          <w:fldChar w:fldCharType="begin"/>
        </w:r>
        <w:r w:rsidR="00D10E87">
          <w:rPr>
            <w:webHidden/>
          </w:rPr>
          <w:instrText xml:space="preserve"> PAGEREF _Toc499543726 \h </w:instrText>
        </w:r>
        <w:r w:rsidR="00D10E87">
          <w:rPr>
            <w:webHidden/>
          </w:rPr>
        </w:r>
        <w:r w:rsidR="00D10E87">
          <w:rPr>
            <w:webHidden/>
          </w:rPr>
          <w:fldChar w:fldCharType="separate"/>
        </w:r>
        <w:r w:rsidR="00D10E87">
          <w:rPr>
            <w:webHidden/>
          </w:rPr>
          <w:t>22</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27" w:history="1">
        <w:r w:rsidR="00D10E87" w:rsidRPr="00771B12">
          <w:rPr>
            <w:rStyle w:val="Hyperlink"/>
          </w:rPr>
          <w:t>4.2.</w:t>
        </w:r>
        <w:r w:rsidR="00D10E87">
          <w:rPr>
            <w:rFonts w:asciiTheme="minorHAnsi" w:eastAsiaTheme="minorEastAsia" w:hAnsiTheme="minorHAnsi" w:cstheme="minorBidi"/>
          </w:rPr>
          <w:tab/>
        </w:r>
        <w:r w:rsidR="00D10E87" w:rsidRPr="00771B12">
          <w:rPr>
            <w:rStyle w:val="Hyperlink"/>
          </w:rPr>
          <w:t>General Navigation</w:t>
        </w:r>
        <w:r w:rsidR="00D10E87">
          <w:rPr>
            <w:webHidden/>
          </w:rPr>
          <w:tab/>
        </w:r>
        <w:r w:rsidR="00D10E87">
          <w:rPr>
            <w:webHidden/>
          </w:rPr>
          <w:fldChar w:fldCharType="begin"/>
        </w:r>
        <w:r w:rsidR="00D10E87">
          <w:rPr>
            <w:webHidden/>
          </w:rPr>
          <w:instrText xml:space="preserve"> PAGEREF _Toc499543727 \h </w:instrText>
        </w:r>
        <w:r w:rsidR="00D10E87">
          <w:rPr>
            <w:webHidden/>
          </w:rPr>
        </w:r>
        <w:r w:rsidR="00D10E87">
          <w:rPr>
            <w:webHidden/>
          </w:rPr>
          <w:fldChar w:fldCharType="separate"/>
        </w:r>
        <w:r w:rsidR="00D10E87">
          <w:rPr>
            <w:webHidden/>
          </w:rPr>
          <w:t>22</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28" w:history="1">
        <w:r w:rsidR="00D10E87" w:rsidRPr="00771B12">
          <w:rPr>
            <w:rStyle w:val="Hyperlink"/>
            <w14:scene3d>
              <w14:camera w14:prst="orthographicFront"/>
              <w14:lightRig w14:rig="threePt" w14:dir="t">
                <w14:rot w14:lat="0" w14:lon="0" w14:rev="0"/>
              </w14:lightRig>
            </w14:scene3d>
          </w:rPr>
          <w:t>4.2.1.</w:t>
        </w:r>
        <w:r w:rsidR="00D10E87">
          <w:rPr>
            <w:rFonts w:asciiTheme="minorHAnsi" w:eastAsiaTheme="minorEastAsia" w:hAnsiTheme="minorHAnsi" w:cstheme="minorBidi"/>
          </w:rPr>
          <w:tab/>
        </w:r>
        <w:r w:rsidR="00D10E87" w:rsidRPr="00771B12">
          <w:rPr>
            <w:rStyle w:val="Hyperlink"/>
          </w:rPr>
          <w:t>Information Feeds from VistA</w:t>
        </w:r>
        <w:r w:rsidR="00D10E87">
          <w:rPr>
            <w:webHidden/>
          </w:rPr>
          <w:tab/>
        </w:r>
        <w:r w:rsidR="00D10E87">
          <w:rPr>
            <w:webHidden/>
          </w:rPr>
          <w:fldChar w:fldCharType="begin"/>
        </w:r>
        <w:r w:rsidR="00D10E87">
          <w:rPr>
            <w:webHidden/>
          </w:rPr>
          <w:instrText xml:space="preserve"> PAGEREF _Toc499543728 \h </w:instrText>
        </w:r>
        <w:r w:rsidR="00D10E87">
          <w:rPr>
            <w:webHidden/>
          </w:rPr>
        </w:r>
        <w:r w:rsidR="00D10E87">
          <w:rPr>
            <w:webHidden/>
          </w:rPr>
          <w:fldChar w:fldCharType="separate"/>
        </w:r>
        <w:r w:rsidR="00D10E87">
          <w:rPr>
            <w:webHidden/>
          </w:rPr>
          <w:t>23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29" w:history="1">
        <w:r w:rsidR="00D10E87" w:rsidRPr="00771B12">
          <w:rPr>
            <w:rStyle w:val="Hyperlink"/>
          </w:rPr>
          <w:t>4.3.</w:t>
        </w:r>
        <w:r w:rsidR="00D10E87">
          <w:rPr>
            <w:rFonts w:asciiTheme="minorHAnsi" w:eastAsiaTheme="minorEastAsia" w:hAnsiTheme="minorHAnsi" w:cstheme="minorBidi"/>
          </w:rPr>
          <w:tab/>
        </w:r>
        <w:r w:rsidR="00D10E87" w:rsidRPr="00771B12">
          <w:rPr>
            <w:rStyle w:val="Hyperlink"/>
          </w:rPr>
          <w:t>Include Observations</w:t>
        </w:r>
        <w:r w:rsidR="00D10E87">
          <w:rPr>
            <w:webHidden/>
          </w:rPr>
          <w:tab/>
        </w:r>
        <w:r w:rsidR="00D10E87">
          <w:rPr>
            <w:webHidden/>
          </w:rPr>
          <w:fldChar w:fldCharType="begin"/>
        </w:r>
        <w:r w:rsidR="00D10E87">
          <w:rPr>
            <w:webHidden/>
          </w:rPr>
          <w:instrText xml:space="preserve"> PAGEREF _Toc499543729 \h </w:instrText>
        </w:r>
        <w:r w:rsidR="00D10E87">
          <w:rPr>
            <w:webHidden/>
          </w:rPr>
        </w:r>
        <w:r w:rsidR="00D10E87">
          <w:rPr>
            <w:webHidden/>
          </w:rPr>
          <w:fldChar w:fldCharType="separate"/>
        </w:r>
        <w:r w:rsidR="00D10E87">
          <w:rPr>
            <w:webHidden/>
          </w:rPr>
          <w:t>26</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30" w:history="1">
        <w:r w:rsidR="00D10E87" w:rsidRPr="00771B12">
          <w:rPr>
            <w:rStyle w:val="Hyperlink"/>
          </w:rPr>
          <w:t>4.4.</w:t>
        </w:r>
        <w:r w:rsidR="00D10E87">
          <w:rPr>
            <w:rFonts w:asciiTheme="minorHAnsi" w:eastAsiaTheme="minorEastAsia" w:hAnsiTheme="minorHAnsi" w:cstheme="minorBidi"/>
          </w:rPr>
          <w:tab/>
        </w:r>
        <w:r w:rsidR="00D10E87" w:rsidRPr="00771B12">
          <w:rPr>
            <w:rStyle w:val="Hyperlink"/>
          </w:rPr>
          <w:t>Using Filters and Paging Features</w:t>
        </w:r>
        <w:r w:rsidR="00D10E87">
          <w:rPr>
            <w:webHidden/>
          </w:rPr>
          <w:tab/>
        </w:r>
        <w:r w:rsidR="00D10E87">
          <w:rPr>
            <w:webHidden/>
          </w:rPr>
          <w:fldChar w:fldCharType="begin"/>
        </w:r>
        <w:r w:rsidR="00D10E87">
          <w:rPr>
            <w:webHidden/>
          </w:rPr>
          <w:instrText xml:space="preserve"> PAGEREF _Toc499543730 \h </w:instrText>
        </w:r>
        <w:r w:rsidR="00D10E87">
          <w:rPr>
            <w:webHidden/>
          </w:rPr>
        </w:r>
        <w:r w:rsidR="00D10E87">
          <w:rPr>
            <w:webHidden/>
          </w:rPr>
          <w:fldChar w:fldCharType="separate"/>
        </w:r>
        <w:r w:rsidR="00D10E87">
          <w:rPr>
            <w:webHidden/>
          </w:rPr>
          <w:t>27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31" w:history="1">
        <w:r w:rsidR="00D10E87" w:rsidRPr="00771B12">
          <w:rPr>
            <w:rStyle w:val="Hyperlink"/>
            <w14:scene3d>
              <w14:camera w14:prst="orthographicFront"/>
              <w14:lightRig w14:rig="threePt" w14:dir="t">
                <w14:rot w14:lat="0" w14:lon="0" w14:rev="0"/>
              </w14:lightRig>
            </w14:scene3d>
          </w:rPr>
          <w:t>4.4.1.</w:t>
        </w:r>
        <w:r w:rsidR="00D10E87">
          <w:rPr>
            <w:rFonts w:asciiTheme="minorHAnsi" w:eastAsiaTheme="minorEastAsia" w:hAnsiTheme="minorHAnsi" w:cstheme="minorBidi"/>
          </w:rPr>
          <w:tab/>
        </w:r>
        <w:r w:rsidR="00D10E87" w:rsidRPr="00771B12">
          <w:rPr>
            <w:rStyle w:val="Hyperlink"/>
          </w:rPr>
          <w:t>Finding Patients by Patient Category</w:t>
        </w:r>
        <w:r w:rsidR="00D10E87">
          <w:rPr>
            <w:webHidden/>
          </w:rPr>
          <w:tab/>
        </w:r>
        <w:r w:rsidR="00D10E87">
          <w:rPr>
            <w:webHidden/>
          </w:rPr>
          <w:fldChar w:fldCharType="begin"/>
        </w:r>
        <w:r w:rsidR="00D10E87">
          <w:rPr>
            <w:webHidden/>
          </w:rPr>
          <w:instrText xml:space="preserve"> PAGEREF _Toc499543731 \h </w:instrText>
        </w:r>
        <w:r w:rsidR="00D10E87">
          <w:rPr>
            <w:webHidden/>
          </w:rPr>
        </w:r>
        <w:r w:rsidR="00D10E87">
          <w:rPr>
            <w:webHidden/>
          </w:rPr>
          <w:fldChar w:fldCharType="separate"/>
        </w:r>
        <w:r w:rsidR="00D10E87">
          <w:rPr>
            <w:webHidden/>
          </w:rPr>
          <w:t>27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32" w:history="1">
        <w:r w:rsidR="00D10E87" w:rsidRPr="00771B12">
          <w:rPr>
            <w:rStyle w:val="Hyperlink"/>
            <w14:scene3d>
              <w14:camera w14:prst="orthographicFront"/>
              <w14:lightRig w14:rig="threePt" w14:dir="t">
                <w14:rot w14:lat="0" w14:lon="0" w14:rev="0"/>
              </w14:lightRig>
            </w14:scene3d>
          </w:rPr>
          <w:t>4.4.2.</w:t>
        </w:r>
        <w:r w:rsidR="00D10E87">
          <w:rPr>
            <w:rFonts w:asciiTheme="minorHAnsi" w:eastAsiaTheme="minorEastAsia" w:hAnsiTheme="minorHAnsi" w:cstheme="minorBidi"/>
          </w:rPr>
          <w:tab/>
        </w:r>
        <w:r w:rsidR="00D10E87" w:rsidRPr="00771B12">
          <w:rPr>
            <w:rStyle w:val="Hyperlink"/>
          </w:rPr>
          <w:t>Finding Patients Using the Reminder Date Filter</w:t>
        </w:r>
        <w:r w:rsidR="00D10E87">
          <w:rPr>
            <w:webHidden/>
          </w:rPr>
          <w:tab/>
        </w:r>
        <w:r w:rsidR="00D10E87">
          <w:rPr>
            <w:webHidden/>
          </w:rPr>
          <w:fldChar w:fldCharType="begin"/>
        </w:r>
        <w:r w:rsidR="00D10E87">
          <w:rPr>
            <w:webHidden/>
          </w:rPr>
          <w:instrText xml:space="preserve"> PAGEREF _Toc499543732 \h </w:instrText>
        </w:r>
        <w:r w:rsidR="00D10E87">
          <w:rPr>
            <w:webHidden/>
          </w:rPr>
        </w:r>
        <w:r w:rsidR="00D10E87">
          <w:rPr>
            <w:webHidden/>
          </w:rPr>
          <w:fldChar w:fldCharType="separate"/>
        </w:r>
        <w:r w:rsidR="00D10E87">
          <w:rPr>
            <w:webHidden/>
          </w:rPr>
          <w:t>28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33" w:history="1">
        <w:r w:rsidR="00D10E87" w:rsidRPr="00771B12">
          <w:rPr>
            <w:rStyle w:val="Hyperlink"/>
          </w:rPr>
          <w:t>4.4.2.1.</w:t>
        </w:r>
        <w:r w:rsidR="00D10E87">
          <w:rPr>
            <w:rFonts w:asciiTheme="minorHAnsi" w:eastAsiaTheme="minorEastAsia" w:hAnsiTheme="minorHAnsi" w:cstheme="minorBidi"/>
            <w:szCs w:val="22"/>
          </w:rPr>
          <w:tab/>
        </w:r>
        <w:r w:rsidR="00D10E87" w:rsidRPr="00771B12">
          <w:rPr>
            <w:rStyle w:val="Hyperlink"/>
          </w:rPr>
          <w:t>To find patients by reminder date</w:t>
        </w:r>
        <w:r w:rsidR="00D10E87">
          <w:rPr>
            <w:webHidden/>
          </w:rPr>
          <w:tab/>
        </w:r>
        <w:r w:rsidR="00D10E87">
          <w:rPr>
            <w:webHidden/>
          </w:rPr>
          <w:fldChar w:fldCharType="begin"/>
        </w:r>
        <w:r w:rsidR="00D10E87">
          <w:rPr>
            <w:webHidden/>
          </w:rPr>
          <w:instrText xml:space="preserve"> PAGEREF _Toc499543733 \h </w:instrText>
        </w:r>
        <w:r w:rsidR="00D10E87">
          <w:rPr>
            <w:webHidden/>
          </w:rPr>
        </w:r>
        <w:r w:rsidR="00D10E87">
          <w:rPr>
            <w:webHidden/>
          </w:rPr>
          <w:fldChar w:fldCharType="separate"/>
        </w:r>
        <w:r w:rsidR="00D10E87">
          <w:rPr>
            <w:webHidden/>
          </w:rPr>
          <w:t>28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34" w:history="1">
        <w:r w:rsidR="00D10E87" w:rsidRPr="00771B12">
          <w:rPr>
            <w:rStyle w:val="Hyperlink"/>
            <w14:scene3d>
              <w14:camera w14:prst="orthographicFront"/>
              <w14:lightRig w14:rig="threePt" w14:dir="t">
                <w14:rot w14:lat="0" w14:lon="0" w14:rev="0"/>
              </w14:lightRig>
            </w14:scene3d>
          </w:rPr>
          <w:t>4.4.3.</w:t>
        </w:r>
        <w:r w:rsidR="00D10E87">
          <w:rPr>
            <w:rFonts w:asciiTheme="minorHAnsi" w:eastAsiaTheme="minorEastAsia" w:hAnsiTheme="minorHAnsi" w:cstheme="minorBidi"/>
          </w:rPr>
          <w:tab/>
        </w:r>
        <w:r w:rsidR="00D10E87" w:rsidRPr="00771B12">
          <w:rPr>
            <w:rStyle w:val="Hyperlink"/>
          </w:rPr>
          <w:t>Filtering by Reviewer</w:t>
        </w:r>
        <w:r w:rsidR="00D10E87">
          <w:rPr>
            <w:webHidden/>
          </w:rPr>
          <w:tab/>
        </w:r>
        <w:r w:rsidR="00D10E87">
          <w:rPr>
            <w:webHidden/>
          </w:rPr>
          <w:fldChar w:fldCharType="begin"/>
        </w:r>
        <w:r w:rsidR="00D10E87">
          <w:rPr>
            <w:webHidden/>
          </w:rPr>
          <w:instrText xml:space="preserve"> PAGEREF _Toc499543734 \h </w:instrText>
        </w:r>
        <w:r w:rsidR="00D10E87">
          <w:rPr>
            <w:webHidden/>
          </w:rPr>
        </w:r>
        <w:r w:rsidR="00D10E87">
          <w:rPr>
            <w:webHidden/>
          </w:rPr>
          <w:fldChar w:fldCharType="separate"/>
        </w:r>
        <w:r w:rsidR="00D10E87">
          <w:rPr>
            <w:webHidden/>
          </w:rPr>
          <w:t>28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35" w:history="1">
        <w:r w:rsidR="00D10E87" w:rsidRPr="00771B12">
          <w:rPr>
            <w:rStyle w:val="Hyperlink"/>
          </w:rPr>
          <w:t>4.4.3.1.</w:t>
        </w:r>
        <w:r w:rsidR="00D10E87">
          <w:rPr>
            <w:rFonts w:asciiTheme="minorHAnsi" w:eastAsiaTheme="minorEastAsia" w:hAnsiTheme="minorHAnsi" w:cstheme="minorBidi"/>
            <w:szCs w:val="22"/>
          </w:rPr>
          <w:tab/>
        </w:r>
        <w:r w:rsidR="00D10E87" w:rsidRPr="00771B12">
          <w:rPr>
            <w:rStyle w:val="Hyperlink"/>
          </w:rPr>
          <w:t>To filter by Reviewer</w:t>
        </w:r>
        <w:r w:rsidR="00D10E87">
          <w:rPr>
            <w:webHidden/>
          </w:rPr>
          <w:tab/>
        </w:r>
        <w:r w:rsidR="00D10E87">
          <w:rPr>
            <w:webHidden/>
          </w:rPr>
          <w:fldChar w:fldCharType="begin"/>
        </w:r>
        <w:r w:rsidR="00D10E87">
          <w:rPr>
            <w:webHidden/>
          </w:rPr>
          <w:instrText xml:space="preserve"> PAGEREF _Toc499543735 \h </w:instrText>
        </w:r>
        <w:r w:rsidR="00D10E87">
          <w:rPr>
            <w:webHidden/>
          </w:rPr>
        </w:r>
        <w:r w:rsidR="00D10E87">
          <w:rPr>
            <w:webHidden/>
          </w:rPr>
          <w:fldChar w:fldCharType="separate"/>
        </w:r>
        <w:r w:rsidR="00D10E87">
          <w:rPr>
            <w:webHidden/>
          </w:rPr>
          <w:t>28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36" w:history="1">
        <w:r w:rsidR="00D10E87" w:rsidRPr="00771B12">
          <w:rPr>
            <w:rStyle w:val="Hyperlink"/>
            <w14:scene3d>
              <w14:camera w14:prst="orthographicFront"/>
              <w14:lightRig w14:rig="threePt" w14:dir="t">
                <w14:rot w14:lat="0" w14:lon="0" w14:rev="0"/>
              </w14:lightRig>
            </w14:scene3d>
          </w:rPr>
          <w:t>4.4.4.</w:t>
        </w:r>
        <w:r w:rsidR="00D10E87">
          <w:rPr>
            <w:rFonts w:asciiTheme="minorHAnsi" w:eastAsiaTheme="minorEastAsia" w:hAnsiTheme="minorHAnsi" w:cstheme="minorBidi"/>
          </w:rPr>
          <w:tab/>
        </w:r>
        <w:r w:rsidR="00D10E87" w:rsidRPr="00771B12">
          <w:rPr>
            <w:rStyle w:val="Hyperlink"/>
          </w:rPr>
          <w:t>Finding Patients Using the Ward Filter</w:t>
        </w:r>
        <w:r w:rsidR="00D10E87">
          <w:rPr>
            <w:webHidden/>
          </w:rPr>
          <w:tab/>
        </w:r>
        <w:r w:rsidR="00D10E87">
          <w:rPr>
            <w:webHidden/>
          </w:rPr>
          <w:fldChar w:fldCharType="begin"/>
        </w:r>
        <w:r w:rsidR="00D10E87">
          <w:rPr>
            <w:webHidden/>
          </w:rPr>
          <w:instrText xml:space="preserve"> PAGEREF _Toc499543736 \h </w:instrText>
        </w:r>
        <w:r w:rsidR="00D10E87">
          <w:rPr>
            <w:webHidden/>
          </w:rPr>
        </w:r>
        <w:r w:rsidR="00D10E87">
          <w:rPr>
            <w:webHidden/>
          </w:rPr>
          <w:fldChar w:fldCharType="separate"/>
        </w:r>
        <w:r w:rsidR="00D10E87">
          <w:rPr>
            <w:webHidden/>
          </w:rPr>
          <w:t>29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37" w:history="1">
        <w:r w:rsidR="00D10E87" w:rsidRPr="00771B12">
          <w:rPr>
            <w:rStyle w:val="Hyperlink"/>
          </w:rPr>
          <w:t>4.4.4.1.</w:t>
        </w:r>
        <w:r w:rsidR="00D10E87">
          <w:rPr>
            <w:rFonts w:asciiTheme="minorHAnsi" w:eastAsiaTheme="minorEastAsia" w:hAnsiTheme="minorHAnsi" w:cstheme="minorBidi"/>
            <w:szCs w:val="22"/>
          </w:rPr>
          <w:tab/>
        </w:r>
        <w:r w:rsidR="00D10E87" w:rsidRPr="00771B12">
          <w:rPr>
            <w:rStyle w:val="Hyperlink"/>
          </w:rPr>
          <w:t>To</w:t>
        </w:r>
        <w:r w:rsidR="00D10E87" w:rsidRPr="00771B12">
          <w:rPr>
            <w:rStyle w:val="Hyperlink"/>
            <w:spacing w:val="-1"/>
          </w:rPr>
          <w:t xml:space="preserve"> </w:t>
        </w:r>
        <w:r w:rsidR="00D10E87" w:rsidRPr="00771B12">
          <w:rPr>
            <w:rStyle w:val="Hyperlink"/>
          </w:rPr>
          <w:t xml:space="preserve">find patients </w:t>
        </w:r>
        <w:r w:rsidR="00D10E87" w:rsidRPr="00771B12">
          <w:rPr>
            <w:rStyle w:val="Hyperlink"/>
            <w:spacing w:val="-1"/>
          </w:rPr>
          <w:t>by</w:t>
        </w:r>
        <w:r w:rsidR="00D10E87" w:rsidRPr="00771B12">
          <w:rPr>
            <w:rStyle w:val="Hyperlink"/>
          </w:rPr>
          <w:t xml:space="preserve"> </w:t>
        </w:r>
        <w:r w:rsidR="00D10E87" w:rsidRPr="00771B12">
          <w:rPr>
            <w:rStyle w:val="Hyperlink"/>
            <w:spacing w:val="-1"/>
          </w:rPr>
          <w:t>single</w:t>
        </w:r>
        <w:r w:rsidR="00D10E87" w:rsidRPr="00771B12">
          <w:rPr>
            <w:rStyle w:val="Hyperlink"/>
          </w:rPr>
          <w:t xml:space="preserve"> Ward</w:t>
        </w:r>
        <w:r w:rsidR="00D10E87">
          <w:rPr>
            <w:webHidden/>
          </w:rPr>
          <w:tab/>
        </w:r>
        <w:r w:rsidR="00D10E87">
          <w:rPr>
            <w:webHidden/>
          </w:rPr>
          <w:fldChar w:fldCharType="begin"/>
        </w:r>
        <w:r w:rsidR="00D10E87">
          <w:rPr>
            <w:webHidden/>
          </w:rPr>
          <w:instrText xml:space="preserve"> PAGEREF _Toc499543737 \h </w:instrText>
        </w:r>
        <w:r w:rsidR="00D10E87">
          <w:rPr>
            <w:webHidden/>
          </w:rPr>
        </w:r>
        <w:r w:rsidR="00D10E87">
          <w:rPr>
            <w:webHidden/>
          </w:rPr>
          <w:fldChar w:fldCharType="separate"/>
        </w:r>
        <w:r w:rsidR="00D10E87">
          <w:rPr>
            <w:webHidden/>
          </w:rPr>
          <w:t>29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38" w:history="1">
        <w:r w:rsidR="00D10E87" w:rsidRPr="00771B12">
          <w:rPr>
            <w:rStyle w:val="Hyperlink"/>
          </w:rPr>
          <w:t>4.4.4.2.</w:t>
        </w:r>
        <w:r w:rsidR="00D10E87">
          <w:rPr>
            <w:rFonts w:asciiTheme="minorHAnsi" w:eastAsiaTheme="minorEastAsia" w:hAnsiTheme="minorHAnsi" w:cstheme="minorBidi"/>
            <w:szCs w:val="22"/>
          </w:rPr>
          <w:tab/>
        </w:r>
        <w:r w:rsidR="00D10E87" w:rsidRPr="00771B12">
          <w:rPr>
            <w:rStyle w:val="Hyperlink"/>
          </w:rPr>
          <w:t>To</w:t>
        </w:r>
        <w:r w:rsidR="00D10E87" w:rsidRPr="00771B12">
          <w:rPr>
            <w:rStyle w:val="Hyperlink"/>
            <w:spacing w:val="-1"/>
          </w:rPr>
          <w:t xml:space="preserve"> </w:t>
        </w:r>
        <w:r w:rsidR="00D10E87" w:rsidRPr="00771B12">
          <w:rPr>
            <w:rStyle w:val="Hyperlink"/>
          </w:rPr>
          <w:t xml:space="preserve">find patients by </w:t>
        </w:r>
        <w:r w:rsidR="00D10E87" w:rsidRPr="00771B12">
          <w:rPr>
            <w:rStyle w:val="Hyperlink"/>
            <w:spacing w:val="-1"/>
          </w:rPr>
          <w:t>multiple</w:t>
        </w:r>
        <w:r w:rsidR="00D10E87" w:rsidRPr="00771B12">
          <w:rPr>
            <w:rStyle w:val="Hyperlink"/>
          </w:rPr>
          <w:t xml:space="preserve"> Wards</w:t>
        </w:r>
        <w:r w:rsidR="00D10E87">
          <w:rPr>
            <w:webHidden/>
          </w:rPr>
          <w:tab/>
        </w:r>
        <w:r w:rsidR="00D10E87">
          <w:rPr>
            <w:webHidden/>
          </w:rPr>
          <w:fldChar w:fldCharType="begin"/>
        </w:r>
        <w:r w:rsidR="00D10E87">
          <w:rPr>
            <w:webHidden/>
          </w:rPr>
          <w:instrText xml:space="preserve"> PAGEREF _Toc499543738 \h </w:instrText>
        </w:r>
        <w:r w:rsidR="00D10E87">
          <w:rPr>
            <w:webHidden/>
          </w:rPr>
        </w:r>
        <w:r w:rsidR="00D10E87">
          <w:rPr>
            <w:webHidden/>
          </w:rPr>
          <w:fldChar w:fldCharType="separate"/>
        </w:r>
        <w:r w:rsidR="00D10E87">
          <w:rPr>
            <w:webHidden/>
          </w:rPr>
          <w:t>29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39" w:history="1">
        <w:r w:rsidR="00D10E87" w:rsidRPr="00771B12">
          <w:rPr>
            <w:rStyle w:val="Hyperlink"/>
            <w14:scene3d>
              <w14:camera w14:prst="orthographicFront"/>
              <w14:lightRig w14:rig="threePt" w14:dir="t">
                <w14:rot w14:lat="0" w14:lon="0" w14:rev="0"/>
              </w14:lightRig>
            </w14:scene3d>
          </w:rPr>
          <w:t>4.4.5.</w:t>
        </w:r>
        <w:r w:rsidR="00D10E87">
          <w:rPr>
            <w:rFonts w:asciiTheme="minorHAnsi" w:eastAsiaTheme="minorEastAsia" w:hAnsiTheme="minorHAnsi" w:cstheme="minorBidi"/>
          </w:rPr>
          <w:tab/>
        </w:r>
        <w:r w:rsidR="00D10E87" w:rsidRPr="00771B12">
          <w:rPr>
            <w:rStyle w:val="Hyperlink"/>
          </w:rPr>
          <w:t>Filtering by Service or Treating Specialty</w:t>
        </w:r>
        <w:r w:rsidR="00D10E87">
          <w:rPr>
            <w:webHidden/>
          </w:rPr>
          <w:tab/>
        </w:r>
        <w:r w:rsidR="00D10E87">
          <w:rPr>
            <w:webHidden/>
          </w:rPr>
          <w:fldChar w:fldCharType="begin"/>
        </w:r>
        <w:r w:rsidR="00D10E87">
          <w:rPr>
            <w:webHidden/>
          </w:rPr>
          <w:instrText xml:space="preserve"> PAGEREF _Toc499543739 \h </w:instrText>
        </w:r>
        <w:r w:rsidR="00D10E87">
          <w:rPr>
            <w:webHidden/>
          </w:rPr>
        </w:r>
        <w:r w:rsidR="00D10E87">
          <w:rPr>
            <w:webHidden/>
          </w:rPr>
          <w:fldChar w:fldCharType="separate"/>
        </w:r>
        <w:r w:rsidR="00D10E87">
          <w:rPr>
            <w:webHidden/>
          </w:rPr>
          <w:t>30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40" w:history="1">
        <w:r w:rsidR="00D10E87" w:rsidRPr="00771B12">
          <w:rPr>
            <w:rStyle w:val="Hyperlink"/>
          </w:rPr>
          <w:t>4.4.5.1.</w:t>
        </w:r>
        <w:r w:rsidR="00D10E87">
          <w:rPr>
            <w:rFonts w:asciiTheme="minorHAnsi" w:eastAsiaTheme="minorEastAsia" w:hAnsiTheme="minorHAnsi" w:cstheme="minorBidi"/>
            <w:szCs w:val="22"/>
          </w:rPr>
          <w:tab/>
        </w:r>
        <w:r w:rsidR="00D10E87" w:rsidRPr="00771B12">
          <w:rPr>
            <w:rStyle w:val="Hyperlink"/>
          </w:rPr>
          <w:t>To filter by</w:t>
        </w:r>
        <w:r w:rsidR="00D10E87" w:rsidRPr="00771B12">
          <w:rPr>
            <w:rStyle w:val="Hyperlink"/>
            <w:spacing w:val="-2"/>
          </w:rPr>
          <w:t xml:space="preserve"> </w:t>
        </w:r>
        <w:r w:rsidR="00D10E87" w:rsidRPr="00771B12">
          <w:rPr>
            <w:rStyle w:val="Hyperlink"/>
          </w:rPr>
          <w:t>Service or</w:t>
        </w:r>
        <w:r w:rsidR="00D10E87" w:rsidRPr="00771B12">
          <w:rPr>
            <w:rStyle w:val="Hyperlink"/>
            <w:spacing w:val="-1"/>
          </w:rPr>
          <w:t xml:space="preserve"> </w:t>
        </w:r>
        <w:r w:rsidR="00D10E87" w:rsidRPr="00771B12">
          <w:rPr>
            <w:rStyle w:val="Hyperlink"/>
          </w:rPr>
          <w:t xml:space="preserve">Treating </w:t>
        </w:r>
        <w:r w:rsidR="00D10E87" w:rsidRPr="00771B12">
          <w:rPr>
            <w:rStyle w:val="Hyperlink"/>
            <w:spacing w:val="-1"/>
          </w:rPr>
          <w:t>Specialty</w:t>
        </w:r>
        <w:r w:rsidR="00D10E87">
          <w:rPr>
            <w:webHidden/>
          </w:rPr>
          <w:tab/>
        </w:r>
        <w:r w:rsidR="00D10E87">
          <w:rPr>
            <w:webHidden/>
          </w:rPr>
          <w:fldChar w:fldCharType="begin"/>
        </w:r>
        <w:r w:rsidR="00D10E87">
          <w:rPr>
            <w:webHidden/>
          </w:rPr>
          <w:instrText xml:space="preserve"> PAGEREF _Toc499543740 \h </w:instrText>
        </w:r>
        <w:r w:rsidR="00D10E87">
          <w:rPr>
            <w:webHidden/>
          </w:rPr>
        </w:r>
        <w:r w:rsidR="00D10E87">
          <w:rPr>
            <w:webHidden/>
          </w:rPr>
          <w:fldChar w:fldCharType="separate"/>
        </w:r>
        <w:r w:rsidR="00D10E87">
          <w:rPr>
            <w:webHidden/>
          </w:rPr>
          <w:t>30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41" w:history="1">
        <w:r w:rsidR="00D10E87" w:rsidRPr="00771B12">
          <w:rPr>
            <w:rStyle w:val="Hyperlink"/>
            <w14:scene3d>
              <w14:camera w14:prst="orthographicFront"/>
              <w14:lightRig w14:rig="threePt" w14:dir="t">
                <w14:rot w14:lat="0" w14:lon="0" w14:rev="0"/>
              </w14:lightRig>
            </w14:scene3d>
          </w:rPr>
          <w:t>4.4.6.</w:t>
        </w:r>
        <w:r w:rsidR="00D10E87">
          <w:rPr>
            <w:rFonts w:asciiTheme="minorHAnsi" w:eastAsiaTheme="minorEastAsia" w:hAnsiTheme="minorHAnsi" w:cstheme="minorBidi"/>
          </w:rPr>
          <w:tab/>
        </w:r>
        <w:r w:rsidR="00D10E87" w:rsidRPr="00771B12">
          <w:rPr>
            <w:rStyle w:val="Hyperlink"/>
          </w:rPr>
          <w:t>Filtering by Movement</w:t>
        </w:r>
        <w:r w:rsidR="00D10E87">
          <w:rPr>
            <w:webHidden/>
          </w:rPr>
          <w:tab/>
        </w:r>
        <w:r w:rsidR="00D10E87">
          <w:rPr>
            <w:webHidden/>
          </w:rPr>
          <w:fldChar w:fldCharType="begin"/>
        </w:r>
        <w:r w:rsidR="00D10E87">
          <w:rPr>
            <w:webHidden/>
          </w:rPr>
          <w:instrText xml:space="preserve"> PAGEREF _Toc499543741 \h </w:instrText>
        </w:r>
        <w:r w:rsidR="00D10E87">
          <w:rPr>
            <w:webHidden/>
          </w:rPr>
        </w:r>
        <w:r w:rsidR="00D10E87">
          <w:rPr>
            <w:webHidden/>
          </w:rPr>
          <w:fldChar w:fldCharType="separate"/>
        </w:r>
        <w:r w:rsidR="00D10E87">
          <w:rPr>
            <w:webHidden/>
          </w:rPr>
          <w:t>30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42" w:history="1">
        <w:r w:rsidR="00D10E87" w:rsidRPr="00771B12">
          <w:rPr>
            <w:rStyle w:val="Hyperlink"/>
          </w:rPr>
          <w:t>4.4.6.1.</w:t>
        </w:r>
        <w:r w:rsidR="00D10E87">
          <w:rPr>
            <w:rFonts w:asciiTheme="minorHAnsi" w:eastAsiaTheme="minorEastAsia" w:hAnsiTheme="minorHAnsi" w:cstheme="minorBidi"/>
            <w:szCs w:val="22"/>
          </w:rPr>
          <w:tab/>
        </w:r>
        <w:r w:rsidR="00D10E87" w:rsidRPr="00771B12">
          <w:rPr>
            <w:rStyle w:val="Hyperlink"/>
          </w:rPr>
          <w:t>To filter by</w:t>
        </w:r>
        <w:r w:rsidR="00D10E87" w:rsidRPr="00771B12">
          <w:rPr>
            <w:rStyle w:val="Hyperlink"/>
            <w:spacing w:val="-2"/>
          </w:rPr>
          <w:t xml:space="preserve"> </w:t>
        </w:r>
        <w:r w:rsidR="00D10E87" w:rsidRPr="00771B12">
          <w:rPr>
            <w:rStyle w:val="Hyperlink"/>
          </w:rPr>
          <w:t xml:space="preserve">Movement </w:t>
        </w:r>
        <w:r w:rsidR="00D10E87" w:rsidRPr="00771B12">
          <w:rPr>
            <w:rStyle w:val="Hyperlink"/>
            <w:spacing w:val="-1"/>
          </w:rPr>
          <w:t>Type</w:t>
        </w:r>
        <w:r w:rsidR="00D10E87">
          <w:rPr>
            <w:webHidden/>
          </w:rPr>
          <w:tab/>
        </w:r>
        <w:r w:rsidR="00D10E87">
          <w:rPr>
            <w:webHidden/>
          </w:rPr>
          <w:fldChar w:fldCharType="begin"/>
        </w:r>
        <w:r w:rsidR="00D10E87">
          <w:rPr>
            <w:webHidden/>
          </w:rPr>
          <w:instrText xml:space="preserve"> PAGEREF _Toc499543742 \h </w:instrText>
        </w:r>
        <w:r w:rsidR="00D10E87">
          <w:rPr>
            <w:webHidden/>
          </w:rPr>
        </w:r>
        <w:r w:rsidR="00D10E87">
          <w:rPr>
            <w:webHidden/>
          </w:rPr>
          <w:fldChar w:fldCharType="separate"/>
        </w:r>
        <w:r w:rsidR="00D10E87">
          <w:rPr>
            <w:webHidden/>
          </w:rPr>
          <w:t>30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43" w:history="1">
        <w:r w:rsidR="00D10E87" w:rsidRPr="00771B12">
          <w:rPr>
            <w:rStyle w:val="Hyperlink"/>
            <w14:scene3d>
              <w14:camera w14:prst="orthographicFront"/>
              <w14:lightRig w14:rig="threePt" w14:dir="t">
                <w14:rot w14:lat="0" w14:lon="0" w14:rev="0"/>
              </w14:lightRig>
            </w14:scene3d>
          </w:rPr>
          <w:t>4.4.7.</w:t>
        </w:r>
        <w:r w:rsidR="00D10E87">
          <w:rPr>
            <w:rFonts w:asciiTheme="minorHAnsi" w:eastAsiaTheme="minorEastAsia" w:hAnsiTheme="minorHAnsi" w:cstheme="minorBidi"/>
          </w:rPr>
          <w:tab/>
        </w:r>
        <w:r w:rsidR="00D10E87" w:rsidRPr="00771B12">
          <w:rPr>
            <w:rStyle w:val="Hyperlink"/>
          </w:rPr>
          <w:t>Finding Patients Using the Patient Search Filter</w:t>
        </w:r>
        <w:r w:rsidR="00D10E87">
          <w:rPr>
            <w:webHidden/>
          </w:rPr>
          <w:tab/>
        </w:r>
        <w:r w:rsidR="00D10E87">
          <w:rPr>
            <w:webHidden/>
          </w:rPr>
          <w:fldChar w:fldCharType="begin"/>
        </w:r>
        <w:r w:rsidR="00D10E87">
          <w:rPr>
            <w:webHidden/>
          </w:rPr>
          <w:instrText xml:space="preserve"> PAGEREF _Toc499543743 \h </w:instrText>
        </w:r>
        <w:r w:rsidR="00D10E87">
          <w:rPr>
            <w:webHidden/>
          </w:rPr>
        </w:r>
        <w:r w:rsidR="00D10E87">
          <w:rPr>
            <w:webHidden/>
          </w:rPr>
          <w:fldChar w:fldCharType="separate"/>
        </w:r>
        <w:r w:rsidR="00D10E87">
          <w:rPr>
            <w:webHidden/>
          </w:rPr>
          <w:t>31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44" w:history="1">
        <w:r w:rsidR="00D10E87" w:rsidRPr="00771B12">
          <w:rPr>
            <w:rStyle w:val="Hyperlink"/>
          </w:rPr>
          <w:t>4.4.7.1.</w:t>
        </w:r>
        <w:r w:rsidR="00D10E87">
          <w:rPr>
            <w:rFonts w:asciiTheme="minorHAnsi" w:eastAsiaTheme="minorEastAsia" w:hAnsiTheme="minorHAnsi" w:cstheme="minorBidi"/>
            <w:szCs w:val="22"/>
          </w:rPr>
          <w:tab/>
        </w:r>
        <w:r w:rsidR="00D10E87" w:rsidRPr="00771B12">
          <w:rPr>
            <w:rStyle w:val="Hyperlink"/>
          </w:rPr>
          <w:t>To find patients by Full</w:t>
        </w:r>
        <w:r w:rsidR="00D10E87" w:rsidRPr="00771B12">
          <w:rPr>
            <w:rStyle w:val="Hyperlink"/>
            <w:spacing w:val="-1"/>
          </w:rPr>
          <w:t xml:space="preserve"> </w:t>
        </w:r>
        <w:r w:rsidR="00D10E87" w:rsidRPr="00771B12">
          <w:rPr>
            <w:rStyle w:val="Hyperlink"/>
          </w:rPr>
          <w:t xml:space="preserve">Social </w:t>
        </w:r>
        <w:r w:rsidR="00D10E87" w:rsidRPr="00771B12">
          <w:rPr>
            <w:rStyle w:val="Hyperlink"/>
            <w:spacing w:val="-1"/>
          </w:rPr>
          <w:t>Security</w:t>
        </w:r>
        <w:r w:rsidR="00D10E87" w:rsidRPr="00771B12">
          <w:rPr>
            <w:rStyle w:val="Hyperlink"/>
          </w:rPr>
          <w:t xml:space="preserve"> </w:t>
        </w:r>
        <w:r w:rsidR="00D10E87" w:rsidRPr="00771B12">
          <w:rPr>
            <w:rStyle w:val="Hyperlink"/>
            <w:spacing w:val="-1"/>
          </w:rPr>
          <w:t>Number</w:t>
        </w:r>
        <w:r w:rsidR="00D10E87" w:rsidRPr="00771B12">
          <w:rPr>
            <w:rStyle w:val="Hyperlink"/>
          </w:rPr>
          <w:t xml:space="preserve"> </w:t>
        </w:r>
        <w:r w:rsidR="00D10E87" w:rsidRPr="00771B12">
          <w:rPr>
            <w:rStyle w:val="Hyperlink"/>
            <w:spacing w:val="-1"/>
          </w:rPr>
          <w:t>(SSN)</w:t>
        </w:r>
        <w:r w:rsidR="00D10E87">
          <w:rPr>
            <w:webHidden/>
          </w:rPr>
          <w:tab/>
        </w:r>
        <w:r w:rsidR="00D10E87">
          <w:rPr>
            <w:webHidden/>
          </w:rPr>
          <w:fldChar w:fldCharType="begin"/>
        </w:r>
        <w:r w:rsidR="00D10E87">
          <w:rPr>
            <w:webHidden/>
          </w:rPr>
          <w:instrText xml:space="preserve"> PAGEREF _Toc499543744 \h </w:instrText>
        </w:r>
        <w:r w:rsidR="00D10E87">
          <w:rPr>
            <w:webHidden/>
          </w:rPr>
        </w:r>
        <w:r w:rsidR="00D10E87">
          <w:rPr>
            <w:webHidden/>
          </w:rPr>
          <w:fldChar w:fldCharType="separate"/>
        </w:r>
        <w:r w:rsidR="00D10E87">
          <w:rPr>
            <w:webHidden/>
          </w:rPr>
          <w:t>31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45" w:history="1">
        <w:r w:rsidR="00D10E87" w:rsidRPr="00771B12">
          <w:rPr>
            <w:rStyle w:val="Hyperlink"/>
          </w:rPr>
          <w:t>4.4.7.2.</w:t>
        </w:r>
        <w:r w:rsidR="00D10E87">
          <w:rPr>
            <w:rFonts w:asciiTheme="minorHAnsi" w:eastAsiaTheme="minorEastAsia" w:hAnsiTheme="minorHAnsi" w:cstheme="minorBidi"/>
            <w:szCs w:val="22"/>
          </w:rPr>
          <w:tab/>
        </w:r>
        <w:r w:rsidR="00D10E87" w:rsidRPr="00771B12">
          <w:rPr>
            <w:rStyle w:val="Hyperlink"/>
          </w:rPr>
          <w:t>To find patients by Last Name</w:t>
        </w:r>
        <w:r w:rsidR="00D10E87">
          <w:rPr>
            <w:webHidden/>
          </w:rPr>
          <w:tab/>
        </w:r>
        <w:r w:rsidR="00D10E87">
          <w:rPr>
            <w:webHidden/>
          </w:rPr>
          <w:fldChar w:fldCharType="begin"/>
        </w:r>
        <w:r w:rsidR="00D10E87">
          <w:rPr>
            <w:webHidden/>
          </w:rPr>
          <w:instrText xml:space="preserve"> PAGEREF _Toc499543745 \h </w:instrText>
        </w:r>
        <w:r w:rsidR="00D10E87">
          <w:rPr>
            <w:webHidden/>
          </w:rPr>
        </w:r>
        <w:r w:rsidR="00D10E87">
          <w:rPr>
            <w:webHidden/>
          </w:rPr>
          <w:fldChar w:fldCharType="separate"/>
        </w:r>
        <w:r w:rsidR="00D10E87">
          <w:rPr>
            <w:webHidden/>
          </w:rPr>
          <w:t>31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46" w:history="1">
        <w:r w:rsidR="00D10E87" w:rsidRPr="00771B12">
          <w:rPr>
            <w:rStyle w:val="Hyperlink"/>
          </w:rPr>
          <w:t>4.4.7.3.</w:t>
        </w:r>
        <w:r w:rsidR="00D10E87">
          <w:rPr>
            <w:rFonts w:asciiTheme="minorHAnsi" w:eastAsiaTheme="minorEastAsia" w:hAnsiTheme="minorHAnsi" w:cstheme="minorBidi"/>
            <w:szCs w:val="22"/>
          </w:rPr>
          <w:tab/>
        </w:r>
        <w:r w:rsidR="00D10E87" w:rsidRPr="00771B12">
          <w:rPr>
            <w:rStyle w:val="Hyperlink"/>
          </w:rPr>
          <w:t>To find patients by First Letter of</w:t>
        </w:r>
        <w:r w:rsidR="00D10E87" w:rsidRPr="00771B12">
          <w:rPr>
            <w:rStyle w:val="Hyperlink"/>
            <w:spacing w:val="-1"/>
          </w:rPr>
          <w:t xml:space="preserve"> </w:t>
        </w:r>
        <w:r w:rsidR="00D10E87" w:rsidRPr="00771B12">
          <w:rPr>
            <w:rStyle w:val="Hyperlink"/>
          </w:rPr>
          <w:t xml:space="preserve">Last Name and Last four digits </w:t>
        </w:r>
        <w:r w:rsidR="00D10E87" w:rsidRPr="00771B12">
          <w:rPr>
            <w:rStyle w:val="Hyperlink"/>
            <w:spacing w:val="-1"/>
          </w:rPr>
          <w:t>of</w:t>
        </w:r>
        <w:r w:rsidR="00D10E87" w:rsidRPr="00771B12">
          <w:rPr>
            <w:rStyle w:val="Hyperlink"/>
          </w:rPr>
          <w:t xml:space="preserve"> the patient</w:t>
        </w:r>
        <w:r w:rsidR="00D10E87" w:rsidRPr="00771B12">
          <w:rPr>
            <w:rStyle w:val="Hyperlink"/>
            <w:spacing w:val="-1"/>
          </w:rPr>
          <w:t xml:space="preserve"> </w:t>
        </w:r>
        <w:r w:rsidR="00D10E87" w:rsidRPr="00771B12">
          <w:rPr>
            <w:rStyle w:val="Hyperlink"/>
          </w:rPr>
          <w:t>SSN</w:t>
        </w:r>
        <w:r w:rsidR="00D10E87">
          <w:rPr>
            <w:webHidden/>
          </w:rPr>
          <w:tab/>
        </w:r>
        <w:r w:rsidR="00D10E87">
          <w:rPr>
            <w:webHidden/>
          </w:rPr>
          <w:fldChar w:fldCharType="begin"/>
        </w:r>
        <w:r w:rsidR="00D10E87">
          <w:rPr>
            <w:webHidden/>
          </w:rPr>
          <w:instrText xml:space="preserve"> PAGEREF _Toc499543746 \h </w:instrText>
        </w:r>
        <w:r w:rsidR="00D10E87">
          <w:rPr>
            <w:webHidden/>
          </w:rPr>
        </w:r>
        <w:r w:rsidR="00D10E87">
          <w:rPr>
            <w:webHidden/>
          </w:rPr>
          <w:fldChar w:fldCharType="separate"/>
        </w:r>
        <w:r w:rsidR="00D10E87">
          <w:rPr>
            <w:webHidden/>
          </w:rPr>
          <w:t>32</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47" w:history="1">
        <w:r w:rsidR="00D10E87" w:rsidRPr="00771B12">
          <w:rPr>
            <w:rStyle w:val="Hyperlink"/>
            <w14:scene3d>
              <w14:camera w14:prst="orthographicFront"/>
              <w14:lightRig w14:rig="threePt" w14:dir="t">
                <w14:rot w14:lat="0" w14:lon="0" w14:rev="0"/>
              </w14:lightRig>
            </w14:scene3d>
          </w:rPr>
          <w:t>4.4.8.</w:t>
        </w:r>
        <w:r w:rsidR="00D10E87">
          <w:rPr>
            <w:rFonts w:asciiTheme="minorHAnsi" w:eastAsiaTheme="minorEastAsia" w:hAnsiTheme="minorHAnsi" w:cstheme="minorBidi"/>
          </w:rPr>
          <w:tab/>
        </w:r>
        <w:r w:rsidR="00D10E87" w:rsidRPr="00771B12">
          <w:rPr>
            <w:rStyle w:val="Hyperlink"/>
          </w:rPr>
          <w:t>Reset Button</w:t>
        </w:r>
        <w:r w:rsidR="00D10E87">
          <w:rPr>
            <w:webHidden/>
          </w:rPr>
          <w:tab/>
        </w:r>
        <w:r w:rsidR="00D10E87">
          <w:rPr>
            <w:webHidden/>
          </w:rPr>
          <w:fldChar w:fldCharType="begin"/>
        </w:r>
        <w:r w:rsidR="00D10E87">
          <w:rPr>
            <w:webHidden/>
          </w:rPr>
          <w:instrText xml:space="preserve"> PAGEREF _Toc499543747 \h </w:instrText>
        </w:r>
        <w:r w:rsidR="00D10E87">
          <w:rPr>
            <w:webHidden/>
          </w:rPr>
        </w:r>
        <w:r w:rsidR="00D10E87">
          <w:rPr>
            <w:webHidden/>
          </w:rPr>
          <w:fldChar w:fldCharType="separate"/>
        </w:r>
        <w:r w:rsidR="00D10E87">
          <w:rPr>
            <w:webHidden/>
          </w:rPr>
          <w:t>32</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48" w:history="1">
        <w:r w:rsidR="00D10E87" w:rsidRPr="00771B12">
          <w:rPr>
            <w:rStyle w:val="Hyperlink"/>
            <w14:scene3d>
              <w14:camera w14:prst="orthographicFront"/>
              <w14:lightRig w14:rig="threePt" w14:dir="t">
                <w14:rot w14:lat="0" w14:lon="0" w14:rev="0"/>
              </w14:lightRig>
            </w14:scene3d>
          </w:rPr>
          <w:t>4.4.9.</w:t>
        </w:r>
        <w:r w:rsidR="00D10E87">
          <w:rPr>
            <w:rFonts w:asciiTheme="minorHAnsi" w:eastAsiaTheme="minorEastAsia" w:hAnsiTheme="minorHAnsi" w:cstheme="minorBidi"/>
          </w:rPr>
          <w:tab/>
        </w:r>
        <w:r w:rsidR="00D10E87" w:rsidRPr="00771B12">
          <w:rPr>
            <w:rStyle w:val="Hyperlink"/>
          </w:rPr>
          <w:t>Patient Status Column</w:t>
        </w:r>
        <w:r w:rsidR="00D10E87">
          <w:rPr>
            <w:webHidden/>
          </w:rPr>
          <w:tab/>
        </w:r>
        <w:r w:rsidR="00D10E87">
          <w:rPr>
            <w:webHidden/>
          </w:rPr>
          <w:fldChar w:fldCharType="begin"/>
        </w:r>
        <w:r w:rsidR="00D10E87">
          <w:rPr>
            <w:webHidden/>
          </w:rPr>
          <w:instrText xml:space="preserve"> PAGEREF _Toc499543748 \h </w:instrText>
        </w:r>
        <w:r w:rsidR="00D10E87">
          <w:rPr>
            <w:webHidden/>
          </w:rPr>
        </w:r>
        <w:r w:rsidR="00D10E87">
          <w:rPr>
            <w:webHidden/>
          </w:rPr>
          <w:fldChar w:fldCharType="separate"/>
        </w:r>
        <w:r w:rsidR="00D10E87">
          <w:rPr>
            <w:webHidden/>
          </w:rPr>
          <w:t>32</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49" w:history="1">
        <w:r w:rsidR="00D10E87" w:rsidRPr="00771B12">
          <w:rPr>
            <w:rStyle w:val="Hyperlink"/>
            <w14:scene3d>
              <w14:camera w14:prst="orthographicFront"/>
              <w14:lightRig w14:rig="threePt" w14:dir="t">
                <w14:rot w14:lat="0" w14:lon="0" w14:rev="0"/>
              </w14:lightRig>
            </w14:scene3d>
          </w:rPr>
          <w:t>4.4.10.</w:t>
        </w:r>
        <w:r w:rsidR="00D10E87">
          <w:rPr>
            <w:rFonts w:asciiTheme="minorHAnsi" w:eastAsiaTheme="minorEastAsia" w:hAnsiTheme="minorHAnsi" w:cstheme="minorBidi"/>
          </w:rPr>
          <w:tab/>
        </w:r>
        <w:r w:rsidR="00D10E87" w:rsidRPr="00771B12">
          <w:rPr>
            <w:rStyle w:val="Hyperlink"/>
          </w:rPr>
          <w:t>Days Since Admission</w:t>
        </w:r>
        <w:r w:rsidR="00D10E87">
          <w:rPr>
            <w:webHidden/>
          </w:rPr>
          <w:tab/>
        </w:r>
        <w:r w:rsidR="00D10E87">
          <w:rPr>
            <w:webHidden/>
          </w:rPr>
          <w:fldChar w:fldCharType="begin"/>
        </w:r>
        <w:r w:rsidR="00D10E87">
          <w:rPr>
            <w:webHidden/>
          </w:rPr>
          <w:instrText xml:space="preserve"> PAGEREF _Toc499543749 \h </w:instrText>
        </w:r>
        <w:r w:rsidR="00D10E87">
          <w:rPr>
            <w:webHidden/>
          </w:rPr>
        </w:r>
        <w:r w:rsidR="00D10E87">
          <w:rPr>
            <w:webHidden/>
          </w:rPr>
          <w:fldChar w:fldCharType="separate"/>
        </w:r>
        <w:r w:rsidR="00D10E87">
          <w:rPr>
            <w:webHidden/>
          </w:rPr>
          <w:t>33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50" w:history="1">
        <w:r w:rsidR="00D10E87" w:rsidRPr="00771B12">
          <w:rPr>
            <w:rStyle w:val="Hyperlink"/>
          </w:rPr>
          <w:t>4.5.</w:t>
        </w:r>
        <w:r w:rsidR="00D10E87">
          <w:rPr>
            <w:rFonts w:asciiTheme="minorHAnsi" w:eastAsiaTheme="minorEastAsia" w:hAnsiTheme="minorHAnsi" w:cstheme="minorBidi"/>
          </w:rPr>
          <w:tab/>
        </w:r>
        <w:r w:rsidR="00D10E87" w:rsidRPr="00771B12">
          <w:rPr>
            <w:rStyle w:val="Hyperlink"/>
          </w:rPr>
          <w:t>Dismissing a Patient Stay</w:t>
        </w:r>
        <w:r w:rsidR="00D10E87">
          <w:rPr>
            <w:webHidden/>
          </w:rPr>
          <w:tab/>
        </w:r>
        <w:r w:rsidR="00D10E87">
          <w:rPr>
            <w:webHidden/>
          </w:rPr>
          <w:fldChar w:fldCharType="begin"/>
        </w:r>
        <w:r w:rsidR="00D10E87">
          <w:rPr>
            <w:webHidden/>
          </w:rPr>
          <w:instrText xml:space="preserve"> PAGEREF _Toc499543750 \h </w:instrText>
        </w:r>
        <w:r w:rsidR="00D10E87">
          <w:rPr>
            <w:webHidden/>
          </w:rPr>
        </w:r>
        <w:r w:rsidR="00D10E87">
          <w:rPr>
            <w:webHidden/>
          </w:rPr>
          <w:fldChar w:fldCharType="separate"/>
        </w:r>
        <w:r w:rsidR="00D10E87">
          <w:rPr>
            <w:webHidden/>
          </w:rPr>
          <w:t>33</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51" w:history="1">
        <w:r w:rsidR="00D10E87" w:rsidRPr="00771B12">
          <w:rPr>
            <w:rStyle w:val="Hyperlink"/>
            <w14:scene3d>
              <w14:camera w14:prst="orthographicFront"/>
              <w14:lightRig w14:rig="threePt" w14:dir="t">
                <w14:rot w14:lat="0" w14:lon="0" w14:rev="0"/>
              </w14:lightRig>
            </w14:scene3d>
          </w:rPr>
          <w:t>4.5.1.</w:t>
        </w:r>
        <w:r w:rsidR="00D10E87">
          <w:rPr>
            <w:rFonts w:asciiTheme="minorHAnsi" w:eastAsiaTheme="minorEastAsia" w:hAnsiTheme="minorHAnsi" w:cstheme="minorBidi"/>
          </w:rPr>
          <w:tab/>
        </w:r>
        <w:r w:rsidR="00D10E87" w:rsidRPr="00771B12">
          <w:rPr>
            <w:rStyle w:val="Hyperlink"/>
          </w:rPr>
          <w:t>NUMI /VISN Support Services Center (VSSC) Processes</w:t>
        </w:r>
        <w:r w:rsidR="00D10E87">
          <w:rPr>
            <w:webHidden/>
          </w:rPr>
          <w:tab/>
        </w:r>
        <w:r w:rsidR="00D10E87">
          <w:rPr>
            <w:webHidden/>
          </w:rPr>
          <w:fldChar w:fldCharType="begin"/>
        </w:r>
        <w:r w:rsidR="00D10E87">
          <w:rPr>
            <w:webHidden/>
          </w:rPr>
          <w:instrText xml:space="preserve"> PAGEREF _Toc499543751 \h </w:instrText>
        </w:r>
        <w:r w:rsidR="00D10E87">
          <w:rPr>
            <w:webHidden/>
          </w:rPr>
        </w:r>
        <w:r w:rsidR="00D10E87">
          <w:rPr>
            <w:webHidden/>
          </w:rPr>
          <w:fldChar w:fldCharType="separate"/>
        </w:r>
        <w:r w:rsidR="00D10E87">
          <w:rPr>
            <w:webHidden/>
          </w:rPr>
          <w:t>33</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52" w:history="1">
        <w:r w:rsidR="00D10E87" w:rsidRPr="00771B12">
          <w:rPr>
            <w:rStyle w:val="Hyperlink"/>
            <w14:scene3d>
              <w14:camera w14:prst="orthographicFront"/>
              <w14:lightRig w14:rig="threePt" w14:dir="t">
                <w14:rot w14:lat="0" w14:lon="0" w14:rev="0"/>
              </w14:lightRig>
            </w14:scene3d>
          </w:rPr>
          <w:t>4.5.2.</w:t>
        </w:r>
        <w:r w:rsidR="00D10E87">
          <w:rPr>
            <w:rFonts w:asciiTheme="minorHAnsi" w:eastAsiaTheme="minorEastAsia" w:hAnsiTheme="minorHAnsi" w:cstheme="minorBidi"/>
          </w:rPr>
          <w:tab/>
        </w:r>
        <w:r w:rsidR="00D10E87" w:rsidRPr="00771B12">
          <w:rPr>
            <w:rStyle w:val="Hyperlink"/>
          </w:rPr>
          <w:t>Dismissing / Distinguishing Stays</w:t>
        </w:r>
        <w:r w:rsidR="00D10E87">
          <w:rPr>
            <w:webHidden/>
          </w:rPr>
          <w:tab/>
        </w:r>
        <w:r w:rsidR="00D10E87">
          <w:rPr>
            <w:webHidden/>
          </w:rPr>
          <w:fldChar w:fldCharType="begin"/>
        </w:r>
        <w:r w:rsidR="00D10E87">
          <w:rPr>
            <w:webHidden/>
          </w:rPr>
          <w:instrText xml:space="preserve"> PAGEREF _Toc499543752 \h </w:instrText>
        </w:r>
        <w:r w:rsidR="00D10E87">
          <w:rPr>
            <w:webHidden/>
          </w:rPr>
        </w:r>
        <w:r w:rsidR="00D10E87">
          <w:rPr>
            <w:webHidden/>
          </w:rPr>
          <w:fldChar w:fldCharType="separate"/>
        </w:r>
        <w:r w:rsidR="00D10E87">
          <w:rPr>
            <w:webHidden/>
          </w:rPr>
          <w:t>36</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53" w:history="1">
        <w:r w:rsidR="00D10E87" w:rsidRPr="00771B12">
          <w:rPr>
            <w:rStyle w:val="Hyperlink"/>
          </w:rPr>
          <w:t>4.5.2.1.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dismiss</w:t>
        </w:r>
        <w:r w:rsidR="00D10E87" w:rsidRPr="00771B12">
          <w:rPr>
            <w:rStyle w:val="Hyperlink"/>
          </w:rPr>
          <w:t xml:space="preserve"> /</w:t>
        </w:r>
        <w:r w:rsidR="00D10E87" w:rsidRPr="00771B12">
          <w:rPr>
            <w:rStyle w:val="Hyperlink"/>
            <w:spacing w:val="-1"/>
          </w:rPr>
          <w:t xml:space="preserve"> </w:t>
        </w:r>
        <w:r w:rsidR="00D10E87" w:rsidRPr="00771B12">
          <w:rPr>
            <w:rStyle w:val="Hyperlink"/>
          </w:rPr>
          <w:t>distinguish</w:t>
        </w:r>
        <w:r w:rsidR="00D10E87" w:rsidRPr="00771B12">
          <w:rPr>
            <w:rStyle w:val="Hyperlink"/>
            <w:spacing w:val="-1"/>
          </w:rPr>
          <w:t xml:space="preserve"> </w:t>
        </w:r>
        <w:r w:rsidR="00D10E87" w:rsidRPr="00771B12">
          <w:rPr>
            <w:rStyle w:val="Hyperlink"/>
          </w:rPr>
          <w:t>a stay</w:t>
        </w:r>
        <w:r w:rsidR="00D10E87">
          <w:rPr>
            <w:webHidden/>
          </w:rPr>
          <w:tab/>
        </w:r>
        <w:r w:rsidR="00D10E87">
          <w:rPr>
            <w:webHidden/>
          </w:rPr>
          <w:fldChar w:fldCharType="begin"/>
        </w:r>
        <w:r w:rsidR="00D10E87">
          <w:rPr>
            <w:webHidden/>
          </w:rPr>
          <w:instrText xml:space="preserve"> PAGEREF _Toc499543753 \h </w:instrText>
        </w:r>
        <w:r w:rsidR="00D10E87">
          <w:rPr>
            <w:webHidden/>
          </w:rPr>
        </w:r>
        <w:r w:rsidR="00D10E87">
          <w:rPr>
            <w:webHidden/>
          </w:rPr>
          <w:fldChar w:fldCharType="separate"/>
        </w:r>
        <w:r w:rsidR="00D10E87">
          <w:rPr>
            <w:webHidden/>
          </w:rPr>
          <w:t>36</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54" w:history="1">
        <w:r w:rsidR="00D10E87" w:rsidRPr="00771B12">
          <w:rPr>
            <w:rStyle w:val="Hyperlink"/>
          </w:rPr>
          <w:t>4.5.2.2.</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change</w:t>
        </w:r>
        <w:r w:rsidR="00D10E87" w:rsidRPr="00771B12">
          <w:rPr>
            <w:rStyle w:val="Hyperlink"/>
          </w:rPr>
          <w:t xml:space="preserve"> the Dismiss</w:t>
        </w:r>
        <w:r w:rsidR="00D10E87" w:rsidRPr="00771B12">
          <w:rPr>
            <w:rStyle w:val="Hyperlink"/>
            <w:spacing w:val="-1"/>
          </w:rPr>
          <w:t xml:space="preserve"> Type</w:t>
        </w:r>
        <w:r w:rsidR="00D10E87">
          <w:rPr>
            <w:webHidden/>
          </w:rPr>
          <w:tab/>
        </w:r>
        <w:r w:rsidR="00D10E87">
          <w:rPr>
            <w:webHidden/>
          </w:rPr>
          <w:fldChar w:fldCharType="begin"/>
        </w:r>
        <w:r w:rsidR="00D10E87">
          <w:rPr>
            <w:webHidden/>
          </w:rPr>
          <w:instrText xml:space="preserve"> PAGEREF _Toc499543754 \h </w:instrText>
        </w:r>
        <w:r w:rsidR="00D10E87">
          <w:rPr>
            <w:webHidden/>
          </w:rPr>
        </w:r>
        <w:r w:rsidR="00D10E87">
          <w:rPr>
            <w:webHidden/>
          </w:rPr>
          <w:fldChar w:fldCharType="separate"/>
        </w:r>
        <w:r w:rsidR="00D10E87">
          <w:rPr>
            <w:webHidden/>
          </w:rPr>
          <w:t>36</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55" w:history="1">
        <w:r w:rsidR="00D10E87" w:rsidRPr="00771B12">
          <w:rPr>
            <w:rStyle w:val="Hyperlink"/>
          </w:rPr>
          <w:t>4.6.</w:t>
        </w:r>
        <w:r w:rsidR="00D10E87">
          <w:rPr>
            <w:rFonts w:asciiTheme="minorHAnsi" w:eastAsiaTheme="minorEastAsia" w:hAnsiTheme="minorHAnsi" w:cstheme="minorBidi"/>
          </w:rPr>
          <w:tab/>
        </w:r>
        <w:r w:rsidR="00D10E87" w:rsidRPr="00771B12">
          <w:rPr>
            <w:rStyle w:val="Hyperlink"/>
          </w:rPr>
          <w:t>Selecting Patients for Review</w:t>
        </w:r>
        <w:r w:rsidR="00D10E87">
          <w:rPr>
            <w:webHidden/>
          </w:rPr>
          <w:tab/>
        </w:r>
        <w:r w:rsidR="00D10E87">
          <w:rPr>
            <w:webHidden/>
          </w:rPr>
          <w:fldChar w:fldCharType="begin"/>
        </w:r>
        <w:r w:rsidR="00D10E87">
          <w:rPr>
            <w:webHidden/>
          </w:rPr>
          <w:instrText xml:space="preserve"> PAGEREF _Toc499543755 \h </w:instrText>
        </w:r>
        <w:r w:rsidR="00D10E87">
          <w:rPr>
            <w:webHidden/>
          </w:rPr>
        </w:r>
        <w:r w:rsidR="00D10E87">
          <w:rPr>
            <w:webHidden/>
          </w:rPr>
          <w:fldChar w:fldCharType="separate"/>
        </w:r>
        <w:r w:rsidR="00D10E87">
          <w:rPr>
            <w:webHidden/>
          </w:rPr>
          <w:t>37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56" w:history="1">
        <w:r w:rsidR="00D10E87" w:rsidRPr="00771B12">
          <w:rPr>
            <w:rStyle w:val="Hyperlink"/>
            <w14:scene3d>
              <w14:camera w14:prst="orthographicFront"/>
              <w14:lightRig w14:rig="threePt" w14:dir="t">
                <w14:rot w14:lat="0" w14:lon="0" w14:rev="0"/>
              </w14:lightRig>
            </w14:scene3d>
          </w:rPr>
          <w:t>4.6.1.</w:t>
        </w:r>
        <w:r w:rsidR="00D10E87">
          <w:rPr>
            <w:rFonts w:asciiTheme="minorHAnsi" w:eastAsiaTheme="minorEastAsia" w:hAnsiTheme="minorHAnsi" w:cstheme="minorBidi"/>
          </w:rPr>
          <w:tab/>
        </w:r>
        <w:r w:rsidR="00D10E87" w:rsidRPr="00771B12">
          <w:rPr>
            <w:rStyle w:val="Hyperlink"/>
          </w:rPr>
          <w:t>Selecting a Patient from the Patient Movements List</w:t>
        </w:r>
        <w:r w:rsidR="00D10E87">
          <w:rPr>
            <w:webHidden/>
          </w:rPr>
          <w:tab/>
        </w:r>
        <w:r w:rsidR="00D10E87">
          <w:rPr>
            <w:webHidden/>
          </w:rPr>
          <w:fldChar w:fldCharType="begin"/>
        </w:r>
        <w:r w:rsidR="00D10E87">
          <w:rPr>
            <w:webHidden/>
          </w:rPr>
          <w:instrText xml:space="preserve"> PAGEREF _Toc499543756 \h </w:instrText>
        </w:r>
        <w:r w:rsidR="00D10E87">
          <w:rPr>
            <w:webHidden/>
          </w:rPr>
        </w:r>
        <w:r w:rsidR="00D10E87">
          <w:rPr>
            <w:webHidden/>
          </w:rPr>
          <w:fldChar w:fldCharType="separate"/>
        </w:r>
        <w:r w:rsidR="00D10E87">
          <w:rPr>
            <w:webHidden/>
          </w:rPr>
          <w:t>37</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57" w:history="1">
        <w:r w:rsidR="00D10E87" w:rsidRPr="00771B12">
          <w:rPr>
            <w:rStyle w:val="Hyperlink"/>
          </w:rPr>
          <w:t>4.6.1.1.</w:t>
        </w:r>
        <w:r w:rsidR="00D10E87">
          <w:rPr>
            <w:rFonts w:asciiTheme="minorHAnsi" w:eastAsiaTheme="minorEastAsia" w:hAnsiTheme="minorHAnsi" w:cstheme="minorBidi"/>
            <w:szCs w:val="22"/>
          </w:rPr>
          <w:tab/>
        </w:r>
        <w:r w:rsidR="00D10E87" w:rsidRPr="00771B12">
          <w:rPr>
            <w:rStyle w:val="Hyperlink"/>
          </w:rPr>
          <w:t>To select a</w:t>
        </w:r>
        <w:r w:rsidR="00D10E87" w:rsidRPr="00771B12">
          <w:rPr>
            <w:rStyle w:val="Hyperlink"/>
            <w:spacing w:val="-2"/>
          </w:rPr>
          <w:t xml:space="preserve"> </w:t>
        </w:r>
        <w:r w:rsidR="00D10E87" w:rsidRPr="00771B12">
          <w:rPr>
            <w:rStyle w:val="Hyperlink"/>
          </w:rPr>
          <w:t xml:space="preserve">patient </w:t>
        </w:r>
        <w:r w:rsidR="00D10E87" w:rsidRPr="00771B12">
          <w:rPr>
            <w:rStyle w:val="Hyperlink"/>
            <w:spacing w:val="-1"/>
          </w:rPr>
          <w:t>movement</w:t>
        </w:r>
        <w:r w:rsidR="00D10E87" w:rsidRPr="00771B12">
          <w:rPr>
            <w:rStyle w:val="Hyperlink"/>
          </w:rPr>
          <w:t xml:space="preserve"> </w:t>
        </w:r>
        <w:r w:rsidR="00D10E87" w:rsidRPr="00771B12">
          <w:rPr>
            <w:rStyle w:val="Hyperlink"/>
            <w:spacing w:val="-1"/>
          </w:rPr>
          <w:t>for</w:t>
        </w:r>
        <w:r w:rsidR="00D10E87" w:rsidRPr="00771B12">
          <w:rPr>
            <w:rStyle w:val="Hyperlink"/>
          </w:rPr>
          <w:t xml:space="preserve"> review</w:t>
        </w:r>
        <w:r w:rsidR="00D10E87">
          <w:rPr>
            <w:webHidden/>
          </w:rPr>
          <w:tab/>
        </w:r>
        <w:r w:rsidR="00D10E87">
          <w:rPr>
            <w:webHidden/>
          </w:rPr>
          <w:fldChar w:fldCharType="begin"/>
        </w:r>
        <w:r w:rsidR="00D10E87">
          <w:rPr>
            <w:webHidden/>
          </w:rPr>
          <w:instrText xml:space="preserve"> PAGEREF _Toc499543757 \h </w:instrText>
        </w:r>
        <w:r w:rsidR="00D10E87">
          <w:rPr>
            <w:webHidden/>
          </w:rPr>
        </w:r>
        <w:r w:rsidR="00D10E87">
          <w:rPr>
            <w:webHidden/>
          </w:rPr>
          <w:fldChar w:fldCharType="separate"/>
        </w:r>
        <w:r w:rsidR="00D10E87">
          <w:rPr>
            <w:webHidden/>
          </w:rPr>
          <w:t>37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58" w:history="1">
        <w:r w:rsidR="00D10E87" w:rsidRPr="00771B12">
          <w:rPr>
            <w:rStyle w:val="Hyperlink"/>
            <w14:scene3d>
              <w14:camera w14:prst="orthographicFront"/>
              <w14:lightRig w14:rig="threePt" w14:dir="t">
                <w14:rot w14:lat="0" w14:lon="0" w14:rev="0"/>
              </w14:lightRig>
            </w14:scene3d>
          </w:rPr>
          <w:t>4.6.2.</w:t>
        </w:r>
        <w:r w:rsidR="00D10E87">
          <w:rPr>
            <w:rFonts w:asciiTheme="minorHAnsi" w:eastAsiaTheme="minorEastAsia" w:hAnsiTheme="minorHAnsi" w:cstheme="minorBidi"/>
          </w:rPr>
          <w:tab/>
        </w:r>
        <w:r w:rsidR="00D10E87" w:rsidRPr="00771B12">
          <w:rPr>
            <w:rStyle w:val="Hyperlink"/>
          </w:rPr>
          <w:t>Deceased Patients</w:t>
        </w:r>
        <w:r w:rsidR="00D10E87">
          <w:rPr>
            <w:webHidden/>
          </w:rPr>
          <w:tab/>
        </w:r>
        <w:r w:rsidR="00D10E87">
          <w:rPr>
            <w:webHidden/>
          </w:rPr>
          <w:fldChar w:fldCharType="begin"/>
        </w:r>
        <w:r w:rsidR="00D10E87">
          <w:rPr>
            <w:webHidden/>
          </w:rPr>
          <w:instrText xml:space="preserve"> PAGEREF _Toc499543758 \h </w:instrText>
        </w:r>
        <w:r w:rsidR="00D10E87">
          <w:rPr>
            <w:webHidden/>
          </w:rPr>
        </w:r>
        <w:r w:rsidR="00D10E87">
          <w:rPr>
            <w:webHidden/>
          </w:rPr>
          <w:fldChar w:fldCharType="separate"/>
        </w:r>
        <w:r w:rsidR="00D10E87">
          <w:rPr>
            <w:webHidden/>
          </w:rPr>
          <w:t>38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59" w:history="1">
        <w:r w:rsidR="00D10E87" w:rsidRPr="00771B12">
          <w:rPr>
            <w:rStyle w:val="Hyperlink"/>
            <w14:scene3d>
              <w14:camera w14:prst="orthographicFront"/>
              <w14:lightRig w14:rig="threePt" w14:dir="t">
                <w14:rot w14:lat="0" w14:lon="0" w14:rev="0"/>
              </w14:lightRig>
            </w14:scene3d>
          </w:rPr>
          <w:t>4.6.3.</w:t>
        </w:r>
        <w:r w:rsidR="00D10E87">
          <w:rPr>
            <w:rFonts w:asciiTheme="minorHAnsi" w:eastAsiaTheme="minorEastAsia" w:hAnsiTheme="minorHAnsi" w:cstheme="minorBidi"/>
          </w:rPr>
          <w:tab/>
        </w:r>
        <w:r w:rsidR="00D10E87" w:rsidRPr="00771B12">
          <w:rPr>
            <w:rStyle w:val="Hyperlink"/>
          </w:rPr>
          <w:t>Sensitive Patients</w:t>
        </w:r>
        <w:r w:rsidR="00D10E87">
          <w:rPr>
            <w:webHidden/>
          </w:rPr>
          <w:tab/>
        </w:r>
        <w:r w:rsidR="00D10E87">
          <w:rPr>
            <w:webHidden/>
          </w:rPr>
          <w:fldChar w:fldCharType="begin"/>
        </w:r>
        <w:r w:rsidR="00D10E87">
          <w:rPr>
            <w:webHidden/>
          </w:rPr>
          <w:instrText xml:space="preserve"> PAGEREF _Toc499543759 \h </w:instrText>
        </w:r>
        <w:r w:rsidR="00D10E87">
          <w:rPr>
            <w:webHidden/>
          </w:rPr>
        </w:r>
        <w:r w:rsidR="00D10E87">
          <w:rPr>
            <w:webHidden/>
          </w:rPr>
          <w:fldChar w:fldCharType="separate"/>
        </w:r>
        <w:r w:rsidR="00D10E87">
          <w:rPr>
            <w:webHidden/>
          </w:rPr>
          <w:t>38</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60" w:history="1">
        <w:r w:rsidR="00D10E87" w:rsidRPr="00771B12">
          <w:rPr>
            <w:rStyle w:val="Hyperlink"/>
          </w:rPr>
          <w:t>4.7.</w:t>
        </w:r>
        <w:r w:rsidR="00D10E87">
          <w:rPr>
            <w:rFonts w:asciiTheme="minorHAnsi" w:eastAsiaTheme="minorEastAsia" w:hAnsiTheme="minorHAnsi" w:cstheme="minorBidi"/>
          </w:rPr>
          <w:tab/>
        </w:r>
        <w:r w:rsidR="00D10E87" w:rsidRPr="00771B12">
          <w:rPr>
            <w:rStyle w:val="Hyperlink"/>
          </w:rPr>
          <w:t>Viewing Patient Information for Different Sites</w:t>
        </w:r>
        <w:r w:rsidR="00D10E87">
          <w:rPr>
            <w:webHidden/>
          </w:rPr>
          <w:tab/>
        </w:r>
        <w:r w:rsidR="00D10E87">
          <w:rPr>
            <w:webHidden/>
          </w:rPr>
          <w:fldChar w:fldCharType="begin"/>
        </w:r>
        <w:r w:rsidR="00D10E87">
          <w:rPr>
            <w:webHidden/>
          </w:rPr>
          <w:instrText xml:space="preserve"> PAGEREF _Toc499543760 \h </w:instrText>
        </w:r>
        <w:r w:rsidR="00D10E87">
          <w:rPr>
            <w:webHidden/>
          </w:rPr>
        </w:r>
        <w:r w:rsidR="00D10E87">
          <w:rPr>
            <w:webHidden/>
          </w:rPr>
          <w:fldChar w:fldCharType="separate"/>
        </w:r>
        <w:r w:rsidR="00D10E87">
          <w:rPr>
            <w:webHidden/>
          </w:rPr>
          <w:t>40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61" w:history="1">
        <w:r w:rsidR="00D10E87" w:rsidRPr="00771B12">
          <w:rPr>
            <w:rStyle w:val="Hyperlink"/>
            <w14:scene3d>
              <w14:camera w14:prst="orthographicFront"/>
              <w14:lightRig w14:rig="threePt" w14:dir="t">
                <w14:rot w14:lat="0" w14:lon="0" w14:rev="0"/>
              </w14:lightRig>
            </w14:scene3d>
          </w:rPr>
          <w:t>4.7.1.</w:t>
        </w:r>
        <w:r w:rsidR="00D10E87">
          <w:rPr>
            <w:rFonts w:asciiTheme="minorHAnsi" w:eastAsiaTheme="minorEastAsia" w:hAnsiTheme="minorHAnsi" w:cstheme="minorBidi"/>
          </w:rPr>
          <w:tab/>
        </w:r>
        <w:r w:rsidR="00D10E87" w:rsidRPr="00771B12">
          <w:rPr>
            <w:rStyle w:val="Hyperlink"/>
          </w:rPr>
          <w:t>Switching to a Different Site</w:t>
        </w:r>
        <w:r w:rsidR="00D10E87">
          <w:rPr>
            <w:webHidden/>
          </w:rPr>
          <w:tab/>
        </w:r>
        <w:r w:rsidR="00D10E87">
          <w:rPr>
            <w:webHidden/>
          </w:rPr>
          <w:fldChar w:fldCharType="begin"/>
        </w:r>
        <w:r w:rsidR="00D10E87">
          <w:rPr>
            <w:webHidden/>
          </w:rPr>
          <w:instrText xml:space="preserve"> PAGEREF _Toc499543761 \h </w:instrText>
        </w:r>
        <w:r w:rsidR="00D10E87">
          <w:rPr>
            <w:webHidden/>
          </w:rPr>
        </w:r>
        <w:r w:rsidR="00D10E87">
          <w:rPr>
            <w:webHidden/>
          </w:rPr>
          <w:fldChar w:fldCharType="separate"/>
        </w:r>
        <w:r w:rsidR="00D10E87">
          <w:rPr>
            <w:webHidden/>
          </w:rPr>
          <w:t>40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62" w:history="1">
        <w:r w:rsidR="00D10E87" w:rsidRPr="00771B12">
          <w:rPr>
            <w:rStyle w:val="Hyperlink"/>
          </w:rPr>
          <w:t>4.7.1.1.</w:t>
        </w:r>
        <w:r w:rsidR="00D10E87">
          <w:rPr>
            <w:rFonts w:asciiTheme="minorHAnsi" w:eastAsiaTheme="minorEastAsia" w:hAnsiTheme="minorHAnsi" w:cstheme="minorBidi"/>
            <w:szCs w:val="22"/>
          </w:rPr>
          <w:tab/>
        </w:r>
        <w:r w:rsidR="00D10E87" w:rsidRPr="00771B12">
          <w:rPr>
            <w:rStyle w:val="Hyperlink"/>
          </w:rPr>
          <w:t>To select</w:t>
        </w:r>
        <w:r w:rsidR="00D10E87" w:rsidRPr="00771B12">
          <w:rPr>
            <w:rStyle w:val="Hyperlink"/>
            <w:spacing w:val="1"/>
          </w:rPr>
          <w:t xml:space="preserve"> </w:t>
        </w:r>
        <w:r w:rsidR="00D10E87" w:rsidRPr="00771B12">
          <w:rPr>
            <w:rStyle w:val="Hyperlink"/>
          </w:rPr>
          <w:t>a</w:t>
        </w:r>
        <w:r w:rsidR="00D10E87" w:rsidRPr="00771B12">
          <w:rPr>
            <w:rStyle w:val="Hyperlink"/>
            <w:spacing w:val="-2"/>
          </w:rPr>
          <w:t xml:space="preserve"> </w:t>
        </w:r>
        <w:r w:rsidR="00D10E87" w:rsidRPr="00771B12">
          <w:rPr>
            <w:rStyle w:val="Hyperlink"/>
          </w:rPr>
          <w:t>different site</w:t>
        </w:r>
        <w:r w:rsidR="00D10E87">
          <w:rPr>
            <w:webHidden/>
          </w:rPr>
          <w:tab/>
        </w:r>
        <w:r w:rsidR="00D10E87">
          <w:rPr>
            <w:webHidden/>
          </w:rPr>
          <w:fldChar w:fldCharType="begin"/>
        </w:r>
        <w:r w:rsidR="00D10E87">
          <w:rPr>
            <w:webHidden/>
          </w:rPr>
          <w:instrText xml:space="preserve"> PAGEREF _Toc499543762 \h </w:instrText>
        </w:r>
        <w:r w:rsidR="00D10E87">
          <w:rPr>
            <w:webHidden/>
          </w:rPr>
        </w:r>
        <w:r w:rsidR="00D10E87">
          <w:rPr>
            <w:webHidden/>
          </w:rPr>
          <w:fldChar w:fldCharType="separate"/>
        </w:r>
        <w:r w:rsidR="00D10E87">
          <w:rPr>
            <w:webHidden/>
          </w:rPr>
          <w:t>40</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63" w:history="1">
        <w:r w:rsidR="00D10E87" w:rsidRPr="00771B12">
          <w:rPr>
            <w:rStyle w:val="Hyperlink"/>
          </w:rPr>
          <w:t>4.8.</w:t>
        </w:r>
        <w:r w:rsidR="00D10E87">
          <w:rPr>
            <w:rFonts w:asciiTheme="minorHAnsi" w:eastAsiaTheme="minorEastAsia" w:hAnsiTheme="minorHAnsi" w:cstheme="minorBidi"/>
          </w:rPr>
          <w:tab/>
        </w:r>
        <w:r w:rsidR="00D10E87" w:rsidRPr="00771B12">
          <w:rPr>
            <w:rStyle w:val="Hyperlink"/>
          </w:rPr>
          <w:t>Assigning and Reassigning Reviewers to Stays</w:t>
        </w:r>
        <w:r w:rsidR="00D10E87">
          <w:rPr>
            <w:webHidden/>
          </w:rPr>
          <w:tab/>
        </w:r>
        <w:r w:rsidR="00D10E87">
          <w:rPr>
            <w:webHidden/>
          </w:rPr>
          <w:fldChar w:fldCharType="begin"/>
        </w:r>
        <w:r w:rsidR="00D10E87">
          <w:rPr>
            <w:webHidden/>
          </w:rPr>
          <w:instrText xml:space="preserve"> PAGEREF _Toc499543763 \h </w:instrText>
        </w:r>
        <w:r w:rsidR="00D10E87">
          <w:rPr>
            <w:webHidden/>
          </w:rPr>
        </w:r>
        <w:r w:rsidR="00D10E87">
          <w:rPr>
            <w:webHidden/>
          </w:rPr>
          <w:fldChar w:fldCharType="separate"/>
        </w:r>
        <w:r w:rsidR="00D10E87">
          <w:rPr>
            <w:webHidden/>
          </w:rPr>
          <w:t>40</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64" w:history="1">
        <w:r w:rsidR="00D10E87" w:rsidRPr="00771B12">
          <w:rPr>
            <w:rStyle w:val="Hyperlink"/>
          </w:rPr>
          <w:t>4.9.</w:t>
        </w:r>
        <w:r w:rsidR="00D10E87">
          <w:rPr>
            <w:rFonts w:asciiTheme="minorHAnsi" w:eastAsiaTheme="minorEastAsia" w:hAnsiTheme="minorHAnsi" w:cstheme="minorBidi"/>
          </w:rPr>
          <w:tab/>
        </w:r>
        <w:r w:rsidR="00D10E87" w:rsidRPr="00771B12">
          <w:rPr>
            <w:rStyle w:val="Hyperlink"/>
          </w:rPr>
          <w:t>Assigning / Reassigning a Reviewer</w:t>
        </w:r>
        <w:r w:rsidR="00D10E87">
          <w:rPr>
            <w:webHidden/>
          </w:rPr>
          <w:tab/>
        </w:r>
        <w:r w:rsidR="00D10E87">
          <w:rPr>
            <w:webHidden/>
          </w:rPr>
          <w:fldChar w:fldCharType="begin"/>
        </w:r>
        <w:r w:rsidR="00D10E87">
          <w:rPr>
            <w:webHidden/>
          </w:rPr>
          <w:instrText xml:space="preserve"> PAGEREF _Toc499543764 \h </w:instrText>
        </w:r>
        <w:r w:rsidR="00D10E87">
          <w:rPr>
            <w:webHidden/>
          </w:rPr>
        </w:r>
        <w:r w:rsidR="00D10E87">
          <w:rPr>
            <w:webHidden/>
          </w:rPr>
          <w:fldChar w:fldCharType="separate"/>
        </w:r>
        <w:r w:rsidR="00D10E87">
          <w:rPr>
            <w:webHidden/>
          </w:rPr>
          <w:t>41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65" w:history="1">
        <w:r w:rsidR="00D10E87" w:rsidRPr="00771B12">
          <w:rPr>
            <w:rStyle w:val="Hyperlink"/>
            <w:spacing w:val="-1"/>
          </w:rPr>
          <w:t>4.9.1.1.</w:t>
        </w:r>
        <w:r w:rsidR="00D10E87">
          <w:rPr>
            <w:rFonts w:asciiTheme="minorHAnsi" w:eastAsiaTheme="minorEastAsia" w:hAnsiTheme="minorHAnsi" w:cstheme="minorBidi"/>
            <w:szCs w:val="22"/>
          </w:rPr>
          <w:tab/>
        </w:r>
        <w:r w:rsidR="00D10E87" w:rsidRPr="00771B12">
          <w:rPr>
            <w:rStyle w:val="Hyperlink"/>
          </w:rPr>
          <w:t xml:space="preserve">To assign a </w:t>
        </w:r>
        <w:r w:rsidR="00D10E87" w:rsidRPr="00771B12">
          <w:rPr>
            <w:rStyle w:val="Hyperlink"/>
            <w:spacing w:val="-1"/>
          </w:rPr>
          <w:t>reviewer</w:t>
        </w:r>
        <w:r w:rsidR="00D10E87" w:rsidRPr="00771B12">
          <w:rPr>
            <w:rStyle w:val="Hyperlink"/>
          </w:rPr>
          <w:t xml:space="preserve"> to</w:t>
        </w:r>
        <w:r w:rsidR="00D10E87" w:rsidRPr="00771B12">
          <w:rPr>
            <w:rStyle w:val="Hyperlink"/>
            <w:spacing w:val="-2"/>
          </w:rPr>
          <w:t xml:space="preserve"> </w:t>
        </w:r>
        <w:r w:rsidR="00D10E87" w:rsidRPr="00771B12">
          <w:rPr>
            <w:rStyle w:val="Hyperlink"/>
          </w:rPr>
          <w:t xml:space="preserve">a patient </w:t>
        </w:r>
        <w:r w:rsidR="00D10E87" w:rsidRPr="00771B12">
          <w:rPr>
            <w:rStyle w:val="Hyperlink"/>
            <w:spacing w:val="-1"/>
          </w:rPr>
          <w:t>stay</w:t>
        </w:r>
        <w:r w:rsidR="00D10E87">
          <w:rPr>
            <w:webHidden/>
          </w:rPr>
          <w:tab/>
        </w:r>
        <w:r w:rsidR="00D10E87">
          <w:rPr>
            <w:webHidden/>
          </w:rPr>
          <w:fldChar w:fldCharType="begin"/>
        </w:r>
        <w:r w:rsidR="00D10E87">
          <w:rPr>
            <w:webHidden/>
          </w:rPr>
          <w:instrText xml:space="preserve"> PAGEREF _Toc499543765 \h </w:instrText>
        </w:r>
        <w:r w:rsidR="00D10E87">
          <w:rPr>
            <w:webHidden/>
          </w:rPr>
        </w:r>
        <w:r w:rsidR="00D10E87">
          <w:rPr>
            <w:webHidden/>
          </w:rPr>
          <w:fldChar w:fldCharType="separate"/>
        </w:r>
        <w:r w:rsidR="00D10E87">
          <w:rPr>
            <w:webHidden/>
          </w:rPr>
          <w:t>41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66" w:history="1">
        <w:r w:rsidR="00D10E87" w:rsidRPr="00771B12">
          <w:rPr>
            <w:rStyle w:val="Hyperlink"/>
          </w:rPr>
          <w:t>4.9.1.2.</w:t>
        </w:r>
        <w:r w:rsidR="00D10E87">
          <w:rPr>
            <w:rFonts w:asciiTheme="minorHAnsi" w:eastAsiaTheme="minorEastAsia" w:hAnsiTheme="minorHAnsi" w:cstheme="minorBidi"/>
            <w:szCs w:val="22"/>
          </w:rPr>
          <w:tab/>
        </w:r>
        <w:r w:rsidR="00D10E87" w:rsidRPr="00771B12">
          <w:rPr>
            <w:rStyle w:val="Hyperlink"/>
          </w:rPr>
          <w:t>To reassign</w:t>
        </w:r>
        <w:r w:rsidR="00D10E87" w:rsidRPr="00771B12">
          <w:rPr>
            <w:rStyle w:val="Hyperlink"/>
            <w:spacing w:val="-2"/>
          </w:rPr>
          <w:t xml:space="preserve"> </w:t>
        </w:r>
        <w:r w:rsidR="00D10E87" w:rsidRPr="00771B12">
          <w:rPr>
            <w:rStyle w:val="Hyperlink"/>
          </w:rPr>
          <w:t xml:space="preserve">a </w:t>
        </w:r>
        <w:r w:rsidR="00D10E87" w:rsidRPr="00771B12">
          <w:rPr>
            <w:rStyle w:val="Hyperlink"/>
            <w:spacing w:val="-1"/>
          </w:rPr>
          <w:t>reviewer</w:t>
        </w:r>
        <w:r w:rsidR="00D10E87" w:rsidRPr="00771B12">
          <w:rPr>
            <w:rStyle w:val="Hyperlink"/>
          </w:rPr>
          <w:t xml:space="preserve"> for</w:t>
        </w:r>
        <w:r w:rsidR="00D10E87" w:rsidRPr="00771B12">
          <w:rPr>
            <w:rStyle w:val="Hyperlink"/>
            <w:spacing w:val="1"/>
          </w:rPr>
          <w:t xml:space="preserve"> </w:t>
        </w:r>
        <w:r w:rsidR="00D10E87" w:rsidRPr="00771B12">
          <w:rPr>
            <w:rStyle w:val="Hyperlink"/>
          </w:rPr>
          <w:t xml:space="preserve">a </w:t>
        </w:r>
        <w:r w:rsidR="00D10E87" w:rsidRPr="00771B12">
          <w:rPr>
            <w:rStyle w:val="Hyperlink"/>
            <w:spacing w:val="-1"/>
          </w:rPr>
          <w:t>patient</w:t>
        </w:r>
        <w:r w:rsidR="00D10E87" w:rsidRPr="00771B12">
          <w:rPr>
            <w:rStyle w:val="Hyperlink"/>
          </w:rPr>
          <w:t xml:space="preserve"> stay</w:t>
        </w:r>
        <w:r w:rsidR="00D10E87">
          <w:rPr>
            <w:webHidden/>
          </w:rPr>
          <w:tab/>
        </w:r>
        <w:r w:rsidR="00D10E87">
          <w:rPr>
            <w:webHidden/>
          </w:rPr>
          <w:fldChar w:fldCharType="begin"/>
        </w:r>
        <w:r w:rsidR="00D10E87">
          <w:rPr>
            <w:webHidden/>
          </w:rPr>
          <w:instrText xml:space="preserve"> PAGEREF _Toc499543766 \h </w:instrText>
        </w:r>
        <w:r w:rsidR="00D10E87">
          <w:rPr>
            <w:webHidden/>
          </w:rPr>
        </w:r>
        <w:r w:rsidR="00D10E87">
          <w:rPr>
            <w:webHidden/>
          </w:rPr>
          <w:fldChar w:fldCharType="separate"/>
        </w:r>
        <w:r w:rsidR="00D10E87">
          <w:rPr>
            <w:webHidden/>
          </w:rPr>
          <w:t>41</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767" w:history="1">
        <w:r w:rsidR="00D10E87" w:rsidRPr="00771B12">
          <w:rPr>
            <w:rStyle w:val="Hyperlink"/>
          </w:rPr>
          <w:t>5.</w:t>
        </w:r>
        <w:r w:rsidR="00D10E87">
          <w:rPr>
            <w:rFonts w:asciiTheme="minorHAnsi" w:eastAsiaTheme="minorEastAsia" w:hAnsiTheme="minorHAnsi" w:cstheme="minorBidi"/>
            <w:b w:val="0"/>
          </w:rPr>
          <w:tab/>
        </w:r>
        <w:r w:rsidR="00D10E87" w:rsidRPr="00771B12">
          <w:rPr>
            <w:rStyle w:val="Hyperlink"/>
          </w:rPr>
          <w:t>Patient Stay History</w:t>
        </w:r>
        <w:r w:rsidR="00D10E87">
          <w:rPr>
            <w:webHidden/>
          </w:rPr>
          <w:tab/>
        </w:r>
        <w:r w:rsidR="00D10E87">
          <w:rPr>
            <w:webHidden/>
          </w:rPr>
          <w:fldChar w:fldCharType="begin"/>
        </w:r>
        <w:r w:rsidR="00D10E87">
          <w:rPr>
            <w:webHidden/>
          </w:rPr>
          <w:instrText xml:space="preserve"> PAGEREF _Toc499543767 \h </w:instrText>
        </w:r>
        <w:r w:rsidR="00D10E87">
          <w:rPr>
            <w:webHidden/>
          </w:rPr>
        </w:r>
        <w:r w:rsidR="00D10E87">
          <w:rPr>
            <w:webHidden/>
          </w:rPr>
          <w:fldChar w:fldCharType="separate"/>
        </w:r>
        <w:r w:rsidR="00D10E87">
          <w:rPr>
            <w:webHidden/>
          </w:rPr>
          <w:t>42</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68" w:history="1">
        <w:r w:rsidR="00D10E87" w:rsidRPr="00771B12">
          <w:rPr>
            <w:rStyle w:val="Hyperlink"/>
          </w:rPr>
          <w:t>5.1.</w:t>
        </w:r>
        <w:r w:rsidR="00D10E87">
          <w:rPr>
            <w:rFonts w:asciiTheme="minorHAnsi" w:eastAsiaTheme="minorEastAsia" w:hAnsiTheme="minorHAnsi" w:cstheme="minorBidi"/>
          </w:rPr>
          <w:tab/>
        </w:r>
        <w:r w:rsidR="00D10E87" w:rsidRPr="00771B12">
          <w:rPr>
            <w:rStyle w:val="Hyperlink"/>
          </w:rPr>
          <w:t>Patient Stay List</w:t>
        </w:r>
        <w:r w:rsidR="00D10E87">
          <w:rPr>
            <w:webHidden/>
          </w:rPr>
          <w:tab/>
        </w:r>
        <w:r w:rsidR="00D10E87">
          <w:rPr>
            <w:webHidden/>
          </w:rPr>
          <w:fldChar w:fldCharType="begin"/>
        </w:r>
        <w:r w:rsidR="00D10E87">
          <w:rPr>
            <w:webHidden/>
          </w:rPr>
          <w:instrText xml:space="preserve"> PAGEREF _Toc499543768 \h </w:instrText>
        </w:r>
        <w:r w:rsidR="00D10E87">
          <w:rPr>
            <w:webHidden/>
          </w:rPr>
        </w:r>
        <w:r w:rsidR="00D10E87">
          <w:rPr>
            <w:webHidden/>
          </w:rPr>
          <w:fldChar w:fldCharType="separate"/>
        </w:r>
        <w:r w:rsidR="00D10E87">
          <w:rPr>
            <w:webHidden/>
          </w:rPr>
          <w:t>44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69" w:history="1">
        <w:r w:rsidR="00D10E87" w:rsidRPr="00771B12">
          <w:rPr>
            <w:rStyle w:val="Hyperlink"/>
          </w:rPr>
          <w:t>5.2.</w:t>
        </w:r>
        <w:r w:rsidR="00D10E87">
          <w:rPr>
            <w:rFonts w:asciiTheme="minorHAnsi" w:eastAsiaTheme="minorEastAsia" w:hAnsiTheme="minorHAnsi" w:cstheme="minorBidi"/>
          </w:rPr>
          <w:tab/>
        </w:r>
        <w:r w:rsidR="00D10E87" w:rsidRPr="00771B12">
          <w:rPr>
            <w:rStyle w:val="Hyperlink"/>
          </w:rPr>
          <w:t>Currently Selected Stay Information</w:t>
        </w:r>
        <w:r w:rsidR="00D10E87">
          <w:rPr>
            <w:webHidden/>
          </w:rPr>
          <w:tab/>
        </w:r>
        <w:r w:rsidR="00D10E87">
          <w:rPr>
            <w:webHidden/>
          </w:rPr>
          <w:fldChar w:fldCharType="begin"/>
        </w:r>
        <w:r w:rsidR="00D10E87">
          <w:rPr>
            <w:webHidden/>
          </w:rPr>
          <w:instrText xml:space="preserve"> PAGEREF _Toc499543769 \h </w:instrText>
        </w:r>
        <w:r w:rsidR="00D10E87">
          <w:rPr>
            <w:webHidden/>
          </w:rPr>
        </w:r>
        <w:r w:rsidR="00D10E87">
          <w:rPr>
            <w:webHidden/>
          </w:rPr>
          <w:fldChar w:fldCharType="separate"/>
        </w:r>
        <w:r w:rsidR="00D10E87">
          <w:rPr>
            <w:webHidden/>
          </w:rPr>
          <w:t>44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70" w:history="1">
        <w:r w:rsidR="00D10E87" w:rsidRPr="00771B12">
          <w:rPr>
            <w:rStyle w:val="Hyperlink"/>
          </w:rPr>
          <w:t>5.3.</w:t>
        </w:r>
        <w:r w:rsidR="00D10E87">
          <w:rPr>
            <w:rFonts w:asciiTheme="minorHAnsi" w:eastAsiaTheme="minorEastAsia" w:hAnsiTheme="minorHAnsi" w:cstheme="minorBidi"/>
          </w:rPr>
          <w:tab/>
        </w:r>
        <w:r w:rsidR="00D10E87" w:rsidRPr="00771B12">
          <w:rPr>
            <w:rStyle w:val="Hyperlink"/>
          </w:rPr>
          <w:t>Reviews for Currently Selected Stays List</w:t>
        </w:r>
        <w:r w:rsidR="00D10E87">
          <w:rPr>
            <w:webHidden/>
          </w:rPr>
          <w:tab/>
        </w:r>
        <w:r w:rsidR="00D10E87">
          <w:rPr>
            <w:webHidden/>
          </w:rPr>
          <w:fldChar w:fldCharType="begin"/>
        </w:r>
        <w:r w:rsidR="00D10E87">
          <w:rPr>
            <w:webHidden/>
          </w:rPr>
          <w:instrText xml:space="preserve"> PAGEREF _Toc499543770 \h </w:instrText>
        </w:r>
        <w:r w:rsidR="00D10E87">
          <w:rPr>
            <w:webHidden/>
          </w:rPr>
        </w:r>
        <w:r w:rsidR="00D10E87">
          <w:rPr>
            <w:webHidden/>
          </w:rPr>
          <w:fldChar w:fldCharType="separate"/>
        </w:r>
        <w:r w:rsidR="00D10E87">
          <w:rPr>
            <w:webHidden/>
          </w:rPr>
          <w:t>44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71" w:history="1">
        <w:r w:rsidR="00D10E87" w:rsidRPr="00771B12">
          <w:rPr>
            <w:rStyle w:val="Hyperlink"/>
          </w:rPr>
          <w:t>5.4.</w:t>
        </w:r>
        <w:r w:rsidR="00D10E87">
          <w:rPr>
            <w:rFonts w:asciiTheme="minorHAnsi" w:eastAsiaTheme="minorEastAsia" w:hAnsiTheme="minorHAnsi" w:cstheme="minorBidi"/>
          </w:rPr>
          <w:tab/>
        </w:r>
        <w:r w:rsidR="00D10E87" w:rsidRPr="00771B12">
          <w:rPr>
            <w:rStyle w:val="Hyperlink"/>
          </w:rPr>
          <w:t>Table of Stay Movements and Table of Reviews</w:t>
        </w:r>
        <w:r w:rsidR="00D10E87">
          <w:rPr>
            <w:webHidden/>
          </w:rPr>
          <w:tab/>
        </w:r>
        <w:r w:rsidR="00D10E87">
          <w:rPr>
            <w:webHidden/>
          </w:rPr>
          <w:fldChar w:fldCharType="begin"/>
        </w:r>
        <w:r w:rsidR="00D10E87">
          <w:rPr>
            <w:webHidden/>
          </w:rPr>
          <w:instrText xml:space="preserve"> PAGEREF _Toc499543771 \h </w:instrText>
        </w:r>
        <w:r w:rsidR="00D10E87">
          <w:rPr>
            <w:webHidden/>
          </w:rPr>
        </w:r>
        <w:r w:rsidR="00D10E87">
          <w:rPr>
            <w:webHidden/>
          </w:rPr>
          <w:fldChar w:fldCharType="separate"/>
        </w:r>
        <w:r w:rsidR="00D10E87">
          <w:rPr>
            <w:webHidden/>
          </w:rPr>
          <w:t>44</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72" w:history="1">
        <w:r w:rsidR="00D10E87" w:rsidRPr="00771B12">
          <w:rPr>
            <w:rStyle w:val="Hyperlink"/>
            <w14:scene3d>
              <w14:camera w14:prst="orthographicFront"/>
              <w14:lightRig w14:rig="threePt" w14:dir="t">
                <w14:rot w14:lat="0" w14:lon="0" w14:rev="0"/>
              </w14:lightRig>
            </w14:scene3d>
          </w:rPr>
          <w:t>5.4.1.</w:t>
        </w:r>
        <w:r w:rsidR="00D10E87">
          <w:rPr>
            <w:rFonts w:asciiTheme="minorHAnsi" w:eastAsiaTheme="minorEastAsia" w:hAnsiTheme="minorHAnsi" w:cstheme="minorBidi"/>
          </w:rPr>
          <w:tab/>
        </w:r>
        <w:r w:rsidR="00D10E87" w:rsidRPr="00771B12">
          <w:rPr>
            <w:rStyle w:val="Hyperlink"/>
          </w:rPr>
          <w:t>Showing and Hiding the Table of Reviews for a Patient</w:t>
        </w:r>
        <w:r w:rsidR="00D10E87">
          <w:rPr>
            <w:webHidden/>
          </w:rPr>
          <w:tab/>
        </w:r>
        <w:r w:rsidR="00D10E87">
          <w:rPr>
            <w:webHidden/>
          </w:rPr>
          <w:fldChar w:fldCharType="begin"/>
        </w:r>
        <w:r w:rsidR="00D10E87">
          <w:rPr>
            <w:webHidden/>
          </w:rPr>
          <w:instrText xml:space="preserve"> PAGEREF _Toc499543772 \h </w:instrText>
        </w:r>
        <w:r w:rsidR="00D10E87">
          <w:rPr>
            <w:webHidden/>
          </w:rPr>
        </w:r>
        <w:r w:rsidR="00D10E87">
          <w:rPr>
            <w:webHidden/>
          </w:rPr>
          <w:fldChar w:fldCharType="separate"/>
        </w:r>
        <w:r w:rsidR="00D10E87">
          <w:rPr>
            <w:webHidden/>
          </w:rPr>
          <w:t>45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73" w:history="1">
        <w:r w:rsidR="00D10E87" w:rsidRPr="00771B12">
          <w:rPr>
            <w:rStyle w:val="Hyperlink"/>
          </w:rPr>
          <w:t>5.5.</w:t>
        </w:r>
        <w:r w:rsidR="00D10E87">
          <w:rPr>
            <w:rFonts w:asciiTheme="minorHAnsi" w:eastAsiaTheme="minorEastAsia" w:hAnsiTheme="minorHAnsi" w:cstheme="minorBidi"/>
          </w:rPr>
          <w:tab/>
        </w:r>
        <w:r w:rsidR="00D10E87" w:rsidRPr="00771B12">
          <w:rPr>
            <w:rStyle w:val="Hyperlink"/>
          </w:rPr>
          <w:t>Dismiss a Patient</w:t>
        </w:r>
        <w:r w:rsidR="00D10E87">
          <w:rPr>
            <w:webHidden/>
          </w:rPr>
          <w:tab/>
        </w:r>
        <w:r w:rsidR="00D10E87">
          <w:rPr>
            <w:webHidden/>
          </w:rPr>
          <w:fldChar w:fldCharType="begin"/>
        </w:r>
        <w:r w:rsidR="00D10E87">
          <w:rPr>
            <w:webHidden/>
          </w:rPr>
          <w:instrText xml:space="preserve"> PAGEREF _Toc499543773 \h </w:instrText>
        </w:r>
        <w:r w:rsidR="00D10E87">
          <w:rPr>
            <w:webHidden/>
          </w:rPr>
        </w:r>
        <w:r w:rsidR="00D10E87">
          <w:rPr>
            <w:webHidden/>
          </w:rPr>
          <w:fldChar w:fldCharType="separate"/>
        </w:r>
        <w:r w:rsidR="00D10E87">
          <w:rPr>
            <w:webHidden/>
          </w:rPr>
          <w:t>45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74" w:history="1">
        <w:r w:rsidR="00D10E87" w:rsidRPr="00771B12">
          <w:rPr>
            <w:rStyle w:val="Hyperlink"/>
          </w:rPr>
          <w:t>5.5.1.1.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 xml:space="preserve">dismiss </w:t>
        </w:r>
        <w:r w:rsidR="00D10E87" w:rsidRPr="00771B12">
          <w:rPr>
            <w:rStyle w:val="Hyperlink"/>
          </w:rPr>
          <w:t xml:space="preserve">a patient </w:t>
        </w:r>
        <w:r w:rsidR="00D10E87" w:rsidRPr="00771B12">
          <w:rPr>
            <w:rStyle w:val="Hyperlink"/>
            <w:spacing w:val="-1"/>
          </w:rPr>
          <w:t>stay:</w:t>
        </w:r>
        <w:r w:rsidR="00D10E87">
          <w:rPr>
            <w:webHidden/>
          </w:rPr>
          <w:tab/>
        </w:r>
        <w:r w:rsidR="00D10E87">
          <w:rPr>
            <w:webHidden/>
          </w:rPr>
          <w:fldChar w:fldCharType="begin"/>
        </w:r>
        <w:r w:rsidR="00D10E87">
          <w:rPr>
            <w:webHidden/>
          </w:rPr>
          <w:instrText xml:space="preserve"> PAGEREF _Toc499543774 \h </w:instrText>
        </w:r>
        <w:r w:rsidR="00D10E87">
          <w:rPr>
            <w:webHidden/>
          </w:rPr>
        </w:r>
        <w:r w:rsidR="00D10E87">
          <w:rPr>
            <w:webHidden/>
          </w:rPr>
          <w:fldChar w:fldCharType="separate"/>
        </w:r>
        <w:r w:rsidR="00D10E87">
          <w:rPr>
            <w:webHidden/>
          </w:rPr>
          <w:t>45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75" w:history="1">
        <w:r w:rsidR="00D10E87" w:rsidRPr="00771B12">
          <w:rPr>
            <w:rStyle w:val="Hyperlink"/>
          </w:rPr>
          <w:t>5.6.</w:t>
        </w:r>
        <w:r w:rsidR="00D10E87">
          <w:rPr>
            <w:rFonts w:asciiTheme="minorHAnsi" w:eastAsiaTheme="minorEastAsia" w:hAnsiTheme="minorHAnsi" w:cstheme="minorBidi"/>
          </w:rPr>
          <w:tab/>
        </w:r>
        <w:r w:rsidR="00D10E87" w:rsidRPr="00771B12">
          <w:rPr>
            <w:rStyle w:val="Hyperlink"/>
          </w:rPr>
          <w:t>Selecting a Review from the Reviews Table</w:t>
        </w:r>
        <w:r w:rsidR="00D10E87">
          <w:rPr>
            <w:webHidden/>
          </w:rPr>
          <w:tab/>
        </w:r>
        <w:r w:rsidR="00D10E87">
          <w:rPr>
            <w:webHidden/>
          </w:rPr>
          <w:fldChar w:fldCharType="begin"/>
        </w:r>
        <w:r w:rsidR="00D10E87">
          <w:rPr>
            <w:webHidden/>
          </w:rPr>
          <w:instrText xml:space="preserve"> PAGEREF _Toc499543775 \h </w:instrText>
        </w:r>
        <w:r w:rsidR="00D10E87">
          <w:rPr>
            <w:webHidden/>
          </w:rPr>
        </w:r>
        <w:r w:rsidR="00D10E87">
          <w:rPr>
            <w:webHidden/>
          </w:rPr>
          <w:fldChar w:fldCharType="separate"/>
        </w:r>
        <w:r w:rsidR="00D10E87">
          <w:rPr>
            <w:webHidden/>
          </w:rPr>
          <w:t>46</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76" w:history="1">
        <w:r w:rsidR="00D10E87" w:rsidRPr="00771B12">
          <w:rPr>
            <w:rStyle w:val="Hyperlink"/>
            <w14:scene3d>
              <w14:camera w14:prst="orthographicFront"/>
              <w14:lightRig w14:rig="threePt" w14:dir="t">
                <w14:rot w14:lat="0" w14:lon="0" w14:rev="0"/>
              </w14:lightRig>
            </w14:scene3d>
          </w:rPr>
          <w:t>5.6.1.</w:t>
        </w:r>
        <w:r w:rsidR="00D10E87">
          <w:rPr>
            <w:rFonts w:asciiTheme="minorHAnsi" w:eastAsiaTheme="minorEastAsia" w:hAnsiTheme="minorHAnsi" w:cstheme="minorBidi"/>
          </w:rPr>
          <w:tab/>
        </w:r>
        <w:r w:rsidR="00D10E87" w:rsidRPr="00771B12">
          <w:rPr>
            <w:rStyle w:val="Hyperlink"/>
          </w:rPr>
          <w:t>Selecting a Review from the Review for Currently Selected Stays List</w:t>
        </w:r>
        <w:r w:rsidR="00D10E87">
          <w:rPr>
            <w:webHidden/>
          </w:rPr>
          <w:tab/>
        </w:r>
        <w:r w:rsidR="00D10E87">
          <w:rPr>
            <w:webHidden/>
          </w:rPr>
          <w:fldChar w:fldCharType="begin"/>
        </w:r>
        <w:r w:rsidR="00D10E87">
          <w:rPr>
            <w:webHidden/>
          </w:rPr>
          <w:instrText xml:space="preserve"> PAGEREF _Toc499543776 \h </w:instrText>
        </w:r>
        <w:r w:rsidR="00D10E87">
          <w:rPr>
            <w:webHidden/>
          </w:rPr>
        </w:r>
        <w:r w:rsidR="00D10E87">
          <w:rPr>
            <w:webHidden/>
          </w:rPr>
          <w:fldChar w:fldCharType="separate"/>
        </w:r>
        <w:r w:rsidR="00D10E87">
          <w:rPr>
            <w:webHidden/>
          </w:rPr>
          <w:t>46</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77" w:history="1">
        <w:r w:rsidR="00D10E87" w:rsidRPr="00771B12">
          <w:rPr>
            <w:rStyle w:val="Hyperlink"/>
          </w:rPr>
          <w:t>5.6.1.1.</w:t>
        </w:r>
        <w:r w:rsidR="00D10E87">
          <w:rPr>
            <w:rFonts w:asciiTheme="minorHAnsi" w:eastAsiaTheme="minorEastAsia" w:hAnsiTheme="minorHAnsi" w:cstheme="minorBidi"/>
            <w:szCs w:val="22"/>
          </w:rPr>
          <w:tab/>
        </w:r>
        <w:r w:rsidR="00D10E87" w:rsidRPr="00771B12">
          <w:rPr>
            <w:rStyle w:val="Hyperlink"/>
          </w:rPr>
          <w:t>To select a</w:t>
        </w:r>
        <w:r w:rsidR="00D10E87" w:rsidRPr="00771B12">
          <w:rPr>
            <w:rStyle w:val="Hyperlink"/>
            <w:spacing w:val="-2"/>
          </w:rPr>
          <w:t xml:space="preserve"> </w:t>
        </w:r>
        <w:r w:rsidR="00D10E87" w:rsidRPr="00771B12">
          <w:rPr>
            <w:rStyle w:val="Hyperlink"/>
          </w:rPr>
          <w:t>review</w:t>
        </w:r>
        <w:r w:rsidR="00D10E87" w:rsidRPr="00771B12">
          <w:rPr>
            <w:rStyle w:val="Hyperlink"/>
            <w:spacing w:val="-2"/>
          </w:rPr>
          <w:t xml:space="preserve"> </w:t>
        </w:r>
        <w:r w:rsidR="00D10E87" w:rsidRPr="00771B12">
          <w:rPr>
            <w:rStyle w:val="Hyperlink"/>
          </w:rPr>
          <w:t xml:space="preserve">from the </w:t>
        </w:r>
        <w:r w:rsidR="00D10E87" w:rsidRPr="00771B12">
          <w:rPr>
            <w:rStyle w:val="Hyperlink"/>
            <w:spacing w:val="-1"/>
          </w:rPr>
          <w:t>Reviews</w:t>
        </w:r>
        <w:r w:rsidR="00D10E87" w:rsidRPr="00771B12">
          <w:rPr>
            <w:rStyle w:val="Hyperlink"/>
          </w:rPr>
          <w:t xml:space="preserve"> table</w:t>
        </w:r>
        <w:r w:rsidR="00D10E87">
          <w:rPr>
            <w:webHidden/>
          </w:rPr>
          <w:tab/>
        </w:r>
        <w:r w:rsidR="00D10E87">
          <w:rPr>
            <w:webHidden/>
          </w:rPr>
          <w:fldChar w:fldCharType="begin"/>
        </w:r>
        <w:r w:rsidR="00D10E87">
          <w:rPr>
            <w:webHidden/>
          </w:rPr>
          <w:instrText xml:space="preserve"> PAGEREF _Toc499543777 \h </w:instrText>
        </w:r>
        <w:r w:rsidR="00D10E87">
          <w:rPr>
            <w:webHidden/>
          </w:rPr>
        </w:r>
        <w:r w:rsidR="00D10E87">
          <w:rPr>
            <w:webHidden/>
          </w:rPr>
          <w:fldChar w:fldCharType="separate"/>
        </w:r>
        <w:r w:rsidR="00D10E87">
          <w:rPr>
            <w:webHidden/>
          </w:rPr>
          <w:t>46</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78" w:history="1">
        <w:r w:rsidR="00D10E87" w:rsidRPr="00771B12">
          <w:rPr>
            <w:rStyle w:val="Hyperlink"/>
            <w14:scene3d>
              <w14:camera w14:prst="orthographicFront"/>
              <w14:lightRig w14:rig="threePt" w14:dir="t">
                <w14:rot w14:lat="0" w14:lon="0" w14:rev="0"/>
              </w14:lightRig>
            </w14:scene3d>
          </w:rPr>
          <w:t>5.6.2.</w:t>
        </w:r>
        <w:r w:rsidR="00D10E87">
          <w:rPr>
            <w:rFonts w:asciiTheme="minorHAnsi" w:eastAsiaTheme="minorEastAsia" w:hAnsiTheme="minorHAnsi" w:cstheme="minorBidi"/>
          </w:rPr>
          <w:tab/>
        </w:r>
        <w:r w:rsidR="00D10E87" w:rsidRPr="00771B12">
          <w:rPr>
            <w:rStyle w:val="Hyperlink"/>
          </w:rPr>
          <w:t>Selecting a Patient Movement from the Stay Movements Table</w:t>
        </w:r>
        <w:r w:rsidR="00D10E87">
          <w:rPr>
            <w:webHidden/>
          </w:rPr>
          <w:tab/>
        </w:r>
        <w:r w:rsidR="00D10E87">
          <w:rPr>
            <w:webHidden/>
          </w:rPr>
          <w:fldChar w:fldCharType="begin"/>
        </w:r>
        <w:r w:rsidR="00D10E87">
          <w:rPr>
            <w:webHidden/>
          </w:rPr>
          <w:instrText xml:space="preserve"> PAGEREF _Toc499543778 \h </w:instrText>
        </w:r>
        <w:r w:rsidR="00D10E87">
          <w:rPr>
            <w:webHidden/>
          </w:rPr>
        </w:r>
        <w:r w:rsidR="00D10E87">
          <w:rPr>
            <w:webHidden/>
          </w:rPr>
          <w:fldChar w:fldCharType="separate"/>
        </w:r>
        <w:r w:rsidR="00D10E87">
          <w:rPr>
            <w:webHidden/>
          </w:rPr>
          <w:t>47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79" w:history="1">
        <w:r w:rsidR="00D10E87" w:rsidRPr="00771B12">
          <w:rPr>
            <w:rStyle w:val="Hyperlink"/>
          </w:rPr>
          <w:t>5.7.</w:t>
        </w:r>
        <w:r w:rsidR="00D10E87">
          <w:rPr>
            <w:rFonts w:asciiTheme="minorHAnsi" w:eastAsiaTheme="minorEastAsia" w:hAnsiTheme="minorHAnsi" w:cstheme="minorBidi"/>
          </w:rPr>
          <w:tab/>
        </w:r>
        <w:r w:rsidR="00D10E87" w:rsidRPr="00771B12">
          <w:rPr>
            <w:rStyle w:val="Hyperlink"/>
          </w:rPr>
          <w:t>Viewing Patient Insurance Information</w:t>
        </w:r>
        <w:r w:rsidR="00D10E87">
          <w:rPr>
            <w:webHidden/>
          </w:rPr>
          <w:tab/>
        </w:r>
        <w:r w:rsidR="00D10E87">
          <w:rPr>
            <w:webHidden/>
          </w:rPr>
          <w:fldChar w:fldCharType="begin"/>
        </w:r>
        <w:r w:rsidR="00D10E87">
          <w:rPr>
            <w:webHidden/>
          </w:rPr>
          <w:instrText xml:space="preserve"> PAGEREF _Toc499543779 \h </w:instrText>
        </w:r>
        <w:r w:rsidR="00D10E87">
          <w:rPr>
            <w:webHidden/>
          </w:rPr>
        </w:r>
        <w:r w:rsidR="00D10E87">
          <w:rPr>
            <w:webHidden/>
          </w:rPr>
          <w:fldChar w:fldCharType="separate"/>
        </w:r>
        <w:r w:rsidR="00D10E87">
          <w:rPr>
            <w:webHidden/>
          </w:rPr>
          <w:t>48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80" w:history="1">
        <w:r w:rsidR="00D10E87" w:rsidRPr="00771B12">
          <w:rPr>
            <w:rStyle w:val="Hyperlink"/>
          </w:rPr>
          <w:t>5.7.1.1.</w:t>
        </w:r>
        <w:r w:rsidR="00D10E87">
          <w:rPr>
            <w:rFonts w:asciiTheme="minorHAnsi" w:eastAsiaTheme="minorEastAsia" w:hAnsiTheme="minorHAnsi" w:cstheme="minorBidi"/>
            <w:szCs w:val="22"/>
          </w:rPr>
          <w:tab/>
        </w:r>
        <w:r w:rsidR="00D10E87" w:rsidRPr="00771B12">
          <w:rPr>
            <w:rStyle w:val="Hyperlink"/>
          </w:rPr>
          <w:t>To</w:t>
        </w:r>
        <w:r w:rsidR="00D10E87" w:rsidRPr="00771B12">
          <w:rPr>
            <w:rStyle w:val="Hyperlink"/>
            <w:spacing w:val="-1"/>
          </w:rPr>
          <w:t xml:space="preserve"> </w:t>
        </w:r>
        <w:r w:rsidR="00D10E87" w:rsidRPr="00771B12">
          <w:rPr>
            <w:rStyle w:val="Hyperlink"/>
          </w:rPr>
          <w:t>display</w:t>
        </w:r>
        <w:r w:rsidR="00D10E87" w:rsidRPr="00771B12">
          <w:rPr>
            <w:rStyle w:val="Hyperlink"/>
            <w:spacing w:val="1"/>
          </w:rPr>
          <w:t xml:space="preserve"> </w:t>
        </w:r>
        <w:r w:rsidR="00D10E87" w:rsidRPr="00771B12">
          <w:rPr>
            <w:rStyle w:val="Hyperlink"/>
          </w:rPr>
          <w:t xml:space="preserve">Insurance </w:t>
        </w:r>
        <w:r w:rsidR="00D10E87" w:rsidRPr="00771B12">
          <w:rPr>
            <w:rStyle w:val="Hyperlink"/>
            <w:spacing w:val="-1"/>
          </w:rPr>
          <w:t>information</w:t>
        </w:r>
        <w:r w:rsidR="00D10E87">
          <w:rPr>
            <w:webHidden/>
          </w:rPr>
          <w:tab/>
        </w:r>
        <w:r w:rsidR="00D10E87">
          <w:rPr>
            <w:webHidden/>
          </w:rPr>
          <w:fldChar w:fldCharType="begin"/>
        </w:r>
        <w:r w:rsidR="00D10E87">
          <w:rPr>
            <w:webHidden/>
          </w:rPr>
          <w:instrText xml:space="preserve"> PAGEREF _Toc499543780 \h </w:instrText>
        </w:r>
        <w:r w:rsidR="00D10E87">
          <w:rPr>
            <w:webHidden/>
          </w:rPr>
        </w:r>
        <w:r w:rsidR="00D10E87">
          <w:rPr>
            <w:webHidden/>
          </w:rPr>
          <w:fldChar w:fldCharType="separate"/>
        </w:r>
        <w:r w:rsidR="00D10E87">
          <w:rPr>
            <w:webHidden/>
          </w:rPr>
          <w:t>48</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81" w:history="1">
        <w:r w:rsidR="00D10E87" w:rsidRPr="00771B12">
          <w:rPr>
            <w:rStyle w:val="Hyperlink"/>
          </w:rPr>
          <w:t>5.8.</w:t>
        </w:r>
        <w:r w:rsidR="00D10E87">
          <w:rPr>
            <w:rFonts w:asciiTheme="minorHAnsi" w:eastAsiaTheme="minorEastAsia" w:hAnsiTheme="minorHAnsi" w:cstheme="minorBidi"/>
          </w:rPr>
          <w:tab/>
        </w:r>
        <w:r w:rsidR="00D10E87" w:rsidRPr="00771B12">
          <w:rPr>
            <w:rStyle w:val="Hyperlink"/>
          </w:rPr>
          <w:t>Printing out a Patient Worksheet</w:t>
        </w:r>
        <w:r w:rsidR="00D10E87">
          <w:rPr>
            <w:webHidden/>
          </w:rPr>
          <w:tab/>
        </w:r>
        <w:r w:rsidR="00D10E87">
          <w:rPr>
            <w:webHidden/>
          </w:rPr>
          <w:fldChar w:fldCharType="begin"/>
        </w:r>
        <w:r w:rsidR="00D10E87">
          <w:rPr>
            <w:webHidden/>
          </w:rPr>
          <w:instrText xml:space="preserve"> PAGEREF _Toc499543781 \h </w:instrText>
        </w:r>
        <w:r w:rsidR="00D10E87">
          <w:rPr>
            <w:webHidden/>
          </w:rPr>
        </w:r>
        <w:r w:rsidR="00D10E87">
          <w:rPr>
            <w:webHidden/>
          </w:rPr>
          <w:fldChar w:fldCharType="separate"/>
        </w:r>
        <w:r w:rsidR="00D10E87">
          <w:rPr>
            <w:webHidden/>
          </w:rPr>
          <w:t>48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782" w:history="1">
        <w:r w:rsidR="00D10E87" w:rsidRPr="00771B12">
          <w:rPr>
            <w:rStyle w:val="Hyperlink"/>
          </w:rPr>
          <w:t>5.8.1.1.</w:t>
        </w:r>
        <w:r w:rsidR="00D10E87">
          <w:rPr>
            <w:rFonts w:asciiTheme="minorHAnsi" w:eastAsiaTheme="minorEastAsia" w:hAnsiTheme="minorHAnsi" w:cstheme="minorBidi"/>
            <w:szCs w:val="22"/>
          </w:rPr>
          <w:tab/>
        </w:r>
        <w:r w:rsidR="00D10E87" w:rsidRPr="00771B12">
          <w:rPr>
            <w:rStyle w:val="Hyperlink"/>
          </w:rPr>
          <w:t>To print a patient worksheet</w:t>
        </w:r>
        <w:r w:rsidR="00D10E87">
          <w:rPr>
            <w:webHidden/>
          </w:rPr>
          <w:tab/>
        </w:r>
        <w:r w:rsidR="00D10E87">
          <w:rPr>
            <w:webHidden/>
          </w:rPr>
          <w:fldChar w:fldCharType="begin"/>
        </w:r>
        <w:r w:rsidR="00D10E87">
          <w:rPr>
            <w:webHidden/>
          </w:rPr>
          <w:instrText xml:space="preserve"> PAGEREF _Toc499543782 \h </w:instrText>
        </w:r>
        <w:r w:rsidR="00D10E87">
          <w:rPr>
            <w:webHidden/>
          </w:rPr>
        </w:r>
        <w:r w:rsidR="00D10E87">
          <w:rPr>
            <w:webHidden/>
          </w:rPr>
          <w:fldChar w:fldCharType="separate"/>
        </w:r>
        <w:r w:rsidR="00D10E87">
          <w:rPr>
            <w:webHidden/>
          </w:rPr>
          <w:t>48</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83" w:history="1">
        <w:r w:rsidR="00D10E87" w:rsidRPr="00771B12">
          <w:rPr>
            <w:rStyle w:val="Hyperlink"/>
          </w:rPr>
          <w:t>5.9.</w:t>
        </w:r>
        <w:r w:rsidR="00D10E87">
          <w:rPr>
            <w:rFonts w:asciiTheme="minorHAnsi" w:eastAsiaTheme="minorEastAsia" w:hAnsiTheme="minorHAnsi" w:cstheme="minorBidi"/>
          </w:rPr>
          <w:tab/>
        </w:r>
        <w:r w:rsidR="00D10E87" w:rsidRPr="00771B12">
          <w:rPr>
            <w:rStyle w:val="Hyperlink"/>
          </w:rPr>
          <w:t>Invalidating a Patient Stay</w:t>
        </w:r>
        <w:r w:rsidR="00D10E87">
          <w:rPr>
            <w:webHidden/>
          </w:rPr>
          <w:tab/>
        </w:r>
        <w:r w:rsidR="00D10E87">
          <w:rPr>
            <w:webHidden/>
          </w:rPr>
          <w:fldChar w:fldCharType="begin"/>
        </w:r>
        <w:r w:rsidR="00D10E87">
          <w:rPr>
            <w:webHidden/>
          </w:rPr>
          <w:instrText xml:space="preserve"> PAGEREF _Toc499543783 \h </w:instrText>
        </w:r>
        <w:r w:rsidR="00D10E87">
          <w:rPr>
            <w:webHidden/>
          </w:rPr>
        </w:r>
        <w:r w:rsidR="00D10E87">
          <w:rPr>
            <w:webHidden/>
          </w:rPr>
          <w:fldChar w:fldCharType="separate"/>
        </w:r>
        <w:r w:rsidR="00D10E87">
          <w:rPr>
            <w:webHidden/>
          </w:rPr>
          <w:t>49</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784" w:history="1">
        <w:r w:rsidR="00D10E87" w:rsidRPr="00771B12">
          <w:rPr>
            <w:rStyle w:val="Hyperlink"/>
          </w:rPr>
          <w:t>6.</w:t>
        </w:r>
        <w:r w:rsidR="00D10E87">
          <w:rPr>
            <w:rFonts w:asciiTheme="minorHAnsi" w:eastAsiaTheme="minorEastAsia" w:hAnsiTheme="minorHAnsi" w:cstheme="minorBidi"/>
            <w:b w:val="0"/>
          </w:rPr>
          <w:tab/>
        </w:r>
        <w:r w:rsidR="00D10E87" w:rsidRPr="00771B12">
          <w:rPr>
            <w:rStyle w:val="Hyperlink"/>
          </w:rPr>
          <w:t>InterQual</w:t>
        </w:r>
        <w:r w:rsidR="00D10E87" w:rsidRPr="00771B12">
          <w:rPr>
            <w:rStyle w:val="Hyperlink"/>
            <w:vertAlign w:val="superscript"/>
          </w:rPr>
          <w:t>®</w:t>
        </w:r>
        <w:r w:rsidR="00D10E87" w:rsidRPr="00771B12">
          <w:rPr>
            <w:rStyle w:val="Hyperlink"/>
            <w:spacing w:val="-2"/>
          </w:rPr>
          <w:t xml:space="preserve"> </w:t>
        </w:r>
        <w:r w:rsidR="00D10E87" w:rsidRPr="00771B12">
          <w:rPr>
            <w:rStyle w:val="Hyperlink"/>
          </w:rPr>
          <w:t>Criteria</w:t>
        </w:r>
        <w:r w:rsidR="00D10E87">
          <w:rPr>
            <w:webHidden/>
          </w:rPr>
          <w:tab/>
        </w:r>
        <w:r w:rsidR="00D10E87">
          <w:rPr>
            <w:webHidden/>
          </w:rPr>
          <w:fldChar w:fldCharType="begin"/>
        </w:r>
        <w:r w:rsidR="00D10E87">
          <w:rPr>
            <w:webHidden/>
          </w:rPr>
          <w:instrText xml:space="preserve"> PAGEREF _Toc499543784 \h </w:instrText>
        </w:r>
        <w:r w:rsidR="00D10E87">
          <w:rPr>
            <w:webHidden/>
          </w:rPr>
        </w:r>
        <w:r w:rsidR="00D10E87">
          <w:rPr>
            <w:webHidden/>
          </w:rPr>
          <w:fldChar w:fldCharType="separate"/>
        </w:r>
        <w:r w:rsidR="00D10E87">
          <w:rPr>
            <w:webHidden/>
          </w:rPr>
          <w:t>49</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85" w:history="1">
        <w:r w:rsidR="00D10E87" w:rsidRPr="00771B12">
          <w:rPr>
            <w:rStyle w:val="Hyperlink"/>
          </w:rPr>
          <w:t>6.1.</w:t>
        </w:r>
        <w:r w:rsidR="00D10E87">
          <w:rPr>
            <w:rFonts w:asciiTheme="minorHAnsi" w:eastAsiaTheme="minorEastAsia" w:hAnsiTheme="minorHAnsi" w:cstheme="minorBidi"/>
          </w:rPr>
          <w:tab/>
        </w:r>
        <w:r w:rsidR="00D10E87" w:rsidRPr="00771B12">
          <w:rPr>
            <w:rStyle w:val="Hyperlink"/>
          </w:rPr>
          <w:t>Selecting a Review Type</w:t>
        </w:r>
        <w:r w:rsidR="00D10E87">
          <w:rPr>
            <w:webHidden/>
          </w:rPr>
          <w:tab/>
        </w:r>
        <w:r w:rsidR="00D10E87">
          <w:rPr>
            <w:webHidden/>
          </w:rPr>
          <w:fldChar w:fldCharType="begin"/>
        </w:r>
        <w:r w:rsidR="00D10E87">
          <w:rPr>
            <w:webHidden/>
          </w:rPr>
          <w:instrText xml:space="preserve"> PAGEREF _Toc499543785 \h </w:instrText>
        </w:r>
        <w:r w:rsidR="00D10E87">
          <w:rPr>
            <w:webHidden/>
          </w:rPr>
        </w:r>
        <w:r w:rsidR="00D10E87">
          <w:rPr>
            <w:webHidden/>
          </w:rPr>
          <w:fldChar w:fldCharType="separate"/>
        </w:r>
        <w:r w:rsidR="00D10E87">
          <w:rPr>
            <w:webHidden/>
          </w:rPr>
          <w:t>51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86" w:history="1">
        <w:r w:rsidR="00D10E87" w:rsidRPr="00771B12">
          <w:rPr>
            <w:rStyle w:val="Hyperlink"/>
          </w:rPr>
          <w:t>6.2.</w:t>
        </w:r>
        <w:r w:rsidR="00D10E87">
          <w:rPr>
            <w:rFonts w:asciiTheme="minorHAnsi" w:eastAsiaTheme="minorEastAsia" w:hAnsiTheme="minorHAnsi" w:cstheme="minorBidi"/>
          </w:rPr>
          <w:tab/>
        </w:r>
        <w:r w:rsidR="00D10E87" w:rsidRPr="00771B12">
          <w:rPr>
            <w:rStyle w:val="Hyperlink"/>
          </w:rPr>
          <w:t>CERMe Help, Navigation and Font Size</w:t>
        </w:r>
        <w:r w:rsidR="00D10E87">
          <w:rPr>
            <w:webHidden/>
          </w:rPr>
          <w:tab/>
        </w:r>
        <w:r w:rsidR="00D10E87">
          <w:rPr>
            <w:webHidden/>
          </w:rPr>
          <w:fldChar w:fldCharType="begin"/>
        </w:r>
        <w:r w:rsidR="00D10E87">
          <w:rPr>
            <w:webHidden/>
          </w:rPr>
          <w:instrText xml:space="preserve"> PAGEREF _Toc499543786 \h </w:instrText>
        </w:r>
        <w:r w:rsidR="00D10E87">
          <w:rPr>
            <w:webHidden/>
          </w:rPr>
        </w:r>
        <w:r w:rsidR="00D10E87">
          <w:rPr>
            <w:webHidden/>
          </w:rPr>
          <w:fldChar w:fldCharType="separate"/>
        </w:r>
        <w:r w:rsidR="00D10E87">
          <w:rPr>
            <w:webHidden/>
          </w:rPr>
          <w:t>51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87" w:history="1">
        <w:r w:rsidR="00D10E87" w:rsidRPr="00771B12">
          <w:rPr>
            <w:rStyle w:val="Hyperlink"/>
            <w14:scene3d>
              <w14:camera w14:prst="orthographicFront"/>
              <w14:lightRig w14:rig="threePt" w14:dir="t">
                <w14:rot w14:lat="0" w14:lon="0" w14:rev="0"/>
              </w14:lightRig>
            </w14:scene3d>
          </w:rPr>
          <w:t>6.2.1.</w:t>
        </w:r>
        <w:r w:rsidR="00D10E87">
          <w:rPr>
            <w:rFonts w:asciiTheme="minorHAnsi" w:eastAsiaTheme="minorEastAsia" w:hAnsiTheme="minorHAnsi" w:cstheme="minorBidi"/>
          </w:rPr>
          <w:tab/>
        </w:r>
        <w:r w:rsidR="00D10E87" w:rsidRPr="00771B12">
          <w:rPr>
            <w:rStyle w:val="Hyperlink"/>
          </w:rPr>
          <w:t>Changing the Size of the Font</w:t>
        </w:r>
        <w:r w:rsidR="00D10E87">
          <w:rPr>
            <w:webHidden/>
          </w:rPr>
          <w:tab/>
        </w:r>
        <w:r w:rsidR="00D10E87">
          <w:rPr>
            <w:webHidden/>
          </w:rPr>
          <w:fldChar w:fldCharType="begin"/>
        </w:r>
        <w:r w:rsidR="00D10E87">
          <w:rPr>
            <w:webHidden/>
          </w:rPr>
          <w:instrText xml:space="preserve"> PAGEREF _Toc499543787 \h </w:instrText>
        </w:r>
        <w:r w:rsidR="00D10E87">
          <w:rPr>
            <w:webHidden/>
          </w:rPr>
        </w:r>
        <w:r w:rsidR="00D10E87">
          <w:rPr>
            <w:webHidden/>
          </w:rPr>
          <w:fldChar w:fldCharType="separate"/>
        </w:r>
        <w:r w:rsidR="00D10E87">
          <w:rPr>
            <w:webHidden/>
          </w:rPr>
          <w:t>53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88" w:history="1">
        <w:r w:rsidR="00D10E87" w:rsidRPr="00771B12">
          <w:rPr>
            <w:rStyle w:val="Hyperlink"/>
          </w:rPr>
          <w:t>6.1.</w:t>
        </w:r>
        <w:r w:rsidR="00D10E87">
          <w:rPr>
            <w:rFonts w:asciiTheme="minorHAnsi" w:eastAsiaTheme="minorEastAsia" w:hAnsiTheme="minorHAnsi" w:cstheme="minorBidi"/>
          </w:rPr>
          <w:tab/>
        </w:r>
        <w:r w:rsidR="00D10E87" w:rsidRPr="00771B12">
          <w:rPr>
            <w:rStyle w:val="Hyperlink"/>
          </w:rPr>
          <w:t>Selecting the Product, Category and Subsets</w:t>
        </w:r>
        <w:r w:rsidR="00D10E87">
          <w:rPr>
            <w:webHidden/>
          </w:rPr>
          <w:tab/>
        </w:r>
        <w:r w:rsidR="00D10E87">
          <w:rPr>
            <w:webHidden/>
          </w:rPr>
          <w:fldChar w:fldCharType="begin"/>
        </w:r>
        <w:r w:rsidR="00D10E87">
          <w:rPr>
            <w:webHidden/>
          </w:rPr>
          <w:instrText xml:space="preserve"> PAGEREF _Toc499543788 \h </w:instrText>
        </w:r>
        <w:r w:rsidR="00D10E87">
          <w:rPr>
            <w:webHidden/>
          </w:rPr>
        </w:r>
        <w:r w:rsidR="00D10E87">
          <w:rPr>
            <w:webHidden/>
          </w:rPr>
          <w:fldChar w:fldCharType="separate"/>
        </w:r>
        <w:r w:rsidR="00D10E87">
          <w:rPr>
            <w:webHidden/>
          </w:rPr>
          <w:t>54</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92" w:history="1">
        <w:r w:rsidR="00D10E87" w:rsidRPr="00771B12">
          <w:rPr>
            <w:rStyle w:val="Hyperlink"/>
            <w14:scene3d>
              <w14:camera w14:prst="orthographicFront"/>
              <w14:lightRig w14:rig="threePt" w14:dir="t">
                <w14:rot w14:lat="0" w14:lon="0" w14:rev="0"/>
              </w14:lightRig>
            </w14:scene3d>
          </w:rPr>
          <w:t>6.1.1.</w:t>
        </w:r>
        <w:r w:rsidR="00D10E87">
          <w:rPr>
            <w:rFonts w:asciiTheme="minorHAnsi" w:eastAsiaTheme="minorEastAsia" w:hAnsiTheme="minorHAnsi" w:cstheme="minorBidi"/>
          </w:rPr>
          <w:tab/>
        </w:r>
        <w:r w:rsidR="00D10E87" w:rsidRPr="00771B12">
          <w:rPr>
            <w:rStyle w:val="Hyperlink"/>
          </w:rPr>
          <w:t>Finding Subsets</w:t>
        </w:r>
        <w:r w:rsidR="00D10E87">
          <w:rPr>
            <w:webHidden/>
          </w:rPr>
          <w:tab/>
        </w:r>
        <w:r w:rsidR="00D10E87">
          <w:rPr>
            <w:webHidden/>
          </w:rPr>
          <w:fldChar w:fldCharType="begin"/>
        </w:r>
        <w:r w:rsidR="00D10E87">
          <w:rPr>
            <w:webHidden/>
          </w:rPr>
          <w:instrText xml:space="preserve"> PAGEREF _Toc499543792 \h </w:instrText>
        </w:r>
        <w:r w:rsidR="00D10E87">
          <w:rPr>
            <w:webHidden/>
          </w:rPr>
        </w:r>
        <w:r w:rsidR="00D10E87">
          <w:rPr>
            <w:webHidden/>
          </w:rPr>
          <w:fldChar w:fldCharType="separate"/>
        </w:r>
        <w:r w:rsidR="00D10E87">
          <w:rPr>
            <w:webHidden/>
          </w:rPr>
          <w:t>55</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93" w:history="1">
        <w:r w:rsidR="00D10E87" w:rsidRPr="00771B12">
          <w:rPr>
            <w:rStyle w:val="Hyperlink"/>
            <w14:scene3d>
              <w14:camera w14:prst="orthographicFront"/>
              <w14:lightRig w14:rig="threePt" w14:dir="t">
                <w14:rot w14:lat="0" w14:lon="0" w14:rev="0"/>
              </w14:lightRig>
            </w14:scene3d>
          </w:rPr>
          <w:t>6.1.2.</w:t>
        </w:r>
        <w:r w:rsidR="00D10E87">
          <w:rPr>
            <w:rFonts w:asciiTheme="minorHAnsi" w:eastAsiaTheme="minorEastAsia" w:hAnsiTheme="minorHAnsi" w:cstheme="minorBidi"/>
          </w:rPr>
          <w:tab/>
        </w:r>
        <w:r w:rsidR="00D10E87" w:rsidRPr="00771B12">
          <w:rPr>
            <w:rStyle w:val="Hyperlink"/>
          </w:rPr>
          <w:t>Changing a Subset Selection</w:t>
        </w:r>
        <w:r w:rsidR="00D10E87">
          <w:rPr>
            <w:webHidden/>
          </w:rPr>
          <w:tab/>
        </w:r>
        <w:r w:rsidR="00D10E87">
          <w:rPr>
            <w:webHidden/>
          </w:rPr>
          <w:fldChar w:fldCharType="begin"/>
        </w:r>
        <w:r w:rsidR="00D10E87">
          <w:rPr>
            <w:webHidden/>
          </w:rPr>
          <w:instrText xml:space="preserve"> PAGEREF _Toc499543793 \h </w:instrText>
        </w:r>
        <w:r w:rsidR="00D10E87">
          <w:rPr>
            <w:webHidden/>
          </w:rPr>
        </w:r>
        <w:r w:rsidR="00D10E87">
          <w:rPr>
            <w:webHidden/>
          </w:rPr>
          <w:fldChar w:fldCharType="separate"/>
        </w:r>
        <w:r w:rsidR="00D10E87">
          <w:rPr>
            <w:webHidden/>
          </w:rPr>
          <w:t>55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94" w:history="1">
        <w:r w:rsidR="00D10E87" w:rsidRPr="00771B12">
          <w:rPr>
            <w:rStyle w:val="Hyperlink"/>
          </w:rPr>
          <w:t>6.2.</w:t>
        </w:r>
        <w:r w:rsidR="00D10E87">
          <w:rPr>
            <w:rFonts w:asciiTheme="minorHAnsi" w:eastAsiaTheme="minorEastAsia" w:hAnsiTheme="minorHAnsi" w:cstheme="minorBidi"/>
          </w:rPr>
          <w:tab/>
        </w:r>
        <w:r w:rsidR="00D10E87" w:rsidRPr="00771B12">
          <w:rPr>
            <w:rStyle w:val="Hyperlink"/>
          </w:rPr>
          <w:t>Keyword/Medical Code Search and Instruction Notes</w:t>
        </w:r>
        <w:r w:rsidR="00D10E87">
          <w:rPr>
            <w:webHidden/>
          </w:rPr>
          <w:tab/>
        </w:r>
        <w:r w:rsidR="00D10E87">
          <w:rPr>
            <w:webHidden/>
          </w:rPr>
          <w:fldChar w:fldCharType="begin"/>
        </w:r>
        <w:r w:rsidR="00D10E87">
          <w:rPr>
            <w:webHidden/>
          </w:rPr>
          <w:instrText xml:space="preserve"> PAGEREF _Toc499543794 \h </w:instrText>
        </w:r>
        <w:r w:rsidR="00D10E87">
          <w:rPr>
            <w:webHidden/>
          </w:rPr>
        </w:r>
        <w:r w:rsidR="00D10E87">
          <w:rPr>
            <w:webHidden/>
          </w:rPr>
          <w:fldChar w:fldCharType="separate"/>
        </w:r>
        <w:r w:rsidR="00D10E87">
          <w:rPr>
            <w:webHidden/>
          </w:rPr>
          <w:t>58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95" w:history="1">
        <w:r w:rsidR="00D10E87" w:rsidRPr="00771B12">
          <w:rPr>
            <w:rStyle w:val="Hyperlink"/>
            <w14:scene3d>
              <w14:camera w14:prst="orthographicFront"/>
              <w14:lightRig w14:rig="threePt" w14:dir="t">
                <w14:rot w14:lat="0" w14:lon="0" w14:rev="0"/>
              </w14:lightRig>
            </w14:scene3d>
          </w:rPr>
          <w:t>6.2.1.</w:t>
        </w:r>
        <w:r w:rsidR="00D10E87">
          <w:rPr>
            <w:rFonts w:asciiTheme="minorHAnsi" w:eastAsiaTheme="minorEastAsia" w:hAnsiTheme="minorHAnsi" w:cstheme="minorBidi"/>
          </w:rPr>
          <w:tab/>
        </w:r>
        <w:r w:rsidR="00D10E87" w:rsidRPr="00771B12">
          <w:rPr>
            <w:rStyle w:val="Hyperlink"/>
          </w:rPr>
          <w:t>LOC Instruction Note</w:t>
        </w:r>
        <w:r w:rsidR="00D10E87">
          <w:rPr>
            <w:webHidden/>
          </w:rPr>
          <w:tab/>
        </w:r>
        <w:r w:rsidR="00D10E87">
          <w:rPr>
            <w:webHidden/>
          </w:rPr>
          <w:fldChar w:fldCharType="begin"/>
        </w:r>
        <w:r w:rsidR="00D10E87">
          <w:rPr>
            <w:webHidden/>
          </w:rPr>
          <w:instrText xml:space="preserve"> PAGEREF _Toc499543795 \h </w:instrText>
        </w:r>
        <w:r w:rsidR="00D10E87">
          <w:rPr>
            <w:webHidden/>
          </w:rPr>
        </w:r>
        <w:r w:rsidR="00D10E87">
          <w:rPr>
            <w:webHidden/>
          </w:rPr>
          <w:fldChar w:fldCharType="separate"/>
        </w:r>
        <w:r w:rsidR="00D10E87">
          <w:rPr>
            <w:webHidden/>
          </w:rPr>
          <w:t>61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96" w:history="1">
        <w:r w:rsidR="00D10E87" w:rsidRPr="00771B12">
          <w:rPr>
            <w:rStyle w:val="Hyperlink"/>
          </w:rPr>
          <w:t>6.3.</w:t>
        </w:r>
        <w:r w:rsidR="00D10E87">
          <w:rPr>
            <w:rFonts w:asciiTheme="minorHAnsi" w:eastAsiaTheme="minorEastAsia" w:hAnsiTheme="minorHAnsi" w:cstheme="minorBidi"/>
          </w:rPr>
          <w:tab/>
        </w:r>
        <w:r w:rsidR="00D10E87" w:rsidRPr="00771B12">
          <w:rPr>
            <w:rStyle w:val="Hyperlink"/>
          </w:rPr>
          <w:t>Criteria Organization</w:t>
        </w:r>
        <w:r w:rsidR="00D10E87">
          <w:rPr>
            <w:webHidden/>
          </w:rPr>
          <w:tab/>
        </w:r>
        <w:r w:rsidR="00D10E87">
          <w:rPr>
            <w:webHidden/>
          </w:rPr>
          <w:fldChar w:fldCharType="begin"/>
        </w:r>
        <w:r w:rsidR="00D10E87">
          <w:rPr>
            <w:webHidden/>
          </w:rPr>
          <w:instrText xml:space="preserve"> PAGEREF _Toc499543796 \h </w:instrText>
        </w:r>
        <w:r w:rsidR="00D10E87">
          <w:rPr>
            <w:webHidden/>
          </w:rPr>
        </w:r>
        <w:r w:rsidR="00D10E87">
          <w:rPr>
            <w:webHidden/>
          </w:rPr>
          <w:fldChar w:fldCharType="separate"/>
        </w:r>
        <w:r w:rsidR="00D10E87">
          <w:rPr>
            <w:webHidden/>
          </w:rPr>
          <w:t>61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97" w:history="1">
        <w:r w:rsidR="00D10E87" w:rsidRPr="00771B12">
          <w:rPr>
            <w:rStyle w:val="Hyperlink"/>
            <w14:scene3d>
              <w14:camera w14:prst="orthographicFront"/>
              <w14:lightRig w14:rig="threePt" w14:dir="t">
                <w14:rot w14:lat="0" w14:lon="0" w14:rev="0"/>
              </w14:lightRig>
            </w14:scene3d>
          </w:rPr>
          <w:t>6.3.1.</w:t>
        </w:r>
        <w:r w:rsidR="00D10E87">
          <w:rPr>
            <w:rFonts w:asciiTheme="minorHAnsi" w:eastAsiaTheme="minorEastAsia" w:hAnsiTheme="minorHAnsi" w:cstheme="minorBidi"/>
          </w:rPr>
          <w:tab/>
        </w:r>
        <w:r w:rsidR="00D10E87" w:rsidRPr="00771B12">
          <w:rPr>
            <w:rStyle w:val="Hyperlink"/>
          </w:rPr>
          <w:t>Menu of Review Days</w:t>
        </w:r>
        <w:r w:rsidR="00D10E87">
          <w:rPr>
            <w:webHidden/>
          </w:rPr>
          <w:tab/>
        </w:r>
        <w:r w:rsidR="00D10E87">
          <w:rPr>
            <w:webHidden/>
          </w:rPr>
          <w:fldChar w:fldCharType="begin"/>
        </w:r>
        <w:r w:rsidR="00D10E87">
          <w:rPr>
            <w:webHidden/>
          </w:rPr>
          <w:instrText xml:space="preserve"> PAGEREF _Toc499543797 \h </w:instrText>
        </w:r>
        <w:r w:rsidR="00D10E87">
          <w:rPr>
            <w:webHidden/>
          </w:rPr>
        </w:r>
        <w:r w:rsidR="00D10E87">
          <w:rPr>
            <w:webHidden/>
          </w:rPr>
          <w:fldChar w:fldCharType="separate"/>
        </w:r>
        <w:r w:rsidR="00D10E87">
          <w:rPr>
            <w:webHidden/>
          </w:rPr>
          <w:t>61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798" w:history="1">
        <w:r w:rsidR="00D10E87" w:rsidRPr="00771B12">
          <w:rPr>
            <w:rStyle w:val="Hyperlink"/>
          </w:rPr>
          <w:t>6.4.</w:t>
        </w:r>
        <w:r w:rsidR="00D10E87">
          <w:rPr>
            <w:rFonts w:asciiTheme="minorHAnsi" w:eastAsiaTheme="minorEastAsia" w:hAnsiTheme="minorHAnsi" w:cstheme="minorBidi"/>
          </w:rPr>
          <w:tab/>
        </w:r>
        <w:r w:rsidR="00D10E87" w:rsidRPr="00771B12">
          <w:rPr>
            <w:rStyle w:val="Hyperlink"/>
          </w:rPr>
          <w:t>Level of Care (LOC) Options: Acute Adult Product</w:t>
        </w:r>
        <w:r w:rsidR="00D10E87">
          <w:rPr>
            <w:webHidden/>
          </w:rPr>
          <w:tab/>
        </w:r>
        <w:r w:rsidR="00D10E87">
          <w:rPr>
            <w:webHidden/>
          </w:rPr>
          <w:fldChar w:fldCharType="begin"/>
        </w:r>
        <w:r w:rsidR="00D10E87">
          <w:rPr>
            <w:webHidden/>
          </w:rPr>
          <w:instrText xml:space="preserve"> PAGEREF _Toc499543798 \h </w:instrText>
        </w:r>
        <w:r w:rsidR="00D10E87">
          <w:rPr>
            <w:webHidden/>
          </w:rPr>
        </w:r>
        <w:r w:rsidR="00D10E87">
          <w:rPr>
            <w:webHidden/>
          </w:rPr>
          <w:fldChar w:fldCharType="separate"/>
        </w:r>
        <w:r w:rsidR="00D10E87">
          <w:rPr>
            <w:webHidden/>
          </w:rPr>
          <w:t>63</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799" w:history="1">
        <w:r w:rsidR="00D10E87" w:rsidRPr="00771B12">
          <w:rPr>
            <w:rStyle w:val="Hyperlink"/>
            <w14:scene3d>
              <w14:camera w14:prst="orthographicFront"/>
              <w14:lightRig w14:rig="threePt" w14:dir="t">
                <w14:rot w14:lat="0" w14:lon="0" w14:rev="0"/>
              </w14:lightRig>
            </w14:scene3d>
          </w:rPr>
          <w:t>6.4.1.</w:t>
        </w:r>
        <w:r w:rsidR="00D10E87">
          <w:rPr>
            <w:rFonts w:asciiTheme="minorHAnsi" w:eastAsiaTheme="minorEastAsia" w:hAnsiTheme="minorHAnsi" w:cstheme="minorBidi"/>
          </w:rPr>
          <w:tab/>
        </w:r>
        <w:r w:rsidR="00D10E87" w:rsidRPr="00771B12">
          <w:rPr>
            <w:rStyle w:val="Hyperlink"/>
          </w:rPr>
          <w:t>Criteria Met/ Not Met Indicator</w:t>
        </w:r>
        <w:r w:rsidR="00D10E87">
          <w:rPr>
            <w:webHidden/>
          </w:rPr>
          <w:tab/>
        </w:r>
        <w:r w:rsidR="00D10E87">
          <w:rPr>
            <w:webHidden/>
          </w:rPr>
          <w:fldChar w:fldCharType="begin"/>
        </w:r>
        <w:r w:rsidR="00D10E87">
          <w:rPr>
            <w:webHidden/>
          </w:rPr>
          <w:instrText xml:space="preserve"> PAGEREF _Toc499543799 \h </w:instrText>
        </w:r>
        <w:r w:rsidR="00D10E87">
          <w:rPr>
            <w:webHidden/>
          </w:rPr>
        </w:r>
        <w:r w:rsidR="00D10E87">
          <w:rPr>
            <w:webHidden/>
          </w:rPr>
          <w:fldChar w:fldCharType="separate"/>
        </w:r>
        <w:r w:rsidR="00D10E87">
          <w:rPr>
            <w:webHidden/>
          </w:rPr>
          <w:t>69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00" w:history="1">
        <w:r w:rsidR="00D10E87" w:rsidRPr="00771B12">
          <w:rPr>
            <w:rStyle w:val="Hyperlink"/>
            <w14:scene3d>
              <w14:camera w14:prst="orthographicFront"/>
              <w14:lightRig w14:rig="threePt" w14:dir="t">
                <w14:rot w14:lat="0" w14:lon="0" w14:rev="0"/>
              </w14:lightRig>
            </w14:scene3d>
          </w:rPr>
          <w:t>6.4.2.</w:t>
        </w:r>
        <w:r w:rsidR="00D10E87">
          <w:rPr>
            <w:rFonts w:asciiTheme="minorHAnsi" w:eastAsiaTheme="minorEastAsia" w:hAnsiTheme="minorHAnsi" w:cstheme="minorBidi"/>
          </w:rPr>
          <w:tab/>
        </w:r>
        <w:r w:rsidR="00D10E87" w:rsidRPr="00771B12">
          <w:rPr>
            <w:rStyle w:val="Hyperlink"/>
          </w:rPr>
          <w:t>Observation Met Indicator</w:t>
        </w:r>
        <w:r w:rsidR="00D10E87">
          <w:rPr>
            <w:webHidden/>
          </w:rPr>
          <w:tab/>
        </w:r>
        <w:r w:rsidR="00D10E87">
          <w:rPr>
            <w:webHidden/>
          </w:rPr>
          <w:fldChar w:fldCharType="begin"/>
        </w:r>
        <w:r w:rsidR="00D10E87">
          <w:rPr>
            <w:webHidden/>
          </w:rPr>
          <w:instrText xml:space="preserve"> PAGEREF _Toc499543800 \h </w:instrText>
        </w:r>
        <w:r w:rsidR="00D10E87">
          <w:rPr>
            <w:webHidden/>
          </w:rPr>
        </w:r>
        <w:r w:rsidR="00D10E87">
          <w:rPr>
            <w:webHidden/>
          </w:rPr>
          <w:fldChar w:fldCharType="separate"/>
        </w:r>
        <w:r w:rsidR="00D10E87">
          <w:rPr>
            <w:webHidden/>
          </w:rPr>
          <w:t>69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01" w:history="1">
        <w:r w:rsidR="00D10E87" w:rsidRPr="00771B12">
          <w:rPr>
            <w:rStyle w:val="Hyperlink"/>
            <w14:scene3d>
              <w14:camera w14:prst="orthographicFront"/>
              <w14:lightRig w14:rig="threePt" w14:dir="t">
                <w14:rot w14:lat="0" w14:lon="0" w14:rev="0"/>
              </w14:lightRig>
            </w14:scene3d>
          </w:rPr>
          <w:t>6.4.3.</w:t>
        </w:r>
        <w:r w:rsidR="00D10E87">
          <w:rPr>
            <w:rFonts w:asciiTheme="minorHAnsi" w:eastAsiaTheme="minorEastAsia" w:hAnsiTheme="minorHAnsi" w:cstheme="minorBidi"/>
          </w:rPr>
          <w:tab/>
        </w:r>
        <w:r w:rsidR="00D10E87" w:rsidRPr="00771B12">
          <w:rPr>
            <w:rStyle w:val="Hyperlink"/>
          </w:rPr>
          <w:t>Criteria Met Check Mark</w:t>
        </w:r>
        <w:r w:rsidR="00D10E87">
          <w:rPr>
            <w:webHidden/>
          </w:rPr>
          <w:tab/>
        </w:r>
        <w:r w:rsidR="00D10E87">
          <w:rPr>
            <w:webHidden/>
          </w:rPr>
          <w:fldChar w:fldCharType="begin"/>
        </w:r>
        <w:r w:rsidR="00D10E87">
          <w:rPr>
            <w:webHidden/>
          </w:rPr>
          <w:instrText xml:space="preserve"> PAGEREF _Toc499543801 \h </w:instrText>
        </w:r>
        <w:r w:rsidR="00D10E87">
          <w:rPr>
            <w:webHidden/>
          </w:rPr>
        </w:r>
        <w:r w:rsidR="00D10E87">
          <w:rPr>
            <w:webHidden/>
          </w:rPr>
          <w:fldChar w:fldCharType="separate"/>
        </w:r>
        <w:r w:rsidR="00D10E87">
          <w:rPr>
            <w:webHidden/>
          </w:rPr>
          <w:t>69</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02" w:history="1">
        <w:r w:rsidR="00D10E87" w:rsidRPr="00771B12">
          <w:rPr>
            <w:rStyle w:val="Hyperlink"/>
          </w:rPr>
          <w:t>6.5.</w:t>
        </w:r>
        <w:r w:rsidR="00D10E87">
          <w:rPr>
            <w:rFonts w:asciiTheme="minorHAnsi" w:eastAsiaTheme="minorEastAsia" w:hAnsiTheme="minorHAnsi" w:cstheme="minorBidi"/>
          </w:rPr>
          <w:tab/>
        </w:r>
        <w:r w:rsidR="00D10E87" w:rsidRPr="00771B12">
          <w:rPr>
            <w:rStyle w:val="Hyperlink"/>
          </w:rPr>
          <w:t>Working with InterQual</w:t>
        </w:r>
        <w:r w:rsidR="00D10E87" w:rsidRPr="00771B12">
          <w:rPr>
            <w:rStyle w:val="Hyperlink"/>
            <w:vertAlign w:val="superscript"/>
          </w:rPr>
          <w:t>®</w:t>
        </w:r>
        <w:r w:rsidR="00D10E87" w:rsidRPr="00771B12">
          <w:rPr>
            <w:rStyle w:val="Hyperlink"/>
          </w:rPr>
          <w:t xml:space="preserve"> Notes</w:t>
        </w:r>
        <w:r w:rsidR="00D10E87">
          <w:rPr>
            <w:webHidden/>
          </w:rPr>
          <w:tab/>
        </w:r>
        <w:r w:rsidR="00D10E87">
          <w:rPr>
            <w:webHidden/>
          </w:rPr>
          <w:fldChar w:fldCharType="begin"/>
        </w:r>
        <w:r w:rsidR="00D10E87">
          <w:rPr>
            <w:webHidden/>
          </w:rPr>
          <w:instrText xml:space="preserve"> PAGEREF _Toc499543802 \h </w:instrText>
        </w:r>
        <w:r w:rsidR="00D10E87">
          <w:rPr>
            <w:webHidden/>
          </w:rPr>
        </w:r>
        <w:r w:rsidR="00D10E87">
          <w:rPr>
            <w:webHidden/>
          </w:rPr>
          <w:fldChar w:fldCharType="separate"/>
        </w:r>
        <w:r w:rsidR="00D10E87">
          <w:rPr>
            <w:webHidden/>
          </w:rPr>
          <w:t>71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03" w:history="1">
        <w:r w:rsidR="00D10E87" w:rsidRPr="00771B12">
          <w:rPr>
            <w:rStyle w:val="Hyperlink"/>
            <w14:scene3d>
              <w14:camera w14:prst="orthographicFront"/>
              <w14:lightRig w14:rig="threePt" w14:dir="t">
                <w14:rot w14:lat="0" w14:lon="0" w14:rev="0"/>
              </w14:lightRig>
            </w14:scene3d>
          </w:rPr>
          <w:t>6.5.1.</w:t>
        </w:r>
        <w:r w:rsidR="00D10E87">
          <w:rPr>
            <w:rFonts w:asciiTheme="minorHAnsi" w:eastAsiaTheme="minorEastAsia" w:hAnsiTheme="minorHAnsi" w:cstheme="minorBidi"/>
          </w:rPr>
          <w:tab/>
        </w:r>
        <w:r w:rsidR="00D10E87" w:rsidRPr="00771B12">
          <w:rPr>
            <w:rStyle w:val="Hyperlink"/>
          </w:rPr>
          <w:t>Viewing Notes</w:t>
        </w:r>
        <w:r w:rsidR="00D10E87">
          <w:rPr>
            <w:webHidden/>
          </w:rPr>
          <w:tab/>
        </w:r>
        <w:r w:rsidR="00D10E87">
          <w:rPr>
            <w:webHidden/>
          </w:rPr>
          <w:fldChar w:fldCharType="begin"/>
        </w:r>
        <w:r w:rsidR="00D10E87">
          <w:rPr>
            <w:webHidden/>
          </w:rPr>
          <w:instrText xml:space="preserve"> PAGEREF _Toc499543803 \h </w:instrText>
        </w:r>
        <w:r w:rsidR="00D10E87">
          <w:rPr>
            <w:webHidden/>
          </w:rPr>
        </w:r>
        <w:r w:rsidR="00D10E87">
          <w:rPr>
            <w:webHidden/>
          </w:rPr>
          <w:fldChar w:fldCharType="separate"/>
        </w:r>
        <w:r w:rsidR="00D10E87">
          <w:rPr>
            <w:webHidden/>
          </w:rPr>
          <w:t>72</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04" w:history="1">
        <w:r w:rsidR="00D10E87" w:rsidRPr="00771B12">
          <w:rPr>
            <w:rStyle w:val="Hyperlink"/>
            <w14:scene3d>
              <w14:camera w14:prst="orthographicFront"/>
              <w14:lightRig w14:rig="threePt" w14:dir="t">
                <w14:rot w14:lat="0" w14:lon="0" w14:rev="0"/>
              </w14:lightRig>
            </w14:scene3d>
          </w:rPr>
          <w:t>6.5.2.</w:t>
        </w:r>
        <w:r w:rsidR="00D10E87">
          <w:rPr>
            <w:rFonts w:asciiTheme="minorHAnsi" w:eastAsiaTheme="minorEastAsia" w:hAnsiTheme="minorHAnsi" w:cstheme="minorBidi"/>
          </w:rPr>
          <w:tab/>
        </w:r>
        <w:r w:rsidR="00D10E87" w:rsidRPr="00771B12">
          <w:rPr>
            <w:rStyle w:val="Hyperlink"/>
          </w:rPr>
          <w:t>Criteria Information Notes</w:t>
        </w:r>
        <w:r w:rsidR="00D10E87">
          <w:rPr>
            <w:webHidden/>
          </w:rPr>
          <w:tab/>
        </w:r>
        <w:r w:rsidR="00D10E87">
          <w:rPr>
            <w:webHidden/>
          </w:rPr>
          <w:fldChar w:fldCharType="begin"/>
        </w:r>
        <w:r w:rsidR="00D10E87">
          <w:rPr>
            <w:webHidden/>
          </w:rPr>
          <w:instrText xml:space="preserve"> PAGEREF _Toc499543804 \h </w:instrText>
        </w:r>
        <w:r w:rsidR="00D10E87">
          <w:rPr>
            <w:webHidden/>
          </w:rPr>
        </w:r>
        <w:r w:rsidR="00D10E87">
          <w:rPr>
            <w:webHidden/>
          </w:rPr>
          <w:fldChar w:fldCharType="separate"/>
        </w:r>
        <w:r w:rsidR="00D10E87">
          <w:rPr>
            <w:webHidden/>
          </w:rPr>
          <w:t>73</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05" w:history="1">
        <w:r w:rsidR="00D10E87" w:rsidRPr="00446A37">
          <w:rPr>
            <w:rStyle w:val="Hyperlink"/>
            <w14:scene3d>
              <w14:camera w14:prst="orthographicFront"/>
              <w14:lightRig w14:rig="threePt" w14:dir="t">
                <w14:rot w14:lat="0" w14:lon="0" w14:rev="0"/>
              </w14:lightRig>
            </w14:scene3d>
          </w:rPr>
          <w:t>6.5.3.</w:t>
        </w:r>
        <w:r w:rsidR="00D10E87" w:rsidRPr="00A72E37">
          <w:rPr>
            <w:rFonts w:asciiTheme="minorHAnsi" w:eastAsiaTheme="minorEastAsia" w:hAnsiTheme="minorHAnsi" w:cstheme="minorBidi"/>
          </w:rPr>
          <w:tab/>
        </w:r>
        <w:r w:rsidR="00D10E87" w:rsidRPr="00446A37">
          <w:rPr>
            <w:rStyle w:val="Hyperlink"/>
          </w:rPr>
          <w:t>Care Management Information Note Field</w:t>
        </w:r>
        <w:r w:rsidR="00D10E87">
          <w:rPr>
            <w:webHidden/>
          </w:rPr>
          <w:tab/>
        </w:r>
        <w:r w:rsidR="00D10E87">
          <w:rPr>
            <w:webHidden/>
          </w:rPr>
          <w:fldChar w:fldCharType="begin"/>
        </w:r>
        <w:r w:rsidR="00D10E87">
          <w:rPr>
            <w:webHidden/>
          </w:rPr>
          <w:instrText xml:space="preserve"> PAGEREF _Toc499543805 \h </w:instrText>
        </w:r>
        <w:r w:rsidR="00D10E87">
          <w:rPr>
            <w:webHidden/>
          </w:rPr>
        </w:r>
        <w:r w:rsidR="00D10E87">
          <w:rPr>
            <w:webHidden/>
          </w:rPr>
          <w:fldChar w:fldCharType="separate"/>
        </w:r>
        <w:r w:rsidR="00D10E87">
          <w:rPr>
            <w:webHidden/>
          </w:rPr>
          <w:t>73</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06" w:history="1">
        <w:r w:rsidR="00D10E87" w:rsidRPr="00771B12">
          <w:rPr>
            <w:rStyle w:val="Hyperlink"/>
            <w14:scene3d>
              <w14:camera w14:prst="orthographicFront"/>
              <w14:lightRig w14:rig="threePt" w14:dir="t">
                <w14:rot w14:lat="0" w14:lon="0" w14:rev="0"/>
              </w14:lightRig>
            </w14:scene3d>
          </w:rPr>
          <w:t>6.5.4.</w:t>
        </w:r>
        <w:r w:rsidR="00D10E87">
          <w:rPr>
            <w:rFonts w:asciiTheme="minorHAnsi" w:eastAsiaTheme="minorEastAsia" w:hAnsiTheme="minorHAnsi" w:cstheme="minorBidi"/>
          </w:rPr>
          <w:tab/>
        </w:r>
        <w:r w:rsidR="00D10E87" w:rsidRPr="00771B12">
          <w:rPr>
            <w:rStyle w:val="Hyperlink"/>
          </w:rPr>
          <w:t>Transition Plan Notes</w:t>
        </w:r>
        <w:r w:rsidR="00D10E87">
          <w:rPr>
            <w:webHidden/>
          </w:rPr>
          <w:tab/>
        </w:r>
        <w:r w:rsidR="00D10E87">
          <w:rPr>
            <w:webHidden/>
          </w:rPr>
          <w:fldChar w:fldCharType="begin"/>
        </w:r>
        <w:r w:rsidR="00D10E87">
          <w:rPr>
            <w:webHidden/>
          </w:rPr>
          <w:instrText xml:space="preserve"> PAGEREF _Toc499543806 \h </w:instrText>
        </w:r>
        <w:r w:rsidR="00D10E87">
          <w:rPr>
            <w:webHidden/>
          </w:rPr>
        </w:r>
        <w:r w:rsidR="00D10E87">
          <w:rPr>
            <w:webHidden/>
          </w:rPr>
          <w:fldChar w:fldCharType="separate"/>
        </w:r>
        <w:r w:rsidR="00D10E87">
          <w:rPr>
            <w:webHidden/>
          </w:rPr>
          <w:t>75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07" w:history="1">
        <w:r w:rsidR="00D10E87" w:rsidRPr="00771B12">
          <w:rPr>
            <w:rStyle w:val="Hyperlink"/>
          </w:rPr>
          <w:t>6.6.</w:t>
        </w:r>
        <w:r w:rsidR="00D10E87">
          <w:rPr>
            <w:rFonts w:asciiTheme="minorHAnsi" w:eastAsiaTheme="minorEastAsia" w:hAnsiTheme="minorHAnsi" w:cstheme="minorBidi"/>
          </w:rPr>
          <w:tab/>
        </w:r>
        <w:r w:rsidR="00D10E87" w:rsidRPr="00771B12">
          <w:rPr>
            <w:rStyle w:val="Hyperlink"/>
          </w:rPr>
          <w:t>Create a Review with CERMe</w:t>
        </w:r>
        <w:r w:rsidR="00D10E87">
          <w:rPr>
            <w:webHidden/>
          </w:rPr>
          <w:tab/>
        </w:r>
        <w:r w:rsidR="00D10E87">
          <w:rPr>
            <w:webHidden/>
          </w:rPr>
          <w:fldChar w:fldCharType="begin"/>
        </w:r>
        <w:r w:rsidR="00D10E87">
          <w:rPr>
            <w:webHidden/>
          </w:rPr>
          <w:instrText xml:space="preserve"> PAGEREF _Toc499543807 \h </w:instrText>
        </w:r>
        <w:r w:rsidR="00D10E87">
          <w:rPr>
            <w:webHidden/>
          </w:rPr>
        </w:r>
        <w:r w:rsidR="00D10E87">
          <w:rPr>
            <w:webHidden/>
          </w:rPr>
          <w:fldChar w:fldCharType="separate"/>
        </w:r>
        <w:r w:rsidR="00D10E87">
          <w:rPr>
            <w:webHidden/>
          </w:rPr>
          <w:t>75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08" w:history="1">
        <w:r w:rsidR="00D10E87" w:rsidRPr="00771B12">
          <w:rPr>
            <w:rStyle w:val="Hyperlink"/>
          </w:rPr>
          <w:t>6.7.</w:t>
        </w:r>
        <w:r w:rsidR="00D10E87">
          <w:rPr>
            <w:rFonts w:asciiTheme="minorHAnsi" w:eastAsiaTheme="minorEastAsia" w:hAnsiTheme="minorHAnsi" w:cstheme="minorBidi"/>
          </w:rPr>
          <w:tab/>
        </w:r>
        <w:r w:rsidR="00D10E87" w:rsidRPr="00771B12">
          <w:rPr>
            <w:rStyle w:val="Hyperlink"/>
          </w:rPr>
          <w:t>Create a Review with CERMe</w:t>
        </w:r>
        <w:r w:rsidR="00D10E87">
          <w:rPr>
            <w:webHidden/>
          </w:rPr>
          <w:tab/>
        </w:r>
        <w:r w:rsidR="00D10E87">
          <w:rPr>
            <w:webHidden/>
          </w:rPr>
          <w:fldChar w:fldCharType="begin"/>
        </w:r>
        <w:r w:rsidR="00D10E87">
          <w:rPr>
            <w:webHidden/>
          </w:rPr>
          <w:instrText xml:space="preserve"> PAGEREF _Toc499543808 \h </w:instrText>
        </w:r>
        <w:r w:rsidR="00D10E87">
          <w:rPr>
            <w:webHidden/>
          </w:rPr>
        </w:r>
        <w:r w:rsidR="00D10E87">
          <w:rPr>
            <w:webHidden/>
          </w:rPr>
          <w:fldChar w:fldCharType="separate"/>
        </w:r>
        <w:r w:rsidR="00D10E87">
          <w:rPr>
            <w:webHidden/>
          </w:rPr>
          <w:t>78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10" w:history="1">
        <w:r w:rsidR="00D10E87" w:rsidRPr="00771B12">
          <w:rPr>
            <w:rStyle w:val="Hyperlink"/>
            <w14:scene3d>
              <w14:camera w14:prst="orthographicFront"/>
              <w14:lightRig w14:rig="threePt" w14:dir="t">
                <w14:rot w14:lat="0" w14:lon="0" w14:rev="0"/>
              </w14:lightRig>
            </w14:scene3d>
          </w:rPr>
          <w:t>6.7.1.</w:t>
        </w:r>
        <w:r w:rsidR="00D10E87">
          <w:rPr>
            <w:rFonts w:asciiTheme="minorHAnsi" w:eastAsiaTheme="minorEastAsia" w:hAnsiTheme="minorHAnsi" w:cstheme="minorBidi"/>
          </w:rPr>
          <w:tab/>
        </w:r>
        <w:r w:rsidR="00D10E87" w:rsidRPr="00771B12">
          <w:rPr>
            <w:rStyle w:val="Hyperlink"/>
          </w:rPr>
          <w:t>Continue Primary Review Button</w:t>
        </w:r>
        <w:r w:rsidR="00D10E87">
          <w:rPr>
            <w:webHidden/>
          </w:rPr>
          <w:tab/>
        </w:r>
        <w:r w:rsidR="00D10E87">
          <w:rPr>
            <w:webHidden/>
          </w:rPr>
          <w:fldChar w:fldCharType="begin"/>
        </w:r>
        <w:r w:rsidR="00D10E87">
          <w:rPr>
            <w:webHidden/>
          </w:rPr>
          <w:instrText xml:space="preserve"> PAGEREF _Toc499543810 \h </w:instrText>
        </w:r>
        <w:r w:rsidR="00D10E87">
          <w:rPr>
            <w:webHidden/>
          </w:rPr>
        </w:r>
        <w:r w:rsidR="00D10E87">
          <w:rPr>
            <w:webHidden/>
          </w:rPr>
          <w:fldChar w:fldCharType="separate"/>
        </w:r>
        <w:r w:rsidR="00D10E87">
          <w:rPr>
            <w:webHidden/>
          </w:rPr>
          <w:t>79</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11" w:history="1">
        <w:r w:rsidR="00D10E87" w:rsidRPr="00771B12">
          <w:rPr>
            <w:rStyle w:val="Hyperlink"/>
          </w:rPr>
          <w:t>6.8.</w:t>
        </w:r>
        <w:r w:rsidR="00D10E87">
          <w:rPr>
            <w:rFonts w:asciiTheme="minorHAnsi" w:eastAsiaTheme="minorEastAsia" w:hAnsiTheme="minorHAnsi" w:cstheme="minorBidi"/>
          </w:rPr>
          <w:tab/>
        </w:r>
        <w:r w:rsidR="00D10E87" w:rsidRPr="00771B12">
          <w:rPr>
            <w:rStyle w:val="Hyperlink"/>
          </w:rPr>
          <w:t>Additional Features in CERMe</w:t>
        </w:r>
        <w:r w:rsidR="00D10E87">
          <w:rPr>
            <w:webHidden/>
          </w:rPr>
          <w:tab/>
        </w:r>
        <w:r w:rsidR="00D10E87">
          <w:rPr>
            <w:webHidden/>
          </w:rPr>
          <w:fldChar w:fldCharType="begin"/>
        </w:r>
        <w:r w:rsidR="00D10E87">
          <w:rPr>
            <w:webHidden/>
          </w:rPr>
          <w:instrText xml:space="preserve"> PAGEREF _Toc499543811 \h </w:instrText>
        </w:r>
        <w:r w:rsidR="00D10E87">
          <w:rPr>
            <w:webHidden/>
          </w:rPr>
        </w:r>
        <w:r w:rsidR="00D10E87">
          <w:rPr>
            <w:webHidden/>
          </w:rPr>
          <w:fldChar w:fldCharType="separate"/>
        </w:r>
        <w:r w:rsidR="00D10E87">
          <w:rPr>
            <w:webHidden/>
          </w:rPr>
          <w:t>79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12" w:history="1">
        <w:r w:rsidR="00D10E87" w:rsidRPr="00771B12">
          <w:rPr>
            <w:rStyle w:val="Hyperlink"/>
            <w14:scene3d>
              <w14:camera w14:prst="orthographicFront"/>
              <w14:lightRig w14:rig="threePt" w14:dir="t">
                <w14:rot w14:lat="0" w14:lon="0" w14:rev="0"/>
              </w14:lightRig>
            </w14:scene3d>
          </w:rPr>
          <w:t>6.8.1.</w:t>
        </w:r>
        <w:r w:rsidR="00D10E87">
          <w:rPr>
            <w:rFonts w:asciiTheme="minorHAnsi" w:eastAsiaTheme="minorEastAsia" w:hAnsiTheme="minorHAnsi" w:cstheme="minorBidi"/>
          </w:rPr>
          <w:tab/>
        </w:r>
        <w:r w:rsidR="00D10E87" w:rsidRPr="00771B12">
          <w:rPr>
            <w:rStyle w:val="Hyperlink"/>
          </w:rPr>
          <w:t>Printing a Review Summary</w:t>
        </w:r>
        <w:r w:rsidR="00D10E87">
          <w:rPr>
            <w:webHidden/>
          </w:rPr>
          <w:tab/>
        </w:r>
        <w:r w:rsidR="00D10E87">
          <w:rPr>
            <w:webHidden/>
          </w:rPr>
          <w:fldChar w:fldCharType="begin"/>
        </w:r>
        <w:r w:rsidR="00D10E87">
          <w:rPr>
            <w:webHidden/>
          </w:rPr>
          <w:instrText xml:space="preserve"> PAGEREF _Toc499543812 \h </w:instrText>
        </w:r>
        <w:r w:rsidR="00D10E87">
          <w:rPr>
            <w:webHidden/>
          </w:rPr>
        </w:r>
        <w:r w:rsidR="00D10E87">
          <w:rPr>
            <w:webHidden/>
          </w:rPr>
          <w:fldChar w:fldCharType="separate"/>
        </w:r>
        <w:r w:rsidR="00D10E87">
          <w:rPr>
            <w:webHidden/>
          </w:rPr>
          <w:t>80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13" w:history="1">
        <w:r w:rsidR="00D10E87" w:rsidRPr="00771B12">
          <w:rPr>
            <w:rStyle w:val="Hyperlink"/>
            <w14:scene3d>
              <w14:camera w14:prst="orthographicFront"/>
              <w14:lightRig w14:rig="threePt" w14:dir="t">
                <w14:rot w14:lat="0" w14:lon="0" w14:rev="0"/>
              </w14:lightRig>
            </w14:scene3d>
          </w:rPr>
          <w:t>6.8.2.</w:t>
        </w:r>
        <w:r w:rsidR="00D10E87">
          <w:rPr>
            <w:rFonts w:asciiTheme="minorHAnsi" w:eastAsiaTheme="minorEastAsia" w:hAnsiTheme="minorHAnsi" w:cstheme="minorBidi"/>
          </w:rPr>
          <w:tab/>
        </w:r>
        <w:r w:rsidR="00D10E87" w:rsidRPr="00771B12">
          <w:rPr>
            <w:rStyle w:val="Hyperlink"/>
          </w:rPr>
          <w:t>Export</w:t>
        </w:r>
        <w:r w:rsidR="00D10E87">
          <w:rPr>
            <w:webHidden/>
          </w:rPr>
          <w:tab/>
        </w:r>
        <w:r w:rsidR="00D10E87">
          <w:rPr>
            <w:webHidden/>
          </w:rPr>
          <w:fldChar w:fldCharType="begin"/>
        </w:r>
        <w:r w:rsidR="00D10E87">
          <w:rPr>
            <w:webHidden/>
          </w:rPr>
          <w:instrText xml:space="preserve"> PAGEREF _Toc499543813 \h </w:instrText>
        </w:r>
        <w:r w:rsidR="00D10E87">
          <w:rPr>
            <w:webHidden/>
          </w:rPr>
        </w:r>
        <w:r w:rsidR="00D10E87">
          <w:rPr>
            <w:webHidden/>
          </w:rPr>
          <w:fldChar w:fldCharType="separate"/>
        </w:r>
        <w:r w:rsidR="00D10E87">
          <w:rPr>
            <w:webHidden/>
          </w:rPr>
          <w:t>81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14" w:history="1">
        <w:r w:rsidR="00D10E87" w:rsidRPr="00771B12">
          <w:rPr>
            <w:rStyle w:val="Hyperlink"/>
            <w14:scene3d>
              <w14:camera w14:prst="orthographicFront"/>
              <w14:lightRig w14:rig="threePt" w14:dir="t">
                <w14:rot w14:lat="0" w14:lon="0" w14:rev="0"/>
              </w14:lightRig>
            </w14:scene3d>
          </w:rPr>
          <w:t>6.8.3.</w:t>
        </w:r>
        <w:r w:rsidR="00D10E87">
          <w:rPr>
            <w:rFonts w:asciiTheme="minorHAnsi" w:eastAsiaTheme="minorEastAsia" w:hAnsiTheme="minorHAnsi" w:cstheme="minorBidi"/>
          </w:rPr>
          <w:tab/>
        </w:r>
        <w:r w:rsidR="00D10E87" w:rsidRPr="00771B12">
          <w:rPr>
            <w:rStyle w:val="Hyperlink"/>
          </w:rPr>
          <w:t>Reference Section</w:t>
        </w:r>
        <w:r w:rsidR="00D10E87">
          <w:rPr>
            <w:webHidden/>
          </w:rPr>
          <w:tab/>
        </w:r>
        <w:r w:rsidR="00D10E87">
          <w:rPr>
            <w:webHidden/>
          </w:rPr>
          <w:fldChar w:fldCharType="begin"/>
        </w:r>
        <w:r w:rsidR="00D10E87">
          <w:rPr>
            <w:webHidden/>
          </w:rPr>
          <w:instrText xml:space="preserve"> PAGEREF _Toc499543814 \h </w:instrText>
        </w:r>
        <w:r w:rsidR="00D10E87">
          <w:rPr>
            <w:webHidden/>
          </w:rPr>
        </w:r>
        <w:r w:rsidR="00D10E87">
          <w:rPr>
            <w:webHidden/>
          </w:rPr>
          <w:fldChar w:fldCharType="separate"/>
        </w:r>
        <w:r w:rsidR="00D10E87">
          <w:rPr>
            <w:webHidden/>
          </w:rPr>
          <w:t>81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15" w:history="1">
        <w:r w:rsidR="00D10E87" w:rsidRPr="00771B12">
          <w:rPr>
            <w:rStyle w:val="Hyperlink"/>
            <w14:scene3d>
              <w14:camera w14:prst="orthographicFront"/>
              <w14:lightRig w14:rig="threePt" w14:dir="t">
                <w14:rot w14:lat="0" w14:lon="0" w14:rev="0"/>
              </w14:lightRig>
            </w14:scene3d>
          </w:rPr>
          <w:t>6.8.4.</w:t>
        </w:r>
        <w:r w:rsidR="00D10E87">
          <w:rPr>
            <w:rFonts w:asciiTheme="minorHAnsi" w:eastAsiaTheme="minorEastAsia" w:hAnsiTheme="minorHAnsi" w:cstheme="minorBidi"/>
          </w:rPr>
          <w:tab/>
        </w:r>
        <w:r w:rsidR="00D10E87" w:rsidRPr="00771B12">
          <w:rPr>
            <w:rStyle w:val="Hyperlink"/>
          </w:rPr>
          <w:t>Viewing Discharge Screens</w:t>
        </w:r>
        <w:r w:rsidR="00D10E87">
          <w:rPr>
            <w:webHidden/>
          </w:rPr>
          <w:tab/>
        </w:r>
        <w:r w:rsidR="00D10E87">
          <w:rPr>
            <w:webHidden/>
          </w:rPr>
          <w:fldChar w:fldCharType="begin"/>
        </w:r>
        <w:r w:rsidR="00D10E87">
          <w:rPr>
            <w:webHidden/>
          </w:rPr>
          <w:instrText xml:space="preserve"> PAGEREF _Toc499543815 \h </w:instrText>
        </w:r>
        <w:r w:rsidR="00D10E87">
          <w:rPr>
            <w:webHidden/>
          </w:rPr>
        </w:r>
        <w:r w:rsidR="00D10E87">
          <w:rPr>
            <w:webHidden/>
          </w:rPr>
          <w:fldChar w:fldCharType="separate"/>
        </w:r>
        <w:r w:rsidR="00D10E87">
          <w:rPr>
            <w:webHidden/>
          </w:rPr>
          <w:t>81</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817" w:history="1">
        <w:r w:rsidR="00D10E87" w:rsidRPr="00771B12">
          <w:rPr>
            <w:rStyle w:val="Hyperlink"/>
          </w:rPr>
          <w:t>7.</w:t>
        </w:r>
        <w:r w:rsidR="00D10E87">
          <w:rPr>
            <w:rFonts w:asciiTheme="minorHAnsi" w:eastAsiaTheme="minorEastAsia" w:hAnsiTheme="minorHAnsi" w:cstheme="minorBidi"/>
            <w:b w:val="0"/>
          </w:rPr>
          <w:tab/>
        </w:r>
        <w:r w:rsidR="00D10E87" w:rsidRPr="00771B12">
          <w:rPr>
            <w:rStyle w:val="Hyperlink"/>
          </w:rPr>
          <w:t>Primary Review Summary</w:t>
        </w:r>
        <w:r w:rsidR="00D10E87">
          <w:rPr>
            <w:webHidden/>
          </w:rPr>
          <w:tab/>
        </w:r>
        <w:r w:rsidR="00D10E87">
          <w:rPr>
            <w:webHidden/>
          </w:rPr>
          <w:fldChar w:fldCharType="begin"/>
        </w:r>
        <w:r w:rsidR="00D10E87">
          <w:rPr>
            <w:webHidden/>
          </w:rPr>
          <w:instrText xml:space="preserve"> PAGEREF _Toc499543817 \h </w:instrText>
        </w:r>
        <w:r w:rsidR="00D10E87">
          <w:rPr>
            <w:webHidden/>
          </w:rPr>
        </w:r>
        <w:r w:rsidR="00D10E87">
          <w:rPr>
            <w:webHidden/>
          </w:rPr>
          <w:fldChar w:fldCharType="separate"/>
        </w:r>
        <w:r w:rsidR="00D10E87">
          <w:rPr>
            <w:webHidden/>
          </w:rPr>
          <w:t>83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18" w:history="1">
        <w:r w:rsidR="00D10E87" w:rsidRPr="00771B12">
          <w:rPr>
            <w:rStyle w:val="Hyperlink"/>
          </w:rPr>
          <w:t>7.1.</w:t>
        </w:r>
        <w:r w:rsidR="00D10E87">
          <w:rPr>
            <w:rFonts w:asciiTheme="minorHAnsi" w:eastAsiaTheme="minorEastAsia" w:hAnsiTheme="minorHAnsi" w:cstheme="minorBidi"/>
          </w:rPr>
          <w:tab/>
        </w:r>
        <w:r w:rsidR="00D10E87" w:rsidRPr="00771B12">
          <w:rPr>
            <w:rStyle w:val="Hyperlink"/>
          </w:rPr>
          <w:t>Selecting the Day Being Reviewed Date</w:t>
        </w:r>
        <w:r w:rsidR="00D10E87">
          <w:rPr>
            <w:webHidden/>
          </w:rPr>
          <w:tab/>
        </w:r>
        <w:r w:rsidR="00D10E87">
          <w:rPr>
            <w:webHidden/>
          </w:rPr>
          <w:fldChar w:fldCharType="begin"/>
        </w:r>
        <w:r w:rsidR="00D10E87">
          <w:rPr>
            <w:webHidden/>
          </w:rPr>
          <w:instrText xml:space="preserve"> PAGEREF _Toc499543818 \h </w:instrText>
        </w:r>
        <w:r w:rsidR="00D10E87">
          <w:rPr>
            <w:webHidden/>
          </w:rPr>
        </w:r>
        <w:r w:rsidR="00D10E87">
          <w:rPr>
            <w:webHidden/>
          </w:rPr>
          <w:fldChar w:fldCharType="separate"/>
        </w:r>
        <w:r w:rsidR="00D10E87">
          <w:rPr>
            <w:webHidden/>
          </w:rPr>
          <w:t>86</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19" w:history="1">
        <w:r w:rsidR="00D10E87" w:rsidRPr="00771B12">
          <w:rPr>
            <w:rStyle w:val="Hyperlink"/>
          </w:rPr>
          <w:t>7.1.1.1.</w:t>
        </w:r>
        <w:r w:rsidR="00D10E87">
          <w:rPr>
            <w:rFonts w:asciiTheme="minorHAnsi" w:eastAsiaTheme="minorEastAsia" w:hAnsiTheme="minorHAnsi" w:cstheme="minorBidi"/>
            <w:szCs w:val="22"/>
          </w:rPr>
          <w:tab/>
        </w:r>
        <w:r w:rsidR="00D10E87" w:rsidRPr="00771B12">
          <w:rPr>
            <w:rStyle w:val="Hyperlink"/>
          </w:rPr>
          <w:t>To select the Day Being Reviewed date</w:t>
        </w:r>
        <w:r w:rsidR="00D10E87">
          <w:rPr>
            <w:webHidden/>
          </w:rPr>
          <w:tab/>
        </w:r>
        <w:r w:rsidR="00D10E87">
          <w:rPr>
            <w:webHidden/>
          </w:rPr>
          <w:fldChar w:fldCharType="begin"/>
        </w:r>
        <w:r w:rsidR="00D10E87">
          <w:rPr>
            <w:webHidden/>
          </w:rPr>
          <w:instrText xml:space="preserve"> PAGEREF _Toc499543819 \h </w:instrText>
        </w:r>
        <w:r w:rsidR="00D10E87">
          <w:rPr>
            <w:webHidden/>
          </w:rPr>
        </w:r>
        <w:r w:rsidR="00D10E87">
          <w:rPr>
            <w:webHidden/>
          </w:rPr>
          <w:fldChar w:fldCharType="separate"/>
        </w:r>
        <w:r w:rsidR="00D10E87">
          <w:rPr>
            <w:webHidden/>
          </w:rPr>
          <w:t>86</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20" w:history="1">
        <w:r w:rsidR="00D10E87" w:rsidRPr="00771B12">
          <w:rPr>
            <w:rStyle w:val="Hyperlink"/>
          </w:rPr>
          <w:t>7.2.</w:t>
        </w:r>
        <w:r w:rsidR="00D10E87">
          <w:rPr>
            <w:rFonts w:asciiTheme="minorHAnsi" w:eastAsiaTheme="minorEastAsia" w:hAnsiTheme="minorHAnsi" w:cstheme="minorBidi"/>
          </w:rPr>
          <w:tab/>
        </w:r>
        <w:r w:rsidR="00D10E87" w:rsidRPr="00771B12">
          <w:rPr>
            <w:rStyle w:val="Hyperlink"/>
          </w:rPr>
          <w:t>Selecting Admission Review Type</w:t>
        </w:r>
        <w:r w:rsidR="00D10E87">
          <w:rPr>
            <w:webHidden/>
          </w:rPr>
          <w:tab/>
        </w:r>
        <w:r w:rsidR="00D10E87">
          <w:rPr>
            <w:webHidden/>
          </w:rPr>
          <w:fldChar w:fldCharType="begin"/>
        </w:r>
        <w:r w:rsidR="00D10E87">
          <w:rPr>
            <w:webHidden/>
          </w:rPr>
          <w:instrText xml:space="preserve"> PAGEREF _Toc499543820 \h </w:instrText>
        </w:r>
        <w:r w:rsidR="00D10E87">
          <w:rPr>
            <w:webHidden/>
          </w:rPr>
        </w:r>
        <w:r w:rsidR="00D10E87">
          <w:rPr>
            <w:webHidden/>
          </w:rPr>
          <w:fldChar w:fldCharType="separate"/>
        </w:r>
        <w:r w:rsidR="00D10E87">
          <w:rPr>
            <w:webHidden/>
          </w:rPr>
          <w:t>87</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21" w:history="1">
        <w:r w:rsidR="00D10E87" w:rsidRPr="00771B12">
          <w:rPr>
            <w:rStyle w:val="Hyperlink"/>
          </w:rPr>
          <w:t>7.2.1.1.</w:t>
        </w:r>
        <w:r w:rsidR="00D10E87">
          <w:rPr>
            <w:rFonts w:asciiTheme="minorHAnsi" w:eastAsiaTheme="minorEastAsia" w:hAnsiTheme="minorHAnsi" w:cstheme="minorBidi"/>
            <w:szCs w:val="22"/>
          </w:rPr>
          <w:tab/>
        </w:r>
        <w:r w:rsidR="00D10E87" w:rsidRPr="00771B12">
          <w:rPr>
            <w:rStyle w:val="Hyperlink"/>
          </w:rPr>
          <w:t>To select the Admission Review Type</w:t>
        </w:r>
        <w:r w:rsidR="00D10E87">
          <w:rPr>
            <w:webHidden/>
          </w:rPr>
          <w:tab/>
        </w:r>
        <w:r w:rsidR="00D10E87">
          <w:rPr>
            <w:webHidden/>
          </w:rPr>
          <w:fldChar w:fldCharType="begin"/>
        </w:r>
        <w:r w:rsidR="00D10E87">
          <w:rPr>
            <w:webHidden/>
          </w:rPr>
          <w:instrText xml:space="preserve"> PAGEREF _Toc499543821 \h </w:instrText>
        </w:r>
        <w:r w:rsidR="00D10E87">
          <w:rPr>
            <w:webHidden/>
          </w:rPr>
        </w:r>
        <w:r w:rsidR="00D10E87">
          <w:rPr>
            <w:webHidden/>
          </w:rPr>
          <w:fldChar w:fldCharType="separate"/>
        </w:r>
        <w:r w:rsidR="00D10E87">
          <w:rPr>
            <w:webHidden/>
          </w:rPr>
          <w:t>87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22" w:history="1">
        <w:r w:rsidR="00D10E87" w:rsidRPr="00771B12">
          <w:rPr>
            <w:rStyle w:val="Hyperlink"/>
          </w:rPr>
          <w:t>7.3.</w:t>
        </w:r>
        <w:r w:rsidR="00D10E87">
          <w:rPr>
            <w:rFonts w:asciiTheme="minorHAnsi" w:eastAsiaTheme="minorEastAsia" w:hAnsiTheme="minorHAnsi" w:cstheme="minorBidi"/>
          </w:rPr>
          <w:tab/>
        </w:r>
        <w:r w:rsidR="00D10E87" w:rsidRPr="00771B12">
          <w:rPr>
            <w:rStyle w:val="Hyperlink"/>
          </w:rPr>
          <w:t>Selecting or Changing Current Level of Care</w:t>
        </w:r>
        <w:r w:rsidR="00D10E87">
          <w:rPr>
            <w:webHidden/>
          </w:rPr>
          <w:tab/>
        </w:r>
        <w:r w:rsidR="00D10E87">
          <w:rPr>
            <w:webHidden/>
          </w:rPr>
          <w:fldChar w:fldCharType="begin"/>
        </w:r>
        <w:r w:rsidR="00D10E87">
          <w:rPr>
            <w:webHidden/>
          </w:rPr>
          <w:instrText xml:space="preserve"> PAGEREF _Toc499543822 \h </w:instrText>
        </w:r>
        <w:r w:rsidR="00D10E87">
          <w:rPr>
            <w:webHidden/>
          </w:rPr>
        </w:r>
        <w:r w:rsidR="00D10E87">
          <w:rPr>
            <w:webHidden/>
          </w:rPr>
          <w:fldChar w:fldCharType="separate"/>
        </w:r>
        <w:r w:rsidR="00D10E87">
          <w:rPr>
            <w:webHidden/>
          </w:rPr>
          <w:t>87</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23" w:history="1">
        <w:r w:rsidR="00D10E87" w:rsidRPr="00771B12">
          <w:rPr>
            <w:rStyle w:val="Hyperlink"/>
          </w:rPr>
          <w:t>7.3.1.1.</w:t>
        </w:r>
        <w:r w:rsidR="00D10E87">
          <w:rPr>
            <w:rFonts w:asciiTheme="minorHAnsi" w:eastAsiaTheme="minorEastAsia" w:hAnsiTheme="minorHAnsi" w:cstheme="minorBidi"/>
            <w:szCs w:val="22"/>
          </w:rPr>
          <w:tab/>
        </w:r>
        <w:r w:rsidR="00D10E87" w:rsidRPr="00771B12">
          <w:rPr>
            <w:rStyle w:val="Hyperlink"/>
          </w:rPr>
          <w:t>To select or change the Current Level of Care</w:t>
        </w:r>
        <w:r w:rsidR="00D10E87">
          <w:rPr>
            <w:webHidden/>
          </w:rPr>
          <w:tab/>
        </w:r>
        <w:r w:rsidR="00D10E87">
          <w:rPr>
            <w:webHidden/>
          </w:rPr>
          <w:fldChar w:fldCharType="begin"/>
        </w:r>
        <w:r w:rsidR="00D10E87">
          <w:rPr>
            <w:webHidden/>
          </w:rPr>
          <w:instrText xml:space="preserve"> PAGEREF _Toc499543823 \h </w:instrText>
        </w:r>
        <w:r w:rsidR="00D10E87">
          <w:rPr>
            <w:webHidden/>
          </w:rPr>
        </w:r>
        <w:r w:rsidR="00D10E87">
          <w:rPr>
            <w:webHidden/>
          </w:rPr>
          <w:fldChar w:fldCharType="separate"/>
        </w:r>
        <w:r w:rsidR="00D10E87">
          <w:rPr>
            <w:webHidden/>
          </w:rPr>
          <w:t>87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24" w:history="1">
        <w:r w:rsidR="00D10E87" w:rsidRPr="00771B12">
          <w:rPr>
            <w:rStyle w:val="Hyperlink"/>
          </w:rPr>
          <w:t>7.4.</w:t>
        </w:r>
        <w:r w:rsidR="00D10E87">
          <w:rPr>
            <w:rFonts w:asciiTheme="minorHAnsi" w:eastAsiaTheme="minorEastAsia" w:hAnsiTheme="minorHAnsi" w:cstheme="minorBidi"/>
          </w:rPr>
          <w:tab/>
        </w:r>
        <w:r w:rsidR="00D10E87" w:rsidRPr="00771B12">
          <w:rPr>
            <w:rStyle w:val="Hyperlink"/>
          </w:rPr>
          <w:t>Enter Criteria Not Met Elaboration</w:t>
        </w:r>
        <w:r w:rsidR="00D10E87">
          <w:rPr>
            <w:webHidden/>
          </w:rPr>
          <w:tab/>
        </w:r>
        <w:r w:rsidR="00D10E87">
          <w:rPr>
            <w:webHidden/>
          </w:rPr>
          <w:fldChar w:fldCharType="begin"/>
        </w:r>
        <w:r w:rsidR="00D10E87">
          <w:rPr>
            <w:webHidden/>
          </w:rPr>
          <w:instrText xml:space="preserve"> PAGEREF _Toc499543824 \h </w:instrText>
        </w:r>
        <w:r w:rsidR="00D10E87">
          <w:rPr>
            <w:webHidden/>
          </w:rPr>
        </w:r>
        <w:r w:rsidR="00D10E87">
          <w:rPr>
            <w:webHidden/>
          </w:rPr>
          <w:fldChar w:fldCharType="separate"/>
        </w:r>
        <w:r w:rsidR="00D10E87">
          <w:rPr>
            <w:webHidden/>
          </w:rPr>
          <w:t>87</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25" w:history="1">
        <w:r w:rsidR="00D10E87" w:rsidRPr="00771B12">
          <w:rPr>
            <w:rStyle w:val="Hyperlink"/>
          </w:rPr>
          <w:t>7.4.1.1.</w:t>
        </w:r>
        <w:r w:rsidR="00D10E87">
          <w:rPr>
            <w:rFonts w:asciiTheme="minorHAnsi" w:eastAsiaTheme="minorEastAsia" w:hAnsiTheme="minorHAnsi" w:cstheme="minorBidi"/>
            <w:szCs w:val="22"/>
          </w:rPr>
          <w:tab/>
        </w:r>
        <w:r w:rsidR="00D10E87" w:rsidRPr="00771B12">
          <w:rPr>
            <w:rStyle w:val="Hyperlink"/>
          </w:rPr>
          <w:t>To enter Criteria Not Met Elaboration</w:t>
        </w:r>
        <w:r w:rsidR="00D10E87">
          <w:rPr>
            <w:webHidden/>
          </w:rPr>
          <w:tab/>
        </w:r>
        <w:r w:rsidR="00D10E87">
          <w:rPr>
            <w:webHidden/>
          </w:rPr>
          <w:fldChar w:fldCharType="begin"/>
        </w:r>
        <w:r w:rsidR="00D10E87">
          <w:rPr>
            <w:webHidden/>
          </w:rPr>
          <w:instrText xml:space="preserve"> PAGEREF _Toc499543825 \h </w:instrText>
        </w:r>
        <w:r w:rsidR="00D10E87">
          <w:rPr>
            <w:webHidden/>
          </w:rPr>
        </w:r>
        <w:r w:rsidR="00D10E87">
          <w:rPr>
            <w:webHidden/>
          </w:rPr>
          <w:fldChar w:fldCharType="separate"/>
        </w:r>
        <w:r w:rsidR="00D10E87">
          <w:rPr>
            <w:webHidden/>
          </w:rPr>
          <w:t>87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26" w:history="1">
        <w:r w:rsidR="00D10E87" w:rsidRPr="00771B12">
          <w:rPr>
            <w:rStyle w:val="Hyperlink"/>
          </w:rPr>
          <w:t>7.5.</w:t>
        </w:r>
        <w:r w:rsidR="00D10E87">
          <w:rPr>
            <w:rFonts w:asciiTheme="minorHAnsi" w:eastAsiaTheme="minorEastAsia" w:hAnsiTheme="minorHAnsi" w:cstheme="minorBidi"/>
          </w:rPr>
          <w:tab/>
        </w:r>
        <w:r w:rsidR="00D10E87" w:rsidRPr="00771B12">
          <w:rPr>
            <w:rStyle w:val="Hyperlink"/>
          </w:rPr>
          <w:t>Adding Reviewer Comments</w:t>
        </w:r>
        <w:r w:rsidR="00D10E87">
          <w:rPr>
            <w:webHidden/>
          </w:rPr>
          <w:tab/>
        </w:r>
        <w:r w:rsidR="00D10E87">
          <w:rPr>
            <w:webHidden/>
          </w:rPr>
          <w:fldChar w:fldCharType="begin"/>
        </w:r>
        <w:r w:rsidR="00D10E87">
          <w:rPr>
            <w:webHidden/>
          </w:rPr>
          <w:instrText xml:space="preserve"> PAGEREF _Toc499543826 \h </w:instrText>
        </w:r>
        <w:r w:rsidR="00D10E87">
          <w:rPr>
            <w:webHidden/>
          </w:rPr>
        </w:r>
        <w:r w:rsidR="00D10E87">
          <w:rPr>
            <w:webHidden/>
          </w:rPr>
          <w:fldChar w:fldCharType="separate"/>
        </w:r>
        <w:r w:rsidR="00D10E87">
          <w:rPr>
            <w:webHidden/>
          </w:rPr>
          <w:t>88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27" w:history="1">
        <w:r w:rsidR="00D10E87" w:rsidRPr="00771B12">
          <w:rPr>
            <w:rStyle w:val="Hyperlink"/>
          </w:rPr>
          <w:t>7.5.1.1.</w:t>
        </w:r>
        <w:r w:rsidR="00D10E87">
          <w:rPr>
            <w:rFonts w:asciiTheme="minorHAnsi" w:eastAsiaTheme="minorEastAsia" w:hAnsiTheme="minorHAnsi" w:cstheme="minorBidi"/>
            <w:szCs w:val="22"/>
          </w:rPr>
          <w:tab/>
        </w:r>
        <w:r w:rsidR="00D10E87" w:rsidRPr="00771B12">
          <w:rPr>
            <w:rStyle w:val="Hyperlink"/>
          </w:rPr>
          <w:t>To add reviewer comments</w:t>
        </w:r>
        <w:r w:rsidR="00D10E87">
          <w:rPr>
            <w:webHidden/>
          </w:rPr>
          <w:tab/>
        </w:r>
        <w:r w:rsidR="00D10E87">
          <w:rPr>
            <w:webHidden/>
          </w:rPr>
          <w:fldChar w:fldCharType="begin"/>
        </w:r>
        <w:r w:rsidR="00D10E87">
          <w:rPr>
            <w:webHidden/>
          </w:rPr>
          <w:instrText xml:space="preserve"> PAGEREF _Toc499543827 \h </w:instrText>
        </w:r>
        <w:r w:rsidR="00D10E87">
          <w:rPr>
            <w:webHidden/>
          </w:rPr>
        </w:r>
        <w:r w:rsidR="00D10E87">
          <w:rPr>
            <w:webHidden/>
          </w:rPr>
          <w:fldChar w:fldCharType="separate"/>
        </w:r>
        <w:r w:rsidR="00D10E87">
          <w:rPr>
            <w:webHidden/>
          </w:rPr>
          <w:t>88</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28" w:history="1">
        <w:r w:rsidR="00D10E87" w:rsidRPr="00771B12">
          <w:rPr>
            <w:rStyle w:val="Hyperlink"/>
          </w:rPr>
          <w:t>7.6.</w:t>
        </w:r>
        <w:r w:rsidR="00D10E87">
          <w:rPr>
            <w:rFonts w:asciiTheme="minorHAnsi" w:eastAsiaTheme="minorEastAsia" w:hAnsiTheme="minorHAnsi" w:cstheme="minorBidi"/>
          </w:rPr>
          <w:tab/>
        </w:r>
        <w:r w:rsidR="00D10E87" w:rsidRPr="00771B12">
          <w:rPr>
            <w:rStyle w:val="Hyperlink"/>
          </w:rPr>
          <w:t>Selecting a Stay Reason</w:t>
        </w:r>
        <w:r w:rsidR="00D10E87">
          <w:rPr>
            <w:webHidden/>
          </w:rPr>
          <w:tab/>
        </w:r>
        <w:r w:rsidR="00D10E87">
          <w:rPr>
            <w:webHidden/>
          </w:rPr>
          <w:fldChar w:fldCharType="begin"/>
        </w:r>
        <w:r w:rsidR="00D10E87">
          <w:rPr>
            <w:webHidden/>
          </w:rPr>
          <w:instrText xml:space="preserve"> PAGEREF _Toc499543828 \h </w:instrText>
        </w:r>
        <w:r w:rsidR="00D10E87">
          <w:rPr>
            <w:webHidden/>
          </w:rPr>
        </w:r>
        <w:r w:rsidR="00D10E87">
          <w:rPr>
            <w:webHidden/>
          </w:rPr>
          <w:fldChar w:fldCharType="separate"/>
        </w:r>
        <w:r w:rsidR="00D10E87">
          <w:rPr>
            <w:webHidden/>
          </w:rPr>
          <w:t>88</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29" w:history="1">
        <w:r w:rsidR="00D10E87" w:rsidRPr="00771B12">
          <w:rPr>
            <w:rStyle w:val="Hyperlink"/>
          </w:rPr>
          <w:t>7.7.</w:t>
        </w:r>
        <w:r w:rsidR="00D10E87">
          <w:rPr>
            <w:rFonts w:asciiTheme="minorHAnsi" w:eastAsiaTheme="minorEastAsia" w:hAnsiTheme="minorHAnsi" w:cstheme="minorBidi"/>
          </w:rPr>
          <w:tab/>
        </w:r>
        <w:r w:rsidR="00D10E87" w:rsidRPr="00771B12">
          <w:rPr>
            <w:rStyle w:val="Hyperlink"/>
          </w:rPr>
          <w:t>Selecting or Changing Recommended Level of Care</w:t>
        </w:r>
        <w:r w:rsidR="00D10E87">
          <w:rPr>
            <w:webHidden/>
          </w:rPr>
          <w:tab/>
        </w:r>
        <w:r w:rsidR="00D10E87">
          <w:rPr>
            <w:webHidden/>
          </w:rPr>
          <w:fldChar w:fldCharType="begin"/>
        </w:r>
        <w:r w:rsidR="00D10E87">
          <w:rPr>
            <w:webHidden/>
          </w:rPr>
          <w:instrText xml:space="preserve"> PAGEREF _Toc499543829 \h </w:instrText>
        </w:r>
        <w:r w:rsidR="00D10E87">
          <w:rPr>
            <w:webHidden/>
          </w:rPr>
        </w:r>
        <w:r w:rsidR="00D10E87">
          <w:rPr>
            <w:webHidden/>
          </w:rPr>
          <w:fldChar w:fldCharType="separate"/>
        </w:r>
        <w:r w:rsidR="00D10E87">
          <w:rPr>
            <w:webHidden/>
          </w:rPr>
          <w:t>89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30" w:history="1">
        <w:r w:rsidR="00D10E87" w:rsidRPr="00771B12">
          <w:rPr>
            <w:rStyle w:val="Hyperlink"/>
          </w:rPr>
          <w:t>7.7.1.1.</w:t>
        </w:r>
        <w:r w:rsidR="00D10E87">
          <w:rPr>
            <w:rFonts w:asciiTheme="minorHAnsi" w:eastAsiaTheme="minorEastAsia" w:hAnsiTheme="minorHAnsi" w:cstheme="minorBidi"/>
            <w:szCs w:val="22"/>
          </w:rPr>
          <w:tab/>
        </w:r>
        <w:r w:rsidR="00D10E87" w:rsidRPr="00771B12">
          <w:rPr>
            <w:rStyle w:val="Hyperlink"/>
          </w:rPr>
          <w:t>To select or change Recommended Level of Care</w:t>
        </w:r>
        <w:r w:rsidR="00D10E87">
          <w:rPr>
            <w:webHidden/>
          </w:rPr>
          <w:tab/>
        </w:r>
        <w:r w:rsidR="00D10E87">
          <w:rPr>
            <w:webHidden/>
          </w:rPr>
          <w:fldChar w:fldCharType="begin"/>
        </w:r>
        <w:r w:rsidR="00D10E87">
          <w:rPr>
            <w:webHidden/>
          </w:rPr>
          <w:instrText xml:space="preserve"> PAGEREF _Toc499543830 \h </w:instrText>
        </w:r>
        <w:r w:rsidR="00D10E87">
          <w:rPr>
            <w:webHidden/>
          </w:rPr>
        </w:r>
        <w:r w:rsidR="00D10E87">
          <w:rPr>
            <w:webHidden/>
          </w:rPr>
          <w:fldChar w:fldCharType="separate"/>
        </w:r>
        <w:r w:rsidR="00D10E87">
          <w:rPr>
            <w:webHidden/>
          </w:rPr>
          <w:t>89</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31" w:history="1">
        <w:r w:rsidR="00D10E87" w:rsidRPr="00771B12">
          <w:rPr>
            <w:rStyle w:val="Hyperlink"/>
          </w:rPr>
          <w:t>7.8.</w:t>
        </w:r>
        <w:r w:rsidR="00D10E87">
          <w:rPr>
            <w:rFonts w:asciiTheme="minorHAnsi" w:eastAsiaTheme="minorEastAsia" w:hAnsiTheme="minorHAnsi" w:cstheme="minorBidi"/>
          </w:rPr>
          <w:tab/>
        </w:r>
        <w:r w:rsidR="00D10E87" w:rsidRPr="00771B12">
          <w:rPr>
            <w:rStyle w:val="Hyperlink"/>
          </w:rPr>
          <w:t>Assigning a Physician Advisor to a Review that has Not Met Criteria</w:t>
        </w:r>
        <w:r w:rsidR="00D10E87">
          <w:rPr>
            <w:webHidden/>
          </w:rPr>
          <w:tab/>
        </w:r>
        <w:r w:rsidR="00D10E87">
          <w:rPr>
            <w:webHidden/>
          </w:rPr>
          <w:fldChar w:fldCharType="begin"/>
        </w:r>
        <w:r w:rsidR="00D10E87">
          <w:rPr>
            <w:webHidden/>
          </w:rPr>
          <w:instrText xml:space="preserve"> PAGEREF _Toc499543831 \h </w:instrText>
        </w:r>
        <w:r w:rsidR="00D10E87">
          <w:rPr>
            <w:webHidden/>
          </w:rPr>
        </w:r>
        <w:r w:rsidR="00D10E87">
          <w:rPr>
            <w:webHidden/>
          </w:rPr>
          <w:fldChar w:fldCharType="separate"/>
        </w:r>
        <w:r w:rsidR="00D10E87">
          <w:rPr>
            <w:webHidden/>
          </w:rPr>
          <w:t>90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32" w:history="1">
        <w:r w:rsidR="00D10E87" w:rsidRPr="00771B12">
          <w:rPr>
            <w:rStyle w:val="Hyperlink"/>
          </w:rPr>
          <w:t>7.8.1.1.</w:t>
        </w:r>
        <w:r w:rsidR="00D10E87">
          <w:rPr>
            <w:rFonts w:asciiTheme="minorHAnsi" w:eastAsiaTheme="minorEastAsia" w:hAnsiTheme="minorHAnsi" w:cstheme="minorBidi"/>
            <w:szCs w:val="22"/>
          </w:rPr>
          <w:tab/>
        </w:r>
        <w:r w:rsidR="00D10E87" w:rsidRPr="00771B12">
          <w:rPr>
            <w:rStyle w:val="Hyperlink"/>
          </w:rPr>
          <w:t>To select a</w:t>
        </w:r>
        <w:r w:rsidR="00D10E87" w:rsidRPr="00771B12">
          <w:rPr>
            <w:rStyle w:val="Hyperlink"/>
            <w:spacing w:val="-1"/>
          </w:rPr>
          <w:t xml:space="preserve"> </w:t>
        </w:r>
        <w:r w:rsidR="00D10E87" w:rsidRPr="00771B12">
          <w:rPr>
            <w:rStyle w:val="Hyperlink"/>
          </w:rPr>
          <w:t xml:space="preserve">Physician </w:t>
        </w:r>
        <w:r w:rsidR="00D10E87" w:rsidRPr="00771B12">
          <w:rPr>
            <w:rStyle w:val="Hyperlink"/>
            <w:spacing w:val="-1"/>
          </w:rPr>
          <w:t>Advisor</w:t>
        </w:r>
        <w:r w:rsidR="00D10E87" w:rsidRPr="00771B12">
          <w:rPr>
            <w:rStyle w:val="Hyperlink"/>
            <w:spacing w:val="1"/>
          </w:rPr>
          <w:t xml:space="preserve"> </w:t>
        </w:r>
        <w:r w:rsidR="00D10E87" w:rsidRPr="00771B12">
          <w:rPr>
            <w:rStyle w:val="Hyperlink"/>
          </w:rPr>
          <w:t xml:space="preserve">to </w:t>
        </w:r>
        <w:r w:rsidR="00D10E87" w:rsidRPr="00771B12">
          <w:rPr>
            <w:rStyle w:val="Hyperlink"/>
            <w:spacing w:val="-1"/>
          </w:rPr>
          <w:t>receive</w:t>
        </w:r>
        <w:r w:rsidR="00D10E87" w:rsidRPr="00771B12">
          <w:rPr>
            <w:rStyle w:val="Hyperlink"/>
          </w:rPr>
          <w:t xml:space="preserve"> a </w:t>
        </w:r>
        <w:r w:rsidR="00D10E87" w:rsidRPr="00771B12">
          <w:rPr>
            <w:rStyle w:val="Hyperlink"/>
            <w:spacing w:val="-1"/>
          </w:rPr>
          <w:t>review</w:t>
        </w:r>
        <w:r w:rsidR="00D10E87" w:rsidRPr="00771B12">
          <w:rPr>
            <w:rStyle w:val="Hyperlink"/>
            <w:spacing w:val="-2"/>
          </w:rPr>
          <w:t xml:space="preserve"> </w:t>
        </w:r>
        <w:r w:rsidR="00D10E87" w:rsidRPr="00771B12">
          <w:rPr>
            <w:rStyle w:val="Hyperlink"/>
          </w:rPr>
          <w:t xml:space="preserve">that has not met </w:t>
        </w:r>
        <w:r w:rsidR="00D10E87" w:rsidRPr="00771B12">
          <w:rPr>
            <w:rStyle w:val="Hyperlink"/>
            <w:spacing w:val="-1"/>
          </w:rPr>
          <w:t>criteria</w:t>
        </w:r>
        <w:r w:rsidR="00D10E87">
          <w:rPr>
            <w:webHidden/>
          </w:rPr>
          <w:tab/>
        </w:r>
        <w:r w:rsidR="00D10E87">
          <w:rPr>
            <w:webHidden/>
          </w:rPr>
          <w:fldChar w:fldCharType="begin"/>
        </w:r>
        <w:r w:rsidR="00D10E87">
          <w:rPr>
            <w:webHidden/>
          </w:rPr>
          <w:instrText xml:space="preserve"> PAGEREF _Toc499543832 \h </w:instrText>
        </w:r>
        <w:r w:rsidR="00D10E87">
          <w:rPr>
            <w:webHidden/>
          </w:rPr>
        </w:r>
        <w:r w:rsidR="00D10E87">
          <w:rPr>
            <w:webHidden/>
          </w:rPr>
          <w:fldChar w:fldCharType="separate"/>
        </w:r>
        <w:r w:rsidR="00D10E87">
          <w:rPr>
            <w:webHidden/>
          </w:rPr>
          <w:t>90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33" w:history="1">
        <w:r w:rsidR="00D10E87" w:rsidRPr="00771B12">
          <w:rPr>
            <w:rStyle w:val="Hyperlink"/>
            <w14:scene3d>
              <w14:camera w14:prst="orthographicFront"/>
              <w14:lightRig w14:rig="threePt" w14:dir="t">
                <w14:rot w14:lat="0" w14:lon="0" w14:rev="0"/>
              </w14:lightRig>
            </w14:scene3d>
          </w:rPr>
          <w:t>7.8.2.</w:t>
        </w:r>
        <w:r w:rsidR="00D10E87">
          <w:rPr>
            <w:rFonts w:asciiTheme="minorHAnsi" w:eastAsiaTheme="minorEastAsia" w:hAnsiTheme="minorHAnsi" w:cstheme="minorBidi"/>
          </w:rPr>
          <w:tab/>
        </w:r>
        <w:r w:rsidR="00D10E87" w:rsidRPr="00771B12">
          <w:rPr>
            <w:rStyle w:val="Hyperlink"/>
          </w:rPr>
          <w:t>Physician Advisor Review Not Required</w:t>
        </w:r>
        <w:r w:rsidR="00D10E87">
          <w:rPr>
            <w:webHidden/>
          </w:rPr>
          <w:tab/>
        </w:r>
        <w:r w:rsidR="00D10E87">
          <w:rPr>
            <w:webHidden/>
          </w:rPr>
          <w:fldChar w:fldCharType="begin"/>
        </w:r>
        <w:r w:rsidR="00D10E87">
          <w:rPr>
            <w:webHidden/>
          </w:rPr>
          <w:instrText xml:space="preserve"> PAGEREF _Toc499543833 \h </w:instrText>
        </w:r>
        <w:r w:rsidR="00D10E87">
          <w:rPr>
            <w:webHidden/>
          </w:rPr>
        </w:r>
        <w:r w:rsidR="00D10E87">
          <w:rPr>
            <w:webHidden/>
          </w:rPr>
          <w:fldChar w:fldCharType="separate"/>
        </w:r>
        <w:r w:rsidR="00D10E87">
          <w:rPr>
            <w:webHidden/>
          </w:rPr>
          <w:t>90</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34" w:history="1">
        <w:r w:rsidR="00D10E87" w:rsidRPr="00771B12">
          <w:rPr>
            <w:rStyle w:val="Hyperlink"/>
          </w:rPr>
          <w:t>7.9.</w:t>
        </w:r>
        <w:r w:rsidR="00D10E87">
          <w:rPr>
            <w:rFonts w:asciiTheme="minorHAnsi" w:eastAsiaTheme="minorEastAsia" w:hAnsiTheme="minorHAnsi" w:cstheme="minorBidi"/>
          </w:rPr>
          <w:tab/>
        </w:r>
        <w:r w:rsidR="00D10E87" w:rsidRPr="00771B12">
          <w:rPr>
            <w:rStyle w:val="Hyperlink"/>
          </w:rPr>
          <w:t>Changing the Next Review Reminder Date</w:t>
        </w:r>
        <w:r w:rsidR="00D10E87">
          <w:rPr>
            <w:webHidden/>
          </w:rPr>
          <w:tab/>
        </w:r>
        <w:r w:rsidR="00D10E87">
          <w:rPr>
            <w:webHidden/>
          </w:rPr>
          <w:fldChar w:fldCharType="begin"/>
        </w:r>
        <w:r w:rsidR="00D10E87">
          <w:rPr>
            <w:webHidden/>
          </w:rPr>
          <w:instrText xml:space="preserve"> PAGEREF _Toc499543834 \h </w:instrText>
        </w:r>
        <w:r w:rsidR="00D10E87">
          <w:rPr>
            <w:webHidden/>
          </w:rPr>
        </w:r>
        <w:r w:rsidR="00D10E87">
          <w:rPr>
            <w:webHidden/>
          </w:rPr>
          <w:fldChar w:fldCharType="separate"/>
        </w:r>
        <w:r w:rsidR="00D10E87">
          <w:rPr>
            <w:webHidden/>
          </w:rPr>
          <w:t>91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35" w:history="1">
        <w:r w:rsidR="00D10E87" w:rsidRPr="00771B12">
          <w:rPr>
            <w:rStyle w:val="Hyperlink"/>
          </w:rPr>
          <w:t>7.9.1.1.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change</w:t>
        </w:r>
        <w:r w:rsidR="00D10E87" w:rsidRPr="00771B12">
          <w:rPr>
            <w:rStyle w:val="Hyperlink"/>
          </w:rPr>
          <w:t xml:space="preserve"> the next review</w:t>
        </w:r>
        <w:r w:rsidR="00D10E87" w:rsidRPr="00771B12">
          <w:rPr>
            <w:rStyle w:val="Hyperlink"/>
            <w:spacing w:val="-2"/>
          </w:rPr>
          <w:t xml:space="preserve"> </w:t>
        </w:r>
        <w:r w:rsidR="00D10E87" w:rsidRPr="00771B12">
          <w:rPr>
            <w:rStyle w:val="Hyperlink"/>
          </w:rPr>
          <w:t>reminder date</w:t>
        </w:r>
        <w:r w:rsidR="00D10E87">
          <w:rPr>
            <w:webHidden/>
          </w:rPr>
          <w:tab/>
        </w:r>
        <w:r w:rsidR="00D10E87">
          <w:rPr>
            <w:webHidden/>
          </w:rPr>
          <w:fldChar w:fldCharType="begin"/>
        </w:r>
        <w:r w:rsidR="00D10E87">
          <w:rPr>
            <w:webHidden/>
          </w:rPr>
          <w:instrText xml:space="preserve"> PAGEREF _Toc499543835 \h </w:instrText>
        </w:r>
        <w:r w:rsidR="00D10E87">
          <w:rPr>
            <w:webHidden/>
          </w:rPr>
        </w:r>
        <w:r w:rsidR="00D10E87">
          <w:rPr>
            <w:webHidden/>
          </w:rPr>
          <w:fldChar w:fldCharType="separate"/>
        </w:r>
        <w:r w:rsidR="00D10E87">
          <w:rPr>
            <w:webHidden/>
          </w:rPr>
          <w:t>91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36" w:history="1">
        <w:r w:rsidR="00D10E87" w:rsidRPr="00771B12">
          <w:rPr>
            <w:rStyle w:val="Hyperlink"/>
          </w:rPr>
          <w:t>7.10.</w:t>
        </w:r>
        <w:r w:rsidR="00D10E87">
          <w:rPr>
            <w:rFonts w:asciiTheme="minorHAnsi" w:eastAsiaTheme="minorEastAsia" w:hAnsiTheme="minorHAnsi" w:cstheme="minorBidi"/>
          </w:rPr>
          <w:tab/>
        </w:r>
        <w:r w:rsidR="00D10E87" w:rsidRPr="00771B12">
          <w:rPr>
            <w:rStyle w:val="Hyperlink"/>
          </w:rPr>
          <w:t>Indicating No More Reviews on a Stay</w:t>
        </w:r>
        <w:r w:rsidR="00D10E87">
          <w:rPr>
            <w:webHidden/>
          </w:rPr>
          <w:tab/>
        </w:r>
        <w:r w:rsidR="00D10E87">
          <w:rPr>
            <w:webHidden/>
          </w:rPr>
          <w:fldChar w:fldCharType="begin"/>
        </w:r>
        <w:r w:rsidR="00D10E87">
          <w:rPr>
            <w:webHidden/>
          </w:rPr>
          <w:instrText xml:space="preserve"> PAGEREF _Toc499543836 \h </w:instrText>
        </w:r>
        <w:r w:rsidR="00D10E87">
          <w:rPr>
            <w:webHidden/>
          </w:rPr>
        </w:r>
        <w:r w:rsidR="00D10E87">
          <w:rPr>
            <w:webHidden/>
          </w:rPr>
          <w:fldChar w:fldCharType="separate"/>
        </w:r>
        <w:r w:rsidR="00D10E87">
          <w:rPr>
            <w:webHidden/>
          </w:rPr>
          <w:t>92</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37" w:history="1">
        <w:r w:rsidR="00D10E87" w:rsidRPr="00771B12">
          <w:rPr>
            <w:rStyle w:val="Hyperlink"/>
          </w:rPr>
          <w:t>7.10.1.1.</w:t>
        </w:r>
        <w:r w:rsidR="00D10E87">
          <w:rPr>
            <w:rFonts w:asciiTheme="minorHAnsi" w:eastAsiaTheme="minorEastAsia" w:hAnsiTheme="minorHAnsi" w:cstheme="minorBidi"/>
            <w:szCs w:val="22"/>
          </w:rPr>
          <w:tab/>
        </w:r>
        <w:r w:rsidR="00D10E87" w:rsidRPr="00771B12">
          <w:rPr>
            <w:rStyle w:val="Hyperlink"/>
          </w:rPr>
          <w:t>To indicate that you will not be doing further reviews on a stay</w:t>
        </w:r>
        <w:r w:rsidR="00D10E87">
          <w:rPr>
            <w:webHidden/>
          </w:rPr>
          <w:tab/>
        </w:r>
        <w:r w:rsidR="00D10E87">
          <w:rPr>
            <w:webHidden/>
          </w:rPr>
          <w:fldChar w:fldCharType="begin"/>
        </w:r>
        <w:r w:rsidR="00D10E87">
          <w:rPr>
            <w:webHidden/>
          </w:rPr>
          <w:instrText xml:space="preserve"> PAGEREF _Toc499543837 \h </w:instrText>
        </w:r>
        <w:r w:rsidR="00D10E87">
          <w:rPr>
            <w:webHidden/>
          </w:rPr>
        </w:r>
        <w:r w:rsidR="00D10E87">
          <w:rPr>
            <w:webHidden/>
          </w:rPr>
          <w:fldChar w:fldCharType="separate"/>
        </w:r>
        <w:r w:rsidR="00D10E87">
          <w:rPr>
            <w:webHidden/>
          </w:rPr>
          <w:t>92</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38" w:history="1">
        <w:r w:rsidR="00D10E87" w:rsidRPr="00771B12">
          <w:rPr>
            <w:rStyle w:val="Hyperlink"/>
          </w:rPr>
          <w:t>7.11.</w:t>
        </w:r>
        <w:r w:rsidR="00D10E87">
          <w:rPr>
            <w:rFonts w:asciiTheme="minorHAnsi" w:eastAsiaTheme="minorEastAsia" w:hAnsiTheme="minorHAnsi" w:cstheme="minorBidi"/>
          </w:rPr>
          <w:tab/>
        </w:r>
        <w:r w:rsidR="00D10E87" w:rsidRPr="00771B12">
          <w:rPr>
            <w:rStyle w:val="Hyperlink"/>
          </w:rPr>
          <w:t>Admitting Physician</w:t>
        </w:r>
        <w:r w:rsidR="00D10E87">
          <w:rPr>
            <w:webHidden/>
          </w:rPr>
          <w:tab/>
        </w:r>
        <w:r w:rsidR="00D10E87">
          <w:rPr>
            <w:webHidden/>
          </w:rPr>
          <w:fldChar w:fldCharType="begin"/>
        </w:r>
        <w:r w:rsidR="00D10E87">
          <w:rPr>
            <w:webHidden/>
          </w:rPr>
          <w:instrText xml:space="preserve"> PAGEREF _Toc499543838 \h </w:instrText>
        </w:r>
        <w:r w:rsidR="00D10E87">
          <w:rPr>
            <w:webHidden/>
          </w:rPr>
        </w:r>
        <w:r w:rsidR="00D10E87">
          <w:rPr>
            <w:webHidden/>
          </w:rPr>
          <w:fldChar w:fldCharType="separate"/>
        </w:r>
        <w:r w:rsidR="00D10E87">
          <w:rPr>
            <w:webHidden/>
          </w:rPr>
          <w:t>92</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39" w:history="1">
        <w:r w:rsidR="00D10E87" w:rsidRPr="00771B12">
          <w:rPr>
            <w:rStyle w:val="Hyperlink"/>
          </w:rPr>
          <w:t>7.11.1.1.</w:t>
        </w:r>
        <w:r w:rsidR="00D10E87">
          <w:rPr>
            <w:rFonts w:asciiTheme="minorHAnsi" w:eastAsiaTheme="minorEastAsia" w:hAnsiTheme="minorHAnsi" w:cstheme="minorBidi"/>
            <w:szCs w:val="22"/>
          </w:rPr>
          <w:tab/>
        </w:r>
        <w:r w:rsidR="00D10E87" w:rsidRPr="00771B12">
          <w:rPr>
            <w:rStyle w:val="Hyperlink"/>
          </w:rPr>
          <w:t>To select the Admitting Physician</w:t>
        </w:r>
        <w:r w:rsidR="00D10E87">
          <w:rPr>
            <w:webHidden/>
          </w:rPr>
          <w:tab/>
        </w:r>
        <w:r w:rsidR="00D10E87">
          <w:rPr>
            <w:webHidden/>
          </w:rPr>
          <w:fldChar w:fldCharType="begin"/>
        </w:r>
        <w:r w:rsidR="00D10E87">
          <w:rPr>
            <w:webHidden/>
          </w:rPr>
          <w:instrText xml:space="preserve"> PAGEREF _Toc499543839 \h </w:instrText>
        </w:r>
        <w:r w:rsidR="00D10E87">
          <w:rPr>
            <w:webHidden/>
          </w:rPr>
        </w:r>
        <w:r w:rsidR="00D10E87">
          <w:rPr>
            <w:webHidden/>
          </w:rPr>
          <w:fldChar w:fldCharType="separate"/>
        </w:r>
        <w:r w:rsidR="00D10E87">
          <w:rPr>
            <w:webHidden/>
          </w:rPr>
          <w:t>93</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40" w:history="1">
        <w:r w:rsidR="00D10E87" w:rsidRPr="00771B12">
          <w:rPr>
            <w:rStyle w:val="Hyperlink"/>
            <w14:scene3d>
              <w14:camera w14:prst="orthographicFront"/>
              <w14:lightRig w14:rig="threePt" w14:dir="t">
                <w14:rot w14:lat="0" w14:lon="0" w14:rev="0"/>
              </w14:lightRig>
            </w14:scene3d>
          </w:rPr>
          <w:t>7.11.2.</w:t>
        </w:r>
        <w:r w:rsidR="00D10E87">
          <w:rPr>
            <w:rFonts w:asciiTheme="minorHAnsi" w:eastAsiaTheme="minorEastAsia" w:hAnsiTheme="minorHAnsi" w:cstheme="minorBidi"/>
          </w:rPr>
          <w:tab/>
        </w:r>
        <w:r w:rsidR="00D10E87" w:rsidRPr="00771B12">
          <w:rPr>
            <w:rStyle w:val="Hyperlink"/>
          </w:rPr>
          <w:t>Adding</w:t>
        </w:r>
        <w:r w:rsidR="00D10E87" w:rsidRPr="00771B12">
          <w:rPr>
            <w:rStyle w:val="Hyperlink"/>
            <w:spacing w:val="-19"/>
          </w:rPr>
          <w:t xml:space="preserve"> </w:t>
        </w:r>
        <w:r w:rsidR="00D10E87" w:rsidRPr="00771B12">
          <w:rPr>
            <w:rStyle w:val="Hyperlink"/>
          </w:rPr>
          <w:t>an</w:t>
        </w:r>
        <w:r w:rsidR="00D10E87" w:rsidRPr="00771B12">
          <w:rPr>
            <w:rStyle w:val="Hyperlink"/>
            <w:spacing w:val="-19"/>
          </w:rPr>
          <w:t xml:space="preserve"> </w:t>
        </w:r>
        <w:r w:rsidR="00D10E87" w:rsidRPr="00771B12">
          <w:rPr>
            <w:rStyle w:val="Hyperlink"/>
          </w:rPr>
          <w:t>Admitting/Attending</w:t>
        </w:r>
        <w:r w:rsidR="00D10E87" w:rsidRPr="00771B12">
          <w:rPr>
            <w:rStyle w:val="Hyperlink"/>
            <w:spacing w:val="-18"/>
          </w:rPr>
          <w:t xml:space="preserve"> </w:t>
        </w:r>
        <w:r w:rsidR="00D10E87" w:rsidRPr="00771B12">
          <w:rPr>
            <w:rStyle w:val="Hyperlink"/>
          </w:rPr>
          <w:t>Physician</w:t>
        </w:r>
        <w:r w:rsidR="00D10E87">
          <w:rPr>
            <w:webHidden/>
          </w:rPr>
          <w:tab/>
        </w:r>
        <w:r w:rsidR="00D10E87">
          <w:rPr>
            <w:webHidden/>
          </w:rPr>
          <w:fldChar w:fldCharType="begin"/>
        </w:r>
        <w:r w:rsidR="00D10E87">
          <w:rPr>
            <w:webHidden/>
          </w:rPr>
          <w:instrText xml:space="preserve"> PAGEREF _Toc499543840 \h </w:instrText>
        </w:r>
        <w:r w:rsidR="00D10E87">
          <w:rPr>
            <w:webHidden/>
          </w:rPr>
        </w:r>
        <w:r w:rsidR="00D10E87">
          <w:rPr>
            <w:webHidden/>
          </w:rPr>
          <w:fldChar w:fldCharType="separate"/>
        </w:r>
        <w:r w:rsidR="00D10E87">
          <w:rPr>
            <w:webHidden/>
          </w:rPr>
          <w:t>93</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41" w:history="1">
        <w:r w:rsidR="00D10E87" w:rsidRPr="00771B12">
          <w:rPr>
            <w:rStyle w:val="Hyperlink"/>
          </w:rPr>
          <w:t>7.11.2.1.</w:t>
        </w:r>
        <w:r w:rsidR="00D10E87">
          <w:rPr>
            <w:rFonts w:asciiTheme="minorHAnsi" w:eastAsiaTheme="minorEastAsia" w:hAnsiTheme="minorHAnsi" w:cstheme="minorBidi"/>
            <w:szCs w:val="22"/>
          </w:rPr>
          <w:tab/>
        </w:r>
        <w:r w:rsidR="00D10E87" w:rsidRPr="00771B12">
          <w:rPr>
            <w:rStyle w:val="Hyperlink"/>
          </w:rPr>
          <w:t>To add an Admitting/Attending Physician:</w:t>
        </w:r>
        <w:r w:rsidR="00D10E87">
          <w:rPr>
            <w:webHidden/>
          </w:rPr>
          <w:tab/>
        </w:r>
        <w:r w:rsidR="00D10E87">
          <w:rPr>
            <w:webHidden/>
          </w:rPr>
          <w:fldChar w:fldCharType="begin"/>
        </w:r>
        <w:r w:rsidR="00D10E87">
          <w:rPr>
            <w:webHidden/>
          </w:rPr>
          <w:instrText xml:space="preserve"> PAGEREF _Toc499543841 \h </w:instrText>
        </w:r>
        <w:r w:rsidR="00D10E87">
          <w:rPr>
            <w:webHidden/>
          </w:rPr>
        </w:r>
        <w:r w:rsidR="00D10E87">
          <w:rPr>
            <w:webHidden/>
          </w:rPr>
          <w:fldChar w:fldCharType="separate"/>
        </w:r>
        <w:r w:rsidR="00D10E87">
          <w:rPr>
            <w:webHidden/>
          </w:rPr>
          <w:t>93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42" w:history="1">
        <w:r w:rsidR="00D10E87" w:rsidRPr="00771B12">
          <w:rPr>
            <w:rStyle w:val="Hyperlink"/>
          </w:rPr>
          <w:t>7.12.</w:t>
        </w:r>
        <w:r w:rsidR="00D10E87">
          <w:rPr>
            <w:rFonts w:asciiTheme="minorHAnsi" w:eastAsiaTheme="minorEastAsia" w:hAnsiTheme="minorHAnsi" w:cstheme="minorBidi"/>
          </w:rPr>
          <w:tab/>
        </w:r>
        <w:r w:rsidR="00D10E87" w:rsidRPr="00771B12">
          <w:rPr>
            <w:rStyle w:val="Hyperlink"/>
          </w:rPr>
          <w:t>Working with Admission Sources</w:t>
        </w:r>
        <w:r w:rsidR="00D10E87">
          <w:rPr>
            <w:webHidden/>
          </w:rPr>
          <w:tab/>
        </w:r>
        <w:r w:rsidR="00D10E87">
          <w:rPr>
            <w:webHidden/>
          </w:rPr>
          <w:fldChar w:fldCharType="begin"/>
        </w:r>
        <w:r w:rsidR="00D10E87">
          <w:rPr>
            <w:webHidden/>
          </w:rPr>
          <w:instrText xml:space="preserve"> PAGEREF _Toc499543842 \h </w:instrText>
        </w:r>
        <w:r w:rsidR="00D10E87">
          <w:rPr>
            <w:webHidden/>
          </w:rPr>
        </w:r>
        <w:r w:rsidR="00D10E87">
          <w:rPr>
            <w:webHidden/>
          </w:rPr>
          <w:fldChar w:fldCharType="separate"/>
        </w:r>
        <w:r w:rsidR="00D10E87">
          <w:rPr>
            <w:webHidden/>
          </w:rPr>
          <w:t>94</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43" w:history="1">
        <w:r w:rsidR="00D10E87" w:rsidRPr="00771B12">
          <w:rPr>
            <w:rStyle w:val="Hyperlink"/>
            <w14:scene3d>
              <w14:camera w14:prst="orthographicFront"/>
              <w14:lightRig w14:rig="threePt" w14:dir="t">
                <w14:rot w14:lat="0" w14:lon="0" w14:rev="0"/>
              </w14:lightRig>
            </w14:scene3d>
          </w:rPr>
          <w:t>7.12.1.</w:t>
        </w:r>
        <w:r w:rsidR="00D10E87">
          <w:rPr>
            <w:rFonts w:asciiTheme="minorHAnsi" w:eastAsiaTheme="minorEastAsia" w:hAnsiTheme="minorHAnsi" w:cstheme="minorBidi"/>
          </w:rPr>
          <w:tab/>
        </w:r>
        <w:r w:rsidR="00D10E87" w:rsidRPr="00771B12">
          <w:rPr>
            <w:rStyle w:val="Hyperlink"/>
          </w:rPr>
          <w:t>Select</w:t>
        </w:r>
        <w:r w:rsidR="00D10E87" w:rsidRPr="00771B12">
          <w:rPr>
            <w:rStyle w:val="Hyperlink"/>
            <w:spacing w:val="-15"/>
          </w:rPr>
          <w:t xml:space="preserve"> </w:t>
        </w:r>
        <w:r w:rsidR="00D10E87" w:rsidRPr="00771B12">
          <w:rPr>
            <w:rStyle w:val="Hyperlink"/>
          </w:rPr>
          <w:t>/Change</w:t>
        </w:r>
        <w:r w:rsidR="00D10E87" w:rsidRPr="00771B12">
          <w:rPr>
            <w:rStyle w:val="Hyperlink"/>
            <w:spacing w:val="-16"/>
          </w:rPr>
          <w:t xml:space="preserve"> </w:t>
        </w:r>
        <w:r w:rsidR="00D10E87" w:rsidRPr="00771B12">
          <w:rPr>
            <w:rStyle w:val="Hyperlink"/>
          </w:rPr>
          <w:t>Admission</w:t>
        </w:r>
        <w:r w:rsidR="00D10E87" w:rsidRPr="00771B12">
          <w:rPr>
            <w:rStyle w:val="Hyperlink"/>
            <w:spacing w:val="-16"/>
          </w:rPr>
          <w:t xml:space="preserve"> </w:t>
        </w:r>
        <w:r w:rsidR="00D10E87" w:rsidRPr="00771B12">
          <w:rPr>
            <w:rStyle w:val="Hyperlink"/>
          </w:rPr>
          <w:t>Sources</w:t>
        </w:r>
        <w:r w:rsidR="00D10E87">
          <w:rPr>
            <w:webHidden/>
          </w:rPr>
          <w:tab/>
        </w:r>
        <w:r w:rsidR="00D10E87">
          <w:rPr>
            <w:webHidden/>
          </w:rPr>
          <w:fldChar w:fldCharType="begin"/>
        </w:r>
        <w:r w:rsidR="00D10E87">
          <w:rPr>
            <w:webHidden/>
          </w:rPr>
          <w:instrText xml:space="preserve"> PAGEREF _Toc499543843 \h </w:instrText>
        </w:r>
        <w:r w:rsidR="00D10E87">
          <w:rPr>
            <w:webHidden/>
          </w:rPr>
        </w:r>
        <w:r w:rsidR="00D10E87">
          <w:rPr>
            <w:webHidden/>
          </w:rPr>
          <w:fldChar w:fldCharType="separate"/>
        </w:r>
        <w:r w:rsidR="00D10E87">
          <w:rPr>
            <w:webHidden/>
          </w:rPr>
          <w:t>95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44" w:history="1">
        <w:r w:rsidR="00D10E87" w:rsidRPr="00771B12">
          <w:rPr>
            <w:rStyle w:val="Hyperlink"/>
          </w:rPr>
          <w:t>7.12.1.1.</w:t>
        </w:r>
        <w:r w:rsidR="00D10E87">
          <w:rPr>
            <w:rFonts w:asciiTheme="minorHAnsi" w:eastAsiaTheme="minorEastAsia" w:hAnsiTheme="minorHAnsi" w:cstheme="minorBidi"/>
            <w:szCs w:val="22"/>
          </w:rPr>
          <w:tab/>
        </w:r>
        <w:r w:rsidR="00D10E87" w:rsidRPr="00771B12">
          <w:rPr>
            <w:rStyle w:val="Hyperlink"/>
          </w:rPr>
          <w:t xml:space="preserve">To select </w:t>
        </w:r>
        <w:r w:rsidR="00D10E87" w:rsidRPr="00771B12">
          <w:rPr>
            <w:rStyle w:val="Hyperlink"/>
            <w:spacing w:val="-1"/>
          </w:rPr>
          <w:t xml:space="preserve">or </w:t>
        </w:r>
        <w:r w:rsidR="00D10E87" w:rsidRPr="00771B12">
          <w:rPr>
            <w:rStyle w:val="Hyperlink"/>
          </w:rPr>
          <w:t>change the Admission</w:t>
        </w:r>
        <w:r w:rsidR="00D10E87" w:rsidRPr="00771B12">
          <w:rPr>
            <w:rStyle w:val="Hyperlink"/>
            <w:spacing w:val="-2"/>
          </w:rPr>
          <w:t xml:space="preserve"> </w:t>
        </w:r>
        <w:r w:rsidR="00D10E87" w:rsidRPr="00771B12">
          <w:rPr>
            <w:rStyle w:val="Hyperlink"/>
          </w:rPr>
          <w:t>Sources</w:t>
        </w:r>
        <w:r w:rsidR="00D10E87">
          <w:rPr>
            <w:webHidden/>
          </w:rPr>
          <w:tab/>
        </w:r>
        <w:r w:rsidR="00D10E87">
          <w:rPr>
            <w:webHidden/>
          </w:rPr>
          <w:fldChar w:fldCharType="begin"/>
        </w:r>
        <w:r w:rsidR="00D10E87">
          <w:rPr>
            <w:webHidden/>
          </w:rPr>
          <w:instrText xml:space="preserve"> PAGEREF _Toc499543844 \h </w:instrText>
        </w:r>
        <w:r w:rsidR="00D10E87">
          <w:rPr>
            <w:webHidden/>
          </w:rPr>
        </w:r>
        <w:r w:rsidR="00D10E87">
          <w:rPr>
            <w:webHidden/>
          </w:rPr>
          <w:fldChar w:fldCharType="separate"/>
        </w:r>
        <w:r w:rsidR="00D10E87">
          <w:rPr>
            <w:webHidden/>
          </w:rPr>
          <w:t>95</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45" w:history="1">
        <w:r w:rsidR="00D10E87" w:rsidRPr="00771B12">
          <w:rPr>
            <w:rStyle w:val="Hyperlink"/>
            <w14:scene3d>
              <w14:camera w14:prst="orthographicFront"/>
              <w14:lightRig w14:rig="threePt" w14:dir="t">
                <w14:rot w14:lat="0" w14:lon="0" w14:rev="0"/>
              </w14:lightRig>
            </w14:scene3d>
          </w:rPr>
          <w:t>7.12.2.</w:t>
        </w:r>
        <w:r w:rsidR="00D10E87">
          <w:rPr>
            <w:rFonts w:asciiTheme="minorHAnsi" w:eastAsiaTheme="minorEastAsia" w:hAnsiTheme="minorHAnsi" w:cstheme="minorBidi"/>
          </w:rPr>
          <w:tab/>
        </w:r>
        <w:r w:rsidR="00D10E87" w:rsidRPr="00771B12">
          <w:rPr>
            <w:rStyle w:val="Hyperlink"/>
          </w:rPr>
          <w:t>Selecting</w:t>
        </w:r>
        <w:r w:rsidR="00D10E87" w:rsidRPr="00771B12">
          <w:rPr>
            <w:rStyle w:val="Hyperlink"/>
            <w:spacing w:val="-15"/>
          </w:rPr>
          <w:t xml:space="preserve"> </w:t>
        </w:r>
        <w:r w:rsidR="00D10E87" w:rsidRPr="00771B12">
          <w:rPr>
            <w:rStyle w:val="Hyperlink"/>
          </w:rPr>
          <w:t>or</w:t>
        </w:r>
        <w:r w:rsidR="00D10E87" w:rsidRPr="00771B12">
          <w:rPr>
            <w:rStyle w:val="Hyperlink"/>
            <w:spacing w:val="-15"/>
          </w:rPr>
          <w:t xml:space="preserve"> </w:t>
        </w:r>
        <w:r w:rsidR="00D10E87" w:rsidRPr="00771B12">
          <w:rPr>
            <w:rStyle w:val="Hyperlink"/>
          </w:rPr>
          <w:t>Changing</w:t>
        </w:r>
        <w:r w:rsidR="00D10E87" w:rsidRPr="00771B12">
          <w:rPr>
            <w:rStyle w:val="Hyperlink"/>
            <w:spacing w:val="-14"/>
          </w:rPr>
          <w:t xml:space="preserve"> </w:t>
        </w:r>
        <w:r w:rsidR="00D10E87" w:rsidRPr="00771B12">
          <w:rPr>
            <w:rStyle w:val="Hyperlink"/>
          </w:rPr>
          <w:t>Attending</w:t>
        </w:r>
        <w:r w:rsidR="00D10E87" w:rsidRPr="00771B12">
          <w:rPr>
            <w:rStyle w:val="Hyperlink"/>
            <w:spacing w:val="-14"/>
          </w:rPr>
          <w:t xml:space="preserve"> </w:t>
        </w:r>
        <w:r w:rsidR="00D10E87" w:rsidRPr="00771B12">
          <w:rPr>
            <w:rStyle w:val="Hyperlink"/>
          </w:rPr>
          <w:t>Physician</w:t>
        </w:r>
        <w:r w:rsidR="00D10E87">
          <w:rPr>
            <w:webHidden/>
          </w:rPr>
          <w:tab/>
        </w:r>
        <w:r w:rsidR="00D10E87">
          <w:rPr>
            <w:webHidden/>
          </w:rPr>
          <w:fldChar w:fldCharType="begin"/>
        </w:r>
        <w:r w:rsidR="00D10E87">
          <w:rPr>
            <w:webHidden/>
          </w:rPr>
          <w:instrText xml:space="preserve"> PAGEREF _Toc499543845 \h </w:instrText>
        </w:r>
        <w:r w:rsidR="00D10E87">
          <w:rPr>
            <w:webHidden/>
          </w:rPr>
        </w:r>
        <w:r w:rsidR="00D10E87">
          <w:rPr>
            <w:webHidden/>
          </w:rPr>
          <w:fldChar w:fldCharType="separate"/>
        </w:r>
        <w:r w:rsidR="00D10E87">
          <w:rPr>
            <w:webHidden/>
          </w:rPr>
          <w:t>95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46" w:history="1">
        <w:r w:rsidR="00D10E87" w:rsidRPr="00771B12">
          <w:rPr>
            <w:rStyle w:val="Hyperlink"/>
          </w:rPr>
          <w:t>7.12.2.1.</w:t>
        </w:r>
        <w:r w:rsidR="00D10E87">
          <w:rPr>
            <w:rFonts w:asciiTheme="minorHAnsi" w:eastAsiaTheme="minorEastAsia" w:hAnsiTheme="minorHAnsi" w:cstheme="minorBidi"/>
            <w:szCs w:val="22"/>
          </w:rPr>
          <w:tab/>
        </w:r>
        <w:r w:rsidR="00D10E87" w:rsidRPr="00771B12">
          <w:rPr>
            <w:rStyle w:val="Hyperlink"/>
          </w:rPr>
          <w:t xml:space="preserve">To select </w:t>
        </w:r>
        <w:r w:rsidR="00D10E87" w:rsidRPr="00771B12">
          <w:rPr>
            <w:rStyle w:val="Hyperlink"/>
            <w:spacing w:val="-1"/>
          </w:rPr>
          <w:t xml:space="preserve">or </w:t>
        </w:r>
        <w:r w:rsidR="00D10E87" w:rsidRPr="00771B12">
          <w:rPr>
            <w:rStyle w:val="Hyperlink"/>
          </w:rPr>
          <w:t xml:space="preserve">change Attending </w:t>
        </w:r>
        <w:r w:rsidR="00D10E87" w:rsidRPr="00771B12">
          <w:rPr>
            <w:rStyle w:val="Hyperlink"/>
            <w:spacing w:val="-1"/>
          </w:rPr>
          <w:t>Physician</w:t>
        </w:r>
        <w:r w:rsidR="00D10E87">
          <w:rPr>
            <w:webHidden/>
          </w:rPr>
          <w:tab/>
        </w:r>
        <w:r w:rsidR="00D10E87">
          <w:rPr>
            <w:webHidden/>
          </w:rPr>
          <w:fldChar w:fldCharType="begin"/>
        </w:r>
        <w:r w:rsidR="00D10E87">
          <w:rPr>
            <w:webHidden/>
          </w:rPr>
          <w:instrText xml:space="preserve"> PAGEREF _Toc499543846 \h </w:instrText>
        </w:r>
        <w:r w:rsidR="00D10E87">
          <w:rPr>
            <w:webHidden/>
          </w:rPr>
        </w:r>
        <w:r w:rsidR="00D10E87">
          <w:rPr>
            <w:webHidden/>
          </w:rPr>
          <w:fldChar w:fldCharType="separate"/>
        </w:r>
        <w:r w:rsidR="00D10E87">
          <w:rPr>
            <w:webHidden/>
          </w:rPr>
          <w:t>95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47" w:history="1">
        <w:r w:rsidR="00D10E87" w:rsidRPr="00771B12">
          <w:rPr>
            <w:rStyle w:val="Hyperlink"/>
          </w:rPr>
          <w:t>7.13.</w:t>
        </w:r>
        <w:r w:rsidR="00D10E87">
          <w:rPr>
            <w:rFonts w:asciiTheme="minorHAnsi" w:eastAsiaTheme="minorEastAsia" w:hAnsiTheme="minorHAnsi" w:cstheme="minorBidi"/>
          </w:rPr>
          <w:tab/>
        </w:r>
        <w:r w:rsidR="00D10E87" w:rsidRPr="00771B12">
          <w:rPr>
            <w:rStyle w:val="Hyperlink"/>
          </w:rPr>
          <w:t>Selecting or Changing Treating Specialty</w:t>
        </w:r>
        <w:r w:rsidR="00D10E87">
          <w:rPr>
            <w:webHidden/>
          </w:rPr>
          <w:tab/>
        </w:r>
        <w:r w:rsidR="00D10E87">
          <w:rPr>
            <w:webHidden/>
          </w:rPr>
          <w:fldChar w:fldCharType="begin"/>
        </w:r>
        <w:r w:rsidR="00D10E87">
          <w:rPr>
            <w:webHidden/>
          </w:rPr>
          <w:instrText xml:space="preserve"> PAGEREF _Toc499543847 \h </w:instrText>
        </w:r>
        <w:r w:rsidR="00D10E87">
          <w:rPr>
            <w:webHidden/>
          </w:rPr>
        </w:r>
        <w:r w:rsidR="00D10E87">
          <w:rPr>
            <w:webHidden/>
          </w:rPr>
          <w:fldChar w:fldCharType="separate"/>
        </w:r>
        <w:r w:rsidR="00D10E87">
          <w:rPr>
            <w:webHidden/>
          </w:rPr>
          <w:t>95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48" w:history="1">
        <w:r w:rsidR="00D10E87" w:rsidRPr="00771B12">
          <w:rPr>
            <w:rStyle w:val="Hyperlink"/>
          </w:rPr>
          <w:t>7.13.1.1.</w:t>
        </w:r>
        <w:r w:rsidR="00D10E87">
          <w:rPr>
            <w:rFonts w:asciiTheme="minorHAnsi" w:eastAsiaTheme="minorEastAsia" w:hAnsiTheme="minorHAnsi" w:cstheme="minorBidi"/>
            <w:szCs w:val="22"/>
          </w:rPr>
          <w:tab/>
        </w:r>
        <w:r w:rsidR="00D10E87" w:rsidRPr="00771B12">
          <w:rPr>
            <w:rStyle w:val="Hyperlink"/>
          </w:rPr>
          <w:t xml:space="preserve">To select </w:t>
        </w:r>
        <w:r w:rsidR="00D10E87" w:rsidRPr="00771B12">
          <w:rPr>
            <w:rStyle w:val="Hyperlink"/>
            <w:spacing w:val="-1"/>
          </w:rPr>
          <w:t xml:space="preserve">or </w:t>
        </w:r>
        <w:r w:rsidR="00D10E87" w:rsidRPr="00771B12">
          <w:rPr>
            <w:rStyle w:val="Hyperlink"/>
          </w:rPr>
          <w:t xml:space="preserve">change the Treating </w:t>
        </w:r>
        <w:r w:rsidR="00D10E87" w:rsidRPr="00771B12">
          <w:rPr>
            <w:rStyle w:val="Hyperlink"/>
            <w:spacing w:val="-1"/>
          </w:rPr>
          <w:t>Specialty</w:t>
        </w:r>
        <w:r w:rsidR="00D10E87">
          <w:rPr>
            <w:webHidden/>
          </w:rPr>
          <w:tab/>
        </w:r>
        <w:r w:rsidR="00D10E87">
          <w:rPr>
            <w:webHidden/>
          </w:rPr>
          <w:fldChar w:fldCharType="begin"/>
        </w:r>
        <w:r w:rsidR="00D10E87">
          <w:rPr>
            <w:webHidden/>
          </w:rPr>
          <w:instrText xml:space="preserve"> PAGEREF _Toc499543848 \h </w:instrText>
        </w:r>
        <w:r w:rsidR="00D10E87">
          <w:rPr>
            <w:webHidden/>
          </w:rPr>
        </w:r>
        <w:r w:rsidR="00D10E87">
          <w:rPr>
            <w:webHidden/>
          </w:rPr>
          <w:fldChar w:fldCharType="separate"/>
        </w:r>
        <w:r w:rsidR="00D10E87">
          <w:rPr>
            <w:webHidden/>
          </w:rPr>
          <w:t>95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49" w:history="1">
        <w:r w:rsidR="00D10E87" w:rsidRPr="00771B12">
          <w:rPr>
            <w:rStyle w:val="Hyperlink"/>
          </w:rPr>
          <w:t>7.14.</w:t>
        </w:r>
        <w:r w:rsidR="00D10E87">
          <w:rPr>
            <w:rFonts w:asciiTheme="minorHAnsi" w:eastAsiaTheme="minorEastAsia" w:hAnsiTheme="minorHAnsi" w:cstheme="minorBidi"/>
          </w:rPr>
          <w:tab/>
        </w:r>
        <w:r w:rsidR="00D10E87" w:rsidRPr="00771B12">
          <w:rPr>
            <w:rStyle w:val="Hyperlink"/>
          </w:rPr>
          <w:t>Selecting or Changing Service Section</w:t>
        </w:r>
        <w:r w:rsidR="00D10E87">
          <w:rPr>
            <w:webHidden/>
          </w:rPr>
          <w:tab/>
        </w:r>
        <w:r w:rsidR="00D10E87">
          <w:rPr>
            <w:webHidden/>
          </w:rPr>
          <w:fldChar w:fldCharType="begin"/>
        </w:r>
        <w:r w:rsidR="00D10E87">
          <w:rPr>
            <w:webHidden/>
          </w:rPr>
          <w:instrText xml:space="preserve"> PAGEREF _Toc499543849 \h </w:instrText>
        </w:r>
        <w:r w:rsidR="00D10E87">
          <w:rPr>
            <w:webHidden/>
          </w:rPr>
        </w:r>
        <w:r w:rsidR="00D10E87">
          <w:rPr>
            <w:webHidden/>
          </w:rPr>
          <w:fldChar w:fldCharType="separate"/>
        </w:r>
        <w:r w:rsidR="00D10E87">
          <w:rPr>
            <w:webHidden/>
          </w:rPr>
          <w:t>95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50" w:history="1">
        <w:r w:rsidR="00D10E87" w:rsidRPr="00771B12">
          <w:rPr>
            <w:rStyle w:val="Hyperlink"/>
          </w:rPr>
          <w:t>7.14.1.1.</w:t>
        </w:r>
        <w:r w:rsidR="00D10E87">
          <w:rPr>
            <w:rFonts w:asciiTheme="minorHAnsi" w:eastAsiaTheme="minorEastAsia" w:hAnsiTheme="minorHAnsi" w:cstheme="minorBidi"/>
            <w:szCs w:val="22"/>
          </w:rPr>
          <w:tab/>
        </w:r>
        <w:r w:rsidR="00D10E87" w:rsidRPr="00771B12">
          <w:rPr>
            <w:rStyle w:val="Hyperlink"/>
          </w:rPr>
          <w:t>To select</w:t>
        </w:r>
        <w:r w:rsidR="00D10E87" w:rsidRPr="00771B12">
          <w:rPr>
            <w:rStyle w:val="Hyperlink"/>
            <w:spacing w:val="1"/>
          </w:rPr>
          <w:t xml:space="preserve"> </w:t>
        </w:r>
        <w:r w:rsidR="00D10E87" w:rsidRPr="00771B12">
          <w:rPr>
            <w:rStyle w:val="Hyperlink"/>
            <w:spacing w:val="-1"/>
          </w:rPr>
          <w:t xml:space="preserve">or </w:t>
        </w:r>
        <w:r w:rsidR="00D10E87" w:rsidRPr="00771B12">
          <w:rPr>
            <w:rStyle w:val="Hyperlink"/>
          </w:rPr>
          <w:t>change the Service Section</w:t>
        </w:r>
        <w:r w:rsidR="00D10E87">
          <w:rPr>
            <w:webHidden/>
          </w:rPr>
          <w:tab/>
        </w:r>
        <w:r w:rsidR="00D10E87">
          <w:rPr>
            <w:webHidden/>
          </w:rPr>
          <w:fldChar w:fldCharType="begin"/>
        </w:r>
        <w:r w:rsidR="00D10E87">
          <w:rPr>
            <w:webHidden/>
          </w:rPr>
          <w:instrText xml:space="preserve"> PAGEREF _Toc499543850 \h </w:instrText>
        </w:r>
        <w:r w:rsidR="00D10E87">
          <w:rPr>
            <w:webHidden/>
          </w:rPr>
        </w:r>
        <w:r w:rsidR="00D10E87">
          <w:rPr>
            <w:webHidden/>
          </w:rPr>
          <w:fldChar w:fldCharType="separate"/>
        </w:r>
        <w:r w:rsidR="00D10E87">
          <w:rPr>
            <w:webHidden/>
          </w:rPr>
          <w:t>95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51" w:history="1">
        <w:r w:rsidR="00D10E87" w:rsidRPr="00771B12">
          <w:rPr>
            <w:rStyle w:val="Hyperlink"/>
          </w:rPr>
          <w:t>7.15.</w:t>
        </w:r>
        <w:r w:rsidR="00D10E87">
          <w:rPr>
            <w:rFonts w:asciiTheme="minorHAnsi" w:eastAsiaTheme="minorEastAsia" w:hAnsiTheme="minorHAnsi" w:cstheme="minorBidi"/>
          </w:rPr>
          <w:tab/>
        </w:r>
        <w:r w:rsidR="00D10E87" w:rsidRPr="00771B12">
          <w:rPr>
            <w:rStyle w:val="Hyperlink"/>
          </w:rPr>
          <w:t>Selecting or Changing Ward</w:t>
        </w:r>
        <w:r w:rsidR="00D10E87">
          <w:rPr>
            <w:webHidden/>
          </w:rPr>
          <w:tab/>
        </w:r>
        <w:r w:rsidR="00D10E87">
          <w:rPr>
            <w:webHidden/>
          </w:rPr>
          <w:fldChar w:fldCharType="begin"/>
        </w:r>
        <w:r w:rsidR="00D10E87">
          <w:rPr>
            <w:webHidden/>
          </w:rPr>
          <w:instrText xml:space="preserve"> PAGEREF _Toc499543851 \h </w:instrText>
        </w:r>
        <w:r w:rsidR="00D10E87">
          <w:rPr>
            <w:webHidden/>
          </w:rPr>
        </w:r>
        <w:r w:rsidR="00D10E87">
          <w:rPr>
            <w:webHidden/>
          </w:rPr>
          <w:fldChar w:fldCharType="separate"/>
        </w:r>
        <w:r w:rsidR="00D10E87">
          <w:rPr>
            <w:webHidden/>
          </w:rPr>
          <w:t>96</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52" w:history="1">
        <w:r w:rsidR="00D10E87" w:rsidRPr="00771B12">
          <w:rPr>
            <w:rStyle w:val="Hyperlink"/>
          </w:rPr>
          <w:t>7.15.1.1.</w:t>
        </w:r>
        <w:r w:rsidR="00D10E87">
          <w:rPr>
            <w:rFonts w:asciiTheme="minorHAnsi" w:eastAsiaTheme="minorEastAsia" w:hAnsiTheme="minorHAnsi" w:cstheme="minorBidi"/>
            <w:szCs w:val="22"/>
          </w:rPr>
          <w:tab/>
        </w:r>
        <w:r w:rsidR="00D10E87" w:rsidRPr="00771B12">
          <w:rPr>
            <w:rStyle w:val="Hyperlink"/>
          </w:rPr>
          <w:t>To select or change the Ward</w:t>
        </w:r>
        <w:r w:rsidR="00D10E87">
          <w:rPr>
            <w:webHidden/>
          </w:rPr>
          <w:tab/>
        </w:r>
        <w:r w:rsidR="00D10E87">
          <w:rPr>
            <w:webHidden/>
          </w:rPr>
          <w:fldChar w:fldCharType="begin"/>
        </w:r>
        <w:r w:rsidR="00D10E87">
          <w:rPr>
            <w:webHidden/>
          </w:rPr>
          <w:instrText xml:space="preserve"> PAGEREF _Toc499543852 \h </w:instrText>
        </w:r>
        <w:r w:rsidR="00D10E87">
          <w:rPr>
            <w:webHidden/>
          </w:rPr>
        </w:r>
        <w:r w:rsidR="00D10E87">
          <w:rPr>
            <w:webHidden/>
          </w:rPr>
          <w:fldChar w:fldCharType="separate"/>
        </w:r>
        <w:r w:rsidR="00D10E87">
          <w:rPr>
            <w:webHidden/>
          </w:rPr>
          <w:t>96</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53" w:history="1">
        <w:r w:rsidR="00D10E87" w:rsidRPr="00771B12">
          <w:rPr>
            <w:rStyle w:val="Hyperlink"/>
          </w:rPr>
          <w:t>7.16.</w:t>
        </w:r>
        <w:r w:rsidR="00D10E87">
          <w:rPr>
            <w:rFonts w:asciiTheme="minorHAnsi" w:eastAsiaTheme="minorEastAsia" w:hAnsiTheme="minorHAnsi" w:cstheme="minorBidi"/>
          </w:rPr>
          <w:tab/>
        </w:r>
        <w:r w:rsidR="00D10E87" w:rsidRPr="00771B12">
          <w:rPr>
            <w:rStyle w:val="Hyperlink"/>
          </w:rPr>
          <w:t>Adding Custom Notes</w:t>
        </w:r>
        <w:r w:rsidR="00D10E87">
          <w:rPr>
            <w:webHidden/>
          </w:rPr>
          <w:tab/>
        </w:r>
        <w:r w:rsidR="00D10E87">
          <w:rPr>
            <w:webHidden/>
          </w:rPr>
          <w:fldChar w:fldCharType="begin"/>
        </w:r>
        <w:r w:rsidR="00D10E87">
          <w:rPr>
            <w:webHidden/>
          </w:rPr>
          <w:instrText xml:space="preserve"> PAGEREF _Toc499543853 \h </w:instrText>
        </w:r>
        <w:r w:rsidR="00D10E87">
          <w:rPr>
            <w:webHidden/>
          </w:rPr>
        </w:r>
        <w:r w:rsidR="00D10E87">
          <w:rPr>
            <w:webHidden/>
          </w:rPr>
          <w:fldChar w:fldCharType="separate"/>
        </w:r>
        <w:r w:rsidR="00D10E87">
          <w:rPr>
            <w:webHidden/>
          </w:rPr>
          <w:t>96</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54" w:history="1">
        <w:r w:rsidR="00D10E87" w:rsidRPr="00771B12">
          <w:rPr>
            <w:rStyle w:val="Hyperlink"/>
          </w:rPr>
          <w:t>7.16.1.1.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add</w:t>
        </w:r>
        <w:r w:rsidR="00D10E87" w:rsidRPr="00771B12">
          <w:rPr>
            <w:rStyle w:val="Hyperlink"/>
          </w:rPr>
          <w:t xml:space="preserve"> a custom note</w:t>
        </w:r>
        <w:r w:rsidR="00D10E87">
          <w:rPr>
            <w:webHidden/>
          </w:rPr>
          <w:tab/>
        </w:r>
        <w:r w:rsidR="00D10E87">
          <w:rPr>
            <w:webHidden/>
          </w:rPr>
          <w:fldChar w:fldCharType="begin"/>
        </w:r>
        <w:r w:rsidR="00D10E87">
          <w:rPr>
            <w:webHidden/>
          </w:rPr>
          <w:instrText xml:space="preserve"> PAGEREF _Toc499543854 \h </w:instrText>
        </w:r>
        <w:r w:rsidR="00D10E87">
          <w:rPr>
            <w:webHidden/>
          </w:rPr>
        </w:r>
        <w:r w:rsidR="00D10E87">
          <w:rPr>
            <w:webHidden/>
          </w:rPr>
          <w:fldChar w:fldCharType="separate"/>
        </w:r>
        <w:r w:rsidR="00D10E87">
          <w:rPr>
            <w:webHidden/>
          </w:rPr>
          <w:t>96</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55" w:history="1">
        <w:r w:rsidR="00D10E87" w:rsidRPr="00771B12">
          <w:rPr>
            <w:rStyle w:val="Hyperlink"/>
          </w:rPr>
          <w:t>7.17.</w:t>
        </w:r>
        <w:r w:rsidR="00D10E87">
          <w:rPr>
            <w:rFonts w:asciiTheme="minorHAnsi" w:eastAsiaTheme="minorEastAsia" w:hAnsiTheme="minorHAnsi" w:cstheme="minorBidi"/>
          </w:rPr>
          <w:tab/>
        </w:r>
        <w:r w:rsidR="00D10E87" w:rsidRPr="00771B12">
          <w:rPr>
            <w:rStyle w:val="Hyperlink"/>
          </w:rPr>
          <w:t>Indicating an Unscheduled Readmit within 30 Days</w:t>
        </w:r>
        <w:r w:rsidR="00D10E87">
          <w:rPr>
            <w:webHidden/>
          </w:rPr>
          <w:tab/>
        </w:r>
        <w:r w:rsidR="00D10E87">
          <w:rPr>
            <w:webHidden/>
          </w:rPr>
          <w:fldChar w:fldCharType="begin"/>
        </w:r>
        <w:r w:rsidR="00D10E87">
          <w:rPr>
            <w:webHidden/>
          </w:rPr>
          <w:instrText xml:space="preserve"> PAGEREF _Toc499543855 \h </w:instrText>
        </w:r>
        <w:r w:rsidR="00D10E87">
          <w:rPr>
            <w:webHidden/>
          </w:rPr>
        </w:r>
        <w:r w:rsidR="00D10E87">
          <w:rPr>
            <w:webHidden/>
          </w:rPr>
          <w:fldChar w:fldCharType="separate"/>
        </w:r>
        <w:r w:rsidR="00D10E87">
          <w:rPr>
            <w:webHidden/>
          </w:rPr>
          <w:t>96</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56" w:history="1">
        <w:r w:rsidR="00D10E87" w:rsidRPr="00771B12">
          <w:rPr>
            <w:rStyle w:val="Hyperlink"/>
          </w:rPr>
          <w:t>7.17.1.1.</w:t>
        </w:r>
        <w:r w:rsidR="00D10E87">
          <w:rPr>
            <w:rFonts w:asciiTheme="minorHAnsi" w:eastAsiaTheme="minorEastAsia" w:hAnsiTheme="minorHAnsi" w:cstheme="minorBidi"/>
            <w:szCs w:val="22"/>
          </w:rPr>
          <w:tab/>
        </w:r>
        <w:r w:rsidR="00D10E87" w:rsidRPr="00771B12">
          <w:rPr>
            <w:rStyle w:val="Hyperlink"/>
          </w:rPr>
          <w:t>To indicate</w:t>
        </w:r>
        <w:r w:rsidR="00D10E87" w:rsidRPr="00771B12">
          <w:rPr>
            <w:rStyle w:val="Hyperlink"/>
            <w:spacing w:val="-1"/>
          </w:rPr>
          <w:t xml:space="preserve"> </w:t>
        </w:r>
        <w:r w:rsidR="00D10E87" w:rsidRPr="00771B12">
          <w:rPr>
            <w:rStyle w:val="Hyperlink"/>
          </w:rPr>
          <w:t xml:space="preserve">an </w:t>
        </w:r>
        <w:r w:rsidR="00D10E87" w:rsidRPr="00771B12">
          <w:rPr>
            <w:rStyle w:val="Hyperlink"/>
            <w:spacing w:val="-1"/>
          </w:rPr>
          <w:t>unscheduled</w:t>
        </w:r>
        <w:r w:rsidR="00D10E87" w:rsidRPr="00771B12">
          <w:rPr>
            <w:rStyle w:val="Hyperlink"/>
          </w:rPr>
          <w:t xml:space="preserve"> readmit </w:t>
        </w:r>
        <w:r w:rsidR="00D10E87" w:rsidRPr="00771B12">
          <w:rPr>
            <w:rStyle w:val="Hyperlink"/>
            <w:spacing w:val="-1"/>
          </w:rPr>
          <w:t>within</w:t>
        </w:r>
        <w:r w:rsidR="00D10E87" w:rsidRPr="00771B12">
          <w:rPr>
            <w:rStyle w:val="Hyperlink"/>
          </w:rPr>
          <w:t xml:space="preserve"> 30 days</w:t>
        </w:r>
        <w:r w:rsidR="00D10E87">
          <w:rPr>
            <w:webHidden/>
          </w:rPr>
          <w:tab/>
        </w:r>
        <w:r w:rsidR="00D10E87">
          <w:rPr>
            <w:webHidden/>
          </w:rPr>
          <w:fldChar w:fldCharType="begin"/>
        </w:r>
        <w:r w:rsidR="00D10E87">
          <w:rPr>
            <w:webHidden/>
          </w:rPr>
          <w:instrText xml:space="preserve"> PAGEREF _Toc499543856 \h </w:instrText>
        </w:r>
        <w:r w:rsidR="00D10E87">
          <w:rPr>
            <w:webHidden/>
          </w:rPr>
        </w:r>
        <w:r w:rsidR="00D10E87">
          <w:rPr>
            <w:webHidden/>
          </w:rPr>
          <w:fldChar w:fldCharType="separate"/>
        </w:r>
        <w:r w:rsidR="00D10E87">
          <w:rPr>
            <w:webHidden/>
          </w:rPr>
          <w:t>97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57" w:history="1">
        <w:r w:rsidR="00D10E87" w:rsidRPr="00771B12">
          <w:rPr>
            <w:rStyle w:val="Hyperlink"/>
          </w:rPr>
          <w:t>7.18.</w:t>
        </w:r>
        <w:r w:rsidR="00D10E87">
          <w:rPr>
            <w:rFonts w:asciiTheme="minorHAnsi" w:eastAsiaTheme="minorEastAsia" w:hAnsiTheme="minorHAnsi" w:cstheme="minorBidi"/>
          </w:rPr>
          <w:tab/>
        </w:r>
        <w:r w:rsidR="00D10E87" w:rsidRPr="00771B12">
          <w:rPr>
            <w:rStyle w:val="Hyperlink"/>
          </w:rPr>
          <w:t>Working with Admission Review Types</w:t>
        </w:r>
        <w:r w:rsidR="00D10E87">
          <w:rPr>
            <w:webHidden/>
          </w:rPr>
          <w:tab/>
        </w:r>
        <w:r w:rsidR="00D10E87">
          <w:rPr>
            <w:webHidden/>
          </w:rPr>
          <w:fldChar w:fldCharType="begin"/>
        </w:r>
        <w:r w:rsidR="00D10E87">
          <w:rPr>
            <w:webHidden/>
          </w:rPr>
          <w:instrText xml:space="preserve"> PAGEREF _Toc499543857 \h </w:instrText>
        </w:r>
        <w:r w:rsidR="00D10E87">
          <w:rPr>
            <w:webHidden/>
          </w:rPr>
        </w:r>
        <w:r w:rsidR="00D10E87">
          <w:rPr>
            <w:webHidden/>
          </w:rPr>
          <w:fldChar w:fldCharType="separate"/>
        </w:r>
        <w:r w:rsidR="00D10E87">
          <w:rPr>
            <w:webHidden/>
          </w:rPr>
          <w:t>97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58" w:history="1">
        <w:r w:rsidR="00D10E87" w:rsidRPr="00771B12">
          <w:rPr>
            <w:rStyle w:val="Hyperlink"/>
            <w14:scene3d>
              <w14:camera w14:prst="orthographicFront"/>
              <w14:lightRig w14:rig="threePt" w14:dir="t">
                <w14:rot w14:lat="0" w14:lon="0" w14:rev="0"/>
              </w14:lightRig>
            </w14:scene3d>
          </w:rPr>
          <w:t>7.18.1.</w:t>
        </w:r>
        <w:r w:rsidR="00D10E87">
          <w:rPr>
            <w:rFonts w:asciiTheme="minorHAnsi" w:eastAsiaTheme="minorEastAsia" w:hAnsiTheme="minorHAnsi" w:cstheme="minorBidi"/>
          </w:rPr>
          <w:tab/>
        </w:r>
        <w:r w:rsidR="00D10E87" w:rsidRPr="00771B12">
          <w:rPr>
            <w:rStyle w:val="Hyperlink"/>
          </w:rPr>
          <w:t>Admission</w:t>
        </w:r>
        <w:r w:rsidR="00D10E87" w:rsidRPr="00771B12">
          <w:rPr>
            <w:rStyle w:val="Hyperlink"/>
            <w:spacing w:val="-14"/>
          </w:rPr>
          <w:t xml:space="preserve"> </w:t>
        </w:r>
        <w:r w:rsidR="00D10E87" w:rsidRPr="00771B12">
          <w:rPr>
            <w:rStyle w:val="Hyperlink"/>
          </w:rPr>
          <w:t>Review</w:t>
        </w:r>
        <w:r w:rsidR="00D10E87" w:rsidRPr="00771B12">
          <w:rPr>
            <w:rStyle w:val="Hyperlink"/>
            <w:spacing w:val="-2"/>
          </w:rPr>
          <w:t xml:space="preserve"> </w:t>
        </w:r>
        <w:r w:rsidR="00D10E87" w:rsidRPr="00771B12">
          <w:rPr>
            <w:rStyle w:val="Hyperlink"/>
          </w:rPr>
          <w:t>Types</w:t>
        </w:r>
        <w:r w:rsidR="00D10E87" w:rsidRPr="00771B12">
          <w:rPr>
            <w:rStyle w:val="Hyperlink"/>
            <w:spacing w:val="-12"/>
          </w:rPr>
          <w:t xml:space="preserve"> </w:t>
        </w:r>
        <w:r w:rsidR="00D10E87" w:rsidRPr="00771B12">
          <w:rPr>
            <w:rStyle w:val="Hyperlink"/>
          </w:rPr>
          <w:t>for</w:t>
        </w:r>
        <w:r w:rsidR="00D10E87" w:rsidRPr="00771B12">
          <w:rPr>
            <w:rStyle w:val="Hyperlink"/>
            <w:spacing w:val="-14"/>
          </w:rPr>
          <w:t xml:space="preserve"> </w:t>
        </w:r>
        <w:r w:rsidR="00D10E87" w:rsidRPr="00771B12">
          <w:rPr>
            <w:rStyle w:val="Hyperlink"/>
          </w:rPr>
          <w:t>Admission</w:t>
        </w:r>
        <w:r w:rsidR="00D10E87" w:rsidRPr="00771B12">
          <w:rPr>
            <w:rStyle w:val="Hyperlink"/>
            <w:spacing w:val="-13"/>
          </w:rPr>
          <w:t xml:space="preserve"> </w:t>
        </w:r>
        <w:r w:rsidR="00D10E87" w:rsidRPr="00771B12">
          <w:rPr>
            <w:rStyle w:val="Hyperlink"/>
          </w:rPr>
          <w:t>Reviews</w:t>
        </w:r>
        <w:r w:rsidR="00D10E87">
          <w:rPr>
            <w:webHidden/>
          </w:rPr>
          <w:tab/>
        </w:r>
        <w:r w:rsidR="00D10E87">
          <w:rPr>
            <w:webHidden/>
          </w:rPr>
          <w:fldChar w:fldCharType="begin"/>
        </w:r>
        <w:r w:rsidR="00D10E87">
          <w:rPr>
            <w:webHidden/>
          </w:rPr>
          <w:instrText xml:space="preserve"> PAGEREF _Toc499543858 \h </w:instrText>
        </w:r>
        <w:r w:rsidR="00D10E87">
          <w:rPr>
            <w:webHidden/>
          </w:rPr>
        </w:r>
        <w:r w:rsidR="00D10E87">
          <w:rPr>
            <w:webHidden/>
          </w:rPr>
          <w:fldChar w:fldCharType="separate"/>
        </w:r>
        <w:r w:rsidR="00D10E87">
          <w:rPr>
            <w:webHidden/>
          </w:rPr>
          <w:t>97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59" w:history="1">
        <w:r w:rsidR="00D10E87" w:rsidRPr="00771B12">
          <w:rPr>
            <w:rStyle w:val="Hyperlink"/>
            <w14:scene3d>
              <w14:camera w14:prst="orthographicFront"/>
              <w14:lightRig w14:rig="threePt" w14:dir="t">
                <w14:rot w14:lat="0" w14:lon="0" w14:rev="0"/>
              </w14:lightRig>
            </w14:scene3d>
          </w:rPr>
          <w:t>7.18.2.</w:t>
        </w:r>
        <w:r w:rsidR="00D10E87">
          <w:rPr>
            <w:rFonts w:asciiTheme="minorHAnsi" w:eastAsiaTheme="minorEastAsia" w:hAnsiTheme="minorHAnsi" w:cstheme="minorBidi"/>
          </w:rPr>
          <w:tab/>
        </w:r>
        <w:r w:rsidR="00D10E87" w:rsidRPr="00771B12">
          <w:rPr>
            <w:rStyle w:val="Hyperlink"/>
          </w:rPr>
          <w:t>Select / Change Admission Review Type</w:t>
        </w:r>
        <w:r w:rsidR="00D10E87">
          <w:rPr>
            <w:webHidden/>
          </w:rPr>
          <w:tab/>
        </w:r>
        <w:r w:rsidR="00D10E87">
          <w:rPr>
            <w:webHidden/>
          </w:rPr>
          <w:fldChar w:fldCharType="begin"/>
        </w:r>
        <w:r w:rsidR="00D10E87">
          <w:rPr>
            <w:webHidden/>
          </w:rPr>
          <w:instrText xml:space="preserve"> PAGEREF _Toc499543859 \h </w:instrText>
        </w:r>
        <w:r w:rsidR="00D10E87">
          <w:rPr>
            <w:webHidden/>
          </w:rPr>
        </w:r>
        <w:r w:rsidR="00D10E87">
          <w:rPr>
            <w:webHidden/>
          </w:rPr>
          <w:fldChar w:fldCharType="separate"/>
        </w:r>
        <w:r w:rsidR="00D10E87">
          <w:rPr>
            <w:webHidden/>
          </w:rPr>
          <w:t>97</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60" w:history="1">
        <w:r w:rsidR="00D10E87" w:rsidRPr="00771B12">
          <w:rPr>
            <w:rStyle w:val="Hyperlink"/>
          </w:rPr>
          <w:t>7.18.2.1.</w:t>
        </w:r>
        <w:r w:rsidR="00D10E87">
          <w:rPr>
            <w:rFonts w:asciiTheme="minorHAnsi" w:eastAsiaTheme="minorEastAsia" w:hAnsiTheme="minorHAnsi" w:cstheme="minorBidi"/>
            <w:szCs w:val="22"/>
          </w:rPr>
          <w:tab/>
        </w:r>
        <w:r w:rsidR="00D10E87" w:rsidRPr="00771B12">
          <w:rPr>
            <w:rStyle w:val="Hyperlink"/>
          </w:rPr>
          <w:t xml:space="preserve">To select </w:t>
        </w:r>
        <w:r w:rsidR="00D10E87" w:rsidRPr="00771B12">
          <w:rPr>
            <w:rStyle w:val="Hyperlink"/>
            <w:spacing w:val="-1"/>
          </w:rPr>
          <w:t xml:space="preserve">or </w:t>
        </w:r>
        <w:r w:rsidR="00D10E87" w:rsidRPr="00771B12">
          <w:rPr>
            <w:rStyle w:val="Hyperlink"/>
          </w:rPr>
          <w:t>change the Admission</w:t>
        </w:r>
        <w:r w:rsidR="00D10E87" w:rsidRPr="00771B12">
          <w:rPr>
            <w:rStyle w:val="Hyperlink"/>
            <w:spacing w:val="-2"/>
          </w:rPr>
          <w:t xml:space="preserve"> </w:t>
        </w:r>
        <w:r w:rsidR="00D10E87" w:rsidRPr="00771B12">
          <w:rPr>
            <w:rStyle w:val="Hyperlink"/>
          </w:rPr>
          <w:t>Review</w:t>
        </w:r>
        <w:r w:rsidR="00D10E87" w:rsidRPr="00771B12">
          <w:rPr>
            <w:rStyle w:val="Hyperlink"/>
            <w:spacing w:val="-2"/>
          </w:rPr>
          <w:t xml:space="preserve"> </w:t>
        </w:r>
        <w:r w:rsidR="00D10E87" w:rsidRPr="00771B12">
          <w:rPr>
            <w:rStyle w:val="Hyperlink"/>
          </w:rPr>
          <w:t>Type</w:t>
        </w:r>
        <w:r w:rsidR="00D10E87">
          <w:rPr>
            <w:webHidden/>
          </w:rPr>
          <w:tab/>
        </w:r>
        <w:r w:rsidR="00D10E87">
          <w:rPr>
            <w:webHidden/>
          </w:rPr>
          <w:fldChar w:fldCharType="begin"/>
        </w:r>
        <w:r w:rsidR="00D10E87">
          <w:rPr>
            <w:webHidden/>
          </w:rPr>
          <w:instrText xml:space="preserve"> PAGEREF _Toc499543860 \h </w:instrText>
        </w:r>
        <w:r w:rsidR="00D10E87">
          <w:rPr>
            <w:webHidden/>
          </w:rPr>
        </w:r>
        <w:r w:rsidR="00D10E87">
          <w:rPr>
            <w:webHidden/>
          </w:rPr>
          <w:fldChar w:fldCharType="separate"/>
        </w:r>
        <w:r w:rsidR="00D10E87">
          <w:rPr>
            <w:webHidden/>
          </w:rPr>
          <w:t>97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61" w:history="1">
        <w:r w:rsidR="00D10E87" w:rsidRPr="00771B12">
          <w:rPr>
            <w:rStyle w:val="Hyperlink"/>
          </w:rPr>
          <w:t>7.19.</w:t>
        </w:r>
        <w:r w:rsidR="00D10E87">
          <w:rPr>
            <w:rFonts w:asciiTheme="minorHAnsi" w:eastAsiaTheme="minorEastAsia" w:hAnsiTheme="minorHAnsi" w:cstheme="minorBidi"/>
          </w:rPr>
          <w:tab/>
        </w:r>
        <w:r w:rsidR="00D10E87" w:rsidRPr="00771B12">
          <w:rPr>
            <w:rStyle w:val="Hyperlink"/>
          </w:rPr>
          <w:t>Showing a Patient’s Reviews</w:t>
        </w:r>
        <w:r w:rsidR="00D10E87">
          <w:rPr>
            <w:webHidden/>
          </w:rPr>
          <w:tab/>
        </w:r>
        <w:r w:rsidR="00D10E87">
          <w:rPr>
            <w:webHidden/>
          </w:rPr>
          <w:fldChar w:fldCharType="begin"/>
        </w:r>
        <w:r w:rsidR="00D10E87">
          <w:rPr>
            <w:webHidden/>
          </w:rPr>
          <w:instrText xml:space="preserve"> PAGEREF _Toc499543861 \h </w:instrText>
        </w:r>
        <w:r w:rsidR="00D10E87">
          <w:rPr>
            <w:webHidden/>
          </w:rPr>
        </w:r>
        <w:r w:rsidR="00D10E87">
          <w:rPr>
            <w:webHidden/>
          </w:rPr>
          <w:fldChar w:fldCharType="separate"/>
        </w:r>
        <w:r w:rsidR="00D10E87">
          <w:rPr>
            <w:webHidden/>
          </w:rPr>
          <w:t>98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62" w:history="1">
        <w:r w:rsidR="00D10E87" w:rsidRPr="00771B12">
          <w:rPr>
            <w:rStyle w:val="Hyperlink"/>
          </w:rPr>
          <w:t>7.19.1.1.</w:t>
        </w:r>
        <w:r w:rsidR="00D10E87">
          <w:rPr>
            <w:rFonts w:asciiTheme="minorHAnsi" w:eastAsiaTheme="minorEastAsia" w:hAnsiTheme="minorHAnsi" w:cstheme="minorBidi"/>
            <w:szCs w:val="22"/>
          </w:rPr>
          <w:tab/>
        </w:r>
        <w:r w:rsidR="00D10E87" w:rsidRPr="00771B12">
          <w:rPr>
            <w:rStyle w:val="Hyperlink"/>
          </w:rPr>
          <w:t>To show reviews for a patient</w:t>
        </w:r>
        <w:r w:rsidR="00D10E87">
          <w:rPr>
            <w:webHidden/>
          </w:rPr>
          <w:tab/>
        </w:r>
        <w:r w:rsidR="00D10E87">
          <w:rPr>
            <w:webHidden/>
          </w:rPr>
          <w:fldChar w:fldCharType="begin"/>
        </w:r>
        <w:r w:rsidR="00D10E87">
          <w:rPr>
            <w:webHidden/>
          </w:rPr>
          <w:instrText xml:space="preserve"> PAGEREF _Toc499543862 \h </w:instrText>
        </w:r>
        <w:r w:rsidR="00D10E87">
          <w:rPr>
            <w:webHidden/>
          </w:rPr>
        </w:r>
        <w:r w:rsidR="00D10E87">
          <w:rPr>
            <w:webHidden/>
          </w:rPr>
          <w:fldChar w:fldCharType="separate"/>
        </w:r>
        <w:r w:rsidR="00D10E87">
          <w:rPr>
            <w:webHidden/>
          </w:rPr>
          <w:t>98</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63" w:history="1">
        <w:r w:rsidR="00D10E87" w:rsidRPr="00771B12">
          <w:rPr>
            <w:rStyle w:val="Hyperlink"/>
          </w:rPr>
          <w:t>7.20.</w:t>
        </w:r>
        <w:r w:rsidR="00D10E87">
          <w:rPr>
            <w:rFonts w:asciiTheme="minorHAnsi" w:eastAsiaTheme="minorEastAsia" w:hAnsiTheme="minorHAnsi" w:cstheme="minorBidi"/>
          </w:rPr>
          <w:tab/>
        </w:r>
        <w:r w:rsidR="00D10E87" w:rsidRPr="00771B12">
          <w:rPr>
            <w:rStyle w:val="Hyperlink"/>
          </w:rPr>
          <w:t>Copying a Review from the Primary Review Screen</w:t>
        </w:r>
        <w:r w:rsidR="00D10E87">
          <w:rPr>
            <w:webHidden/>
          </w:rPr>
          <w:tab/>
        </w:r>
        <w:r w:rsidR="00D10E87">
          <w:rPr>
            <w:webHidden/>
          </w:rPr>
          <w:fldChar w:fldCharType="begin"/>
        </w:r>
        <w:r w:rsidR="00D10E87">
          <w:rPr>
            <w:webHidden/>
          </w:rPr>
          <w:instrText xml:space="preserve"> PAGEREF _Toc499543863 \h </w:instrText>
        </w:r>
        <w:r w:rsidR="00D10E87">
          <w:rPr>
            <w:webHidden/>
          </w:rPr>
        </w:r>
        <w:r w:rsidR="00D10E87">
          <w:rPr>
            <w:webHidden/>
          </w:rPr>
          <w:fldChar w:fldCharType="separate"/>
        </w:r>
        <w:r w:rsidR="00D10E87">
          <w:rPr>
            <w:webHidden/>
          </w:rPr>
          <w:t>98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64" w:history="1">
        <w:r w:rsidR="00D10E87" w:rsidRPr="00771B12">
          <w:rPr>
            <w:rStyle w:val="Hyperlink"/>
          </w:rPr>
          <w:t>7.20.1.1.</w:t>
        </w:r>
        <w:r w:rsidR="00D10E87">
          <w:rPr>
            <w:rFonts w:asciiTheme="minorHAnsi" w:eastAsiaTheme="minorEastAsia" w:hAnsiTheme="minorHAnsi" w:cstheme="minorBidi"/>
            <w:szCs w:val="22"/>
          </w:rPr>
          <w:tab/>
        </w:r>
        <w:r w:rsidR="00D10E87" w:rsidRPr="00771B12">
          <w:rPr>
            <w:rStyle w:val="Hyperlink"/>
          </w:rPr>
          <w:t>To</w:t>
        </w:r>
        <w:r w:rsidR="00D10E87" w:rsidRPr="00771B12">
          <w:rPr>
            <w:rStyle w:val="Hyperlink"/>
            <w:spacing w:val="-1"/>
          </w:rPr>
          <w:t xml:space="preserve"> </w:t>
        </w:r>
        <w:r w:rsidR="00D10E87" w:rsidRPr="00771B12">
          <w:rPr>
            <w:rStyle w:val="Hyperlink"/>
          </w:rPr>
          <w:t>copy a review</w:t>
        </w:r>
        <w:r w:rsidR="00D10E87" w:rsidRPr="00771B12">
          <w:rPr>
            <w:rStyle w:val="Hyperlink"/>
            <w:spacing w:val="-2"/>
          </w:rPr>
          <w:t xml:space="preserve"> </w:t>
        </w:r>
        <w:r w:rsidR="00D10E87" w:rsidRPr="00771B12">
          <w:rPr>
            <w:rStyle w:val="Hyperlink"/>
          </w:rPr>
          <w:t xml:space="preserve">from the </w:t>
        </w:r>
        <w:r w:rsidR="00D10E87" w:rsidRPr="00771B12">
          <w:rPr>
            <w:rStyle w:val="Hyperlink"/>
            <w:spacing w:val="-1"/>
          </w:rPr>
          <w:t>Primary</w:t>
        </w:r>
        <w:r w:rsidR="00D10E87" w:rsidRPr="00771B12">
          <w:rPr>
            <w:rStyle w:val="Hyperlink"/>
          </w:rPr>
          <w:t xml:space="preserve"> Review</w:t>
        </w:r>
        <w:r w:rsidR="00D10E87" w:rsidRPr="00771B12">
          <w:rPr>
            <w:rStyle w:val="Hyperlink"/>
            <w:spacing w:val="-1"/>
          </w:rPr>
          <w:t xml:space="preserve"> </w:t>
        </w:r>
        <w:r w:rsidR="00D10E87" w:rsidRPr="00771B12">
          <w:rPr>
            <w:rStyle w:val="Hyperlink"/>
          </w:rPr>
          <w:t>Summary</w:t>
        </w:r>
        <w:r w:rsidR="00D10E87" w:rsidRPr="00771B12">
          <w:rPr>
            <w:rStyle w:val="Hyperlink"/>
            <w:spacing w:val="1"/>
          </w:rPr>
          <w:t xml:space="preserve"> </w:t>
        </w:r>
        <w:r w:rsidR="00D10E87" w:rsidRPr="00771B12">
          <w:rPr>
            <w:rStyle w:val="Hyperlink"/>
            <w:spacing w:val="-1"/>
          </w:rPr>
          <w:t>screen</w:t>
        </w:r>
        <w:r w:rsidR="00D10E87">
          <w:rPr>
            <w:webHidden/>
          </w:rPr>
          <w:tab/>
        </w:r>
        <w:r w:rsidR="00D10E87">
          <w:rPr>
            <w:webHidden/>
          </w:rPr>
          <w:fldChar w:fldCharType="begin"/>
        </w:r>
        <w:r w:rsidR="00D10E87">
          <w:rPr>
            <w:webHidden/>
          </w:rPr>
          <w:instrText xml:space="preserve"> PAGEREF _Toc499543864 \h </w:instrText>
        </w:r>
        <w:r w:rsidR="00D10E87">
          <w:rPr>
            <w:webHidden/>
          </w:rPr>
        </w:r>
        <w:r w:rsidR="00D10E87">
          <w:rPr>
            <w:webHidden/>
          </w:rPr>
          <w:fldChar w:fldCharType="separate"/>
        </w:r>
        <w:r w:rsidR="00D10E87">
          <w:rPr>
            <w:webHidden/>
          </w:rPr>
          <w:t>98</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65" w:history="1">
        <w:r w:rsidR="00D10E87" w:rsidRPr="00771B12">
          <w:rPr>
            <w:rStyle w:val="Hyperlink"/>
          </w:rPr>
          <w:t>7.21.</w:t>
        </w:r>
        <w:r w:rsidR="00D10E87">
          <w:rPr>
            <w:rFonts w:asciiTheme="minorHAnsi" w:eastAsiaTheme="minorEastAsia" w:hAnsiTheme="minorHAnsi" w:cstheme="minorBidi"/>
          </w:rPr>
          <w:tab/>
        </w:r>
        <w:r w:rsidR="00D10E87" w:rsidRPr="00771B12">
          <w:rPr>
            <w:rStyle w:val="Hyperlink"/>
          </w:rPr>
          <w:t>Viewing CERMe Review Text</w:t>
        </w:r>
        <w:r w:rsidR="00D10E87">
          <w:rPr>
            <w:webHidden/>
          </w:rPr>
          <w:tab/>
        </w:r>
        <w:r w:rsidR="00D10E87">
          <w:rPr>
            <w:webHidden/>
          </w:rPr>
          <w:fldChar w:fldCharType="begin"/>
        </w:r>
        <w:r w:rsidR="00D10E87">
          <w:rPr>
            <w:webHidden/>
          </w:rPr>
          <w:instrText xml:space="preserve"> PAGEREF _Toc499543865 \h </w:instrText>
        </w:r>
        <w:r w:rsidR="00D10E87">
          <w:rPr>
            <w:webHidden/>
          </w:rPr>
        </w:r>
        <w:r w:rsidR="00D10E87">
          <w:rPr>
            <w:webHidden/>
          </w:rPr>
          <w:fldChar w:fldCharType="separate"/>
        </w:r>
        <w:r w:rsidR="00D10E87">
          <w:rPr>
            <w:webHidden/>
          </w:rPr>
          <w:t>99</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66" w:history="1">
        <w:r w:rsidR="00D10E87" w:rsidRPr="00771B12">
          <w:rPr>
            <w:rStyle w:val="Hyperlink"/>
          </w:rPr>
          <w:t>7.22.</w:t>
        </w:r>
        <w:r w:rsidR="00D10E87">
          <w:rPr>
            <w:rFonts w:asciiTheme="minorHAnsi" w:eastAsiaTheme="minorEastAsia" w:hAnsiTheme="minorHAnsi" w:cstheme="minorBidi"/>
          </w:rPr>
          <w:tab/>
        </w:r>
        <w:r w:rsidR="00D10E87" w:rsidRPr="00771B12">
          <w:rPr>
            <w:rStyle w:val="Hyperlink"/>
          </w:rPr>
          <w:t>Saving and Locking a Final Review</w:t>
        </w:r>
        <w:r w:rsidR="00D10E87">
          <w:rPr>
            <w:webHidden/>
          </w:rPr>
          <w:tab/>
        </w:r>
        <w:r w:rsidR="00D10E87">
          <w:rPr>
            <w:webHidden/>
          </w:rPr>
          <w:fldChar w:fldCharType="begin"/>
        </w:r>
        <w:r w:rsidR="00D10E87">
          <w:rPr>
            <w:webHidden/>
          </w:rPr>
          <w:instrText xml:space="preserve"> PAGEREF _Toc499543866 \h </w:instrText>
        </w:r>
        <w:r w:rsidR="00D10E87">
          <w:rPr>
            <w:webHidden/>
          </w:rPr>
        </w:r>
        <w:r w:rsidR="00D10E87">
          <w:rPr>
            <w:webHidden/>
          </w:rPr>
          <w:fldChar w:fldCharType="separate"/>
        </w:r>
        <w:r w:rsidR="00D10E87">
          <w:rPr>
            <w:webHidden/>
          </w:rPr>
          <w:t>99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67" w:history="1">
        <w:r w:rsidR="00D10E87" w:rsidRPr="00771B12">
          <w:rPr>
            <w:rStyle w:val="Hyperlink"/>
          </w:rPr>
          <w:t>7.22.1.1.</w:t>
        </w:r>
        <w:r w:rsidR="00D10E87">
          <w:rPr>
            <w:rFonts w:asciiTheme="minorHAnsi" w:eastAsiaTheme="minorEastAsia" w:hAnsiTheme="minorHAnsi" w:cstheme="minorBidi"/>
            <w:szCs w:val="22"/>
          </w:rPr>
          <w:tab/>
        </w:r>
        <w:r w:rsidR="00D10E87" w:rsidRPr="00771B12">
          <w:rPr>
            <w:rStyle w:val="Hyperlink"/>
          </w:rPr>
          <w:t>To</w:t>
        </w:r>
        <w:r w:rsidR="00D10E87" w:rsidRPr="00771B12">
          <w:rPr>
            <w:rStyle w:val="Hyperlink"/>
            <w:spacing w:val="-1"/>
          </w:rPr>
          <w:t xml:space="preserve"> </w:t>
        </w:r>
        <w:r w:rsidR="00D10E87" w:rsidRPr="00771B12">
          <w:rPr>
            <w:rStyle w:val="Hyperlink"/>
          </w:rPr>
          <w:t>save changes to the</w:t>
        </w:r>
        <w:r w:rsidR="00D10E87" w:rsidRPr="00771B12">
          <w:rPr>
            <w:rStyle w:val="Hyperlink"/>
            <w:spacing w:val="-1"/>
          </w:rPr>
          <w:t xml:space="preserve"> </w:t>
        </w:r>
        <w:r w:rsidR="00D10E87" w:rsidRPr="00771B12">
          <w:rPr>
            <w:rStyle w:val="Hyperlink"/>
          </w:rPr>
          <w:t>database and lock</w:t>
        </w:r>
        <w:r w:rsidR="00D10E87" w:rsidRPr="00771B12">
          <w:rPr>
            <w:rStyle w:val="Hyperlink"/>
            <w:spacing w:val="-1"/>
          </w:rPr>
          <w:t xml:space="preserve"> </w:t>
        </w:r>
        <w:r w:rsidR="00D10E87" w:rsidRPr="00771B12">
          <w:rPr>
            <w:rStyle w:val="Hyperlink"/>
          </w:rPr>
          <w:t>the review</w:t>
        </w:r>
        <w:r w:rsidR="00D10E87">
          <w:rPr>
            <w:webHidden/>
          </w:rPr>
          <w:tab/>
        </w:r>
        <w:r w:rsidR="00D10E87">
          <w:rPr>
            <w:webHidden/>
          </w:rPr>
          <w:fldChar w:fldCharType="begin"/>
        </w:r>
        <w:r w:rsidR="00D10E87">
          <w:rPr>
            <w:webHidden/>
          </w:rPr>
          <w:instrText xml:space="preserve"> PAGEREF _Toc499543867 \h </w:instrText>
        </w:r>
        <w:r w:rsidR="00D10E87">
          <w:rPr>
            <w:webHidden/>
          </w:rPr>
        </w:r>
        <w:r w:rsidR="00D10E87">
          <w:rPr>
            <w:webHidden/>
          </w:rPr>
          <w:fldChar w:fldCharType="separate"/>
        </w:r>
        <w:r w:rsidR="00D10E87">
          <w:rPr>
            <w:webHidden/>
          </w:rPr>
          <w:t>99</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68" w:history="1">
        <w:r w:rsidR="00D10E87" w:rsidRPr="00771B12">
          <w:rPr>
            <w:rStyle w:val="Hyperlink"/>
          </w:rPr>
          <w:t>7.23.</w:t>
        </w:r>
        <w:r w:rsidR="00D10E87">
          <w:rPr>
            <w:rFonts w:asciiTheme="minorHAnsi" w:eastAsiaTheme="minorEastAsia" w:hAnsiTheme="minorHAnsi" w:cstheme="minorBidi"/>
          </w:rPr>
          <w:tab/>
        </w:r>
        <w:r w:rsidR="00D10E87" w:rsidRPr="00771B12">
          <w:rPr>
            <w:rStyle w:val="Hyperlink"/>
          </w:rPr>
          <w:t>Days Since Last VA Acute Care Discharge Calculation</w:t>
        </w:r>
        <w:r w:rsidR="00D10E87">
          <w:rPr>
            <w:webHidden/>
          </w:rPr>
          <w:tab/>
        </w:r>
        <w:r w:rsidR="00D10E87">
          <w:rPr>
            <w:webHidden/>
          </w:rPr>
          <w:fldChar w:fldCharType="begin"/>
        </w:r>
        <w:r w:rsidR="00D10E87">
          <w:rPr>
            <w:webHidden/>
          </w:rPr>
          <w:instrText xml:space="preserve"> PAGEREF _Toc499543868 \h </w:instrText>
        </w:r>
        <w:r w:rsidR="00D10E87">
          <w:rPr>
            <w:webHidden/>
          </w:rPr>
        </w:r>
        <w:r w:rsidR="00D10E87">
          <w:rPr>
            <w:webHidden/>
          </w:rPr>
          <w:fldChar w:fldCharType="separate"/>
        </w:r>
        <w:r w:rsidR="00D10E87">
          <w:rPr>
            <w:webHidden/>
          </w:rPr>
          <w:t>101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69" w:history="1">
        <w:r w:rsidR="00D10E87" w:rsidRPr="00771B12">
          <w:rPr>
            <w:rStyle w:val="Hyperlink"/>
            <w14:scene3d>
              <w14:camera w14:prst="orthographicFront"/>
              <w14:lightRig w14:rig="threePt" w14:dir="t">
                <w14:rot w14:lat="0" w14:lon="0" w14:rev="0"/>
              </w14:lightRig>
            </w14:scene3d>
          </w:rPr>
          <w:t>7.23.1.</w:t>
        </w:r>
        <w:r w:rsidR="00D10E87">
          <w:rPr>
            <w:rFonts w:asciiTheme="minorHAnsi" w:eastAsiaTheme="minorEastAsia" w:hAnsiTheme="minorHAnsi" w:cstheme="minorBidi"/>
          </w:rPr>
          <w:tab/>
        </w:r>
        <w:r w:rsidR="00D10E87" w:rsidRPr="00771B12">
          <w:rPr>
            <w:rStyle w:val="Hyperlink"/>
            <w:spacing w:val="-1"/>
          </w:rPr>
          <w:t>Calculation</w:t>
        </w:r>
        <w:r w:rsidR="00D10E87" w:rsidRPr="00771B12">
          <w:rPr>
            <w:rStyle w:val="Hyperlink"/>
            <w:spacing w:val="-24"/>
          </w:rPr>
          <w:t xml:space="preserve"> Rules</w:t>
        </w:r>
        <w:r w:rsidR="00D10E87">
          <w:rPr>
            <w:webHidden/>
          </w:rPr>
          <w:tab/>
        </w:r>
        <w:r w:rsidR="00D10E87">
          <w:rPr>
            <w:webHidden/>
          </w:rPr>
          <w:fldChar w:fldCharType="begin"/>
        </w:r>
        <w:r w:rsidR="00D10E87">
          <w:rPr>
            <w:webHidden/>
          </w:rPr>
          <w:instrText xml:space="preserve"> PAGEREF _Toc499543869 \h </w:instrText>
        </w:r>
        <w:r w:rsidR="00D10E87">
          <w:rPr>
            <w:webHidden/>
          </w:rPr>
        </w:r>
        <w:r w:rsidR="00D10E87">
          <w:rPr>
            <w:webHidden/>
          </w:rPr>
          <w:fldChar w:fldCharType="separate"/>
        </w:r>
        <w:r w:rsidR="00D10E87">
          <w:rPr>
            <w:webHidden/>
          </w:rPr>
          <w:t>101</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870" w:history="1">
        <w:r w:rsidR="00D10E87" w:rsidRPr="00771B12">
          <w:rPr>
            <w:rStyle w:val="Hyperlink"/>
          </w:rPr>
          <w:t>8.</w:t>
        </w:r>
        <w:r w:rsidR="00D10E87">
          <w:rPr>
            <w:rFonts w:asciiTheme="minorHAnsi" w:eastAsiaTheme="minorEastAsia" w:hAnsiTheme="minorHAnsi" w:cstheme="minorBidi"/>
            <w:b w:val="0"/>
          </w:rPr>
          <w:tab/>
        </w:r>
        <w:r w:rsidR="00D10E87" w:rsidRPr="00771B12">
          <w:rPr>
            <w:rStyle w:val="Hyperlink"/>
          </w:rPr>
          <w:t>Primary Review Summary</w:t>
        </w:r>
        <w:r w:rsidR="00D10E87">
          <w:rPr>
            <w:webHidden/>
          </w:rPr>
          <w:tab/>
        </w:r>
        <w:r w:rsidR="00D10E87">
          <w:rPr>
            <w:webHidden/>
          </w:rPr>
          <w:fldChar w:fldCharType="begin"/>
        </w:r>
        <w:r w:rsidR="00D10E87">
          <w:rPr>
            <w:webHidden/>
          </w:rPr>
          <w:instrText xml:space="preserve"> PAGEREF _Toc499543870 \h </w:instrText>
        </w:r>
        <w:r w:rsidR="00D10E87">
          <w:rPr>
            <w:webHidden/>
          </w:rPr>
        </w:r>
        <w:r w:rsidR="00D10E87">
          <w:rPr>
            <w:webHidden/>
          </w:rPr>
          <w:fldChar w:fldCharType="separate"/>
        </w:r>
        <w:r w:rsidR="00D10E87">
          <w:rPr>
            <w:webHidden/>
          </w:rPr>
          <w:t>101</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871" w:history="1">
        <w:r w:rsidR="00D10E87" w:rsidRPr="00771B12">
          <w:rPr>
            <w:rStyle w:val="Hyperlink"/>
          </w:rPr>
          <w:t>9.</w:t>
        </w:r>
        <w:r w:rsidR="00D10E87">
          <w:rPr>
            <w:rFonts w:asciiTheme="minorHAnsi" w:eastAsiaTheme="minorEastAsia" w:hAnsiTheme="minorHAnsi" w:cstheme="minorBidi"/>
            <w:b w:val="0"/>
          </w:rPr>
          <w:tab/>
        </w:r>
        <w:r w:rsidR="00D10E87" w:rsidRPr="00771B12">
          <w:rPr>
            <w:rStyle w:val="Hyperlink"/>
          </w:rPr>
          <w:t>Physician Advisor Review</w:t>
        </w:r>
        <w:r w:rsidR="00D10E87">
          <w:rPr>
            <w:webHidden/>
          </w:rPr>
          <w:tab/>
        </w:r>
        <w:r w:rsidR="00D10E87">
          <w:rPr>
            <w:webHidden/>
          </w:rPr>
          <w:fldChar w:fldCharType="begin"/>
        </w:r>
        <w:r w:rsidR="00D10E87">
          <w:rPr>
            <w:webHidden/>
          </w:rPr>
          <w:instrText xml:space="preserve"> PAGEREF _Toc499543871 \h </w:instrText>
        </w:r>
        <w:r w:rsidR="00D10E87">
          <w:rPr>
            <w:webHidden/>
          </w:rPr>
        </w:r>
        <w:r w:rsidR="00D10E87">
          <w:rPr>
            <w:webHidden/>
          </w:rPr>
          <w:fldChar w:fldCharType="separate"/>
        </w:r>
        <w:r w:rsidR="00D10E87">
          <w:rPr>
            <w:webHidden/>
          </w:rPr>
          <w:t>102</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72" w:history="1">
        <w:r w:rsidR="00D10E87" w:rsidRPr="00771B12">
          <w:rPr>
            <w:rStyle w:val="Hyperlink"/>
          </w:rPr>
          <w:t>9.1.</w:t>
        </w:r>
        <w:r w:rsidR="00D10E87">
          <w:rPr>
            <w:rFonts w:asciiTheme="minorHAnsi" w:eastAsiaTheme="minorEastAsia" w:hAnsiTheme="minorHAnsi" w:cstheme="minorBidi"/>
          </w:rPr>
          <w:tab/>
        </w:r>
        <w:r w:rsidR="00D10E87" w:rsidRPr="00771B12">
          <w:rPr>
            <w:rStyle w:val="Hyperlink"/>
          </w:rPr>
          <w:t>Physician Advisor Review</w:t>
        </w:r>
        <w:r w:rsidR="00D10E87">
          <w:rPr>
            <w:webHidden/>
          </w:rPr>
          <w:tab/>
        </w:r>
        <w:r w:rsidR="00D10E87">
          <w:rPr>
            <w:webHidden/>
          </w:rPr>
          <w:fldChar w:fldCharType="begin"/>
        </w:r>
        <w:r w:rsidR="00D10E87">
          <w:rPr>
            <w:webHidden/>
          </w:rPr>
          <w:instrText xml:space="preserve"> PAGEREF _Toc499543872 \h </w:instrText>
        </w:r>
        <w:r w:rsidR="00D10E87">
          <w:rPr>
            <w:webHidden/>
          </w:rPr>
        </w:r>
        <w:r w:rsidR="00D10E87">
          <w:rPr>
            <w:webHidden/>
          </w:rPr>
          <w:fldChar w:fldCharType="separate"/>
        </w:r>
        <w:r w:rsidR="00D10E87">
          <w:rPr>
            <w:webHidden/>
          </w:rPr>
          <w:t>103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73" w:history="1">
        <w:r w:rsidR="00D10E87" w:rsidRPr="00771B12">
          <w:rPr>
            <w:rStyle w:val="Hyperlink"/>
          </w:rPr>
          <w:t>9.2.</w:t>
        </w:r>
        <w:r w:rsidR="00D10E87">
          <w:rPr>
            <w:rFonts w:asciiTheme="minorHAnsi" w:eastAsiaTheme="minorEastAsia" w:hAnsiTheme="minorHAnsi" w:cstheme="minorBidi"/>
          </w:rPr>
          <w:tab/>
        </w:r>
        <w:r w:rsidR="00D10E87" w:rsidRPr="00771B12">
          <w:rPr>
            <w:rStyle w:val="Hyperlink"/>
          </w:rPr>
          <w:t>Selecting a Physician Advisor Review</w:t>
        </w:r>
        <w:r w:rsidR="00D10E87">
          <w:rPr>
            <w:webHidden/>
          </w:rPr>
          <w:tab/>
        </w:r>
        <w:r w:rsidR="00D10E87">
          <w:rPr>
            <w:webHidden/>
          </w:rPr>
          <w:fldChar w:fldCharType="begin"/>
        </w:r>
        <w:r w:rsidR="00D10E87">
          <w:rPr>
            <w:webHidden/>
          </w:rPr>
          <w:instrText xml:space="preserve"> PAGEREF _Toc499543873 \h </w:instrText>
        </w:r>
        <w:r w:rsidR="00D10E87">
          <w:rPr>
            <w:webHidden/>
          </w:rPr>
        </w:r>
        <w:r w:rsidR="00D10E87">
          <w:rPr>
            <w:webHidden/>
          </w:rPr>
          <w:fldChar w:fldCharType="separate"/>
        </w:r>
        <w:r w:rsidR="00D10E87">
          <w:rPr>
            <w:webHidden/>
          </w:rPr>
          <w:t>104</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74" w:history="1">
        <w:r w:rsidR="00D10E87" w:rsidRPr="00771B12">
          <w:rPr>
            <w:rStyle w:val="Hyperlink"/>
          </w:rPr>
          <w:t>9.2.1.1.</w:t>
        </w:r>
        <w:r w:rsidR="00D10E87">
          <w:rPr>
            <w:rFonts w:asciiTheme="minorHAnsi" w:eastAsiaTheme="minorEastAsia" w:hAnsiTheme="minorHAnsi" w:cstheme="minorBidi"/>
            <w:szCs w:val="22"/>
          </w:rPr>
          <w:tab/>
        </w:r>
        <w:r w:rsidR="00D10E87" w:rsidRPr="00771B12">
          <w:rPr>
            <w:rStyle w:val="Hyperlink"/>
          </w:rPr>
          <w:t>To select a</w:t>
        </w:r>
        <w:r w:rsidR="00D10E87" w:rsidRPr="00771B12">
          <w:rPr>
            <w:rStyle w:val="Hyperlink"/>
            <w:spacing w:val="-2"/>
          </w:rPr>
          <w:t xml:space="preserve"> </w:t>
        </w:r>
        <w:r w:rsidR="00D10E87" w:rsidRPr="00771B12">
          <w:rPr>
            <w:rStyle w:val="Hyperlink"/>
          </w:rPr>
          <w:t>review</w:t>
        </w:r>
        <w:r w:rsidR="00D10E87" w:rsidRPr="00771B12">
          <w:rPr>
            <w:rStyle w:val="Hyperlink"/>
            <w:spacing w:val="-2"/>
          </w:rPr>
          <w:t xml:space="preserve"> </w:t>
        </w:r>
        <w:r w:rsidR="00D10E87" w:rsidRPr="00771B12">
          <w:rPr>
            <w:rStyle w:val="Hyperlink"/>
          </w:rPr>
          <w:t xml:space="preserve">from the </w:t>
        </w:r>
        <w:r w:rsidR="00D10E87" w:rsidRPr="00771B12">
          <w:rPr>
            <w:rStyle w:val="Hyperlink"/>
            <w:spacing w:val="-1"/>
          </w:rPr>
          <w:t>list</w:t>
        </w:r>
        <w:r w:rsidR="00D10E87">
          <w:rPr>
            <w:webHidden/>
          </w:rPr>
          <w:tab/>
        </w:r>
        <w:r w:rsidR="00D10E87">
          <w:rPr>
            <w:webHidden/>
          </w:rPr>
          <w:fldChar w:fldCharType="begin"/>
        </w:r>
        <w:r w:rsidR="00D10E87">
          <w:rPr>
            <w:webHidden/>
          </w:rPr>
          <w:instrText xml:space="preserve"> PAGEREF _Toc499543874 \h </w:instrText>
        </w:r>
        <w:r w:rsidR="00D10E87">
          <w:rPr>
            <w:webHidden/>
          </w:rPr>
        </w:r>
        <w:r w:rsidR="00D10E87">
          <w:rPr>
            <w:webHidden/>
          </w:rPr>
          <w:fldChar w:fldCharType="separate"/>
        </w:r>
        <w:r w:rsidR="00D10E87">
          <w:rPr>
            <w:webHidden/>
          </w:rPr>
          <w:t>104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75" w:history="1">
        <w:r w:rsidR="00D10E87" w:rsidRPr="00771B12">
          <w:rPr>
            <w:rStyle w:val="Hyperlink"/>
          </w:rPr>
          <w:t>9.3.</w:t>
        </w:r>
        <w:r w:rsidR="00D10E87">
          <w:rPr>
            <w:rFonts w:asciiTheme="minorHAnsi" w:eastAsiaTheme="minorEastAsia" w:hAnsiTheme="minorHAnsi" w:cstheme="minorBidi"/>
          </w:rPr>
          <w:tab/>
        </w:r>
        <w:r w:rsidR="00D10E87" w:rsidRPr="00771B12">
          <w:rPr>
            <w:rStyle w:val="Hyperlink"/>
          </w:rPr>
          <w:t>Agreeing / Disagreeing with Current Level of Care</w:t>
        </w:r>
        <w:r w:rsidR="00D10E87">
          <w:rPr>
            <w:webHidden/>
          </w:rPr>
          <w:tab/>
        </w:r>
        <w:r w:rsidR="00D10E87">
          <w:rPr>
            <w:webHidden/>
          </w:rPr>
          <w:fldChar w:fldCharType="begin"/>
        </w:r>
        <w:r w:rsidR="00D10E87">
          <w:rPr>
            <w:webHidden/>
          </w:rPr>
          <w:instrText xml:space="preserve"> PAGEREF _Toc499543875 \h </w:instrText>
        </w:r>
        <w:r w:rsidR="00D10E87">
          <w:rPr>
            <w:webHidden/>
          </w:rPr>
        </w:r>
        <w:r w:rsidR="00D10E87">
          <w:rPr>
            <w:webHidden/>
          </w:rPr>
          <w:fldChar w:fldCharType="separate"/>
        </w:r>
        <w:r w:rsidR="00D10E87">
          <w:rPr>
            <w:webHidden/>
          </w:rPr>
          <w:t>105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76" w:history="1">
        <w:r w:rsidR="00D10E87" w:rsidRPr="00771B12">
          <w:rPr>
            <w:rStyle w:val="Hyperlink"/>
          </w:rPr>
          <w:t>9.3.1.1.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Agree</w:t>
        </w:r>
        <w:r w:rsidR="00D10E87" w:rsidRPr="00771B12">
          <w:rPr>
            <w:rStyle w:val="Hyperlink"/>
            <w:spacing w:val="1"/>
          </w:rPr>
          <w:t xml:space="preserve"> </w:t>
        </w:r>
        <w:r w:rsidR="00D10E87" w:rsidRPr="00771B12">
          <w:rPr>
            <w:rStyle w:val="Hyperlink"/>
          </w:rPr>
          <w:t>with</w:t>
        </w:r>
        <w:r w:rsidR="00D10E87" w:rsidRPr="00771B12">
          <w:rPr>
            <w:rStyle w:val="Hyperlink"/>
            <w:spacing w:val="1"/>
          </w:rPr>
          <w:t xml:space="preserve"> </w:t>
        </w:r>
        <w:r w:rsidR="00D10E87" w:rsidRPr="00771B12">
          <w:rPr>
            <w:rStyle w:val="Hyperlink"/>
          </w:rPr>
          <w:t xml:space="preserve">the </w:t>
        </w:r>
        <w:r w:rsidR="00D10E87" w:rsidRPr="00771B12">
          <w:rPr>
            <w:rStyle w:val="Hyperlink"/>
            <w:spacing w:val="-1"/>
          </w:rPr>
          <w:t>Current</w:t>
        </w:r>
        <w:r w:rsidR="00D10E87" w:rsidRPr="00771B12">
          <w:rPr>
            <w:rStyle w:val="Hyperlink"/>
          </w:rPr>
          <w:t xml:space="preserve"> Level </w:t>
        </w:r>
        <w:r w:rsidR="00D10E87" w:rsidRPr="00771B12">
          <w:rPr>
            <w:rStyle w:val="Hyperlink"/>
            <w:spacing w:val="-1"/>
          </w:rPr>
          <w:t>of</w:t>
        </w:r>
        <w:r w:rsidR="00D10E87" w:rsidRPr="00771B12">
          <w:rPr>
            <w:rStyle w:val="Hyperlink"/>
          </w:rPr>
          <w:t xml:space="preserve"> Care</w:t>
        </w:r>
        <w:r w:rsidR="00D10E87">
          <w:rPr>
            <w:webHidden/>
          </w:rPr>
          <w:tab/>
        </w:r>
        <w:r w:rsidR="00D10E87">
          <w:rPr>
            <w:webHidden/>
          </w:rPr>
          <w:fldChar w:fldCharType="begin"/>
        </w:r>
        <w:r w:rsidR="00D10E87">
          <w:rPr>
            <w:webHidden/>
          </w:rPr>
          <w:instrText xml:space="preserve"> PAGEREF _Toc499543876 \h </w:instrText>
        </w:r>
        <w:r w:rsidR="00D10E87">
          <w:rPr>
            <w:webHidden/>
          </w:rPr>
        </w:r>
        <w:r w:rsidR="00D10E87">
          <w:rPr>
            <w:webHidden/>
          </w:rPr>
          <w:fldChar w:fldCharType="separate"/>
        </w:r>
        <w:r w:rsidR="00D10E87">
          <w:rPr>
            <w:webHidden/>
          </w:rPr>
          <w:t>105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77" w:history="1">
        <w:r w:rsidR="00D10E87" w:rsidRPr="00771B12">
          <w:rPr>
            <w:rStyle w:val="Hyperlink"/>
          </w:rPr>
          <w:t>9.3.1.2.</w:t>
        </w:r>
        <w:r w:rsidR="00D10E87">
          <w:rPr>
            <w:rFonts w:asciiTheme="minorHAnsi" w:eastAsiaTheme="minorEastAsia" w:hAnsiTheme="minorHAnsi" w:cstheme="minorBidi"/>
            <w:szCs w:val="22"/>
          </w:rPr>
          <w:tab/>
        </w:r>
        <w:r w:rsidR="00D10E87" w:rsidRPr="00771B12">
          <w:rPr>
            <w:rStyle w:val="Hyperlink"/>
          </w:rPr>
          <w:t>To Disagree with the Current LOC</w:t>
        </w:r>
        <w:r w:rsidR="00D10E87">
          <w:rPr>
            <w:webHidden/>
          </w:rPr>
          <w:tab/>
        </w:r>
        <w:r w:rsidR="00D10E87">
          <w:rPr>
            <w:webHidden/>
          </w:rPr>
          <w:fldChar w:fldCharType="begin"/>
        </w:r>
        <w:r w:rsidR="00D10E87">
          <w:rPr>
            <w:webHidden/>
          </w:rPr>
          <w:instrText xml:space="preserve"> PAGEREF _Toc499543877 \h </w:instrText>
        </w:r>
        <w:r w:rsidR="00D10E87">
          <w:rPr>
            <w:webHidden/>
          </w:rPr>
        </w:r>
        <w:r w:rsidR="00D10E87">
          <w:rPr>
            <w:webHidden/>
          </w:rPr>
          <w:fldChar w:fldCharType="separate"/>
        </w:r>
        <w:r w:rsidR="00D10E87">
          <w:rPr>
            <w:webHidden/>
          </w:rPr>
          <w:t>105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78" w:history="1">
        <w:r w:rsidR="00D10E87" w:rsidRPr="00771B12">
          <w:rPr>
            <w:rStyle w:val="Hyperlink"/>
          </w:rPr>
          <w:t>9.4.</w:t>
        </w:r>
        <w:r w:rsidR="00D10E87">
          <w:rPr>
            <w:rFonts w:asciiTheme="minorHAnsi" w:eastAsiaTheme="minorEastAsia" w:hAnsiTheme="minorHAnsi" w:cstheme="minorBidi"/>
          </w:rPr>
          <w:tab/>
        </w:r>
        <w:r w:rsidR="00D10E87" w:rsidRPr="00771B12">
          <w:rPr>
            <w:rStyle w:val="Hyperlink"/>
          </w:rPr>
          <w:t>Entering Physician Advisor Comments</w:t>
        </w:r>
        <w:r w:rsidR="00D10E87">
          <w:rPr>
            <w:webHidden/>
          </w:rPr>
          <w:tab/>
        </w:r>
        <w:r w:rsidR="00D10E87">
          <w:rPr>
            <w:webHidden/>
          </w:rPr>
          <w:fldChar w:fldCharType="begin"/>
        </w:r>
        <w:r w:rsidR="00D10E87">
          <w:rPr>
            <w:webHidden/>
          </w:rPr>
          <w:instrText xml:space="preserve"> PAGEREF _Toc499543878 \h </w:instrText>
        </w:r>
        <w:r w:rsidR="00D10E87">
          <w:rPr>
            <w:webHidden/>
          </w:rPr>
        </w:r>
        <w:r w:rsidR="00D10E87">
          <w:rPr>
            <w:webHidden/>
          </w:rPr>
          <w:fldChar w:fldCharType="separate"/>
        </w:r>
        <w:r w:rsidR="00D10E87">
          <w:rPr>
            <w:webHidden/>
          </w:rPr>
          <w:t>105</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79" w:history="1">
        <w:r w:rsidR="00D10E87" w:rsidRPr="00771B12">
          <w:rPr>
            <w:rStyle w:val="Hyperlink"/>
          </w:rPr>
          <w:t>9.5.</w:t>
        </w:r>
        <w:r w:rsidR="00D10E87">
          <w:rPr>
            <w:rFonts w:asciiTheme="minorHAnsi" w:eastAsiaTheme="minorEastAsia" w:hAnsiTheme="minorHAnsi" w:cstheme="minorBidi"/>
          </w:rPr>
          <w:tab/>
        </w:r>
        <w:r w:rsidR="00D10E87" w:rsidRPr="00771B12">
          <w:rPr>
            <w:rStyle w:val="Hyperlink"/>
          </w:rPr>
          <w:t>Saving and Locking a Final Review</w:t>
        </w:r>
        <w:r w:rsidR="00D10E87">
          <w:rPr>
            <w:webHidden/>
          </w:rPr>
          <w:tab/>
        </w:r>
        <w:r w:rsidR="00D10E87">
          <w:rPr>
            <w:webHidden/>
          </w:rPr>
          <w:fldChar w:fldCharType="begin"/>
        </w:r>
        <w:r w:rsidR="00D10E87">
          <w:rPr>
            <w:webHidden/>
          </w:rPr>
          <w:instrText xml:space="preserve"> PAGEREF _Toc499543879 \h </w:instrText>
        </w:r>
        <w:r w:rsidR="00D10E87">
          <w:rPr>
            <w:webHidden/>
          </w:rPr>
        </w:r>
        <w:r w:rsidR="00D10E87">
          <w:rPr>
            <w:webHidden/>
          </w:rPr>
          <w:fldChar w:fldCharType="separate"/>
        </w:r>
        <w:r w:rsidR="00D10E87">
          <w:rPr>
            <w:webHidden/>
          </w:rPr>
          <w:t>106</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80" w:history="1">
        <w:r w:rsidR="00D10E87" w:rsidRPr="00771B12">
          <w:rPr>
            <w:rStyle w:val="Hyperlink"/>
          </w:rPr>
          <w:t>9.5.1.1.</w:t>
        </w:r>
        <w:r w:rsidR="00D10E87">
          <w:rPr>
            <w:rFonts w:asciiTheme="minorHAnsi" w:eastAsiaTheme="minorEastAsia" w:hAnsiTheme="minorHAnsi" w:cstheme="minorBidi"/>
            <w:szCs w:val="22"/>
          </w:rPr>
          <w:tab/>
        </w:r>
        <w:r w:rsidR="00D10E87" w:rsidRPr="00771B12">
          <w:rPr>
            <w:rStyle w:val="Hyperlink"/>
          </w:rPr>
          <w:t>To save changes to the</w:t>
        </w:r>
        <w:r w:rsidR="00D10E87" w:rsidRPr="00771B12">
          <w:rPr>
            <w:rStyle w:val="Hyperlink"/>
            <w:spacing w:val="-2"/>
          </w:rPr>
          <w:t xml:space="preserve"> </w:t>
        </w:r>
        <w:r w:rsidR="00D10E87" w:rsidRPr="00771B12">
          <w:rPr>
            <w:rStyle w:val="Hyperlink"/>
          </w:rPr>
          <w:t>database and lock</w:t>
        </w:r>
        <w:r w:rsidR="00D10E87" w:rsidRPr="00771B12">
          <w:rPr>
            <w:rStyle w:val="Hyperlink"/>
            <w:spacing w:val="-1"/>
          </w:rPr>
          <w:t xml:space="preserve"> </w:t>
        </w:r>
        <w:r w:rsidR="00D10E87" w:rsidRPr="00771B12">
          <w:rPr>
            <w:rStyle w:val="Hyperlink"/>
          </w:rPr>
          <w:t>the review</w:t>
        </w:r>
        <w:r w:rsidR="00D10E87">
          <w:rPr>
            <w:webHidden/>
          </w:rPr>
          <w:tab/>
        </w:r>
        <w:r w:rsidR="00D10E87">
          <w:rPr>
            <w:webHidden/>
          </w:rPr>
          <w:fldChar w:fldCharType="begin"/>
        </w:r>
        <w:r w:rsidR="00D10E87">
          <w:rPr>
            <w:webHidden/>
          </w:rPr>
          <w:instrText xml:space="preserve"> PAGEREF _Toc499543880 \h </w:instrText>
        </w:r>
        <w:r w:rsidR="00D10E87">
          <w:rPr>
            <w:webHidden/>
          </w:rPr>
        </w:r>
        <w:r w:rsidR="00D10E87">
          <w:rPr>
            <w:webHidden/>
          </w:rPr>
          <w:fldChar w:fldCharType="separate"/>
        </w:r>
        <w:r w:rsidR="00D10E87">
          <w:rPr>
            <w:webHidden/>
          </w:rPr>
          <w:t>106</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881" w:history="1">
        <w:r w:rsidR="00D10E87" w:rsidRPr="00771B12">
          <w:rPr>
            <w:rStyle w:val="Hyperlink"/>
          </w:rPr>
          <w:t>10.</w:t>
        </w:r>
        <w:r w:rsidR="00D10E87">
          <w:rPr>
            <w:rFonts w:asciiTheme="minorHAnsi" w:eastAsiaTheme="minorEastAsia" w:hAnsiTheme="minorHAnsi" w:cstheme="minorBidi"/>
            <w:b w:val="0"/>
          </w:rPr>
          <w:tab/>
        </w:r>
        <w:r w:rsidR="00D10E87" w:rsidRPr="00771B12">
          <w:rPr>
            <w:rStyle w:val="Hyperlink"/>
          </w:rPr>
          <w:t>Tools Menu</w:t>
        </w:r>
        <w:r w:rsidR="00D10E87">
          <w:rPr>
            <w:webHidden/>
          </w:rPr>
          <w:tab/>
        </w:r>
        <w:r w:rsidR="00D10E87">
          <w:rPr>
            <w:webHidden/>
          </w:rPr>
          <w:fldChar w:fldCharType="begin"/>
        </w:r>
        <w:r w:rsidR="00D10E87">
          <w:rPr>
            <w:webHidden/>
          </w:rPr>
          <w:instrText xml:space="preserve"> PAGEREF _Toc499543881 \h </w:instrText>
        </w:r>
        <w:r w:rsidR="00D10E87">
          <w:rPr>
            <w:webHidden/>
          </w:rPr>
        </w:r>
        <w:r w:rsidR="00D10E87">
          <w:rPr>
            <w:webHidden/>
          </w:rPr>
          <w:fldChar w:fldCharType="separate"/>
        </w:r>
        <w:r w:rsidR="00D10E87">
          <w:rPr>
            <w:webHidden/>
          </w:rPr>
          <w:t>106</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82" w:history="1">
        <w:r w:rsidR="00D10E87" w:rsidRPr="00771B12">
          <w:rPr>
            <w:rStyle w:val="Hyperlink"/>
          </w:rPr>
          <w:t>10.1.</w:t>
        </w:r>
        <w:r w:rsidR="00D10E87">
          <w:rPr>
            <w:rFonts w:asciiTheme="minorHAnsi" w:eastAsiaTheme="minorEastAsia" w:hAnsiTheme="minorHAnsi" w:cstheme="minorBidi"/>
          </w:rPr>
          <w:tab/>
        </w:r>
        <w:r w:rsidR="00D10E87" w:rsidRPr="00771B12">
          <w:rPr>
            <w:rStyle w:val="Hyperlink"/>
          </w:rPr>
          <w:t>Patient Selection/Worklist</w:t>
        </w:r>
        <w:r w:rsidR="00D10E87" w:rsidRPr="00771B12">
          <w:rPr>
            <w:rStyle w:val="Hyperlink"/>
            <w:i/>
          </w:rPr>
          <w:t xml:space="preserve"> </w:t>
        </w:r>
        <w:r w:rsidR="00D10E87" w:rsidRPr="00771B12">
          <w:rPr>
            <w:rStyle w:val="Hyperlink"/>
          </w:rPr>
          <w:t>Option</w:t>
        </w:r>
        <w:r w:rsidR="00D10E87">
          <w:rPr>
            <w:webHidden/>
          </w:rPr>
          <w:tab/>
        </w:r>
        <w:r w:rsidR="00D10E87">
          <w:rPr>
            <w:webHidden/>
          </w:rPr>
          <w:fldChar w:fldCharType="begin"/>
        </w:r>
        <w:r w:rsidR="00D10E87">
          <w:rPr>
            <w:webHidden/>
          </w:rPr>
          <w:instrText xml:space="preserve"> PAGEREF _Toc499543882 \h </w:instrText>
        </w:r>
        <w:r w:rsidR="00D10E87">
          <w:rPr>
            <w:webHidden/>
          </w:rPr>
        </w:r>
        <w:r w:rsidR="00D10E87">
          <w:rPr>
            <w:webHidden/>
          </w:rPr>
          <w:fldChar w:fldCharType="separate"/>
        </w:r>
        <w:r w:rsidR="00D10E87">
          <w:rPr>
            <w:webHidden/>
          </w:rPr>
          <w:t>107</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83" w:history="1">
        <w:r w:rsidR="00D10E87" w:rsidRPr="00771B12">
          <w:rPr>
            <w:rStyle w:val="Hyperlink"/>
          </w:rPr>
          <w:t>10.1.1.1.</w:t>
        </w:r>
        <w:r w:rsidR="00D10E87">
          <w:rPr>
            <w:rFonts w:asciiTheme="minorHAnsi" w:eastAsiaTheme="minorEastAsia" w:hAnsiTheme="minorHAnsi" w:cstheme="minorBidi"/>
            <w:szCs w:val="22"/>
          </w:rPr>
          <w:tab/>
        </w:r>
        <w:r w:rsidR="00D10E87" w:rsidRPr="00771B12">
          <w:rPr>
            <w:rStyle w:val="Hyperlink"/>
          </w:rPr>
          <w:t>To work with the Patient Selection/Worklist</w:t>
        </w:r>
        <w:r w:rsidR="00D10E87">
          <w:rPr>
            <w:webHidden/>
          </w:rPr>
          <w:tab/>
        </w:r>
        <w:r w:rsidR="00D10E87">
          <w:rPr>
            <w:webHidden/>
          </w:rPr>
          <w:fldChar w:fldCharType="begin"/>
        </w:r>
        <w:r w:rsidR="00D10E87">
          <w:rPr>
            <w:webHidden/>
          </w:rPr>
          <w:instrText xml:space="preserve"> PAGEREF _Toc499543883 \h </w:instrText>
        </w:r>
        <w:r w:rsidR="00D10E87">
          <w:rPr>
            <w:webHidden/>
          </w:rPr>
        </w:r>
        <w:r w:rsidR="00D10E87">
          <w:rPr>
            <w:webHidden/>
          </w:rPr>
          <w:fldChar w:fldCharType="separate"/>
        </w:r>
        <w:r w:rsidR="00D10E87">
          <w:rPr>
            <w:webHidden/>
          </w:rPr>
          <w:t>107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884" w:history="1">
        <w:r w:rsidR="00D10E87" w:rsidRPr="00771B12">
          <w:rPr>
            <w:rStyle w:val="Hyperlink"/>
          </w:rPr>
          <w:t>10.2.</w:t>
        </w:r>
        <w:r w:rsidR="00D10E87">
          <w:rPr>
            <w:rFonts w:asciiTheme="minorHAnsi" w:eastAsiaTheme="minorEastAsia" w:hAnsiTheme="minorHAnsi" w:cstheme="minorBidi"/>
          </w:rPr>
          <w:tab/>
        </w:r>
        <w:r w:rsidR="00D10E87" w:rsidRPr="00771B12">
          <w:rPr>
            <w:rStyle w:val="Hyperlink"/>
          </w:rPr>
          <w:t>Utilization Management Review Listing Option</w:t>
        </w:r>
        <w:r w:rsidR="00D10E87">
          <w:rPr>
            <w:webHidden/>
          </w:rPr>
          <w:tab/>
        </w:r>
        <w:r w:rsidR="00D10E87">
          <w:rPr>
            <w:webHidden/>
          </w:rPr>
          <w:fldChar w:fldCharType="begin"/>
        </w:r>
        <w:r w:rsidR="00D10E87">
          <w:rPr>
            <w:webHidden/>
          </w:rPr>
          <w:instrText xml:space="preserve"> PAGEREF _Toc499543884 \h </w:instrText>
        </w:r>
        <w:r w:rsidR="00D10E87">
          <w:rPr>
            <w:webHidden/>
          </w:rPr>
        </w:r>
        <w:r w:rsidR="00D10E87">
          <w:rPr>
            <w:webHidden/>
          </w:rPr>
          <w:fldChar w:fldCharType="separate"/>
        </w:r>
        <w:r w:rsidR="00D10E87">
          <w:rPr>
            <w:webHidden/>
          </w:rPr>
          <w:t>108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85" w:history="1">
        <w:r w:rsidR="00D10E87" w:rsidRPr="00771B12">
          <w:rPr>
            <w:rStyle w:val="Hyperlink"/>
          </w:rPr>
          <w:t>10.2.1.1.</w:t>
        </w:r>
        <w:r w:rsidR="00D10E87">
          <w:rPr>
            <w:rFonts w:asciiTheme="minorHAnsi" w:eastAsiaTheme="minorEastAsia" w:hAnsiTheme="minorHAnsi" w:cstheme="minorBidi"/>
            <w:szCs w:val="22"/>
          </w:rPr>
          <w:tab/>
        </w:r>
        <w:r w:rsidR="00D10E87" w:rsidRPr="00771B12">
          <w:rPr>
            <w:rStyle w:val="Hyperlink"/>
          </w:rPr>
          <w:t>To work with the Utilization Management Review Listing</w:t>
        </w:r>
        <w:r w:rsidR="00D10E87">
          <w:rPr>
            <w:webHidden/>
          </w:rPr>
          <w:tab/>
        </w:r>
        <w:r w:rsidR="00D10E87">
          <w:rPr>
            <w:webHidden/>
          </w:rPr>
          <w:fldChar w:fldCharType="begin"/>
        </w:r>
        <w:r w:rsidR="00D10E87">
          <w:rPr>
            <w:webHidden/>
          </w:rPr>
          <w:instrText xml:space="preserve"> PAGEREF _Toc499543885 \h </w:instrText>
        </w:r>
        <w:r w:rsidR="00D10E87">
          <w:rPr>
            <w:webHidden/>
          </w:rPr>
        </w:r>
        <w:r w:rsidR="00D10E87">
          <w:rPr>
            <w:webHidden/>
          </w:rPr>
          <w:fldChar w:fldCharType="separate"/>
        </w:r>
        <w:r w:rsidR="00D10E87">
          <w:rPr>
            <w:webHidden/>
          </w:rPr>
          <w:t>108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86" w:history="1">
        <w:r w:rsidR="00D10E87" w:rsidRPr="00771B12">
          <w:rPr>
            <w:rStyle w:val="Hyperlink"/>
            <w14:scene3d>
              <w14:camera w14:prst="orthographicFront"/>
              <w14:lightRig w14:rig="threePt" w14:dir="t">
                <w14:rot w14:lat="0" w14:lon="0" w14:rev="0"/>
              </w14:lightRig>
            </w14:scene3d>
          </w:rPr>
          <w:t>10.2.2.</w:t>
        </w:r>
        <w:r w:rsidR="00D10E87">
          <w:rPr>
            <w:rFonts w:asciiTheme="minorHAnsi" w:eastAsiaTheme="minorEastAsia" w:hAnsiTheme="minorHAnsi" w:cstheme="minorBidi"/>
          </w:rPr>
          <w:tab/>
        </w:r>
        <w:r w:rsidR="00D10E87" w:rsidRPr="00771B12">
          <w:rPr>
            <w:rStyle w:val="Hyperlink"/>
          </w:rPr>
          <w:t>Printing</w:t>
        </w:r>
        <w:r w:rsidR="00D10E87" w:rsidRPr="00771B12">
          <w:rPr>
            <w:rStyle w:val="Hyperlink"/>
            <w:spacing w:val="-14"/>
          </w:rPr>
          <w:t xml:space="preserve"> </w:t>
        </w:r>
        <w:r w:rsidR="00D10E87" w:rsidRPr="00771B12">
          <w:rPr>
            <w:rStyle w:val="Hyperlink"/>
            <w:spacing w:val="-1"/>
          </w:rPr>
          <w:t>Utilization</w:t>
        </w:r>
        <w:r w:rsidR="00D10E87" w:rsidRPr="00771B12">
          <w:rPr>
            <w:rStyle w:val="Hyperlink"/>
            <w:spacing w:val="-14"/>
          </w:rPr>
          <w:t xml:space="preserve"> </w:t>
        </w:r>
        <w:r w:rsidR="00D10E87" w:rsidRPr="00771B12">
          <w:rPr>
            <w:rStyle w:val="Hyperlink"/>
          </w:rPr>
          <w:t>Management</w:t>
        </w:r>
        <w:r w:rsidR="00D10E87" w:rsidRPr="00771B12">
          <w:rPr>
            <w:rStyle w:val="Hyperlink"/>
            <w:spacing w:val="-15"/>
          </w:rPr>
          <w:t xml:space="preserve"> </w:t>
        </w:r>
        <w:r w:rsidR="00D10E87" w:rsidRPr="00771B12">
          <w:rPr>
            <w:rStyle w:val="Hyperlink"/>
          </w:rPr>
          <w:t>Review</w:t>
        </w:r>
        <w:r w:rsidR="00D10E87" w:rsidRPr="00771B12">
          <w:rPr>
            <w:rStyle w:val="Hyperlink"/>
            <w:spacing w:val="-12"/>
          </w:rPr>
          <w:t xml:space="preserve"> </w:t>
        </w:r>
        <w:r w:rsidR="00D10E87" w:rsidRPr="00771B12">
          <w:rPr>
            <w:rStyle w:val="Hyperlink"/>
          </w:rPr>
          <w:t>Listing</w:t>
        </w:r>
        <w:r w:rsidR="00D10E87" w:rsidRPr="00771B12">
          <w:rPr>
            <w:rStyle w:val="Hyperlink"/>
            <w:spacing w:val="-15"/>
          </w:rPr>
          <w:t xml:space="preserve"> </w:t>
        </w:r>
        <w:r w:rsidR="00D10E87" w:rsidRPr="00771B12">
          <w:rPr>
            <w:rStyle w:val="Hyperlink"/>
          </w:rPr>
          <w:t>Screen</w:t>
        </w:r>
        <w:r w:rsidR="00D10E87" w:rsidRPr="00771B12">
          <w:rPr>
            <w:rStyle w:val="Hyperlink"/>
            <w:spacing w:val="20"/>
            <w:w w:val="99"/>
          </w:rPr>
          <w:t xml:space="preserve"> </w:t>
        </w:r>
        <w:r w:rsidR="00D10E87" w:rsidRPr="00771B12">
          <w:rPr>
            <w:rStyle w:val="Hyperlink"/>
          </w:rPr>
          <w:t>Information</w:t>
        </w:r>
        <w:r w:rsidR="00D10E87">
          <w:rPr>
            <w:webHidden/>
          </w:rPr>
          <w:tab/>
        </w:r>
        <w:r w:rsidR="00D10E87">
          <w:rPr>
            <w:webHidden/>
          </w:rPr>
          <w:fldChar w:fldCharType="begin"/>
        </w:r>
        <w:r w:rsidR="00D10E87">
          <w:rPr>
            <w:webHidden/>
          </w:rPr>
          <w:instrText xml:space="preserve"> PAGEREF _Toc499543886 \h </w:instrText>
        </w:r>
        <w:r w:rsidR="00D10E87">
          <w:rPr>
            <w:webHidden/>
          </w:rPr>
        </w:r>
        <w:r w:rsidR="00D10E87">
          <w:rPr>
            <w:webHidden/>
          </w:rPr>
          <w:fldChar w:fldCharType="separate"/>
        </w:r>
        <w:r w:rsidR="00D10E87">
          <w:rPr>
            <w:webHidden/>
          </w:rPr>
          <w:t>108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87" w:history="1">
        <w:r w:rsidR="00D10E87" w:rsidRPr="00771B12">
          <w:rPr>
            <w:rStyle w:val="Hyperlink"/>
          </w:rPr>
          <w:t>10.2.2.1.</w:t>
        </w:r>
        <w:r w:rsidR="00D10E87">
          <w:rPr>
            <w:rFonts w:asciiTheme="minorHAnsi" w:eastAsiaTheme="minorEastAsia" w:hAnsiTheme="minorHAnsi" w:cstheme="minorBidi"/>
            <w:szCs w:val="22"/>
          </w:rPr>
          <w:tab/>
        </w:r>
        <w:r w:rsidR="00D10E87" w:rsidRPr="00771B12">
          <w:rPr>
            <w:rStyle w:val="Hyperlink"/>
          </w:rPr>
          <w:t>To print out information on the screen</w:t>
        </w:r>
        <w:r w:rsidR="00D10E87">
          <w:rPr>
            <w:webHidden/>
          </w:rPr>
          <w:tab/>
        </w:r>
        <w:r w:rsidR="00D10E87">
          <w:rPr>
            <w:webHidden/>
          </w:rPr>
          <w:fldChar w:fldCharType="begin"/>
        </w:r>
        <w:r w:rsidR="00D10E87">
          <w:rPr>
            <w:webHidden/>
          </w:rPr>
          <w:instrText xml:space="preserve"> PAGEREF _Toc499543887 \h </w:instrText>
        </w:r>
        <w:r w:rsidR="00D10E87">
          <w:rPr>
            <w:webHidden/>
          </w:rPr>
        </w:r>
        <w:r w:rsidR="00D10E87">
          <w:rPr>
            <w:webHidden/>
          </w:rPr>
          <w:fldChar w:fldCharType="separate"/>
        </w:r>
        <w:r w:rsidR="00D10E87">
          <w:rPr>
            <w:webHidden/>
          </w:rPr>
          <w:t>108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88" w:history="1">
        <w:r w:rsidR="00D10E87" w:rsidRPr="00771B12">
          <w:rPr>
            <w:rStyle w:val="Hyperlink"/>
            <w14:scene3d>
              <w14:camera w14:prst="orthographicFront"/>
              <w14:lightRig w14:rig="threePt" w14:dir="t">
                <w14:rot w14:lat="0" w14:lon="0" w14:rev="0"/>
              </w14:lightRig>
            </w14:scene3d>
          </w:rPr>
          <w:t>10.2.3.</w:t>
        </w:r>
        <w:r w:rsidR="00D10E87">
          <w:rPr>
            <w:rFonts w:asciiTheme="minorHAnsi" w:eastAsiaTheme="minorEastAsia" w:hAnsiTheme="minorHAnsi" w:cstheme="minorBidi"/>
          </w:rPr>
          <w:tab/>
        </w:r>
        <w:r w:rsidR="00D10E87" w:rsidRPr="00771B12">
          <w:rPr>
            <w:rStyle w:val="Hyperlink"/>
          </w:rPr>
          <w:t>Exporting</w:t>
        </w:r>
        <w:r w:rsidR="00D10E87" w:rsidRPr="00771B12">
          <w:rPr>
            <w:rStyle w:val="Hyperlink"/>
            <w:spacing w:val="-15"/>
          </w:rPr>
          <w:t xml:space="preserve"> </w:t>
        </w:r>
        <w:r w:rsidR="00D10E87" w:rsidRPr="00771B12">
          <w:rPr>
            <w:rStyle w:val="Hyperlink"/>
            <w:spacing w:val="-1"/>
          </w:rPr>
          <w:t>Utilization</w:t>
        </w:r>
        <w:r w:rsidR="00D10E87" w:rsidRPr="00771B12">
          <w:rPr>
            <w:rStyle w:val="Hyperlink"/>
            <w:spacing w:val="-15"/>
          </w:rPr>
          <w:t xml:space="preserve"> </w:t>
        </w:r>
        <w:r w:rsidR="00D10E87" w:rsidRPr="00771B12">
          <w:rPr>
            <w:rStyle w:val="Hyperlink"/>
          </w:rPr>
          <w:t>Management</w:t>
        </w:r>
        <w:r w:rsidR="00D10E87" w:rsidRPr="00771B12">
          <w:rPr>
            <w:rStyle w:val="Hyperlink"/>
            <w:spacing w:val="-13"/>
          </w:rPr>
          <w:t xml:space="preserve"> </w:t>
        </w:r>
        <w:r w:rsidR="00D10E87" w:rsidRPr="00771B12">
          <w:rPr>
            <w:rStyle w:val="Hyperlink"/>
          </w:rPr>
          <w:t>Review</w:t>
        </w:r>
        <w:r w:rsidR="00D10E87" w:rsidRPr="00771B12">
          <w:rPr>
            <w:rStyle w:val="Hyperlink"/>
            <w:spacing w:val="-16"/>
          </w:rPr>
          <w:t xml:space="preserve"> </w:t>
        </w:r>
        <w:r w:rsidR="00D10E87" w:rsidRPr="00771B12">
          <w:rPr>
            <w:rStyle w:val="Hyperlink"/>
          </w:rPr>
          <w:t>Listing</w:t>
        </w:r>
        <w:r w:rsidR="00D10E87" w:rsidRPr="00771B12">
          <w:rPr>
            <w:rStyle w:val="Hyperlink"/>
            <w:spacing w:val="-12"/>
          </w:rPr>
          <w:t xml:space="preserve"> </w:t>
        </w:r>
        <w:r w:rsidR="00D10E87" w:rsidRPr="00771B12">
          <w:rPr>
            <w:rStyle w:val="Hyperlink"/>
          </w:rPr>
          <w:t>Screen</w:t>
        </w:r>
        <w:r w:rsidR="00D10E87" w:rsidRPr="00771B12">
          <w:rPr>
            <w:rStyle w:val="Hyperlink"/>
            <w:spacing w:val="22"/>
            <w:w w:val="99"/>
          </w:rPr>
          <w:t xml:space="preserve"> </w:t>
        </w:r>
        <w:r w:rsidR="00D10E87" w:rsidRPr="00771B12">
          <w:rPr>
            <w:rStyle w:val="Hyperlink"/>
          </w:rPr>
          <w:t>Information</w:t>
        </w:r>
        <w:r w:rsidR="00D10E87">
          <w:rPr>
            <w:webHidden/>
          </w:rPr>
          <w:tab/>
        </w:r>
        <w:r w:rsidR="00D10E87">
          <w:rPr>
            <w:webHidden/>
          </w:rPr>
          <w:fldChar w:fldCharType="begin"/>
        </w:r>
        <w:r w:rsidR="00D10E87">
          <w:rPr>
            <w:webHidden/>
          </w:rPr>
          <w:instrText xml:space="preserve"> PAGEREF _Toc499543888 \h </w:instrText>
        </w:r>
        <w:r w:rsidR="00D10E87">
          <w:rPr>
            <w:webHidden/>
          </w:rPr>
        </w:r>
        <w:r w:rsidR="00D10E87">
          <w:rPr>
            <w:webHidden/>
          </w:rPr>
          <w:fldChar w:fldCharType="separate"/>
        </w:r>
        <w:r w:rsidR="00D10E87">
          <w:rPr>
            <w:webHidden/>
          </w:rPr>
          <w:t>109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89" w:history="1">
        <w:r w:rsidR="00D10E87" w:rsidRPr="00771B12">
          <w:rPr>
            <w:rStyle w:val="Hyperlink"/>
          </w:rPr>
          <w:t>10.2.3.1.</w:t>
        </w:r>
        <w:r w:rsidR="00D10E87">
          <w:rPr>
            <w:rFonts w:asciiTheme="minorHAnsi" w:eastAsiaTheme="minorEastAsia" w:hAnsiTheme="minorHAnsi" w:cstheme="minorBidi"/>
            <w:szCs w:val="22"/>
          </w:rPr>
          <w:tab/>
        </w:r>
        <w:r w:rsidR="00D10E87" w:rsidRPr="00771B12">
          <w:rPr>
            <w:rStyle w:val="Hyperlink"/>
          </w:rPr>
          <w:t>To export the information on the screen to Excel</w:t>
        </w:r>
        <w:r w:rsidR="00D10E87">
          <w:rPr>
            <w:webHidden/>
          </w:rPr>
          <w:tab/>
        </w:r>
        <w:r w:rsidR="00D10E87">
          <w:rPr>
            <w:webHidden/>
          </w:rPr>
          <w:fldChar w:fldCharType="begin"/>
        </w:r>
        <w:r w:rsidR="00D10E87">
          <w:rPr>
            <w:webHidden/>
          </w:rPr>
          <w:instrText xml:space="preserve"> PAGEREF _Toc499543889 \h </w:instrText>
        </w:r>
        <w:r w:rsidR="00D10E87">
          <w:rPr>
            <w:webHidden/>
          </w:rPr>
        </w:r>
        <w:r w:rsidR="00D10E87">
          <w:rPr>
            <w:webHidden/>
          </w:rPr>
          <w:fldChar w:fldCharType="separate"/>
        </w:r>
        <w:r w:rsidR="00D10E87">
          <w:rPr>
            <w:webHidden/>
          </w:rPr>
          <w:t>109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90" w:history="1">
        <w:r w:rsidR="00D10E87" w:rsidRPr="00771B12">
          <w:rPr>
            <w:rStyle w:val="Hyperlink"/>
            <w14:scene3d>
              <w14:camera w14:prst="orthographicFront"/>
              <w14:lightRig w14:rig="threePt" w14:dir="t">
                <w14:rot w14:lat="0" w14:lon="0" w14:rev="0"/>
              </w14:lightRig>
            </w14:scene3d>
          </w:rPr>
          <w:t>10.2.4.</w:t>
        </w:r>
        <w:r w:rsidR="00D10E87">
          <w:rPr>
            <w:rFonts w:asciiTheme="minorHAnsi" w:eastAsiaTheme="minorEastAsia" w:hAnsiTheme="minorHAnsi" w:cstheme="minorBidi"/>
          </w:rPr>
          <w:tab/>
        </w:r>
        <w:r w:rsidR="00D10E87" w:rsidRPr="00771B12">
          <w:rPr>
            <w:rStyle w:val="Hyperlink"/>
          </w:rPr>
          <w:t>Filtering</w:t>
        </w:r>
        <w:r w:rsidR="00D10E87" w:rsidRPr="00771B12">
          <w:rPr>
            <w:rStyle w:val="Hyperlink"/>
            <w:spacing w:val="-11"/>
          </w:rPr>
          <w:t xml:space="preserve"> </w:t>
        </w:r>
        <w:r w:rsidR="00D10E87" w:rsidRPr="00771B12">
          <w:rPr>
            <w:rStyle w:val="Hyperlink"/>
          </w:rPr>
          <w:t>Reviews</w:t>
        </w:r>
        <w:r w:rsidR="00D10E87" w:rsidRPr="00771B12">
          <w:rPr>
            <w:rStyle w:val="Hyperlink"/>
            <w:spacing w:val="-9"/>
          </w:rPr>
          <w:t xml:space="preserve"> </w:t>
        </w:r>
        <w:r w:rsidR="00D10E87" w:rsidRPr="00771B12">
          <w:rPr>
            <w:rStyle w:val="Hyperlink"/>
          </w:rPr>
          <w:t>by</w:t>
        </w:r>
        <w:r w:rsidR="00D10E87" w:rsidRPr="00771B12">
          <w:rPr>
            <w:rStyle w:val="Hyperlink"/>
            <w:spacing w:val="-10"/>
          </w:rPr>
          <w:t xml:space="preserve"> </w:t>
        </w:r>
        <w:r w:rsidR="00D10E87" w:rsidRPr="00771B12">
          <w:rPr>
            <w:rStyle w:val="Hyperlink"/>
          </w:rPr>
          <w:t>Free</w:t>
        </w:r>
        <w:r w:rsidR="00D10E87" w:rsidRPr="00771B12">
          <w:rPr>
            <w:rStyle w:val="Hyperlink"/>
            <w:spacing w:val="-10"/>
          </w:rPr>
          <w:t xml:space="preserve"> </w:t>
        </w:r>
        <w:r w:rsidR="00D10E87" w:rsidRPr="00771B12">
          <w:rPr>
            <w:rStyle w:val="Hyperlink"/>
          </w:rPr>
          <w:t>Text</w:t>
        </w:r>
        <w:r w:rsidR="00D10E87">
          <w:rPr>
            <w:webHidden/>
          </w:rPr>
          <w:tab/>
        </w:r>
        <w:r w:rsidR="00D10E87">
          <w:rPr>
            <w:webHidden/>
          </w:rPr>
          <w:fldChar w:fldCharType="begin"/>
        </w:r>
        <w:r w:rsidR="00D10E87">
          <w:rPr>
            <w:webHidden/>
          </w:rPr>
          <w:instrText xml:space="preserve"> PAGEREF _Toc499543890 \h </w:instrText>
        </w:r>
        <w:r w:rsidR="00D10E87">
          <w:rPr>
            <w:webHidden/>
          </w:rPr>
        </w:r>
        <w:r w:rsidR="00D10E87">
          <w:rPr>
            <w:webHidden/>
          </w:rPr>
          <w:fldChar w:fldCharType="separate"/>
        </w:r>
        <w:r w:rsidR="00D10E87">
          <w:rPr>
            <w:webHidden/>
          </w:rPr>
          <w:t>110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91" w:history="1">
        <w:r w:rsidR="00D10E87" w:rsidRPr="00771B12">
          <w:rPr>
            <w:rStyle w:val="Hyperlink"/>
          </w:rPr>
          <w:t>10.2.4.1.</w:t>
        </w:r>
        <w:r w:rsidR="00D10E87">
          <w:rPr>
            <w:rFonts w:asciiTheme="minorHAnsi" w:eastAsiaTheme="minorEastAsia" w:hAnsiTheme="minorHAnsi" w:cstheme="minorBidi"/>
            <w:szCs w:val="22"/>
          </w:rPr>
          <w:tab/>
        </w:r>
        <w:r w:rsidR="00D10E87" w:rsidRPr="00771B12">
          <w:rPr>
            <w:rStyle w:val="Hyperlink"/>
          </w:rPr>
          <w:t>To filter by Free Text</w:t>
        </w:r>
        <w:r w:rsidR="00D10E87">
          <w:rPr>
            <w:webHidden/>
          </w:rPr>
          <w:tab/>
        </w:r>
        <w:r w:rsidR="00D10E87">
          <w:rPr>
            <w:webHidden/>
          </w:rPr>
          <w:fldChar w:fldCharType="begin"/>
        </w:r>
        <w:r w:rsidR="00D10E87">
          <w:rPr>
            <w:webHidden/>
          </w:rPr>
          <w:instrText xml:space="preserve"> PAGEREF _Toc499543891 \h </w:instrText>
        </w:r>
        <w:r w:rsidR="00D10E87">
          <w:rPr>
            <w:webHidden/>
          </w:rPr>
        </w:r>
        <w:r w:rsidR="00D10E87">
          <w:rPr>
            <w:webHidden/>
          </w:rPr>
          <w:fldChar w:fldCharType="separate"/>
        </w:r>
        <w:r w:rsidR="00D10E87">
          <w:rPr>
            <w:webHidden/>
          </w:rPr>
          <w:t>110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92" w:history="1">
        <w:r w:rsidR="00D10E87" w:rsidRPr="00771B12">
          <w:rPr>
            <w:rStyle w:val="Hyperlink"/>
            <w14:scene3d>
              <w14:camera w14:prst="orthographicFront"/>
              <w14:lightRig w14:rig="threePt" w14:dir="t">
                <w14:rot w14:lat="0" w14:lon="0" w14:rev="0"/>
              </w14:lightRig>
            </w14:scene3d>
          </w:rPr>
          <w:t>10.2.5.</w:t>
        </w:r>
        <w:r w:rsidR="00D10E87">
          <w:rPr>
            <w:rFonts w:asciiTheme="minorHAnsi" w:eastAsiaTheme="minorEastAsia" w:hAnsiTheme="minorHAnsi" w:cstheme="minorBidi"/>
          </w:rPr>
          <w:tab/>
        </w:r>
        <w:r w:rsidR="00D10E87" w:rsidRPr="00771B12">
          <w:rPr>
            <w:rStyle w:val="Hyperlink"/>
          </w:rPr>
          <w:t>Filtering</w:t>
        </w:r>
        <w:r w:rsidR="00D10E87" w:rsidRPr="00771B12">
          <w:rPr>
            <w:rStyle w:val="Hyperlink"/>
            <w:spacing w:val="-12"/>
          </w:rPr>
          <w:t xml:space="preserve"> </w:t>
        </w:r>
        <w:r w:rsidR="00D10E87" w:rsidRPr="00771B12">
          <w:rPr>
            <w:rStyle w:val="Hyperlink"/>
          </w:rPr>
          <w:t>Reviews</w:t>
        </w:r>
        <w:r w:rsidR="00D10E87" w:rsidRPr="00771B12">
          <w:rPr>
            <w:rStyle w:val="Hyperlink"/>
            <w:spacing w:val="-11"/>
          </w:rPr>
          <w:t xml:space="preserve"> </w:t>
        </w:r>
        <w:r w:rsidR="00D10E87" w:rsidRPr="00771B12">
          <w:rPr>
            <w:rStyle w:val="Hyperlink"/>
          </w:rPr>
          <w:t>by</w:t>
        </w:r>
        <w:r w:rsidR="00D10E87" w:rsidRPr="00771B12">
          <w:rPr>
            <w:rStyle w:val="Hyperlink"/>
            <w:spacing w:val="-11"/>
          </w:rPr>
          <w:t xml:space="preserve"> </w:t>
        </w:r>
        <w:r w:rsidR="00D10E87" w:rsidRPr="00771B12">
          <w:rPr>
            <w:rStyle w:val="Hyperlink"/>
          </w:rPr>
          <w:t>Date</w:t>
        </w:r>
        <w:r w:rsidR="00D10E87">
          <w:rPr>
            <w:webHidden/>
          </w:rPr>
          <w:tab/>
        </w:r>
        <w:r w:rsidR="00D10E87">
          <w:rPr>
            <w:webHidden/>
          </w:rPr>
          <w:fldChar w:fldCharType="begin"/>
        </w:r>
        <w:r w:rsidR="00D10E87">
          <w:rPr>
            <w:webHidden/>
          </w:rPr>
          <w:instrText xml:space="preserve"> PAGEREF _Toc499543892 \h </w:instrText>
        </w:r>
        <w:r w:rsidR="00D10E87">
          <w:rPr>
            <w:webHidden/>
          </w:rPr>
        </w:r>
        <w:r w:rsidR="00D10E87">
          <w:rPr>
            <w:webHidden/>
          </w:rPr>
          <w:fldChar w:fldCharType="separate"/>
        </w:r>
        <w:r w:rsidR="00D10E87">
          <w:rPr>
            <w:webHidden/>
          </w:rPr>
          <w:t>110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93" w:history="1">
        <w:r w:rsidR="00D10E87" w:rsidRPr="00771B12">
          <w:rPr>
            <w:rStyle w:val="Hyperlink"/>
          </w:rPr>
          <w:t>10.2.5.1.</w:t>
        </w:r>
        <w:r w:rsidR="00D10E87">
          <w:rPr>
            <w:rFonts w:asciiTheme="minorHAnsi" w:eastAsiaTheme="minorEastAsia" w:hAnsiTheme="minorHAnsi" w:cstheme="minorBidi"/>
            <w:szCs w:val="22"/>
          </w:rPr>
          <w:tab/>
        </w:r>
        <w:r w:rsidR="00D10E87" w:rsidRPr="00771B12">
          <w:rPr>
            <w:rStyle w:val="Hyperlink"/>
          </w:rPr>
          <w:t>To filter by Date</w:t>
        </w:r>
        <w:r w:rsidR="00D10E87">
          <w:rPr>
            <w:webHidden/>
          </w:rPr>
          <w:tab/>
        </w:r>
        <w:r w:rsidR="00D10E87">
          <w:rPr>
            <w:webHidden/>
          </w:rPr>
          <w:fldChar w:fldCharType="begin"/>
        </w:r>
        <w:r w:rsidR="00D10E87">
          <w:rPr>
            <w:webHidden/>
          </w:rPr>
          <w:instrText xml:space="preserve"> PAGEREF _Toc499543893 \h </w:instrText>
        </w:r>
        <w:r w:rsidR="00D10E87">
          <w:rPr>
            <w:webHidden/>
          </w:rPr>
        </w:r>
        <w:r w:rsidR="00D10E87">
          <w:rPr>
            <w:webHidden/>
          </w:rPr>
          <w:fldChar w:fldCharType="separate"/>
        </w:r>
        <w:r w:rsidR="00D10E87">
          <w:rPr>
            <w:webHidden/>
          </w:rPr>
          <w:t>110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94" w:history="1">
        <w:r w:rsidR="00D10E87" w:rsidRPr="00771B12">
          <w:rPr>
            <w:rStyle w:val="Hyperlink"/>
            <w14:scene3d>
              <w14:camera w14:prst="orthographicFront"/>
              <w14:lightRig w14:rig="threePt" w14:dir="t">
                <w14:rot w14:lat="0" w14:lon="0" w14:rev="0"/>
              </w14:lightRig>
            </w14:scene3d>
          </w:rPr>
          <w:t>10.2.6.</w:t>
        </w:r>
        <w:r w:rsidR="00D10E87">
          <w:rPr>
            <w:rFonts w:asciiTheme="minorHAnsi" w:eastAsiaTheme="minorEastAsia" w:hAnsiTheme="minorHAnsi" w:cstheme="minorBidi"/>
          </w:rPr>
          <w:tab/>
        </w:r>
        <w:r w:rsidR="00D10E87" w:rsidRPr="00771B12">
          <w:rPr>
            <w:rStyle w:val="Hyperlink"/>
          </w:rPr>
          <w:t>Filtering</w:t>
        </w:r>
        <w:r w:rsidR="00D10E87" w:rsidRPr="00771B12">
          <w:rPr>
            <w:rStyle w:val="Hyperlink"/>
            <w:spacing w:val="-14"/>
          </w:rPr>
          <w:t xml:space="preserve"> </w:t>
        </w:r>
        <w:r w:rsidR="00D10E87" w:rsidRPr="00771B12">
          <w:rPr>
            <w:rStyle w:val="Hyperlink"/>
          </w:rPr>
          <w:t>Reviews</w:t>
        </w:r>
        <w:r w:rsidR="00D10E87" w:rsidRPr="00771B12">
          <w:rPr>
            <w:rStyle w:val="Hyperlink"/>
            <w:spacing w:val="-13"/>
          </w:rPr>
          <w:t xml:space="preserve"> </w:t>
        </w:r>
        <w:r w:rsidR="00D10E87" w:rsidRPr="00771B12">
          <w:rPr>
            <w:rStyle w:val="Hyperlink"/>
          </w:rPr>
          <w:t>by</w:t>
        </w:r>
        <w:r w:rsidR="00D10E87" w:rsidRPr="00771B12">
          <w:rPr>
            <w:rStyle w:val="Hyperlink"/>
            <w:spacing w:val="-13"/>
          </w:rPr>
          <w:t xml:space="preserve"> </w:t>
        </w:r>
        <w:r w:rsidR="00D10E87" w:rsidRPr="00771B12">
          <w:rPr>
            <w:rStyle w:val="Hyperlink"/>
          </w:rPr>
          <w:t>Reviewer</w:t>
        </w:r>
        <w:r w:rsidR="00D10E87">
          <w:rPr>
            <w:webHidden/>
          </w:rPr>
          <w:tab/>
        </w:r>
        <w:r w:rsidR="00D10E87">
          <w:rPr>
            <w:webHidden/>
          </w:rPr>
          <w:fldChar w:fldCharType="begin"/>
        </w:r>
        <w:r w:rsidR="00D10E87">
          <w:rPr>
            <w:webHidden/>
          </w:rPr>
          <w:instrText xml:space="preserve"> PAGEREF _Toc499543894 \h </w:instrText>
        </w:r>
        <w:r w:rsidR="00D10E87">
          <w:rPr>
            <w:webHidden/>
          </w:rPr>
        </w:r>
        <w:r w:rsidR="00D10E87">
          <w:rPr>
            <w:webHidden/>
          </w:rPr>
          <w:fldChar w:fldCharType="separate"/>
        </w:r>
        <w:r w:rsidR="00D10E87">
          <w:rPr>
            <w:webHidden/>
          </w:rPr>
          <w:t>111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95" w:history="1">
        <w:r w:rsidR="00D10E87" w:rsidRPr="00771B12">
          <w:rPr>
            <w:rStyle w:val="Hyperlink"/>
          </w:rPr>
          <w:t>10.2.6.1.</w:t>
        </w:r>
        <w:r w:rsidR="00D10E87">
          <w:rPr>
            <w:rFonts w:asciiTheme="minorHAnsi" w:eastAsiaTheme="minorEastAsia" w:hAnsiTheme="minorHAnsi" w:cstheme="minorBidi"/>
            <w:szCs w:val="22"/>
          </w:rPr>
          <w:tab/>
        </w:r>
        <w:r w:rsidR="00D10E87" w:rsidRPr="00771B12">
          <w:rPr>
            <w:rStyle w:val="Hyperlink"/>
          </w:rPr>
          <w:t>To filter by Reviewer</w:t>
        </w:r>
        <w:r w:rsidR="00D10E87">
          <w:rPr>
            <w:webHidden/>
          </w:rPr>
          <w:tab/>
        </w:r>
        <w:r w:rsidR="00D10E87">
          <w:rPr>
            <w:webHidden/>
          </w:rPr>
          <w:fldChar w:fldCharType="begin"/>
        </w:r>
        <w:r w:rsidR="00D10E87">
          <w:rPr>
            <w:webHidden/>
          </w:rPr>
          <w:instrText xml:space="preserve"> PAGEREF _Toc499543895 \h </w:instrText>
        </w:r>
        <w:r w:rsidR="00D10E87">
          <w:rPr>
            <w:webHidden/>
          </w:rPr>
        </w:r>
        <w:r w:rsidR="00D10E87">
          <w:rPr>
            <w:webHidden/>
          </w:rPr>
          <w:fldChar w:fldCharType="separate"/>
        </w:r>
        <w:r w:rsidR="00D10E87">
          <w:rPr>
            <w:webHidden/>
          </w:rPr>
          <w:t>111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96" w:history="1">
        <w:r w:rsidR="00D10E87" w:rsidRPr="00771B12">
          <w:rPr>
            <w:rStyle w:val="Hyperlink"/>
            <w14:scene3d>
              <w14:camera w14:prst="orthographicFront"/>
              <w14:lightRig w14:rig="threePt" w14:dir="t">
                <w14:rot w14:lat="0" w14:lon="0" w14:rev="0"/>
              </w14:lightRig>
            </w14:scene3d>
          </w:rPr>
          <w:t>10.2.7.</w:t>
        </w:r>
        <w:r w:rsidR="00D10E87">
          <w:rPr>
            <w:rFonts w:asciiTheme="minorHAnsi" w:eastAsiaTheme="minorEastAsia" w:hAnsiTheme="minorHAnsi" w:cstheme="minorBidi"/>
          </w:rPr>
          <w:tab/>
        </w:r>
        <w:r w:rsidR="00D10E87" w:rsidRPr="00771B12">
          <w:rPr>
            <w:rStyle w:val="Hyperlink"/>
          </w:rPr>
          <w:t>Filtering</w:t>
        </w:r>
        <w:r w:rsidR="00D10E87" w:rsidRPr="00771B12">
          <w:rPr>
            <w:rStyle w:val="Hyperlink"/>
            <w:spacing w:val="-14"/>
          </w:rPr>
          <w:t xml:space="preserve"> </w:t>
        </w:r>
        <w:r w:rsidR="00D10E87" w:rsidRPr="00771B12">
          <w:rPr>
            <w:rStyle w:val="Hyperlink"/>
          </w:rPr>
          <w:t>Reviews</w:t>
        </w:r>
        <w:r w:rsidR="00D10E87" w:rsidRPr="00771B12">
          <w:rPr>
            <w:rStyle w:val="Hyperlink"/>
            <w:spacing w:val="-13"/>
          </w:rPr>
          <w:t xml:space="preserve"> </w:t>
        </w:r>
        <w:r w:rsidR="00D10E87" w:rsidRPr="00771B12">
          <w:rPr>
            <w:rStyle w:val="Hyperlink"/>
          </w:rPr>
          <w:t>by</w:t>
        </w:r>
        <w:r w:rsidR="00D10E87" w:rsidRPr="00771B12">
          <w:rPr>
            <w:rStyle w:val="Hyperlink"/>
            <w:spacing w:val="-14"/>
          </w:rPr>
          <w:t xml:space="preserve"> </w:t>
        </w:r>
        <w:r w:rsidR="00D10E87" w:rsidRPr="00771B12">
          <w:rPr>
            <w:rStyle w:val="Hyperlink"/>
            <w:spacing w:val="-1"/>
          </w:rPr>
          <w:t>Attending</w:t>
        </w:r>
        <w:r w:rsidR="00D10E87">
          <w:rPr>
            <w:webHidden/>
          </w:rPr>
          <w:tab/>
        </w:r>
        <w:r w:rsidR="00D10E87">
          <w:rPr>
            <w:webHidden/>
          </w:rPr>
          <w:fldChar w:fldCharType="begin"/>
        </w:r>
        <w:r w:rsidR="00D10E87">
          <w:rPr>
            <w:webHidden/>
          </w:rPr>
          <w:instrText xml:space="preserve"> PAGEREF _Toc499543896 \h </w:instrText>
        </w:r>
        <w:r w:rsidR="00D10E87">
          <w:rPr>
            <w:webHidden/>
          </w:rPr>
        </w:r>
        <w:r w:rsidR="00D10E87">
          <w:rPr>
            <w:webHidden/>
          </w:rPr>
          <w:fldChar w:fldCharType="separate"/>
        </w:r>
        <w:r w:rsidR="00D10E87">
          <w:rPr>
            <w:webHidden/>
          </w:rPr>
          <w:t>111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97" w:history="1">
        <w:r w:rsidR="00D10E87" w:rsidRPr="00771B12">
          <w:rPr>
            <w:rStyle w:val="Hyperlink"/>
          </w:rPr>
          <w:t>10.2.7.1.</w:t>
        </w:r>
        <w:r w:rsidR="00D10E87">
          <w:rPr>
            <w:rFonts w:asciiTheme="minorHAnsi" w:eastAsiaTheme="minorEastAsia" w:hAnsiTheme="minorHAnsi" w:cstheme="minorBidi"/>
            <w:szCs w:val="22"/>
          </w:rPr>
          <w:tab/>
        </w:r>
        <w:r w:rsidR="00D10E87" w:rsidRPr="00771B12">
          <w:rPr>
            <w:rStyle w:val="Hyperlink"/>
          </w:rPr>
          <w:t>To filter by Attending</w:t>
        </w:r>
        <w:r w:rsidR="00D10E87">
          <w:rPr>
            <w:webHidden/>
          </w:rPr>
          <w:tab/>
        </w:r>
        <w:r w:rsidR="00D10E87">
          <w:rPr>
            <w:webHidden/>
          </w:rPr>
          <w:fldChar w:fldCharType="begin"/>
        </w:r>
        <w:r w:rsidR="00D10E87">
          <w:rPr>
            <w:webHidden/>
          </w:rPr>
          <w:instrText xml:space="preserve"> PAGEREF _Toc499543897 \h </w:instrText>
        </w:r>
        <w:r w:rsidR="00D10E87">
          <w:rPr>
            <w:webHidden/>
          </w:rPr>
        </w:r>
        <w:r w:rsidR="00D10E87">
          <w:rPr>
            <w:webHidden/>
          </w:rPr>
          <w:fldChar w:fldCharType="separate"/>
        </w:r>
        <w:r w:rsidR="00D10E87">
          <w:rPr>
            <w:webHidden/>
          </w:rPr>
          <w:t>111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898" w:history="1">
        <w:r w:rsidR="00D10E87" w:rsidRPr="00771B12">
          <w:rPr>
            <w:rStyle w:val="Hyperlink"/>
            <w14:scene3d>
              <w14:camera w14:prst="orthographicFront"/>
              <w14:lightRig w14:rig="threePt" w14:dir="t">
                <w14:rot w14:lat="0" w14:lon="0" w14:rev="0"/>
              </w14:lightRig>
            </w14:scene3d>
          </w:rPr>
          <w:t>10.2.8.</w:t>
        </w:r>
        <w:r w:rsidR="00D10E87">
          <w:rPr>
            <w:rFonts w:asciiTheme="minorHAnsi" w:eastAsiaTheme="minorEastAsia" w:hAnsiTheme="minorHAnsi" w:cstheme="minorBidi"/>
          </w:rPr>
          <w:tab/>
        </w:r>
        <w:r w:rsidR="00D10E87" w:rsidRPr="00771B12">
          <w:rPr>
            <w:rStyle w:val="Hyperlink"/>
          </w:rPr>
          <w:t>Filtering Reviews by Ward</w:t>
        </w:r>
        <w:r w:rsidR="00D10E87">
          <w:rPr>
            <w:webHidden/>
          </w:rPr>
          <w:tab/>
        </w:r>
        <w:r w:rsidR="00D10E87">
          <w:rPr>
            <w:webHidden/>
          </w:rPr>
          <w:fldChar w:fldCharType="begin"/>
        </w:r>
        <w:r w:rsidR="00D10E87">
          <w:rPr>
            <w:webHidden/>
          </w:rPr>
          <w:instrText xml:space="preserve"> PAGEREF _Toc499543898 \h </w:instrText>
        </w:r>
        <w:r w:rsidR="00D10E87">
          <w:rPr>
            <w:webHidden/>
          </w:rPr>
        </w:r>
        <w:r w:rsidR="00D10E87">
          <w:rPr>
            <w:webHidden/>
          </w:rPr>
          <w:fldChar w:fldCharType="separate"/>
        </w:r>
        <w:r w:rsidR="00D10E87">
          <w:rPr>
            <w:webHidden/>
          </w:rPr>
          <w:t>111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899" w:history="1">
        <w:r w:rsidR="00D10E87" w:rsidRPr="00771B12">
          <w:rPr>
            <w:rStyle w:val="Hyperlink"/>
          </w:rPr>
          <w:t>10.2.8.1.</w:t>
        </w:r>
        <w:r w:rsidR="00D10E87">
          <w:rPr>
            <w:rFonts w:asciiTheme="minorHAnsi" w:eastAsiaTheme="minorEastAsia" w:hAnsiTheme="minorHAnsi" w:cstheme="minorBidi"/>
            <w:szCs w:val="22"/>
          </w:rPr>
          <w:tab/>
        </w:r>
        <w:r w:rsidR="00D10E87" w:rsidRPr="00771B12">
          <w:rPr>
            <w:rStyle w:val="Hyperlink"/>
          </w:rPr>
          <w:t>To filter by Ward</w:t>
        </w:r>
        <w:r w:rsidR="00D10E87">
          <w:rPr>
            <w:webHidden/>
          </w:rPr>
          <w:tab/>
        </w:r>
        <w:r w:rsidR="00D10E87">
          <w:rPr>
            <w:webHidden/>
          </w:rPr>
          <w:fldChar w:fldCharType="begin"/>
        </w:r>
        <w:r w:rsidR="00D10E87">
          <w:rPr>
            <w:webHidden/>
          </w:rPr>
          <w:instrText xml:space="preserve"> PAGEREF _Toc499543899 \h </w:instrText>
        </w:r>
        <w:r w:rsidR="00D10E87">
          <w:rPr>
            <w:webHidden/>
          </w:rPr>
        </w:r>
        <w:r w:rsidR="00D10E87">
          <w:rPr>
            <w:webHidden/>
          </w:rPr>
          <w:fldChar w:fldCharType="separate"/>
        </w:r>
        <w:r w:rsidR="00D10E87">
          <w:rPr>
            <w:webHidden/>
          </w:rPr>
          <w:t>111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00" w:history="1">
        <w:r w:rsidR="00D10E87" w:rsidRPr="00771B12">
          <w:rPr>
            <w:rStyle w:val="Hyperlink"/>
            <w14:scene3d>
              <w14:camera w14:prst="orthographicFront"/>
              <w14:lightRig w14:rig="threePt" w14:dir="t">
                <w14:rot w14:lat="0" w14:lon="0" w14:rev="0"/>
              </w14:lightRig>
            </w14:scene3d>
          </w:rPr>
          <w:t>10.2.9.</w:t>
        </w:r>
        <w:r w:rsidR="00D10E87">
          <w:rPr>
            <w:rFonts w:asciiTheme="minorHAnsi" w:eastAsiaTheme="minorEastAsia" w:hAnsiTheme="minorHAnsi" w:cstheme="minorBidi"/>
          </w:rPr>
          <w:tab/>
        </w:r>
        <w:r w:rsidR="00D10E87" w:rsidRPr="00771B12">
          <w:rPr>
            <w:rStyle w:val="Hyperlink"/>
          </w:rPr>
          <w:t>Filtering</w:t>
        </w:r>
        <w:r w:rsidR="00D10E87" w:rsidRPr="00771B12">
          <w:rPr>
            <w:rStyle w:val="Hyperlink"/>
            <w:spacing w:val="-21"/>
          </w:rPr>
          <w:t xml:space="preserve"> </w:t>
        </w:r>
        <w:r w:rsidR="00D10E87" w:rsidRPr="00771B12">
          <w:rPr>
            <w:rStyle w:val="Hyperlink"/>
          </w:rPr>
          <w:t>Reviews</w:t>
        </w:r>
        <w:r w:rsidR="00D10E87" w:rsidRPr="00771B12">
          <w:rPr>
            <w:rStyle w:val="Hyperlink"/>
            <w:spacing w:val="-19"/>
          </w:rPr>
          <w:t xml:space="preserve"> </w:t>
        </w:r>
        <w:r w:rsidR="00D10E87" w:rsidRPr="00771B12">
          <w:rPr>
            <w:rStyle w:val="Hyperlink"/>
          </w:rPr>
          <w:t>by</w:t>
        </w:r>
        <w:r w:rsidR="00D10E87" w:rsidRPr="00771B12">
          <w:rPr>
            <w:rStyle w:val="Hyperlink"/>
            <w:spacing w:val="-20"/>
          </w:rPr>
          <w:t xml:space="preserve"> Treating Specialty and Service</w:t>
        </w:r>
        <w:r w:rsidR="00D10E87">
          <w:rPr>
            <w:webHidden/>
          </w:rPr>
          <w:tab/>
        </w:r>
        <w:r w:rsidR="00D10E87">
          <w:rPr>
            <w:webHidden/>
          </w:rPr>
          <w:fldChar w:fldCharType="begin"/>
        </w:r>
        <w:r w:rsidR="00D10E87">
          <w:rPr>
            <w:webHidden/>
          </w:rPr>
          <w:instrText xml:space="preserve"> PAGEREF _Toc499543900 \h </w:instrText>
        </w:r>
        <w:r w:rsidR="00D10E87">
          <w:rPr>
            <w:webHidden/>
          </w:rPr>
        </w:r>
        <w:r w:rsidR="00D10E87">
          <w:rPr>
            <w:webHidden/>
          </w:rPr>
          <w:fldChar w:fldCharType="separate"/>
        </w:r>
        <w:r w:rsidR="00D10E87">
          <w:rPr>
            <w:webHidden/>
          </w:rPr>
          <w:t>111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01" w:history="1">
        <w:r w:rsidR="00D10E87" w:rsidRPr="00771B12">
          <w:rPr>
            <w:rStyle w:val="Hyperlink"/>
          </w:rPr>
          <w:t>10.2.9.1.</w:t>
        </w:r>
        <w:r w:rsidR="00D10E87">
          <w:rPr>
            <w:rFonts w:asciiTheme="minorHAnsi" w:eastAsiaTheme="minorEastAsia" w:hAnsiTheme="minorHAnsi" w:cstheme="minorBidi"/>
            <w:szCs w:val="22"/>
          </w:rPr>
          <w:tab/>
        </w:r>
        <w:r w:rsidR="00D10E87" w:rsidRPr="00771B12">
          <w:rPr>
            <w:rStyle w:val="Hyperlink"/>
          </w:rPr>
          <w:t>To filter by Treating Specialty and Service</w:t>
        </w:r>
        <w:r w:rsidR="00D10E87">
          <w:rPr>
            <w:webHidden/>
          </w:rPr>
          <w:tab/>
        </w:r>
        <w:r w:rsidR="00D10E87">
          <w:rPr>
            <w:webHidden/>
          </w:rPr>
          <w:fldChar w:fldCharType="begin"/>
        </w:r>
        <w:r w:rsidR="00D10E87">
          <w:rPr>
            <w:webHidden/>
          </w:rPr>
          <w:instrText xml:space="preserve"> PAGEREF _Toc499543901 \h </w:instrText>
        </w:r>
        <w:r w:rsidR="00D10E87">
          <w:rPr>
            <w:webHidden/>
          </w:rPr>
        </w:r>
        <w:r w:rsidR="00D10E87">
          <w:rPr>
            <w:webHidden/>
          </w:rPr>
          <w:fldChar w:fldCharType="separate"/>
        </w:r>
        <w:r w:rsidR="00D10E87">
          <w:rPr>
            <w:webHidden/>
          </w:rPr>
          <w:t>111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02" w:history="1">
        <w:r w:rsidR="00D10E87" w:rsidRPr="00771B12">
          <w:rPr>
            <w:rStyle w:val="Hyperlink"/>
            <w14:scene3d>
              <w14:camera w14:prst="orthographicFront"/>
              <w14:lightRig w14:rig="threePt" w14:dir="t">
                <w14:rot w14:lat="0" w14:lon="0" w14:rev="0"/>
              </w14:lightRig>
            </w14:scene3d>
          </w:rPr>
          <w:t>10.2.10.</w:t>
        </w:r>
        <w:r w:rsidR="00D10E87">
          <w:rPr>
            <w:rFonts w:asciiTheme="minorHAnsi" w:eastAsiaTheme="minorEastAsia" w:hAnsiTheme="minorHAnsi" w:cstheme="minorBidi"/>
          </w:rPr>
          <w:tab/>
        </w:r>
        <w:r w:rsidR="00D10E87" w:rsidRPr="00771B12">
          <w:rPr>
            <w:rStyle w:val="Hyperlink"/>
          </w:rPr>
          <w:t>Filtering</w:t>
        </w:r>
        <w:r w:rsidR="00D10E87" w:rsidRPr="00771B12">
          <w:rPr>
            <w:rStyle w:val="Hyperlink"/>
            <w:spacing w:val="-21"/>
          </w:rPr>
          <w:t xml:space="preserve"> </w:t>
        </w:r>
        <w:r w:rsidR="00D10E87" w:rsidRPr="00771B12">
          <w:rPr>
            <w:rStyle w:val="Hyperlink"/>
          </w:rPr>
          <w:t>Reviews</w:t>
        </w:r>
        <w:r w:rsidR="00D10E87" w:rsidRPr="00771B12">
          <w:rPr>
            <w:rStyle w:val="Hyperlink"/>
            <w:spacing w:val="-19"/>
          </w:rPr>
          <w:t xml:space="preserve"> </w:t>
        </w:r>
        <w:r w:rsidR="00D10E87" w:rsidRPr="00771B12">
          <w:rPr>
            <w:rStyle w:val="Hyperlink"/>
          </w:rPr>
          <w:t>by</w:t>
        </w:r>
        <w:r w:rsidR="00D10E87" w:rsidRPr="00771B12">
          <w:rPr>
            <w:rStyle w:val="Hyperlink"/>
            <w:spacing w:val="-20"/>
          </w:rPr>
          <w:t xml:space="preserve"> Review Type</w:t>
        </w:r>
        <w:r w:rsidR="00D10E87">
          <w:rPr>
            <w:webHidden/>
          </w:rPr>
          <w:tab/>
        </w:r>
        <w:r w:rsidR="00D10E87">
          <w:rPr>
            <w:webHidden/>
          </w:rPr>
          <w:fldChar w:fldCharType="begin"/>
        </w:r>
        <w:r w:rsidR="00D10E87">
          <w:rPr>
            <w:webHidden/>
          </w:rPr>
          <w:instrText xml:space="preserve"> PAGEREF _Toc499543902 \h </w:instrText>
        </w:r>
        <w:r w:rsidR="00D10E87">
          <w:rPr>
            <w:webHidden/>
          </w:rPr>
        </w:r>
        <w:r w:rsidR="00D10E87">
          <w:rPr>
            <w:webHidden/>
          </w:rPr>
          <w:fldChar w:fldCharType="separate"/>
        </w:r>
        <w:r w:rsidR="00D10E87">
          <w:rPr>
            <w:webHidden/>
          </w:rPr>
          <w:t>112</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03" w:history="1">
        <w:r w:rsidR="00D10E87" w:rsidRPr="00771B12">
          <w:rPr>
            <w:rStyle w:val="Hyperlink"/>
          </w:rPr>
          <w:t>10.2.10.1.</w:t>
        </w:r>
        <w:r w:rsidR="00D10E87">
          <w:rPr>
            <w:rFonts w:asciiTheme="minorHAnsi" w:eastAsiaTheme="minorEastAsia" w:hAnsiTheme="minorHAnsi" w:cstheme="minorBidi"/>
            <w:szCs w:val="22"/>
          </w:rPr>
          <w:tab/>
        </w:r>
        <w:r w:rsidR="00D10E87" w:rsidRPr="00771B12">
          <w:rPr>
            <w:rStyle w:val="Hyperlink"/>
          </w:rPr>
          <w:t>To filter by Review Type</w:t>
        </w:r>
        <w:r w:rsidR="00D10E87">
          <w:rPr>
            <w:webHidden/>
          </w:rPr>
          <w:tab/>
        </w:r>
        <w:r w:rsidR="00D10E87">
          <w:rPr>
            <w:webHidden/>
          </w:rPr>
          <w:fldChar w:fldCharType="begin"/>
        </w:r>
        <w:r w:rsidR="00D10E87">
          <w:rPr>
            <w:webHidden/>
          </w:rPr>
          <w:instrText xml:space="preserve"> PAGEREF _Toc499543903 \h </w:instrText>
        </w:r>
        <w:r w:rsidR="00D10E87">
          <w:rPr>
            <w:webHidden/>
          </w:rPr>
        </w:r>
        <w:r w:rsidR="00D10E87">
          <w:rPr>
            <w:webHidden/>
          </w:rPr>
          <w:fldChar w:fldCharType="separate"/>
        </w:r>
        <w:r w:rsidR="00D10E87">
          <w:rPr>
            <w:webHidden/>
          </w:rPr>
          <w:t>112</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04" w:history="1">
        <w:r w:rsidR="00D10E87" w:rsidRPr="00771B12">
          <w:rPr>
            <w:rStyle w:val="Hyperlink"/>
          </w:rPr>
          <w:t>10.3.</w:t>
        </w:r>
        <w:r w:rsidR="00D10E87">
          <w:rPr>
            <w:rFonts w:asciiTheme="minorHAnsi" w:eastAsiaTheme="minorEastAsia" w:hAnsiTheme="minorHAnsi" w:cstheme="minorBidi"/>
          </w:rPr>
          <w:tab/>
        </w:r>
        <w:r w:rsidR="00D10E87" w:rsidRPr="00771B12">
          <w:rPr>
            <w:rStyle w:val="Hyperlink"/>
          </w:rPr>
          <w:t>Dismissed Patient Stays</w:t>
        </w:r>
        <w:r w:rsidR="00D10E87">
          <w:rPr>
            <w:webHidden/>
          </w:rPr>
          <w:tab/>
        </w:r>
        <w:r w:rsidR="00D10E87">
          <w:rPr>
            <w:webHidden/>
          </w:rPr>
          <w:fldChar w:fldCharType="begin"/>
        </w:r>
        <w:r w:rsidR="00D10E87">
          <w:rPr>
            <w:webHidden/>
          </w:rPr>
          <w:instrText xml:space="preserve"> PAGEREF _Toc499543904 \h </w:instrText>
        </w:r>
        <w:r w:rsidR="00D10E87">
          <w:rPr>
            <w:webHidden/>
          </w:rPr>
        </w:r>
        <w:r w:rsidR="00D10E87">
          <w:rPr>
            <w:webHidden/>
          </w:rPr>
          <w:fldChar w:fldCharType="separate"/>
        </w:r>
        <w:r w:rsidR="00D10E87">
          <w:rPr>
            <w:webHidden/>
          </w:rPr>
          <w:t>112</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05" w:history="1">
        <w:r w:rsidR="00D10E87" w:rsidRPr="00771B12">
          <w:rPr>
            <w:rStyle w:val="Hyperlink"/>
          </w:rPr>
          <w:t>10.3.1.1.</w:t>
        </w:r>
        <w:r w:rsidR="00D10E87">
          <w:rPr>
            <w:rFonts w:asciiTheme="minorHAnsi" w:eastAsiaTheme="minorEastAsia" w:hAnsiTheme="minorHAnsi" w:cstheme="minorBidi"/>
            <w:szCs w:val="22"/>
          </w:rPr>
          <w:tab/>
        </w:r>
        <w:r w:rsidR="00D10E87" w:rsidRPr="00771B12">
          <w:rPr>
            <w:rStyle w:val="Hyperlink"/>
          </w:rPr>
          <w:t>To work with the Dismissed Patient Stays</w:t>
        </w:r>
        <w:r w:rsidR="00D10E87">
          <w:rPr>
            <w:webHidden/>
          </w:rPr>
          <w:tab/>
        </w:r>
        <w:r w:rsidR="00D10E87">
          <w:rPr>
            <w:webHidden/>
          </w:rPr>
          <w:fldChar w:fldCharType="begin"/>
        </w:r>
        <w:r w:rsidR="00D10E87">
          <w:rPr>
            <w:webHidden/>
          </w:rPr>
          <w:instrText xml:space="preserve"> PAGEREF _Toc499543905 \h </w:instrText>
        </w:r>
        <w:r w:rsidR="00D10E87">
          <w:rPr>
            <w:webHidden/>
          </w:rPr>
        </w:r>
        <w:r w:rsidR="00D10E87">
          <w:rPr>
            <w:webHidden/>
          </w:rPr>
          <w:fldChar w:fldCharType="separate"/>
        </w:r>
        <w:r w:rsidR="00D10E87">
          <w:rPr>
            <w:webHidden/>
          </w:rPr>
          <w:t>113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06" w:history="1">
        <w:r w:rsidR="00D10E87" w:rsidRPr="00771B12">
          <w:rPr>
            <w:rStyle w:val="Hyperlink"/>
          </w:rPr>
          <w:t>10.4.</w:t>
        </w:r>
        <w:r w:rsidR="00D10E87">
          <w:rPr>
            <w:rFonts w:asciiTheme="minorHAnsi" w:eastAsiaTheme="minorEastAsia" w:hAnsiTheme="minorHAnsi" w:cstheme="minorBidi"/>
          </w:rPr>
          <w:tab/>
        </w:r>
        <w:r w:rsidR="00D10E87" w:rsidRPr="00771B12">
          <w:rPr>
            <w:rStyle w:val="Hyperlink"/>
          </w:rPr>
          <w:t>Free Text Search Option</w:t>
        </w:r>
        <w:r w:rsidR="00D10E87">
          <w:rPr>
            <w:webHidden/>
          </w:rPr>
          <w:tab/>
        </w:r>
        <w:r w:rsidR="00D10E87">
          <w:rPr>
            <w:webHidden/>
          </w:rPr>
          <w:fldChar w:fldCharType="begin"/>
        </w:r>
        <w:r w:rsidR="00D10E87">
          <w:rPr>
            <w:webHidden/>
          </w:rPr>
          <w:instrText xml:space="preserve"> PAGEREF _Toc499543906 \h </w:instrText>
        </w:r>
        <w:r w:rsidR="00D10E87">
          <w:rPr>
            <w:webHidden/>
          </w:rPr>
        </w:r>
        <w:r w:rsidR="00D10E87">
          <w:rPr>
            <w:webHidden/>
          </w:rPr>
          <w:fldChar w:fldCharType="separate"/>
        </w:r>
        <w:r w:rsidR="00D10E87">
          <w:rPr>
            <w:webHidden/>
          </w:rPr>
          <w:t>114</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07" w:history="1">
        <w:r w:rsidR="00D10E87" w:rsidRPr="00771B12">
          <w:rPr>
            <w:rStyle w:val="Hyperlink"/>
          </w:rPr>
          <w:t>10.4.1.1.</w:t>
        </w:r>
        <w:r w:rsidR="00D10E87">
          <w:rPr>
            <w:rFonts w:asciiTheme="minorHAnsi" w:eastAsiaTheme="minorEastAsia" w:hAnsiTheme="minorHAnsi" w:cstheme="minorBidi"/>
            <w:szCs w:val="22"/>
          </w:rPr>
          <w:tab/>
        </w:r>
        <w:r w:rsidR="00D10E87" w:rsidRPr="00771B12">
          <w:rPr>
            <w:rStyle w:val="Hyperlink"/>
          </w:rPr>
          <w:t>To work with the Free Text Search option</w:t>
        </w:r>
        <w:r w:rsidR="00D10E87">
          <w:rPr>
            <w:webHidden/>
          </w:rPr>
          <w:tab/>
        </w:r>
        <w:r w:rsidR="00D10E87">
          <w:rPr>
            <w:webHidden/>
          </w:rPr>
          <w:fldChar w:fldCharType="begin"/>
        </w:r>
        <w:r w:rsidR="00D10E87">
          <w:rPr>
            <w:webHidden/>
          </w:rPr>
          <w:instrText xml:space="preserve"> PAGEREF _Toc499543907 \h </w:instrText>
        </w:r>
        <w:r w:rsidR="00D10E87">
          <w:rPr>
            <w:webHidden/>
          </w:rPr>
        </w:r>
        <w:r w:rsidR="00D10E87">
          <w:rPr>
            <w:webHidden/>
          </w:rPr>
          <w:fldChar w:fldCharType="separate"/>
        </w:r>
        <w:r w:rsidR="00D10E87">
          <w:rPr>
            <w:webHidden/>
          </w:rPr>
          <w:t>114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08" w:history="1">
        <w:r w:rsidR="00D10E87" w:rsidRPr="00771B12">
          <w:rPr>
            <w:rStyle w:val="Hyperlink"/>
          </w:rPr>
          <w:t>10.5.</w:t>
        </w:r>
        <w:r w:rsidR="00D10E87">
          <w:rPr>
            <w:rFonts w:asciiTheme="minorHAnsi" w:eastAsiaTheme="minorEastAsia" w:hAnsiTheme="minorHAnsi" w:cstheme="minorBidi"/>
          </w:rPr>
          <w:tab/>
        </w:r>
        <w:r w:rsidR="00D10E87" w:rsidRPr="00771B12">
          <w:rPr>
            <w:rStyle w:val="Hyperlink"/>
          </w:rPr>
          <w:t>Physician Advisor Review Option</w:t>
        </w:r>
        <w:r w:rsidR="00D10E87">
          <w:rPr>
            <w:webHidden/>
          </w:rPr>
          <w:tab/>
        </w:r>
        <w:r w:rsidR="00D10E87">
          <w:rPr>
            <w:webHidden/>
          </w:rPr>
          <w:fldChar w:fldCharType="begin"/>
        </w:r>
        <w:r w:rsidR="00D10E87">
          <w:rPr>
            <w:webHidden/>
          </w:rPr>
          <w:instrText xml:space="preserve"> PAGEREF _Toc499543908 \h </w:instrText>
        </w:r>
        <w:r w:rsidR="00D10E87">
          <w:rPr>
            <w:webHidden/>
          </w:rPr>
        </w:r>
        <w:r w:rsidR="00D10E87">
          <w:rPr>
            <w:webHidden/>
          </w:rPr>
          <w:fldChar w:fldCharType="separate"/>
        </w:r>
        <w:r w:rsidR="00D10E87">
          <w:rPr>
            <w:webHidden/>
          </w:rPr>
          <w:t>114</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09" w:history="1">
        <w:r w:rsidR="00D10E87" w:rsidRPr="00771B12">
          <w:rPr>
            <w:rStyle w:val="Hyperlink"/>
          </w:rPr>
          <w:t>10.5.1.1.</w:t>
        </w:r>
        <w:r w:rsidR="00D10E87">
          <w:rPr>
            <w:rFonts w:asciiTheme="minorHAnsi" w:eastAsiaTheme="minorEastAsia" w:hAnsiTheme="minorHAnsi" w:cstheme="minorBidi"/>
            <w:szCs w:val="22"/>
          </w:rPr>
          <w:tab/>
        </w:r>
        <w:r w:rsidR="00D10E87" w:rsidRPr="00771B12">
          <w:rPr>
            <w:rStyle w:val="Hyperlink"/>
          </w:rPr>
          <w:t>To work with</w:t>
        </w:r>
        <w:r w:rsidR="00D10E87" w:rsidRPr="00771B12">
          <w:rPr>
            <w:rStyle w:val="Hyperlink"/>
            <w:spacing w:val="1"/>
          </w:rPr>
          <w:t xml:space="preserve"> </w:t>
        </w:r>
        <w:r w:rsidR="00D10E87" w:rsidRPr="00771B12">
          <w:rPr>
            <w:rStyle w:val="Hyperlink"/>
          </w:rPr>
          <w:t>the Physician Advisor</w:t>
        </w:r>
        <w:r w:rsidR="00D10E87" w:rsidRPr="00771B12">
          <w:rPr>
            <w:rStyle w:val="Hyperlink"/>
            <w:spacing w:val="1"/>
          </w:rPr>
          <w:t xml:space="preserve"> </w:t>
        </w:r>
        <w:r w:rsidR="00D10E87" w:rsidRPr="00771B12">
          <w:rPr>
            <w:rStyle w:val="Hyperlink"/>
          </w:rPr>
          <w:t>Review</w:t>
        </w:r>
        <w:r w:rsidR="00D10E87">
          <w:rPr>
            <w:webHidden/>
          </w:rPr>
          <w:tab/>
        </w:r>
        <w:r w:rsidR="00D10E87">
          <w:rPr>
            <w:webHidden/>
          </w:rPr>
          <w:fldChar w:fldCharType="begin"/>
        </w:r>
        <w:r w:rsidR="00D10E87">
          <w:rPr>
            <w:webHidden/>
          </w:rPr>
          <w:instrText xml:space="preserve"> PAGEREF _Toc499543909 \h </w:instrText>
        </w:r>
        <w:r w:rsidR="00D10E87">
          <w:rPr>
            <w:webHidden/>
          </w:rPr>
        </w:r>
        <w:r w:rsidR="00D10E87">
          <w:rPr>
            <w:webHidden/>
          </w:rPr>
          <w:fldChar w:fldCharType="separate"/>
        </w:r>
        <w:r w:rsidR="00D10E87">
          <w:rPr>
            <w:webHidden/>
          </w:rPr>
          <w:t>114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10" w:history="1">
        <w:r w:rsidR="00D10E87" w:rsidRPr="00771B12">
          <w:rPr>
            <w:rStyle w:val="Hyperlink"/>
          </w:rPr>
          <w:t>10.6.</w:t>
        </w:r>
        <w:r w:rsidR="00D10E87">
          <w:rPr>
            <w:rFonts w:asciiTheme="minorHAnsi" w:eastAsiaTheme="minorEastAsia" w:hAnsiTheme="minorHAnsi" w:cstheme="minorBidi"/>
          </w:rPr>
          <w:tab/>
        </w:r>
        <w:r w:rsidR="00D10E87" w:rsidRPr="00771B12">
          <w:rPr>
            <w:rStyle w:val="Hyperlink"/>
          </w:rPr>
          <w:t>Manual VistA Synchronization Option</w:t>
        </w:r>
        <w:r w:rsidR="00D10E87">
          <w:rPr>
            <w:webHidden/>
          </w:rPr>
          <w:tab/>
        </w:r>
        <w:r w:rsidR="00D10E87">
          <w:rPr>
            <w:webHidden/>
          </w:rPr>
          <w:fldChar w:fldCharType="begin"/>
        </w:r>
        <w:r w:rsidR="00D10E87">
          <w:rPr>
            <w:webHidden/>
          </w:rPr>
          <w:instrText xml:space="preserve"> PAGEREF _Toc499543910 \h </w:instrText>
        </w:r>
        <w:r w:rsidR="00D10E87">
          <w:rPr>
            <w:webHidden/>
          </w:rPr>
        </w:r>
        <w:r w:rsidR="00D10E87">
          <w:rPr>
            <w:webHidden/>
          </w:rPr>
          <w:fldChar w:fldCharType="separate"/>
        </w:r>
        <w:r w:rsidR="00D10E87">
          <w:rPr>
            <w:webHidden/>
          </w:rPr>
          <w:t>115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11" w:history="1">
        <w:r w:rsidR="00D10E87" w:rsidRPr="00771B12">
          <w:rPr>
            <w:rStyle w:val="Hyperlink"/>
          </w:rPr>
          <w:t>10.6.1.1.</w:t>
        </w:r>
        <w:r w:rsidR="00D10E87">
          <w:rPr>
            <w:rFonts w:asciiTheme="minorHAnsi" w:eastAsiaTheme="minorEastAsia" w:hAnsiTheme="minorHAnsi" w:cstheme="minorBidi"/>
            <w:szCs w:val="22"/>
          </w:rPr>
          <w:tab/>
        </w:r>
        <w:r w:rsidR="00D10E87" w:rsidRPr="00771B12">
          <w:rPr>
            <w:rStyle w:val="Hyperlink"/>
          </w:rPr>
          <w:t>To work with the</w:t>
        </w:r>
        <w:r w:rsidR="00D10E87" w:rsidRPr="00771B12">
          <w:rPr>
            <w:rStyle w:val="Hyperlink"/>
            <w:spacing w:val="1"/>
          </w:rPr>
          <w:t xml:space="preserve"> </w:t>
        </w:r>
        <w:r w:rsidR="00D10E87" w:rsidRPr="00771B12">
          <w:rPr>
            <w:rStyle w:val="Hyperlink"/>
          </w:rPr>
          <w:t>Manual VistA Synchronization</w:t>
        </w:r>
        <w:r w:rsidR="00D10E87">
          <w:rPr>
            <w:webHidden/>
          </w:rPr>
          <w:tab/>
        </w:r>
        <w:r w:rsidR="00D10E87">
          <w:rPr>
            <w:webHidden/>
          </w:rPr>
          <w:fldChar w:fldCharType="begin"/>
        </w:r>
        <w:r w:rsidR="00D10E87">
          <w:rPr>
            <w:webHidden/>
          </w:rPr>
          <w:instrText xml:space="preserve"> PAGEREF _Toc499543911 \h </w:instrText>
        </w:r>
        <w:r w:rsidR="00D10E87">
          <w:rPr>
            <w:webHidden/>
          </w:rPr>
        </w:r>
        <w:r w:rsidR="00D10E87">
          <w:rPr>
            <w:webHidden/>
          </w:rPr>
          <w:fldChar w:fldCharType="separate"/>
        </w:r>
        <w:r w:rsidR="00D10E87">
          <w:rPr>
            <w:webHidden/>
          </w:rPr>
          <w:t>116</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12" w:history="1">
        <w:r w:rsidR="00D10E87" w:rsidRPr="00771B12">
          <w:rPr>
            <w:rStyle w:val="Hyperlink"/>
          </w:rPr>
          <w:t>10.7.</w:t>
        </w:r>
        <w:r w:rsidR="00D10E87">
          <w:rPr>
            <w:rFonts w:asciiTheme="minorHAnsi" w:eastAsiaTheme="minorEastAsia" w:hAnsiTheme="minorHAnsi" w:cstheme="minorBidi"/>
          </w:rPr>
          <w:tab/>
        </w:r>
        <w:r w:rsidR="00D10E87" w:rsidRPr="00771B12">
          <w:rPr>
            <w:rStyle w:val="Hyperlink"/>
          </w:rPr>
          <w:t>Patient Stay Administration Option</w:t>
        </w:r>
        <w:r w:rsidR="00D10E87">
          <w:rPr>
            <w:webHidden/>
          </w:rPr>
          <w:tab/>
        </w:r>
        <w:r w:rsidR="00D10E87">
          <w:rPr>
            <w:webHidden/>
          </w:rPr>
          <w:fldChar w:fldCharType="begin"/>
        </w:r>
        <w:r w:rsidR="00D10E87">
          <w:rPr>
            <w:webHidden/>
          </w:rPr>
          <w:instrText xml:space="preserve"> PAGEREF _Toc499543912 \h </w:instrText>
        </w:r>
        <w:r w:rsidR="00D10E87">
          <w:rPr>
            <w:webHidden/>
          </w:rPr>
        </w:r>
        <w:r w:rsidR="00D10E87">
          <w:rPr>
            <w:webHidden/>
          </w:rPr>
          <w:fldChar w:fldCharType="separate"/>
        </w:r>
        <w:r w:rsidR="00D10E87">
          <w:rPr>
            <w:webHidden/>
          </w:rPr>
          <w:t>118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13" w:history="1">
        <w:r w:rsidR="00D10E87" w:rsidRPr="00771B12">
          <w:rPr>
            <w:rStyle w:val="Hyperlink"/>
          </w:rPr>
          <w:t>10.7.1.1.</w:t>
        </w:r>
        <w:r w:rsidR="00D10E87">
          <w:rPr>
            <w:rFonts w:asciiTheme="minorHAnsi" w:eastAsiaTheme="minorEastAsia" w:hAnsiTheme="minorHAnsi" w:cstheme="minorBidi"/>
            <w:szCs w:val="22"/>
          </w:rPr>
          <w:tab/>
        </w:r>
        <w:r w:rsidR="00D10E87" w:rsidRPr="00771B12">
          <w:rPr>
            <w:rStyle w:val="Hyperlink"/>
          </w:rPr>
          <w:t xml:space="preserve">To access the Patient </w:t>
        </w:r>
        <w:r w:rsidR="00D10E87" w:rsidRPr="00771B12">
          <w:rPr>
            <w:rStyle w:val="Hyperlink"/>
            <w:spacing w:val="-1"/>
          </w:rPr>
          <w:t>Stay</w:t>
        </w:r>
        <w:r w:rsidR="00D10E87" w:rsidRPr="00771B12">
          <w:rPr>
            <w:rStyle w:val="Hyperlink"/>
          </w:rPr>
          <w:t xml:space="preserve"> </w:t>
        </w:r>
        <w:r w:rsidR="00D10E87" w:rsidRPr="00771B12">
          <w:rPr>
            <w:rStyle w:val="Hyperlink"/>
            <w:spacing w:val="-1"/>
          </w:rPr>
          <w:t>Administration</w:t>
        </w:r>
        <w:r w:rsidR="00D10E87" w:rsidRPr="00771B12">
          <w:rPr>
            <w:rStyle w:val="Hyperlink"/>
          </w:rPr>
          <w:t xml:space="preserve"> </w:t>
        </w:r>
        <w:r w:rsidR="00D10E87" w:rsidRPr="00771B12">
          <w:rPr>
            <w:rStyle w:val="Hyperlink"/>
            <w:spacing w:val="-1"/>
          </w:rPr>
          <w:t>feature</w:t>
        </w:r>
        <w:r w:rsidR="00D10E87">
          <w:rPr>
            <w:webHidden/>
          </w:rPr>
          <w:tab/>
        </w:r>
        <w:r w:rsidR="00D10E87">
          <w:rPr>
            <w:webHidden/>
          </w:rPr>
          <w:fldChar w:fldCharType="begin"/>
        </w:r>
        <w:r w:rsidR="00D10E87">
          <w:rPr>
            <w:webHidden/>
          </w:rPr>
          <w:instrText xml:space="preserve"> PAGEREF _Toc499543913 \h </w:instrText>
        </w:r>
        <w:r w:rsidR="00D10E87">
          <w:rPr>
            <w:webHidden/>
          </w:rPr>
        </w:r>
        <w:r w:rsidR="00D10E87">
          <w:rPr>
            <w:webHidden/>
          </w:rPr>
          <w:fldChar w:fldCharType="separate"/>
        </w:r>
        <w:r w:rsidR="00D10E87">
          <w:rPr>
            <w:webHidden/>
          </w:rPr>
          <w:t>118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14" w:history="1">
        <w:r w:rsidR="00D10E87" w:rsidRPr="00771B12">
          <w:rPr>
            <w:rStyle w:val="Hyperlink"/>
            <w14:scene3d>
              <w14:camera w14:prst="orthographicFront"/>
              <w14:lightRig w14:rig="threePt" w14:dir="t">
                <w14:rot w14:lat="0" w14:lon="0" w14:rev="0"/>
              </w14:lightRig>
            </w14:scene3d>
          </w:rPr>
          <w:t>10.7.2.</w:t>
        </w:r>
        <w:r w:rsidR="00D10E87">
          <w:rPr>
            <w:rFonts w:asciiTheme="minorHAnsi" w:eastAsiaTheme="minorEastAsia" w:hAnsiTheme="minorHAnsi" w:cstheme="minorBidi"/>
          </w:rPr>
          <w:tab/>
        </w:r>
        <w:r w:rsidR="00D10E87" w:rsidRPr="00771B12">
          <w:rPr>
            <w:rStyle w:val="Hyperlink"/>
            <w:spacing w:val="-1"/>
          </w:rPr>
          <w:t>Finding</w:t>
        </w:r>
        <w:r w:rsidR="00D10E87" w:rsidRPr="00771B12">
          <w:rPr>
            <w:rStyle w:val="Hyperlink"/>
            <w:spacing w:val="-10"/>
          </w:rPr>
          <w:t xml:space="preserve"> </w:t>
        </w:r>
        <w:r w:rsidR="00D10E87" w:rsidRPr="00771B12">
          <w:rPr>
            <w:rStyle w:val="Hyperlink"/>
          </w:rPr>
          <w:t>Patient</w:t>
        </w:r>
        <w:r w:rsidR="00D10E87" w:rsidRPr="00771B12">
          <w:rPr>
            <w:rStyle w:val="Hyperlink"/>
            <w:spacing w:val="-10"/>
          </w:rPr>
          <w:t xml:space="preserve"> </w:t>
        </w:r>
        <w:r w:rsidR="00D10E87" w:rsidRPr="00771B12">
          <w:rPr>
            <w:rStyle w:val="Hyperlink"/>
            <w:spacing w:val="-1"/>
          </w:rPr>
          <w:t>Stays</w:t>
        </w:r>
        <w:r w:rsidR="00D10E87" w:rsidRPr="00771B12">
          <w:rPr>
            <w:rStyle w:val="Hyperlink"/>
            <w:spacing w:val="-10"/>
          </w:rPr>
          <w:t xml:space="preserve"> </w:t>
        </w:r>
        <w:r w:rsidR="00D10E87" w:rsidRPr="00771B12">
          <w:rPr>
            <w:rStyle w:val="Hyperlink"/>
          </w:rPr>
          <w:t>that</w:t>
        </w:r>
        <w:r w:rsidR="00D10E87" w:rsidRPr="00771B12">
          <w:rPr>
            <w:rStyle w:val="Hyperlink"/>
            <w:spacing w:val="-8"/>
          </w:rPr>
          <w:t xml:space="preserve"> </w:t>
        </w:r>
        <w:r w:rsidR="00D10E87" w:rsidRPr="00771B12">
          <w:rPr>
            <w:rStyle w:val="Hyperlink"/>
          </w:rPr>
          <w:t>were</w:t>
        </w:r>
        <w:r w:rsidR="00D10E87" w:rsidRPr="00771B12">
          <w:rPr>
            <w:rStyle w:val="Hyperlink"/>
            <w:spacing w:val="-10"/>
          </w:rPr>
          <w:t xml:space="preserve"> </w:t>
        </w:r>
        <w:r w:rsidR="00D10E87" w:rsidRPr="00771B12">
          <w:rPr>
            <w:rStyle w:val="Hyperlink"/>
          </w:rPr>
          <w:t>removed</w:t>
        </w:r>
        <w:r w:rsidR="00D10E87" w:rsidRPr="00771B12">
          <w:rPr>
            <w:rStyle w:val="Hyperlink"/>
            <w:spacing w:val="-8"/>
          </w:rPr>
          <w:t xml:space="preserve"> </w:t>
        </w:r>
        <w:r w:rsidR="00D10E87" w:rsidRPr="00771B12">
          <w:rPr>
            <w:rStyle w:val="Hyperlink"/>
          </w:rPr>
          <w:t>from</w:t>
        </w:r>
        <w:r w:rsidR="00D10E87" w:rsidRPr="00771B12">
          <w:rPr>
            <w:rStyle w:val="Hyperlink"/>
            <w:spacing w:val="-10"/>
          </w:rPr>
          <w:t xml:space="preserve"> </w:t>
        </w:r>
        <w:r w:rsidR="00D10E87" w:rsidRPr="00771B12">
          <w:rPr>
            <w:rStyle w:val="Hyperlink"/>
          </w:rPr>
          <w:t>VistA</w:t>
        </w:r>
        <w:r w:rsidR="00D10E87">
          <w:rPr>
            <w:webHidden/>
          </w:rPr>
          <w:tab/>
        </w:r>
        <w:r w:rsidR="00D10E87">
          <w:rPr>
            <w:webHidden/>
          </w:rPr>
          <w:fldChar w:fldCharType="begin"/>
        </w:r>
        <w:r w:rsidR="00D10E87">
          <w:rPr>
            <w:webHidden/>
          </w:rPr>
          <w:instrText xml:space="preserve"> PAGEREF _Toc499543914 \h </w:instrText>
        </w:r>
        <w:r w:rsidR="00D10E87">
          <w:rPr>
            <w:webHidden/>
          </w:rPr>
        </w:r>
        <w:r w:rsidR="00D10E87">
          <w:rPr>
            <w:webHidden/>
          </w:rPr>
          <w:fldChar w:fldCharType="separate"/>
        </w:r>
        <w:r w:rsidR="00D10E87">
          <w:rPr>
            <w:webHidden/>
          </w:rPr>
          <w:t>119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15" w:history="1">
        <w:r w:rsidR="00D10E87" w:rsidRPr="00771B12">
          <w:rPr>
            <w:rStyle w:val="Hyperlink"/>
          </w:rPr>
          <w:t>10.7.2.1.</w:t>
        </w:r>
        <w:r w:rsidR="00D10E87">
          <w:rPr>
            <w:rFonts w:asciiTheme="minorHAnsi" w:eastAsiaTheme="minorEastAsia" w:hAnsiTheme="minorHAnsi" w:cstheme="minorBidi"/>
            <w:szCs w:val="22"/>
          </w:rPr>
          <w:tab/>
        </w:r>
        <w:r w:rsidR="00D10E87" w:rsidRPr="00771B12">
          <w:rPr>
            <w:rStyle w:val="Hyperlink"/>
          </w:rPr>
          <w:t>To</w:t>
        </w:r>
        <w:r w:rsidR="00D10E87" w:rsidRPr="00771B12">
          <w:rPr>
            <w:rStyle w:val="Hyperlink"/>
            <w:spacing w:val="-1"/>
          </w:rPr>
          <w:t xml:space="preserve"> </w:t>
        </w:r>
        <w:r w:rsidR="00D10E87" w:rsidRPr="00771B12">
          <w:rPr>
            <w:rStyle w:val="Hyperlink"/>
          </w:rPr>
          <w:t>find patient stays</w:t>
        </w:r>
        <w:r w:rsidR="00D10E87" w:rsidRPr="00771B12">
          <w:rPr>
            <w:rStyle w:val="Hyperlink"/>
            <w:spacing w:val="-1"/>
          </w:rPr>
          <w:t xml:space="preserve"> </w:t>
        </w:r>
        <w:r w:rsidR="00D10E87" w:rsidRPr="00771B12">
          <w:rPr>
            <w:rStyle w:val="Hyperlink"/>
          </w:rPr>
          <w:t xml:space="preserve">that </w:t>
        </w:r>
        <w:r w:rsidR="00D10E87" w:rsidRPr="00771B12">
          <w:rPr>
            <w:rStyle w:val="Hyperlink"/>
            <w:spacing w:val="-1"/>
          </w:rPr>
          <w:t>were</w:t>
        </w:r>
        <w:r w:rsidR="00D10E87" w:rsidRPr="00771B12">
          <w:rPr>
            <w:rStyle w:val="Hyperlink"/>
            <w:spacing w:val="1"/>
          </w:rPr>
          <w:t xml:space="preserve"> </w:t>
        </w:r>
        <w:r w:rsidR="00D10E87" w:rsidRPr="00771B12">
          <w:rPr>
            <w:rStyle w:val="Hyperlink"/>
          </w:rPr>
          <w:t>removed</w:t>
        </w:r>
        <w:r w:rsidR="00D10E87" w:rsidRPr="00771B12">
          <w:rPr>
            <w:rStyle w:val="Hyperlink"/>
            <w:spacing w:val="-1"/>
          </w:rPr>
          <w:t xml:space="preserve"> </w:t>
        </w:r>
        <w:r w:rsidR="00D10E87" w:rsidRPr="00771B12">
          <w:rPr>
            <w:rStyle w:val="Hyperlink"/>
          </w:rPr>
          <w:t xml:space="preserve">from </w:t>
        </w:r>
        <w:r w:rsidR="00D10E87" w:rsidRPr="00771B12">
          <w:rPr>
            <w:rStyle w:val="Hyperlink"/>
            <w:spacing w:val="-1"/>
          </w:rPr>
          <w:t>VistA</w:t>
        </w:r>
        <w:r w:rsidR="00D10E87">
          <w:rPr>
            <w:webHidden/>
          </w:rPr>
          <w:tab/>
        </w:r>
        <w:r w:rsidR="00D10E87">
          <w:rPr>
            <w:webHidden/>
          </w:rPr>
          <w:fldChar w:fldCharType="begin"/>
        </w:r>
        <w:r w:rsidR="00D10E87">
          <w:rPr>
            <w:webHidden/>
          </w:rPr>
          <w:instrText xml:space="preserve"> PAGEREF _Toc499543915 \h </w:instrText>
        </w:r>
        <w:r w:rsidR="00D10E87">
          <w:rPr>
            <w:webHidden/>
          </w:rPr>
        </w:r>
        <w:r w:rsidR="00D10E87">
          <w:rPr>
            <w:webHidden/>
          </w:rPr>
          <w:fldChar w:fldCharType="separate"/>
        </w:r>
        <w:r w:rsidR="00D10E87">
          <w:rPr>
            <w:webHidden/>
          </w:rPr>
          <w:t>119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16" w:history="1">
        <w:r w:rsidR="00D10E87" w:rsidRPr="00771B12">
          <w:rPr>
            <w:rStyle w:val="Hyperlink"/>
            <w14:scene3d>
              <w14:camera w14:prst="orthographicFront"/>
              <w14:lightRig w14:rig="threePt" w14:dir="t">
                <w14:rot w14:lat="0" w14:lon="0" w14:rev="0"/>
              </w14:lightRig>
            </w14:scene3d>
          </w:rPr>
          <w:t>10.7.3.</w:t>
        </w:r>
        <w:r w:rsidR="00D10E87">
          <w:rPr>
            <w:rFonts w:asciiTheme="minorHAnsi" w:eastAsiaTheme="minorEastAsia" w:hAnsiTheme="minorHAnsi" w:cstheme="minorBidi"/>
          </w:rPr>
          <w:tab/>
        </w:r>
        <w:r w:rsidR="00D10E87" w:rsidRPr="00771B12">
          <w:rPr>
            <w:rStyle w:val="Hyperlink"/>
          </w:rPr>
          <w:t>Restoring</w:t>
        </w:r>
        <w:r w:rsidR="00D10E87" w:rsidRPr="00771B12">
          <w:rPr>
            <w:rStyle w:val="Hyperlink"/>
            <w:spacing w:val="-11"/>
          </w:rPr>
          <w:t xml:space="preserve"> </w:t>
        </w:r>
        <w:r w:rsidR="00D10E87" w:rsidRPr="00771B12">
          <w:rPr>
            <w:rStyle w:val="Hyperlink"/>
          </w:rPr>
          <w:t>a</w:t>
        </w:r>
        <w:r w:rsidR="00D10E87" w:rsidRPr="00771B12">
          <w:rPr>
            <w:rStyle w:val="Hyperlink"/>
            <w:spacing w:val="-11"/>
          </w:rPr>
          <w:t xml:space="preserve"> </w:t>
        </w:r>
        <w:r w:rsidR="00D10E87" w:rsidRPr="00771B12">
          <w:rPr>
            <w:rStyle w:val="Hyperlink"/>
          </w:rPr>
          <w:t>Patient</w:t>
        </w:r>
        <w:r w:rsidR="00D10E87" w:rsidRPr="00771B12">
          <w:rPr>
            <w:rStyle w:val="Hyperlink"/>
            <w:spacing w:val="-10"/>
          </w:rPr>
          <w:t xml:space="preserve"> </w:t>
        </w:r>
        <w:r w:rsidR="00D10E87" w:rsidRPr="00771B12">
          <w:rPr>
            <w:rStyle w:val="Hyperlink"/>
          </w:rPr>
          <w:t>Stay</w:t>
        </w:r>
        <w:r w:rsidR="00D10E87">
          <w:rPr>
            <w:webHidden/>
          </w:rPr>
          <w:tab/>
        </w:r>
        <w:r w:rsidR="00D10E87">
          <w:rPr>
            <w:webHidden/>
          </w:rPr>
          <w:fldChar w:fldCharType="begin"/>
        </w:r>
        <w:r w:rsidR="00D10E87">
          <w:rPr>
            <w:webHidden/>
          </w:rPr>
          <w:instrText xml:space="preserve"> PAGEREF _Toc499543916 \h </w:instrText>
        </w:r>
        <w:r w:rsidR="00D10E87">
          <w:rPr>
            <w:webHidden/>
          </w:rPr>
        </w:r>
        <w:r w:rsidR="00D10E87">
          <w:rPr>
            <w:webHidden/>
          </w:rPr>
          <w:fldChar w:fldCharType="separate"/>
        </w:r>
        <w:r w:rsidR="00D10E87">
          <w:rPr>
            <w:webHidden/>
          </w:rPr>
          <w:t>119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17" w:history="1">
        <w:r w:rsidR="00D10E87" w:rsidRPr="00771B12">
          <w:rPr>
            <w:rStyle w:val="Hyperlink"/>
          </w:rPr>
          <w:t>10.7.3.1.</w:t>
        </w:r>
        <w:r w:rsidR="00D10E87">
          <w:rPr>
            <w:rFonts w:asciiTheme="minorHAnsi" w:eastAsiaTheme="minorEastAsia" w:hAnsiTheme="minorHAnsi" w:cstheme="minorBidi"/>
            <w:szCs w:val="22"/>
          </w:rPr>
          <w:tab/>
        </w:r>
        <w:r w:rsidR="00D10E87" w:rsidRPr="00771B12">
          <w:rPr>
            <w:rStyle w:val="Hyperlink"/>
          </w:rPr>
          <w:t>To restore a patient stay</w:t>
        </w:r>
        <w:r w:rsidR="00D10E87">
          <w:rPr>
            <w:webHidden/>
          </w:rPr>
          <w:tab/>
        </w:r>
        <w:r w:rsidR="00D10E87">
          <w:rPr>
            <w:webHidden/>
          </w:rPr>
          <w:fldChar w:fldCharType="begin"/>
        </w:r>
        <w:r w:rsidR="00D10E87">
          <w:rPr>
            <w:webHidden/>
          </w:rPr>
          <w:instrText xml:space="preserve"> PAGEREF _Toc499543917 \h </w:instrText>
        </w:r>
        <w:r w:rsidR="00D10E87">
          <w:rPr>
            <w:webHidden/>
          </w:rPr>
        </w:r>
        <w:r w:rsidR="00D10E87">
          <w:rPr>
            <w:webHidden/>
          </w:rPr>
          <w:fldChar w:fldCharType="separate"/>
        </w:r>
        <w:r w:rsidR="00D10E87">
          <w:rPr>
            <w:webHidden/>
          </w:rPr>
          <w:t>119</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18" w:history="1">
        <w:r w:rsidR="00D10E87" w:rsidRPr="00771B12">
          <w:rPr>
            <w:rStyle w:val="Hyperlink"/>
          </w:rPr>
          <w:t>10.8.</w:t>
        </w:r>
        <w:r w:rsidR="00D10E87">
          <w:rPr>
            <w:rFonts w:asciiTheme="minorHAnsi" w:eastAsiaTheme="minorEastAsia" w:hAnsiTheme="minorHAnsi" w:cstheme="minorBidi"/>
          </w:rPr>
          <w:tab/>
        </w:r>
        <w:r w:rsidR="00D10E87" w:rsidRPr="00771B12">
          <w:rPr>
            <w:rStyle w:val="Hyperlink"/>
          </w:rPr>
          <w:t>Logout Option</w:t>
        </w:r>
        <w:r w:rsidR="00D10E87">
          <w:rPr>
            <w:webHidden/>
          </w:rPr>
          <w:tab/>
        </w:r>
        <w:r w:rsidR="00D10E87">
          <w:rPr>
            <w:webHidden/>
          </w:rPr>
          <w:fldChar w:fldCharType="begin"/>
        </w:r>
        <w:r w:rsidR="00D10E87">
          <w:rPr>
            <w:webHidden/>
          </w:rPr>
          <w:instrText xml:space="preserve"> PAGEREF _Toc499543918 \h </w:instrText>
        </w:r>
        <w:r w:rsidR="00D10E87">
          <w:rPr>
            <w:webHidden/>
          </w:rPr>
        </w:r>
        <w:r w:rsidR="00D10E87">
          <w:rPr>
            <w:webHidden/>
          </w:rPr>
          <w:fldChar w:fldCharType="separate"/>
        </w:r>
        <w:r w:rsidR="00D10E87">
          <w:rPr>
            <w:webHidden/>
          </w:rPr>
          <w:t>120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19" w:history="1">
        <w:r w:rsidR="00D10E87" w:rsidRPr="00771B12">
          <w:rPr>
            <w:rStyle w:val="Hyperlink"/>
          </w:rPr>
          <w:t>10.8.1.1.</w:t>
        </w:r>
        <w:r w:rsidR="00D10E87">
          <w:rPr>
            <w:rFonts w:asciiTheme="minorHAnsi" w:eastAsiaTheme="minorEastAsia" w:hAnsiTheme="minorHAnsi" w:cstheme="minorBidi"/>
            <w:szCs w:val="22"/>
          </w:rPr>
          <w:tab/>
        </w:r>
        <w:r w:rsidR="00D10E87" w:rsidRPr="00771B12">
          <w:rPr>
            <w:rStyle w:val="Hyperlink"/>
          </w:rPr>
          <w:t>To access the Logout option</w:t>
        </w:r>
        <w:r w:rsidR="00D10E87">
          <w:rPr>
            <w:webHidden/>
          </w:rPr>
          <w:tab/>
        </w:r>
        <w:r w:rsidR="00D10E87">
          <w:rPr>
            <w:webHidden/>
          </w:rPr>
          <w:fldChar w:fldCharType="begin"/>
        </w:r>
        <w:r w:rsidR="00D10E87">
          <w:rPr>
            <w:webHidden/>
          </w:rPr>
          <w:instrText xml:space="preserve"> PAGEREF _Toc499543919 \h </w:instrText>
        </w:r>
        <w:r w:rsidR="00D10E87">
          <w:rPr>
            <w:webHidden/>
          </w:rPr>
        </w:r>
        <w:r w:rsidR="00D10E87">
          <w:rPr>
            <w:webHidden/>
          </w:rPr>
          <w:fldChar w:fldCharType="separate"/>
        </w:r>
        <w:r w:rsidR="00D10E87">
          <w:rPr>
            <w:webHidden/>
          </w:rPr>
          <w:t>120</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20" w:history="1">
        <w:r w:rsidR="00D10E87" w:rsidRPr="00771B12">
          <w:rPr>
            <w:rStyle w:val="Hyperlink"/>
          </w:rPr>
          <w:t>11.</w:t>
        </w:r>
        <w:r w:rsidR="00D10E87">
          <w:rPr>
            <w:rFonts w:asciiTheme="minorHAnsi" w:eastAsiaTheme="minorEastAsia" w:hAnsiTheme="minorHAnsi" w:cstheme="minorBidi"/>
            <w:b w:val="0"/>
          </w:rPr>
          <w:tab/>
        </w:r>
        <w:r w:rsidR="00D10E87" w:rsidRPr="00771B12">
          <w:rPr>
            <w:rStyle w:val="Hyperlink"/>
          </w:rPr>
          <w:t>Reports Menu</w:t>
        </w:r>
        <w:r w:rsidR="00D10E87">
          <w:rPr>
            <w:webHidden/>
          </w:rPr>
          <w:tab/>
        </w:r>
        <w:r w:rsidR="00D10E87">
          <w:rPr>
            <w:webHidden/>
          </w:rPr>
          <w:fldChar w:fldCharType="begin"/>
        </w:r>
        <w:r w:rsidR="00D10E87">
          <w:rPr>
            <w:webHidden/>
          </w:rPr>
          <w:instrText xml:space="preserve"> PAGEREF _Toc499543920 \h </w:instrText>
        </w:r>
        <w:r w:rsidR="00D10E87">
          <w:rPr>
            <w:webHidden/>
          </w:rPr>
        </w:r>
        <w:r w:rsidR="00D10E87">
          <w:rPr>
            <w:webHidden/>
          </w:rPr>
          <w:fldChar w:fldCharType="separate"/>
        </w:r>
        <w:r w:rsidR="00D10E87">
          <w:rPr>
            <w:webHidden/>
          </w:rPr>
          <w:t>120</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21" w:history="1">
        <w:r w:rsidR="00D10E87" w:rsidRPr="00771B12">
          <w:rPr>
            <w:rStyle w:val="Hyperlink"/>
          </w:rPr>
          <w:t>12.</w:t>
        </w:r>
        <w:r w:rsidR="00D10E87">
          <w:rPr>
            <w:rFonts w:asciiTheme="minorHAnsi" w:eastAsiaTheme="minorEastAsia" w:hAnsiTheme="minorHAnsi" w:cstheme="minorBidi"/>
            <w:b w:val="0"/>
          </w:rPr>
          <w:tab/>
        </w:r>
        <w:r w:rsidR="00D10E87" w:rsidRPr="00771B12">
          <w:rPr>
            <w:rStyle w:val="Hyperlink"/>
          </w:rPr>
          <w:t>Unlocking and Deleting Reviews</w:t>
        </w:r>
        <w:r w:rsidR="00D10E87">
          <w:rPr>
            <w:webHidden/>
          </w:rPr>
          <w:tab/>
        </w:r>
        <w:r w:rsidR="00D10E87">
          <w:rPr>
            <w:webHidden/>
          </w:rPr>
          <w:fldChar w:fldCharType="begin"/>
        </w:r>
        <w:r w:rsidR="00D10E87">
          <w:rPr>
            <w:webHidden/>
          </w:rPr>
          <w:instrText xml:space="preserve"> PAGEREF _Toc499543921 \h </w:instrText>
        </w:r>
        <w:r w:rsidR="00D10E87">
          <w:rPr>
            <w:webHidden/>
          </w:rPr>
        </w:r>
        <w:r w:rsidR="00D10E87">
          <w:rPr>
            <w:webHidden/>
          </w:rPr>
          <w:fldChar w:fldCharType="separate"/>
        </w:r>
        <w:r w:rsidR="00D10E87">
          <w:rPr>
            <w:webHidden/>
          </w:rPr>
          <w:t>121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22" w:history="1">
        <w:r w:rsidR="00D10E87" w:rsidRPr="00771B12">
          <w:rPr>
            <w:rStyle w:val="Hyperlink"/>
            <w:bCs/>
          </w:rPr>
          <w:t>12.1.</w:t>
        </w:r>
        <w:r w:rsidR="00D10E87">
          <w:rPr>
            <w:rFonts w:asciiTheme="minorHAnsi" w:eastAsiaTheme="minorEastAsia" w:hAnsiTheme="minorHAnsi" w:cstheme="minorBidi"/>
          </w:rPr>
          <w:tab/>
        </w:r>
        <w:r w:rsidR="00D10E87" w:rsidRPr="00771B12">
          <w:rPr>
            <w:rStyle w:val="Hyperlink"/>
            <w:spacing w:val="-1"/>
          </w:rPr>
          <w:t>Unlocking</w:t>
        </w:r>
        <w:r w:rsidR="00D10E87" w:rsidRPr="00771B12">
          <w:rPr>
            <w:rStyle w:val="Hyperlink"/>
          </w:rPr>
          <w:t xml:space="preserve"> a</w:t>
        </w:r>
        <w:r w:rsidR="00D10E87" w:rsidRPr="00771B12">
          <w:rPr>
            <w:rStyle w:val="Hyperlink"/>
            <w:spacing w:val="-2"/>
          </w:rPr>
          <w:t xml:space="preserve"> </w:t>
        </w:r>
        <w:r w:rsidR="00D10E87" w:rsidRPr="00771B12">
          <w:rPr>
            <w:rStyle w:val="Hyperlink"/>
            <w:spacing w:val="-1"/>
          </w:rPr>
          <w:t>Locked</w:t>
        </w:r>
        <w:r w:rsidR="00D10E87" w:rsidRPr="00771B12">
          <w:rPr>
            <w:rStyle w:val="Hyperlink"/>
          </w:rPr>
          <w:t xml:space="preserve"> Primary</w:t>
        </w:r>
        <w:r w:rsidR="00D10E87" w:rsidRPr="00771B12">
          <w:rPr>
            <w:rStyle w:val="Hyperlink"/>
            <w:spacing w:val="-1"/>
          </w:rPr>
          <w:t xml:space="preserve"> Review</w:t>
        </w:r>
        <w:r w:rsidR="00D10E87">
          <w:rPr>
            <w:webHidden/>
          </w:rPr>
          <w:tab/>
        </w:r>
        <w:r w:rsidR="00D10E87">
          <w:rPr>
            <w:webHidden/>
          </w:rPr>
          <w:fldChar w:fldCharType="begin"/>
        </w:r>
        <w:r w:rsidR="00D10E87">
          <w:rPr>
            <w:webHidden/>
          </w:rPr>
          <w:instrText xml:space="preserve"> PAGEREF _Toc499543922 \h </w:instrText>
        </w:r>
        <w:r w:rsidR="00D10E87">
          <w:rPr>
            <w:webHidden/>
          </w:rPr>
        </w:r>
        <w:r w:rsidR="00D10E87">
          <w:rPr>
            <w:webHidden/>
          </w:rPr>
          <w:fldChar w:fldCharType="separate"/>
        </w:r>
        <w:r w:rsidR="00D10E87">
          <w:rPr>
            <w:webHidden/>
          </w:rPr>
          <w:t>121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23" w:history="1">
        <w:r w:rsidR="00D10E87" w:rsidRPr="00771B12">
          <w:rPr>
            <w:rStyle w:val="Hyperlink"/>
          </w:rPr>
          <w:t>12.1.1.1.</w:t>
        </w:r>
        <w:r w:rsidR="00D10E87">
          <w:rPr>
            <w:rFonts w:asciiTheme="minorHAnsi" w:eastAsiaTheme="minorEastAsia" w:hAnsiTheme="minorHAnsi" w:cstheme="minorBidi"/>
            <w:szCs w:val="22"/>
          </w:rPr>
          <w:tab/>
        </w:r>
        <w:r w:rsidR="00D10E87" w:rsidRPr="00771B12">
          <w:rPr>
            <w:rStyle w:val="Hyperlink"/>
          </w:rPr>
          <w:t>To unlock a Primary Review that was locked to the database</w:t>
        </w:r>
        <w:r w:rsidR="00D10E87">
          <w:rPr>
            <w:webHidden/>
          </w:rPr>
          <w:tab/>
        </w:r>
        <w:r w:rsidR="00D10E87">
          <w:rPr>
            <w:webHidden/>
          </w:rPr>
          <w:fldChar w:fldCharType="begin"/>
        </w:r>
        <w:r w:rsidR="00D10E87">
          <w:rPr>
            <w:webHidden/>
          </w:rPr>
          <w:instrText xml:space="preserve"> PAGEREF _Toc499543923 \h </w:instrText>
        </w:r>
        <w:r w:rsidR="00D10E87">
          <w:rPr>
            <w:webHidden/>
          </w:rPr>
        </w:r>
        <w:r w:rsidR="00D10E87">
          <w:rPr>
            <w:webHidden/>
          </w:rPr>
          <w:fldChar w:fldCharType="separate"/>
        </w:r>
        <w:r w:rsidR="00D10E87">
          <w:rPr>
            <w:webHidden/>
          </w:rPr>
          <w:t>121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24" w:history="1">
        <w:r w:rsidR="00D10E87" w:rsidRPr="00771B12">
          <w:rPr>
            <w:rStyle w:val="Hyperlink"/>
          </w:rPr>
          <w:t>12.2.</w:t>
        </w:r>
        <w:r w:rsidR="00D10E87">
          <w:rPr>
            <w:rFonts w:asciiTheme="minorHAnsi" w:eastAsiaTheme="minorEastAsia" w:hAnsiTheme="minorHAnsi" w:cstheme="minorBidi"/>
          </w:rPr>
          <w:tab/>
        </w:r>
        <w:r w:rsidR="00D10E87" w:rsidRPr="00771B12">
          <w:rPr>
            <w:rStyle w:val="Hyperlink"/>
          </w:rPr>
          <w:t>Unlocking the Physician Advisor Portion of a Locked Review</w:t>
        </w:r>
        <w:r w:rsidR="00D10E87">
          <w:rPr>
            <w:webHidden/>
          </w:rPr>
          <w:tab/>
        </w:r>
        <w:r w:rsidR="00D10E87">
          <w:rPr>
            <w:webHidden/>
          </w:rPr>
          <w:fldChar w:fldCharType="begin"/>
        </w:r>
        <w:r w:rsidR="00D10E87">
          <w:rPr>
            <w:webHidden/>
          </w:rPr>
          <w:instrText xml:space="preserve"> PAGEREF _Toc499543924 \h </w:instrText>
        </w:r>
        <w:r w:rsidR="00D10E87">
          <w:rPr>
            <w:webHidden/>
          </w:rPr>
        </w:r>
        <w:r w:rsidR="00D10E87">
          <w:rPr>
            <w:webHidden/>
          </w:rPr>
          <w:fldChar w:fldCharType="separate"/>
        </w:r>
        <w:r w:rsidR="00D10E87">
          <w:rPr>
            <w:webHidden/>
          </w:rPr>
          <w:t>122</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25" w:history="1">
        <w:r w:rsidR="00D10E87" w:rsidRPr="00771B12">
          <w:rPr>
            <w:rStyle w:val="Hyperlink"/>
          </w:rPr>
          <w:t>12.2.1.1.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unlock</w:t>
        </w:r>
        <w:r w:rsidR="00D10E87" w:rsidRPr="00771B12">
          <w:rPr>
            <w:rStyle w:val="Hyperlink"/>
            <w:spacing w:val="1"/>
          </w:rPr>
          <w:t xml:space="preserve"> </w:t>
        </w:r>
        <w:r w:rsidR="00D10E87" w:rsidRPr="00771B12">
          <w:rPr>
            <w:rStyle w:val="Hyperlink"/>
            <w:spacing w:val="-1"/>
          </w:rPr>
          <w:t>the</w:t>
        </w:r>
        <w:r w:rsidR="00D10E87" w:rsidRPr="00771B12">
          <w:rPr>
            <w:rStyle w:val="Hyperlink"/>
          </w:rPr>
          <w:t xml:space="preserve"> </w:t>
        </w:r>
        <w:r w:rsidR="00D10E87" w:rsidRPr="00771B12">
          <w:rPr>
            <w:rStyle w:val="Hyperlink"/>
            <w:spacing w:val="-1"/>
          </w:rPr>
          <w:t>Physician</w:t>
        </w:r>
        <w:r w:rsidR="00D10E87" w:rsidRPr="00771B12">
          <w:rPr>
            <w:rStyle w:val="Hyperlink"/>
          </w:rPr>
          <w:t xml:space="preserve"> </w:t>
        </w:r>
        <w:r w:rsidR="00D10E87" w:rsidRPr="00771B12">
          <w:rPr>
            <w:rStyle w:val="Hyperlink"/>
            <w:spacing w:val="-1"/>
          </w:rPr>
          <w:t>Advisor</w:t>
        </w:r>
        <w:r w:rsidR="00D10E87" w:rsidRPr="00771B12">
          <w:rPr>
            <w:rStyle w:val="Hyperlink"/>
            <w:spacing w:val="1"/>
          </w:rPr>
          <w:t xml:space="preserve"> </w:t>
        </w:r>
        <w:r w:rsidR="00D10E87" w:rsidRPr="00771B12">
          <w:rPr>
            <w:rStyle w:val="Hyperlink"/>
          </w:rPr>
          <w:t>portion of a</w:t>
        </w:r>
        <w:r w:rsidR="00D10E87" w:rsidRPr="00771B12">
          <w:rPr>
            <w:rStyle w:val="Hyperlink"/>
            <w:spacing w:val="-1"/>
          </w:rPr>
          <w:t xml:space="preserve"> </w:t>
        </w:r>
        <w:r w:rsidR="00D10E87" w:rsidRPr="00771B12">
          <w:rPr>
            <w:rStyle w:val="Hyperlink"/>
          </w:rPr>
          <w:t>review</w:t>
        </w:r>
        <w:r w:rsidR="00D10E87" w:rsidRPr="00771B12">
          <w:rPr>
            <w:rStyle w:val="Hyperlink"/>
            <w:spacing w:val="-2"/>
          </w:rPr>
          <w:t xml:space="preserve"> </w:t>
        </w:r>
        <w:r w:rsidR="00D10E87" w:rsidRPr="00771B12">
          <w:rPr>
            <w:rStyle w:val="Hyperlink"/>
          </w:rPr>
          <w:t xml:space="preserve">that </w:t>
        </w:r>
        <w:r w:rsidR="00D10E87" w:rsidRPr="00771B12">
          <w:rPr>
            <w:rStyle w:val="Hyperlink"/>
            <w:spacing w:val="-1"/>
          </w:rPr>
          <w:t>was</w:t>
        </w:r>
        <w:r w:rsidR="00D10E87" w:rsidRPr="00771B12">
          <w:rPr>
            <w:rStyle w:val="Hyperlink"/>
          </w:rPr>
          <w:t xml:space="preserve"> locked to the </w:t>
        </w:r>
        <w:r w:rsidR="00D10E87" w:rsidRPr="00771B12">
          <w:rPr>
            <w:rStyle w:val="Hyperlink"/>
            <w:spacing w:val="-1"/>
          </w:rPr>
          <w:t>database</w:t>
        </w:r>
        <w:r w:rsidR="00D10E87">
          <w:rPr>
            <w:webHidden/>
          </w:rPr>
          <w:tab/>
        </w:r>
        <w:r w:rsidR="00D10E87">
          <w:rPr>
            <w:webHidden/>
          </w:rPr>
          <w:fldChar w:fldCharType="begin"/>
        </w:r>
        <w:r w:rsidR="00D10E87">
          <w:rPr>
            <w:webHidden/>
          </w:rPr>
          <w:instrText xml:space="preserve"> PAGEREF _Toc499543925 \h </w:instrText>
        </w:r>
        <w:r w:rsidR="00D10E87">
          <w:rPr>
            <w:webHidden/>
          </w:rPr>
        </w:r>
        <w:r w:rsidR="00D10E87">
          <w:rPr>
            <w:webHidden/>
          </w:rPr>
          <w:fldChar w:fldCharType="separate"/>
        </w:r>
        <w:r w:rsidR="00D10E87">
          <w:rPr>
            <w:webHidden/>
          </w:rPr>
          <w:t>123</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26" w:history="1">
        <w:r w:rsidR="00D10E87" w:rsidRPr="00771B12">
          <w:rPr>
            <w:rStyle w:val="Hyperlink"/>
          </w:rPr>
          <w:t>12.3.</w:t>
        </w:r>
        <w:r w:rsidR="00D10E87">
          <w:rPr>
            <w:rFonts w:asciiTheme="minorHAnsi" w:eastAsiaTheme="minorEastAsia" w:hAnsiTheme="minorHAnsi" w:cstheme="minorBidi"/>
          </w:rPr>
          <w:tab/>
        </w:r>
        <w:r w:rsidR="00D10E87" w:rsidRPr="00771B12">
          <w:rPr>
            <w:rStyle w:val="Hyperlink"/>
          </w:rPr>
          <w:t>Deleting a Review</w:t>
        </w:r>
        <w:r w:rsidR="00D10E87">
          <w:rPr>
            <w:webHidden/>
          </w:rPr>
          <w:tab/>
        </w:r>
        <w:r w:rsidR="00D10E87">
          <w:rPr>
            <w:webHidden/>
          </w:rPr>
          <w:fldChar w:fldCharType="begin"/>
        </w:r>
        <w:r w:rsidR="00D10E87">
          <w:rPr>
            <w:webHidden/>
          </w:rPr>
          <w:instrText xml:space="preserve"> PAGEREF _Toc499543926 \h </w:instrText>
        </w:r>
        <w:r w:rsidR="00D10E87">
          <w:rPr>
            <w:webHidden/>
          </w:rPr>
        </w:r>
        <w:r w:rsidR="00D10E87">
          <w:rPr>
            <w:webHidden/>
          </w:rPr>
          <w:fldChar w:fldCharType="separate"/>
        </w:r>
        <w:r w:rsidR="00D10E87">
          <w:rPr>
            <w:webHidden/>
          </w:rPr>
          <w:t>123</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27" w:history="1">
        <w:r w:rsidR="00D10E87" w:rsidRPr="00771B12">
          <w:rPr>
            <w:rStyle w:val="Hyperlink"/>
          </w:rPr>
          <w:t>12.3.1.1.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delete</w:t>
        </w:r>
        <w:r w:rsidR="00D10E87" w:rsidRPr="00771B12">
          <w:rPr>
            <w:rStyle w:val="Hyperlink"/>
          </w:rPr>
          <w:t xml:space="preserve"> a</w:t>
        </w:r>
        <w:r w:rsidR="00D10E87" w:rsidRPr="00771B12">
          <w:rPr>
            <w:rStyle w:val="Hyperlink"/>
            <w:spacing w:val="-1"/>
          </w:rPr>
          <w:t xml:space="preserve"> </w:t>
        </w:r>
        <w:r w:rsidR="00D10E87" w:rsidRPr="00771B12">
          <w:rPr>
            <w:rStyle w:val="Hyperlink"/>
          </w:rPr>
          <w:t>review</w:t>
        </w:r>
        <w:r w:rsidR="00D10E87">
          <w:rPr>
            <w:webHidden/>
          </w:rPr>
          <w:tab/>
        </w:r>
        <w:r w:rsidR="00D10E87">
          <w:rPr>
            <w:webHidden/>
          </w:rPr>
          <w:fldChar w:fldCharType="begin"/>
        </w:r>
        <w:r w:rsidR="00D10E87">
          <w:rPr>
            <w:webHidden/>
          </w:rPr>
          <w:instrText xml:space="preserve"> PAGEREF _Toc499543927 \h </w:instrText>
        </w:r>
        <w:r w:rsidR="00D10E87">
          <w:rPr>
            <w:webHidden/>
          </w:rPr>
        </w:r>
        <w:r w:rsidR="00D10E87">
          <w:rPr>
            <w:webHidden/>
          </w:rPr>
          <w:fldChar w:fldCharType="separate"/>
        </w:r>
        <w:r w:rsidR="00D10E87">
          <w:rPr>
            <w:webHidden/>
          </w:rPr>
          <w:t>124</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28" w:history="1">
        <w:r w:rsidR="00D10E87" w:rsidRPr="00771B12">
          <w:rPr>
            <w:rStyle w:val="Hyperlink"/>
          </w:rPr>
          <w:t>13.</w:t>
        </w:r>
        <w:r w:rsidR="00D10E87">
          <w:rPr>
            <w:rFonts w:asciiTheme="minorHAnsi" w:eastAsiaTheme="minorEastAsia" w:hAnsiTheme="minorHAnsi" w:cstheme="minorBidi"/>
            <w:b w:val="0"/>
          </w:rPr>
          <w:tab/>
        </w:r>
        <w:r w:rsidR="00D10E87" w:rsidRPr="00771B12">
          <w:rPr>
            <w:rStyle w:val="Hyperlink"/>
          </w:rPr>
          <w:t>Copying Reviews</w:t>
        </w:r>
        <w:r w:rsidR="00D10E87">
          <w:rPr>
            <w:webHidden/>
          </w:rPr>
          <w:tab/>
        </w:r>
        <w:r w:rsidR="00D10E87">
          <w:rPr>
            <w:webHidden/>
          </w:rPr>
          <w:fldChar w:fldCharType="begin"/>
        </w:r>
        <w:r w:rsidR="00D10E87">
          <w:rPr>
            <w:webHidden/>
          </w:rPr>
          <w:instrText xml:space="preserve"> PAGEREF _Toc499543928 \h </w:instrText>
        </w:r>
        <w:r w:rsidR="00D10E87">
          <w:rPr>
            <w:webHidden/>
          </w:rPr>
        </w:r>
        <w:r w:rsidR="00D10E87">
          <w:rPr>
            <w:webHidden/>
          </w:rPr>
          <w:fldChar w:fldCharType="separate"/>
        </w:r>
        <w:r w:rsidR="00D10E87">
          <w:rPr>
            <w:webHidden/>
          </w:rPr>
          <w:t>125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29" w:history="1">
        <w:r w:rsidR="00D10E87" w:rsidRPr="00771B12">
          <w:rPr>
            <w:rStyle w:val="Hyperlink"/>
          </w:rPr>
          <w:t>13.1.1.1.</w:t>
        </w:r>
        <w:r w:rsidR="00D10E87">
          <w:rPr>
            <w:rFonts w:asciiTheme="minorHAnsi" w:eastAsiaTheme="minorEastAsia" w:hAnsiTheme="minorHAnsi" w:cstheme="minorBidi"/>
            <w:szCs w:val="22"/>
          </w:rPr>
          <w:tab/>
        </w:r>
        <w:r w:rsidR="00D10E87" w:rsidRPr="00771B12">
          <w:rPr>
            <w:rStyle w:val="Hyperlink"/>
          </w:rPr>
          <w:t>To copy a review from the Patient Stay History</w:t>
        </w:r>
        <w:r w:rsidR="00D10E87" w:rsidRPr="00771B12">
          <w:rPr>
            <w:rStyle w:val="Hyperlink"/>
            <w:i/>
          </w:rPr>
          <w:t xml:space="preserve"> </w:t>
        </w:r>
        <w:r w:rsidR="00D10E87" w:rsidRPr="00771B12">
          <w:rPr>
            <w:rStyle w:val="Hyperlink"/>
          </w:rPr>
          <w:t>Screen</w:t>
        </w:r>
        <w:r w:rsidR="00D10E87">
          <w:rPr>
            <w:webHidden/>
          </w:rPr>
          <w:tab/>
        </w:r>
        <w:r w:rsidR="00D10E87">
          <w:rPr>
            <w:webHidden/>
          </w:rPr>
          <w:fldChar w:fldCharType="begin"/>
        </w:r>
        <w:r w:rsidR="00D10E87">
          <w:rPr>
            <w:webHidden/>
          </w:rPr>
          <w:instrText xml:space="preserve"> PAGEREF _Toc499543929 \h </w:instrText>
        </w:r>
        <w:r w:rsidR="00D10E87">
          <w:rPr>
            <w:webHidden/>
          </w:rPr>
        </w:r>
        <w:r w:rsidR="00D10E87">
          <w:rPr>
            <w:webHidden/>
          </w:rPr>
          <w:fldChar w:fldCharType="separate"/>
        </w:r>
        <w:r w:rsidR="00D10E87">
          <w:rPr>
            <w:webHidden/>
          </w:rPr>
          <w:t>125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30" w:history="1">
        <w:r w:rsidR="00D10E87" w:rsidRPr="00771B12">
          <w:rPr>
            <w:rStyle w:val="Hyperlink"/>
          </w:rPr>
          <w:t>13.1.1.2.</w:t>
        </w:r>
        <w:r w:rsidR="00D10E87">
          <w:rPr>
            <w:rFonts w:asciiTheme="minorHAnsi" w:eastAsiaTheme="minorEastAsia" w:hAnsiTheme="minorHAnsi" w:cstheme="minorBidi"/>
            <w:szCs w:val="22"/>
          </w:rPr>
          <w:tab/>
        </w:r>
        <w:r w:rsidR="00D10E87" w:rsidRPr="00771B12">
          <w:rPr>
            <w:rStyle w:val="Hyperlink"/>
          </w:rPr>
          <w:t>To copy a review</w:t>
        </w:r>
        <w:r w:rsidR="00D10E87" w:rsidRPr="00771B12">
          <w:rPr>
            <w:rStyle w:val="Hyperlink"/>
            <w:spacing w:val="-2"/>
          </w:rPr>
          <w:t xml:space="preserve"> </w:t>
        </w:r>
        <w:r w:rsidR="00D10E87" w:rsidRPr="00771B12">
          <w:rPr>
            <w:rStyle w:val="Hyperlink"/>
          </w:rPr>
          <w:t xml:space="preserve">from the </w:t>
        </w:r>
        <w:r w:rsidR="00D10E87" w:rsidRPr="00771B12">
          <w:rPr>
            <w:rStyle w:val="Hyperlink"/>
            <w:spacing w:val="-1"/>
          </w:rPr>
          <w:t>Primary</w:t>
        </w:r>
        <w:r w:rsidR="00D10E87" w:rsidRPr="00771B12">
          <w:rPr>
            <w:rStyle w:val="Hyperlink"/>
          </w:rPr>
          <w:t xml:space="preserve"> Review</w:t>
        </w:r>
        <w:r w:rsidR="00D10E87" w:rsidRPr="00771B12">
          <w:rPr>
            <w:rStyle w:val="Hyperlink"/>
            <w:spacing w:val="-2"/>
          </w:rPr>
          <w:t xml:space="preserve"> </w:t>
        </w:r>
        <w:r w:rsidR="00D10E87" w:rsidRPr="00771B12">
          <w:rPr>
            <w:rStyle w:val="Hyperlink"/>
          </w:rPr>
          <w:t>screen</w:t>
        </w:r>
        <w:r w:rsidR="00D10E87">
          <w:rPr>
            <w:webHidden/>
          </w:rPr>
          <w:tab/>
        </w:r>
        <w:r w:rsidR="00D10E87">
          <w:rPr>
            <w:webHidden/>
          </w:rPr>
          <w:fldChar w:fldCharType="begin"/>
        </w:r>
        <w:r w:rsidR="00D10E87">
          <w:rPr>
            <w:webHidden/>
          </w:rPr>
          <w:instrText xml:space="preserve"> PAGEREF _Toc499543930 \h </w:instrText>
        </w:r>
        <w:r w:rsidR="00D10E87">
          <w:rPr>
            <w:webHidden/>
          </w:rPr>
        </w:r>
        <w:r w:rsidR="00D10E87">
          <w:rPr>
            <w:webHidden/>
          </w:rPr>
          <w:fldChar w:fldCharType="separate"/>
        </w:r>
        <w:r w:rsidR="00D10E87">
          <w:rPr>
            <w:webHidden/>
          </w:rPr>
          <w:t>125</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31" w:history="1">
        <w:r w:rsidR="00D10E87" w:rsidRPr="00771B12">
          <w:rPr>
            <w:rStyle w:val="Hyperlink"/>
          </w:rPr>
          <w:t>13.1.1.3.</w:t>
        </w:r>
        <w:r w:rsidR="00D10E87">
          <w:rPr>
            <w:rFonts w:asciiTheme="minorHAnsi" w:eastAsiaTheme="minorEastAsia" w:hAnsiTheme="minorHAnsi" w:cstheme="minorBidi"/>
            <w:szCs w:val="22"/>
          </w:rPr>
          <w:tab/>
        </w:r>
        <w:r w:rsidR="00D10E87" w:rsidRPr="00771B12">
          <w:rPr>
            <w:rStyle w:val="Hyperlink"/>
          </w:rPr>
          <w:t>To copy a review</w:t>
        </w:r>
        <w:r w:rsidR="00D10E87" w:rsidRPr="00771B12">
          <w:rPr>
            <w:rStyle w:val="Hyperlink"/>
            <w:spacing w:val="-2"/>
          </w:rPr>
          <w:t xml:space="preserve"> </w:t>
        </w:r>
        <w:r w:rsidR="00D10E87" w:rsidRPr="00771B12">
          <w:rPr>
            <w:rStyle w:val="Hyperlink"/>
          </w:rPr>
          <w:t xml:space="preserve">from the </w:t>
        </w:r>
        <w:r w:rsidR="00D10E87" w:rsidRPr="00771B12">
          <w:rPr>
            <w:rStyle w:val="Hyperlink"/>
            <w:spacing w:val="-1"/>
          </w:rPr>
          <w:t xml:space="preserve">Review </w:t>
        </w:r>
        <w:r w:rsidR="00D10E87" w:rsidRPr="00771B12">
          <w:rPr>
            <w:rStyle w:val="Hyperlink"/>
          </w:rPr>
          <w:t xml:space="preserve">Summary </w:t>
        </w:r>
        <w:r w:rsidR="00D10E87" w:rsidRPr="00771B12">
          <w:rPr>
            <w:rStyle w:val="Hyperlink"/>
            <w:spacing w:val="-1"/>
          </w:rPr>
          <w:t>screen</w:t>
        </w:r>
        <w:r w:rsidR="00D10E87">
          <w:rPr>
            <w:webHidden/>
          </w:rPr>
          <w:tab/>
        </w:r>
        <w:r w:rsidR="00D10E87">
          <w:rPr>
            <w:webHidden/>
          </w:rPr>
          <w:fldChar w:fldCharType="begin"/>
        </w:r>
        <w:r w:rsidR="00D10E87">
          <w:rPr>
            <w:webHidden/>
          </w:rPr>
          <w:instrText xml:space="preserve"> PAGEREF _Toc499543931 \h </w:instrText>
        </w:r>
        <w:r w:rsidR="00D10E87">
          <w:rPr>
            <w:webHidden/>
          </w:rPr>
        </w:r>
        <w:r w:rsidR="00D10E87">
          <w:rPr>
            <w:webHidden/>
          </w:rPr>
          <w:fldChar w:fldCharType="separate"/>
        </w:r>
        <w:r w:rsidR="00D10E87">
          <w:rPr>
            <w:webHidden/>
          </w:rPr>
          <w:t>126</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32" w:history="1">
        <w:r w:rsidR="00D10E87" w:rsidRPr="00771B12">
          <w:rPr>
            <w:rStyle w:val="Hyperlink"/>
          </w:rPr>
          <w:t>14.</w:t>
        </w:r>
        <w:r w:rsidR="00D10E87">
          <w:rPr>
            <w:rFonts w:asciiTheme="minorHAnsi" w:eastAsiaTheme="minorEastAsia" w:hAnsiTheme="minorHAnsi" w:cstheme="minorBidi"/>
            <w:b w:val="0"/>
          </w:rPr>
          <w:tab/>
        </w:r>
        <w:r w:rsidR="00D10E87" w:rsidRPr="00771B12">
          <w:rPr>
            <w:rStyle w:val="Hyperlink"/>
          </w:rPr>
          <w:t>Admin Menu</w:t>
        </w:r>
        <w:r w:rsidR="00D10E87">
          <w:rPr>
            <w:webHidden/>
          </w:rPr>
          <w:tab/>
        </w:r>
        <w:r w:rsidR="00D10E87">
          <w:rPr>
            <w:webHidden/>
          </w:rPr>
          <w:fldChar w:fldCharType="begin"/>
        </w:r>
        <w:r w:rsidR="00D10E87">
          <w:rPr>
            <w:webHidden/>
          </w:rPr>
          <w:instrText xml:space="preserve"> PAGEREF _Toc499543932 \h </w:instrText>
        </w:r>
        <w:r w:rsidR="00D10E87">
          <w:rPr>
            <w:webHidden/>
          </w:rPr>
        </w:r>
        <w:r w:rsidR="00D10E87">
          <w:rPr>
            <w:webHidden/>
          </w:rPr>
          <w:fldChar w:fldCharType="separate"/>
        </w:r>
        <w:r w:rsidR="00D10E87">
          <w:rPr>
            <w:webHidden/>
          </w:rPr>
          <w:t>127</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33" w:history="1">
        <w:r w:rsidR="00D10E87" w:rsidRPr="00771B12">
          <w:rPr>
            <w:rStyle w:val="Hyperlink"/>
          </w:rPr>
          <w:t>14.1.</w:t>
        </w:r>
        <w:r w:rsidR="00D10E87">
          <w:rPr>
            <w:rFonts w:asciiTheme="minorHAnsi" w:eastAsiaTheme="minorEastAsia" w:hAnsiTheme="minorHAnsi" w:cstheme="minorBidi"/>
          </w:rPr>
          <w:tab/>
        </w:r>
        <w:r w:rsidR="00D10E87" w:rsidRPr="00771B12">
          <w:rPr>
            <w:rStyle w:val="Hyperlink"/>
          </w:rPr>
          <w:t>Accessing the NUMI Users Feature</w:t>
        </w:r>
        <w:r w:rsidR="00D10E87">
          <w:rPr>
            <w:webHidden/>
          </w:rPr>
          <w:tab/>
        </w:r>
        <w:r w:rsidR="00D10E87">
          <w:rPr>
            <w:webHidden/>
          </w:rPr>
          <w:fldChar w:fldCharType="begin"/>
        </w:r>
        <w:r w:rsidR="00D10E87">
          <w:rPr>
            <w:webHidden/>
          </w:rPr>
          <w:instrText xml:space="preserve"> PAGEREF _Toc499543933 \h </w:instrText>
        </w:r>
        <w:r w:rsidR="00D10E87">
          <w:rPr>
            <w:webHidden/>
          </w:rPr>
        </w:r>
        <w:r w:rsidR="00D10E87">
          <w:rPr>
            <w:webHidden/>
          </w:rPr>
          <w:fldChar w:fldCharType="separate"/>
        </w:r>
        <w:r w:rsidR="00D10E87">
          <w:rPr>
            <w:webHidden/>
          </w:rPr>
          <w:t>129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34" w:history="1">
        <w:r w:rsidR="00D10E87" w:rsidRPr="00771B12">
          <w:rPr>
            <w:rStyle w:val="Hyperlink"/>
          </w:rPr>
          <w:t>14.1.1.1.</w:t>
        </w:r>
        <w:r w:rsidR="00D10E87">
          <w:rPr>
            <w:rFonts w:asciiTheme="minorHAnsi" w:eastAsiaTheme="minorEastAsia" w:hAnsiTheme="minorHAnsi" w:cstheme="minorBidi"/>
            <w:szCs w:val="22"/>
          </w:rPr>
          <w:tab/>
        </w:r>
        <w:r w:rsidR="00D10E87" w:rsidRPr="00771B12">
          <w:rPr>
            <w:rStyle w:val="Hyperlink"/>
          </w:rPr>
          <w:t xml:space="preserve">To access the </w:t>
        </w:r>
        <w:r w:rsidR="00D10E87" w:rsidRPr="00771B12">
          <w:rPr>
            <w:rStyle w:val="Hyperlink"/>
            <w:spacing w:val="-1"/>
          </w:rPr>
          <w:t>NUMI</w:t>
        </w:r>
        <w:r w:rsidR="00D10E87" w:rsidRPr="00771B12">
          <w:rPr>
            <w:rStyle w:val="Hyperlink"/>
          </w:rPr>
          <w:t xml:space="preserve"> ‘Users’ </w:t>
        </w:r>
        <w:r w:rsidR="00D10E87" w:rsidRPr="00771B12">
          <w:rPr>
            <w:rStyle w:val="Hyperlink"/>
            <w:spacing w:val="-1"/>
          </w:rPr>
          <w:t>feature</w:t>
        </w:r>
        <w:r w:rsidR="00D10E87">
          <w:rPr>
            <w:webHidden/>
          </w:rPr>
          <w:tab/>
        </w:r>
        <w:r w:rsidR="00D10E87">
          <w:rPr>
            <w:webHidden/>
          </w:rPr>
          <w:fldChar w:fldCharType="begin"/>
        </w:r>
        <w:r w:rsidR="00D10E87">
          <w:rPr>
            <w:webHidden/>
          </w:rPr>
          <w:instrText xml:space="preserve"> PAGEREF _Toc499543934 \h </w:instrText>
        </w:r>
        <w:r w:rsidR="00D10E87">
          <w:rPr>
            <w:webHidden/>
          </w:rPr>
        </w:r>
        <w:r w:rsidR="00D10E87">
          <w:rPr>
            <w:webHidden/>
          </w:rPr>
          <w:fldChar w:fldCharType="separate"/>
        </w:r>
        <w:r w:rsidR="00D10E87">
          <w:rPr>
            <w:webHidden/>
          </w:rPr>
          <w:t>129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35" w:history="1">
        <w:r w:rsidR="00D10E87" w:rsidRPr="00771B12">
          <w:rPr>
            <w:rStyle w:val="Hyperlink"/>
            <w14:scene3d>
              <w14:camera w14:prst="orthographicFront"/>
              <w14:lightRig w14:rig="threePt" w14:dir="t">
                <w14:rot w14:lat="0" w14:lon="0" w14:rev="0"/>
              </w14:lightRig>
            </w14:scene3d>
          </w:rPr>
          <w:t>14.1.2.</w:t>
        </w:r>
        <w:r w:rsidR="00D10E87">
          <w:rPr>
            <w:rFonts w:asciiTheme="minorHAnsi" w:eastAsiaTheme="minorEastAsia" w:hAnsiTheme="minorHAnsi" w:cstheme="minorBidi"/>
          </w:rPr>
          <w:tab/>
        </w:r>
        <w:r w:rsidR="00D10E87" w:rsidRPr="00771B12">
          <w:rPr>
            <w:rStyle w:val="Hyperlink"/>
            <w:spacing w:val="-1"/>
          </w:rPr>
          <w:t>Finding</w:t>
        </w:r>
        <w:r w:rsidR="00D10E87" w:rsidRPr="00771B12">
          <w:rPr>
            <w:rStyle w:val="Hyperlink"/>
            <w:spacing w:val="-10"/>
          </w:rPr>
          <w:t xml:space="preserve"> </w:t>
        </w:r>
        <w:r w:rsidR="00D10E87" w:rsidRPr="00771B12">
          <w:rPr>
            <w:rStyle w:val="Hyperlink"/>
          </w:rPr>
          <w:t>VistA</w:t>
        </w:r>
        <w:r w:rsidR="00D10E87" w:rsidRPr="00771B12">
          <w:rPr>
            <w:rStyle w:val="Hyperlink"/>
            <w:spacing w:val="-9"/>
          </w:rPr>
          <w:t xml:space="preserve"> </w:t>
        </w:r>
        <w:r w:rsidR="00D10E87" w:rsidRPr="00771B12">
          <w:rPr>
            <w:rStyle w:val="Hyperlink"/>
          </w:rPr>
          <w:t>Users</w:t>
        </w:r>
        <w:r w:rsidR="00D10E87" w:rsidRPr="00771B12">
          <w:rPr>
            <w:rStyle w:val="Hyperlink"/>
            <w:spacing w:val="-9"/>
          </w:rPr>
          <w:t xml:space="preserve"> </w:t>
        </w:r>
        <w:r w:rsidR="00D10E87" w:rsidRPr="00771B12">
          <w:rPr>
            <w:rStyle w:val="Hyperlink"/>
          </w:rPr>
          <w:t>by</w:t>
        </w:r>
        <w:r w:rsidR="00D10E87" w:rsidRPr="00771B12">
          <w:rPr>
            <w:rStyle w:val="Hyperlink"/>
            <w:spacing w:val="-10"/>
          </w:rPr>
          <w:t xml:space="preserve"> </w:t>
        </w:r>
        <w:r w:rsidR="00D10E87" w:rsidRPr="00771B12">
          <w:rPr>
            <w:rStyle w:val="Hyperlink"/>
          </w:rPr>
          <w:t>Name</w:t>
        </w:r>
        <w:r w:rsidR="00D10E87">
          <w:rPr>
            <w:webHidden/>
          </w:rPr>
          <w:tab/>
        </w:r>
        <w:r w:rsidR="00D10E87">
          <w:rPr>
            <w:webHidden/>
          </w:rPr>
          <w:fldChar w:fldCharType="begin"/>
        </w:r>
        <w:r w:rsidR="00D10E87">
          <w:rPr>
            <w:webHidden/>
          </w:rPr>
          <w:instrText xml:space="preserve"> PAGEREF _Toc499543935 \h </w:instrText>
        </w:r>
        <w:r w:rsidR="00D10E87">
          <w:rPr>
            <w:webHidden/>
          </w:rPr>
        </w:r>
        <w:r w:rsidR="00D10E87">
          <w:rPr>
            <w:webHidden/>
          </w:rPr>
          <w:fldChar w:fldCharType="separate"/>
        </w:r>
        <w:r w:rsidR="00D10E87">
          <w:rPr>
            <w:webHidden/>
          </w:rPr>
          <w:t>129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36" w:history="1">
        <w:r w:rsidR="00D10E87" w:rsidRPr="00771B12">
          <w:rPr>
            <w:rStyle w:val="Hyperlink"/>
          </w:rPr>
          <w:t>14.1.2.1.</w:t>
        </w:r>
        <w:r w:rsidR="00D10E87">
          <w:rPr>
            <w:rFonts w:asciiTheme="minorHAnsi" w:eastAsiaTheme="minorEastAsia" w:hAnsiTheme="minorHAnsi" w:cstheme="minorBidi"/>
            <w:szCs w:val="22"/>
          </w:rPr>
          <w:tab/>
        </w:r>
        <w:r w:rsidR="00D10E87" w:rsidRPr="00771B12">
          <w:rPr>
            <w:rStyle w:val="Hyperlink"/>
          </w:rPr>
          <w:t>To find VistA users by name</w:t>
        </w:r>
        <w:r w:rsidR="00D10E87">
          <w:rPr>
            <w:webHidden/>
          </w:rPr>
          <w:tab/>
        </w:r>
        <w:r w:rsidR="00D10E87">
          <w:rPr>
            <w:webHidden/>
          </w:rPr>
          <w:fldChar w:fldCharType="begin"/>
        </w:r>
        <w:r w:rsidR="00D10E87">
          <w:rPr>
            <w:webHidden/>
          </w:rPr>
          <w:instrText xml:space="preserve"> PAGEREF _Toc499543936 \h </w:instrText>
        </w:r>
        <w:r w:rsidR="00D10E87">
          <w:rPr>
            <w:webHidden/>
          </w:rPr>
        </w:r>
        <w:r w:rsidR="00D10E87">
          <w:rPr>
            <w:webHidden/>
          </w:rPr>
          <w:fldChar w:fldCharType="separate"/>
        </w:r>
        <w:r w:rsidR="00D10E87">
          <w:rPr>
            <w:webHidden/>
          </w:rPr>
          <w:t>130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37" w:history="1">
        <w:r w:rsidR="00D10E87" w:rsidRPr="00771B12">
          <w:rPr>
            <w:rStyle w:val="Hyperlink"/>
            <w14:scene3d>
              <w14:camera w14:prst="orthographicFront"/>
              <w14:lightRig w14:rig="threePt" w14:dir="t">
                <w14:rot w14:lat="0" w14:lon="0" w14:rev="0"/>
              </w14:lightRig>
            </w14:scene3d>
          </w:rPr>
          <w:t>14.1.3.</w:t>
        </w:r>
        <w:r w:rsidR="00D10E87">
          <w:rPr>
            <w:rFonts w:asciiTheme="minorHAnsi" w:eastAsiaTheme="minorEastAsia" w:hAnsiTheme="minorHAnsi" w:cstheme="minorBidi"/>
          </w:rPr>
          <w:tab/>
        </w:r>
        <w:r w:rsidR="00D10E87" w:rsidRPr="00771B12">
          <w:rPr>
            <w:rStyle w:val="Hyperlink"/>
            <w:spacing w:val="-1"/>
          </w:rPr>
          <w:t>Finding</w:t>
        </w:r>
        <w:r w:rsidR="00D10E87" w:rsidRPr="00771B12">
          <w:rPr>
            <w:rStyle w:val="Hyperlink"/>
            <w:spacing w:val="-9"/>
          </w:rPr>
          <w:t xml:space="preserve"> </w:t>
        </w:r>
        <w:r w:rsidR="00D10E87" w:rsidRPr="00771B12">
          <w:rPr>
            <w:rStyle w:val="Hyperlink"/>
          </w:rPr>
          <w:t>VistA</w:t>
        </w:r>
        <w:r w:rsidR="00D10E87" w:rsidRPr="00771B12">
          <w:rPr>
            <w:rStyle w:val="Hyperlink"/>
            <w:spacing w:val="-8"/>
          </w:rPr>
          <w:t xml:space="preserve"> </w:t>
        </w:r>
        <w:r w:rsidR="00D10E87" w:rsidRPr="00771B12">
          <w:rPr>
            <w:rStyle w:val="Hyperlink"/>
          </w:rPr>
          <w:t>Users</w:t>
        </w:r>
        <w:r w:rsidR="00D10E87" w:rsidRPr="00771B12">
          <w:rPr>
            <w:rStyle w:val="Hyperlink"/>
            <w:spacing w:val="-10"/>
          </w:rPr>
          <w:t xml:space="preserve"> </w:t>
        </w:r>
        <w:r w:rsidR="00D10E87" w:rsidRPr="00771B12">
          <w:rPr>
            <w:rStyle w:val="Hyperlink"/>
          </w:rPr>
          <w:t>by</w:t>
        </w:r>
        <w:r w:rsidR="00D10E87" w:rsidRPr="00771B12">
          <w:rPr>
            <w:rStyle w:val="Hyperlink"/>
            <w:spacing w:val="-11"/>
          </w:rPr>
          <w:t xml:space="preserve"> </w:t>
        </w:r>
        <w:r w:rsidR="00D10E87" w:rsidRPr="00771B12">
          <w:rPr>
            <w:rStyle w:val="Hyperlink"/>
          </w:rPr>
          <w:t>Site</w:t>
        </w:r>
        <w:r w:rsidR="00D10E87">
          <w:rPr>
            <w:webHidden/>
          </w:rPr>
          <w:tab/>
        </w:r>
        <w:r w:rsidR="00D10E87">
          <w:rPr>
            <w:webHidden/>
          </w:rPr>
          <w:fldChar w:fldCharType="begin"/>
        </w:r>
        <w:r w:rsidR="00D10E87">
          <w:rPr>
            <w:webHidden/>
          </w:rPr>
          <w:instrText xml:space="preserve"> PAGEREF _Toc499543937 \h </w:instrText>
        </w:r>
        <w:r w:rsidR="00D10E87">
          <w:rPr>
            <w:webHidden/>
          </w:rPr>
        </w:r>
        <w:r w:rsidR="00D10E87">
          <w:rPr>
            <w:webHidden/>
          </w:rPr>
          <w:fldChar w:fldCharType="separate"/>
        </w:r>
        <w:r w:rsidR="00D10E87">
          <w:rPr>
            <w:webHidden/>
          </w:rPr>
          <w:t>130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38" w:history="1">
        <w:r w:rsidR="00D10E87" w:rsidRPr="00771B12">
          <w:rPr>
            <w:rStyle w:val="Hyperlink"/>
          </w:rPr>
          <w:t>14.1.3.1.</w:t>
        </w:r>
        <w:r w:rsidR="00D10E87">
          <w:rPr>
            <w:rFonts w:asciiTheme="minorHAnsi" w:eastAsiaTheme="minorEastAsia" w:hAnsiTheme="minorHAnsi" w:cstheme="minorBidi"/>
            <w:szCs w:val="22"/>
          </w:rPr>
          <w:tab/>
        </w:r>
        <w:r w:rsidR="00D10E87" w:rsidRPr="00771B12">
          <w:rPr>
            <w:rStyle w:val="Hyperlink"/>
          </w:rPr>
          <w:t>To find VistA users by Site</w:t>
        </w:r>
        <w:r w:rsidR="00D10E87">
          <w:rPr>
            <w:webHidden/>
          </w:rPr>
          <w:tab/>
        </w:r>
        <w:r w:rsidR="00D10E87">
          <w:rPr>
            <w:webHidden/>
          </w:rPr>
          <w:fldChar w:fldCharType="begin"/>
        </w:r>
        <w:r w:rsidR="00D10E87">
          <w:rPr>
            <w:webHidden/>
          </w:rPr>
          <w:instrText xml:space="preserve"> PAGEREF _Toc499543938 \h </w:instrText>
        </w:r>
        <w:r w:rsidR="00D10E87">
          <w:rPr>
            <w:webHidden/>
          </w:rPr>
        </w:r>
        <w:r w:rsidR="00D10E87">
          <w:rPr>
            <w:webHidden/>
          </w:rPr>
          <w:fldChar w:fldCharType="separate"/>
        </w:r>
        <w:r w:rsidR="00D10E87">
          <w:rPr>
            <w:webHidden/>
          </w:rPr>
          <w:t>130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39" w:history="1">
        <w:r w:rsidR="00D10E87" w:rsidRPr="00771B12">
          <w:rPr>
            <w:rStyle w:val="Hyperlink"/>
            <w14:scene3d>
              <w14:camera w14:prst="orthographicFront"/>
              <w14:lightRig w14:rig="threePt" w14:dir="t">
                <w14:rot w14:lat="0" w14:lon="0" w14:rev="0"/>
              </w14:lightRig>
            </w14:scene3d>
          </w:rPr>
          <w:t>14.1.4.</w:t>
        </w:r>
        <w:r w:rsidR="00D10E87">
          <w:rPr>
            <w:rFonts w:asciiTheme="minorHAnsi" w:eastAsiaTheme="minorEastAsia" w:hAnsiTheme="minorHAnsi" w:cstheme="minorBidi"/>
          </w:rPr>
          <w:tab/>
        </w:r>
        <w:r w:rsidR="00D10E87" w:rsidRPr="00771B12">
          <w:rPr>
            <w:rStyle w:val="Hyperlink"/>
            <w:spacing w:val="-1"/>
          </w:rPr>
          <w:t>Finding</w:t>
        </w:r>
        <w:r w:rsidR="00D10E87" w:rsidRPr="00771B12">
          <w:rPr>
            <w:rStyle w:val="Hyperlink"/>
            <w:spacing w:val="-10"/>
          </w:rPr>
          <w:t xml:space="preserve"> </w:t>
        </w:r>
        <w:r w:rsidR="00D10E87" w:rsidRPr="00771B12">
          <w:rPr>
            <w:rStyle w:val="Hyperlink"/>
          </w:rPr>
          <w:t>VistA</w:t>
        </w:r>
        <w:r w:rsidR="00D10E87" w:rsidRPr="00771B12">
          <w:rPr>
            <w:rStyle w:val="Hyperlink"/>
            <w:spacing w:val="-9"/>
          </w:rPr>
          <w:t xml:space="preserve"> </w:t>
        </w:r>
        <w:r w:rsidR="00D10E87" w:rsidRPr="00771B12">
          <w:rPr>
            <w:rStyle w:val="Hyperlink"/>
          </w:rPr>
          <w:t>Users</w:t>
        </w:r>
        <w:r w:rsidR="00D10E87" w:rsidRPr="00771B12">
          <w:rPr>
            <w:rStyle w:val="Hyperlink"/>
            <w:spacing w:val="-10"/>
          </w:rPr>
          <w:t xml:space="preserve"> </w:t>
        </w:r>
        <w:r w:rsidR="00D10E87" w:rsidRPr="00771B12">
          <w:rPr>
            <w:rStyle w:val="Hyperlink"/>
          </w:rPr>
          <w:t>by</w:t>
        </w:r>
        <w:r w:rsidR="00D10E87" w:rsidRPr="00771B12">
          <w:rPr>
            <w:rStyle w:val="Hyperlink"/>
            <w:spacing w:val="-12"/>
          </w:rPr>
          <w:t xml:space="preserve"> </w:t>
        </w:r>
        <w:r w:rsidR="00D10E87" w:rsidRPr="00771B12">
          <w:rPr>
            <w:rStyle w:val="Hyperlink"/>
          </w:rPr>
          <w:t>Status</w:t>
        </w:r>
        <w:r w:rsidR="00D10E87">
          <w:rPr>
            <w:webHidden/>
          </w:rPr>
          <w:tab/>
        </w:r>
        <w:r w:rsidR="00D10E87">
          <w:rPr>
            <w:webHidden/>
          </w:rPr>
          <w:fldChar w:fldCharType="begin"/>
        </w:r>
        <w:r w:rsidR="00D10E87">
          <w:rPr>
            <w:webHidden/>
          </w:rPr>
          <w:instrText xml:space="preserve"> PAGEREF _Toc499543939 \h </w:instrText>
        </w:r>
        <w:r w:rsidR="00D10E87">
          <w:rPr>
            <w:webHidden/>
          </w:rPr>
        </w:r>
        <w:r w:rsidR="00D10E87">
          <w:rPr>
            <w:webHidden/>
          </w:rPr>
          <w:fldChar w:fldCharType="separate"/>
        </w:r>
        <w:r w:rsidR="00D10E87">
          <w:rPr>
            <w:webHidden/>
          </w:rPr>
          <w:t>130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40" w:history="1">
        <w:r w:rsidR="00D10E87" w:rsidRPr="00771B12">
          <w:rPr>
            <w:rStyle w:val="Hyperlink"/>
          </w:rPr>
          <w:t>14.1.4.1.</w:t>
        </w:r>
        <w:r w:rsidR="00D10E87">
          <w:rPr>
            <w:rFonts w:asciiTheme="minorHAnsi" w:eastAsiaTheme="minorEastAsia" w:hAnsiTheme="minorHAnsi" w:cstheme="minorBidi"/>
            <w:szCs w:val="22"/>
          </w:rPr>
          <w:tab/>
        </w:r>
        <w:r w:rsidR="00D10E87" w:rsidRPr="00771B12">
          <w:rPr>
            <w:rStyle w:val="Hyperlink"/>
          </w:rPr>
          <w:t>To find VistA users by Status (Active / Inactive)</w:t>
        </w:r>
        <w:r w:rsidR="00D10E87">
          <w:rPr>
            <w:webHidden/>
          </w:rPr>
          <w:tab/>
        </w:r>
        <w:r w:rsidR="00D10E87">
          <w:rPr>
            <w:webHidden/>
          </w:rPr>
          <w:fldChar w:fldCharType="begin"/>
        </w:r>
        <w:r w:rsidR="00D10E87">
          <w:rPr>
            <w:webHidden/>
          </w:rPr>
          <w:instrText xml:space="preserve"> PAGEREF _Toc499543940 \h </w:instrText>
        </w:r>
        <w:r w:rsidR="00D10E87">
          <w:rPr>
            <w:webHidden/>
          </w:rPr>
        </w:r>
        <w:r w:rsidR="00D10E87">
          <w:rPr>
            <w:webHidden/>
          </w:rPr>
          <w:fldChar w:fldCharType="separate"/>
        </w:r>
        <w:r w:rsidR="00D10E87">
          <w:rPr>
            <w:webHidden/>
          </w:rPr>
          <w:t>130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41" w:history="1">
        <w:r w:rsidR="00D10E87" w:rsidRPr="00771B12">
          <w:rPr>
            <w:rStyle w:val="Hyperlink"/>
            <w14:scene3d>
              <w14:camera w14:prst="orthographicFront"/>
              <w14:lightRig w14:rig="threePt" w14:dir="t">
                <w14:rot w14:lat="0" w14:lon="0" w14:rev="0"/>
              </w14:lightRig>
            </w14:scene3d>
          </w:rPr>
          <w:t>14.1.5.</w:t>
        </w:r>
        <w:r w:rsidR="00D10E87">
          <w:rPr>
            <w:rFonts w:asciiTheme="minorHAnsi" w:eastAsiaTheme="minorEastAsia" w:hAnsiTheme="minorHAnsi" w:cstheme="minorBidi"/>
          </w:rPr>
          <w:tab/>
        </w:r>
        <w:r w:rsidR="00D10E87" w:rsidRPr="00771B12">
          <w:rPr>
            <w:rStyle w:val="Hyperlink"/>
            <w:spacing w:val="-1"/>
          </w:rPr>
          <w:t>Assigning</w:t>
        </w:r>
        <w:r w:rsidR="00D10E87" w:rsidRPr="00771B12">
          <w:rPr>
            <w:rStyle w:val="Hyperlink"/>
            <w:spacing w:val="-10"/>
          </w:rPr>
          <w:t xml:space="preserve"> </w:t>
        </w:r>
        <w:r w:rsidR="00D10E87" w:rsidRPr="00771B12">
          <w:rPr>
            <w:rStyle w:val="Hyperlink"/>
          </w:rPr>
          <w:t>Privileges</w:t>
        </w:r>
        <w:r w:rsidR="00D10E87" w:rsidRPr="00771B12">
          <w:rPr>
            <w:rStyle w:val="Hyperlink"/>
            <w:spacing w:val="-8"/>
          </w:rPr>
          <w:t xml:space="preserve"> </w:t>
        </w:r>
        <w:r w:rsidR="00D10E87" w:rsidRPr="00771B12">
          <w:rPr>
            <w:rStyle w:val="Hyperlink"/>
          </w:rPr>
          <w:t>to</w:t>
        </w:r>
        <w:r w:rsidR="00D10E87" w:rsidRPr="00771B12">
          <w:rPr>
            <w:rStyle w:val="Hyperlink"/>
            <w:spacing w:val="-10"/>
          </w:rPr>
          <w:t xml:space="preserve"> </w:t>
        </w:r>
        <w:r w:rsidR="00D10E87" w:rsidRPr="00771B12">
          <w:rPr>
            <w:rStyle w:val="Hyperlink"/>
          </w:rPr>
          <w:t>a</w:t>
        </w:r>
        <w:r w:rsidR="00D10E87" w:rsidRPr="00771B12">
          <w:rPr>
            <w:rStyle w:val="Hyperlink"/>
            <w:spacing w:val="-9"/>
          </w:rPr>
          <w:t xml:space="preserve"> </w:t>
        </w:r>
        <w:r w:rsidR="00D10E87" w:rsidRPr="00771B12">
          <w:rPr>
            <w:rStyle w:val="Hyperlink"/>
          </w:rPr>
          <w:t>NUMI</w:t>
        </w:r>
        <w:r w:rsidR="00D10E87" w:rsidRPr="00771B12">
          <w:rPr>
            <w:rStyle w:val="Hyperlink"/>
            <w:spacing w:val="-8"/>
          </w:rPr>
          <w:t xml:space="preserve"> </w:t>
        </w:r>
        <w:r w:rsidR="00D10E87" w:rsidRPr="00771B12">
          <w:rPr>
            <w:rStyle w:val="Hyperlink"/>
          </w:rPr>
          <w:t>User</w:t>
        </w:r>
        <w:r w:rsidR="00D10E87">
          <w:rPr>
            <w:webHidden/>
          </w:rPr>
          <w:tab/>
        </w:r>
        <w:r w:rsidR="00D10E87">
          <w:rPr>
            <w:webHidden/>
          </w:rPr>
          <w:fldChar w:fldCharType="begin"/>
        </w:r>
        <w:r w:rsidR="00D10E87">
          <w:rPr>
            <w:webHidden/>
          </w:rPr>
          <w:instrText xml:space="preserve"> PAGEREF _Toc499543941 \h </w:instrText>
        </w:r>
        <w:r w:rsidR="00D10E87">
          <w:rPr>
            <w:webHidden/>
          </w:rPr>
        </w:r>
        <w:r w:rsidR="00D10E87">
          <w:rPr>
            <w:webHidden/>
          </w:rPr>
          <w:fldChar w:fldCharType="separate"/>
        </w:r>
        <w:r w:rsidR="00D10E87">
          <w:rPr>
            <w:webHidden/>
          </w:rPr>
          <w:t>130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42" w:history="1">
        <w:r w:rsidR="00D10E87" w:rsidRPr="00771B12">
          <w:rPr>
            <w:rStyle w:val="Hyperlink"/>
          </w:rPr>
          <w:t>14.1.5.1.</w:t>
        </w:r>
        <w:r w:rsidR="00D10E87">
          <w:rPr>
            <w:rFonts w:asciiTheme="minorHAnsi" w:eastAsiaTheme="minorEastAsia" w:hAnsiTheme="minorHAnsi" w:cstheme="minorBidi"/>
            <w:szCs w:val="22"/>
          </w:rPr>
          <w:tab/>
        </w:r>
        <w:r w:rsidR="00D10E87" w:rsidRPr="00771B12">
          <w:rPr>
            <w:rStyle w:val="Hyperlink"/>
          </w:rPr>
          <w:t>To add a NUMI user and assign privileges</w:t>
        </w:r>
        <w:r w:rsidR="00D10E87">
          <w:rPr>
            <w:webHidden/>
          </w:rPr>
          <w:tab/>
        </w:r>
        <w:r w:rsidR="00D10E87">
          <w:rPr>
            <w:webHidden/>
          </w:rPr>
          <w:fldChar w:fldCharType="begin"/>
        </w:r>
        <w:r w:rsidR="00D10E87">
          <w:rPr>
            <w:webHidden/>
          </w:rPr>
          <w:instrText xml:space="preserve"> PAGEREF _Toc499543942 \h </w:instrText>
        </w:r>
        <w:r w:rsidR="00D10E87">
          <w:rPr>
            <w:webHidden/>
          </w:rPr>
        </w:r>
        <w:r w:rsidR="00D10E87">
          <w:rPr>
            <w:webHidden/>
          </w:rPr>
          <w:fldChar w:fldCharType="separate"/>
        </w:r>
        <w:r w:rsidR="00D10E87">
          <w:rPr>
            <w:webHidden/>
          </w:rPr>
          <w:t>130</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43" w:history="1">
        <w:r w:rsidR="00D10E87" w:rsidRPr="00771B12">
          <w:rPr>
            <w:rStyle w:val="Hyperlink"/>
            <w14:scene3d>
              <w14:camera w14:prst="orthographicFront"/>
              <w14:lightRig w14:rig="threePt" w14:dir="t">
                <w14:rot w14:lat="0" w14:lon="0" w14:rev="0"/>
              </w14:lightRig>
            </w14:scene3d>
          </w:rPr>
          <w:t>14.1.6.</w:t>
        </w:r>
        <w:r w:rsidR="00D10E87">
          <w:rPr>
            <w:rFonts w:asciiTheme="minorHAnsi" w:eastAsiaTheme="minorEastAsia" w:hAnsiTheme="minorHAnsi" w:cstheme="minorBidi"/>
          </w:rPr>
          <w:tab/>
        </w:r>
        <w:r w:rsidR="00D10E87" w:rsidRPr="00771B12">
          <w:rPr>
            <w:rStyle w:val="Hyperlink"/>
            <w:spacing w:val="-1"/>
          </w:rPr>
          <w:t>Viewing NUMI User Information and Privileges</w:t>
        </w:r>
        <w:r w:rsidR="00D10E87">
          <w:rPr>
            <w:webHidden/>
          </w:rPr>
          <w:tab/>
        </w:r>
        <w:r w:rsidR="00D10E87">
          <w:rPr>
            <w:webHidden/>
          </w:rPr>
          <w:fldChar w:fldCharType="begin"/>
        </w:r>
        <w:r w:rsidR="00D10E87">
          <w:rPr>
            <w:webHidden/>
          </w:rPr>
          <w:instrText xml:space="preserve"> PAGEREF _Toc499543943 \h </w:instrText>
        </w:r>
        <w:r w:rsidR="00D10E87">
          <w:rPr>
            <w:webHidden/>
          </w:rPr>
        </w:r>
        <w:r w:rsidR="00D10E87">
          <w:rPr>
            <w:webHidden/>
          </w:rPr>
          <w:fldChar w:fldCharType="separate"/>
        </w:r>
        <w:r w:rsidR="00D10E87">
          <w:rPr>
            <w:webHidden/>
          </w:rPr>
          <w:t>131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44" w:history="1">
        <w:r w:rsidR="00D10E87" w:rsidRPr="00771B12">
          <w:rPr>
            <w:rStyle w:val="Hyperlink"/>
          </w:rPr>
          <w:t>14.1.6.1.</w:t>
        </w:r>
        <w:r w:rsidR="00D10E87">
          <w:rPr>
            <w:rFonts w:asciiTheme="minorHAnsi" w:eastAsiaTheme="minorEastAsia" w:hAnsiTheme="minorHAnsi" w:cstheme="minorBidi"/>
            <w:szCs w:val="22"/>
          </w:rPr>
          <w:tab/>
        </w:r>
        <w:r w:rsidR="00D10E87" w:rsidRPr="00771B12">
          <w:rPr>
            <w:rStyle w:val="Hyperlink"/>
          </w:rPr>
          <w:t>To view</w:t>
        </w:r>
        <w:r w:rsidR="00D10E87" w:rsidRPr="00771B12">
          <w:rPr>
            <w:rStyle w:val="Hyperlink"/>
            <w:spacing w:val="-2"/>
          </w:rPr>
          <w:t xml:space="preserve"> </w:t>
        </w:r>
        <w:r w:rsidR="00D10E87" w:rsidRPr="00771B12">
          <w:rPr>
            <w:rStyle w:val="Hyperlink"/>
          </w:rPr>
          <w:t>a NUMI user’s</w:t>
        </w:r>
        <w:r w:rsidR="00D10E87" w:rsidRPr="00771B12">
          <w:rPr>
            <w:rStyle w:val="Hyperlink"/>
            <w:spacing w:val="-1"/>
          </w:rPr>
          <w:t xml:space="preserve"> </w:t>
        </w:r>
        <w:r w:rsidR="00D10E87" w:rsidRPr="00771B12">
          <w:rPr>
            <w:rStyle w:val="Hyperlink"/>
          </w:rPr>
          <w:t>information</w:t>
        </w:r>
        <w:r w:rsidR="00D10E87" w:rsidRPr="00771B12">
          <w:rPr>
            <w:rStyle w:val="Hyperlink"/>
            <w:spacing w:val="-2"/>
          </w:rPr>
          <w:t xml:space="preserve"> </w:t>
        </w:r>
        <w:r w:rsidR="00D10E87" w:rsidRPr="00771B12">
          <w:rPr>
            <w:rStyle w:val="Hyperlink"/>
          </w:rPr>
          <w:t xml:space="preserve">and </w:t>
        </w:r>
        <w:r w:rsidR="00D10E87" w:rsidRPr="00771B12">
          <w:rPr>
            <w:rStyle w:val="Hyperlink"/>
            <w:spacing w:val="-1"/>
          </w:rPr>
          <w:t>privileges</w:t>
        </w:r>
        <w:r w:rsidR="00D10E87">
          <w:rPr>
            <w:webHidden/>
          </w:rPr>
          <w:tab/>
        </w:r>
        <w:r w:rsidR="00D10E87">
          <w:rPr>
            <w:webHidden/>
          </w:rPr>
          <w:fldChar w:fldCharType="begin"/>
        </w:r>
        <w:r w:rsidR="00D10E87">
          <w:rPr>
            <w:webHidden/>
          </w:rPr>
          <w:instrText xml:space="preserve"> PAGEREF _Toc499543944 \h </w:instrText>
        </w:r>
        <w:r w:rsidR="00D10E87">
          <w:rPr>
            <w:webHidden/>
          </w:rPr>
        </w:r>
        <w:r w:rsidR="00D10E87">
          <w:rPr>
            <w:webHidden/>
          </w:rPr>
          <w:fldChar w:fldCharType="separate"/>
        </w:r>
        <w:r w:rsidR="00D10E87">
          <w:rPr>
            <w:webHidden/>
          </w:rPr>
          <w:t>131</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45" w:history="1">
        <w:r w:rsidR="00D10E87" w:rsidRPr="00771B12">
          <w:rPr>
            <w:rStyle w:val="Hyperlink"/>
            <w14:scene3d>
              <w14:camera w14:prst="orthographicFront"/>
              <w14:lightRig w14:rig="threePt" w14:dir="t">
                <w14:rot w14:lat="0" w14:lon="0" w14:rev="0"/>
              </w14:lightRig>
            </w14:scene3d>
          </w:rPr>
          <w:t>14.1.7.</w:t>
        </w:r>
        <w:r w:rsidR="00D10E87">
          <w:rPr>
            <w:rFonts w:asciiTheme="minorHAnsi" w:eastAsiaTheme="minorEastAsia" w:hAnsiTheme="minorHAnsi" w:cstheme="minorBidi"/>
          </w:rPr>
          <w:tab/>
        </w:r>
        <w:r w:rsidR="00D10E87" w:rsidRPr="00771B12">
          <w:rPr>
            <w:rStyle w:val="Hyperlink"/>
            <w:spacing w:val="-1"/>
          </w:rPr>
          <w:t>Editing NUMI User Information</w:t>
        </w:r>
        <w:r w:rsidR="00D10E87">
          <w:rPr>
            <w:webHidden/>
          </w:rPr>
          <w:tab/>
        </w:r>
        <w:r w:rsidR="00D10E87">
          <w:rPr>
            <w:webHidden/>
          </w:rPr>
          <w:fldChar w:fldCharType="begin"/>
        </w:r>
        <w:r w:rsidR="00D10E87">
          <w:rPr>
            <w:webHidden/>
          </w:rPr>
          <w:instrText xml:space="preserve"> PAGEREF _Toc499543945 \h </w:instrText>
        </w:r>
        <w:r w:rsidR="00D10E87">
          <w:rPr>
            <w:webHidden/>
          </w:rPr>
        </w:r>
        <w:r w:rsidR="00D10E87">
          <w:rPr>
            <w:webHidden/>
          </w:rPr>
          <w:fldChar w:fldCharType="separate"/>
        </w:r>
        <w:r w:rsidR="00D10E87">
          <w:rPr>
            <w:webHidden/>
          </w:rPr>
          <w:t>133</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46" w:history="1">
        <w:r w:rsidR="00D10E87" w:rsidRPr="00771B12">
          <w:rPr>
            <w:rStyle w:val="Hyperlink"/>
          </w:rPr>
          <w:t>14.1.7.1.</w:t>
        </w:r>
        <w:r w:rsidR="00D10E87">
          <w:rPr>
            <w:rFonts w:asciiTheme="minorHAnsi" w:eastAsiaTheme="minorEastAsia" w:hAnsiTheme="minorHAnsi" w:cstheme="minorBidi"/>
            <w:szCs w:val="22"/>
          </w:rPr>
          <w:tab/>
        </w:r>
        <w:r w:rsidR="00D10E87" w:rsidRPr="00771B12">
          <w:rPr>
            <w:rStyle w:val="Hyperlink"/>
          </w:rPr>
          <w:t>To edit NUMI user information</w:t>
        </w:r>
        <w:r w:rsidR="00D10E87">
          <w:rPr>
            <w:webHidden/>
          </w:rPr>
          <w:tab/>
        </w:r>
        <w:r w:rsidR="00D10E87">
          <w:rPr>
            <w:webHidden/>
          </w:rPr>
          <w:fldChar w:fldCharType="begin"/>
        </w:r>
        <w:r w:rsidR="00D10E87">
          <w:rPr>
            <w:webHidden/>
          </w:rPr>
          <w:instrText xml:space="preserve"> PAGEREF _Toc499543946 \h </w:instrText>
        </w:r>
        <w:r w:rsidR="00D10E87">
          <w:rPr>
            <w:webHidden/>
          </w:rPr>
        </w:r>
        <w:r w:rsidR="00D10E87">
          <w:rPr>
            <w:webHidden/>
          </w:rPr>
          <w:fldChar w:fldCharType="separate"/>
        </w:r>
        <w:r w:rsidR="00D10E87">
          <w:rPr>
            <w:webHidden/>
          </w:rPr>
          <w:t>133</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47" w:history="1">
        <w:r w:rsidR="00D10E87" w:rsidRPr="00771B12">
          <w:rPr>
            <w:rStyle w:val="Hyperlink"/>
            <w14:scene3d>
              <w14:camera w14:prst="orthographicFront"/>
              <w14:lightRig w14:rig="threePt" w14:dir="t">
                <w14:rot w14:lat="0" w14:lon="0" w14:rev="0"/>
              </w14:lightRig>
            </w14:scene3d>
          </w:rPr>
          <w:t>14.1.8.</w:t>
        </w:r>
        <w:r w:rsidR="00D10E87">
          <w:rPr>
            <w:rFonts w:asciiTheme="minorHAnsi" w:eastAsiaTheme="minorEastAsia" w:hAnsiTheme="minorHAnsi" w:cstheme="minorBidi"/>
          </w:rPr>
          <w:tab/>
        </w:r>
        <w:r w:rsidR="00D10E87" w:rsidRPr="00771B12">
          <w:rPr>
            <w:rStyle w:val="Hyperlink"/>
            <w:spacing w:val="-1"/>
          </w:rPr>
          <w:t>Deactivating a User’s Site</w:t>
        </w:r>
        <w:r w:rsidR="00D10E87">
          <w:rPr>
            <w:webHidden/>
          </w:rPr>
          <w:tab/>
        </w:r>
        <w:r w:rsidR="00D10E87">
          <w:rPr>
            <w:webHidden/>
          </w:rPr>
          <w:fldChar w:fldCharType="begin"/>
        </w:r>
        <w:r w:rsidR="00D10E87">
          <w:rPr>
            <w:webHidden/>
          </w:rPr>
          <w:instrText xml:space="preserve"> PAGEREF _Toc499543947 \h </w:instrText>
        </w:r>
        <w:r w:rsidR="00D10E87">
          <w:rPr>
            <w:webHidden/>
          </w:rPr>
        </w:r>
        <w:r w:rsidR="00D10E87">
          <w:rPr>
            <w:webHidden/>
          </w:rPr>
          <w:fldChar w:fldCharType="separate"/>
        </w:r>
        <w:r w:rsidR="00D10E87">
          <w:rPr>
            <w:webHidden/>
          </w:rPr>
          <w:t>134</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48" w:history="1">
        <w:r w:rsidR="00D10E87" w:rsidRPr="00771B12">
          <w:rPr>
            <w:rStyle w:val="Hyperlink"/>
          </w:rPr>
          <w:t>14.1.8.1.</w:t>
        </w:r>
        <w:r w:rsidR="00D10E87">
          <w:rPr>
            <w:rFonts w:asciiTheme="minorHAnsi" w:eastAsiaTheme="minorEastAsia" w:hAnsiTheme="minorHAnsi" w:cstheme="minorBidi"/>
            <w:szCs w:val="22"/>
          </w:rPr>
          <w:tab/>
        </w:r>
        <w:r w:rsidR="00D10E87" w:rsidRPr="00771B12">
          <w:rPr>
            <w:rStyle w:val="Hyperlink"/>
          </w:rPr>
          <w:t>To deactivate a user</w:t>
        </w:r>
        <w:r w:rsidR="00D10E87" w:rsidRPr="00771B12">
          <w:rPr>
            <w:rStyle w:val="Hyperlink"/>
            <w:spacing w:val="1"/>
          </w:rPr>
          <w:t xml:space="preserve"> </w:t>
        </w:r>
        <w:r w:rsidR="00D10E87" w:rsidRPr="00771B12">
          <w:rPr>
            <w:rStyle w:val="Hyperlink"/>
          </w:rPr>
          <w:t>site</w:t>
        </w:r>
        <w:r w:rsidR="00D10E87">
          <w:rPr>
            <w:webHidden/>
          </w:rPr>
          <w:tab/>
        </w:r>
        <w:r w:rsidR="00D10E87">
          <w:rPr>
            <w:webHidden/>
          </w:rPr>
          <w:fldChar w:fldCharType="begin"/>
        </w:r>
        <w:r w:rsidR="00D10E87">
          <w:rPr>
            <w:webHidden/>
          </w:rPr>
          <w:instrText xml:space="preserve"> PAGEREF _Toc499543948 \h </w:instrText>
        </w:r>
        <w:r w:rsidR="00D10E87">
          <w:rPr>
            <w:webHidden/>
          </w:rPr>
        </w:r>
        <w:r w:rsidR="00D10E87">
          <w:rPr>
            <w:webHidden/>
          </w:rPr>
          <w:fldChar w:fldCharType="separate"/>
        </w:r>
        <w:r w:rsidR="00D10E87">
          <w:rPr>
            <w:webHidden/>
          </w:rPr>
          <w:t>134</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49" w:history="1">
        <w:r w:rsidR="00D10E87" w:rsidRPr="00771B12">
          <w:rPr>
            <w:rStyle w:val="Hyperlink"/>
          </w:rPr>
          <w:t>14.2.</w:t>
        </w:r>
        <w:r w:rsidR="00D10E87">
          <w:rPr>
            <w:rFonts w:asciiTheme="minorHAnsi" w:eastAsiaTheme="minorEastAsia" w:hAnsiTheme="minorHAnsi" w:cstheme="minorBidi"/>
          </w:rPr>
          <w:tab/>
        </w:r>
        <w:r w:rsidR="00D10E87" w:rsidRPr="00771B12">
          <w:rPr>
            <w:rStyle w:val="Hyperlink"/>
          </w:rPr>
          <w:t>Accessing the NUMI Site Admin Feature</w:t>
        </w:r>
        <w:r w:rsidR="00D10E87">
          <w:rPr>
            <w:webHidden/>
          </w:rPr>
          <w:tab/>
        </w:r>
        <w:r w:rsidR="00D10E87">
          <w:rPr>
            <w:webHidden/>
          </w:rPr>
          <w:fldChar w:fldCharType="begin"/>
        </w:r>
        <w:r w:rsidR="00D10E87">
          <w:rPr>
            <w:webHidden/>
          </w:rPr>
          <w:instrText xml:space="preserve"> PAGEREF _Toc499543949 \h </w:instrText>
        </w:r>
        <w:r w:rsidR="00D10E87">
          <w:rPr>
            <w:webHidden/>
          </w:rPr>
        </w:r>
        <w:r w:rsidR="00D10E87">
          <w:rPr>
            <w:webHidden/>
          </w:rPr>
          <w:fldChar w:fldCharType="separate"/>
        </w:r>
        <w:r w:rsidR="00D10E87">
          <w:rPr>
            <w:webHidden/>
          </w:rPr>
          <w:t>134</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50" w:history="1">
        <w:r w:rsidR="00D10E87" w:rsidRPr="00771B12">
          <w:rPr>
            <w:rStyle w:val="Hyperlink"/>
          </w:rPr>
          <w:t>14.2.1.1.</w:t>
        </w:r>
        <w:r w:rsidR="00D10E87">
          <w:rPr>
            <w:rFonts w:asciiTheme="minorHAnsi" w:eastAsiaTheme="minorEastAsia" w:hAnsiTheme="minorHAnsi" w:cstheme="minorBidi"/>
            <w:szCs w:val="22"/>
          </w:rPr>
          <w:tab/>
        </w:r>
        <w:r w:rsidR="00D10E87" w:rsidRPr="00771B12">
          <w:rPr>
            <w:rStyle w:val="Hyperlink"/>
          </w:rPr>
          <w:t xml:space="preserve">To access the </w:t>
        </w:r>
        <w:r w:rsidR="00D10E87" w:rsidRPr="00771B12">
          <w:rPr>
            <w:rStyle w:val="Hyperlink"/>
            <w:spacing w:val="-1"/>
          </w:rPr>
          <w:t>NUMI</w:t>
        </w:r>
        <w:r w:rsidR="00D10E87" w:rsidRPr="00771B12">
          <w:rPr>
            <w:rStyle w:val="Hyperlink"/>
          </w:rPr>
          <w:t xml:space="preserve"> </w:t>
        </w:r>
        <w:r w:rsidR="00D10E87" w:rsidRPr="00771B12">
          <w:rPr>
            <w:rStyle w:val="Hyperlink"/>
            <w:spacing w:val="-1"/>
          </w:rPr>
          <w:t>‘Admin</w:t>
        </w:r>
        <w:r w:rsidR="00D10E87" w:rsidRPr="00771B12">
          <w:rPr>
            <w:rStyle w:val="Hyperlink"/>
          </w:rPr>
          <w:t xml:space="preserve"> Site’ feature</w:t>
        </w:r>
        <w:r w:rsidR="00D10E87">
          <w:rPr>
            <w:webHidden/>
          </w:rPr>
          <w:tab/>
        </w:r>
        <w:r w:rsidR="00D10E87">
          <w:rPr>
            <w:webHidden/>
          </w:rPr>
          <w:fldChar w:fldCharType="begin"/>
        </w:r>
        <w:r w:rsidR="00D10E87">
          <w:rPr>
            <w:webHidden/>
          </w:rPr>
          <w:instrText xml:space="preserve"> PAGEREF _Toc499543950 \h </w:instrText>
        </w:r>
        <w:r w:rsidR="00D10E87">
          <w:rPr>
            <w:webHidden/>
          </w:rPr>
        </w:r>
        <w:r w:rsidR="00D10E87">
          <w:rPr>
            <w:webHidden/>
          </w:rPr>
          <w:fldChar w:fldCharType="separate"/>
        </w:r>
        <w:r w:rsidR="00D10E87">
          <w:rPr>
            <w:webHidden/>
          </w:rPr>
          <w:t>134</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51" w:history="1">
        <w:r w:rsidR="00D10E87" w:rsidRPr="00771B12">
          <w:rPr>
            <w:rStyle w:val="Hyperlink"/>
            <w14:scene3d>
              <w14:camera w14:prst="orthographicFront"/>
              <w14:lightRig w14:rig="threePt" w14:dir="t">
                <w14:rot w14:lat="0" w14:lon="0" w14:rev="0"/>
              </w14:lightRig>
            </w14:scene3d>
          </w:rPr>
          <w:t>14.2.2.</w:t>
        </w:r>
        <w:r w:rsidR="00D10E87">
          <w:rPr>
            <w:rFonts w:asciiTheme="minorHAnsi" w:eastAsiaTheme="minorEastAsia" w:hAnsiTheme="minorHAnsi" w:cstheme="minorBidi"/>
          </w:rPr>
          <w:tab/>
        </w:r>
        <w:r w:rsidR="00D10E87" w:rsidRPr="00771B12">
          <w:rPr>
            <w:rStyle w:val="Hyperlink"/>
            <w:spacing w:val="-1"/>
          </w:rPr>
          <w:t>Finding</w:t>
        </w:r>
        <w:r w:rsidR="00D10E87" w:rsidRPr="00771B12">
          <w:rPr>
            <w:rStyle w:val="Hyperlink"/>
            <w:spacing w:val="-9"/>
          </w:rPr>
          <w:t xml:space="preserve"> </w:t>
        </w:r>
        <w:r w:rsidR="00D10E87" w:rsidRPr="00771B12">
          <w:rPr>
            <w:rStyle w:val="Hyperlink"/>
          </w:rPr>
          <w:t>a</w:t>
        </w:r>
        <w:r w:rsidR="00D10E87" w:rsidRPr="00771B12">
          <w:rPr>
            <w:rStyle w:val="Hyperlink"/>
            <w:spacing w:val="-9"/>
          </w:rPr>
          <w:t xml:space="preserve"> </w:t>
        </w:r>
        <w:r w:rsidR="00D10E87" w:rsidRPr="00771B12">
          <w:rPr>
            <w:rStyle w:val="Hyperlink"/>
          </w:rPr>
          <w:t>VistA</w:t>
        </w:r>
        <w:r w:rsidR="00D10E87" w:rsidRPr="00771B12">
          <w:rPr>
            <w:rStyle w:val="Hyperlink"/>
            <w:spacing w:val="-10"/>
          </w:rPr>
          <w:t xml:space="preserve"> </w:t>
        </w:r>
        <w:r w:rsidR="00D10E87" w:rsidRPr="00771B12">
          <w:rPr>
            <w:rStyle w:val="Hyperlink"/>
          </w:rPr>
          <w:t>User</w:t>
        </w:r>
        <w:r w:rsidR="00D10E87">
          <w:rPr>
            <w:webHidden/>
          </w:rPr>
          <w:tab/>
        </w:r>
        <w:r w:rsidR="00D10E87">
          <w:rPr>
            <w:webHidden/>
          </w:rPr>
          <w:fldChar w:fldCharType="begin"/>
        </w:r>
        <w:r w:rsidR="00D10E87">
          <w:rPr>
            <w:webHidden/>
          </w:rPr>
          <w:instrText xml:space="preserve"> PAGEREF _Toc499543951 \h </w:instrText>
        </w:r>
        <w:r w:rsidR="00D10E87">
          <w:rPr>
            <w:webHidden/>
          </w:rPr>
        </w:r>
        <w:r w:rsidR="00D10E87">
          <w:rPr>
            <w:webHidden/>
          </w:rPr>
          <w:fldChar w:fldCharType="separate"/>
        </w:r>
        <w:r w:rsidR="00D10E87">
          <w:rPr>
            <w:webHidden/>
          </w:rPr>
          <w:t>137</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52" w:history="1">
        <w:r w:rsidR="00D10E87" w:rsidRPr="00771B12">
          <w:rPr>
            <w:rStyle w:val="Hyperlink"/>
          </w:rPr>
          <w:t>14.2.2.1.</w:t>
        </w:r>
        <w:r w:rsidR="00D10E87">
          <w:rPr>
            <w:rFonts w:asciiTheme="minorHAnsi" w:eastAsiaTheme="minorEastAsia" w:hAnsiTheme="minorHAnsi" w:cstheme="minorBidi"/>
            <w:szCs w:val="22"/>
          </w:rPr>
          <w:tab/>
        </w:r>
        <w:r w:rsidR="00D10E87" w:rsidRPr="00771B12">
          <w:rPr>
            <w:rStyle w:val="Hyperlink"/>
          </w:rPr>
          <w:t xml:space="preserve">To find a VistA </w:t>
        </w:r>
        <w:r w:rsidR="00D10E87" w:rsidRPr="00771B12">
          <w:rPr>
            <w:rStyle w:val="Hyperlink"/>
            <w:spacing w:val="-1"/>
          </w:rPr>
          <w:t>User</w:t>
        </w:r>
        <w:r w:rsidR="00D10E87">
          <w:rPr>
            <w:webHidden/>
          </w:rPr>
          <w:tab/>
        </w:r>
        <w:r w:rsidR="00D10E87">
          <w:rPr>
            <w:webHidden/>
          </w:rPr>
          <w:fldChar w:fldCharType="begin"/>
        </w:r>
        <w:r w:rsidR="00D10E87">
          <w:rPr>
            <w:webHidden/>
          </w:rPr>
          <w:instrText xml:space="preserve"> PAGEREF _Toc499543952 \h </w:instrText>
        </w:r>
        <w:r w:rsidR="00D10E87">
          <w:rPr>
            <w:webHidden/>
          </w:rPr>
        </w:r>
        <w:r w:rsidR="00D10E87">
          <w:rPr>
            <w:webHidden/>
          </w:rPr>
          <w:fldChar w:fldCharType="separate"/>
        </w:r>
        <w:r w:rsidR="00D10E87">
          <w:rPr>
            <w:webHidden/>
          </w:rPr>
          <w:t>137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53" w:history="1">
        <w:r w:rsidR="00D10E87" w:rsidRPr="00771B12">
          <w:rPr>
            <w:rStyle w:val="Hyperlink"/>
            <w14:scene3d>
              <w14:camera w14:prst="orthographicFront"/>
              <w14:lightRig w14:rig="threePt" w14:dir="t">
                <w14:rot w14:lat="0" w14:lon="0" w14:rev="0"/>
              </w14:lightRig>
            </w14:scene3d>
          </w:rPr>
          <w:t>14.2.3.</w:t>
        </w:r>
        <w:r w:rsidR="00D10E87">
          <w:rPr>
            <w:rFonts w:asciiTheme="minorHAnsi" w:eastAsiaTheme="minorEastAsia" w:hAnsiTheme="minorHAnsi" w:cstheme="minorBidi"/>
          </w:rPr>
          <w:tab/>
        </w:r>
        <w:r w:rsidR="00D10E87" w:rsidRPr="00771B12">
          <w:rPr>
            <w:rStyle w:val="Hyperlink"/>
          </w:rPr>
          <w:t>Adding</w:t>
        </w:r>
        <w:r w:rsidR="00D10E87" w:rsidRPr="00771B12">
          <w:rPr>
            <w:rStyle w:val="Hyperlink"/>
            <w:spacing w:val="-10"/>
          </w:rPr>
          <w:t xml:space="preserve"> </w:t>
        </w:r>
        <w:r w:rsidR="00D10E87" w:rsidRPr="00771B12">
          <w:rPr>
            <w:rStyle w:val="Hyperlink"/>
          </w:rPr>
          <w:t>a</w:t>
        </w:r>
        <w:r w:rsidR="00D10E87" w:rsidRPr="00771B12">
          <w:rPr>
            <w:rStyle w:val="Hyperlink"/>
            <w:spacing w:val="-7"/>
          </w:rPr>
          <w:t xml:space="preserve"> </w:t>
        </w:r>
        <w:r w:rsidR="00D10E87" w:rsidRPr="00771B12">
          <w:rPr>
            <w:rStyle w:val="Hyperlink"/>
          </w:rPr>
          <w:t>User</w:t>
        </w:r>
        <w:r w:rsidR="00D10E87" w:rsidRPr="00771B12">
          <w:rPr>
            <w:rStyle w:val="Hyperlink"/>
            <w:spacing w:val="-7"/>
          </w:rPr>
          <w:t xml:space="preserve"> </w:t>
        </w:r>
        <w:r w:rsidR="00D10E87" w:rsidRPr="00771B12">
          <w:rPr>
            <w:rStyle w:val="Hyperlink"/>
          </w:rPr>
          <w:t>to</w:t>
        </w:r>
        <w:r w:rsidR="00D10E87" w:rsidRPr="00771B12">
          <w:rPr>
            <w:rStyle w:val="Hyperlink"/>
            <w:spacing w:val="-9"/>
          </w:rPr>
          <w:t xml:space="preserve"> </w:t>
        </w:r>
        <w:r w:rsidR="00D10E87" w:rsidRPr="00771B12">
          <w:rPr>
            <w:rStyle w:val="Hyperlink"/>
          </w:rPr>
          <w:t>NUMI</w:t>
        </w:r>
        <w:r w:rsidR="00D10E87" w:rsidRPr="00771B12">
          <w:rPr>
            <w:rStyle w:val="Hyperlink"/>
            <w:spacing w:val="-8"/>
          </w:rPr>
          <w:t xml:space="preserve"> </w:t>
        </w:r>
        <w:r w:rsidR="00D10E87" w:rsidRPr="00771B12">
          <w:rPr>
            <w:rStyle w:val="Hyperlink"/>
            <w:spacing w:val="-1"/>
          </w:rPr>
          <w:t>Physician</w:t>
        </w:r>
        <w:r w:rsidR="00D10E87" w:rsidRPr="00771B12">
          <w:rPr>
            <w:rStyle w:val="Hyperlink"/>
            <w:spacing w:val="-7"/>
          </w:rPr>
          <w:t xml:space="preserve"> </w:t>
        </w:r>
        <w:r w:rsidR="00D10E87" w:rsidRPr="00771B12">
          <w:rPr>
            <w:rStyle w:val="Hyperlink"/>
          </w:rPr>
          <w:t>Advisor</w:t>
        </w:r>
        <w:r w:rsidR="00D10E87" w:rsidRPr="00771B12">
          <w:rPr>
            <w:rStyle w:val="Hyperlink"/>
            <w:spacing w:val="-7"/>
          </w:rPr>
          <w:t xml:space="preserve"> </w:t>
        </w:r>
        <w:r w:rsidR="00D10E87" w:rsidRPr="00771B12">
          <w:rPr>
            <w:rStyle w:val="Hyperlink"/>
          </w:rPr>
          <w:t>Panel</w:t>
        </w:r>
        <w:r w:rsidR="00D10E87">
          <w:rPr>
            <w:webHidden/>
          </w:rPr>
          <w:tab/>
        </w:r>
        <w:r w:rsidR="00D10E87">
          <w:rPr>
            <w:webHidden/>
          </w:rPr>
          <w:fldChar w:fldCharType="begin"/>
        </w:r>
        <w:r w:rsidR="00D10E87">
          <w:rPr>
            <w:webHidden/>
          </w:rPr>
          <w:instrText xml:space="preserve"> PAGEREF _Toc499543953 \h </w:instrText>
        </w:r>
        <w:r w:rsidR="00D10E87">
          <w:rPr>
            <w:webHidden/>
          </w:rPr>
        </w:r>
        <w:r w:rsidR="00D10E87">
          <w:rPr>
            <w:webHidden/>
          </w:rPr>
          <w:fldChar w:fldCharType="separate"/>
        </w:r>
        <w:r w:rsidR="00D10E87">
          <w:rPr>
            <w:webHidden/>
          </w:rPr>
          <w:t>137</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54" w:history="1">
        <w:r w:rsidR="00D10E87" w:rsidRPr="00771B12">
          <w:rPr>
            <w:rStyle w:val="Hyperlink"/>
          </w:rPr>
          <w:t>14.2.3.1.</w:t>
        </w:r>
        <w:r w:rsidR="00D10E87">
          <w:rPr>
            <w:rFonts w:asciiTheme="minorHAnsi" w:eastAsiaTheme="minorEastAsia" w:hAnsiTheme="minorHAnsi" w:cstheme="minorBidi"/>
            <w:szCs w:val="22"/>
          </w:rPr>
          <w:tab/>
        </w:r>
        <w:r w:rsidR="00D10E87" w:rsidRPr="00771B12">
          <w:rPr>
            <w:rStyle w:val="Hyperlink"/>
          </w:rPr>
          <w:t>To add a user to the list</w:t>
        </w:r>
        <w:r w:rsidR="00D10E87">
          <w:rPr>
            <w:webHidden/>
          </w:rPr>
          <w:tab/>
        </w:r>
        <w:r w:rsidR="00D10E87">
          <w:rPr>
            <w:webHidden/>
          </w:rPr>
          <w:fldChar w:fldCharType="begin"/>
        </w:r>
        <w:r w:rsidR="00D10E87">
          <w:rPr>
            <w:webHidden/>
          </w:rPr>
          <w:instrText xml:space="preserve"> PAGEREF _Toc499543954 \h </w:instrText>
        </w:r>
        <w:r w:rsidR="00D10E87">
          <w:rPr>
            <w:webHidden/>
          </w:rPr>
        </w:r>
        <w:r w:rsidR="00D10E87">
          <w:rPr>
            <w:webHidden/>
          </w:rPr>
          <w:fldChar w:fldCharType="separate"/>
        </w:r>
        <w:r w:rsidR="00D10E87">
          <w:rPr>
            <w:webHidden/>
          </w:rPr>
          <w:t>137</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55" w:history="1">
        <w:r w:rsidR="00D10E87" w:rsidRPr="00771B12">
          <w:rPr>
            <w:rStyle w:val="Hyperlink"/>
            <w14:scene3d>
              <w14:camera w14:prst="orthographicFront"/>
              <w14:lightRig w14:rig="threePt" w14:dir="t">
                <w14:rot w14:lat="0" w14:lon="0" w14:rev="0"/>
              </w14:lightRig>
            </w14:scene3d>
          </w:rPr>
          <w:t>14.2.4.</w:t>
        </w:r>
        <w:r w:rsidR="00D10E87">
          <w:rPr>
            <w:rFonts w:asciiTheme="minorHAnsi" w:eastAsiaTheme="minorEastAsia" w:hAnsiTheme="minorHAnsi" w:cstheme="minorBidi"/>
          </w:rPr>
          <w:tab/>
        </w:r>
        <w:r w:rsidR="00D10E87" w:rsidRPr="00771B12">
          <w:rPr>
            <w:rStyle w:val="Hyperlink"/>
          </w:rPr>
          <w:t>Adding</w:t>
        </w:r>
        <w:r w:rsidR="00D10E87" w:rsidRPr="00771B12">
          <w:rPr>
            <w:rStyle w:val="Hyperlink"/>
            <w:spacing w:val="-10"/>
          </w:rPr>
          <w:t xml:space="preserve"> </w:t>
        </w:r>
        <w:r w:rsidR="00D10E87" w:rsidRPr="00771B12">
          <w:rPr>
            <w:rStyle w:val="Hyperlink"/>
          </w:rPr>
          <w:t>a</w:t>
        </w:r>
        <w:r w:rsidR="00D10E87" w:rsidRPr="00771B12">
          <w:rPr>
            <w:rStyle w:val="Hyperlink"/>
            <w:spacing w:val="-7"/>
          </w:rPr>
          <w:t xml:space="preserve"> </w:t>
        </w:r>
        <w:r w:rsidR="00D10E87" w:rsidRPr="00771B12">
          <w:rPr>
            <w:rStyle w:val="Hyperlink"/>
          </w:rPr>
          <w:t>User</w:t>
        </w:r>
        <w:r w:rsidR="00D10E87" w:rsidRPr="00771B12">
          <w:rPr>
            <w:rStyle w:val="Hyperlink"/>
            <w:spacing w:val="-7"/>
          </w:rPr>
          <w:t xml:space="preserve"> </w:t>
        </w:r>
        <w:r w:rsidR="00D10E87" w:rsidRPr="00771B12">
          <w:rPr>
            <w:rStyle w:val="Hyperlink"/>
          </w:rPr>
          <w:t>to</w:t>
        </w:r>
        <w:r w:rsidR="00D10E87" w:rsidRPr="00771B12">
          <w:rPr>
            <w:rStyle w:val="Hyperlink"/>
            <w:spacing w:val="-9"/>
          </w:rPr>
          <w:t xml:space="preserve"> </w:t>
        </w:r>
        <w:r w:rsidR="00D10E87" w:rsidRPr="00771B12">
          <w:rPr>
            <w:rStyle w:val="Hyperlink"/>
          </w:rPr>
          <w:t>NUMI</w:t>
        </w:r>
        <w:r w:rsidR="00D10E87" w:rsidRPr="00771B12">
          <w:rPr>
            <w:rStyle w:val="Hyperlink"/>
            <w:spacing w:val="-8"/>
          </w:rPr>
          <w:t xml:space="preserve"> </w:t>
        </w:r>
        <w:r w:rsidR="00D10E87" w:rsidRPr="00771B12">
          <w:rPr>
            <w:rStyle w:val="Hyperlink"/>
          </w:rPr>
          <w:t>Primary</w:t>
        </w:r>
        <w:r w:rsidR="00D10E87" w:rsidRPr="00771B12">
          <w:rPr>
            <w:rStyle w:val="Hyperlink"/>
            <w:spacing w:val="-11"/>
          </w:rPr>
          <w:t xml:space="preserve"> </w:t>
        </w:r>
        <w:r w:rsidR="00D10E87" w:rsidRPr="00771B12">
          <w:rPr>
            <w:rStyle w:val="Hyperlink"/>
          </w:rPr>
          <w:t>Reviewer</w:t>
        </w:r>
        <w:r w:rsidR="00D10E87" w:rsidRPr="00771B12">
          <w:rPr>
            <w:rStyle w:val="Hyperlink"/>
            <w:spacing w:val="-8"/>
          </w:rPr>
          <w:t xml:space="preserve"> </w:t>
        </w:r>
        <w:r w:rsidR="00D10E87" w:rsidRPr="00771B12">
          <w:rPr>
            <w:rStyle w:val="Hyperlink"/>
          </w:rPr>
          <w:t>Panel</w:t>
        </w:r>
        <w:r w:rsidR="00D10E87">
          <w:rPr>
            <w:webHidden/>
          </w:rPr>
          <w:tab/>
        </w:r>
        <w:r w:rsidR="00D10E87">
          <w:rPr>
            <w:webHidden/>
          </w:rPr>
          <w:fldChar w:fldCharType="begin"/>
        </w:r>
        <w:r w:rsidR="00D10E87">
          <w:rPr>
            <w:webHidden/>
          </w:rPr>
          <w:instrText xml:space="preserve"> PAGEREF _Toc499543955 \h </w:instrText>
        </w:r>
        <w:r w:rsidR="00D10E87">
          <w:rPr>
            <w:webHidden/>
          </w:rPr>
        </w:r>
        <w:r w:rsidR="00D10E87">
          <w:rPr>
            <w:webHidden/>
          </w:rPr>
          <w:fldChar w:fldCharType="separate"/>
        </w:r>
        <w:r w:rsidR="00D10E87">
          <w:rPr>
            <w:webHidden/>
          </w:rPr>
          <w:t>138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56" w:history="1">
        <w:r w:rsidR="00D10E87" w:rsidRPr="00771B12">
          <w:rPr>
            <w:rStyle w:val="Hyperlink"/>
          </w:rPr>
          <w:t>14.2.4.1.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add</w:t>
        </w:r>
        <w:r w:rsidR="00D10E87" w:rsidRPr="00771B12">
          <w:rPr>
            <w:rStyle w:val="Hyperlink"/>
          </w:rPr>
          <w:t xml:space="preserve"> a user to the</w:t>
        </w:r>
        <w:r w:rsidR="00D10E87" w:rsidRPr="00771B12">
          <w:rPr>
            <w:rStyle w:val="Hyperlink"/>
            <w:spacing w:val="-2"/>
          </w:rPr>
          <w:t xml:space="preserve"> </w:t>
        </w:r>
        <w:r w:rsidR="00D10E87" w:rsidRPr="00771B12">
          <w:rPr>
            <w:rStyle w:val="Hyperlink"/>
            <w:spacing w:val="-1"/>
          </w:rPr>
          <w:t>list</w:t>
        </w:r>
        <w:r w:rsidR="00D10E87">
          <w:rPr>
            <w:webHidden/>
          </w:rPr>
          <w:tab/>
        </w:r>
        <w:r w:rsidR="00D10E87">
          <w:rPr>
            <w:webHidden/>
          </w:rPr>
          <w:fldChar w:fldCharType="begin"/>
        </w:r>
        <w:r w:rsidR="00D10E87">
          <w:rPr>
            <w:webHidden/>
          </w:rPr>
          <w:instrText xml:space="preserve"> PAGEREF _Toc499543956 \h </w:instrText>
        </w:r>
        <w:r w:rsidR="00D10E87">
          <w:rPr>
            <w:webHidden/>
          </w:rPr>
        </w:r>
        <w:r w:rsidR="00D10E87">
          <w:rPr>
            <w:webHidden/>
          </w:rPr>
          <w:fldChar w:fldCharType="separate"/>
        </w:r>
        <w:r w:rsidR="00D10E87">
          <w:rPr>
            <w:webHidden/>
          </w:rPr>
          <w:t>138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57" w:history="1">
        <w:r w:rsidR="00D10E87" w:rsidRPr="00771B12">
          <w:rPr>
            <w:rStyle w:val="Hyperlink"/>
            <w14:scene3d>
              <w14:camera w14:prst="orthographicFront"/>
              <w14:lightRig w14:rig="threePt" w14:dir="t">
                <w14:rot w14:lat="0" w14:lon="0" w14:rev="0"/>
              </w14:lightRig>
            </w14:scene3d>
          </w:rPr>
          <w:t>14.2.5.</w:t>
        </w:r>
        <w:r w:rsidR="00D10E87">
          <w:rPr>
            <w:rFonts w:asciiTheme="minorHAnsi" w:eastAsiaTheme="minorEastAsia" w:hAnsiTheme="minorHAnsi" w:cstheme="minorBidi"/>
          </w:rPr>
          <w:tab/>
        </w:r>
        <w:r w:rsidR="00D10E87" w:rsidRPr="00771B12">
          <w:rPr>
            <w:rStyle w:val="Hyperlink"/>
          </w:rPr>
          <w:t>Adding</w:t>
        </w:r>
        <w:r w:rsidR="00D10E87" w:rsidRPr="00771B12">
          <w:rPr>
            <w:rStyle w:val="Hyperlink"/>
            <w:spacing w:val="-10"/>
          </w:rPr>
          <w:t xml:space="preserve"> </w:t>
        </w:r>
        <w:r w:rsidR="00D10E87" w:rsidRPr="00771B12">
          <w:rPr>
            <w:rStyle w:val="Hyperlink"/>
          </w:rPr>
          <w:t>a</w:t>
        </w:r>
        <w:r w:rsidR="00D10E87" w:rsidRPr="00771B12">
          <w:rPr>
            <w:rStyle w:val="Hyperlink"/>
            <w:spacing w:val="-7"/>
          </w:rPr>
          <w:t xml:space="preserve"> </w:t>
        </w:r>
        <w:r w:rsidR="00D10E87" w:rsidRPr="00771B12">
          <w:rPr>
            <w:rStyle w:val="Hyperlink"/>
          </w:rPr>
          <w:t>User</w:t>
        </w:r>
        <w:r w:rsidR="00D10E87" w:rsidRPr="00771B12">
          <w:rPr>
            <w:rStyle w:val="Hyperlink"/>
            <w:spacing w:val="-8"/>
          </w:rPr>
          <w:t xml:space="preserve"> </w:t>
        </w:r>
        <w:r w:rsidR="00D10E87" w:rsidRPr="00771B12">
          <w:rPr>
            <w:rStyle w:val="Hyperlink"/>
          </w:rPr>
          <w:t>to</w:t>
        </w:r>
        <w:r w:rsidR="00D10E87" w:rsidRPr="00771B12">
          <w:rPr>
            <w:rStyle w:val="Hyperlink"/>
            <w:spacing w:val="-9"/>
          </w:rPr>
          <w:t xml:space="preserve"> </w:t>
        </w:r>
        <w:r w:rsidR="00D10E87" w:rsidRPr="00771B12">
          <w:rPr>
            <w:rStyle w:val="Hyperlink"/>
          </w:rPr>
          <w:t>NUMI</w:t>
        </w:r>
        <w:r w:rsidR="00D10E87" w:rsidRPr="00771B12">
          <w:rPr>
            <w:rStyle w:val="Hyperlink"/>
            <w:spacing w:val="-8"/>
          </w:rPr>
          <w:t xml:space="preserve"> </w:t>
        </w:r>
        <w:r w:rsidR="00D10E87" w:rsidRPr="00771B12">
          <w:rPr>
            <w:rStyle w:val="Hyperlink"/>
          </w:rPr>
          <w:t>Site</w:t>
        </w:r>
        <w:r w:rsidR="00D10E87" w:rsidRPr="00771B12">
          <w:rPr>
            <w:rStyle w:val="Hyperlink"/>
            <w:spacing w:val="-9"/>
          </w:rPr>
          <w:t xml:space="preserve"> </w:t>
        </w:r>
        <w:r w:rsidR="00D10E87" w:rsidRPr="00771B12">
          <w:rPr>
            <w:rStyle w:val="Hyperlink"/>
          </w:rPr>
          <w:t>Administrators</w:t>
        </w:r>
        <w:r w:rsidR="00D10E87" w:rsidRPr="00771B12">
          <w:rPr>
            <w:rStyle w:val="Hyperlink"/>
            <w:spacing w:val="-7"/>
          </w:rPr>
          <w:t xml:space="preserve"> </w:t>
        </w:r>
        <w:r w:rsidR="00D10E87" w:rsidRPr="00771B12">
          <w:rPr>
            <w:rStyle w:val="Hyperlink"/>
          </w:rPr>
          <w:t>Panel</w:t>
        </w:r>
        <w:r w:rsidR="00D10E87">
          <w:rPr>
            <w:webHidden/>
          </w:rPr>
          <w:tab/>
        </w:r>
        <w:r w:rsidR="00D10E87">
          <w:rPr>
            <w:webHidden/>
          </w:rPr>
          <w:fldChar w:fldCharType="begin"/>
        </w:r>
        <w:r w:rsidR="00D10E87">
          <w:rPr>
            <w:webHidden/>
          </w:rPr>
          <w:instrText xml:space="preserve"> PAGEREF _Toc499543957 \h </w:instrText>
        </w:r>
        <w:r w:rsidR="00D10E87">
          <w:rPr>
            <w:webHidden/>
          </w:rPr>
        </w:r>
        <w:r w:rsidR="00D10E87">
          <w:rPr>
            <w:webHidden/>
          </w:rPr>
          <w:fldChar w:fldCharType="separate"/>
        </w:r>
        <w:r w:rsidR="00D10E87">
          <w:rPr>
            <w:webHidden/>
          </w:rPr>
          <w:t>138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58" w:history="1">
        <w:r w:rsidR="00D10E87" w:rsidRPr="00771B12">
          <w:rPr>
            <w:rStyle w:val="Hyperlink"/>
          </w:rPr>
          <w:t>14.2.5.1.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add</w:t>
        </w:r>
        <w:r w:rsidR="00D10E87" w:rsidRPr="00771B12">
          <w:rPr>
            <w:rStyle w:val="Hyperlink"/>
          </w:rPr>
          <w:t xml:space="preserve"> a user to the</w:t>
        </w:r>
        <w:r w:rsidR="00D10E87" w:rsidRPr="00771B12">
          <w:rPr>
            <w:rStyle w:val="Hyperlink"/>
            <w:spacing w:val="-2"/>
          </w:rPr>
          <w:t xml:space="preserve"> </w:t>
        </w:r>
        <w:r w:rsidR="00D10E87" w:rsidRPr="00771B12">
          <w:rPr>
            <w:rStyle w:val="Hyperlink"/>
            <w:spacing w:val="-1"/>
          </w:rPr>
          <w:t>list</w:t>
        </w:r>
        <w:r w:rsidR="00D10E87">
          <w:rPr>
            <w:webHidden/>
          </w:rPr>
          <w:tab/>
        </w:r>
        <w:r w:rsidR="00D10E87">
          <w:rPr>
            <w:webHidden/>
          </w:rPr>
          <w:fldChar w:fldCharType="begin"/>
        </w:r>
        <w:r w:rsidR="00D10E87">
          <w:rPr>
            <w:webHidden/>
          </w:rPr>
          <w:instrText xml:space="preserve"> PAGEREF _Toc499543958 \h </w:instrText>
        </w:r>
        <w:r w:rsidR="00D10E87">
          <w:rPr>
            <w:webHidden/>
          </w:rPr>
        </w:r>
        <w:r w:rsidR="00D10E87">
          <w:rPr>
            <w:webHidden/>
          </w:rPr>
          <w:fldChar w:fldCharType="separate"/>
        </w:r>
        <w:r w:rsidR="00D10E87">
          <w:rPr>
            <w:webHidden/>
          </w:rPr>
          <w:t>138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59" w:history="1">
        <w:r w:rsidR="00D10E87" w:rsidRPr="00771B12">
          <w:rPr>
            <w:rStyle w:val="Hyperlink"/>
            <w14:scene3d>
              <w14:camera w14:prst="orthographicFront"/>
              <w14:lightRig w14:rig="threePt" w14:dir="t">
                <w14:rot w14:lat="0" w14:lon="0" w14:rev="0"/>
              </w14:lightRig>
            </w14:scene3d>
          </w:rPr>
          <w:t>14.2.6.</w:t>
        </w:r>
        <w:r w:rsidR="00D10E87">
          <w:rPr>
            <w:rFonts w:asciiTheme="minorHAnsi" w:eastAsiaTheme="minorEastAsia" w:hAnsiTheme="minorHAnsi" w:cstheme="minorBidi"/>
          </w:rPr>
          <w:tab/>
        </w:r>
        <w:r w:rsidR="00D10E87" w:rsidRPr="00771B12">
          <w:rPr>
            <w:rStyle w:val="Hyperlink"/>
          </w:rPr>
          <w:t>Adding a User to NUMI Report Access Panel</w:t>
        </w:r>
        <w:r w:rsidR="00D10E87">
          <w:rPr>
            <w:webHidden/>
          </w:rPr>
          <w:tab/>
        </w:r>
        <w:r w:rsidR="00D10E87">
          <w:rPr>
            <w:webHidden/>
          </w:rPr>
          <w:fldChar w:fldCharType="begin"/>
        </w:r>
        <w:r w:rsidR="00D10E87">
          <w:rPr>
            <w:webHidden/>
          </w:rPr>
          <w:instrText xml:space="preserve"> PAGEREF _Toc499543959 \h </w:instrText>
        </w:r>
        <w:r w:rsidR="00D10E87">
          <w:rPr>
            <w:webHidden/>
          </w:rPr>
        </w:r>
        <w:r w:rsidR="00D10E87">
          <w:rPr>
            <w:webHidden/>
          </w:rPr>
          <w:fldChar w:fldCharType="separate"/>
        </w:r>
        <w:r w:rsidR="00D10E87">
          <w:rPr>
            <w:webHidden/>
          </w:rPr>
          <w:t>138</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60" w:history="1">
        <w:r w:rsidR="00D10E87" w:rsidRPr="00771B12">
          <w:rPr>
            <w:rStyle w:val="Hyperlink"/>
          </w:rPr>
          <w:t>14.2.6.1.</w:t>
        </w:r>
        <w:r w:rsidR="00D10E87">
          <w:rPr>
            <w:rFonts w:asciiTheme="minorHAnsi" w:eastAsiaTheme="minorEastAsia" w:hAnsiTheme="minorHAnsi" w:cstheme="minorBidi"/>
            <w:szCs w:val="22"/>
          </w:rPr>
          <w:tab/>
        </w:r>
        <w:r w:rsidR="00D10E87" w:rsidRPr="00771B12">
          <w:rPr>
            <w:rStyle w:val="Hyperlink"/>
          </w:rPr>
          <w:t>To add a user to the list</w:t>
        </w:r>
        <w:r w:rsidR="00D10E87">
          <w:rPr>
            <w:webHidden/>
          </w:rPr>
          <w:tab/>
        </w:r>
        <w:r w:rsidR="00D10E87">
          <w:rPr>
            <w:webHidden/>
          </w:rPr>
          <w:fldChar w:fldCharType="begin"/>
        </w:r>
        <w:r w:rsidR="00D10E87">
          <w:rPr>
            <w:webHidden/>
          </w:rPr>
          <w:instrText xml:space="preserve"> PAGEREF _Toc499543960 \h </w:instrText>
        </w:r>
        <w:r w:rsidR="00D10E87">
          <w:rPr>
            <w:webHidden/>
          </w:rPr>
        </w:r>
        <w:r w:rsidR="00D10E87">
          <w:rPr>
            <w:webHidden/>
          </w:rPr>
          <w:fldChar w:fldCharType="separate"/>
        </w:r>
        <w:r w:rsidR="00D10E87">
          <w:rPr>
            <w:webHidden/>
          </w:rPr>
          <w:t>138</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61" w:history="1">
        <w:r w:rsidR="00D10E87" w:rsidRPr="00771B12">
          <w:rPr>
            <w:rStyle w:val="Hyperlink"/>
            <w14:scene3d>
              <w14:camera w14:prst="orthographicFront"/>
              <w14:lightRig w14:rig="threePt" w14:dir="t">
                <w14:rot w14:lat="0" w14:lon="0" w14:rev="0"/>
              </w14:lightRig>
            </w14:scene3d>
          </w:rPr>
          <w:t>14.2.7.</w:t>
        </w:r>
        <w:r w:rsidR="00D10E87">
          <w:rPr>
            <w:rFonts w:asciiTheme="minorHAnsi" w:eastAsiaTheme="minorEastAsia" w:hAnsiTheme="minorHAnsi" w:cstheme="minorBidi"/>
          </w:rPr>
          <w:tab/>
        </w:r>
        <w:r w:rsidR="00D10E87" w:rsidRPr="00771B12">
          <w:rPr>
            <w:rStyle w:val="Hyperlink"/>
          </w:rPr>
          <w:t>Removing</w:t>
        </w:r>
        <w:r w:rsidR="00D10E87" w:rsidRPr="00771B12">
          <w:rPr>
            <w:rStyle w:val="Hyperlink"/>
            <w:spacing w:val="-9"/>
          </w:rPr>
          <w:t xml:space="preserve"> </w:t>
        </w:r>
        <w:r w:rsidR="00D10E87" w:rsidRPr="00771B12">
          <w:rPr>
            <w:rStyle w:val="Hyperlink"/>
          </w:rPr>
          <w:t>a</w:t>
        </w:r>
        <w:r w:rsidR="00D10E87" w:rsidRPr="00771B12">
          <w:rPr>
            <w:rStyle w:val="Hyperlink"/>
            <w:spacing w:val="-10"/>
          </w:rPr>
          <w:t xml:space="preserve"> </w:t>
        </w:r>
        <w:r w:rsidR="00D10E87" w:rsidRPr="00771B12">
          <w:rPr>
            <w:rStyle w:val="Hyperlink"/>
          </w:rPr>
          <w:t>User</w:t>
        </w:r>
        <w:r w:rsidR="00D10E87" w:rsidRPr="00771B12">
          <w:rPr>
            <w:rStyle w:val="Hyperlink"/>
            <w:spacing w:val="-8"/>
          </w:rPr>
          <w:t xml:space="preserve"> </w:t>
        </w:r>
        <w:r w:rsidR="00D10E87" w:rsidRPr="00771B12">
          <w:rPr>
            <w:rStyle w:val="Hyperlink"/>
          </w:rPr>
          <w:t>from</w:t>
        </w:r>
        <w:r w:rsidR="00D10E87" w:rsidRPr="00771B12">
          <w:rPr>
            <w:rStyle w:val="Hyperlink"/>
            <w:spacing w:val="-9"/>
          </w:rPr>
          <w:t xml:space="preserve"> </w:t>
        </w:r>
        <w:r w:rsidR="00D10E87" w:rsidRPr="00771B12">
          <w:rPr>
            <w:rStyle w:val="Hyperlink"/>
          </w:rPr>
          <w:t>the</w:t>
        </w:r>
        <w:r w:rsidR="00D10E87" w:rsidRPr="00771B12">
          <w:rPr>
            <w:rStyle w:val="Hyperlink"/>
            <w:spacing w:val="-10"/>
          </w:rPr>
          <w:t xml:space="preserve"> </w:t>
        </w:r>
        <w:r w:rsidR="00D10E87" w:rsidRPr="00771B12">
          <w:rPr>
            <w:rStyle w:val="Hyperlink"/>
          </w:rPr>
          <w:t>NUMI</w:t>
        </w:r>
        <w:r w:rsidR="00D10E87" w:rsidRPr="00771B12">
          <w:rPr>
            <w:rStyle w:val="Hyperlink"/>
            <w:spacing w:val="-7"/>
          </w:rPr>
          <w:t xml:space="preserve"> </w:t>
        </w:r>
        <w:r w:rsidR="00D10E87" w:rsidRPr="00771B12">
          <w:rPr>
            <w:rStyle w:val="Hyperlink"/>
            <w:spacing w:val="-1"/>
          </w:rPr>
          <w:t>Physician</w:t>
        </w:r>
        <w:r w:rsidR="00D10E87" w:rsidRPr="00771B12">
          <w:rPr>
            <w:rStyle w:val="Hyperlink"/>
            <w:spacing w:val="-7"/>
          </w:rPr>
          <w:t xml:space="preserve"> </w:t>
        </w:r>
        <w:r w:rsidR="00D10E87" w:rsidRPr="00771B12">
          <w:rPr>
            <w:rStyle w:val="Hyperlink"/>
          </w:rPr>
          <w:t>Advisor</w:t>
        </w:r>
        <w:r w:rsidR="00D10E87" w:rsidRPr="00771B12">
          <w:rPr>
            <w:rStyle w:val="Hyperlink"/>
            <w:spacing w:val="-7"/>
          </w:rPr>
          <w:t xml:space="preserve"> </w:t>
        </w:r>
        <w:r w:rsidR="00D10E87" w:rsidRPr="00771B12">
          <w:rPr>
            <w:rStyle w:val="Hyperlink"/>
          </w:rPr>
          <w:t>Panel</w:t>
        </w:r>
        <w:r w:rsidR="00D10E87">
          <w:rPr>
            <w:webHidden/>
          </w:rPr>
          <w:tab/>
        </w:r>
        <w:r w:rsidR="00D10E87">
          <w:rPr>
            <w:webHidden/>
          </w:rPr>
          <w:fldChar w:fldCharType="begin"/>
        </w:r>
        <w:r w:rsidR="00D10E87">
          <w:rPr>
            <w:webHidden/>
          </w:rPr>
          <w:instrText xml:space="preserve"> PAGEREF _Toc499543961 \h </w:instrText>
        </w:r>
        <w:r w:rsidR="00D10E87">
          <w:rPr>
            <w:webHidden/>
          </w:rPr>
        </w:r>
        <w:r w:rsidR="00D10E87">
          <w:rPr>
            <w:webHidden/>
          </w:rPr>
          <w:fldChar w:fldCharType="separate"/>
        </w:r>
        <w:r w:rsidR="00D10E87">
          <w:rPr>
            <w:webHidden/>
          </w:rPr>
          <w:t>139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62" w:history="1">
        <w:r w:rsidR="00D10E87" w:rsidRPr="00771B12">
          <w:rPr>
            <w:rStyle w:val="Hyperlink"/>
          </w:rPr>
          <w:t>14.2.7.1.</w:t>
        </w:r>
        <w:r w:rsidR="00D10E87">
          <w:rPr>
            <w:rFonts w:asciiTheme="minorHAnsi" w:eastAsiaTheme="minorEastAsia" w:hAnsiTheme="minorHAnsi" w:cstheme="minorBidi"/>
            <w:szCs w:val="22"/>
          </w:rPr>
          <w:tab/>
        </w:r>
        <w:r w:rsidR="00D10E87" w:rsidRPr="00771B12">
          <w:rPr>
            <w:rStyle w:val="Hyperlink"/>
          </w:rPr>
          <w:t>To remove</w:t>
        </w:r>
        <w:r w:rsidR="00D10E87" w:rsidRPr="00771B12">
          <w:rPr>
            <w:rStyle w:val="Hyperlink"/>
            <w:spacing w:val="-1"/>
          </w:rPr>
          <w:t xml:space="preserve"> </w:t>
        </w:r>
        <w:r w:rsidR="00D10E87" w:rsidRPr="00771B12">
          <w:rPr>
            <w:rStyle w:val="Hyperlink"/>
          </w:rPr>
          <w:t xml:space="preserve">a user from the </w:t>
        </w:r>
        <w:r w:rsidR="00D10E87" w:rsidRPr="00771B12">
          <w:rPr>
            <w:rStyle w:val="Hyperlink"/>
            <w:spacing w:val="-1"/>
          </w:rPr>
          <w:t>list</w:t>
        </w:r>
        <w:r w:rsidR="00D10E87">
          <w:rPr>
            <w:webHidden/>
          </w:rPr>
          <w:tab/>
        </w:r>
        <w:r w:rsidR="00D10E87">
          <w:rPr>
            <w:webHidden/>
          </w:rPr>
          <w:fldChar w:fldCharType="begin"/>
        </w:r>
        <w:r w:rsidR="00D10E87">
          <w:rPr>
            <w:webHidden/>
          </w:rPr>
          <w:instrText xml:space="preserve"> PAGEREF _Toc499543962 \h </w:instrText>
        </w:r>
        <w:r w:rsidR="00D10E87">
          <w:rPr>
            <w:webHidden/>
          </w:rPr>
        </w:r>
        <w:r w:rsidR="00D10E87">
          <w:rPr>
            <w:webHidden/>
          </w:rPr>
          <w:fldChar w:fldCharType="separate"/>
        </w:r>
        <w:r w:rsidR="00D10E87">
          <w:rPr>
            <w:webHidden/>
          </w:rPr>
          <w:t>139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63" w:history="1">
        <w:r w:rsidR="00D10E87" w:rsidRPr="00771B12">
          <w:rPr>
            <w:rStyle w:val="Hyperlink"/>
            <w14:scene3d>
              <w14:camera w14:prst="orthographicFront"/>
              <w14:lightRig w14:rig="threePt" w14:dir="t">
                <w14:rot w14:lat="0" w14:lon="0" w14:rev="0"/>
              </w14:lightRig>
            </w14:scene3d>
          </w:rPr>
          <w:t>14.2.8.</w:t>
        </w:r>
        <w:r w:rsidR="00D10E87">
          <w:rPr>
            <w:rFonts w:asciiTheme="minorHAnsi" w:eastAsiaTheme="minorEastAsia" w:hAnsiTheme="minorHAnsi" w:cstheme="minorBidi"/>
          </w:rPr>
          <w:tab/>
        </w:r>
        <w:r w:rsidR="00D10E87" w:rsidRPr="00771B12">
          <w:rPr>
            <w:rStyle w:val="Hyperlink"/>
          </w:rPr>
          <w:t>Removing</w:t>
        </w:r>
        <w:r w:rsidR="00D10E87" w:rsidRPr="00771B12">
          <w:rPr>
            <w:rStyle w:val="Hyperlink"/>
            <w:spacing w:val="-9"/>
          </w:rPr>
          <w:t xml:space="preserve"> </w:t>
        </w:r>
        <w:r w:rsidR="00D10E87" w:rsidRPr="00771B12">
          <w:rPr>
            <w:rStyle w:val="Hyperlink"/>
          </w:rPr>
          <w:t>a</w:t>
        </w:r>
        <w:r w:rsidR="00D10E87" w:rsidRPr="00771B12">
          <w:rPr>
            <w:rStyle w:val="Hyperlink"/>
            <w:spacing w:val="-10"/>
          </w:rPr>
          <w:t xml:space="preserve"> </w:t>
        </w:r>
        <w:r w:rsidR="00D10E87" w:rsidRPr="00771B12">
          <w:rPr>
            <w:rStyle w:val="Hyperlink"/>
          </w:rPr>
          <w:t>User</w:t>
        </w:r>
        <w:r w:rsidR="00D10E87" w:rsidRPr="00771B12">
          <w:rPr>
            <w:rStyle w:val="Hyperlink"/>
            <w:spacing w:val="-8"/>
          </w:rPr>
          <w:t xml:space="preserve"> </w:t>
        </w:r>
        <w:r w:rsidR="00D10E87" w:rsidRPr="00771B12">
          <w:rPr>
            <w:rStyle w:val="Hyperlink"/>
          </w:rPr>
          <w:t>from</w:t>
        </w:r>
        <w:r w:rsidR="00D10E87" w:rsidRPr="00771B12">
          <w:rPr>
            <w:rStyle w:val="Hyperlink"/>
            <w:spacing w:val="-9"/>
          </w:rPr>
          <w:t xml:space="preserve"> </w:t>
        </w:r>
        <w:r w:rsidR="00D10E87" w:rsidRPr="00771B12">
          <w:rPr>
            <w:rStyle w:val="Hyperlink"/>
          </w:rPr>
          <w:t>the</w:t>
        </w:r>
        <w:r w:rsidR="00D10E87" w:rsidRPr="00771B12">
          <w:rPr>
            <w:rStyle w:val="Hyperlink"/>
            <w:spacing w:val="-10"/>
          </w:rPr>
          <w:t xml:space="preserve"> </w:t>
        </w:r>
        <w:r w:rsidR="00D10E87" w:rsidRPr="00771B12">
          <w:rPr>
            <w:rStyle w:val="Hyperlink"/>
          </w:rPr>
          <w:t>NUMI</w:t>
        </w:r>
        <w:r w:rsidR="00D10E87" w:rsidRPr="00771B12">
          <w:rPr>
            <w:rStyle w:val="Hyperlink"/>
            <w:spacing w:val="-8"/>
          </w:rPr>
          <w:t xml:space="preserve"> </w:t>
        </w:r>
        <w:r w:rsidR="00D10E87" w:rsidRPr="00771B12">
          <w:rPr>
            <w:rStyle w:val="Hyperlink"/>
          </w:rPr>
          <w:t>Primary</w:t>
        </w:r>
        <w:r w:rsidR="00D10E87" w:rsidRPr="00771B12">
          <w:rPr>
            <w:rStyle w:val="Hyperlink"/>
            <w:spacing w:val="-11"/>
          </w:rPr>
          <w:t xml:space="preserve"> </w:t>
        </w:r>
        <w:r w:rsidR="00D10E87" w:rsidRPr="00771B12">
          <w:rPr>
            <w:rStyle w:val="Hyperlink"/>
          </w:rPr>
          <w:t>Reviewer</w:t>
        </w:r>
        <w:r w:rsidR="00D10E87" w:rsidRPr="00771B12">
          <w:rPr>
            <w:rStyle w:val="Hyperlink"/>
            <w:spacing w:val="-9"/>
          </w:rPr>
          <w:t xml:space="preserve"> </w:t>
        </w:r>
        <w:r w:rsidR="00D10E87" w:rsidRPr="00771B12">
          <w:rPr>
            <w:rStyle w:val="Hyperlink"/>
          </w:rPr>
          <w:t>Panel</w:t>
        </w:r>
        <w:r w:rsidR="00D10E87">
          <w:rPr>
            <w:webHidden/>
          </w:rPr>
          <w:tab/>
        </w:r>
        <w:r w:rsidR="00D10E87">
          <w:rPr>
            <w:webHidden/>
          </w:rPr>
          <w:fldChar w:fldCharType="begin"/>
        </w:r>
        <w:r w:rsidR="00D10E87">
          <w:rPr>
            <w:webHidden/>
          </w:rPr>
          <w:instrText xml:space="preserve"> PAGEREF _Toc499543963 \h </w:instrText>
        </w:r>
        <w:r w:rsidR="00D10E87">
          <w:rPr>
            <w:webHidden/>
          </w:rPr>
        </w:r>
        <w:r w:rsidR="00D10E87">
          <w:rPr>
            <w:webHidden/>
          </w:rPr>
          <w:fldChar w:fldCharType="separate"/>
        </w:r>
        <w:r w:rsidR="00D10E87">
          <w:rPr>
            <w:webHidden/>
          </w:rPr>
          <w:t>139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64" w:history="1">
        <w:r w:rsidR="00D10E87" w:rsidRPr="00771B12">
          <w:rPr>
            <w:rStyle w:val="Hyperlink"/>
          </w:rPr>
          <w:t>14.2.8.1.</w:t>
        </w:r>
        <w:r w:rsidR="00D10E87">
          <w:rPr>
            <w:rFonts w:asciiTheme="minorHAnsi" w:eastAsiaTheme="minorEastAsia" w:hAnsiTheme="minorHAnsi" w:cstheme="minorBidi"/>
            <w:szCs w:val="22"/>
          </w:rPr>
          <w:tab/>
        </w:r>
        <w:r w:rsidR="00D10E87" w:rsidRPr="00771B12">
          <w:rPr>
            <w:rStyle w:val="Hyperlink"/>
          </w:rPr>
          <w:t>To remove</w:t>
        </w:r>
        <w:r w:rsidR="00D10E87" w:rsidRPr="00771B12">
          <w:rPr>
            <w:rStyle w:val="Hyperlink"/>
            <w:spacing w:val="-1"/>
          </w:rPr>
          <w:t xml:space="preserve"> </w:t>
        </w:r>
        <w:r w:rsidR="00D10E87" w:rsidRPr="00771B12">
          <w:rPr>
            <w:rStyle w:val="Hyperlink"/>
          </w:rPr>
          <w:t xml:space="preserve">a user from the </w:t>
        </w:r>
        <w:r w:rsidR="00D10E87" w:rsidRPr="00771B12">
          <w:rPr>
            <w:rStyle w:val="Hyperlink"/>
            <w:spacing w:val="-1"/>
          </w:rPr>
          <w:t>list</w:t>
        </w:r>
        <w:r w:rsidR="00D10E87">
          <w:rPr>
            <w:webHidden/>
          </w:rPr>
          <w:tab/>
        </w:r>
        <w:r w:rsidR="00D10E87">
          <w:rPr>
            <w:webHidden/>
          </w:rPr>
          <w:fldChar w:fldCharType="begin"/>
        </w:r>
        <w:r w:rsidR="00D10E87">
          <w:rPr>
            <w:webHidden/>
          </w:rPr>
          <w:instrText xml:space="preserve"> PAGEREF _Toc499543964 \h </w:instrText>
        </w:r>
        <w:r w:rsidR="00D10E87">
          <w:rPr>
            <w:webHidden/>
          </w:rPr>
        </w:r>
        <w:r w:rsidR="00D10E87">
          <w:rPr>
            <w:webHidden/>
          </w:rPr>
          <w:fldChar w:fldCharType="separate"/>
        </w:r>
        <w:r w:rsidR="00D10E87">
          <w:rPr>
            <w:webHidden/>
          </w:rPr>
          <w:t>139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65" w:history="1">
        <w:r w:rsidR="00D10E87" w:rsidRPr="00771B12">
          <w:rPr>
            <w:rStyle w:val="Hyperlink"/>
            <w14:scene3d>
              <w14:camera w14:prst="orthographicFront"/>
              <w14:lightRig w14:rig="threePt" w14:dir="t">
                <w14:rot w14:lat="0" w14:lon="0" w14:rev="0"/>
              </w14:lightRig>
            </w14:scene3d>
          </w:rPr>
          <w:t>14.2.9.</w:t>
        </w:r>
        <w:r w:rsidR="00D10E87">
          <w:rPr>
            <w:rFonts w:asciiTheme="minorHAnsi" w:eastAsiaTheme="minorEastAsia" w:hAnsiTheme="minorHAnsi" w:cstheme="minorBidi"/>
          </w:rPr>
          <w:tab/>
        </w:r>
        <w:r w:rsidR="00D10E87" w:rsidRPr="00771B12">
          <w:rPr>
            <w:rStyle w:val="Hyperlink"/>
          </w:rPr>
          <w:t>Removing a User from the NUMI Site Administrators Panel</w:t>
        </w:r>
        <w:r w:rsidR="00D10E87">
          <w:rPr>
            <w:webHidden/>
          </w:rPr>
          <w:tab/>
        </w:r>
        <w:r w:rsidR="00D10E87">
          <w:rPr>
            <w:webHidden/>
          </w:rPr>
          <w:fldChar w:fldCharType="begin"/>
        </w:r>
        <w:r w:rsidR="00D10E87">
          <w:rPr>
            <w:webHidden/>
          </w:rPr>
          <w:instrText xml:space="preserve"> PAGEREF _Toc499543965 \h </w:instrText>
        </w:r>
        <w:r w:rsidR="00D10E87">
          <w:rPr>
            <w:webHidden/>
          </w:rPr>
        </w:r>
        <w:r w:rsidR="00D10E87">
          <w:rPr>
            <w:webHidden/>
          </w:rPr>
          <w:fldChar w:fldCharType="separate"/>
        </w:r>
        <w:r w:rsidR="00D10E87">
          <w:rPr>
            <w:webHidden/>
          </w:rPr>
          <w:t>139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66" w:history="1">
        <w:r w:rsidR="00D10E87" w:rsidRPr="00771B12">
          <w:rPr>
            <w:rStyle w:val="Hyperlink"/>
          </w:rPr>
          <w:t>14.2.9.1.</w:t>
        </w:r>
        <w:r w:rsidR="00D10E87">
          <w:rPr>
            <w:rFonts w:asciiTheme="minorHAnsi" w:eastAsiaTheme="minorEastAsia" w:hAnsiTheme="minorHAnsi" w:cstheme="minorBidi"/>
            <w:szCs w:val="22"/>
          </w:rPr>
          <w:tab/>
        </w:r>
        <w:r w:rsidR="00D10E87" w:rsidRPr="00771B12">
          <w:rPr>
            <w:rStyle w:val="Hyperlink"/>
          </w:rPr>
          <w:t>To remove</w:t>
        </w:r>
        <w:r w:rsidR="00D10E87" w:rsidRPr="00771B12">
          <w:rPr>
            <w:rStyle w:val="Hyperlink"/>
            <w:spacing w:val="-1"/>
          </w:rPr>
          <w:t xml:space="preserve"> </w:t>
        </w:r>
        <w:r w:rsidR="00D10E87" w:rsidRPr="00771B12">
          <w:rPr>
            <w:rStyle w:val="Hyperlink"/>
          </w:rPr>
          <w:t xml:space="preserve">a user from the </w:t>
        </w:r>
        <w:r w:rsidR="00D10E87" w:rsidRPr="00771B12">
          <w:rPr>
            <w:rStyle w:val="Hyperlink"/>
            <w:spacing w:val="-1"/>
          </w:rPr>
          <w:t>list</w:t>
        </w:r>
        <w:r w:rsidR="00D10E87">
          <w:rPr>
            <w:webHidden/>
          </w:rPr>
          <w:tab/>
        </w:r>
        <w:r w:rsidR="00D10E87">
          <w:rPr>
            <w:webHidden/>
          </w:rPr>
          <w:fldChar w:fldCharType="begin"/>
        </w:r>
        <w:r w:rsidR="00D10E87">
          <w:rPr>
            <w:webHidden/>
          </w:rPr>
          <w:instrText xml:space="preserve"> PAGEREF _Toc499543966 \h </w:instrText>
        </w:r>
        <w:r w:rsidR="00D10E87">
          <w:rPr>
            <w:webHidden/>
          </w:rPr>
        </w:r>
        <w:r w:rsidR="00D10E87">
          <w:rPr>
            <w:webHidden/>
          </w:rPr>
          <w:fldChar w:fldCharType="separate"/>
        </w:r>
        <w:r w:rsidR="00D10E87">
          <w:rPr>
            <w:webHidden/>
          </w:rPr>
          <w:t>139</w:t>
        </w:r>
        <w:r w:rsidR="00D10E87">
          <w:rPr>
            <w:webHidden/>
          </w:rPr>
          <w:fldChar w:fldCharType="end"/>
        </w:r>
      </w:hyperlink>
    </w:p>
    <w:p w:rsidR="00D10E87" w:rsidRDefault="00003729">
      <w:pPr>
        <w:pStyle w:val="TOC3"/>
        <w:rPr>
          <w:rFonts w:asciiTheme="minorHAnsi" w:eastAsiaTheme="minorEastAsia" w:hAnsiTheme="minorHAnsi" w:cstheme="minorBidi"/>
        </w:rPr>
      </w:pPr>
      <w:hyperlink w:anchor="_Toc499543967" w:history="1">
        <w:r w:rsidR="00D10E87" w:rsidRPr="00771B12">
          <w:rPr>
            <w:rStyle w:val="Hyperlink"/>
            <w14:scene3d>
              <w14:camera w14:prst="orthographicFront"/>
              <w14:lightRig w14:rig="threePt" w14:dir="t">
                <w14:rot w14:lat="0" w14:lon="0" w14:rev="0"/>
              </w14:lightRig>
            </w14:scene3d>
          </w:rPr>
          <w:t>14.2.10.</w:t>
        </w:r>
        <w:r w:rsidR="00D10E87">
          <w:rPr>
            <w:rFonts w:asciiTheme="minorHAnsi" w:eastAsiaTheme="minorEastAsia" w:hAnsiTheme="minorHAnsi" w:cstheme="minorBidi"/>
          </w:rPr>
          <w:tab/>
        </w:r>
        <w:r w:rsidR="00D10E87" w:rsidRPr="00771B12">
          <w:rPr>
            <w:rStyle w:val="Hyperlink"/>
          </w:rPr>
          <w:t>Removing a User from the NUMI Report Access Panel</w:t>
        </w:r>
        <w:r w:rsidR="00D10E87">
          <w:rPr>
            <w:webHidden/>
          </w:rPr>
          <w:tab/>
        </w:r>
        <w:r w:rsidR="00D10E87">
          <w:rPr>
            <w:webHidden/>
          </w:rPr>
          <w:fldChar w:fldCharType="begin"/>
        </w:r>
        <w:r w:rsidR="00D10E87">
          <w:rPr>
            <w:webHidden/>
          </w:rPr>
          <w:instrText xml:space="preserve"> PAGEREF _Toc499543967 \h </w:instrText>
        </w:r>
        <w:r w:rsidR="00D10E87">
          <w:rPr>
            <w:webHidden/>
          </w:rPr>
        </w:r>
        <w:r w:rsidR="00D10E87">
          <w:rPr>
            <w:webHidden/>
          </w:rPr>
          <w:fldChar w:fldCharType="separate"/>
        </w:r>
        <w:r w:rsidR="00D10E87">
          <w:rPr>
            <w:webHidden/>
          </w:rPr>
          <w:t>139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68" w:history="1">
        <w:r w:rsidR="00D10E87" w:rsidRPr="00771B12">
          <w:rPr>
            <w:rStyle w:val="Hyperlink"/>
          </w:rPr>
          <w:t>14.2.10.1.</w:t>
        </w:r>
        <w:r w:rsidR="00D10E87">
          <w:rPr>
            <w:rFonts w:asciiTheme="minorHAnsi" w:eastAsiaTheme="minorEastAsia" w:hAnsiTheme="minorHAnsi" w:cstheme="minorBidi"/>
            <w:szCs w:val="22"/>
          </w:rPr>
          <w:tab/>
        </w:r>
        <w:r w:rsidR="00D10E87" w:rsidRPr="00771B12">
          <w:rPr>
            <w:rStyle w:val="Hyperlink"/>
          </w:rPr>
          <w:t>To remove</w:t>
        </w:r>
        <w:r w:rsidR="00D10E87" w:rsidRPr="00771B12">
          <w:rPr>
            <w:rStyle w:val="Hyperlink"/>
            <w:spacing w:val="-1"/>
          </w:rPr>
          <w:t xml:space="preserve"> </w:t>
        </w:r>
        <w:r w:rsidR="00D10E87" w:rsidRPr="00771B12">
          <w:rPr>
            <w:rStyle w:val="Hyperlink"/>
          </w:rPr>
          <w:t xml:space="preserve">a user from the </w:t>
        </w:r>
        <w:r w:rsidR="00D10E87" w:rsidRPr="00771B12">
          <w:rPr>
            <w:rStyle w:val="Hyperlink"/>
            <w:spacing w:val="-1"/>
          </w:rPr>
          <w:t>list</w:t>
        </w:r>
        <w:r w:rsidR="00D10E87">
          <w:rPr>
            <w:webHidden/>
          </w:rPr>
          <w:tab/>
        </w:r>
        <w:r w:rsidR="00D10E87">
          <w:rPr>
            <w:webHidden/>
          </w:rPr>
          <w:fldChar w:fldCharType="begin"/>
        </w:r>
        <w:r w:rsidR="00D10E87">
          <w:rPr>
            <w:webHidden/>
          </w:rPr>
          <w:instrText xml:space="preserve"> PAGEREF _Toc499543968 \h </w:instrText>
        </w:r>
        <w:r w:rsidR="00D10E87">
          <w:rPr>
            <w:webHidden/>
          </w:rPr>
        </w:r>
        <w:r w:rsidR="00D10E87">
          <w:rPr>
            <w:webHidden/>
          </w:rPr>
          <w:fldChar w:fldCharType="separate"/>
        </w:r>
        <w:r w:rsidR="00D10E87">
          <w:rPr>
            <w:webHidden/>
          </w:rPr>
          <w:t>139</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69" w:history="1">
        <w:r w:rsidR="00D10E87" w:rsidRPr="00771B12">
          <w:rPr>
            <w:rStyle w:val="Hyperlink"/>
          </w:rPr>
          <w:t>14.3.</w:t>
        </w:r>
        <w:r w:rsidR="00D10E87">
          <w:rPr>
            <w:rFonts w:asciiTheme="minorHAnsi" w:eastAsiaTheme="minorEastAsia" w:hAnsiTheme="minorHAnsi" w:cstheme="minorBidi"/>
          </w:rPr>
          <w:tab/>
        </w:r>
        <w:r w:rsidR="00D10E87" w:rsidRPr="00771B12">
          <w:rPr>
            <w:rStyle w:val="Hyperlink"/>
          </w:rPr>
          <w:t>Accessing the NUMI Treating Specialty Configuration Feature</w:t>
        </w:r>
        <w:r w:rsidR="00D10E87">
          <w:rPr>
            <w:webHidden/>
          </w:rPr>
          <w:tab/>
        </w:r>
        <w:r w:rsidR="00D10E87">
          <w:rPr>
            <w:webHidden/>
          </w:rPr>
          <w:fldChar w:fldCharType="begin"/>
        </w:r>
        <w:r w:rsidR="00D10E87">
          <w:rPr>
            <w:webHidden/>
          </w:rPr>
          <w:instrText xml:space="preserve"> PAGEREF _Toc499543969 \h </w:instrText>
        </w:r>
        <w:r w:rsidR="00D10E87">
          <w:rPr>
            <w:webHidden/>
          </w:rPr>
        </w:r>
        <w:r w:rsidR="00D10E87">
          <w:rPr>
            <w:webHidden/>
          </w:rPr>
          <w:fldChar w:fldCharType="separate"/>
        </w:r>
        <w:r w:rsidR="00D10E87">
          <w:rPr>
            <w:webHidden/>
          </w:rPr>
          <w:t>140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70" w:history="1">
        <w:r w:rsidR="00D10E87" w:rsidRPr="00771B12">
          <w:rPr>
            <w:rStyle w:val="Hyperlink"/>
            <w:spacing w:val="-1"/>
          </w:rPr>
          <w:t>14.3.1.1.</w:t>
        </w:r>
        <w:r w:rsidR="00D10E87">
          <w:rPr>
            <w:rFonts w:asciiTheme="minorHAnsi" w:eastAsiaTheme="minorEastAsia" w:hAnsiTheme="minorHAnsi" w:cstheme="minorBidi"/>
            <w:szCs w:val="22"/>
          </w:rPr>
          <w:tab/>
        </w:r>
        <w:r w:rsidR="00D10E87" w:rsidRPr="00771B12">
          <w:rPr>
            <w:rStyle w:val="Hyperlink"/>
          </w:rPr>
          <w:t xml:space="preserve">To </w:t>
        </w:r>
        <w:r w:rsidR="00D10E87" w:rsidRPr="00771B12">
          <w:rPr>
            <w:rStyle w:val="Hyperlink"/>
            <w:spacing w:val="-1"/>
          </w:rPr>
          <w:t>update</w:t>
        </w:r>
        <w:r w:rsidR="00D10E87" w:rsidRPr="00771B12">
          <w:rPr>
            <w:rStyle w:val="Hyperlink"/>
          </w:rPr>
          <w:t xml:space="preserve"> a Treatment</w:t>
        </w:r>
        <w:r w:rsidR="00D10E87" w:rsidRPr="00771B12">
          <w:rPr>
            <w:rStyle w:val="Hyperlink"/>
            <w:spacing w:val="-1"/>
          </w:rPr>
          <w:t xml:space="preserve"> </w:t>
        </w:r>
        <w:r w:rsidR="00D10E87" w:rsidRPr="00771B12">
          <w:rPr>
            <w:rStyle w:val="Hyperlink"/>
          </w:rPr>
          <w:t xml:space="preserve">Specialty </w:t>
        </w:r>
        <w:r w:rsidR="00D10E87" w:rsidRPr="00771B12">
          <w:rPr>
            <w:rStyle w:val="Hyperlink"/>
            <w:spacing w:val="-1"/>
          </w:rPr>
          <w:t>with</w:t>
        </w:r>
        <w:r w:rsidR="00D10E87" w:rsidRPr="00771B12">
          <w:rPr>
            <w:rStyle w:val="Hyperlink"/>
          </w:rPr>
          <w:t xml:space="preserve"> a new</w:t>
        </w:r>
        <w:r w:rsidR="00D10E87" w:rsidRPr="00771B12">
          <w:rPr>
            <w:rStyle w:val="Hyperlink"/>
            <w:spacing w:val="-1"/>
          </w:rPr>
          <w:t xml:space="preserve"> </w:t>
        </w:r>
        <w:r w:rsidR="00D10E87" w:rsidRPr="00771B12">
          <w:rPr>
            <w:rStyle w:val="Hyperlink"/>
          </w:rPr>
          <w:t xml:space="preserve">Dismissal </w:t>
        </w:r>
        <w:r w:rsidR="00D10E87" w:rsidRPr="00771B12">
          <w:rPr>
            <w:rStyle w:val="Hyperlink"/>
            <w:spacing w:val="-1"/>
          </w:rPr>
          <w:t>Behavior</w:t>
        </w:r>
        <w:r w:rsidR="00D10E87">
          <w:rPr>
            <w:webHidden/>
          </w:rPr>
          <w:tab/>
        </w:r>
        <w:r w:rsidR="00D10E87">
          <w:rPr>
            <w:webHidden/>
          </w:rPr>
          <w:fldChar w:fldCharType="begin"/>
        </w:r>
        <w:r w:rsidR="00D10E87">
          <w:rPr>
            <w:webHidden/>
          </w:rPr>
          <w:instrText xml:space="preserve"> PAGEREF _Toc499543970 \h </w:instrText>
        </w:r>
        <w:r w:rsidR="00D10E87">
          <w:rPr>
            <w:webHidden/>
          </w:rPr>
        </w:r>
        <w:r w:rsidR="00D10E87">
          <w:rPr>
            <w:webHidden/>
          </w:rPr>
          <w:fldChar w:fldCharType="separate"/>
        </w:r>
        <w:r w:rsidR="00D10E87">
          <w:rPr>
            <w:webHidden/>
          </w:rPr>
          <w:t>140</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71" w:history="1">
        <w:r w:rsidR="00D10E87" w:rsidRPr="00771B12">
          <w:rPr>
            <w:rStyle w:val="Hyperlink"/>
          </w:rPr>
          <w:t>15.</w:t>
        </w:r>
        <w:r w:rsidR="00D10E87">
          <w:rPr>
            <w:rFonts w:asciiTheme="minorHAnsi" w:eastAsiaTheme="minorEastAsia" w:hAnsiTheme="minorHAnsi" w:cstheme="minorBidi"/>
            <w:b w:val="0"/>
          </w:rPr>
          <w:tab/>
        </w:r>
        <w:r w:rsidR="00D10E87" w:rsidRPr="00771B12">
          <w:rPr>
            <w:rStyle w:val="Hyperlink"/>
          </w:rPr>
          <w:t>Logging Out of the NUMI Application</w:t>
        </w:r>
        <w:r w:rsidR="00D10E87">
          <w:rPr>
            <w:webHidden/>
          </w:rPr>
          <w:tab/>
        </w:r>
        <w:r w:rsidR="00D10E87">
          <w:rPr>
            <w:webHidden/>
          </w:rPr>
          <w:fldChar w:fldCharType="begin"/>
        </w:r>
        <w:r w:rsidR="00D10E87">
          <w:rPr>
            <w:webHidden/>
          </w:rPr>
          <w:instrText xml:space="preserve"> PAGEREF _Toc499543971 \h </w:instrText>
        </w:r>
        <w:r w:rsidR="00D10E87">
          <w:rPr>
            <w:webHidden/>
          </w:rPr>
        </w:r>
        <w:r w:rsidR="00D10E87">
          <w:rPr>
            <w:webHidden/>
          </w:rPr>
          <w:fldChar w:fldCharType="separate"/>
        </w:r>
        <w:r w:rsidR="00D10E87">
          <w:rPr>
            <w:webHidden/>
          </w:rPr>
          <w:t>141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72" w:history="1">
        <w:r w:rsidR="00D10E87" w:rsidRPr="00771B12">
          <w:rPr>
            <w:rStyle w:val="Hyperlink"/>
          </w:rPr>
          <w:t>15.1.1.1.</w:t>
        </w:r>
        <w:r w:rsidR="00D10E87">
          <w:rPr>
            <w:rFonts w:asciiTheme="minorHAnsi" w:eastAsiaTheme="minorEastAsia" w:hAnsiTheme="minorHAnsi" w:cstheme="minorBidi"/>
            <w:szCs w:val="22"/>
          </w:rPr>
          <w:tab/>
        </w:r>
        <w:r w:rsidR="00D10E87" w:rsidRPr="00771B12">
          <w:rPr>
            <w:rStyle w:val="Hyperlink"/>
          </w:rPr>
          <w:t xml:space="preserve">To logout of the </w:t>
        </w:r>
        <w:r w:rsidR="00D10E87" w:rsidRPr="00771B12">
          <w:rPr>
            <w:rStyle w:val="Hyperlink"/>
            <w:spacing w:val="-1"/>
          </w:rPr>
          <w:t>NUMI</w:t>
        </w:r>
        <w:r w:rsidR="00D10E87" w:rsidRPr="00771B12">
          <w:rPr>
            <w:rStyle w:val="Hyperlink"/>
          </w:rPr>
          <w:t xml:space="preserve"> </w:t>
        </w:r>
        <w:r w:rsidR="00D10E87" w:rsidRPr="00771B12">
          <w:rPr>
            <w:rStyle w:val="Hyperlink"/>
            <w:spacing w:val="-1"/>
          </w:rPr>
          <w:t>application</w:t>
        </w:r>
        <w:r w:rsidR="00D10E87">
          <w:rPr>
            <w:webHidden/>
          </w:rPr>
          <w:tab/>
        </w:r>
        <w:r w:rsidR="00D10E87">
          <w:rPr>
            <w:webHidden/>
          </w:rPr>
          <w:fldChar w:fldCharType="begin"/>
        </w:r>
        <w:r w:rsidR="00D10E87">
          <w:rPr>
            <w:webHidden/>
          </w:rPr>
          <w:instrText xml:space="preserve"> PAGEREF _Toc499543972 \h </w:instrText>
        </w:r>
        <w:r w:rsidR="00D10E87">
          <w:rPr>
            <w:webHidden/>
          </w:rPr>
        </w:r>
        <w:r w:rsidR="00D10E87">
          <w:rPr>
            <w:webHidden/>
          </w:rPr>
          <w:fldChar w:fldCharType="separate"/>
        </w:r>
        <w:r w:rsidR="00D10E87">
          <w:rPr>
            <w:webHidden/>
          </w:rPr>
          <w:t>141</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73" w:history="1">
        <w:r w:rsidR="00D10E87" w:rsidRPr="00771B12">
          <w:rPr>
            <w:rStyle w:val="Hyperlink"/>
          </w:rPr>
          <w:t>16.</w:t>
        </w:r>
        <w:r w:rsidR="00D10E87">
          <w:rPr>
            <w:rFonts w:asciiTheme="minorHAnsi" w:eastAsiaTheme="minorEastAsia" w:hAnsiTheme="minorHAnsi" w:cstheme="minorBidi"/>
            <w:b w:val="0"/>
          </w:rPr>
          <w:tab/>
        </w:r>
        <w:r w:rsidR="00D10E87" w:rsidRPr="00771B12">
          <w:rPr>
            <w:rStyle w:val="Hyperlink"/>
          </w:rPr>
          <w:t>Online Help Menu</w:t>
        </w:r>
        <w:r w:rsidR="00D10E87">
          <w:rPr>
            <w:webHidden/>
          </w:rPr>
          <w:tab/>
        </w:r>
        <w:r w:rsidR="00D10E87">
          <w:rPr>
            <w:webHidden/>
          </w:rPr>
          <w:fldChar w:fldCharType="begin"/>
        </w:r>
        <w:r w:rsidR="00D10E87">
          <w:rPr>
            <w:webHidden/>
          </w:rPr>
          <w:instrText xml:space="preserve"> PAGEREF _Toc499543973 \h </w:instrText>
        </w:r>
        <w:r w:rsidR="00D10E87">
          <w:rPr>
            <w:webHidden/>
          </w:rPr>
        </w:r>
        <w:r w:rsidR="00D10E87">
          <w:rPr>
            <w:webHidden/>
          </w:rPr>
          <w:fldChar w:fldCharType="separate"/>
        </w:r>
        <w:r w:rsidR="00D10E87">
          <w:rPr>
            <w:webHidden/>
          </w:rPr>
          <w:t>141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74" w:history="1">
        <w:r w:rsidR="00D10E87" w:rsidRPr="00771B12">
          <w:rPr>
            <w:rStyle w:val="Hyperlink"/>
          </w:rPr>
          <w:t>16.1.</w:t>
        </w:r>
        <w:r w:rsidR="00D10E87">
          <w:rPr>
            <w:rFonts w:asciiTheme="minorHAnsi" w:eastAsiaTheme="minorEastAsia" w:hAnsiTheme="minorHAnsi" w:cstheme="minorBidi"/>
          </w:rPr>
          <w:tab/>
        </w:r>
        <w:r w:rsidR="00D10E87" w:rsidRPr="00771B12">
          <w:rPr>
            <w:rStyle w:val="Hyperlink"/>
          </w:rPr>
          <w:t>Accessing the NUMI Treating Specialty Configuration Feature</w:t>
        </w:r>
        <w:r w:rsidR="00D10E87">
          <w:rPr>
            <w:webHidden/>
          </w:rPr>
          <w:tab/>
        </w:r>
        <w:r w:rsidR="00D10E87">
          <w:rPr>
            <w:webHidden/>
          </w:rPr>
          <w:fldChar w:fldCharType="begin"/>
        </w:r>
        <w:r w:rsidR="00D10E87">
          <w:rPr>
            <w:webHidden/>
          </w:rPr>
          <w:instrText xml:space="preserve"> PAGEREF _Toc499543974 \h </w:instrText>
        </w:r>
        <w:r w:rsidR="00D10E87">
          <w:rPr>
            <w:webHidden/>
          </w:rPr>
        </w:r>
        <w:r w:rsidR="00D10E87">
          <w:rPr>
            <w:webHidden/>
          </w:rPr>
          <w:fldChar w:fldCharType="separate"/>
        </w:r>
        <w:r w:rsidR="00D10E87">
          <w:rPr>
            <w:webHidden/>
          </w:rPr>
          <w:t>141</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75" w:history="1">
        <w:r w:rsidR="00D10E87" w:rsidRPr="00771B12">
          <w:rPr>
            <w:rStyle w:val="Hyperlink"/>
          </w:rPr>
          <w:t>16.1.1.1.</w:t>
        </w:r>
        <w:r w:rsidR="00D10E87">
          <w:rPr>
            <w:rFonts w:asciiTheme="minorHAnsi" w:eastAsiaTheme="minorEastAsia" w:hAnsiTheme="minorHAnsi" w:cstheme="minorBidi"/>
            <w:szCs w:val="22"/>
          </w:rPr>
          <w:tab/>
        </w:r>
        <w:r w:rsidR="00D10E87" w:rsidRPr="00771B12">
          <w:rPr>
            <w:rStyle w:val="Hyperlink"/>
          </w:rPr>
          <w:t>To access</w:t>
        </w:r>
        <w:r w:rsidR="00D10E87" w:rsidRPr="00771B12">
          <w:rPr>
            <w:rStyle w:val="Hyperlink"/>
            <w:spacing w:val="1"/>
          </w:rPr>
          <w:t xml:space="preserve"> </w:t>
        </w:r>
        <w:r w:rsidR="00D10E87" w:rsidRPr="00771B12">
          <w:rPr>
            <w:rStyle w:val="Hyperlink"/>
            <w:spacing w:val="-1"/>
          </w:rPr>
          <w:t>the</w:t>
        </w:r>
        <w:r w:rsidR="00D10E87" w:rsidRPr="00771B12">
          <w:rPr>
            <w:rStyle w:val="Hyperlink"/>
          </w:rPr>
          <w:t xml:space="preserve"> online Help </w:t>
        </w:r>
        <w:r w:rsidR="00D10E87" w:rsidRPr="00771B12">
          <w:rPr>
            <w:rStyle w:val="Hyperlink"/>
            <w:spacing w:val="-1"/>
          </w:rPr>
          <w:t>feature</w:t>
        </w:r>
        <w:r w:rsidR="00D10E87">
          <w:rPr>
            <w:webHidden/>
          </w:rPr>
          <w:tab/>
        </w:r>
        <w:r w:rsidR="00D10E87">
          <w:rPr>
            <w:webHidden/>
          </w:rPr>
          <w:fldChar w:fldCharType="begin"/>
        </w:r>
        <w:r w:rsidR="00D10E87">
          <w:rPr>
            <w:webHidden/>
          </w:rPr>
          <w:instrText xml:space="preserve"> PAGEREF _Toc499543975 \h </w:instrText>
        </w:r>
        <w:r w:rsidR="00D10E87">
          <w:rPr>
            <w:webHidden/>
          </w:rPr>
        </w:r>
        <w:r w:rsidR="00D10E87">
          <w:rPr>
            <w:webHidden/>
          </w:rPr>
          <w:fldChar w:fldCharType="separate"/>
        </w:r>
        <w:r w:rsidR="00D10E87">
          <w:rPr>
            <w:webHidden/>
          </w:rPr>
          <w:t>141</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76" w:history="1">
        <w:r w:rsidR="00D10E87" w:rsidRPr="00771B12">
          <w:rPr>
            <w:rStyle w:val="Hyperlink"/>
          </w:rPr>
          <w:t>17.</w:t>
        </w:r>
        <w:r w:rsidR="00D10E87">
          <w:rPr>
            <w:rFonts w:asciiTheme="minorHAnsi" w:eastAsiaTheme="minorEastAsia" w:hAnsiTheme="minorHAnsi" w:cstheme="minorBidi"/>
            <w:b w:val="0"/>
          </w:rPr>
          <w:tab/>
        </w:r>
        <w:r w:rsidR="00D10E87" w:rsidRPr="00771B12">
          <w:rPr>
            <w:rStyle w:val="Hyperlink"/>
          </w:rPr>
          <w:t>Glossary of Terms</w:t>
        </w:r>
        <w:r w:rsidR="00D10E87">
          <w:rPr>
            <w:webHidden/>
          </w:rPr>
          <w:tab/>
        </w:r>
        <w:r w:rsidR="00D10E87">
          <w:rPr>
            <w:webHidden/>
          </w:rPr>
          <w:fldChar w:fldCharType="begin"/>
        </w:r>
        <w:r w:rsidR="00D10E87">
          <w:rPr>
            <w:webHidden/>
          </w:rPr>
          <w:instrText xml:space="preserve"> PAGEREF _Toc499543976 \h </w:instrText>
        </w:r>
        <w:r w:rsidR="00D10E87">
          <w:rPr>
            <w:webHidden/>
          </w:rPr>
        </w:r>
        <w:r w:rsidR="00D10E87">
          <w:rPr>
            <w:webHidden/>
          </w:rPr>
          <w:fldChar w:fldCharType="separate"/>
        </w:r>
        <w:r w:rsidR="00D10E87">
          <w:rPr>
            <w:webHidden/>
          </w:rPr>
          <w:t>143</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77" w:history="1">
        <w:r w:rsidR="00D10E87" w:rsidRPr="00771B12">
          <w:rPr>
            <w:rStyle w:val="Hyperlink"/>
          </w:rPr>
          <w:t>Appendix A</w:t>
        </w:r>
        <w:r w:rsidR="00D10E87" w:rsidRPr="00771B12">
          <w:rPr>
            <w:rStyle w:val="Hyperlink"/>
            <w:spacing w:val="82"/>
          </w:rPr>
          <w:t xml:space="preserve"> </w:t>
        </w:r>
        <w:r w:rsidR="00D10E87" w:rsidRPr="00771B12">
          <w:rPr>
            <w:rStyle w:val="Hyperlink"/>
          </w:rPr>
          <w:t>–</w:t>
        </w:r>
        <w:r w:rsidR="00D10E87" w:rsidRPr="00771B12">
          <w:rPr>
            <w:rStyle w:val="Hyperlink"/>
            <w:spacing w:val="-5"/>
          </w:rPr>
          <w:t xml:space="preserve"> </w:t>
        </w:r>
        <w:r w:rsidR="00D10E87" w:rsidRPr="00771B12">
          <w:rPr>
            <w:rStyle w:val="Hyperlink"/>
            <w:spacing w:val="-1"/>
          </w:rPr>
          <w:t>NUMI</w:t>
        </w:r>
        <w:r w:rsidR="00D10E87" w:rsidRPr="00771B12">
          <w:rPr>
            <w:rStyle w:val="Hyperlink"/>
            <w:spacing w:val="-5"/>
          </w:rPr>
          <w:t xml:space="preserve"> </w:t>
        </w:r>
        <w:r w:rsidR="00D10E87" w:rsidRPr="00771B12">
          <w:rPr>
            <w:rStyle w:val="Hyperlink"/>
          </w:rPr>
          <w:t>Screen</w:t>
        </w:r>
        <w:r w:rsidR="00D10E87" w:rsidRPr="00771B12">
          <w:rPr>
            <w:rStyle w:val="Hyperlink"/>
            <w:spacing w:val="-5"/>
          </w:rPr>
          <w:t xml:space="preserve"> </w:t>
        </w:r>
        <w:r w:rsidR="00D10E87" w:rsidRPr="00771B12">
          <w:rPr>
            <w:rStyle w:val="Hyperlink"/>
          </w:rPr>
          <w:t>Flow</w:t>
        </w:r>
        <w:r w:rsidR="00D10E87">
          <w:rPr>
            <w:webHidden/>
          </w:rPr>
          <w:tab/>
        </w:r>
        <w:r w:rsidR="00D10E87">
          <w:rPr>
            <w:webHidden/>
          </w:rPr>
          <w:fldChar w:fldCharType="begin"/>
        </w:r>
        <w:r w:rsidR="00D10E87">
          <w:rPr>
            <w:webHidden/>
          </w:rPr>
          <w:instrText xml:space="preserve"> PAGEREF _Toc499543977 \h </w:instrText>
        </w:r>
        <w:r w:rsidR="00D10E87">
          <w:rPr>
            <w:webHidden/>
          </w:rPr>
        </w:r>
        <w:r w:rsidR="00D10E87">
          <w:rPr>
            <w:webHidden/>
          </w:rPr>
          <w:fldChar w:fldCharType="separate"/>
        </w:r>
        <w:r w:rsidR="00D10E87">
          <w:rPr>
            <w:webHidden/>
          </w:rPr>
          <w:t>148</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78" w:history="1">
        <w:r w:rsidR="00D10E87" w:rsidRPr="00771B12">
          <w:rPr>
            <w:rStyle w:val="Hyperlink"/>
          </w:rPr>
          <w:t>Appendix B</w:t>
        </w:r>
        <w:r w:rsidR="00D10E87" w:rsidRPr="00771B12">
          <w:rPr>
            <w:rStyle w:val="Hyperlink"/>
            <w:spacing w:val="82"/>
          </w:rPr>
          <w:t xml:space="preserve"> </w:t>
        </w:r>
        <w:r w:rsidR="00D10E87" w:rsidRPr="00771B12">
          <w:rPr>
            <w:rStyle w:val="Hyperlink"/>
          </w:rPr>
          <w:t>–</w:t>
        </w:r>
        <w:r w:rsidR="00D10E87" w:rsidRPr="00771B12">
          <w:rPr>
            <w:rStyle w:val="Hyperlink"/>
            <w:spacing w:val="-5"/>
          </w:rPr>
          <w:t xml:space="preserve"> </w:t>
        </w:r>
        <w:r w:rsidR="00D10E87" w:rsidRPr="00771B12">
          <w:rPr>
            <w:rStyle w:val="Hyperlink"/>
            <w:spacing w:val="-1"/>
          </w:rPr>
          <w:t>NUMI</w:t>
        </w:r>
        <w:r w:rsidR="00D10E87" w:rsidRPr="00771B12">
          <w:rPr>
            <w:rStyle w:val="Hyperlink"/>
            <w:spacing w:val="-5"/>
          </w:rPr>
          <w:t xml:space="preserve"> TIPS for </w:t>
        </w:r>
        <w:r w:rsidR="00D10E87" w:rsidRPr="00771B12">
          <w:rPr>
            <w:rStyle w:val="Hyperlink"/>
          </w:rPr>
          <w:t>Success</w:t>
        </w:r>
        <w:r w:rsidR="00D10E87">
          <w:rPr>
            <w:webHidden/>
          </w:rPr>
          <w:tab/>
        </w:r>
        <w:r w:rsidR="00D10E87">
          <w:rPr>
            <w:webHidden/>
          </w:rPr>
          <w:fldChar w:fldCharType="begin"/>
        </w:r>
        <w:r w:rsidR="00D10E87">
          <w:rPr>
            <w:webHidden/>
          </w:rPr>
          <w:instrText xml:space="preserve"> PAGEREF _Toc499543978 \h </w:instrText>
        </w:r>
        <w:r w:rsidR="00D10E87">
          <w:rPr>
            <w:webHidden/>
          </w:rPr>
        </w:r>
        <w:r w:rsidR="00D10E87">
          <w:rPr>
            <w:webHidden/>
          </w:rPr>
          <w:fldChar w:fldCharType="separate"/>
        </w:r>
        <w:r w:rsidR="00D10E87">
          <w:rPr>
            <w:webHidden/>
          </w:rPr>
          <w:t>149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79" w:history="1">
        <w:r w:rsidR="00D10E87" w:rsidRPr="00771B12">
          <w:rPr>
            <w:rStyle w:val="Hyperlink"/>
          </w:rPr>
          <w:t>17.1.1.1.</w:t>
        </w:r>
        <w:r w:rsidR="00D10E87">
          <w:rPr>
            <w:rFonts w:asciiTheme="minorHAnsi" w:eastAsiaTheme="minorEastAsia" w:hAnsiTheme="minorHAnsi" w:cstheme="minorBidi"/>
            <w:szCs w:val="22"/>
          </w:rPr>
          <w:tab/>
        </w:r>
        <w:r w:rsidR="00D10E87" w:rsidRPr="00771B12">
          <w:rPr>
            <w:rStyle w:val="Hyperlink"/>
            <w:u w:color="000000"/>
          </w:rPr>
          <w:t>Use the Assign Reviewer function.</w:t>
        </w:r>
        <w:r w:rsidR="00D10E87" w:rsidRPr="00771B12">
          <w:rPr>
            <w:rStyle w:val="Hyperlink"/>
            <w:spacing w:val="-2"/>
            <w:u w:color="000000"/>
          </w:rPr>
          <w:t xml:space="preserve"> </w:t>
        </w:r>
        <w:r w:rsidR="00D10E87" w:rsidRPr="00771B12">
          <w:rPr>
            <w:rStyle w:val="Hyperlink"/>
            <w:spacing w:val="-1"/>
            <w:u w:color="000000"/>
          </w:rPr>
          <w:t>This</w:t>
        </w:r>
        <w:r w:rsidR="00D10E87" w:rsidRPr="00771B12">
          <w:rPr>
            <w:rStyle w:val="Hyperlink"/>
            <w:u w:color="000000"/>
          </w:rPr>
          <w:t xml:space="preserve"> </w:t>
        </w:r>
        <w:r w:rsidR="00D10E87" w:rsidRPr="00771B12">
          <w:rPr>
            <w:rStyle w:val="Hyperlink"/>
            <w:spacing w:val="-1"/>
            <w:u w:color="000000"/>
          </w:rPr>
          <w:t>will</w:t>
        </w:r>
        <w:r w:rsidR="00D10E87" w:rsidRPr="00771B12">
          <w:rPr>
            <w:rStyle w:val="Hyperlink"/>
            <w:u w:color="000000"/>
          </w:rPr>
          <w:t xml:space="preserve"> make it </w:t>
        </w:r>
        <w:r w:rsidR="00D10E87" w:rsidRPr="00771B12">
          <w:rPr>
            <w:rStyle w:val="Hyperlink"/>
            <w:spacing w:val="-1"/>
            <w:u w:color="000000"/>
          </w:rPr>
          <w:t xml:space="preserve">easier </w:t>
        </w:r>
        <w:r w:rsidR="00D10E87" w:rsidRPr="00771B12">
          <w:rPr>
            <w:rStyle w:val="Hyperlink"/>
            <w:u w:color="000000"/>
          </w:rPr>
          <w:t>for you to locate your</w:t>
        </w:r>
        <w:r w:rsidR="00D10E87" w:rsidRPr="00771B12">
          <w:rPr>
            <w:rStyle w:val="Hyperlink"/>
            <w:spacing w:val="-1"/>
            <w:u w:color="000000"/>
          </w:rPr>
          <w:t xml:space="preserve"> </w:t>
        </w:r>
        <w:r w:rsidR="00D10E87" w:rsidRPr="00771B12">
          <w:rPr>
            <w:rStyle w:val="Hyperlink"/>
            <w:u w:color="000000"/>
          </w:rPr>
          <w:t>patients</w:t>
        </w:r>
        <w:r w:rsidR="00D10E87" w:rsidRPr="00771B12">
          <w:rPr>
            <w:rStyle w:val="Hyperlink"/>
            <w:spacing w:val="23"/>
          </w:rPr>
          <w:t xml:space="preserve"> </w:t>
        </w:r>
        <w:r w:rsidR="00D10E87" w:rsidRPr="00771B12">
          <w:rPr>
            <w:rStyle w:val="Hyperlink"/>
            <w:u w:color="000000"/>
          </w:rPr>
          <w:t xml:space="preserve">on the </w:t>
        </w:r>
        <w:r w:rsidR="00D10E87" w:rsidRPr="00771B12">
          <w:rPr>
            <w:rStyle w:val="Hyperlink"/>
            <w:spacing w:val="-1"/>
            <w:u w:color="000000"/>
          </w:rPr>
          <w:t>Patient</w:t>
        </w:r>
        <w:r w:rsidR="00D10E87" w:rsidRPr="00771B12">
          <w:rPr>
            <w:rStyle w:val="Hyperlink"/>
            <w:u w:color="000000"/>
          </w:rPr>
          <w:t xml:space="preserve"> </w:t>
        </w:r>
        <w:r w:rsidR="00D10E87" w:rsidRPr="00771B12">
          <w:rPr>
            <w:rStyle w:val="Hyperlink"/>
            <w:spacing w:val="-1"/>
            <w:u w:color="000000"/>
          </w:rPr>
          <w:t>Selection/Worklist</w:t>
        </w:r>
        <w:r w:rsidR="00D10E87" w:rsidRPr="00771B12">
          <w:rPr>
            <w:rStyle w:val="Hyperlink"/>
            <w:spacing w:val="-1"/>
          </w:rPr>
          <w:t>.</w:t>
        </w:r>
        <w:r w:rsidR="00D10E87">
          <w:rPr>
            <w:webHidden/>
          </w:rPr>
          <w:tab/>
        </w:r>
        <w:r w:rsidR="00D10E87">
          <w:rPr>
            <w:webHidden/>
          </w:rPr>
          <w:fldChar w:fldCharType="begin"/>
        </w:r>
        <w:r w:rsidR="00D10E87">
          <w:rPr>
            <w:webHidden/>
          </w:rPr>
          <w:instrText xml:space="preserve"> PAGEREF _Toc499543979 \h </w:instrText>
        </w:r>
        <w:r w:rsidR="00D10E87">
          <w:rPr>
            <w:webHidden/>
          </w:rPr>
        </w:r>
        <w:r w:rsidR="00D10E87">
          <w:rPr>
            <w:webHidden/>
          </w:rPr>
          <w:fldChar w:fldCharType="separate"/>
        </w:r>
        <w:r w:rsidR="00D10E87">
          <w:rPr>
            <w:webHidden/>
          </w:rPr>
          <w:t>149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80" w:history="1">
        <w:r w:rsidR="00D10E87" w:rsidRPr="00771B12">
          <w:rPr>
            <w:rStyle w:val="Hyperlink"/>
          </w:rPr>
          <w:t>17.1.1.2.</w:t>
        </w:r>
        <w:r w:rsidR="00D10E87">
          <w:rPr>
            <w:rFonts w:asciiTheme="minorHAnsi" w:eastAsiaTheme="minorEastAsia" w:hAnsiTheme="minorHAnsi" w:cstheme="minorBidi"/>
            <w:szCs w:val="22"/>
          </w:rPr>
          <w:tab/>
        </w:r>
        <w:r w:rsidR="00D10E87" w:rsidRPr="00771B12">
          <w:rPr>
            <w:rStyle w:val="Hyperlink"/>
            <w:u w:color="000000"/>
          </w:rPr>
          <w:t xml:space="preserve">Use your Gains and </w:t>
        </w:r>
        <w:r w:rsidR="00D10E87" w:rsidRPr="00771B12">
          <w:rPr>
            <w:rStyle w:val="Hyperlink"/>
            <w:spacing w:val="-1"/>
            <w:u w:color="000000"/>
          </w:rPr>
          <w:t>Losses</w:t>
        </w:r>
        <w:r w:rsidR="00D10E87" w:rsidRPr="00771B12">
          <w:rPr>
            <w:rStyle w:val="Hyperlink"/>
            <w:u w:color="000000"/>
          </w:rPr>
          <w:t xml:space="preserve"> </w:t>
        </w:r>
        <w:r w:rsidR="00D10E87" w:rsidRPr="00771B12">
          <w:rPr>
            <w:rStyle w:val="Hyperlink"/>
            <w:spacing w:val="-1"/>
            <w:u w:color="000000"/>
          </w:rPr>
          <w:t xml:space="preserve">(G&amp;L) </w:t>
        </w:r>
        <w:r w:rsidR="00D10E87" w:rsidRPr="00771B12">
          <w:rPr>
            <w:rStyle w:val="Hyperlink"/>
            <w:u w:color="000000"/>
          </w:rPr>
          <w:t xml:space="preserve">or Ward Roster </w:t>
        </w:r>
        <w:r w:rsidR="00D10E87" w:rsidRPr="00771B12">
          <w:rPr>
            <w:rStyle w:val="Hyperlink"/>
            <w:spacing w:val="-1"/>
            <w:u w:color="000000"/>
          </w:rPr>
          <w:t>reports</w:t>
        </w:r>
        <w:r w:rsidR="00D10E87" w:rsidRPr="00771B12">
          <w:rPr>
            <w:rStyle w:val="Hyperlink"/>
            <w:u w:color="000000"/>
          </w:rPr>
          <w:t xml:space="preserve"> to confirm</w:t>
        </w:r>
        <w:r w:rsidR="00D10E87" w:rsidRPr="00771B12">
          <w:rPr>
            <w:rStyle w:val="Hyperlink"/>
            <w:spacing w:val="-1"/>
            <w:u w:color="000000"/>
          </w:rPr>
          <w:t xml:space="preserve"> </w:t>
        </w:r>
        <w:r w:rsidR="00D10E87" w:rsidRPr="00771B12">
          <w:rPr>
            <w:rStyle w:val="Hyperlink"/>
            <w:u w:color="000000"/>
          </w:rPr>
          <w:t xml:space="preserve">that all </w:t>
        </w:r>
        <w:r w:rsidR="00D10E87" w:rsidRPr="00771B12">
          <w:rPr>
            <w:rStyle w:val="Hyperlink"/>
            <w:spacing w:val="-1"/>
            <w:u w:color="000000"/>
          </w:rPr>
          <w:t>admissions</w:t>
        </w:r>
        <w:r w:rsidR="00D10E87" w:rsidRPr="00771B12">
          <w:rPr>
            <w:rStyle w:val="Hyperlink"/>
            <w:spacing w:val="43"/>
          </w:rPr>
          <w:t xml:space="preserve"> </w:t>
        </w:r>
        <w:r w:rsidR="00D10E87" w:rsidRPr="00771B12">
          <w:rPr>
            <w:rStyle w:val="Hyperlink"/>
            <w:u w:color="000000"/>
          </w:rPr>
          <w:t xml:space="preserve">are appearing in </w:t>
        </w:r>
        <w:r w:rsidR="00D10E87" w:rsidRPr="00771B12">
          <w:rPr>
            <w:rStyle w:val="Hyperlink"/>
            <w:spacing w:val="-1"/>
            <w:u w:color="000000"/>
          </w:rPr>
          <w:t>NUMI</w:t>
        </w:r>
        <w:r w:rsidR="00D10E87" w:rsidRPr="00771B12">
          <w:rPr>
            <w:rStyle w:val="Hyperlink"/>
            <w:spacing w:val="-1"/>
          </w:rPr>
          <w:t>.</w:t>
        </w:r>
        <w:r w:rsidR="00D10E87">
          <w:rPr>
            <w:webHidden/>
          </w:rPr>
          <w:tab/>
        </w:r>
        <w:r w:rsidR="00D10E87">
          <w:rPr>
            <w:webHidden/>
          </w:rPr>
          <w:fldChar w:fldCharType="begin"/>
        </w:r>
        <w:r w:rsidR="00D10E87">
          <w:rPr>
            <w:webHidden/>
          </w:rPr>
          <w:instrText xml:space="preserve"> PAGEREF _Toc499543980 \h </w:instrText>
        </w:r>
        <w:r w:rsidR="00D10E87">
          <w:rPr>
            <w:webHidden/>
          </w:rPr>
        </w:r>
        <w:r w:rsidR="00D10E87">
          <w:rPr>
            <w:webHidden/>
          </w:rPr>
          <w:fldChar w:fldCharType="separate"/>
        </w:r>
        <w:r w:rsidR="00D10E87">
          <w:rPr>
            <w:webHidden/>
          </w:rPr>
          <w:t>149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81" w:history="1">
        <w:r w:rsidR="00D10E87" w:rsidRPr="00771B12">
          <w:rPr>
            <w:rStyle w:val="Hyperlink"/>
          </w:rPr>
          <w:t>17.1.1.3.</w:t>
        </w:r>
        <w:r w:rsidR="00D10E87">
          <w:rPr>
            <w:rFonts w:asciiTheme="minorHAnsi" w:eastAsiaTheme="minorEastAsia" w:hAnsiTheme="minorHAnsi" w:cstheme="minorBidi"/>
            <w:szCs w:val="22"/>
          </w:rPr>
          <w:tab/>
        </w:r>
        <w:r w:rsidR="00D10E87" w:rsidRPr="00771B12">
          <w:rPr>
            <w:rStyle w:val="Hyperlink"/>
            <w:u w:color="000000"/>
          </w:rPr>
          <w:t xml:space="preserve">Use short </w:t>
        </w:r>
        <w:r w:rsidR="00D10E87" w:rsidRPr="00771B12">
          <w:rPr>
            <w:rStyle w:val="Hyperlink"/>
            <w:spacing w:val="-1"/>
            <w:u w:color="000000"/>
          </w:rPr>
          <w:t>cuts</w:t>
        </w:r>
        <w:r w:rsidR="00D10E87" w:rsidRPr="00771B12">
          <w:rPr>
            <w:rStyle w:val="Hyperlink"/>
            <w:u w:color="000000"/>
          </w:rPr>
          <w:t xml:space="preserve"> and best practices </w:t>
        </w:r>
        <w:r w:rsidR="00D10E87" w:rsidRPr="00771B12">
          <w:rPr>
            <w:rStyle w:val="Hyperlink"/>
            <w:spacing w:val="-1"/>
            <w:u w:color="000000"/>
          </w:rPr>
          <w:t>whenever</w:t>
        </w:r>
        <w:r w:rsidR="00D10E87" w:rsidRPr="00771B12">
          <w:rPr>
            <w:rStyle w:val="Hyperlink"/>
            <w:u w:color="000000"/>
          </w:rPr>
          <w:t xml:space="preserve"> possible</w:t>
        </w:r>
        <w:r w:rsidR="00D10E87" w:rsidRPr="00771B12">
          <w:rPr>
            <w:rStyle w:val="Hyperlink"/>
          </w:rPr>
          <w:t>.</w:t>
        </w:r>
        <w:r w:rsidR="00D10E87">
          <w:rPr>
            <w:webHidden/>
          </w:rPr>
          <w:tab/>
        </w:r>
        <w:r w:rsidR="00D10E87">
          <w:rPr>
            <w:webHidden/>
          </w:rPr>
          <w:fldChar w:fldCharType="begin"/>
        </w:r>
        <w:r w:rsidR="00D10E87">
          <w:rPr>
            <w:webHidden/>
          </w:rPr>
          <w:instrText xml:space="preserve"> PAGEREF _Toc499543981 \h </w:instrText>
        </w:r>
        <w:r w:rsidR="00D10E87">
          <w:rPr>
            <w:webHidden/>
          </w:rPr>
        </w:r>
        <w:r w:rsidR="00D10E87">
          <w:rPr>
            <w:webHidden/>
          </w:rPr>
          <w:fldChar w:fldCharType="separate"/>
        </w:r>
        <w:r w:rsidR="00D10E87">
          <w:rPr>
            <w:webHidden/>
          </w:rPr>
          <w:t>149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82" w:history="1">
        <w:r w:rsidR="00D10E87" w:rsidRPr="00771B12">
          <w:rPr>
            <w:rStyle w:val="Hyperlink"/>
          </w:rPr>
          <w:t>17.1.1.4.</w:t>
        </w:r>
        <w:r w:rsidR="00D10E87">
          <w:rPr>
            <w:rFonts w:asciiTheme="minorHAnsi" w:eastAsiaTheme="minorEastAsia" w:hAnsiTheme="minorHAnsi" w:cstheme="minorBidi"/>
            <w:szCs w:val="22"/>
          </w:rPr>
          <w:tab/>
        </w:r>
        <w:r w:rsidR="00D10E87" w:rsidRPr="00771B12">
          <w:rPr>
            <w:rStyle w:val="Hyperlink"/>
            <w:u w:color="000000"/>
          </w:rPr>
          <w:t xml:space="preserve">Use </w:t>
        </w:r>
        <w:r w:rsidR="00D10E87" w:rsidRPr="00771B12">
          <w:rPr>
            <w:rStyle w:val="Hyperlink"/>
            <w:spacing w:val="-1"/>
            <w:u w:color="000000"/>
          </w:rPr>
          <w:t>Clinical</w:t>
        </w:r>
        <w:r w:rsidR="00D10E87" w:rsidRPr="00771B12">
          <w:rPr>
            <w:rStyle w:val="Hyperlink"/>
            <w:u w:color="000000"/>
          </w:rPr>
          <w:t xml:space="preserve"> Comments fields </w:t>
        </w:r>
        <w:r w:rsidR="00D10E87" w:rsidRPr="00771B12">
          <w:rPr>
            <w:rStyle w:val="Hyperlink"/>
            <w:spacing w:val="-1"/>
            <w:u w:color="000000"/>
          </w:rPr>
          <w:t>strategically</w:t>
        </w:r>
        <w:r w:rsidR="00D10E87" w:rsidRPr="00771B12">
          <w:rPr>
            <w:rStyle w:val="Hyperlink"/>
            <w:spacing w:val="-1"/>
          </w:rPr>
          <w:t>.</w:t>
        </w:r>
        <w:r w:rsidR="00D10E87">
          <w:rPr>
            <w:webHidden/>
          </w:rPr>
          <w:tab/>
        </w:r>
        <w:r w:rsidR="00D10E87">
          <w:rPr>
            <w:webHidden/>
          </w:rPr>
          <w:fldChar w:fldCharType="begin"/>
        </w:r>
        <w:r w:rsidR="00D10E87">
          <w:rPr>
            <w:webHidden/>
          </w:rPr>
          <w:instrText xml:space="preserve"> PAGEREF _Toc499543982 \h </w:instrText>
        </w:r>
        <w:r w:rsidR="00D10E87">
          <w:rPr>
            <w:webHidden/>
          </w:rPr>
        </w:r>
        <w:r w:rsidR="00D10E87">
          <w:rPr>
            <w:webHidden/>
          </w:rPr>
          <w:fldChar w:fldCharType="separate"/>
        </w:r>
        <w:r w:rsidR="00D10E87">
          <w:rPr>
            <w:webHidden/>
          </w:rPr>
          <w:t>149</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83" w:history="1">
        <w:r w:rsidR="00D10E87" w:rsidRPr="00771B12">
          <w:rPr>
            <w:rStyle w:val="Hyperlink"/>
          </w:rPr>
          <w:t>17.1.1.5.</w:t>
        </w:r>
        <w:r w:rsidR="00D10E87">
          <w:rPr>
            <w:rFonts w:asciiTheme="minorHAnsi" w:eastAsiaTheme="minorEastAsia" w:hAnsiTheme="minorHAnsi" w:cstheme="minorBidi"/>
            <w:szCs w:val="22"/>
          </w:rPr>
          <w:tab/>
        </w:r>
        <w:r w:rsidR="00D10E87" w:rsidRPr="00771B12">
          <w:rPr>
            <w:rStyle w:val="Hyperlink"/>
            <w:u w:color="000000"/>
          </w:rPr>
          <w:t>Use reporting</w:t>
        </w:r>
        <w:r w:rsidR="00D10E87">
          <w:rPr>
            <w:webHidden/>
          </w:rPr>
          <w:tab/>
        </w:r>
        <w:r w:rsidR="00D10E87">
          <w:rPr>
            <w:webHidden/>
          </w:rPr>
          <w:fldChar w:fldCharType="begin"/>
        </w:r>
        <w:r w:rsidR="00D10E87">
          <w:rPr>
            <w:webHidden/>
          </w:rPr>
          <w:instrText xml:space="preserve"> PAGEREF _Toc499543983 \h </w:instrText>
        </w:r>
        <w:r w:rsidR="00D10E87">
          <w:rPr>
            <w:webHidden/>
          </w:rPr>
        </w:r>
        <w:r w:rsidR="00D10E87">
          <w:rPr>
            <w:webHidden/>
          </w:rPr>
          <w:fldChar w:fldCharType="separate"/>
        </w:r>
        <w:r w:rsidR="00D10E87">
          <w:rPr>
            <w:webHidden/>
          </w:rPr>
          <w:t>150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84" w:history="1">
        <w:r w:rsidR="00D10E87" w:rsidRPr="00771B12">
          <w:rPr>
            <w:rStyle w:val="Hyperlink"/>
          </w:rPr>
          <w:t>17.1.1.6.</w:t>
        </w:r>
        <w:r w:rsidR="00D10E87">
          <w:rPr>
            <w:rFonts w:asciiTheme="minorHAnsi" w:eastAsiaTheme="minorEastAsia" w:hAnsiTheme="minorHAnsi" w:cstheme="minorBidi"/>
            <w:szCs w:val="22"/>
          </w:rPr>
          <w:tab/>
        </w:r>
        <w:r w:rsidR="00D10E87" w:rsidRPr="00771B12">
          <w:rPr>
            <w:rStyle w:val="Hyperlink"/>
            <w:spacing w:val="-1"/>
            <w:u w:color="000000"/>
          </w:rPr>
          <w:t>Use</w:t>
        </w:r>
        <w:r w:rsidR="00D10E87" w:rsidRPr="00771B12">
          <w:rPr>
            <w:rStyle w:val="Hyperlink"/>
            <w:u w:color="000000"/>
          </w:rPr>
          <w:t xml:space="preserve"> the training </w:t>
        </w:r>
        <w:r w:rsidR="00D10E87" w:rsidRPr="00771B12">
          <w:rPr>
            <w:rStyle w:val="Hyperlink"/>
            <w:spacing w:val="-1"/>
            <w:u w:color="000000"/>
          </w:rPr>
          <w:t>and</w:t>
        </w:r>
        <w:r w:rsidR="00D10E87" w:rsidRPr="00771B12">
          <w:rPr>
            <w:rStyle w:val="Hyperlink"/>
            <w:u w:color="000000"/>
          </w:rPr>
          <w:t xml:space="preserve"> help </w:t>
        </w:r>
        <w:r w:rsidR="00D10E87" w:rsidRPr="00771B12">
          <w:rPr>
            <w:rStyle w:val="Hyperlink"/>
            <w:spacing w:val="-1"/>
            <w:u w:color="000000"/>
          </w:rPr>
          <w:t>resources</w:t>
        </w:r>
        <w:r w:rsidR="00D10E87" w:rsidRPr="00771B12">
          <w:rPr>
            <w:rStyle w:val="Hyperlink"/>
            <w:u w:color="000000"/>
          </w:rPr>
          <w:t xml:space="preserve"> </w:t>
        </w:r>
        <w:r w:rsidR="00D10E87" w:rsidRPr="00771B12">
          <w:rPr>
            <w:rStyle w:val="Hyperlink"/>
            <w:spacing w:val="-1"/>
            <w:u w:color="000000"/>
          </w:rPr>
          <w:t>available.</w:t>
        </w:r>
        <w:r w:rsidR="00D10E87" w:rsidRPr="00771B12">
          <w:rPr>
            <w:rStyle w:val="Hyperlink"/>
            <w:u w:color="000000"/>
          </w:rPr>
          <w:t xml:space="preserve"> Ask </w:t>
        </w:r>
        <w:r w:rsidR="00D10E87" w:rsidRPr="00771B12">
          <w:rPr>
            <w:rStyle w:val="Hyperlink"/>
            <w:spacing w:val="-1"/>
            <w:u w:color="000000"/>
          </w:rPr>
          <w:t xml:space="preserve">for </w:t>
        </w:r>
        <w:r w:rsidR="00D10E87" w:rsidRPr="00771B12">
          <w:rPr>
            <w:rStyle w:val="Hyperlink"/>
            <w:u w:color="000000"/>
          </w:rPr>
          <w:t xml:space="preserve">help </w:t>
        </w:r>
        <w:r w:rsidR="00D10E87" w:rsidRPr="00771B12">
          <w:rPr>
            <w:rStyle w:val="Hyperlink"/>
            <w:spacing w:val="-1"/>
            <w:u w:color="000000"/>
          </w:rPr>
          <w:t>when</w:t>
        </w:r>
        <w:r w:rsidR="00D10E87" w:rsidRPr="00771B12">
          <w:rPr>
            <w:rStyle w:val="Hyperlink"/>
            <w:u w:color="000000"/>
          </w:rPr>
          <w:t xml:space="preserve"> needed</w:t>
        </w:r>
        <w:r w:rsidR="00D10E87" w:rsidRPr="00771B12">
          <w:rPr>
            <w:rStyle w:val="Hyperlink"/>
          </w:rPr>
          <w:t>.</w:t>
        </w:r>
        <w:r w:rsidR="00D10E87">
          <w:rPr>
            <w:webHidden/>
          </w:rPr>
          <w:tab/>
        </w:r>
        <w:r w:rsidR="00D10E87">
          <w:rPr>
            <w:webHidden/>
          </w:rPr>
          <w:fldChar w:fldCharType="begin"/>
        </w:r>
        <w:r w:rsidR="00D10E87">
          <w:rPr>
            <w:webHidden/>
          </w:rPr>
          <w:instrText xml:space="preserve"> PAGEREF _Toc499543984 \h </w:instrText>
        </w:r>
        <w:r w:rsidR="00D10E87">
          <w:rPr>
            <w:webHidden/>
          </w:rPr>
        </w:r>
        <w:r w:rsidR="00D10E87">
          <w:rPr>
            <w:webHidden/>
          </w:rPr>
          <w:fldChar w:fldCharType="separate"/>
        </w:r>
        <w:r w:rsidR="00D10E87">
          <w:rPr>
            <w:webHidden/>
          </w:rPr>
          <w:t>150</w:t>
        </w:r>
        <w:r w:rsidR="00D10E87">
          <w:rPr>
            <w:webHidden/>
          </w:rPr>
          <w:fldChar w:fldCharType="end"/>
        </w:r>
      </w:hyperlink>
    </w:p>
    <w:p w:rsidR="00D10E87" w:rsidRDefault="00003729">
      <w:pPr>
        <w:pStyle w:val="TOC4"/>
        <w:rPr>
          <w:rFonts w:asciiTheme="minorHAnsi" w:eastAsiaTheme="minorEastAsia" w:hAnsiTheme="minorHAnsi" w:cstheme="minorBidi"/>
          <w:szCs w:val="22"/>
        </w:rPr>
      </w:pPr>
      <w:hyperlink w:anchor="_Toc499543985" w:history="1">
        <w:r w:rsidR="00D10E87" w:rsidRPr="00771B12">
          <w:rPr>
            <w:rStyle w:val="Hyperlink"/>
          </w:rPr>
          <w:t>17.1.1.7.</w:t>
        </w:r>
        <w:r w:rsidR="00D10E87">
          <w:rPr>
            <w:rFonts w:asciiTheme="minorHAnsi" w:eastAsiaTheme="minorEastAsia" w:hAnsiTheme="minorHAnsi" w:cstheme="minorBidi"/>
            <w:szCs w:val="22"/>
          </w:rPr>
          <w:tab/>
        </w:r>
        <w:r w:rsidR="00D10E87" w:rsidRPr="00771B12">
          <w:rPr>
            <w:rStyle w:val="Hyperlink"/>
            <w:u w:color="000000"/>
          </w:rPr>
          <w:t>Be patient</w:t>
        </w:r>
        <w:r w:rsidR="00D10E87" w:rsidRPr="00771B12">
          <w:rPr>
            <w:rStyle w:val="Hyperlink"/>
            <w:spacing w:val="-1"/>
            <w:u w:color="000000"/>
          </w:rPr>
          <w:t xml:space="preserve"> with</w:t>
        </w:r>
        <w:r w:rsidR="00D10E87" w:rsidRPr="00771B12">
          <w:rPr>
            <w:rStyle w:val="Hyperlink"/>
            <w:u w:color="000000"/>
          </w:rPr>
          <w:t xml:space="preserve"> yourself and the NUMI system</w:t>
        </w:r>
        <w:r w:rsidR="00D10E87">
          <w:rPr>
            <w:webHidden/>
          </w:rPr>
          <w:tab/>
        </w:r>
        <w:r w:rsidR="00D10E87">
          <w:rPr>
            <w:webHidden/>
          </w:rPr>
          <w:fldChar w:fldCharType="begin"/>
        </w:r>
        <w:r w:rsidR="00D10E87">
          <w:rPr>
            <w:webHidden/>
          </w:rPr>
          <w:instrText xml:space="preserve"> PAGEREF _Toc499543985 \h </w:instrText>
        </w:r>
        <w:r w:rsidR="00D10E87">
          <w:rPr>
            <w:webHidden/>
          </w:rPr>
        </w:r>
        <w:r w:rsidR="00D10E87">
          <w:rPr>
            <w:webHidden/>
          </w:rPr>
          <w:fldChar w:fldCharType="separate"/>
        </w:r>
        <w:r w:rsidR="00D10E87">
          <w:rPr>
            <w:webHidden/>
          </w:rPr>
          <w:t>150</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86" w:history="1">
        <w:r w:rsidR="00D10E87" w:rsidRPr="00771B12">
          <w:rPr>
            <w:rStyle w:val="Hyperlink"/>
          </w:rPr>
          <w:t>Appendix C – NUMI Terminology</w:t>
        </w:r>
        <w:r w:rsidR="00D10E87">
          <w:rPr>
            <w:webHidden/>
          </w:rPr>
          <w:tab/>
        </w:r>
        <w:r w:rsidR="00D10E87">
          <w:rPr>
            <w:webHidden/>
          </w:rPr>
          <w:fldChar w:fldCharType="begin"/>
        </w:r>
        <w:r w:rsidR="00D10E87">
          <w:rPr>
            <w:webHidden/>
          </w:rPr>
          <w:instrText xml:space="preserve"> PAGEREF _Toc499543986 \h </w:instrText>
        </w:r>
        <w:r w:rsidR="00D10E87">
          <w:rPr>
            <w:webHidden/>
          </w:rPr>
        </w:r>
        <w:r w:rsidR="00D10E87">
          <w:rPr>
            <w:webHidden/>
          </w:rPr>
          <w:fldChar w:fldCharType="separate"/>
        </w:r>
        <w:r w:rsidR="00D10E87">
          <w:rPr>
            <w:webHidden/>
          </w:rPr>
          <w:t>151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87" w:history="1">
        <w:r w:rsidR="00D10E87" w:rsidRPr="00771B12">
          <w:rPr>
            <w:rStyle w:val="Hyperlink"/>
            <w:spacing w:val="-1"/>
          </w:rPr>
          <w:t>Primary</w:t>
        </w:r>
        <w:r w:rsidR="00D10E87" w:rsidRPr="00771B12">
          <w:rPr>
            <w:rStyle w:val="Hyperlink"/>
          </w:rPr>
          <w:t xml:space="preserve"> </w:t>
        </w:r>
        <w:r w:rsidR="00D10E87" w:rsidRPr="00771B12">
          <w:rPr>
            <w:rStyle w:val="Hyperlink"/>
            <w:spacing w:val="-1"/>
          </w:rPr>
          <w:t>Reviewer</w:t>
        </w:r>
        <w:r w:rsidR="00D10E87" w:rsidRPr="00771B12">
          <w:rPr>
            <w:rStyle w:val="Hyperlink"/>
          </w:rPr>
          <w:t xml:space="preserve"> and</w:t>
        </w:r>
        <w:r w:rsidR="00D10E87" w:rsidRPr="00771B12">
          <w:rPr>
            <w:rStyle w:val="Hyperlink"/>
            <w:spacing w:val="-1"/>
          </w:rPr>
          <w:t xml:space="preserve"> Primary</w:t>
        </w:r>
        <w:r w:rsidR="00D10E87" w:rsidRPr="00771B12">
          <w:rPr>
            <w:rStyle w:val="Hyperlink"/>
          </w:rPr>
          <w:t xml:space="preserve"> </w:t>
        </w:r>
        <w:r w:rsidR="00D10E87" w:rsidRPr="00771B12">
          <w:rPr>
            <w:rStyle w:val="Hyperlink"/>
            <w:spacing w:val="-1"/>
          </w:rPr>
          <w:t>Reviews</w:t>
        </w:r>
        <w:r w:rsidR="00D10E87">
          <w:rPr>
            <w:webHidden/>
          </w:rPr>
          <w:tab/>
        </w:r>
        <w:r w:rsidR="00D10E87">
          <w:rPr>
            <w:webHidden/>
          </w:rPr>
          <w:fldChar w:fldCharType="begin"/>
        </w:r>
        <w:r w:rsidR="00D10E87">
          <w:rPr>
            <w:webHidden/>
          </w:rPr>
          <w:instrText xml:space="preserve"> PAGEREF _Toc499543987 \h </w:instrText>
        </w:r>
        <w:r w:rsidR="00D10E87">
          <w:rPr>
            <w:webHidden/>
          </w:rPr>
        </w:r>
        <w:r w:rsidR="00D10E87">
          <w:rPr>
            <w:webHidden/>
          </w:rPr>
          <w:fldChar w:fldCharType="separate"/>
        </w:r>
        <w:r w:rsidR="00D10E87">
          <w:rPr>
            <w:webHidden/>
          </w:rPr>
          <w:t>151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88" w:history="1">
        <w:r w:rsidR="00D10E87" w:rsidRPr="00771B12">
          <w:rPr>
            <w:rStyle w:val="Hyperlink"/>
            <w:spacing w:val="-1"/>
          </w:rPr>
          <w:t>Physician Advisors and Medical Reviews</w:t>
        </w:r>
        <w:r w:rsidR="00D10E87">
          <w:rPr>
            <w:webHidden/>
          </w:rPr>
          <w:tab/>
        </w:r>
        <w:r w:rsidR="00D10E87">
          <w:rPr>
            <w:webHidden/>
          </w:rPr>
          <w:fldChar w:fldCharType="begin"/>
        </w:r>
        <w:r w:rsidR="00D10E87">
          <w:rPr>
            <w:webHidden/>
          </w:rPr>
          <w:instrText xml:space="preserve"> PAGEREF _Toc499543988 \h </w:instrText>
        </w:r>
        <w:r w:rsidR="00D10E87">
          <w:rPr>
            <w:webHidden/>
          </w:rPr>
        </w:r>
        <w:r w:rsidR="00D10E87">
          <w:rPr>
            <w:webHidden/>
          </w:rPr>
          <w:fldChar w:fldCharType="separate"/>
        </w:r>
        <w:r w:rsidR="00D10E87">
          <w:rPr>
            <w:webHidden/>
          </w:rPr>
          <w:t>151</w:t>
        </w:r>
        <w:r w:rsidR="00D10E87">
          <w:rPr>
            <w:webHidden/>
          </w:rPr>
          <w:fldChar w:fldCharType="end"/>
        </w:r>
      </w:hyperlink>
    </w:p>
    <w:p w:rsidR="00D10E87" w:rsidRDefault="00003729">
      <w:pPr>
        <w:pStyle w:val="TOC2"/>
        <w:rPr>
          <w:rFonts w:asciiTheme="minorHAnsi" w:eastAsiaTheme="minorEastAsia" w:hAnsiTheme="minorHAnsi" w:cstheme="minorBidi"/>
        </w:rPr>
      </w:pPr>
      <w:hyperlink w:anchor="_Toc499543989" w:history="1">
        <w:r w:rsidR="00D10E87" w:rsidRPr="00771B12">
          <w:rPr>
            <w:rStyle w:val="Hyperlink"/>
            <w:spacing w:val="-1"/>
          </w:rPr>
          <w:t>CERMe vs. CERMe vs. CERM</w:t>
        </w:r>
        <w:r w:rsidR="00D10E87">
          <w:rPr>
            <w:webHidden/>
          </w:rPr>
          <w:tab/>
        </w:r>
        <w:r w:rsidR="00D10E87">
          <w:rPr>
            <w:webHidden/>
          </w:rPr>
          <w:fldChar w:fldCharType="begin"/>
        </w:r>
        <w:r w:rsidR="00D10E87">
          <w:rPr>
            <w:webHidden/>
          </w:rPr>
          <w:instrText xml:space="preserve"> PAGEREF _Toc499543989 \h </w:instrText>
        </w:r>
        <w:r w:rsidR="00D10E87">
          <w:rPr>
            <w:webHidden/>
          </w:rPr>
        </w:r>
        <w:r w:rsidR="00D10E87">
          <w:rPr>
            <w:webHidden/>
          </w:rPr>
          <w:fldChar w:fldCharType="separate"/>
        </w:r>
        <w:r w:rsidR="00D10E87">
          <w:rPr>
            <w:webHidden/>
          </w:rPr>
          <w:t>151</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90" w:history="1">
        <w:r w:rsidR="00D10E87" w:rsidRPr="00771B12">
          <w:rPr>
            <w:rStyle w:val="Hyperlink"/>
          </w:rPr>
          <w:t>Appendix D – UM Admission Reason Codes</w:t>
        </w:r>
        <w:r w:rsidR="00D10E87">
          <w:rPr>
            <w:webHidden/>
          </w:rPr>
          <w:tab/>
        </w:r>
        <w:r w:rsidR="00D10E87">
          <w:rPr>
            <w:webHidden/>
          </w:rPr>
          <w:fldChar w:fldCharType="begin"/>
        </w:r>
        <w:r w:rsidR="00D10E87">
          <w:rPr>
            <w:webHidden/>
          </w:rPr>
          <w:instrText xml:space="preserve"> PAGEREF _Toc499543990 \h </w:instrText>
        </w:r>
        <w:r w:rsidR="00D10E87">
          <w:rPr>
            <w:webHidden/>
          </w:rPr>
        </w:r>
        <w:r w:rsidR="00D10E87">
          <w:rPr>
            <w:webHidden/>
          </w:rPr>
          <w:fldChar w:fldCharType="separate"/>
        </w:r>
        <w:r w:rsidR="00D10E87">
          <w:rPr>
            <w:webHidden/>
          </w:rPr>
          <w:t>152</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91" w:history="1">
        <w:r w:rsidR="00D10E87" w:rsidRPr="00771B12">
          <w:rPr>
            <w:rStyle w:val="Hyperlink"/>
          </w:rPr>
          <w:t>Appendix E – UM Continued Stay Reason Codes</w:t>
        </w:r>
        <w:r w:rsidR="00D10E87">
          <w:rPr>
            <w:webHidden/>
          </w:rPr>
          <w:tab/>
        </w:r>
        <w:r w:rsidR="00D10E87">
          <w:rPr>
            <w:webHidden/>
          </w:rPr>
          <w:fldChar w:fldCharType="begin"/>
        </w:r>
        <w:r w:rsidR="00D10E87">
          <w:rPr>
            <w:webHidden/>
          </w:rPr>
          <w:instrText xml:space="preserve"> PAGEREF _Toc499543991 \h </w:instrText>
        </w:r>
        <w:r w:rsidR="00D10E87">
          <w:rPr>
            <w:webHidden/>
          </w:rPr>
        </w:r>
        <w:r w:rsidR="00D10E87">
          <w:rPr>
            <w:webHidden/>
          </w:rPr>
          <w:fldChar w:fldCharType="separate"/>
        </w:r>
        <w:r w:rsidR="00D10E87">
          <w:rPr>
            <w:webHidden/>
          </w:rPr>
          <w:t>154</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92" w:history="1">
        <w:r w:rsidR="00D10E87" w:rsidRPr="00771B12">
          <w:rPr>
            <w:rStyle w:val="Hyperlink"/>
          </w:rPr>
          <w:t>Appendix F – Frequently Asked Questions (FAQ)</w:t>
        </w:r>
        <w:r w:rsidR="00D10E87">
          <w:rPr>
            <w:webHidden/>
          </w:rPr>
          <w:tab/>
        </w:r>
        <w:r w:rsidR="00D10E87">
          <w:rPr>
            <w:webHidden/>
          </w:rPr>
          <w:fldChar w:fldCharType="begin"/>
        </w:r>
        <w:r w:rsidR="00D10E87">
          <w:rPr>
            <w:webHidden/>
          </w:rPr>
          <w:instrText xml:space="preserve"> PAGEREF _Toc499543992 \h </w:instrText>
        </w:r>
        <w:r w:rsidR="00D10E87">
          <w:rPr>
            <w:webHidden/>
          </w:rPr>
        </w:r>
        <w:r w:rsidR="00D10E87">
          <w:rPr>
            <w:webHidden/>
          </w:rPr>
          <w:fldChar w:fldCharType="separate"/>
        </w:r>
        <w:r w:rsidR="00D10E87">
          <w:rPr>
            <w:webHidden/>
          </w:rPr>
          <w:t>158</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93" w:history="1">
        <w:r w:rsidR="00D10E87" w:rsidRPr="00771B12">
          <w:rPr>
            <w:rStyle w:val="Hyperlink"/>
          </w:rPr>
          <w:t>Appendix G – NUMI Review – Screens Encountered</w:t>
        </w:r>
        <w:r w:rsidR="00D10E87">
          <w:rPr>
            <w:webHidden/>
          </w:rPr>
          <w:tab/>
        </w:r>
        <w:r w:rsidR="00D10E87">
          <w:rPr>
            <w:webHidden/>
          </w:rPr>
          <w:fldChar w:fldCharType="begin"/>
        </w:r>
        <w:r w:rsidR="00D10E87">
          <w:rPr>
            <w:webHidden/>
          </w:rPr>
          <w:instrText xml:space="preserve"> PAGEREF _Toc499543993 \h </w:instrText>
        </w:r>
        <w:r w:rsidR="00D10E87">
          <w:rPr>
            <w:webHidden/>
          </w:rPr>
        </w:r>
        <w:r w:rsidR="00D10E87">
          <w:rPr>
            <w:webHidden/>
          </w:rPr>
          <w:fldChar w:fldCharType="separate"/>
        </w:r>
        <w:r w:rsidR="00D10E87">
          <w:rPr>
            <w:webHidden/>
          </w:rPr>
          <w:t>165</w:t>
        </w:r>
        <w:r w:rsidR="00D10E87">
          <w:rPr>
            <w:webHidden/>
          </w:rPr>
          <w:fldChar w:fldCharType="end"/>
        </w:r>
      </w:hyperlink>
    </w:p>
    <w:p w:rsidR="00D10E87" w:rsidRDefault="00003729">
      <w:pPr>
        <w:pStyle w:val="TOC1"/>
        <w:rPr>
          <w:rFonts w:asciiTheme="minorHAnsi" w:eastAsiaTheme="minorEastAsia" w:hAnsiTheme="minorHAnsi" w:cstheme="minorBidi"/>
          <w:b w:val="0"/>
        </w:rPr>
      </w:pPr>
      <w:hyperlink w:anchor="_Toc499543994" w:history="1">
        <w:r w:rsidR="00D10E87" w:rsidRPr="00771B12">
          <w:rPr>
            <w:rStyle w:val="Hyperlink"/>
          </w:rPr>
          <w:t>Index</w:t>
        </w:r>
        <w:r w:rsidR="00D10E87">
          <w:rPr>
            <w:webHidden/>
          </w:rPr>
          <w:tab/>
        </w:r>
        <w:r w:rsidR="00D10E87">
          <w:rPr>
            <w:webHidden/>
          </w:rPr>
          <w:fldChar w:fldCharType="begin"/>
        </w:r>
        <w:r w:rsidR="00D10E87">
          <w:rPr>
            <w:webHidden/>
          </w:rPr>
          <w:instrText xml:space="preserve"> PAGEREF _Toc499543994 \h </w:instrText>
        </w:r>
        <w:r w:rsidR="00D10E87">
          <w:rPr>
            <w:webHidden/>
          </w:rPr>
        </w:r>
        <w:r w:rsidR="00D10E87">
          <w:rPr>
            <w:webHidden/>
          </w:rPr>
          <w:fldChar w:fldCharType="separate"/>
        </w:r>
        <w:r w:rsidR="00D10E87">
          <w:rPr>
            <w:webHidden/>
          </w:rPr>
          <w:t>166</w:t>
        </w:r>
        <w:r w:rsidR="00D10E87">
          <w:rPr>
            <w:webHidden/>
          </w:rPr>
          <w:fldChar w:fldCharType="end"/>
        </w:r>
      </w:hyperlink>
    </w:p>
    <w:p w:rsidR="007F4281" w:rsidRPr="0087588A" w:rsidRDefault="00AF1D4B" w:rsidP="004D2A64">
      <w:pPr>
        <w:pStyle w:val="Title2"/>
      </w:pPr>
      <w:r w:rsidRPr="0087588A">
        <w:rPr>
          <w:bCs w:val="0"/>
          <w:szCs w:val="20"/>
        </w:rPr>
        <w:fldChar w:fldCharType="end"/>
      </w:r>
      <w:r w:rsidR="007F4281" w:rsidRPr="0087588A">
        <w:br w:type="page"/>
      </w:r>
    </w:p>
    <w:p w:rsidR="000905B3" w:rsidRPr="0087588A" w:rsidRDefault="004912D9" w:rsidP="000905B3">
      <w:pPr>
        <w:pStyle w:val="Title2"/>
        <w:rPr>
          <w:szCs w:val="28"/>
        </w:rPr>
      </w:pPr>
      <w:bookmarkStart w:id="0" w:name="_Toc205632711"/>
      <w:r w:rsidRPr="0087588A">
        <w:rPr>
          <w:szCs w:val="28"/>
        </w:rPr>
        <w:lastRenderedPageBreak/>
        <w:t xml:space="preserve">Table </w:t>
      </w:r>
      <w:r w:rsidR="000905B3" w:rsidRPr="0087588A">
        <w:rPr>
          <w:szCs w:val="28"/>
        </w:rPr>
        <w:t>of Tables</w:t>
      </w:r>
    </w:p>
    <w:bookmarkEnd w:id="0"/>
    <w:p w:rsidR="00BA5961" w:rsidRDefault="000905B3">
      <w:pPr>
        <w:pStyle w:val="TableofFigures"/>
        <w:tabs>
          <w:tab w:val="right" w:leader="dot" w:pos="9350"/>
        </w:tabs>
        <w:rPr>
          <w:rFonts w:asciiTheme="minorHAnsi" w:eastAsiaTheme="minorEastAsia" w:hAnsiTheme="minorHAnsi" w:cstheme="minorBidi"/>
          <w:noProof/>
          <w:sz w:val="22"/>
          <w:szCs w:val="22"/>
        </w:rPr>
      </w:pPr>
      <w:r w:rsidRPr="0087588A">
        <w:rPr>
          <w:b/>
          <w:szCs w:val="20"/>
        </w:rPr>
        <w:fldChar w:fldCharType="begin"/>
      </w:r>
      <w:r w:rsidRPr="0087588A">
        <w:rPr>
          <w:b/>
          <w:szCs w:val="20"/>
        </w:rPr>
        <w:instrText xml:space="preserve"> TOC \h \z \c "Table" </w:instrText>
      </w:r>
      <w:r w:rsidRPr="0087588A">
        <w:rPr>
          <w:b/>
          <w:szCs w:val="20"/>
        </w:rPr>
        <w:fldChar w:fldCharType="separate"/>
      </w:r>
      <w:hyperlink w:anchor="_Toc499108040" w:history="1">
        <w:r w:rsidR="00BA5961" w:rsidRPr="00F90AE1">
          <w:rPr>
            <w:rStyle w:val="Hyperlink"/>
            <w:noProof/>
          </w:rPr>
          <w:t>Table 1: NUMI Login Screen Features</w:t>
        </w:r>
        <w:r w:rsidR="00BA5961">
          <w:rPr>
            <w:noProof/>
            <w:webHidden/>
          </w:rPr>
          <w:tab/>
        </w:r>
        <w:r w:rsidR="00BA5961">
          <w:rPr>
            <w:noProof/>
            <w:webHidden/>
          </w:rPr>
          <w:fldChar w:fldCharType="begin"/>
        </w:r>
        <w:r w:rsidR="00BA5961">
          <w:rPr>
            <w:noProof/>
            <w:webHidden/>
          </w:rPr>
          <w:instrText xml:space="preserve"> PAGEREF _Toc499108040 \h </w:instrText>
        </w:r>
        <w:r w:rsidR="00BA5961">
          <w:rPr>
            <w:noProof/>
            <w:webHidden/>
          </w:rPr>
        </w:r>
        <w:r w:rsidR="00BA5961">
          <w:rPr>
            <w:noProof/>
            <w:webHidden/>
          </w:rPr>
          <w:fldChar w:fldCharType="separate"/>
        </w:r>
        <w:r w:rsidR="00BA5961">
          <w:rPr>
            <w:noProof/>
            <w:webHidden/>
          </w:rPr>
          <w:t>16</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41" w:history="1">
        <w:r w:rsidR="00BA5961" w:rsidRPr="00F90AE1">
          <w:rPr>
            <w:rStyle w:val="Hyperlink"/>
            <w:noProof/>
          </w:rPr>
          <w:t>Table 2: Patient Selection/Worklist Features</w:t>
        </w:r>
        <w:r w:rsidR="00BA5961">
          <w:rPr>
            <w:noProof/>
            <w:webHidden/>
          </w:rPr>
          <w:tab/>
        </w:r>
        <w:r w:rsidR="00BA5961">
          <w:rPr>
            <w:noProof/>
            <w:webHidden/>
          </w:rPr>
          <w:fldChar w:fldCharType="begin"/>
        </w:r>
        <w:r w:rsidR="00BA5961">
          <w:rPr>
            <w:noProof/>
            <w:webHidden/>
          </w:rPr>
          <w:instrText xml:space="preserve"> PAGEREF _Toc499108041 \h </w:instrText>
        </w:r>
        <w:r w:rsidR="00BA5961">
          <w:rPr>
            <w:noProof/>
            <w:webHidden/>
          </w:rPr>
        </w:r>
        <w:r w:rsidR="00BA5961">
          <w:rPr>
            <w:noProof/>
            <w:webHidden/>
          </w:rPr>
          <w:fldChar w:fldCharType="separate"/>
        </w:r>
        <w:r w:rsidR="00BA5961">
          <w:rPr>
            <w:noProof/>
            <w:webHidden/>
          </w:rPr>
          <w:t>25</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42" w:history="1">
        <w:r w:rsidR="00BA5961" w:rsidRPr="00F90AE1">
          <w:rPr>
            <w:rStyle w:val="Hyperlink"/>
            <w:noProof/>
          </w:rPr>
          <w:t>Table 3: Patient Stay History Features</w:t>
        </w:r>
        <w:r w:rsidR="00BA5961">
          <w:rPr>
            <w:noProof/>
            <w:webHidden/>
          </w:rPr>
          <w:tab/>
        </w:r>
        <w:r w:rsidR="00BA5961">
          <w:rPr>
            <w:noProof/>
            <w:webHidden/>
          </w:rPr>
          <w:fldChar w:fldCharType="begin"/>
        </w:r>
        <w:r w:rsidR="00BA5961">
          <w:rPr>
            <w:noProof/>
            <w:webHidden/>
          </w:rPr>
          <w:instrText xml:space="preserve"> PAGEREF _Toc499108042 \h </w:instrText>
        </w:r>
        <w:r w:rsidR="00BA5961">
          <w:rPr>
            <w:noProof/>
            <w:webHidden/>
          </w:rPr>
        </w:r>
        <w:r w:rsidR="00BA5961">
          <w:rPr>
            <w:noProof/>
            <w:webHidden/>
          </w:rPr>
          <w:fldChar w:fldCharType="separate"/>
        </w:r>
        <w:r w:rsidR="00BA5961">
          <w:rPr>
            <w:noProof/>
            <w:webHidden/>
          </w:rPr>
          <w:t>43</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43" w:history="1">
        <w:r w:rsidR="00BA5961" w:rsidRPr="00F90AE1">
          <w:rPr>
            <w:rStyle w:val="Hyperlink"/>
            <w:noProof/>
          </w:rPr>
          <w:t>Table 4:</w:t>
        </w:r>
        <w:r w:rsidR="00BA5961" w:rsidRPr="00F90AE1">
          <w:rPr>
            <w:rStyle w:val="Hyperlink"/>
            <w:noProof/>
            <w:spacing w:val="-1"/>
          </w:rPr>
          <w:t xml:space="preserve"> InterQual</w:t>
        </w:r>
        <w:r w:rsidR="00BA5961" w:rsidRPr="00F90AE1">
          <w:rPr>
            <w:rStyle w:val="Hyperlink"/>
            <w:noProof/>
            <w:spacing w:val="-1"/>
            <w:position w:val="11"/>
          </w:rPr>
          <w:t>®</w:t>
        </w:r>
        <w:r w:rsidR="00BA5961" w:rsidRPr="00F90AE1">
          <w:rPr>
            <w:rStyle w:val="Hyperlink"/>
            <w:noProof/>
          </w:rPr>
          <w:t xml:space="preserve"> </w:t>
        </w:r>
        <w:r w:rsidR="00BA5961" w:rsidRPr="00F90AE1">
          <w:rPr>
            <w:rStyle w:val="Hyperlink"/>
            <w:noProof/>
            <w:spacing w:val="-1"/>
          </w:rPr>
          <w:t>Criteria</w:t>
        </w:r>
        <w:r w:rsidR="00BA5961" w:rsidRPr="00F90AE1">
          <w:rPr>
            <w:rStyle w:val="Hyperlink"/>
            <w:noProof/>
          </w:rPr>
          <w:t xml:space="preserve"> </w:t>
        </w:r>
        <w:r w:rsidR="00BA5961" w:rsidRPr="00F90AE1">
          <w:rPr>
            <w:rStyle w:val="Hyperlink"/>
            <w:noProof/>
            <w:spacing w:val="-1"/>
          </w:rPr>
          <w:t>Screen</w:t>
        </w:r>
        <w:r w:rsidR="00BA5961" w:rsidRPr="00F90AE1">
          <w:rPr>
            <w:rStyle w:val="Hyperlink"/>
            <w:noProof/>
          </w:rPr>
          <w:t xml:space="preserve"> –</w:t>
        </w:r>
        <w:r w:rsidR="00BA5961" w:rsidRPr="00F90AE1">
          <w:rPr>
            <w:rStyle w:val="Hyperlink"/>
            <w:noProof/>
            <w:spacing w:val="-1"/>
          </w:rPr>
          <w:t xml:space="preserve"> McKesson</w:t>
        </w:r>
        <w:r w:rsidR="00BA5961" w:rsidRPr="00F90AE1">
          <w:rPr>
            <w:rStyle w:val="Hyperlink"/>
            <w:noProof/>
          </w:rPr>
          <w:t xml:space="preserve"> </w:t>
        </w:r>
        <w:r w:rsidR="00BA5961" w:rsidRPr="00F90AE1">
          <w:rPr>
            <w:rStyle w:val="Hyperlink"/>
            <w:noProof/>
            <w:spacing w:val="-1"/>
          </w:rPr>
          <w:t>CERMe</w:t>
        </w:r>
        <w:r w:rsidR="00BA5961" w:rsidRPr="00F90AE1">
          <w:rPr>
            <w:rStyle w:val="Hyperlink"/>
            <w:noProof/>
            <w:spacing w:val="2"/>
          </w:rPr>
          <w:t xml:space="preserve"> </w:t>
        </w:r>
        <w:r w:rsidR="00BA5961" w:rsidRPr="00F90AE1">
          <w:rPr>
            <w:rStyle w:val="Hyperlink"/>
            <w:noProof/>
            <w:spacing w:val="-1"/>
          </w:rPr>
          <w:t>Features</w:t>
        </w:r>
        <w:r w:rsidR="00BA5961">
          <w:rPr>
            <w:noProof/>
            <w:webHidden/>
          </w:rPr>
          <w:tab/>
        </w:r>
        <w:r w:rsidR="00BA5961">
          <w:rPr>
            <w:noProof/>
            <w:webHidden/>
          </w:rPr>
          <w:fldChar w:fldCharType="begin"/>
        </w:r>
        <w:r w:rsidR="00BA5961">
          <w:rPr>
            <w:noProof/>
            <w:webHidden/>
          </w:rPr>
          <w:instrText xml:space="preserve"> PAGEREF _Toc499108043 \h </w:instrText>
        </w:r>
        <w:r w:rsidR="00BA5961">
          <w:rPr>
            <w:noProof/>
            <w:webHidden/>
          </w:rPr>
        </w:r>
        <w:r w:rsidR="00BA5961">
          <w:rPr>
            <w:noProof/>
            <w:webHidden/>
          </w:rPr>
          <w:fldChar w:fldCharType="separate"/>
        </w:r>
        <w:r w:rsidR="00BA5961">
          <w:rPr>
            <w:noProof/>
            <w:webHidden/>
          </w:rPr>
          <w:t>50</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44" w:history="1">
        <w:r w:rsidR="00BA5961" w:rsidRPr="00F90AE1">
          <w:rPr>
            <w:rStyle w:val="Hyperlink"/>
            <w:noProof/>
          </w:rPr>
          <w:t>Table 5:</w:t>
        </w:r>
        <w:r w:rsidR="00BA5961" w:rsidRPr="00F90AE1">
          <w:rPr>
            <w:rStyle w:val="Hyperlink"/>
            <w:noProof/>
            <w:spacing w:val="-1"/>
          </w:rPr>
          <w:t xml:space="preserve"> InterQual</w:t>
        </w:r>
        <w:r w:rsidR="00BA5961" w:rsidRPr="00F90AE1">
          <w:rPr>
            <w:rStyle w:val="Hyperlink"/>
            <w:noProof/>
            <w:spacing w:val="-1"/>
            <w:position w:val="9"/>
          </w:rPr>
          <w:t>®</w:t>
        </w:r>
        <w:r w:rsidR="00BA5961" w:rsidRPr="00F90AE1">
          <w:rPr>
            <w:rStyle w:val="Hyperlink"/>
            <w:noProof/>
            <w:spacing w:val="17"/>
            <w:position w:val="9"/>
          </w:rPr>
          <w:t xml:space="preserve"> </w:t>
        </w:r>
        <w:r w:rsidR="00BA5961" w:rsidRPr="00F90AE1">
          <w:rPr>
            <w:rStyle w:val="Hyperlink"/>
            <w:noProof/>
            <w:spacing w:val="-1"/>
          </w:rPr>
          <w:t>Criteria Subsets</w:t>
        </w:r>
        <w:r w:rsidR="00BA5961" w:rsidRPr="00F90AE1">
          <w:rPr>
            <w:rStyle w:val="Hyperlink"/>
            <w:noProof/>
          </w:rPr>
          <w:t xml:space="preserve"> not </w:t>
        </w:r>
        <w:r w:rsidR="00BA5961" w:rsidRPr="00F90AE1">
          <w:rPr>
            <w:rStyle w:val="Hyperlink"/>
            <w:noProof/>
            <w:spacing w:val="-1"/>
          </w:rPr>
          <w:t>implemented</w:t>
        </w:r>
        <w:r w:rsidR="00BA5961" w:rsidRPr="00F90AE1">
          <w:rPr>
            <w:rStyle w:val="Hyperlink"/>
            <w:noProof/>
          </w:rPr>
          <w:t xml:space="preserve"> in NUMI</w:t>
        </w:r>
        <w:r w:rsidR="00BA5961">
          <w:rPr>
            <w:noProof/>
            <w:webHidden/>
          </w:rPr>
          <w:tab/>
        </w:r>
        <w:r w:rsidR="00BA5961">
          <w:rPr>
            <w:noProof/>
            <w:webHidden/>
          </w:rPr>
          <w:fldChar w:fldCharType="begin"/>
        </w:r>
        <w:r w:rsidR="00BA5961">
          <w:rPr>
            <w:noProof/>
            <w:webHidden/>
          </w:rPr>
          <w:instrText xml:space="preserve"> PAGEREF _Toc499108044 \h </w:instrText>
        </w:r>
        <w:r w:rsidR="00BA5961">
          <w:rPr>
            <w:noProof/>
            <w:webHidden/>
          </w:rPr>
        </w:r>
        <w:r w:rsidR="00BA5961">
          <w:rPr>
            <w:noProof/>
            <w:webHidden/>
          </w:rPr>
          <w:fldChar w:fldCharType="separate"/>
        </w:r>
        <w:r w:rsidR="00BA5961">
          <w:rPr>
            <w:noProof/>
            <w:webHidden/>
          </w:rPr>
          <w:t>54</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45" w:history="1">
        <w:r w:rsidR="00BA5961" w:rsidRPr="00F90AE1">
          <w:rPr>
            <w:rStyle w:val="Hyperlink"/>
            <w:noProof/>
          </w:rPr>
          <w:t>Table 6:</w:t>
        </w:r>
        <w:r w:rsidR="00BA5961" w:rsidRPr="00F90AE1">
          <w:rPr>
            <w:rStyle w:val="Hyperlink"/>
            <w:noProof/>
            <w:spacing w:val="-1"/>
          </w:rPr>
          <w:t xml:space="preserve"> Primary</w:t>
        </w:r>
        <w:r w:rsidR="00BA5961" w:rsidRPr="00F90AE1">
          <w:rPr>
            <w:rStyle w:val="Hyperlink"/>
            <w:noProof/>
            <w:spacing w:val="-2"/>
          </w:rPr>
          <w:t xml:space="preserve"> </w:t>
        </w:r>
        <w:r w:rsidR="00BA5961" w:rsidRPr="00F90AE1">
          <w:rPr>
            <w:rStyle w:val="Hyperlink"/>
            <w:noProof/>
            <w:spacing w:val="-1"/>
          </w:rPr>
          <w:t>Review</w:t>
        </w:r>
        <w:r w:rsidR="00BA5961" w:rsidRPr="00F90AE1">
          <w:rPr>
            <w:rStyle w:val="Hyperlink"/>
            <w:noProof/>
            <w:spacing w:val="3"/>
          </w:rPr>
          <w:t xml:space="preserve"> </w:t>
        </w:r>
        <w:r w:rsidR="00BA5961" w:rsidRPr="00F90AE1">
          <w:rPr>
            <w:rStyle w:val="Hyperlink"/>
            <w:noProof/>
            <w:spacing w:val="-1"/>
          </w:rPr>
          <w:t>Summary Screen</w:t>
        </w:r>
        <w:r w:rsidR="00BA5961" w:rsidRPr="00F90AE1">
          <w:rPr>
            <w:rStyle w:val="Hyperlink"/>
            <w:noProof/>
          </w:rPr>
          <w:t xml:space="preserve"> </w:t>
        </w:r>
        <w:r w:rsidR="00BA5961" w:rsidRPr="00F90AE1">
          <w:rPr>
            <w:rStyle w:val="Hyperlink"/>
            <w:noProof/>
            <w:spacing w:val="-1"/>
          </w:rPr>
          <w:t>Features</w:t>
        </w:r>
        <w:r w:rsidR="00BA5961">
          <w:rPr>
            <w:noProof/>
            <w:webHidden/>
          </w:rPr>
          <w:tab/>
        </w:r>
        <w:r w:rsidR="00BA5961">
          <w:rPr>
            <w:noProof/>
            <w:webHidden/>
          </w:rPr>
          <w:fldChar w:fldCharType="begin"/>
        </w:r>
        <w:r w:rsidR="00BA5961">
          <w:rPr>
            <w:noProof/>
            <w:webHidden/>
          </w:rPr>
          <w:instrText xml:space="preserve"> PAGEREF _Toc499108045 \h </w:instrText>
        </w:r>
        <w:r w:rsidR="00BA5961">
          <w:rPr>
            <w:noProof/>
            <w:webHidden/>
          </w:rPr>
        </w:r>
        <w:r w:rsidR="00BA5961">
          <w:rPr>
            <w:noProof/>
            <w:webHidden/>
          </w:rPr>
          <w:fldChar w:fldCharType="separate"/>
        </w:r>
        <w:r w:rsidR="00BA5961">
          <w:rPr>
            <w:noProof/>
            <w:webHidden/>
          </w:rPr>
          <w:t>84</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46" w:history="1">
        <w:r w:rsidR="00BA5961" w:rsidRPr="00F90AE1">
          <w:rPr>
            <w:rStyle w:val="Hyperlink"/>
            <w:noProof/>
          </w:rPr>
          <w:t>Table 7:</w:t>
        </w:r>
        <w:r w:rsidR="00BA5961" w:rsidRPr="00F90AE1">
          <w:rPr>
            <w:rStyle w:val="Hyperlink"/>
            <w:noProof/>
            <w:spacing w:val="-1"/>
          </w:rPr>
          <w:t xml:space="preserve"> Physician</w:t>
        </w:r>
        <w:r w:rsidR="00BA5961" w:rsidRPr="00F90AE1">
          <w:rPr>
            <w:rStyle w:val="Hyperlink"/>
            <w:noProof/>
            <w:spacing w:val="2"/>
          </w:rPr>
          <w:t xml:space="preserve"> </w:t>
        </w:r>
        <w:r w:rsidR="00BA5961" w:rsidRPr="00F90AE1">
          <w:rPr>
            <w:rStyle w:val="Hyperlink"/>
            <w:noProof/>
            <w:spacing w:val="-1"/>
          </w:rPr>
          <w:t>Advisor</w:t>
        </w:r>
        <w:r w:rsidR="00BA5961" w:rsidRPr="00F90AE1">
          <w:rPr>
            <w:rStyle w:val="Hyperlink"/>
            <w:noProof/>
          </w:rPr>
          <w:t xml:space="preserve"> </w:t>
        </w:r>
        <w:r w:rsidR="00BA5961" w:rsidRPr="00F90AE1">
          <w:rPr>
            <w:rStyle w:val="Hyperlink"/>
            <w:noProof/>
            <w:spacing w:val="-1"/>
          </w:rPr>
          <w:t>Screen</w:t>
        </w:r>
        <w:r w:rsidR="00BA5961" w:rsidRPr="00F90AE1">
          <w:rPr>
            <w:rStyle w:val="Hyperlink"/>
            <w:noProof/>
          </w:rPr>
          <w:t xml:space="preserve"> </w:t>
        </w:r>
        <w:r w:rsidR="00BA5961" w:rsidRPr="00F90AE1">
          <w:rPr>
            <w:rStyle w:val="Hyperlink"/>
            <w:noProof/>
            <w:spacing w:val="-1"/>
          </w:rPr>
          <w:t>Features</w:t>
        </w:r>
        <w:r w:rsidR="00BA5961">
          <w:rPr>
            <w:noProof/>
            <w:webHidden/>
          </w:rPr>
          <w:tab/>
        </w:r>
        <w:r w:rsidR="00BA5961">
          <w:rPr>
            <w:noProof/>
            <w:webHidden/>
          </w:rPr>
          <w:fldChar w:fldCharType="begin"/>
        </w:r>
        <w:r w:rsidR="00BA5961">
          <w:rPr>
            <w:noProof/>
            <w:webHidden/>
          </w:rPr>
          <w:instrText xml:space="preserve"> PAGEREF _Toc499108046 \h </w:instrText>
        </w:r>
        <w:r w:rsidR="00BA5961">
          <w:rPr>
            <w:noProof/>
            <w:webHidden/>
          </w:rPr>
        </w:r>
        <w:r w:rsidR="00BA5961">
          <w:rPr>
            <w:noProof/>
            <w:webHidden/>
          </w:rPr>
          <w:fldChar w:fldCharType="separate"/>
        </w:r>
        <w:r w:rsidR="00BA5961">
          <w:rPr>
            <w:noProof/>
            <w:webHidden/>
          </w:rPr>
          <w:t>101</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47" w:history="1">
        <w:r w:rsidR="00BA5961" w:rsidRPr="00F90AE1">
          <w:rPr>
            <w:rStyle w:val="Hyperlink"/>
            <w:noProof/>
          </w:rPr>
          <w:t>Table 8:</w:t>
        </w:r>
        <w:r w:rsidR="00BA5961" w:rsidRPr="00F90AE1">
          <w:rPr>
            <w:rStyle w:val="Hyperlink"/>
            <w:noProof/>
            <w:spacing w:val="-1"/>
          </w:rPr>
          <w:t xml:space="preserve"> Tools</w:t>
        </w:r>
        <w:r w:rsidR="00BA5961" w:rsidRPr="00F90AE1">
          <w:rPr>
            <w:rStyle w:val="Hyperlink"/>
            <w:noProof/>
          </w:rPr>
          <w:t xml:space="preserve"> </w:t>
        </w:r>
        <w:r w:rsidR="00BA5961" w:rsidRPr="00F90AE1">
          <w:rPr>
            <w:rStyle w:val="Hyperlink"/>
            <w:noProof/>
            <w:spacing w:val="-1"/>
          </w:rPr>
          <w:t>Menu</w:t>
        </w:r>
        <w:r w:rsidR="00BA5961" w:rsidRPr="00F90AE1">
          <w:rPr>
            <w:rStyle w:val="Hyperlink"/>
            <w:noProof/>
          </w:rPr>
          <w:t xml:space="preserve"> </w:t>
        </w:r>
        <w:r w:rsidR="00BA5961" w:rsidRPr="00F90AE1">
          <w:rPr>
            <w:rStyle w:val="Hyperlink"/>
            <w:noProof/>
            <w:spacing w:val="-1"/>
          </w:rPr>
          <w:t>features</w:t>
        </w:r>
        <w:r w:rsidR="00BA5961">
          <w:rPr>
            <w:noProof/>
            <w:webHidden/>
          </w:rPr>
          <w:tab/>
        </w:r>
        <w:r w:rsidR="00BA5961">
          <w:rPr>
            <w:noProof/>
            <w:webHidden/>
          </w:rPr>
          <w:fldChar w:fldCharType="begin"/>
        </w:r>
        <w:r w:rsidR="00BA5961">
          <w:rPr>
            <w:noProof/>
            <w:webHidden/>
          </w:rPr>
          <w:instrText xml:space="preserve"> PAGEREF _Toc499108047 \h </w:instrText>
        </w:r>
        <w:r w:rsidR="00BA5961">
          <w:rPr>
            <w:noProof/>
            <w:webHidden/>
          </w:rPr>
        </w:r>
        <w:r w:rsidR="00BA5961">
          <w:rPr>
            <w:noProof/>
            <w:webHidden/>
          </w:rPr>
          <w:fldChar w:fldCharType="separate"/>
        </w:r>
        <w:r w:rsidR="00BA5961">
          <w:rPr>
            <w:noProof/>
            <w:webHidden/>
          </w:rPr>
          <w:t>105</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48" w:history="1">
        <w:r w:rsidR="00BA5961" w:rsidRPr="00F90AE1">
          <w:rPr>
            <w:rStyle w:val="Hyperlink"/>
            <w:noProof/>
          </w:rPr>
          <w:t>Table 9:</w:t>
        </w:r>
        <w:r w:rsidR="00BA5961" w:rsidRPr="00F90AE1">
          <w:rPr>
            <w:rStyle w:val="Hyperlink"/>
            <w:noProof/>
            <w:spacing w:val="-1"/>
          </w:rPr>
          <w:t xml:space="preserve"> Admin</w:t>
        </w:r>
        <w:r w:rsidR="00BA5961" w:rsidRPr="00F90AE1">
          <w:rPr>
            <w:rStyle w:val="Hyperlink"/>
            <w:noProof/>
            <w:spacing w:val="1"/>
          </w:rPr>
          <w:t xml:space="preserve"> </w:t>
        </w:r>
        <w:r w:rsidR="00BA5961" w:rsidRPr="00F90AE1">
          <w:rPr>
            <w:rStyle w:val="Hyperlink"/>
            <w:noProof/>
            <w:spacing w:val="-1"/>
          </w:rPr>
          <w:t xml:space="preserve">Users </w:t>
        </w:r>
        <w:r w:rsidR="00BA5961" w:rsidRPr="00F90AE1">
          <w:rPr>
            <w:rStyle w:val="Hyperlink"/>
            <w:noProof/>
          </w:rPr>
          <w:t>features</w:t>
        </w:r>
        <w:r w:rsidR="00BA5961">
          <w:rPr>
            <w:noProof/>
            <w:webHidden/>
          </w:rPr>
          <w:tab/>
        </w:r>
        <w:r w:rsidR="00BA5961">
          <w:rPr>
            <w:noProof/>
            <w:webHidden/>
          </w:rPr>
          <w:fldChar w:fldCharType="begin"/>
        </w:r>
        <w:r w:rsidR="00BA5961">
          <w:rPr>
            <w:noProof/>
            <w:webHidden/>
          </w:rPr>
          <w:instrText xml:space="preserve"> PAGEREF _Toc499108048 \h </w:instrText>
        </w:r>
        <w:r w:rsidR="00BA5961">
          <w:rPr>
            <w:noProof/>
            <w:webHidden/>
          </w:rPr>
        </w:r>
        <w:r w:rsidR="00BA5961">
          <w:rPr>
            <w:noProof/>
            <w:webHidden/>
          </w:rPr>
          <w:fldChar w:fldCharType="separate"/>
        </w:r>
        <w:r w:rsidR="00BA5961">
          <w:rPr>
            <w:noProof/>
            <w:webHidden/>
          </w:rPr>
          <w:t>127</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49" w:history="1">
        <w:r w:rsidR="00BA5961" w:rsidRPr="00F90AE1">
          <w:rPr>
            <w:rStyle w:val="Hyperlink"/>
            <w:noProof/>
          </w:rPr>
          <w:t>Table 10:</w:t>
        </w:r>
        <w:r w:rsidR="00BA5961" w:rsidRPr="00F90AE1">
          <w:rPr>
            <w:rStyle w:val="Hyperlink"/>
            <w:noProof/>
            <w:spacing w:val="-1"/>
          </w:rPr>
          <w:t xml:space="preserve"> Admin</w:t>
        </w:r>
        <w:r w:rsidR="00BA5961" w:rsidRPr="00F90AE1">
          <w:rPr>
            <w:rStyle w:val="Hyperlink"/>
            <w:noProof/>
          </w:rPr>
          <w:t xml:space="preserve"> Site </w:t>
        </w:r>
        <w:r w:rsidR="00BA5961" w:rsidRPr="00F90AE1">
          <w:rPr>
            <w:rStyle w:val="Hyperlink"/>
            <w:noProof/>
            <w:spacing w:val="-1"/>
          </w:rPr>
          <w:t>features</w:t>
        </w:r>
        <w:r w:rsidR="00BA5961">
          <w:rPr>
            <w:noProof/>
            <w:webHidden/>
          </w:rPr>
          <w:tab/>
        </w:r>
        <w:r w:rsidR="00BA5961">
          <w:rPr>
            <w:noProof/>
            <w:webHidden/>
          </w:rPr>
          <w:fldChar w:fldCharType="begin"/>
        </w:r>
        <w:r w:rsidR="00BA5961">
          <w:rPr>
            <w:noProof/>
            <w:webHidden/>
          </w:rPr>
          <w:instrText xml:space="preserve"> PAGEREF _Toc499108049 \h </w:instrText>
        </w:r>
        <w:r w:rsidR="00BA5961">
          <w:rPr>
            <w:noProof/>
            <w:webHidden/>
          </w:rPr>
        </w:r>
        <w:r w:rsidR="00BA5961">
          <w:rPr>
            <w:noProof/>
            <w:webHidden/>
          </w:rPr>
          <w:fldChar w:fldCharType="separate"/>
        </w:r>
        <w:r w:rsidR="00BA5961">
          <w:rPr>
            <w:noProof/>
            <w:webHidden/>
          </w:rPr>
          <w:t>127</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50" w:history="1">
        <w:r w:rsidR="00BA5961" w:rsidRPr="00F90AE1">
          <w:rPr>
            <w:rStyle w:val="Hyperlink"/>
            <w:noProof/>
          </w:rPr>
          <w:t>Table 11:</w:t>
        </w:r>
        <w:r w:rsidR="00BA5961" w:rsidRPr="00F90AE1">
          <w:rPr>
            <w:rStyle w:val="Hyperlink"/>
            <w:noProof/>
            <w:spacing w:val="-1"/>
          </w:rPr>
          <w:t xml:space="preserve"> Treating</w:t>
        </w:r>
        <w:r w:rsidR="00BA5961" w:rsidRPr="00F90AE1">
          <w:rPr>
            <w:rStyle w:val="Hyperlink"/>
            <w:noProof/>
          </w:rPr>
          <w:t xml:space="preserve"> </w:t>
        </w:r>
        <w:r w:rsidR="00BA5961" w:rsidRPr="00F90AE1">
          <w:rPr>
            <w:rStyle w:val="Hyperlink"/>
            <w:noProof/>
            <w:spacing w:val="-1"/>
          </w:rPr>
          <w:t>Specialty</w:t>
        </w:r>
        <w:r w:rsidR="00BA5961" w:rsidRPr="00F90AE1">
          <w:rPr>
            <w:rStyle w:val="Hyperlink"/>
            <w:noProof/>
          </w:rPr>
          <w:t xml:space="preserve"> </w:t>
        </w:r>
        <w:r w:rsidR="00BA5961" w:rsidRPr="00F90AE1">
          <w:rPr>
            <w:rStyle w:val="Hyperlink"/>
            <w:noProof/>
            <w:spacing w:val="-1"/>
          </w:rPr>
          <w:t>Configuration features</w:t>
        </w:r>
        <w:r w:rsidR="00BA5961">
          <w:rPr>
            <w:noProof/>
            <w:webHidden/>
          </w:rPr>
          <w:tab/>
        </w:r>
        <w:r w:rsidR="00BA5961">
          <w:rPr>
            <w:noProof/>
            <w:webHidden/>
          </w:rPr>
          <w:fldChar w:fldCharType="begin"/>
        </w:r>
        <w:r w:rsidR="00BA5961">
          <w:rPr>
            <w:noProof/>
            <w:webHidden/>
          </w:rPr>
          <w:instrText xml:space="preserve"> PAGEREF _Toc499108050 \h </w:instrText>
        </w:r>
        <w:r w:rsidR="00BA5961">
          <w:rPr>
            <w:noProof/>
            <w:webHidden/>
          </w:rPr>
        </w:r>
        <w:r w:rsidR="00BA5961">
          <w:rPr>
            <w:noProof/>
            <w:webHidden/>
          </w:rPr>
          <w:fldChar w:fldCharType="separate"/>
        </w:r>
        <w:r w:rsidR="00BA5961">
          <w:rPr>
            <w:noProof/>
            <w:webHidden/>
          </w:rPr>
          <w:t>127</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51" w:history="1">
        <w:r w:rsidR="00BA5961" w:rsidRPr="00F90AE1">
          <w:rPr>
            <w:rStyle w:val="Hyperlink"/>
            <w:noProof/>
          </w:rPr>
          <w:t xml:space="preserve">Table 12: </w:t>
        </w:r>
        <w:r w:rsidR="00BA5961" w:rsidRPr="00F90AE1">
          <w:rPr>
            <w:rStyle w:val="Hyperlink"/>
            <w:noProof/>
            <w:spacing w:val="-1"/>
          </w:rPr>
          <w:t xml:space="preserve">Glossary </w:t>
        </w:r>
        <w:r w:rsidR="00BA5961" w:rsidRPr="00F90AE1">
          <w:rPr>
            <w:rStyle w:val="Hyperlink"/>
            <w:noProof/>
          </w:rPr>
          <w:t>of Terms</w:t>
        </w:r>
        <w:r w:rsidR="00BA5961">
          <w:rPr>
            <w:noProof/>
            <w:webHidden/>
          </w:rPr>
          <w:tab/>
        </w:r>
        <w:r w:rsidR="00BA5961">
          <w:rPr>
            <w:noProof/>
            <w:webHidden/>
          </w:rPr>
          <w:fldChar w:fldCharType="begin"/>
        </w:r>
        <w:r w:rsidR="00BA5961">
          <w:rPr>
            <w:noProof/>
            <w:webHidden/>
          </w:rPr>
          <w:instrText xml:space="preserve"> PAGEREF _Toc499108051 \h </w:instrText>
        </w:r>
        <w:r w:rsidR="00BA5961">
          <w:rPr>
            <w:noProof/>
            <w:webHidden/>
          </w:rPr>
        </w:r>
        <w:r w:rsidR="00BA5961">
          <w:rPr>
            <w:noProof/>
            <w:webHidden/>
          </w:rPr>
          <w:fldChar w:fldCharType="separate"/>
        </w:r>
        <w:r w:rsidR="00BA5961">
          <w:rPr>
            <w:noProof/>
            <w:webHidden/>
          </w:rPr>
          <w:t>142</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52" w:history="1">
        <w:r w:rsidR="00BA5961" w:rsidRPr="00F90AE1">
          <w:rPr>
            <w:rStyle w:val="Hyperlink"/>
            <w:noProof/>
          </w:rPr>
          <w:t xml:space="preserve">Table 13: UM </w:t>
        </w:r>
        <w:r w:rsidR="00BA5961" w:rsidRPr="00F90AE1">
          <w:rPr>
            <w:rStyle w:val="Hyperlink"/>
            <w:noProof/>
            <w:spacing w:val="-1"/>
          </w:rPr>
          <w:t>Admission</w:t>
        </w:r>
        <w:r w:rsidR="00BA5961" w:rsidRPr="00F90AE1">
          <w:rPr>
            <w:rStyle w:val="Hyperlink"/>
            <w:noProof/>
          </w:rPr>
          <w:t xml:space="preserve"> </w:t>
        </w:r>
        <w:r w:rsidR="00BA5961" w:rsidRPr="00F90AE1">
          <w:rPr>
            <w:rStyle w:val="Hyperlink"/>
            <w:noProof/>
            <w:spacing w:val="-1"/>
          </w:rPr>
          <w:t>Reason</w:t>
        </w:r>
        <w:r w:rsidR="00BA5961" w:rsidRPr="00F90AE1">
          <w:rPr>
            <w:rStyle w:val="Hyperlink"/>
            <w:noProof/>
          </w:rPr>
          <w:t xml:space="preserve"> Codes</w:t>
        </w:r>
        <w:r w:rsidR="00BA5961">
          <w:rPr>
            <w:noProof/>
            <w:webHidden/>
          </w:rPr>
          <w:tab/>
        </w:r>
        <w:r w:rsidR="00BA5961">
          <w:rPr>
            <w:noProof/>
            <w:webHidden/>
          </w:rPr>
          <w:fldChar w:fldCharType="begin"/>
        </w:r>
        <w:r w:rsidR="00BA5961">
          <w:rPr>
            <w:noProof/>
            <w:webHidden/>
          </w:rPr>
          <w:instrText xml:space="preserve"> PAGEREF _Toc499108052 \h </w:instrText>
        </w:r>
        <w:r w:rsidR="00BA5961">
          <w:rPr>
            <w:noProof/>
            <w:webHidden/>
          </w:rPr>
        </w:r>
        <w:r w:rsidR="00BA5961">
          <w:rPr>
            <w:noProof/>
            <w:webHidden/>
          </w:rPr>
          <w:fldChar w:fldCharType="separate"/>
        </w:r>
        <w:r w:rsidR="00BA5961">
          <w:rPr>
            <w:noProof/>
            <w:webHidden/>
          </w:rPr>
          <w:t>151</w:t>
        </w:r>
        <w:r w:rsidR="00BA5961">
          <w:rPr>
            <w:noProof/>
            <w:webHidden/>
          </w:rPr>
          <w:fldChar w:fldCharType="end"/>
        </w:r>
      </w:hyperlink>
    </w:p>
    <w:p w:rsidR="00BA5961" w:rsidRDefault="00003729">
      <w:pPr>
        <w:pStyle w:val="TableofFigures"/>
        <w:tabs>
          <w:tab w:val="right" w:leader="dot" w:pos="9350"/>
        </w:tabs>
        <w:rPr>
          <w:rFonts w:asciiTheme="minorHAnsi" w:eastAsiaTheme="minorEastAsia" w:hAnsiTheme="minorHAnsi" w:cstheme="minorBidi"/>
          <w:noProof/>
          <w:sz w:val="22"/>
          <w:szCs w:val="22"/>
        </w:rPr>
      </w:pPr>
      <w:hyperlink w:anchor="_Toc499108053" w:history="1">
        <w:r w:rsidR="00BA5961" w:rsidRPr="00F90AE1">
          <w:rPr>
            <w:rStyle w:val="Hyperlink"/>
            <w:noProof/>
          </w:rPr>
          <w:t>Table 14: UM Continued Stay Reason Codes</w:t>
        </w:r>
        <w:r w:rsidR="00BA5961">
          <w:rPr>
            <w:noProof/>
            <w:webHidden/>
          </w:rPr>
          <w:tab/>
        </w:r>
        <w:r w:rsidR="00BA5961">
          <w:rPr>
            <w:noProof/>
            <w:webHidden/>
          </w:rPr>
          <w:fldChar w:fldCharType="begin"/>
        </w:r>
        <w:r w:rsidR="00BA5961">
          <w:rPr>
            <w:noProof/>
            <w:webHidden/>
          </w:rPr>
          <w:instrText xml:space="preserve"> PAGEREF _Toc499108053 \h </w:instrText>
        </w:r>
        <w:r w:rsidR="00BA5961">
          <w:rPr>
            <w:noProof/>
            <w:webHidden/>
          </w:rPr>
        </w:r>
        <w:r w:rsidR="00BA5961">
          <w:rPr>
            <w:noProof/>
            <w:webHidden/>
          </w:rPr>
          <w:fldChar w:fldCharType="separate"/>
        </w:r>
        <w:r w:rsidR="00BA5961">
          <w:rPr>
            <w:noProof/>
            <w:webHidden/>
          </w:rPr>
          <w:t>153</w:t>
        </w:r>
        <w:r w:rsidR="00BA5961">
          <w:rPr>
            <w:noProof/>
            <w:webHidden/>
          </w:rPr>
          <w:fldChar w:fldCharType="end"/>
        </w:r>
      </w:hyperlink>
    </w:p>
    <w:p w:rsidR="005F59AA" w:rsidRPr="0087588A" w:rsidRDefault="000905B3" w:rsidP="000905B3">
      <w:pPr>
        <w:pStyle w:val="BodyText"/>
        <w:rPr>
          <w:b/>
          <w:sz w:val="22"/>
        </w:rPr>
      </w:pPr>
      <w:r w:rsidRPr="0087588A">
        <w:rPr>
          <w:b/>
          <w:sz w:val="22"/>
        </w:rPr>
        <w:fldChar w:fldCharType="end"/>
      </w:r>
    </w:p>
    <w:p w:rsidR="005F59AA" w:rsidRPr="0087588A" w:rsidRDefault="005F59AA" w:rsidP="005F59AA">
      <w:pPr>
        <w:pStyle w:val="BodyText"/>
        <w:jc w:val="center"/>
        <w:rPr>
          <w:rFonts w:ascii="Arial" w:hAnsi="Arial" w:cs="Arial"/>
          <w:b/>
          <w:sz w:val="28"/>
          <w:szCs w:val="28"/>
        </w:rPr>
      </w:pPr>
      <w:r w:rsidRPr="0087588A">
        <w:rPr>
          <w:rFonts w:ascii="Arial" w:hAnsi="Arial" w:cs="Arial"/>
          <w:b/>
          <w:sz w:val="28"/>
          <w:szCs w:val="28"/>
        </w:rPr>
        <w:t>List of Figures</w:t>
      </w:r>
    </w:p>
    <w:p w:rsidR="00D10E87" w:rsidRDefault="005F59AA">
      <w:pPr>
        <w:pStyle w:val="TableofFigures"/>
        <w:tabs>
          <w:tab w:val="right" w:leader="dot" w:pos="9350"/>
        </w:tabs>
        <w:rPr>
          <w:rFonts w:asciiTheme="minorHAnsi" w:eastAsiaTheme="minorEastAsia" w:hAnsiTheme="minorHAnsi" w:cstheme="minorBidi"/>
          <w:noProof/>
          <w:sz w:val="22"/>
          <w:szCs w:val="22"/>
        </w:rPr>
      </w:pPr>
      <w:r w:rsidRPr="0087588A">
        <w:fldChar w:fldCharType="begin"/>
      </w:r>
      <w:r w:rsidRPr="0087588A">
        <w:instrText xml:space="preserve"> TOC \h \z \c "Figure" </w:instrText>
      </w:r>
      <w:r w:rsidRPr="0087588A">
        <w:fldChar w:fldCharType="separate"/>
      </w:r>
      <w:hyperlink w:anchor="_Toc499543482" w:history="1">
        <w:r w:rsidR="00D10E87" w:rsidRPr="00CA1A9E">
          <w:rPr>
            <w:rStyle w:val="Hyperlink"/>
            <w:noProof/>
          </w:rPr>
          <w:t>Figure 1</w:t>
        </w:r>
        <w:r w:rsidR="00D10E87" w:rsidRPr="00CA1A9E">
          <w:rPr>
            <w:rStyle w:val="Hyperlink"/>
            <w:rFonts w:ascii="Arial"/>
            <w:noProof/>
            <w:spacing w:val="-1"/>
          </w:rPr>
          <w:t>:</w:t>
        </w:r>
        <w:r w:rsidR="00D10E87" w:rsidRPr="00CA1A9E">
          <w:rPr>
            <w:rStyle w:val="Hyperlink"/>
            <w:rFonts w:ascii="Arial"/>
            <w:noProof/>
          </w:rPr>
          <w:t xml:space="preserve"> </w:t>
        </w:r>
        <w:r w:rsidR="00D10E87" w:rsidRPr="00CA1A9E">
          <w:rPr>
            <w:rStyle w:val="Hyperlink"/>
            <w:noProof/>
          </w:rPr>
          <w:t>Pop-up Blocker Settings</w:t>
        </w:r>
        <w:r w:rsidR="00D10E87">
          <w:rPr>
            <w:noProof/>
            <w:webHidden/>
          </w:rPr>
          <w:tab/>
        </w:r>
        <w:r w:rsidR="00D10E87">
          <w:rPr>
            <w:noProof/>
            <w:webHidden/>
          </w:rPr>
          <w:fldChar w:fldCharType="begin"/>
        </w:r>
        <w:r w:rsidR="00D10E87">
          <w:rPr>
            <w:noProof/>
            <w:webHidden/>
          </w:rPr>
          <w:instrText xml:space="preserve"> PAGEREF _Toc499543482 \h </w:instrText>
        </w:r>
        <w:r w:rsidR="00D10E87">
          <w:rPr>
            <w:noProof/>
            <w:webHidden/>
          </w:rPr>
        </w:r>
        <w:r w:rsidR="00D10E87">
          <w:rPr>
            <w:noProof/>
            <w:webHidden/>
          </w:rPr>
          <w:fldChar w:fldCharType="separate"/>
        </w:r>
        <w:r w:rsidR="00D10E87">
          <w:rPr>
            <w:noProof/>
            <w:webHidden/>
          </w:rPr>
          <w:t>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83" w:history="1">
        <w:r w:rsidR="00D10E87" w:rsidRPr="00CA1A9E">
          <w:rPr>
            <w:rStyle w:val="Hyperlink"/>
            <w:noProof/>
          </w:rPr>
          <w:t>Figure 2</w:t>
        </w:r>
        <w:r w:rsidR="00D10E87" w:rsidRPr="00CA1A9E">
          <w:rPr>
            <w:rStyle w:val="Hyperlink"/>
            <w:rFonts w:ascii="Arial"/>
            <w:noProof/>
            <w:spacing w:val="-1"/>
          </w:rPr>
          <w:t>:</w:t>
        </w:r>
        <w:r w:rsidR="00D10E87" w:rsidRPr="00CA1A9E">
          <w:rPr>
            <w:rStyle w:val="Hyperlink"/>
            <w:rFonts w:ascii="Arial"/>
            <w:noProof/>
          </w:rPr>
          <w:t xml:space="preserve"> </w:t>
        </w:r>
        <w:r w:rsidR="00D10E87" w:rsidRPr="00CA1A9E">
          <w:rPr>
            <w:rStyle w:val="Hyperlink"/>
            <w:noProof/>
          </w:rPr>
          <w:t>Install ActiveX Control dropdown</w:t>
        </w:r>
        <w:r w:rsidR="00D10E87">
          <w:rPr>
            <w:noProof/>
            <w:webHidden/>
          </w:rPr>
          <w:tab/>
        </w:r>
        <w:r w:rsidR="00D10E87">
          <w:rPr>
            <w:noProof/>
            <w:webHidden/>
          </w:rPr>
          <w:fldChar w:fldCharType="begin"/>
        </w:r>
        <w:r w:rsidR="00D10E87">
          <w:rPr>
            <w:noProof/>
            <w:webHidden/>
          </w:rPr>
          <w:instrText xml:space="preserve"> PAGEREF _Toc499543483 \h </w:instrText>
        </w:r>
        <w:r w:rsidR="00D10E87">
          <w:rPr>
            <w:noProof/>
            <w:webHidden/>
          </w:rPr>
        </w:r>
        <w:r w:rsidR="00D10E87">
          <w:rPr>
            <w:noProof/>
            <w:webHidden/>
          </w:rPr>
          <w:fldChar w:fldCharType="separate"/>
        </w:r>
        <w:r w:rsidR="00D10E87">
          <w:rPr>
            <w:noProof/>
            <w:webHidden/>
          </w:rPr>
          <w:t>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84" w:history="1">
        <w:r w:rsidR="00D10E87" w:rsidRPr="00CA1A9E">
          <w:rPr>
            <w:rStyle w:val="Hyperlink"/>
            <w:noProof/>
          </w:rPr>
          <w:t>Figure 3: Internet Explorer Security Warning Window</w:t>
        </w:r>
        <w:r w:rsidR="00D10E87">
          <w:rPr>
            <w:noProof/>
            <w:webHidden/>
          </w:rPr>
          <w:tab/>
        </w:r>
        <w:r w:rsidR="00D10E87">
          <w:rPr>
            <w:noProof/>
            <w:webHidden/>
          </w:rPr>
          <w:fldChar w:fldCharType="begin"/>
        </w:r>
        <w:r w:rsidR="00D10E87">
          <w:rPr>
            <w:noProof/>
            <w:webHidden/>
          </w:rPr>
          <w:instrText xml:space="preserve"> PAGEREF _Toc499543484 \h </w:instrText>
        </w:r>
        <w:r w:rsidR="00D10E87">
          <w:rPr>
            <w:noProof/>
            <w:webHidden/>
          </w:rPr>
        </w:r>
        <w:r w:rsidR="00D10E87">
          <w:rPr>
            <w:noProof/>
            <w:webHidden/>
          </w:rPr>
          <w:fldChar w:fldCharType="separate"/>
        </w:r>
        <w:r w:rsidR="00D10E87">
          <w:rPr>
            <w:noProof/>
            <w:webHidden/>
          </w:rPr>
          <w:t>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85" w:history="1">
        <w:r w:rsidR="00D10E87" w:rsidRPr="00CA1A9E">
          <w:rPr>
            <w:rStyle w:val="Hyperlink"/>
            <w:noProof/>
          </w:rPr>
          <w:t>Figure 4: Screen Resolution settings</w:t>
        </w:r>
        <w:r w:rsidR="00D10E87">
          <w:rPr>
            <w:noProof/>
            <w:webHidden/>
          </w:rPr>
          <w:tab/>
        </w:r>
        <w:r w:rsidR="00D10E87">
          <w:rPr>
            <w:noProof/>
            <w:webHidden/>
          </w:rPr>
          <w:fldChar w:fldCharType="begin"/>
        </w:r>
        <w:r w:rsidR="00D10E87">
          <w:rPr>
            <w:noProof/>
            <w:webHidden/>
          </w:rPr>
          <w:instrText xml:space="preserve"> PAGEREF _Toc499543485 \h </w:instrText>
        </w:r>
        <w:r w:rsidR="00D10E87">
          <w:rPr>
            <w:noProof/>
            <w:webHidden/>
          </w:rPr>
        </w:r>
        <w:r w:rsidR="00D10E87">
          <w:rPr>
            <w:noProof/>
            <w:webHidden/>
          </w:rPr>
          <w:fldChar w:fldCharType="separate"/>
        </w:r>
        <w:r w:rsidR="00D10E87">
          <w:rPr>
            <w:noProof/>
            <w:webHidden/>
          </w:rPr>
          <w:t>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86" w:history="1">
        <w:r w:rsidR="00D10E87" w:rsidRPr="00CA1A9E">
          <w:rPr>
            <w:rStyle w:val="Hyperlink"/>
            <w:noProof/>
          </w:rPr>
          <w:t>Figure 5: Create Shortcut Wizard with NUMI URL</w:t>
        </w:r>
        <w:r w:rsidR="00D10E87">
          <w:rPr>
            <w:noProof/>
            <w:webHidden/>
          </w:rPr>
          <w:tab/>
        </w:r>
        <w:r w:rsidR="00D10E87">
          <w:rPr>
            <w:noProof/>
            <w:webHidden/>
          </w:rPr>
          <w:fldChar w:fldCharType="begin"/>
        </w:r>
        <w:r w:rsidR="00D10E87">
          <w:rPr>
            <w:noProof/>
            <w:webHidden/>
          </w:rPr>
          <w:instrText xml:space="preserve"> PAGEREF _Toc499543486 \h </w:instrText>
        </w:r>
        <w:r w:rsidR="00D10E87">
          <w:rPr>
            <w:noProof/>
            <w:webHidden/>
          </w:rPr>
        </w:r>
        <w:r w:rsidR="00D10E87">
          <w:rPr>
            <w:noProof/>
            <w:webHidden/>
          </w:rPr>
          <w:fldChar w:fldCharType="separate"/>
        </w:r>
        <w:r w:rsidR="00D10E87">
          <w:rPr>
            <w:noProof/>
            <w:webHidden/>
          </w:rPr>
          <w:t>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87" w:history="1">
        <w:r w:rsidR="00D10E87" w:rsidRPr="00CA1A9E">
          <w:rPr>
            <w:rStyle w:val="Hyperlink"/>
            <w:noProof/>
          </w:rPr>
          <w:t xml:space="preserve">Figure 6: </w:t>
        </w:r>
        <w:r w:rsidR="00D10E87" w:rsidRPr="00CA1A9E">
          <w:rPr>
            <w:rStyle w:val="Hyperlink"/>
            <w:noProof/>
            <w:spacing w:val="-1"/>
          </w:rPr>
          <w:t>Select</w:t>
        </w:r>
        <w:r w:rsidR="00D10E87" w:rsidRPr="00CA1A9E">
          <w:rPr>
            <w:rStyle w:val="Hyperlink"/>
            <w:noProof/>
          </w:rPr>
          <w:t xml:space="preserve"> a Title for </w:t>
        </w:r>
        <w:r w:rsidR="00D10E87" w:rsidRPr="00CA1A9E">
          <w:rPr>
            <w:rStyle w:val="Hyperlink"/>
            <w:noProof/>
            <w:spacing w:val="-1"/>
          </w:rPr>
          <w:t>the</w:t>
        </w:r>
        <w:r w:rsidR="00D10E87" w:rsidRPr="00CA1A9E">
          <w:rPr>
            <w:rStyle w:val="Hyperlink"/>
            <w:noProof/>
          </w:rPr>
          <w:t xml:space="preserve"> </w:t>
        </w:r>
        <w:r w:rsidR="00D10E87" w:rsidRPr="00CA1A9E">
          <w:rPr>
            <w:rStyle w:val="Hyperlink"/>
            <w:noProof/>
            <w:spacing w:val="-1"/>
          </w:rPr>
          <w:t>Program</w:t>
        </w:r>
        <w:r w:rsidR="00D10E87" w:rsidRPr="00CA1A9E">
          <w:rPr>
            <w:rStyle w:val="Hyperlink"/>
            <w:noProof/>
            <w:spacing w:val="-3"/>
          </w:rPr>
          <w:t xml:space="preserve"> </w:t>
        </w:r>
        <w:r w:rsidR="00D10E87" w:rsidRPr="00CA1A9E">
          <w:rPr>
            <w:rStyle w:val="Hyperlink"/>
            <w:noProof/>
            <w:spacing w:val="-1"/>
          </w:rPr>
          <w:t>window</w:t>
        </w:r>
        <w:r w:rsidR="00D10E87">
          <w:rPr>
            <w:noProof/>
            <w:webHidden/>
          </w:rPr>
          <w:tab/>
        </w:r>
        <w:r w:rsidR="00D10E87">
          <w:rPr>
            <w:noProof/>
            <w:webHidden/>
          </w:rPr>
          <w:fldChar w:fldCharType="begin"/>
        </w:r>
        <w:r w:rsidR="00D10E87">
          <w:rPr>
            <w:noProof/>
            <w:webHidden/>
          </w:rPr>
          <w:instrText xml:space="preserve"> PAGEREF _Toc499543487 \h </w:instrText>
        </w:r>
        <w:r w:rsidR="00D10E87">
          <w:rPr>
            <w:noProof/>
            <w:webHidden/>
          </w:rPr>
        </w:r>
        <w:r w:rsidR="00D10E87">
          <w:rPr>
            <w:noProof/>
            <w:webHidden/>
          </w:rPr>
          <w:fldChar w:fldCharType="separate"/>
        </w:r>
        <w:r w:rsidR="00D10E87">
          <w:rPr>
            <w:noProof/>
            <w:webHidden/>
          </w:rPr>
          <w:t>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88" w:history="1">
        <w:r w:rsidR="00D10E87" w:rsidRPr="00CA1A9E">
          <w:rPr>
            <w:rStyle w:val="Hyperlink"/>
            <w:noProof/>
          </w:rPr>
          <w:t>Figure 7:</w:t>
        </w:r>
        <w:r w:rsidR="00D10E87" w:rsidRPr="00CA1A9E">
          <w:rPr>
            <w:rStyle w:val="Hyperlink"/>
            <w:rFonts w:ascii="Arial"/>
            <w:noProof/>
          </w:rPr>
          <w:t xml:space="preserve"> </w:t>
        </w:r>
        <w:r w:rsidR="00D10E87" w:rsidRPr="00CA1A9E">
          <w:rPr>
            <w:rStyle w:val="Hyperlink"/>
            <w:noProof/>
          </w:rPr>
          <w:t>Windows Security Alert dialog box</w:t>
        </w:r>
        <w:r w:rsidR="00D10E87">
          <w:rPr>
            <w:noProof/>
            <w:webHidden/>
          </w:rPr>
          <w:tab/>
        </w:r>
        <w:r w:rsidR="00D10E87">
          <w:rPr>
            <w:noProof/>
            <w:webHidden/>
          </w:rPr>
          <w:fldChar w:fldCharType="begin"/>
        </w:r>
        <w:r w:rsidR="00D10E87">
          <w:rPr>
            <w:noProof/>
            <w:webHidden/>
          </w:rPr>
          <w:instrText xml:space="preserve"> PAGEREF _Toc499543488 \h </w:instrText>
        </w:r>
        <w:r w:rsidR="00D10E87">
          <w:rPr>
            <w:noProof/>
            <w:webHidden/>
          </w:rPr>
        </w:r>
        <w:r w:rsidR="00D10E87">
          <w:rPr>
            <w:noProof/>
            <w:webHidden/>
          </w:rPr>
          <w:fldChar w:fldCharType="separate"/>
        </w:r>
        <w:r w:rsidR="00D10E87">
          <w:rPr>
            <w:noProof/>
            <w:webHidden/>
          </w:rPr>
          <w:t>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89" w:history="1">
        <w:r w:rsidR="00D10E87" w:rsidRPr="00CA1A9E">
          <w:rPr>
            <w:rStyle w:val="Hyperlink"/>
            <w:noProof/>
          </w:rPr>
          <w:t>Figure 8: Sidebar</w:t>
        </w:r>
        <w:r w:rsidR="00D10E87">
          <w:rPr>
            <w:noProof/>
            <w:webHidden/>
          </w:rPr>
          <w:tab/>
        </w:r>
        <w:r w:rsidR="00D10E87">
          <w:rPr>
            <w:noProof/>
            <w:webHidden/>
          </w:rPr>
          <w:fldChar w:fldCharType="begin"/>
        </w:r>
        <w:r w:rsidR="00D10E87">
          <w:rPr>
            <w:noProof/>
            <w:webHidden/>
          </w:rPr>
          <w:instrText xml:space="preserve"> PAGEREF _Toc499543489 \h </w:instrText>
        </w:r>
        <w:r w:rsidR="00D10E87">
          <w:rPr>
            <w:noProof/>
            <w:webHidden/>
          </w:rPr>
        </w:r>
        <w:r w:rsidR="00D10E87">
          <w:rPr>
            <w:noProof/>
            <w:webHidden/>
          </w:rPr>
          <w:fldChar w:fldCharType="separate"/>
        </w:r>
        <w:r w:rsidR="00D10E87">
          <w:rPr>
            <w:noProof/>
            <w:webHidden/>
          </w:rPr>
          <w:t>12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0" w:history="1">
        <w:r w:rsidR="00D10E87" w:rsidRPr="00CA1A9E">
          <w:rPr>
            <w:rStyle w:val="Hyperlink"/>
            <w:noProof/>
          </w:rPr>
          <w:t>Figure 9: Scrollbar</w:t>
        </w:r>
        <w:r w:rsidR="00D10E87">
          <w:rPr>
            <w:noProof/>
            <w:webHidden/>
          </w:rPr>
          <w:tab/>
        </w:r>
        <w:r w:rsidR="00D10E87">
          <w:rPr>
            <w:noProof/>
            <w:webHidden/>
          </w:rPr>
          <w:fldChar w:fldCharType="begin"/>
        </w:r>
        <w:r w:rsidR="00D10E87">
          <w:rPr>
            <w:noProof/>
            <w:webHidden/>
          </w:rPr>
          <w:instrText xml:space="preserve"> PAGEREF _Toc499543490 \h </w:instrText>
        </w:r>
        <w:r w:rsidR="00D10E87">
          <w:rPr>
            <w:noProof/>
            <w:webHidden/>
          </w:rPr>
        </w:r>
        <w:r w:rsidR="00D10E87">
          <w:rPr>
            <w:noProof/>
            <w:webHidden/>
          </w:rPr>
          <w:fldChar w:fldCharType="separate"/>
        </w:r>
        <w:r w:rsidR="00D10E87">
          <w:rPr>
            <w:noProof/>
            <w:webHidden/>
          </w:rPr>
          <w:t>12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1" w:history="1">
        <w:r w:rsidR="00D10E87" w:rsidRPr="00CA1A9E">
          <w:rPr>
            <w:rStyle w:val="Hyperlink"/>
            <w:noProof/>
          </w:rPr>
          <w:t>Figure 10:</w:t>
        </w:r>
        <w:r w:rsidR="00D10E87" w:rsidRPr="00CA1A9E">
          <w:rPr>
            <w:rStyle w:val="Hyperlink"/>
            <w:rFonts w:ascii="Arial"/>
            <w:noProof/>
          </w:rPr>
          <w:t xml:space="preserve"> </w:t>
        </w:r>
        <w:r w:rsidR="00D10E87" w:rsidRPr="00CA1A9E">
          <w:rPr>
            <w:rStyle w:val="Hyperlink"/>
            <w:noProof/>
          </w:rPr>
          <w:t>NUMI Paging Hyperlinks</w:t>
        </w:r>
        <w:r w:rsidR="00D10E87">
          <w:rPr>
            <w:noProof/>
            <w:webHidden/>
          </w:rPr>
          <w:tab/>
        </w:r>
        <w:r w:rsidR="00D10E87">
          <w:rPr>
            <w:noProof/>
            <w:webHidden/>
          </w:rPr>
          <w:fldChar w:fldCharType="begin"/>
        </w:r>
        <w:r w:rsidR="00D10E87">
          <w:rPr>
            <w:noProof/>
            <w:webHidden/>
          </w:rPr>
          <w:instrText xml:space="preserve"> PAGEREF _Toc499543491 \h </w:instrText>
        </w:r>
        <w:r w:rsidR="00D10E87">
          <w:rPr>
            <w:noProof/>
            <w:webHidden/>
          </w:rPr>
        </w:r>
        <w:r w:rsidR="00D10E87">
          <w:rPr>
            <w:noProof/>
            <w:webHidden/>
          </w:rPr>
          <w:fldChar w:fldCharType="separate"/>
        </w:r>
        <w:r w:rsidR="00D10E87">
          <w:rPr>
            <w:noProof/>
            <w:webHidden/>
          </w:rPr>
          <w:t>13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2" w:history="1">
        <w:r w:rsidR="00D10E87" w:rsidRPr="00CA1A9E">
          <w:rPr>
            <w:rStyle w:val="Hyperlink"/>
            <w:noProof/>
          </w:rPr>
          <w:t>Figure 11:</w:t>
        </w:r>
        <w:r w:rsidR="00D10E87" w:rsidRPr="00CA1A9E">
          <w:rPr>
            <w:rStyle w:val="Hyperlink"/>
            <w:rFonts w:ascii="Arial"/>
            <w:noProof/>
            <w:spacing w:val="2"/>
          </w:rPr>
          <w:t xml:space="preserve"> </w:t>
        </w:r>
        <w:r w:rsidR="00D10E87" w:rsidRPr="00CA1A9E">
          <w:rPr>
            <w:rStyle w:val="Hyperlink"/>
            <w:noProof/>
            <w:spacing w:val="-1"/>
          </w:rPr>
          <w:t>Adobe</w:t>
        </w:r>
        <w:r w:rsidR="00D10E87" w:rsidRPr="00CA1A9E">
          <w:rPr>
            <w:rStyle w:val="Hyperlink"/>
            <w:noProof/>
          </w:rPr>
          <w:t xml:space="preserve"> </w:t>
        </w:r>
        <w:r w:rsidR="00D10E87" w:rsidRPr="00CA1A9E">
          <w:rPr>
            <w:rStyle w:val="Hyperlink"/>
            <w:noProof/>
            <w:spacing w:val="-1"/>
          </w:rPr>
          <w:t>Flash</w:t>
        </w:r>
        <w:r w:rsidR="00D10E87" w:rsidRPr="00CA1A9E">
          <w:rPr>
            <w:rStyle w:val="Hyperlink"/>
            <w:noProof/>
          </w:rPr>
          <w:t xml:space="preserve"> </w:t>
        </w:r>
        <w:r w:rsidR="00D10E87" w:rsidRPr="00CA1A9E">
          <w:rPr>
            <w:rStyle w:val="Hyperlink"/>
            <w:noProof/>
            <w:spacing w:val="-1"/>
          </w:rPr>
          <w:t xml:space="preserve">Player </w:t>
        </w:r>
        <w:r w:rsidR="00D10E87" w:rsidRPr="00CA1A9E">
          <w:rPr>
            <w:rStyle w:val="Hyperlink"/>
            <w:noProof/>
          </w:rPr>
          <w:t>Dialog Box</w:t>
        </w:r>
        <w:r w:rsidR="00D10E87" w:rsidRPr="00CA1A9E">
          <w:rPr>
            <w:rStyle w:val="Hyperlink"/>
            <w:noProof/>
            <w:spacing w:val="1"/>
          </w:rPr>
          <w:t xml:space="preserve"> </w:t>
        </w:r>
        <w:r w:rsidR="00D10E87" w:rsidRPr="00CA1A9E">
          <w:rPr>
            <w:rStyle w:val="Hyperlink"/>
            <w:noProof/>
            <w:spacing w:val="-1"/>
          </w:rPr>
          <w:t>Select</w:t>
        </w:r>
        <w:r w:rsidR="00D10E87">
          <w:rPr>
            <w:noProof/>
            <w:webHidden/>
          </w:rPr>
          <w:tab/>
        </w:r>
        <w:r w:rsidR="00D10E87">
          <w:rPr>
            <w:noProof/>
            <w:webHidden/>
          </w:rPr>
          <w:fldChar w:fldCharType="begin"/>
        </w:r>
        <w:r w:rsidR="00D10E87">
          <w:rPr>
            <w:noProof/>
            <w:webHidden/>
          </w:rPr>
          <w:instrText xml:space="preserve"> PAGEREF _Toc499543492 \h </w:instrText>
        </w:r>
        <w:r w:rsidR="00D10E87">
          <w:rPr>
            <w:noProof/>
            <w:webHidden/>
          </w:rPr>
        </w:r>
        <w:r w:rsidR="00D10E87">
          <w:rPr>
            <w:noProof/>
            <w:webHidden/>
          </w:rPr>
          <w:fldChar w:fldCharType="separate"/>
        </w:r>
        <w:r w:rsidR="00D10E87">
          <w:rPr>
            <w:noProof/>
            <w:webHidden/>
          </w:rPr>
          <w:t>15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3" w:history="1">
        <w:r w:rsidR="00D10E87" w:rsidRPr="00CA1A9E">
          <w:rPr>
            <w:rStyle w:val="Hyperlink"/>
            <w:noProof/>
          </w:rPr>
          <w:t>Figure 12: VA SSO Login</w:t>
        </w:r>
        <w:r w:rsidR="00D10E87">
          <w:rPr>
            <w:noProof/>
            <w:webHidden/>
          </w:rPr>
          <w:tab/>
        </w:r>
        <w:r w:rsidR="00D10E87">
          <w:rPr>
            <w:noProof/>
            <w:webHidden/>
          </w:rPr>
          <w:fldChar w:fldCharType="begin"/>
        </w:r>
        <w:r w:rsidR="00D10E87">
          <w:rPr>
            <w:noProof/>
            <w:webHidden/>
          </w:rPr>
          <w:instrText xml:space="preserve"> PAGEREF _Toc499543493 \h </w:instrText>
        </w:r>
        <w:r w:rsidR="00D10E87">
          <w:rPr>
            <w:noProof/>
            <w:webHidden/>
          </w:rPr>
        </w:r>
        <w:r w:rsidR="00D10E87">
          <w:rPr>
            <w:noProof/>
            <w:webHidden/>
          </w:rPr>
          <w:fldChar w:fldCharType="separate"/>
        </w:r>
        <w:r w:rsidR="00D10E87">
          <w:rPr>
            <w:noProof/>
            <w:webHidden/>
          </w:rPr>
          <w:t>15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4" w:history="1">
        <w:r w:rsidR="00D10E87" w:rsidRPr="00CA1A9E">
          <w:rPr>
            <w:rStyle w:val="Hyperlink"/>
            <w:noProof/>
          </w:rPr>
          <w:t>Figure 13: SSO PIV Certificate selection</w:t>
        </w:r>
        <w:r w:rsidR="00D10E87">
          <w:rPr>
            <w:noProof/>
            <w:webHidden/>
          </w:rPr>
          <w:tab/>
        </w:r>
        <w:r w:rsidR="00D10E87">
          <w:rPr>
            <w:noProof/>
            <w:webHidden/>
          </w:rPr>
          <w:fldChar w:fldCharType="begin"/>
        </w:r>
        <w:r w:rsidR="00D10E87">
          <w:rPr>
            <w:noProof/>
            <w:webHidden/>
          </w:rPr>
          <w:instrText xml:space="preserve"> PAGEREF _Toc499543494 \h </w:instrText>
        </w:r>
        <w:r w:rsidR="00D10E87">
          <w:rPr>
            <w:noProof/>
            <w:webHidden/>
          </w:rPr>
        </w:r>
        <w:r w:rsidR="00D10E87">
          <w:rPr>
            <w:noProof/>
            <w:webHidden/>
          </w:rPr>
          <w:fldChar w:fldCharType="separate"/>
        </w:r>
        <w:r w:rsidR="00D10E87">
          <w:rPr>
            <w:noProof/>
            <w:webHidden/>
          </w:rPr>
          <w:t>16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5" w:history="1">
        <w:r w:rsidR="00D10E87" w:rsidRPr="00CA1A9E">
          <w:rPr>
            <w:rStyle w:val="Hyperlink"/>
            <w:noProof/>
          </w:rPr>
          <w:t>Figure 14: SSO PIN Entry</w:t>
        </w:r>
        <w:r w:rsidR="00D10E87">
          <w:rPr>
            <w:noProof/>
            <w:webHidden/>
          </w:rPr>
          <w:tab/>
        </w:r>
        <w:r w:rsidR="00D10E87">
          <w:rPr>
            <w:noProof/>
            <w:webHidden/>
          </w:rPr>
          <w:fldChar w:fldCharType="begin"/>
        </w:r>
        <w:r w:rsidR="00D10E87">
          <w:rPr>
            <w:noProof/>
            <w:webHidden/>
          </w:rPr>
          <w:instrText xml:space="preserve"> PAGEREF _Toc499543495 \h </w:instrText>
        </w:r>
        <w:r w:rsidR="00D10E87">
          <w:rPr>
            <w:noProof/>
            <w:webHidden/>
          </w:rPr>
        </w:r>
        <w:r w:rsidR="00D10E87">
          <w:rPr>
            <w:noProof/>
            <w:webHidden/>
          </w:rPr>
          <w:fldChar w:fldCharType="separate"/>
        </w:r>
        <w:r w:rsidR="00D10E87">
          <w:rPr>
            <w:noProof/>
            <w:webHidden/>
          </w:rPr>
          <w:t>16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6" w:history="1">
        <w:r w:rsidR="00D10E87" w:rsidRPr="00CA1A9E">
          <w:rPr>
            <w:rStyle w:val="Hyperlink"/>
            <w:noProof/>
          </w:rPr>
          <w:t>Figure 15: NUMI Login</w:t>
        </w:r>
        <w:r w:rsidR="00D10E87">
          <w:rPr>
            <w:noProof/>
            <w:webHidden/>
          </w:rPr>
          <w:tab/>
        </w:r>
        <w:r w:rsidR="00D10E87">
          <w:rPr>
            <w:noProof/>
            <w:webHidden/>
          </w:rPr>
          <w:fldChar w:fldCharType="begin"/>
        </w:r>
        <w:r w:rsidR="00D10E87">
          <w:rPr>
            <w:noProof/>
            <w:webHidden/>
          </w:rPr>
          <w:instrText xml:space="preserve"> PAGEREF _Toc499543496 \h </w:instrText>
        </w:r>
        <w:r w:rsidR="00D10E87">
          <w:rPr>
            <w:noProof/>
            <w:webHidden/>
          </w:rPr>
        </w:r>
        <w:r w:rsidR="00D10E87">
          <w:rPr>
            <w:noProof/>
            <w:webHidden/>
          </w:rPr>
          <w:fldChar w:fldCharType="separate"/>
        </w:r>
        <w:r w:rsidR="00D10E87">
          <w:rPr>
            <w:noProof/>
            <w:webHidden/>
          </w:rPr>
          <w:t>17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7" w:history="1">
        <w:r w:rsidR="00D10E87" w:rsidRPr="00CA1A9E">
          <w:rPr>
            <w:rStyle w:val="Hyperlink"/>
            <w:noProof/>
          </w:rPr>
          <w:t>Figure 16: NUMI account does not exist</w:t>
        </w:r>
        <w:r w:rsidR="00D10E87">
          <w:rPr>
            <w:noProof/>
            <w:webHidden/>
          </w:rPr>
          <w:tab/>
        </w:r>
        <w:r w:rsidR="00D10E87">
          <w:rPr>
            <w:noProof/>
            <w:webHidden/>
          </w:rPr>
          <w:fldChar w:fldCharType="begin"/>
        </w:r>
        <w:r w:rsidR="00D10E87">
          <w:rPr>
            <w:noProof/>
            <w:webHidden/>
          </w:rPr>
          <w:instrText xml:space="preserve"> PAGEREF _Toc499543497 \h </w:instrText>
        </w:r>
        <w:r w:rsidR="00D10E87">
          <w:rPr>
            <w:noProof/>
            <w:webHidden/>
          </w:rPr>
        </w:r>
        <w:r w:rsidR="00D10E87">
          <w:rPr>
            <w:noProof/>
            <w:webHidden/>
          </w:rPr>
          <w:fldChar w:fldCharType="separate"/>
        </w:r>
        <w:r w:rsidR="00D10E87">
          <w:rPr>
            <w:noProof/>
            <w:webHidden/>
          </w:rPr>
          <w:t>18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8" w:history="1">
        <w:r w:rsidR="00D10E87" w:rsidRPr="00CA1A9E">
          <w:rPr>
            <w:rStyle w:val="Hyperlink"/>
            <w:noProof/>
          </w:rPr>
          <w:t>Figure 17: VistA Login Error Message</w:t>
        </w:r>
        <w:r w:rsidR="00D10E87">
          <w:rPr>
            <w:noProof/>
            <w:webHidden/>
          </w:rPr>
          <w:tab/>
        </w:r>
        <w:r w:rsidR="00D10E87">
          <w:rPr>
            <w:noProof/>
            <w:webHidden/>
          </w:rPr>
          <w:fldChar w:fldCharType="begin"/>
        </w:r>
        <w:r w:rsidR="00D10E87">
          <w:rPr>
            <w:noProof/>
            <w:webHidden/>
          </w:rPr>
          <w:instrText xml:space="preserve"> PAGEREF _Toc499543498 \h </w:instrText>
        </w:r>
        <w:r w:rsidR="00D10E87">
          <w:rPr>
            <w:noProof/>
            <w:webHidden/>
          </w:rPr>
        </w:r>
        <w:r w:rsidR="00D10E87">
          <w:rPr>
            <w:noProof/>
            <w:webHidden/>
          </w:rPr>
          <w:fldChar w:fldCharType="separate"/>
        </w:r>
        <w:r w:rsidR="00D10E87">
          <w:rPr>
            <w:noProof/>
            <w:webHidden/>
          </w:rPr>
          <w:t>18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499" w:history="1">
        <w:r w:rsidR="00D10E87" w:rsidRPr="00CA1A9E">
          <w:rPr>
            <w:rStyle w:val="Hyperlink"/>
            <w:noProof/>
          </w:rPr>
          <w:t>Figure 18:</w:t>
        </w:r>
        <w:r w:rsidR="00D10E87" w:rsidRPr="00CA1A9E">
          <w:rPr>
            <w:rStyle w:val="Hyperlink"/>
            <w:rFonts w:ascii="Arial"/>
            <w:noProof/>
          </w:rPr>
          <w:t xml:space="preserve"> </w:t>
        </w:r>
        <w:r w:rsidR="00D10E87" w:rsidRPr="00CA1A9E">
          <w:rPr>
            <w:rStyle w:val="Hyperlink"/>
            <w:noProof/>
          </w:rPr>
          <w:t>Login Security Warning</w:t>
        </w:r>
        <w:r w:rsidR="00D10E87">
          <w:rPr>
            <w:noProof/>
            <w:webHidden/>
          </w:rPr>
          <w:tab/>
        </w:r>
        <w:r w:rsidR="00D10E87">
          <w:rPr>
            <w:noProof/>
            <w:webHidden/>
          </w:rPr>
          <w:fldChar w:fldCharType="begin"/>
        </w:r>
        <w:r w:rsidR="00D10E87">
          <w:rPr>
            <w:noProof/>
            <w:webHidden/>
          </w:rPr>
          <w:instrText xml:space="preserve"> PAGEREF _Toc499543499 \h </w:instrText>
        </w:r>
        <w:r w:rsidR="00D10E87">
          <w:rPr>
            <w:noProof/>
            <w:webHidden/>
          </w:rPr>
        </w:r>
        <w:r w:rsidR="00D10E87">
          <w:rPr>
            <w:noProof/>
            <w:webHidden/>
          </w:rPr>
          <w:fldChar w:fldCharType="separate"/>
        </w:r>
        <w:r w:rsidR="00D10E87">
          <w:rPr>
            <w:noProof/>
            <w:webHidden/>
          </w:rPr>
          <w:t>19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0" w:history="1">
        <w:r w:rsidR="00D10E87" w:rsidRPr="00CA1A9E">
          <w:rPr>
            <w:rStyle w:val="Hyperlink"/>
            <w:noProof/>
          </w:rPr>
          <w:t>Figure 19:</w:t>
        </w:r>
        <w:r w:rsidR="00D10E87" w:rsidRPr="00CA1A9E">
          <w:rPr>
            <w:rStyle w:val="Hyperlink"/>
            <w:rFonts w:ascii="Arial"/>
            <w:noProof/>
          </w:rPr>
          <w:t xml:space="preserve"> </w:t>
        </w:r>
        <w:r w:rsidR="00D10E87" w:rsidRPr="00CA1A9E">
          <w:rPr>
            <w:rStyle w:val="Hyperlink"/>
            <w:noProof/>
          </w:rPr>
          <w:t>Session Idle Message</w:t>
        </w:r>
        <w:r w:rsidR="00D10E87">
          <w:rPr>
            <w:noProof/>
            <w:webHidden/>
          </w:rPr>
          <w:tab/>
        </w:r>
        <w:r w:rsidR="00D10E87">
          <w:rPr>
            <w:noProof/>
            <w:webHidden/>
          </w:rPr>
          <w:fldChar w:fldCharType="begin"/>
        </w:r>
        <w:r w:rsidR="00D10E87">
          <w:rPr>
            <w:noProof/>
            <w:webHidden/>
          </w:rPr>
          <w:instrText xml:space="preserve"> PAGEREF _Toc499543500 \h </w:instrText>
        </w:r>
        <w:r w:rsidR="00D10E87">
          <w:rPr>
            <w:noProof/>
            <w:webHidden/>
          </w:rPr>
        </w:r>
        <w:r w:rsidR="00D10E87">
          <w:rPr>
            <w:noProof/>
            <w:webHidden/>
          </w:rPr>
          <w:fldChar w:fldCharType="separate"/>
        </w:r>
        <w:r w:rsidR="00D10E87">
          <w:rPr>
            <w:noProof/>
            <w:webHidden/>
          </w:rPr>
          <w:t>20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1" w:history="1">
        <w:r w:rsidR="00D10E87" w:rsidRPr="00CA1A9E">
          <w:rPr>
            <w:rStyle w:val="Hyperlink"/>
            <w:noProof/>
          </w:rPr>
          <w:t>Figure 20: VistA is unreachable</w:t>
        </w:r>
        <w:r w:rsidR="00D10E87">
          <w:rPr>
            <w:noProof/>
            <w:webHidden/>
          </w:rPr>
          <w:tab/>
        </w:r>
        <w:r w:rsidR="00D10E87">
          <w:rPr>
            <w:noProof/>
            <w:webHidden/>
          </w:rPr>
          <w:fldChar w:fldCharType="begin"/>
        </w:r>
        <w:r w:rsidR="00D10E87">
          <w:rPr>
            <w:noProof/>
            <w:webHidden/>
          </w:rPr>
          <w:instrText xml:space="preserve"> PAGEREF _Toc499543501 \h </w:instrText>
        </w:r>
        <w:r w:rsidR="00D10E87">
          <w:rPr>
            <w:noProof/>
            <w:webHidden/>
          </w:rPr>
        </w:r>
        <w:r w:rsidR="00D10E87">
          <w:rPr>
            <w:noProof/>
            <w:webHidden/>
          </w:rPr>
          <w:fldChar w:fldCharType="separate"/>
        </w:r>
        <w:r w:rsidR="00D10E87">
          <w:rPr>
            <w:noProof/>
            <w:webHidden/>
          </w:rPr>
          <w:t>24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2" w:history="1">
        <w:r w:rsidR="00D10E87" w:rsidRPr="00CA1A9E">
          <w:rPr>
            <w:rStyle w:val="Hyperlink"/>
            <w:noProof/>
          </w:rPr>
          <w:t>Figure 21: Page load error message</w:t>
        </w:r>
        <w:r w:rsidR="00D10E87">
          <w:rPr>
            <w:noProof/>
            <w:webHidden/>
          </w:rPr>
          <w:tab/>
        </w:r>
        <w:r w:rsidR="00D10E87">
          <w:rPr>
            <w:noProof/>
            <w:webHidden/>
          </w:rPr>
          <w:fldChar w:fldCharType="begin"/>
        </w:r>
        <w:r w:rsidR="00D10E87">
          <w:rPr>
            <w:noProof/>
            <w:webHidden/>
          </w:rPr>
          <w:instrText xml:space="preserve"> PAGEREF _Toc499543502 \h </w:instrText>
        </w:r>
        <w:r w:rsidR="00D10E87">
          <w:rPr>
            <w:noProof/>
            <w:webHidden/>
          </w:rPr>
        </w:r>
        <w:r w:rsidR="00D10E87">
          <w:rPr>
            <w:noProof/>
            <w:webHidden/>
          </w:rPr>
          <w:fldChar w:fldCharType="separate"/>
        </w:r>
        <w:r w:rsidR="00D10E87">
          <w:rPr>
            <w:noProof/>
            <w:webHidden/>
          </w:rPr>
          <w:t>24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3" w:history="1">
        <w:r w:rsidR="00D10E87" w:rsidRPr="00CA1A9E">
          <w:rPr>
            <w:rStyle w:val="Hyperlink"/>
            <w:noProof/>
          </w:rPr>
          <w:t>Figure 22</w:t>
        </w:r>
        <w:r w:rsidR="00D10E87" w:rsidRPr="00CA1A9E">
          <w:rPr>
            <w:rStyle w:val="Hyperlink"/>
            <w:rFonts w:ascii="Arial"/>
            <w:noProof/>
            <w:spacing w:val="-1"/>
          </w:rPr>
          <w:t>:</w:t>
        </w:r>
        <w:r w:rsidR="00D10E87" w:rsidRPr="00CA1A9E">
          <w:rPr>
            <w:rStyle w:val="Hyperlink"/>
            <w:rFonts w:ascii="Arial"/>
            <w:noProof/>
          </w:rPr>
          <w:t xml:space="preserve"> </w:t>
        </w:r>
        <w:r w:rsidR="00D10E87" w:rsidRPr="00CA1A9E">
          <w:rPr>
            <w:rStyle w:val="Hyperlink"/>
            <w:noProof/>
          </w:rPr>
          <w:t>Patient Selection/Worklist with 34-day default</w:t>
        </w:r>
        <w:r w:rsidR="00D10E87">
          <w:rPr>
            <w:noProof/>
            <w:webHidden/>
          </w:rPr>
          <w:tab/>
        </w:r>
        <w:r w:rsidR="00D10E87">
          <w:rPr>
            <w:noProof/>
            <w:webHidden/>
          </w:rPr>
          <w:fldChar w:fldCharType="begin"/>
        </w:r>
        <w:r w:rsidR="00D10E87">
          <w:rPr>
            <w:noProof/>
            <w:webHidden/>
          </w:rPr>
          <w:instrText xml:space="preserve"> PAGEREF _Toc499543503 \h </w:instrText>
        </w:r>
        <w:r w:rsidR="00D10E87">
          <w:rPr>
            <w:noProof/>
            <w:webHidden/>
          </w:rPr>
        </w:r>
        <w:r w:rsidR="00D10E87">
          <w:rPr>
            <w:noProof/>
            <w:webHidden/>
          </w:rPr>
          <w:fldChar w:fldCharType="separate"/>
        </w:r>
        <w:r w:rsidR="00D10E87">
          <w:rPr>
            <w:noProof/>
            <w:webHidden/>
          </w:rPr>
          <w:t>25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4" w:history="1">
        <w:r w:rsidR="00D10E87" w:rsidRPr="00CA1A9E">
          <w:rPr>
            <w:rStyle w:val="Hyperlink"/>
            <w:noProof/>
          </w:rPr>
          <w:t xml:space="preserve">Figure 23: Patient </w:t>
        </w:r>
        <w:r w:rsidR="00D10E87" w:rsidRPr="00CA1A9E">
          <w:rPr>
            <w:rStyle w:val="Hyperlink"/>
            <w:noProof/>
            <w:spacing w:val="-1"/>
          </w:rPr>
          <w:t>Selection/Worklist</w:t>
        </w:r>
        <w:r w:rsidR="00D10E87" w:rsidRPr="00CA1A9E">
          <w:rPr>
            <w:rStyle w:val="Hyperlink"/>
            <w:noProof/>
            <w:spacing w:val="-3"/>
          </w:rPr>
          <w:t xml:space="preserve"> </w:t>
        </w:r>
        <w:r w:rsidR="00D10E87" w:rsidRPr="00CA1A9E">
          <w:rPr>
            <w:rStyle w:val="Hyperlink"/>
            <w:noProof/>
          </w:rPr>
          <w:t xml:space="preserve">with </w:t>
        </w:r>
        <w:r w:rsidR="00D10E87" w:rsidRPr="00CA1A9E">
          <w:rPr>
            <w:rStyle w:val="Hyperlink"/>
            <w:noProof/>
            <w:spacing w:val="-1"/>
          </w:rPr>
          <w:t>search</w:t>
        </w:r>
        <w:r w:rsidR="00D10E87" w:rsidRPr="00CA1A9E">
          <w:rPr>
            <w:rStyle w:val="Hyperlink"/>
            <w:noProof/>
          </w:rPr>
          <w:t xml:space="preserve"> results</w:t>
        </w:r>
        <w:r w:rsidR="00D10E87">
          <w:rPr>
            <w:noProof/>
            <w:webHidden/>
          </w:rPr>
          <w:tab/>
        </w:r>
        <w:r w:rsidR="00D10E87">
          <w:rPr>
            <w:noProof/>
            <w:webHidden/>
          </w:rPr>
          <w:fldChar w:fldCharType="begin"/>
        </w:r>
        <w:r w:rsidR="00D10E87">
          <w:rPr>
            <w:noProof/>
            <w:webHidden/>
          </w:rPr>
          <w:instrText xml:space="preserve"> PAGEREF _Toc499543504 \h </w:instrText>
        </w:r>
        <w:r w:rsidR="00D10E87">
          <w:rPr>
            <w:noProof/>
            <w:webHidden/>
          </w:rPr>
        </w:r>
        <w:r w:rsidR="00D10E87">
          <w:rPr>
            <w:noProof/>
            <w:webHidden/>
          </w:rPr>
          <w:fldChar w:fldCharType="separate"/>
        </w:r>
        <w:r w:rsidR="00D10E87">
          <w:rPr>
            <w:noProof/>
            <w:webHidden/>
          </w:rPr>
          <w:t>26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5" w:history="1">
        <w:r w:rsidR="00D10E87" w:rsidRPr="00CA1A9E">
          <w:rPr>
            <w:rStyle w:val="Hyperlink"/>
            <w:noProof/>
          </w:rPr>
          <w:t xml:space="preserve">Figure 24: Patient </w:t>
        </w:r>
        <w:r w:rsidR="00D10E87" w:rsidRPr="00CA1A9E">
          <w:rPr>
            <w:rStyle w:val="Hyperlink"/>
            <w:noProof/>
            <w:spacing w:val="-1"/>
          </w:rPr>
          <w:t>Selection/Worklist</w:t>
        </w:r>
        <w:r w:rsidR="00D10E87" w:rsidRPr="00CA1A9E">
          <w:rPr>
            <w:rStyle w:val="Hyperlink"/>
            <w:noProof/>
            <w:spacing w:val="-3"/>
          </w:rPr>
          <w:t xml:space="preserve"> </w:t>
        </w:r>
        <w:r w:rsidR="00D10E87" w:rsidRPr="00CA1A9E">
          <w:rPr>
            <w:rStyle w:val="Hyperlink"/>
            <w:noProof/>
          </w:rPr>
          <w:t>including</w:t>
        </w:r>
        <w:r w:rsidR="00D10E87" w:rsidRPr="00CA1A9E">
          <w:rPr>
            <w:rStyle w:val="Hyperlink"/>
            <w:noProof/>
            <w:spacing w:val="1"/>
          </w:rPr>
          <w:t xml:space="preserve"> </w:t>
        </w:r>
        <w:r w:rsidR="00D10E87" w:rsidRPr="00CA1A9E">
          <w:rPr>
            <w:rStyle w:val="Hyperlink"/>
            <w:noProof/>
            <w:spacing w:val="-1"/>
          </w:rPr>
          <w:t>Observations</w:t>
        </w:r>
        <w:r w:rsidR="00D10E87" w:rsidRPr="00CA1A9E">
          <w:rPr>
            <w:rStyle w:val="Hyperlink"/>
            <w:noProof/>
          </w:rPr>
          <w:t xml:space="preserve"> </w:t>
        </w:r>
        <w:r w:rsidR="00D10E87" w:rsidRPr="00CA1A9E">
          <w:rPr>
            <w:rStyle w:val="Hyperlink"/>
            <w:noProof/>
            <w:spacing w:val="-1"/>
          </w:rPr>
          <w:t>checkbox</w:t>
        </w:r>
        <w:r w:rsidR="00D10E87">
          <w:rPr>
            <w:noProof/>
            <w:webHidden/>
          </w:rPr>
          <w:tab/>
        </w:r>
        <w:r w:rsidR="00D10E87">
          <w:rPr>
            <w:noProof/>
            <w:webHidden/>
          </w:rPr>
          <w:fldChar w:fldCharType="begin"/>
        </w:r>
        <w:r w:rsidR="00D10E87">
          <w:rPr>
            <w:noProof/>
            <w:webHidden/>
          </w:rPr>
          <w:instrText xml:space="preserve"> PAGEREF _Toc499543505 \h </w:instrText>
        </w:r>
        <w:r w:rsidR="00D10E87">
          <w:rPr>
            <w:noProof/>
            <w:webHidden/>
          </w:rPr>
        </w:r>
        <w:r w:rsidR="00D10E87">
          <w:rPr>
            <w:noProof/>
            <w:webHidden/>
          </w:rPr>
          <w:fldChar w:fldCharType="separate"/>
        </w:r>
        <w:r w:rsidR="00D10E87">
          <w:rPr>
            <w:noProof/>
            <w:webHidden/>
          </w:rPr>
          <w:t>26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6" w:history="1">
        <w:r w:rsidR="00D10E87" w:rsidRPr="00CA1A9E">
          <w:rPr>
            <w:rStyle w:val="Hyperlink"/>
            <w:noProof/>
          </w:rPr>
          <w:t>Figure 25: Patient Category Filter</w:t>
        </w:r>
        <w:r w:rsidR="00D10E87">
          <w:rPr>
            <w:noProof/>
            <w:webHidden/>
          </w:rPr>
          <w:tab/>
        </w:r>
        <w:r w:rsidR="00D10E87">
          <w:rPr>
            <w:noProof/>
            <w:webHidden/>
          </w:rPr>
          <w:fldChar w:fldCharType="begin"/>
        </w:r>
        <w:r w:rsidR="00D10E87">
          <w:rPr>
            <w:noProof/>
            <w:webHidden/>
          </w:rPr>
          <w:instrText xml:space="preserve"> PAGEREF _Toc499543506 \h </w:instrText>
        </w:r>
        <w:r w:rsidR="00D10E87">
          <w:rPr>
            <w:noProof/>
            <w:webHidden/>
          </w:rPr>
        </w:r>
        <w:r w:rsidR="00D10E87">
          <w:rPr>
            <w:noProof/>
            <w:webHidden/>
          </w:rPr>
          <w:fldChar w:fldCharType="separate"/>
        </w:r>
        <w:r w:rsidR="00D10E87">
          <w:rPr>
            <w:noProof/>
            <w:webHidden/>
          </w:rPr>
          <w:t>27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7" w:history="1">
        <w:r w:rsidR="00D10E87" w:rsidRPr="00CA1A9E">
          <w:rPr>
            <w:rStyle w:val="Hyperlink"/>
            <w:noProof/>
          </w:rPr>
          <w:t>Figure 26:</w:t>
        </w:r>
        <w:r w:rsidR="00D10E87" w:rsidRPr="00CA1A9E">
          <w:rPr>
            <w:rStyle w:val="Hyperlink"/>
            <w:rFonts w:ascii="Arial"/>
            <w:noProof/>
          </w:rPr>
          <w:t xml:space="preserve"> </w:t>
        </w:r>
        <w:r w:rsidR="00D10E87" w:rsidRPr="00CA1A9E">
          <w:rPr>
            <w:rStyle w:val="Hyperlink"/>
            <w:noProof/>
          </w:rPr>
          <w:t>Reminder Date filter</w:t>
        </w:r>
        <w:r w:rsidR="00D10E87">
          <w:rPr>
            <w:noProof/>
            <w:webHidden/>
          </w:rPr>
          <w:tab/>
        </w:r>
        <w:r w:rsidR="00D10E87">
          <w:rPr>
            <w:noProof/>
            <w:webHidden/>
          </w:rPr>
          <w:fldChar w:fldCharType="begin"/>
        </w:r>
        <w:r w:rsidR="00D10E87">
          <w:rPr>
            <w:noProof/>
            <w:webHidden/>
          </w:rPr>
          <w:instrText xml:space="preserve"> PAGEREF _Toc499543507 \h </w:instrText>
        </w:r>
        <w:r w:rsidR="00D10E87">
          <w:rPr>
            <w:noProof/>
            <w:webHidden/>
          </w:rPr>
        </w:r>
        <w:r w:rsidR="00D10E87">
          <w:rPr>
            <w:noProof/>
            <w:webHidden/>
          </w:rPr>
          <w:fldChar w:fldCharType="separate"/>
        </w:r>
        <w:r w:rsidR="00D10E87">
          <w:rPr>
            <w:noProof/>
            <w:webHidden/>
          </w:rPr>
          <w:t>28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8" w:history="1">
        <w:r w:rsidR="00D10E87" w:rsidRPr="00CA1A9E">
          <w:rPr>
            <w:rStyle w:val="Hyperlink"/>
            <w:noProof/>
          </w:rPr>
          <w:t>Figure 27:</w:t>
        </w:r>
        <w:r w:rsidR="00D10E87" w:rsidRPr="00CA1A9E">
          <w:rPr>
            <w:rStyle w:val="Hyperlink"/>
            <w:rFonts w:ascii="Arial"/>
            <w:noProof/>
          </w:rPr>
          <w:t xml:space="preserve"> </w:t>
        </w:r>
        <w:r w:rsidR="00D10E87" w:rsidRPr="00CA1A9E">
          <w:rPr>
            <w:rStyle w:val="Hyperlink"/>
            <w:noProof/>
          </w:rPr>
          <w:t>Reviewer filter with “All” option selected</w:t>
        </w:r>
        <w:r w:rsidR="00D10E87">
          <w:rPr>
            <w:noProof/>
            <w:webHidden/>
          </w:rPr>
          <w:tab/>
        </w:r>
        <w:r w:rsidR="00D10E87">
          <w:rPr>
            <w:noProof/>
            <w:webHidden/>
          </w:rPr>
          <w:fldChar w:fldCharType="begin"/>
        </w:r>
        <w:r w:rsidR="00D10E87">
          <w:rPr>
            <w:noProof/>
            <w:webHidden/>
          </w:rPr>
          <w:instrText xml:space="preserve"> PAGEREF _Toc499543508 \h </w:instrText>
        </w:r>
        <w:r w:rsidR="00D10E87">
          <w:rPr>
            <w:noProof/>
            <w:webHidden/>
          </w:rPr>
        </w:r>
        <w:r w:rsidR="00D10E87">
          <w:rPr>
            <w:noProof/>
            <w:webHidden/>
          </w:rPr>
          <w:fldChar w:fldCharType="separate"/>
        </w:r>
        <w:r w:rsidR="00D10E87">
          <w:rPr>
            <w:noProof/>
            <w:webHidden/>
          </w:rPr>
          <w:t>29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09" w:history="1">
        <w:r w:rsidR="00D10E87" w:rsidRPr="00CA1A9E">
          <w:rPr>
            <w:rStyle w:val="Hyperlink"/>
            <w:noProof/>
          </w:rPr>
          <w:t>Figure 28: Ward Filter</w:t>
        </w:r>
        <w:r w:rsidR="00D10E87">
          <w:rPr>
            <w:noProof/>
            <w:webHidden/>
          </w:rPr>
          <w:tab/>
        </w:r>
        <w:r w:rsidR="00D10E87">
          <w:rPr>
            <w:noProof/>
            <w:webHidden/>
          </w:rPr>
          <w:fldChar w:fldCharType="begin"/>
        </w:r>
        <w:r w:rsidR="00D10E87">
          <w:rPr>
            <w:noProof/>
            <w:webHidden/>
          </w:rPr>
          <w:instrText xml:space="preserve"> PAGEREF _Toc499543509 \h </w:instrText>
        </w:r>
        <w:r w:rsidR="00D10E87">
          <w:rPr>
            <w:noProof/>
            <w:webHidden/>
          </w:rPr>
        </w:r>
        <w:r w:rsidR="00D10E87">
          <w:rPr>
            <w:noProof/>
            <w:webHidden/>
          </w:rPr>
          <w:fldChar w:fldCharType="separate"/>
        </w:r>
        <w:r w:rsidR="00D10E87">
          <w:rPr>
            <w:noProof/>
            <w:webHidden/>
          </w:rPr>
          <w:t>29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0" w:history="1">
        <w:r w:rsidR="00D10E87" w:rsidRPr="00CA1A9E">
          <w:rPr>
            <w:rStyle w:val="Hyperlink"/>
            <w:noProof/>
          </w:rPr>
          <w:t>Figure 29:</w:t>
        </w:r>
        <w:r w:rsidR="00D10E87" w:rsidRPr="00CA1A9E">
          <w:rPr>
            <w:rStyle w:val="Hyperlink"/>
            <w:rFonts w:ascii="Arial"/>
            <w:noProof/>
          </w:rPr>
          <w:t xml:space="preserve"> </w:t>
        </w:r>
        <w:r w:rsidR="00D10E87" w:rsidRPr="00CA1A9E">
          <w:rPr>
            <w:rStyle w:val="Hyperlink"/>
            <w:noProof/>
          </w:rPr>
          <w:t>Movement filter</w:t>
        </w:r>
        <w:r w:rsidR="00D10E87">
          <w:rPr>
            <w:noProof/>
            <w:webHidden/>
          </w:rPr>
          <w:tab/>
        </w:r>
        <w:r w:rsidR="00D10E87">
          <w:rPr>
            <w:noProof/>
            <w:webHidden/>
          </w:rPr>
          <w:fldChar w:fldCharType="begin"/>
        </w:r>
        <w:r w:rsidR="00D10E87">
          <w:rPr>
            <w:noProof/>
            <w:webHidden/>
          </w:rPr>
          <w:instrText xml:space="preserve"> PAGEREF _Toc499543510 \h </w:instrText>
        </w:r>
        <w:r w:rsidR="00D10E87">
          <w:rPr>
            <w:noProof/>
            <w:webHidden/>
          </w:rPr>
        </w:r>
        <w:r w:rsidR="00D10E87">
          <w:rPr>
            <w:noProof/>
            <w:webHidden/>
          </w:rPr>
          <w:fldChar w:fldCharType="separate"/>
        </w:r>
        <w:r w:rsidR="00D10E87">
          <w:rPr>
            <w:noProof/>
            <w:webHidden/>
          </w:rPr>
          <w:t>30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1" w:history="1">
        <w:r w:rsidR="00D10E87" w:rsidRPr="00CA1A9E">
          <w:rPr>
            <w:rStyle w:val="Hyperlink"/>
            <w:noProof/>
          </w:rPr>
          <w:t>Figure 30: Patient Search Filter</w:t>
        </w:r>
        <w:r w:rsidR="00D10E87">
          <w:rPr>
            <w:noProof/>
            <w:webHidden/>
          </w:rPr>
          <w:tab/>
        </w:r>
        <w:r w:rsidR="00D10E87">
          <w:rPr>
            <w:noProof/>
            <w:webHidden/>
          </w:rPr>
          <w:fldChar w:fldCharType="begin"/>
        </w:r>
        <w:r w:rsidR="00D10E87">
          <w:rPr>
            <w:noProof/>
            <w:webHidden/>
          </w:rPr>
          <w:instrText xml:space="preserve"> PAGEREF _Toc499543511 \h </w:instrText>
        </w:r>
        <w:r w:rsidR="00D10E87">
          <w:rPr>
            <w:noProof/>
            <w:webHidden/>
          </w:rPr>
        </w:r>
        <w:r w:rsidR="00D10E87">
          <w:rPr>
            <w:noProof/>
            <w:webHidden/>
          </w:rPr>
          <w:fldChar w:fldCharType="separate"/>
        </w:r>
        <w:r w:rsidR="00D10E87">
          <w:rPr>
            <w:noProof/>
            <w:webHidden/>
          </w:rPr>
          <w:t>31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2" w:history="1">
        <w:r w:rsidR="00D10E87" w:rsidRPr="00CA1A9E">
          <w:rPr>
            <w:rStyle w:val="Hyperlink"/>
            <w:noProof/>
          </w:rPr>
          <w:t>Figure 31: Data Management for UM Review Process - NUMI / VSSC</w:t>
        </w:r>
        <w:r w:rsidR="00D10E87">
          <w:rPr>
            <w:noProof/>
            <w:webHidden/>
          </w:rPr>
          <w:tab/>
        </w:r>
        <w:r w:rsidR="00D10E87">
          <w:rPr>
            <w:noProof/>
            <w:webHidden/>
          </w:rPr>
          <w:fldChar w:fldCharType="begin"/>
        </w:r>
        <w:r w:rsidR="00D10E87">
          <w:rPr>
            <w:noProof/>
            <w:webHidden/>
          </w:rPr>
          <w:instrText xml:space="preserve"> PAGEREF _Toc499543512 \h </w:instrText>
        </w:r>
        <w:r w:rsidR="00D10E87">
          <w:rPr>
            <w:noProof/>
            <w:webHidden/>
          </w:rPr>
        </w:r>
        <w:r w:rsidR="00D10E87">
          <w:rPr>
            <w:noProof/>
            <w:webHidden/>
          </w:rPr>
          <w:fldChar w:fldCharType="separate"/>
        </w:r>
        <w:r w:rsidR="00D10E87">
          <w:rPr>
            <w:noProof/>
            <w:webHidden/>
          </w:rPr>
          <w:t>35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3" w:history="1">
        <w:r w:rsidR="00D10E87" w:rsidRPr="00CA1A9E">
          <w:rPr>
            <w:rStyle w:val="Hyperlink"/>
            <w:noProof/>
          </w:rPr>
          <w:t>Figure 32: Dismiss Type Dropdown/Dismiss Stay Button</w:t>
        </w:r>
        <w:r w:rsidR="00D10E87">
          <w:rPr>
            <w:noProof/>
            <w:webHidden/>
          </w:rPr>
          <w:tab/>
        </w:r>
        <w:r w:rsidR="00D10E87">
          <w:rPr>
            <w:noProof/>
            <w:webHidden/>
          </w:rPr>
          <w:fldChar w:fldCharType="begin"/>
        </w:r>
        <w:r w:rsidR="00D10E87">
          <w:rPr>
            <w:noProof/>
            <w:webHidden/>
          </w:rPr>
          <w:instrText xml:space="preserve"> PAGEREF _Toc499543513 \h </w:instrText>
        </w:r>
        <w:r w:rsidR="00D10E87">
          <w:rPr>
            <w:noProof/>
            <w:webHidden/>
          </w:rPr>
        </w:r>
        <w:r w:rsidR="00D10E87">
          <w:rPr>
            <w:noProof/>
            <w:webHidden/>
          </w:rPr>
          <w:fldChar w:fldCharType="separate"/>
        </w:r>
        <w:r w:rsidR="00D10E87">
          <w:rPr>
            <w:noProof/>
            <w:webHidden/>
          </w:rPr>
          <w:t>36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4" w:history="1">
        <w:r w:rsidR="00D10E87" w:rsidRPr="00CA1A9E">
          <w:rPr>
            <w:rStyle w:val="Hyperlink"/>
            <w:noProof/>
          </w:rPr>
          <w:t>Figure 33: Selected Dismiss Stay option</w:t>
        </w:r>
        <w:r w:rsidR="00D10E87">
          <w:rPr>
            <w:noProof/>
            <w:webHidden/>
          </w:rPr>
          <w:tab/>
        </w:r>
        <w:r w:rsidR="00D10E87">
          <w:rPr>
            <w:noProof/>
            <w:webHidden/>
          </w:rPr>
          <w:fldChar w:fldCharType="begin"/>
        </w:r>
        <w:r w:rsidR="00D10E87">
          <w:rPr>
            <w:noProof/>
            <w:webHidden/>
          </w:rPr>
          <w:instrText xml:space="preserve"> PAGEREF _Toc499543514 \h </w:instrText>
        </w:r>
        <w:r w:rsidR="00D10E87">
          <w:rPr>
            <w:noProof/>
            <w:webHidden/>
          </w:rPr>
        </w:r>
        <w:r w:rsidR="00D10E87">
          <w:rPr>
            <w:noProof/>
            <w:webHidden/>
          </w:rPr>
          <w:fldChar w:fldCharType="separate"/>
        </w:r>
        <w:r w:rsidR="00D10E87">
          <w:rPr>
            <w:noProof/>
            <w:webHidden/>
          </w:rPr>
          <w:t>37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5" w:history="1">
        <w:r w:rsidR="00D10E87" w:rsidRPr="00CA1A9E">
          <w:rPr>
            <w:rStyle w:val="Hyperlink"/>
            <w:noProof/>
          </w:rPr>
          <w:t>Figure 34:</w:t>
        </w:r>
        <w:r w:rsidR="00D10E87" w:rsidRPr="00CA1A9E">
          <w:rPr>
            <w:rStyle w:val="Hyperlink"/>
            <w:rFonts w:ascii="Arial"/>
            <w:noProof/>
          </w:rPr>
          <w:t xml:space="preserve"> </w:t>
        </w:r>
        <w:r w:rsidR="00D10E87" w:rsidRPr="00CA1A9E">
          <w:rPr>
            <w:rStyle w:val="Hyperlink"/>
            <w:noProof/>
          </w:rPr>
          <w:t>Enabled Dismiss Type and Dismiss Stays features</w:t>
        </w:r>
        <w:r w:rsidR="00D10E87">
          <w:rPr>
            <w:noProof/>
            <w:webHidden/>
          </w:rPr>
          <w:tab/>
        </w:r>
        <w:r w:rsidR="00D10E87">
          <w:rPr>
            <w:noProof/>
            <w:webHidden/>
          </w:rPr>
          <w:fldChar w:fldCharType="begin"/>
        </w:r>
        <w:r w:rsidR="00D10E87">
          <w:rPr>
            <w:noProof/>
            <w:webHidden/>
          </w:rPr>
          <w:instrText xml:space="preserve"> PAGEREF _Toc499543515 \h </w:instrText>
        </w:r>
        <w:r w:rsidR="00D10E87">
          <w:rPr>
            <w:noProof/>
            <w:webHidden/>
          </w:rPr>
        </w:r>
        <w:r w:rsidR="00D10E87">
          <w:rPr>
            <w:noProof/>
            <w:webHidden/>
          </w:rPr>
          <w:fldChar w:fldCharType="separate"/>
        </w:r>
        <w:r w:rsidR="00D10E87">
          <w:rPr>
            <w:noProof/>
            <w:webHidden/>
          </w:rPr>
          <w:t>37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6" w:history="1">
        <w:r w:rsidR="00D10E87" w:rsidRPr="00CA1A9E">
          <w:rPr>
            <w:rStyle w:val="Hyperlink"/>
            <w:noProof/>
          </w:rPr>
          <w:t>Figure 35: Select Dismiss Type advisory message</w:t>
        </w:r>
        <w:r w:rsidR="00D10E87">
          <w:rPr>
            <w:noProof/>
            <w:webHidden/>
          </w:rPr>
          <w:tab/>
        </w:r>
        <w:r w:rsidR="00D10E87">
          <w:rPr>
            <w:noProof/>
            <w:webHidden/>
          </w:rPr>
          <w:fldChar w:fldCharType="begin"/>
        </w:r>
        <w:r w:rsidR="00D10E87">
          <w:rPr>
            <w:noProof/>
            <w:webHidden/>
          </w:rPr>
          <w:instrText xml:space="preserve"> PAGEREF _Toc499543516 \h </w:instrText>
        </w:r>
        <w:r w:rsidR="00D10E87">
          <w:rPr>
            <w:noProof/>
            <w:webHidden/>
          </w:rPr>
        </w:r>
        <w:r w:rsidR="00D10E87">
          <w:rPr>
            <w:noProof/>
            <w:webHidden/>
          </w:rPr>
          <w:fldChar w:fldCharType="separate"/>
        </w:r>
        <w:r w:rsidR="00D10E87">
          <w:rPr>
            <w:noProof/>
            <w:webHidden/>
          </w:rPr>
          <w:t>37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7" w:history="1">
        <w:r w:rsidR="00D10E87" w:rsidRPr="00CA1A9E">
          <w:rPr>
            <w:rStyle w:val="Hyperlink"/>
            <w:noProof/>
          </w:rPr>
          <w:t xml:space="preserve">Figure 36: Utilization </w:t>
        </w:r>
        <w:r w:rsidR="00D10E87" w:rsidRPr="00CA1A9E">
          <w:rPr>
            <w:rStyle w:val="Hyperlink"/>
            <w:noProof/>
            <w:spacing w:val="-1"/>
          </w:rPr>
          <w:t>Management</w:t>
        </w:r>
        <w:r w:rsidR="00D10E87" w:rsidRPr="00CA1A9E">
          <w:rPr>
            <w:rStyle w:val="Hyperlink"/>
            <w:noProof/>
          </w:rPr>
          <w:t xml:space="preserve"> </w:t>
        </w:r>
        <w:r w:rsidR="00D10E87" w:rsidRPr="00CA1A9E">
          <w:rPr>
            <w:rStyle w:val="Hyperlink"/>
            <w:noProof/>
            <w:spacing w:val="-1"/>
          </w:rPr>
          <w:t>Review</w:t>
        </w:r>
        <w:r w:rsidR="00D10E87" w:rsidRPr="00CA1A9E">
          <w:rPr>
            <w:rStyle w:val="Hyperlink"/>
            <w:noProof/>
            <w:spacing w:val="2"/>
          </w:rPr>
          <w:t xml:space="preserve"> </w:t>
        </w:r>
        <w:r w:rsidR="00D10E87" w:rsidRPr="00CA1A9E">
          <w:rPr>
            <w:rStyle w:val="Hyperlink"/>
            <w:noProof/>
          </w:rPr>
          <w:t xml:space="preserve">Listing </w:t>
        </w:r>
        <w:r w:rsidR="00D10E87" w:rsidRPr="00CA1A9E">
          <w:rPr>
            <w:rStyle w:val="Hyperlink"/>
            <w:noProof/>
            <w:spacing w:val="-1"/>
          </w:rPr>
          <w:t>Patient</w:t>
        </w:r>
        <w:r w:rsidR="00D10E87" w:rsidRPr="00CA1A9E">
          <w:rPr>
            <w:rStyle w:val="Hyperlink"/>
            <w:noProof/>
          </w:rPr>
          <w:t xml:space="preserve"> </w:t>
        </w:r>
        <w:r w:rsidR="00D10E87" w:rsidRPr="00CA1A9E">
          <w:rPr>
            <w:rStyle w:val="Hyperlink"/>
            <w:noProof/>
            <w:spacing w:val="-1"/>
          </w:rPr>
          <w:t>Selection/Worklist</w:t>
        </w:r>
        <w:r w:rsidR="00D10E87" w:rsidRPr="00CA1A9E">
          <w:rPr>
            <w:rStyle w:val="Hyperlink"/>
            <w:noProof/>
            <w:spacing w:val="1"/>
          </w:rPr>
          <w:t xml:space="preserve"> C</w:t>
        </w:r>
        <w:r w:rsidR="00D10E87" w:rsidRPr="00CA1A9E">
          <w:rPr>
            <w:rStyle w:val="Hyperlink"/>
            <w:noProof/>
            <w:spacing w:val="-1"/>
          </w:rPr>
          <w:t>olorized</w:t>
        </w:r>
        <w:r w:rsidR="00D10E87" w:rsidRPr="00CA1A9E">
          <w:rPr>
            <w:rStyle w:val="Hyperlink"/>
            <w:noProof/>
          </w:rPr>
          <w:t xml:space="preserve"> H</w:t>
        </w:r>
        <w:r w:rsidR="00D10E87" w:rsidRPr="00CA1A9E">
          <w:rPr>
            <w:rStyle w:val="Hyperlink"/>
            <w:noProof/>
            <w:spacing w:val="-1"/>
          </w:rPr>
          <w:t>yperlinks</w:t>
        </w:r>
        <w:r w:rsidR="00D10E87">
          <w:rPr>
            <w:noProof/>
            <w:webHidden/>
          </w:rPr>
          <w:tab/>
        </w:r>
        <w:r w:rsidR="00D10E87">
          <w:rPr>
            <w:noProof/>
            <w:webHidden/>
          </w:rPr>
          <w:fldChar w:fldCharType="begin"/>
        </w:r>
        <w:r w:rsidR="00D10E87">
          <w:rPr>
            <w:noProof/>
            <w:webHidden/>
          </w:rPr>
          <w:instrText xml:space="preserve"> PAGEREF _Toc499543517 \h </w:instrText>
        </w:r>
        <w:r w:rsidR="00D10E87">
          <w:rPr>
            <w:noProof/>
            <w:webHidden/>
          </w:rPr>
        </w:r>
        <w:r w:rsidR="00D10E87">
          <w:rPr>
            <w:noProof/>
            <w:webHidden/>
          </w:rPr>
          <w:fldChar w:fldCharType="separate"/>
        </w:r>
        <w:r w:rsidR="00D10E87">
          <w:rPr>
            <w:noProof/>
            <w:webHidden/>
          </w:rPr>
          <w:t>38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8" w:history="1">
        <w:r w:rsidR="00D10E87" w:rsidRPr="00CA1A9E">
          <w:rPr>
            <w:rStyle w:val="Hyperlink"/>
            <w:noProof/>
          </w:rPr>
          <w:t>Figure 37:</w:t>
        </w:r>
        <w:r w:rsidR="00D10E87" w:rsidRPr="00CA1A9E">
          <w:rPr>
            <w:rStyle w:val="Hyperlink"/>
            <w:rFonts w:ascii="Arial"/>
            <w:noProof/>
            <w:spacing w:val="-1"/>
          </w:rPr>
          <w:t xml:space="preserve"> </w:t>
        </w:r>
        <w:r w:rsidR="00D10E87" w:rsidRPr="00CA1A9E">
          <w:rPr>
            <w:rStyle w:val="Hyperlink"/>
            <w:noProof/>
          </w:rPr>
          <w:t>Sensitive Patient Warning for unlocked review</w:t>
        </w:r>
        <w:r w:rsidR="00D10E87">
          <w:rPr>
            <w:noProof/>
            <w:webHidden/>
          </w:rPr>
          <w:tab/>
        </w:r>
        <w:r w:rsidR="00D10E87">
          <w:rPr>
            <w:noProof/>
            <w:webHidden/>
          </w:rPr>
          <w:fldChar w:fldCharType="begin"/>
        </w:r>
        <w:r w:rsidR="00D10E87">
          <w:rPr>
            <w:noProof/>
            <w:webHidden/>
          </w:rPr>
          <w:instrText xml:space="preserve"> PAGEREF _Toc499543518 \h </w:instrText>
        </w:r>
        <w:r w:rsidR="00D10E87">
          <w:rPr>
            <w:noProof/>
            <w:webHidden/>
          </w:rPr>
        </w:r>
        <w:r w:rsidR="00D10E87">
          <w:rPr>
            <w:noProof/>
            <w:webHidden/>
          </w:rPr>
          <w:fldChar w:fldCharType="separate"/>
        </w:r>
        <w:r w:rsidR="00D10E87">
          <w:rPr>
            <w:noProof/>
            <w:webHidden/>
          </w:rPr>
          <w:t>39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19" w:history="1">
        <w:r w:rsidR="00D10E87" w:rsidRPr="00CA1A9E">
          <w:rPr>
            <w:rStyle w:val="Hyperlink"/>
            <w:noProof/>
          </w:rPr>
          <w:t>Figure 38: Sensitive Patient Warning for Unlocked Review</w:t>
        </w:r>
        <w:r w:rsidR="00D10E87">
          <w:rPr>
            <w:noProof/>
            <w:webHidden/>
          </w:rPr>
          <w:tab/>
        </w:r>
        <w:r w:rsidR="00D10E87">
          <w:rPr>
            <w:noProof/>
            <w:webHidden/>
          </w:rPr>
          <w:fldChar w:fldCharType="begin"/>
        </w:r>
        <w:r w:rsidR="00D10E87">
          <w:rPr>
            <w:noProof/>
            <w:webHidden/>
          </w:rPr>
          <w:instrText xml:space="preserve"> PAGEREF _Toc499543519 \h </w:instrText>
        </w:r>
        <w:r w:rsidR="00D10E87">
          <w:rPr>
            <w:noProof/>
            <w:webHidden/>
          </w:rPr>
        </w:r>
        <w:r w:rsidR="00D10E87">
          <w:rPr>
            <w:noProof/>
            <w:webHidden/>
          </w:rPr>
          <w:fldChar w:fldCharType="separate"/>
        </w:r>
        <w:r w:rsidR="00D10E87">
          <w:rPr>
            <w:noProof/>
            <w:webHidden/>
          </w:rPr>
          <w:t>39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0" w:history="1">
        <w:r w:rsidR="00D10E87" w:rsidRPr="00CA1A9E">
          <w:rPr>
            <w:rStyle w:val="Hyperlink"/>
            <w:noProof/>
          </w:rPr>
          <w:t>Figure 39: Sensitive Patient Warning for Patient Stays</w:t>
        </w:r>
        <w:r w:rsidR="00D10E87">
          <w:rPr>
            <w:noProof/>
            <w:webHidden/>
          </w:rPr>
          <w:tab/>
        </w:r>
        <w:r w:rsidR="00D10E87">
          <w:rPr>
            <w:noProof/>
            <w:webHidden/>
          </w:rPr>
          <w:fldChar w:fldCharType="begin"/>
        </w:r>
        <w:r w:rsidR="00D10E87">
          <w:rPr>
            <w:noProof/>
            <w:webHidden/>
          </w:rPr>
          <w:instrText xml:space="preserve"> PAGEREF _Toc499543520 \h </w:instrText>
        </w:r>
        <w:r w:rsidR="00D10E87">
          <w:rPr>
            <w:noProof/>
            <w:webHidden/>
          </w:rPr>
        </w:r>
        <w:r w:rsidR="00D10E87">
          <w:rPr>
            <w:noProof/>
            <w:webHidden/>
          </w:rPr>
          <w:fldChar w:fldCharType="separate"/>
        </w:r>
        <w:r w:rsidR="00D10E87">
          <w:rPr>
            <w:noProof/>
            <w:webHidden/>
          </w:rPr>
          <w:t>40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1" w:history="1">
        <w:r w:rsidR="00D10E87" w:rsidRPr="00CA1A9E">
          <w:rPr>
            <w:rStyle w:val="Hyperlink"/>
            <w:noProof/>
          </w:rPr>
          <w:t>Figure 40: Current Lookup Site Dropdown</w:t>
        </w:r>
        <w:r w:rsidR="00D10E87">
          <w:rPr>
            <w:noProof/>
            <w:webHidden/>
          </w:rPr>
          <w:tab/>
        </w:r>
        <w:r w:rsidR="00D10E87">
          <w:rPr>
            <w:noProof/>
            <w:webHidden/>
          </w:rPr>
          <w:fldChar w:fldCharType="begin"/>
        </w:r>
        <w:r w:rsidR="00D10E87">
          <w:rPr>
            <w:noProof/>
            <w:webHidden/>
          </w:rPr>
          <w:instrText xml:space="preserve"> PAGEREF _Toc499543521 \h </w:instrText>
        </w:r>
        <w:r w:rsidR="00D10E87">
          <w:rPr>
            <w:noProof/>
            <w:webHidden/>
          </w:rPr>
        </w:r>
        <w:r w:rsidR="00D10E87">
          <w:rPr>
            <w:noProof/>
            <w:webHidden/>
          </w:rPr>
          <w:fldChar w:fldCharType="separate"/>
        </w:r>
        <w:r w:rsidR="00D10E87">
          <w:rPr>
            <w:noProof/>
            <w:webHidden/>
          </w:rPr>
          <w:t>40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2" w:history="1">
        <w:r w:rsidR="00D10E87" w:rsidRPr="00CA1A9E">
          <w:rPr>
            <w:rStyle w:val="Hyperlink"/>
            <w:noProof/>
          </w:rPr>
          <w:t>Figure 41: Assign Reviewer Dropdown Illustration</w:t>
        </w:r>
        <w:r w:rsidR="00D10E87">
          <w:rPr>
            <w:noProof/>
            <w:webHidden/>
          </w:rPr>
          <w:tab/>
        </w:r>
        <w:r w:rsidR="00D10E87">
          <w:rPr>
            <w:noProof/>
            <w:webHidden/>
          </w:rPr>
          <w:fldChar w:fldCharType="begin"/>
        </w:r>
        <w:r w:rsidR="00D10E87">
          <w:rPr>
            <w:noProof/>
            <w:webHidden/>
          </w:rPr>
          <w:instrText xml:space="preserve"> PAGEREF _Toc499543522 \h </w:instrText>
        </w:r>
        <w:r w:rsidR="00D10E87">
          <w:rPr>
            <w:noProof/>
            <w:webHidden/>
          </w:rPr>
        </w:r>
        <w:r w:rsidR="00D10E87">
          <w:rPr>
            <w:noProof/>
            <w:webHidden/>
          </w:rPr>
          <w:fldChar w:fldCharType="separate"/>
        </w:r>
        <w:r w:rsidR="00D10E87">
          <w:rPr>
            <w:noProof/>
            <w:webHidden/>
          </w:rPr>
          <w:t>41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3" w:history="1">
        <w:r w:rsidR="00D10E87" w:rsidRPr="00CA1A9E">
          <w:rPr>
            <w:rStyle w:val="Hyperlink"/>
            <w:noProof/>
          </w:rPr>
          <w:t>Figure 42: Assign Reviewers Button with Tooltip</w:t>
        </w:r>
        <w:r w:rsidR="00D10E87">
          <w:rPr>
            <w:noProof/>
            <w:webHidden/>
          </w:rPr>
          <w:tab/>
        </w:r>
        <w:r w:rsidR="00D10E87">
          <w:rPr>
            <w:noProof/>
            <w:webHidden/>
          </w:rPr>
          <w:fldChar w:fldCharType="begin"/>
        </w:r>
        <w:r w:rsidR="00D10E87">
          <w:rPr>
            <w:noProof/>
            <w:webHidden/>
          </w:rPr>
          <w:instrText xml:space="preserve"> PAGEREF _Toc499543523 \h </w:instrText>
        </w:r>
        <w:r w:rsidR="00D10E87">
          <w:rPr>
            <w:noProof/>
            <w:webHidden/>
          </w:rPr>
        </w:r>
        <w:r w:rsidR="00D10E87">
          <w:rPr>
            <w:noProof/>
            <w:webHidden/>
          </w:rPr>
          <w:fldChar w:fldCharType="separate"/>
        </w:r>
        <w:r w:rsidR="00D10E87">
          <w:rPr>
            <w:noProof/>
            <w:webHidden/>
          </w:rPr>
          <w:t>42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4" w:history="1">
        <w:r w:rsidR="00D10E87" w:rsidRPr="00CA1A9E">
          <w:rPr>
            <w:rStyle w:val="Hyperlink"/>
            <w:noProof/>
          </w:rPr>
          <w:t>Figure 43: Patient Stay History</w:t>
        </w:r>
        <w:r w:rsidR="00D10E87">
          <w:rPr>
            <w:noProof/>
            <w:webHidden/>
          </w:rPr>
          <w:tab/>
        </w:r>
        <w:r w:rsidR="00D10E87">
          <w:rPr>
            <w:noProof/>
            <w:webHidden/>
          </w:rPr>
          <w:fldChar w:fldCharType="begin"/>
        </w:r>
        <w:r w:rsidR="00D10E87">
          <w:rPr>
            <w:noProof/>
            <w:webHidden/>
          </w:rPr>
          <w:instrText xml:space="preserve"> PAGEREF _Toc499543524 \h </w:instrText>
        </w:r>
        <w:r w:rsidR="00D10E87">
          <w:rPr>
            <w:noProof/>
            <w:webHidden/>
          </w:rPr>
        </w:r>
        <w:r w:rsidR="00D10E87">
          <w:rPr>
            <w:noProof/>
            <w:webHidden/>
          </w:rPr>
          <w:fldChar w:fldCharType="separate"/>
        </w:r>
        <w:r w:rsidR="00D10E87">
          <w:rPr>
            <w:noProof/>
            <w:webHidden/>
          </w:rPr>
          <w:t>44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5" w:history="1">
        <w:r w:rsidR="00D10E87" w:rsidRPr="00CA1A9E">
          <w:rPr>
            <w:rStyle w:val="Hyperlink"/>
            <w:noProof/>
          </w:rPr>
          <w:t>Figure 44: Patient Stay History screen tabs and buttons</w:t>
        </w:r>
        <w:r w:rsidR="00D10E87">
          <w:rPr>
            <w:noProof/>
            <w:webHidden/>
          </w:rPr>
          <w:tab/>
        </w:r>
        <w:r w:rsidR="00D10E87">
          <w:rPr>
            <w:noProof/>
            <w:webHidden/>
          </w:rPr>
          <w:fldChar w:fldCharType="begin"/>
        </w:r>
        <w:r w:rsidR="00D10E87">
          <w:rPr>
            <w:noProof/>
            <w:webHidden/>
          </w:rPr>
          <w:instrText xml:space="preserve"> PAGEREF _Toc499543525 \h </w:instrText>
        </w:r>
        <w:r w:rsidR="00D10E87">
          <w:rPr>
            <w:noProof/>
            <w:webHidden/>
          </w:rPr>
        </w:r>
        <w:r w:rsidR="00D10E87">
          <w:rPr>
            <w:noProof/>
            <w:webHidden/>
          </w:rPr>
          <w:fldChar w:fldCharType="separate"/>
        </w:r>
        <w:r w:rsidR="00D10E87">
          <w:rPr>
            <w:noProof/>
            <w:webHidden/>
          </w:rPr>
          <w:t>45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6" w:history="1">
        <w:r w:rsidR="00D10E87" w:rsidRPr="00CA1A9E">
          <w:rPr>
            <w:rStyle w:val="Hyperlink"/>
            <w:noProof/>
          </w:rPr>
          <w:t>Figure 45:</w:t>
        </w:r>
        <w:r w:rsidR="00D10E87" w:rsidRPr="00CA1A9E">
          <w:rPr>
            <w:rStyle w:val="Hyperlink"/>
            <w:rFonts w:ascii="Arial"/>
            <w:noProof/>
            <w:spacing w:val="-1"/>
          </w:rPr>
          <w:t xml:space="preserve"> </w:t>
        </w:r>
        <w:r w:rsidR="00D10E87" w:rsidRPr="00CA1A9E">
          <w:rPr>
            <w:rStyle w:val="Hyperlink"/>
            <w:noProof/>
          </w:rPr>
          <w:t>Dismiss Stay from Patient Stay History</w:t>
        </w:r>
        <w:r w:rsidR="00D10E87" w:rsidRPr="00CA1A9E">
          <w:rPr>
            <w:rStyle w:val="Hyperlink"/>
            <w:noProof/>
            <w:spacing w:val="-1"/>
          </w:rPr>
          <w:t>.</w:t>
        </w:r>
        <w:r w:rsidR="00D10E87">
          <w:rPr>
            <w:noProof/>
            <w:webHidden/>
          </w:rPr>
          <w:tab/>
        </w:r>
        <w:r w:rsidR="00D10E87">
          <w:rPr>
            <w:noProof/>
            <w:webHidden/>
          </w:rPr>
          <w:fldChar w:fldCharType="begin"/>
        </w:r>
        <w:r w:rsidR="00D10E87">
          <w:rPr>
            <w:noProof/>
            <w:webHidden/>
          </w:rPr>
          <w:instrText xml:space="preserve"> PAGEREF _Toc499543526 \h </w:instrText>
        </w:r>
        <w:r w:rsidR="00D10E87">
          <w:rPr>
            <w:noProof/>
            <w:webHidden/>
          </w:rPr>
        </w:r>
        <w:r w:rsidR="00D10E87">
          <w:rPr>
            <w:noProof/>
            <w:webHidden/>
          </w:rPr>
          <w:fldChar w:fldCharType="separate"/>
        </w:r>
        <w:r w:rsidR="00D10E87">
          <w:rPr>
            <w:noProof/>
            <w:webHidden/>
          </w:rPr>
          <w:t>45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7" w:history="1">
        <w:r w:rsidR="00D10E87" w:rsidRPr="00CA1A9E">
          <w:rPr>
            <w:rStyle w:val="Hyperlink"/>
            <w:noProof/>
          </w:rPr>
          <w:t>Figure 46:</w:t>
        </w:r>
        <w:r w:rsidR="00D10E87" w:rsidRPr="00CA1A9E">
          <w:rPr>
            <w:rStyle w:val="Hyperlink"/>
            <w:rFonts w:ascii="Arial"/>
            <w:noProof/>
            <w:spacing w:val="-1"/>
          </w:rPr>
          <w:t xml:space="preserve"> </w:t>
        </w:r>
        <w:r w:rsidR="00D10E87" w:rsidRPr="00CA1A9E">
          <w:rPr>
            <w:rStyle w:val="Hyperlink"/>
            <w:noProof/>
          </w:rPr>
          <w:t>Review Summary screen with Unlock, Delete, Print and Copy options</w:t>
        </w:r>
        <w:r w:rsidR="00D10E87">
          <w:rPr>
            <w:noProof/>
            <w:webHidden/>
          </w:rPr>
          <w:tab/>
        </w:r>
        <w:r w:rsidR="00D10E87">
          <w:rPr>
            <w:noProof/>
            <w:webHidden/>
          </w:rPr>
          <w:fldChar w:fldCharType="begin"/>
        </w:r>
        <w:r w:rsidR="00D10E87">
          <w:rPr>
            <w:noProof/>
            <w:webHidden/>
          </w:rPr>
          <w:instrText xml:space="preserve"> PAGEREF _Toc499543527 \h </w:instrText>
        </w:r>
        <w:r w:rsidR="00D10E87">
          <w:rPr>
            <w:noProof/>
            <w:webHidden/>
          </w:rPr>
        </w:r>
        <w:r w:rsidR="00D10E87">
          <w:rPr>
            <w:noProof/>
            <w:webHidden/>
          </w:rPr>
          <w:fldChar w:fldCharType="separate"/>
        </w:r>
        <w:r w:rsidR="00D10E87">
          <w:rPr>
            <w:noProof/>
            <w:webHidden/>
          </w:rPr>
          <w:t>47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8" w:history="1">
        <w:r w:rsidR="00D10E87" w:rsidRPr="00CA1A9E">
          <w:rPr>
            <w:rStyle w:val="Hyperlink"/>
            <w:noProof/>
          </w:rPr>
          <w:t>Figure 47:</w:t>
        </w:r>
        <w:r w:rsidR="00D10E87" w:rsidRPr="00CA1A9E">
          <w:rPr>
            <w:rStyle w:val="Hyperlink"/>
            <w:rFonts w:ascii="Arial"/>
            <w:noProof/>
          </w:rPr>
          <w:t xml:space="preserve"> </w:t>
        </w:r>
        <w:r w:rsidR="00D10E87" w:rsidRPr="00CA1A9E">
          <w:rPr>
            <w:rStyle w:val="Hyperlink"/>
            <w:noProof/>
          </w:rPr>
          <w:t>Patient Movements and Reviews tables</w:t>
        </w:r>
        <w:r w:rsidR="00D10E87">
          <w:rPr>
            <w:noProof/>
            <w:webHidden/>
          </w:rPr>
          <w:tab/>
        </w:r>
        <w:r w:rsidR="00D10E87">
          <w:rPr>
            <w:noProof/>
            <w:webHidden/>
          </w:rPr>
          <w:fldChar w:fldCharType="begin"/>
        </w:r>
        <w:r w:rsidR="00D10E87">
          <w:rPr>
            <w:noProof/>
            <w:webHidden/>
          </w:rPr>
          <w:instrText xml:space="preserve"> PAGEREF _Toc499543528 \h </w:instrText>
        </w:r>
        <w:r w:rsidR="00D10E87">
          <w:rPr>
            <w:noProof/>
            <w:webHidden/>
          </w:rPr>
        </w:r>
        <w:r w:rsidR="00D10E87">
          <w:rPr>
            <w:noProof/>
            <w:webHidden/>
          </w:rPr>
          <w:fldChar w:fldCharType="separate"/>
        </w:r>
        <w:r w:rsidR="00D10E87">
          <w:rPr>
            <w:noProof/>
            <w:webHidden/>
          </w:rPr>
          <w:t>48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29" w:history="1">
        <w:r w:rsidR="00D10E87" w:rsidRPr="00CA1A9E">
          <w:rPr>
            <w:rStyle w:val="Hyperlink"/>
            <w:noProof/>
          </w:rPr>
          <w:t>Figure 48:</w:t>
        </w:r>
        <w:r w:rsidR="00D10E87" w:rsidRPr="00CA1A9E">
          <w:rPr>
            <w:rStyle w:val="Hyperlink"/>
            <w:rFonts w:ascii="Arial"/>
            <w:noProof/>
          </w:rPr>
          <w:t xml:space="preserve"> </w:t>
        </w:r>
        <w:r w:rsidR="00D10E87" w:rsidRPr="00CA1A9E">
          <w:rPr>
            <w:rStyle w:val="Hyperlink"/>
            <w:noProof/>
          </w:rPr>
          <w:t>Patient Worksheet example</w:t>
        </w:r>
        <w:r w:rsidR="00D10E87">
          <w:rPr>
            <w:noProof/>
            <w:webHidden/>
          </w:rPr>
          <w:tab/>
        </w:r>
        <w:r w:rsidR="00D10E87">
          <w:rPr>
            <w:noProof/>
            <w:webHidden/>
          </w:rPr>
          <w:fldChar w:fldCharType="begin"/>
        </w:r>
        <w:r w:rsidR="00D10E87">
          <w:rPr>
            <w:noProof/>
            <w:webHidden/>
          </w:rPr>
          <w:instrText xml:space="preserve"> PAGEREF _Toc499543529 \h </w:instrText>
        </w:r>
        <w:r w:rsidR="00D10E87">
          <w:rPr>
            <w:noProof/>
            <w:webHidden/>
          </w:rPr>
        </w:r>
        <w:r w:rsidR="00D10E87">
          <w:rPr>
            <w:noProof/>
            <w:webHidden/>
          </w:rPr>
          <w:fldChar w:fldCharType="separate"/>
        </w:r>
        <w:r w:rsidR="00D10E87">
          <w:rPr>
            <w:noProof/>
            <w:webHidden/>
          </w:rPr>
          <w:t>49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0" w:history="1">
        <w:r w:rsidR="00D10E87" w:rsidRPr="00CA1A9E">
          <w:rPr>
            <w:rStyle w:val="Hyperlink"/>
            <w:noProof/>
          </w:rPr>
          <w:t>Figure 49: Invalidating a Patient Stay</w:t>
        </w:r>
        <w:r w:rsidR="00D10E87">
          <w:rPr>
            <w:noProof/>
            <w:webHidden/>
          </w:rPr>
          <w:tab/>
        </w:r>
        <w:r w:rsidR="00D10E87">
          <w:rPr>
            <w:noProof/>
            <w:webHidden/>
          </w:rPr>
          <w:fldChar w:fldCharType="begin"/>
        </w:r>
        <w:r w:rsidR="00D10E87">
          <w:rPr>
            <w:noProof/>
            <w:webHidden/>
          </w:rPr>
          <w:instrText xml:space="preserve"> PAGEREF _Toc499543530 \h </w:instrText>
        </w:r>
        <w:r w:rsidR="00D10E87">
          <w:rPr>
            <w:noProof/>
            <w:webHidden/>
          </w:rPr>
        </w:r>
        <w:r w:rsidR="00D10E87">
          <w:rPr>
            <w:noProof/>
            <w:webHidden/>
          </w:rPr>
          <w:fldChar w:fldCharType="separate"/>
        </w:r>
        <w:r w:rsidR="00D10E87">
          <w:rPr>
            <w:noProof/>
            <w:webHidden/>
          </w:rPr>
          <w:t>49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1" w:history="1">
        <w:r w:rsidR="00D10E87" w:rsidRPr="00CA1A9E">
          <w:rPr>
            <w:rStyle w:val="Hyperlink"/>
            <w:noProof/>
          </w:rPr>
          <w:t>Figure 50: Initial InterQual</w:t>
        </w:r>
        <w:r w:rsidR="00D10E87" w:rsidRPr="00CA1A9E">
          <w:rPr>
            <w:rStyle w:val="Hyperlink"/>
            <w:noProof/>
            <w:vertAlign w:val="superscript"/>
          </w:rPr>
          <w:t>®</w:t>
        </w:r>
        <w:r w:rsidR="00D10E87" w:rsidRPr="00CA1A9E">
          <w:rPr>
            <w:rStyle w:val="Hyperlink"/>
            <w:noProof/>
          </w:rPr>
          <w:t xml:space="preserve"> Criteria screen surrounded by NUMI banner</w:t>
        </w:r>
        <w:r w:rsidR="00D10E87">
          <w:rPr>
            <w:noProof/>
            <w:webHidden/>
          </w:rPr>
          <w:tab/>
        </w:r>
        <w:r w:rsidR="00D10E87">
          <w:rPr>
            <w:noProof/>
            <w:webHidden/>
          </w:rPr>
          <w:fldChar w:fldCharType="begin"/>
        </w:r>
        <w:r w:rsidR="00D10E87">
          <w:rPr>
            <w:noProof/>
            <w:webHidden/>
          </w:rPr>
          <w:instrText xml:space="preserve"> PAGEREF _Toc499543531 \h </w:instrText>
        </w:r>
        <w:r w:rsidR="00D10E87">
          <w:rPr>
            <w:noProof/>
            <w:webHidden/>
          </w:rPr>
        </w:r>
        <w:r w:rsidR="00D10E87">
          <w:rPr>
            <w:noProof/>
            <w:webHidden/>
          </w:rPr>
          <w:fldChar w:fldCharType="separate"/>
        </w:r>
        <w:r w:rsidR="00D10E87">
          <w:rPr>
            <w:noProof/>
            <w:webHidden/>
          </w:rPr>
          <w:t>50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2" w:history="1">
        <w:r w:rsidR="00D10E87" w:rsidRPr="00CA1A9E">
          <w:rPr>
            <w:rStyle w:val="Hyperlink"/>
            <w:noProof/>
          </w:rPr>
          <w:t>Figure 51: NUMI Banner above InterQual</w:t>
        </w:r>
        <w:r w:rsidR="00D10E87" w:rsidRPr="00CA1A9E">
          <w:rPr>
            <w:rStyle w:val="Hyperlink"/>
            <w:noProof/>
            <w:vertAlign w:val="superscript"/>
          </w:rPr>
          <w:t>®</w:t>
        </w:r>
        <w:r w:rsidR="00D10E87" w:rsidRPr="00CA1A9E">
          <w:rPr>
            <w:rStyle w:val="Hyperlink"/>
            <w:noProof/>
          </w:rPr>
          <w:t xml:space="preserve"> Criteria screen</w:t>
        </w:r>
        <w:r w:rsidR="00D10E87">
          <w:rPr>
            <w:noProof/>
            <w:webHidden/>
          </w:rPr>
          <w:tab/>
        </w:r>
        <w:r w:rsidR="00D10E87">
          <w:rPr>
            <w:noProof/>
            <w:webHidden/>
          </w:rPr>
          <w:fldChar w:fldCharType="begin"/>
        </w:r>
        <w:r w:rsidR="00D10E87">
          <w:rPr>
            <w:noProof/>
            <w:webHidden/>
          </w:rPr>
          <w:instrText xml:space="preserve"> PAGEREF _Toc499543532 \h </w:instrText>
        </w:r>
        <w:r w:rsidR="00D10E87">
          <w:rPr>
            <w:noProof/>
            <w:webHidden/>
          </w:rPr>
        </w:r>
        <w:r w:rsidR="00D10E87">
          <w:rPr>
            <w:noProof/>
            <w:webHidden/>
          </w:rPr>
          <w:fldChar w:fldCharType="separate"/>
        </w:r>
        <w:r w:rsidR="00D10E87">
          <w:rPr>
            <w:noProof/>
            <w:webHidden/>
          </w:rPr>
          <w:t>50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3" w:history="1">
        <w:r w:rsidR="00D10E87" w:rsidRPr="00CA1A9E">
          <w:rPr>
            <w:rStyle w:val="Hyperlink"/>
            <w:noProof/>
          </w:rPr>
          <w:t>Figure 52: Review Type Dropdown Box</w:t>
        </w:r>
        <w:r w:rsidR="00D10E87">
          <w:rPr>
            <w:noProof/>
            <w:webHidden/>
          </w:rPr>
          <w:tab/>
        </w:r>
        <w:r w:rsidR="00D10E87">
          <w:rPr>
            <w:noProof/>
            <w:webHidden/>
          </w:rPr>
          <w:fldChar w:fldCharType="begin"/>
        </w:r>
        <w:r w:rsidR="00D10E87">
          <w:rPr>
            <w:noProof/>
            <w:webHidden/>
          </w:rPr>
          <w:instrText xml:space="preserve"> PAGEREF _Toc499543533 \h </w:instrText>
        </w:r>
        <w:r w:rsidR="00D10E87">
          <w:rPr>
            <w:noProof/>
            <w:webHidden/>
          </w:rPr>
        </w:r>
        <w:r w:rsidR="00D10E87">
          <w:rPr>
            <w:noProof/>
            <w:webHidden/>
          </w:rPr>
          <w:fldChar w:fldCharType="separate"/>
        </w:r>
        <w:r w:rsidR="00D10E87">
          <w:rPr>
            <w:noProof/>
            <w:webHidden/>
          </w:rPr>
          <w:t>51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4" w:history="1">
        <w:r w:rsidR="00D10E87" w:rsidRPr="00CA1A9E">
          <w:rPr>
            <w:rStyle w:val="Hyperlink"/>
            <w:noProof/>
          </w:rPr>
          <w:t>Figure 53:</w:t>
        </w:r>
        <w:r w:rsidR="00D10E87" w:rsidRPr="00CA1A9E">
          <w:rPr>
            <w:rStyle w:val="Hyperlink"/>
            <w:rFonts w:ascii="Arial" w:hAnsi="Arial"/>
            <w:noProof/>
          </w:rPr>
          <w:t xml:space="preserve"> </w:t>
        </w:r>
        <w:r w:rsidR="00D10E87" w:rsidRPr="00CA1A9E">
          <w:rPr>
            <w:rStyle w:val="Hyperlink"/>
            <w:noProof/>
          </w:rPr>
          <w:t>Review Type Dropdown box</w:t>
        </w:r>
        <w:r w:rsidR="00D10E87">
          <w:rPr>
            <w:noProof/>
            <w:webHidden/>
          </w:rPr>
          <w:tab/>
        </w:r>
        <w:r w:rsidR="00D10E87">
          <w:rPr>
            <w:noProof/>
            <w:webHidden/>
          </w:rPr>
          <w:fldChar w:fldCharType="begin"/>
        </w:r>
        <w:r w:rsidR="00D10E87">
          <w:rPr>
            <w:noProof/>
            <w:webHidden/>
          </w:rPr>
          <w:instrText xml:space="preserve"> PAGEREF _Toc499543534 \h </w:instrText>
        </w:r>
        <w:r w:rsidR="00D10E87">
          <w:rPr>
            <w:noProof/>
            <w:webHidden/>
          </w:rPr>
        </w:r>
        <w:r w:rsidR="00D10E87">
          <w:rPr>
            <w:noProof/>
            <w:webHidden/>
          </w:rPr>
          <w:fldChar w:fldCharType="separate"/>
        </w:r>
        <w:r w:rsidR="00D10E87">
          <w:rPr>
            <w:noProof/>
            <w:webHidden/>
          </w:rPr>
          <w:t>51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5" w:history="1">
        <w:r w:rsidR="00D10E87" w:rsidRPr="00CA1A9E">
          <w:rPr>
            <w:rStyle w:val="Hyperlink"/>
            <w:noProof/>
          </w:rPr>
          <w:t>Figure 54: McKesson Help Button for CERMe</w:t>
        </w:r>
        <w:r w:rsidR="00D10E87">
          <w:rPr>
            <w:noProof/>
            <w:webHidden/>
          </w:rPr>
          <w:tab/>
        </w:r>
        <w:r w:rsidR="00D10E87">
          <w:rPr>
            <w:noProof/>
            <w:webHidden/>
          </w:rPr>
          <w:fldChar w:fldCharType="begin"/>
        </w:r>
        <w:r w:rsidR="00D10E87">
          <w:rPr>
            <w:noProof/>
            <w:webHidden/>
          </w:rPr>
          <w:instrText xml:space="preserve"> PAGEREF _Toc499543535 \h </w:instrText>
        </w:r>
        <w:r w:rsidR="00D10E87">
          <w:rPr>
            <w:noProof/>
            <w:webHidden/>
          </w:rPr>
        </w:r>
        <w:r w:rsidR="00D10E87">
          <w:rPr>
            <w:noProof/>
            <w:webHidden/>
          </w:rPr>
          <w:fldChar w:fldCharType="separate"/>
        </w:r>
        <w:r w:rsidR="00D10E87">
          <w:rPr>
            <w:noProof/>
            <w:webHidden/>
          </w:rPr>
          <w:t>52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6" w:history="1">
        <w:r w:rsidR="00D10E87" w:rsidRPr="00CA1A9E">
          <w:rPr>
            <w:rStyle w:val="Hyperlink"/>
            <w:noProof/>
          </w:rPr>
          <w:t>Figure 55: McKesson Help Menu for CERMe</w:t>
        </w:r>
        <w:r w:rsidR="00D10E87">
          <w:rPr>
            <w:noProof/>
            <w:webHidden/>
          </w:rPr>
          <w:tab/>
        </w:r>
        <w:r w:rsidR="00D10E87">
          <w:rPr>
            <w:noProof/>
            <w:webHidden/>
          </w:rPr>
          <w:fldChar w:fldCharType="begin"/>
        </w:r>
        <w:r w:rsidR="00D10E87">
          <w:rPr>
            <w:noProof/>
            <w:webHidden/>
          </w:rPr>
          <w:instrText xml:space="preserve"> PAGEREF _Toc499543536 \h </w:instrText>
        </w:r>
        <w:r w:rsidR="00D10E87">
          <w:rPr>
            <w:noProof/>
            <w:webHidden/>
          </w:rPr>
        </w:r>
        <w:r w:rsidR="00D10E87">
          <w:rPr>
            <w:noProof/>
            <w:webHidden/>
          </w:rPr>
          <w:fldChar w:fldCharType="separate"/>
        </w:r>
        <w:r w:rsidR="00D10E87">
          <w:rPr>
            <w:noProof/>
            <w:webHidden/>
          </w:rPr>
          <w:t>52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7" w:history="1">
        <w:r w:rsidR="00D10E87" w:rsidRPr="00CA1A9E">
          <w:rPr>
            <w:rStyle w:val="Hyperlink"/>
            <w:noProof/>
          </w:rPr>
          <w:t>Figure 56: Navigation pane highlighted</w:t>
        </w:r>
        <w:r w:rsidR="00D10E87">
          <w:rPr>
            <w:noProof/>
            <w:webHidden/>
          </w:rPr>
          <w:tab/>
        </w:r>
        <w:r w:rsidR="00D10E87">
          <w:rPr>
            <w:noProof/>
            <w:webHidden/>
          </w:rPr>
          <w:fldChar w:fldCharType="begin"/>
        </w:r>
        <w:r w:rsidR="00D10E87">
          <w:rPr>
            <w:noProof/>
            <w:webHidden/>
          </w:rPr>
          <w:instrText xml:space="preserve"> PAGEREF _Toc499543537 \h </w:instrText>
        </w:r>
        <w:r w:rsidR="00D10E87">
          <w:rPr>
            <w:noProof/>
            <w:webHidden/>
          </w:rPr>
        </w:r>
        <w:r w:rsidR="00D10E87">
          <w:rPr>
            <w:noProof/>
            <w:webHidden/>
          </w:rPr>
          <w:fldChar w:fldCharType="separate"/>
        </w:r>
        <w:r w:rsidR="00D10E87">
          <w:rPr>
            <w:noProof/>
            <w:webHidden/>
          </w:rPr>
          <w:t>53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8" w:history="1">
        <w:r w:rsidR="00D10E87" w:rsidRPr="00CA1A9E">
          <w:rPr>
            <w:rStyle w:val="Hyperlink"/>
            <w:noProof/>
          </w:rPr>
          <w:t>Figure 57: Font size indicator buttons</w:t>
        </w:r>
        <w:r w:rsidR="00D10E87">
          <w:rPr>
            <w:noProof/>
            <w:webHidden/>
          </w:rPr>
          <w:tab/>
        </w:r>
        <w:r w:rsidR="00D10E87">
          <w:rPr>
            <w:noProof/>
            <w:webHidden/>
          </w:rPr>
          <w:fldChar w:fldCharType="begin"/>
        </w:r>
        <w:r w:rsidR="00D10E87">
          <w:rPr>
            <w:noProof/>
            <w:webHidden/>
          </w:rPr>
          <w:instrText xml:space="preserve"> PAGEREF _Toc499543538 \h </w:instrText>
        </w:r>
        <w:r w:rsidR="00D10E87">
          <w:rPr>
            <w:noProof/>
            <w:webHidden/>
          </w:rPr>
        </w:r>
        <w:r w:rsidR="00D10E87">
          <w:rPr>
            <w:noProof/>
            <w:webHidden/>
          </w:rPr>
          <w:fldChar w:fldCharType="separate"/>
        </w:r>
        <w:r w:rsidR="00D10E87">
          <w:rPr>
            <w:noProof/>
            <w:webHidden/>
          </w:rPr>
          <w:t>53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39" w:history="1">
        <w:r w:rsidR="00D10E87" w:rsidRPr="00CA1A9E">
          <w:rPr>
            <w:rStyle w:val="Hyperlink"/>
            <w:noProof/>
          </w:rPr>
          <w:t>Figure 58: Product, Subset, and Criteria Version</w:t>
        </w:r>
        <w:r w:rsidR="00D10E87">
          <w:rPr>
            <w:noProof/>
            <w:webHidden/>
          </w:rPr>
          <w:tab/>
        </w:r>
        <w:r w:rsidR="00D10E87">
          <w:rPr>
            <w:noProof/>
            <w:webHidden/>
          </w:rPr>
          <w:fldChar w:fldCharType="begin"/>
        </w:r>
        <w:r w:rsidR="00D10E87">
          <w:rPr>
            <w:noProof/>
            <w:webHidden/>
          </w:rPr>
          <w:instrText xml:space="preserve"> PAGEREF _Toc499543539 \h </w:instrText>
        </w:r>
        <w:r w:rsidR="00D10E87">
          <w:rPr>
            <w:noProof/>
            <w:webHidden/>
          </w:rPr>
        </w:r>
        <w:r w:rsidR="00D10E87">
          <w:rPr>
            <w:noProof/>
            <w:webHidden/>
          </w:rPr>
          <w:fldChar w:fldCharType="separate"/>
        </w:r>
        <w:r w:rsidR="00D10E87">
          <w:rPr>
            <w:noProof/>
            <w:webHidden/>
          </w:rPr>
          <w:t>54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0" w:history="1">
        <w:r w:rsidR="00D10E87" w:rsidRPr="00CA1A9E">
          <w:rPr>
            <w:rStyle w:val="Hyperlink"/>
            <w:noProof/>
          </w:rPr>
          <w:t>Figure 59:</w:t>
        </w:r>
        <w:r w:rsidR="00D10E87" w:rsidRPr="00CA1A9E">
          <w:rPr>
            <w:rStyle w:val="Hyperlink"/>
            <w:rFonts w:ascii="Arial" w:hAnsi="Arial"/>
            <w:noProof/>
          </w:rPr>
          <w:t xml:space="preserve"> </w:t>
        </w:r>
        <w:r w:rsidR="00D10E87" w:rsidRPr="00CA1A9E">
          <w:rPr>
            <w:rStyle w:val="Hyperlink"/>
            <w:noProof/>
          </w:rPr>
          <w:t>InterQual</w:t>
        </w:r>
        <w:r w:rsidR="00D10E87" w:rsidRPr="00CA1A9E">
          <w:rPr>
            <w:rStyle w:val="Hyperlink"/>
            <w:noProof/>
            <w:spacing w:val="-1"/>
            <w:position w:val="11"/>
          </w:rPr>
          <w:t>®</w:t>
        </w:r>
        <w:r w:rsidR="00D10E87" w:rsidRPr="00CA1A9E">
          <w:rPr>
            <w:rStyle w:val="Hyperlink"/>
            <w:noProof/>
          </w:rPr>
          <w:t xml:space="preserve"> Products and Categories</w:t>
        </w:r>
        <w:r w:rsidR="00D10E87">
          <w:rPr>
            <w:noProof/>
            <w:webHidden/>
          </w:rPr>
          <w:tab/>
        </w:r>
        <w:r w:rsidR="00D10E87">
          <w:rPr>
            <w:noProof/>
            <w:webHidden/>
          </w:rPr>
          <w:fldChar w:fldCharType="begin"/>
        </w:r>
        <w:r w:rsidR="00D10E87">
          <w:rPr>
            <w:noProof/>
            <w:webHidden/>
          </w:rPr>
          <w:instrText xml:space="preserve"> PAGEREF _Toc499543540 \h </w:instrText>
        </w:r>
        <w:r w:rsidR="00D10E87">
          <w:rPr>
            <w:noProof/>
            <w:webHidden/>
          </w:rPr>
        </w:r>
        <w:r w:rsidR="00D10E87">
          <w:rPr>
            <w:noProof/>
            <w:webHidden/>
          </w:rPr>
          <w:fldChar w:fldCharType="separate"/>
        </w:r>
        <w:r w:rsidR="00D10E87">
          <w:rPr>
            <w:noProof/>
            <w:webHidden/>
          </w:rPr>
          <w:t>54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1" w:history="1">
        <w:r w:rsidR="00D10E87" w:rsidRPr="00CA1A9E">
          <w:rPr>
            <w:rStyle w:val="Hyperlink"/>
            <w:noProof/>
          </w:rPr>
          <w:t>Figure 60:</w:t>
        </w:r>
        <w:r w:rsidR="00D10E87" w:rsidRPr="00CA1A9E">
          <w:rPr>
            <w:rStyle w:val="Hyperlink"/>
            <w:rFonts w:ascii="Arial" w:hAnsi="Arial"/>
            <w:noProof/>
          </w:rPr>
          <w:t xml:space="preserve"> </w:t>
        </w:r>
        <w:r w:rsidR="00D10E87" w:rsidRPr="00CA1A9E">
          <w:rPr>
            <w:rStyle w:val="Hyperlink"/>
            <w:noProof/>
          </w:rPr>
          <w:t>LOC: Acute Adult subsets</w:t>
        </w:r>
        <w:r w:rsidR="00D10E87">
          <w:rPr>
            <w:noProof/>
            <w:webHidden/>
          </w:rPr>
          <w:tab/>
        </w:r>
        <w:r w:rsidR="00D10E87">
          <w:rPr>
            <w:noProof/>
            <w:webHidden/>
          </w:rPr>
          <w:fldChar w:fldCharType="begin"/>
        </w:r>
        <w:r w:rsidR="00D10E87">
          <w:rPr>
            <w:noProof/>
            <w:webHidden/>
          </w:rPr>
          <w:instrText xml:space="preserve"> PAGEREF _Toc499543541 \h </w:instrText>
        </w:r>
        <w:r w:rsidR="00D10E87">
          <w:rPr>
            <w:noProof/>
            <w:webHidden/>
          </w:rPr>
        </w:r>
        <w:r w:rsidR="00D10E87">
          <w:rPr>
            <w:noProof/>
            <w:webHidden/>
          </w:rPr>
          <w:fldChar w:fldCharType="separate"/>
        </w:r>
        <w:r w:rsidR="00D10E87">
          <w:rPr>
            <w:noProof/>
            <w:webHidden/>
          </w:rPr>
          <w:t>55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2" w:history="1">
        <w:r w:rsidR="00D10E87" w:rsidRPr="00CA1A9E">
          <w:rPr>
            <w:rStyle w:val="Hyperlink"/>
            <w:noProof/>
          </w:rPr>
          <w:t>Figure 61:</w:t>
        </w:r>
        <w:r w:rsidR="00D10E87" w:rsidRPr="00CA1A9E">
          <w:rPr>
            <w:rStyle w:val="Hyperlink"/>
            <w:rFonts w:ascii="Arial" w:eastAsia="Arial Unicode MS" w:hAnsi="Arial"/>
            <w:noProof/>
            <w:lang w:eastAsia="x-none"/>
          </w:rPr>
          <w:t xml:space="preserve"> </w:t>
        </w:r>
        <w:r w:rsidR="00D10E87" w:rsidRPr="00CA1A9E">
          <w:rPr>
            <w:rStyle w:val="Hyperlink"/>
            <w:noProof/>
          </w:rPr>
          <w:t>Change Subset Button</w:t>
        </w:r>
        <w:r w:rsidR="00D10E87">
          <w:rPr>
            <w:noProof/>
            <w:webHidden/>
          </w:rPr>
          <w:tab/>
        </w:r>
        <w:r w:rsidR="00D10E87">
          <w:rPr>
            <w:noProof/>
            <w:webHidden/>
          </w:rPr>
          <w:fldChar w:fldCharType="begin"/>
        </w:r>
        <w:r w:rsidR="00D10E87">
          <w:rPr>
            <w:noProof/>
            <w:webHidden/>
          </w:rPr>
          <w:instrText xml:space="preserve"> PAGEREF _Toc499543542 \h </w:instrText>
        </w:r>
        <w:r w:rsidR="00D10E87">
          <w:rPr>
            <w:noProof/>
            <w:webHidden/>
          </w:rPr>
        </w:r>
        <w:r w:rsidR="00D10E87">
          <w:rPr>
            <w:noProof/>
            <w:webHidden/>
          </w:rPr>
          <w:fldChar w:fldCharType="separate"/>
        </w:r>
        <w:r w:rsidR="00D10E87">
          <w:rPr>
            <w:noProof/>
            <w:webHidden/>
          </w:rPr>
          <w:t>56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3" w:history="1">
        <w:r w:rsidR="00D10E87" w:rsidRPr="00CA1A9E">
          <w:rPr>
            <w:rStyle w:val="Hyperlink"/>
            <w:noProof/>
          </w:rPr>
          <w:t>Figure 62:</w:t>
        </w:r>
        <w:r w:rsidR="00D10E87" w:rsidRPr="00CA1A9E">
          <w:rPr>
            <w:rStyle w:val="Hyperlink"/>
            <w:rFonts w:ascii="Arial" w:hAnsi="Arial"/>
            <w:noProof/>
            <w:lang w:eastAsia="x-none"/>
          </w:rPr>
          <w:t xml:space="preserve"> </w:t>
        </w:r>
        <w:r w:rsidR="00D10E87" w:rsidRPr="00CA1A9E">
          <w:rPr>
            <w:rStyle w:val="Hyperlink"/>
            <w:noProof/>
          </w:rPr>
          <w:t>Change Subset pop-up confirmation box</w:t>
        </w:r>
        <w:r w:rsidR="00D10E87">
          <w:rPr>
            <w:noProof/>
            <w:webHidden/>
          </w:rPr>
          <w:tab/>
        </w:r>
        <w:r w:rsidR="00D10E87">
          <w:rPr>
            <w:noProof/>
            <w:webHidden/>
          </w:rPr>
          <w:fldChar w:fldCharType="begin"/>
        </w:r>
        <w:r w:rsidR="00D10E87">
          <w:rPr>
            <w:noProof/>
            <w:webHidden/>
          </w:rPr>
          <w:instrText xml:space="preserve"> PAGEREF _Toc499543543 \h </w:instrText>
        </w:r>
        <w:r w:rsidR="00D10E87">
          <w:rPr>
            <w:noProof/>
            <w:webHidden/>
          </w:rPr>
        </w:r>
        <w:r w:rsidR="00D10E87">
          <w:rPr>
            <w:noProof/>
            <w:webHidden/>
          </w:rPr>
          <w:fldChar w:fldCharType="separate"/>
        </w:r>
        <w:r w:rsidR="00D10E87">
          <w:rPr>
            <w:noProof/>
            <w:webHidden/>
          </w:rPr>
          <w:t>56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4" w:history="1">
        <w:r w:rsidR="00D10E87" w:rsidRPr="00CA1A9E">
          <w:rPr>
            <w:rStyle w:val="Hyperlink"/>
            <w:noProof/>
          </w:rPr>
          <w:t>Figure 63:</w:t>
        </w:r>
        <w:r w:rsidR="00D10E87" w:rsidRPr="00CA1A9E">
          <w:rPr>
            <w:rStyle w:val="Hyperlink"/>
            <w:rFonts w:ascii="Arial" w:hAnsi="Arial"/>
            <w:noProof/>
          </w:rPr>
          <w:t xml:space="preserve"> </w:t>
        </w:r>
        <w:r w:rsidR="00D10E87" w:rsidRPr="00CA1A9E">
          <w:rPr>
            <w:rStyle w:val="Hyperlink"/>
            <w:noProof/>
          </w:rPr>
          <w:t>Return to Subset list</w:t>
        </w:r>
        <w:r w:rsidR="00D10E87">
          <w:rPr>
            <w:noProof/>
            <w:webHidden/>
          </w:rPr>
          <w:tab/>
        </w:r>
        <w:r w:rsidR="00D10E87">
          <w:rPr>
            <w:noProof/>
            <w:webHidden/>
          </w:rPr>
          <w:fldChar w:fldCharType="begin"/>
        </w:r>
        <w:r w:rsidR="00D10E87">
          <w:rPr>
            <w:noProof/>
            <w:webHidden/>
          </w:rPr>
          <w:instrText xml:space="preserve"> PAGEREF _Toc499543544 \h </w:instrText>
        </w:r>
        <w:r w:rsidR="00D10E87">
          <w:rPr>
            <w:noProof/>
            <w:webHidden/>
          </w:rPr>
        </w:r>
        <w:r w:rsidR="00D10E87">
          <w:rPr>
            <w:noProof/>
            <w:webHidden/>
          </w:rPr>
          <w:fldChar w:fldCharType="separate"/>
        </w:r>
        <w:r w:rsidR="00D10E87">
          <w:rPr>
            <w:noProof/>
            <w:webHidden/>
          </w:rPr>
          <w:t>57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5" w:history="1">
        <w:r w:rsidR="00D10E87" w:rsidRPr="00CA1A9E">
          <w:rPr>
            <w:rStyle w:val="Hyperlink"/>
            <w:noProof/>
          </w:rPr>
          <w:t>Figure 64: Changed to COPD subset</w:t>
        </w:r>
        <w:r w:rsidR="00D10E87">
          <w:rPr>
            <w:noProof/>
            <w:webHidden/>
          </w:rPr>
          <w:tab/>
        </w:r>
        <w:r w:rsidR="00D10E87">
          <w:rPr>
            <w:noProof/>
            <w:webHidden/>
          </w:rPr>
          <w:fldChar w:fldCharType="begin"/>
        </w:r>
        <w:r w:rsidR="00D10E87">
          <w:rPr>
            <w:noProof/>
            <w:webHidden/>
          </w:rPr>
          <w:instrText xml:space="preserve"> PAGEREF _Toc499543545 \h </w:instrText>
        </w:r>
        <w:r w:rsidR="00D10E87">
          <w:rPr>
            <w:noProof/>
            <w:webHidden/>
          </w:rPr>
        </w:r>
        <w:r w:rsidR="00D10E87">
          <w:rPr>
            <w:noProof/>
            <w:webHidden/>
          </w:rPr>
          <w:fldChar w:fldCharType="separate"/>
        </w:r>
        <w:r w:rsidR="00D10E87">
          <w:rPr>
            <w:noProof/>
            <w:webHidden/>
          </w:rPr>
          <w:t>57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6" w:history="1">
        <w:r w:rsidR="00D10E87" w:rsidRPr="00CA1A9E">
          <w:rPr>
            <w:rStyle w:val="Hyperlink"/>
            <w:noProof/>
          </w:rPr>
          <w:t>Figure 65: Episode Day Menu reflects days of review for new subset</w:t>
        </w:r>
        <w:r w:rsidR="00D10E87">
          <w:rPr>
            <w:noProof/>
            <w:webHidden/>
          </w:rPr>
          <w:tab/>
        </w:r>
        <w:r w:rsidR="00D10E87">
          <w:rPr>
            <w:noProof/>
            <w:webHidden/>
          </w:rPr>
          <w:fldChar w:fldCharType="begin"/>
        </w:r>
        <w:r w:rsidR="00D10E87">
          <w:rPr>
            <w:noProof/>
            <w:webHidden/>
          </w:rPr>
          <w:instrText xml:space="preserve"> PAGEREF _Toc499543546 \h </w:instrText>
        </w:r>
        <w:r w:rsidR="00D10E87">
          <w:rPr>
            <w:noProof/>
            <w:webHidden/>
          </w:rPr>
        </w:r>
        <w:r w:rsidR="00D10E87">
          <w:rPr>
            <w:noProof/>
            <w:webHidden/>
          </w:rPr>
          <w:fldChar w:fldCharType="separate"/>
        </w:r>
        <w:r w:rsidR="00D10E87">
          <w:rPr>
            <w:noProof/>
            <w:webHidden/>
          </w:rPr>
          <w:t>58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7" w:history="1">
        <w:r w:rsidR="00D10E87" w:rsidRPr="00446A37">
          <w:rPr>
            <w:rStyle w:val="Hyperlink"/>
            <w:noProof/>
          </w:rPr>
          <w:t>Figure 66:</w:t>
        </w:r>
        <w:r w:rsidR="00D10E87" w:rsidRPr="00446A37">
          <w:rPr>
            <w:rStyle w:val="Hyperlink"/>
            <w:rFonts w:ascii="Arial" w:hAnsi="Arial"/>
            <w:noProof/>
            <w:lang w:eastAsia="x-none"/>
          </w:rPr>
          <w:t xml:space="preserve"> </w:t>
        </w:r>
        <w:r w:rsidR="00D10E87" w:rsidRPr="00446A37">
          <w:rPr>
            <w:rStyle w:val="Hyperlink"/>
            <w:noProof/>
          </w:rPr>
          <w:t>Subset note icons</w:t>
        </w:r>
        <w:r w:rsidR="00D10E87">
          <w:rPr>
            <w:noProof/>
            <w:webHidden/>
          </w:rPr>
          <w:tab/>
        </w:r>
        <w:r w:rsidR="00D10E87">
          <w:rPr>
            <w:noProof/>
            <w:webHidden/>
          </w:rPr>
          <w:fldChar w:fldCharType="begin"/>
        </w:r>
        <w:r w:rsidR="00D10E87">
          <w:rPr>
            <w:noProof/>
            <w:webHidden/>
          </w:rPr>
          <w:instrText xml:space="preserve"> PAGEREF _Toc499543547 \h </w:instrText>
        </w:r>
        <w:r w:rsidR="00D10E87">
          <w:rPr>
            <w:noProof/>
            <w:webHidden/>
          </w:rPr>
        </w:r>
        <w:r w:rsidR="00D10E87">
          <w:rPr>
            <w:noProof/>
            <w:webHidden/>
          </w:rPr>
          <w:fldChar w:fldCharType="separate"/>
        </w:r>
        <w:r w:rsidR="00D10E87">
          <w:rPr>
            <w:noProof/>
            <w:webHidden/>
          </w:rPr>
          <w:t>58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8" w:history="1">
        <w:r w:rsidR="00D10E87" w:rsidRPr="00CA1A9E">
          <w:rPr>
            <w:rStyle w:val="Hyperlink"/>
            <w:noProof/>
          </w:rPr>
          <w:t>Figure 67:</w:t>
        </w:r>
        <w:r w:rsidR="00D10E87" w:rsidRPr="00CA1A9E">
          <w:rPr>
            <w:rStyle w:val="Hyperlink"/>
            <w:rFonts w:ascii="Arial" w:hAnsi="Arial"/>
            <w:noProof/>
            <w:lang w:eastAsia="x-none"/>
          </w:rPr>
          <w:t xml:space="preserve"> </w:t>
        </w:r>
        <w:r w:rsidR="00D10E87" w:rsidRPr="00CA1A9E">
          <w:rPr>
            <w:rStyle w:val="Hyperlink"/>
            <w:noProof/>
          </w:rPr>
          <w:t>Viewing Notes</w:t>
        </w:r>
        <w:r w:rsidR="00D10E87">
          <w:rPr>
            <w:noProof/>
            <w:webHidden/>
          </w:rPr>
          <w:tab/>
        </w:r>
        <w:r w:rsidR="00D10E87">
          <w:rPr>
            <w:noProof/>
            <w:webHidden/>
          </w:rPr>
          <w:fldChar w:fldCharType="begin"/>
        </w:r>
        <w:r w:rsidR="00D10E87">
          <w:rPr>
            <w:noProof/>
            <w:webHidden/>
          </w:rPr>
          <w:instrText xml:space="preserve"> PAGEREF _Toc499543548 \h </w:instrText>
        </w:r>
        <w:r w:rsidR="00D10E87">
          <w:rPr>
            <w:noProof/>
            <w:webHidden/>
          </w:rPr>
        </w:r>
        <w:r w:rsidR="00D10E87">
          <w:rPr>
            <w:noProof/>
            <w:webHidden/>
          </w:rPr>
          <w:fldChar w:fldCharType="separate"/>
        </w:r>
        <w:r w:rsidR="00D10E87">
          <w:rPr>
            <w:noProof/>
            <w:webHidden/>
          </w:rPr>
          <w:t>59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49" w:history="1">
        <w:r w:rsidR="00D10E87" w:rsidRPr="00CA1A9E">
          <w:rPr>
            <w:rStyle w:val="Hyperlink"/>
            <w:noProof/>
          </w:rPr>
          <w:t>Figure 68:</w:t>
        </w:r>
        <w:r w:rsidR="00D10E87" w:rsidRPr="00CA1A9E">
          <w:rPr>
            <w:rStyle w:val="Hyperlink"/>
            <w:rFonts w:ascii="Arial" w:hAnsi="Arial"/>
            <w:noProof/>
          </w:rPr>
          <w:t xml:space="preserve"> </w:t>
        </w:r>
        <w:r w:rsidR="00D10E87" w:rsidRPr="00CA1A9E">
          <w:rPr>
            <w:rStyle w:val="Hyperlink"/>
            <w:noProof/>
          </w:rPr>
          <w:t>Subset list</w:t>
        </w:r>
        <w:r w:rsidR="00D10E87">
          <w:rPr>
            <w:noProof/>
            <w:webHidden/>
          </w:rPr>
          <w:tab/>
        </w:r>
        <w:r w:rsidR="00D10E87">
          <w:rPr>
            <w:noProof/>
            <w:webHidden/>
          </w:rPr>
          <w:fldChar w:fldCharType="begin"/>
        </w:r>
        <w:r w:rsidR="00D10E87">
          <w:rPr>
            <w:noProof/>
            <w:webHidden/>
          </w:rPr>
          <w:instrText xml:space="preserve"> PAGEREF _Toc499543549 \h </w:instrText>
        </w:r>
        <w:r w:rsidR="00D10E87">
          <w:rPr>
            <w:noProof/>
            <w:webHidden/>
          </w:rPr>
        </w:r>
        <w:r w:rsidR="00D10E87">
          <w:rPr>
            <w:noProof/>
            <w:webHidden/>
          </w:rPr>
          <w:fldChar w:fldCharType="separate"/>
        </w:r>
        <w:r w:rsidR="00D10E87">
          <w:rPr>
            <w:noProof/>
            <w:webHidden/>
          </w:rPr>
          <w:t>59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0" w:history="1">
        <w:r w:rsidR="00D10E87" w:rsidRPr="00CA1A9E">
          <w:rPr>
            <w:rStyle w:val="Hyperlink"/>
            <w:noProof/>
          </w:rPr>
          <w:t>Figure 69:</w:t>
        </w:r>
        <w:r w:rsidR="00D10E87" w:rsidRPr="00CA1A9E">
          <w:rPr>
            <w:rStyle w:val="Hyperlink"/>
            <w:rFonts w:ascii="Arial" w:hAnsi="Arial"/>
            <w:noProof/>
          </w:rPr>
          <w:t xml:space="preserve"> </w:t>
        </w:r>
        <w:r w:rsidR="00D10E87" w:rsidRPr="00CA1A9E">
          <w:rPr>
            <w:rStyle w:val="Hyperlink"/>
            <w:noProof/>
          </w:rPr>
          <w:t>Selecting a subset</w:t>
        </w:r>
        <w:r w:rsidR="00D10E87">
          <w:rPr>
            <w:noProof/>
            <w:webHidden/>
          </w:rPr>
          <w:tab/>
        </w:r>
        <w:r w:rsidR="00D10E87">
          <w:rPr>
            <w:noProof/>
            <w:webHidden/>
          </w:rPr>
          <w:fldChar w:fldCharType="begin"/>
        </w:r>
        <w:r w:rsidR="00D10E87">
          <w:rPr>
            <w:noProof/>
            <w:webHidden/>
          </w:rPr>
          <w:instrText xml:space="preserve"> PAGEREF _Toc499543550 \h </w:instrText>
        </w:r>
        <w:r w:rsidR="00D10E87">
          <w:rPr>
            <w:noProof/>
            <w:webHidden/>
          </w:rPr>
        </w:r>
        <w:r w:rsidR="00D10E87">
          <w:rPr>
            <w:noProof/>
            <w:webHidden/>
          </w:rPr>
          <w:fldChar w:fldCharType="separate"/>
        </w:r>
        <w:r w:rsidR="00D10E87">
          <w:rPr>
            <w:noProof/>
            <w:webHidden/>
          </w:rPr>
          <w:t>60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1" w:history="1">
        <w:r w:rsidR="00D10E87" w:rsidRPr="00CA1A9E">
          <w:rPr>
            <w:rStyle w:val="Hyperlink"/>
            <w:noProof/>
          </w:rPr>
          <w:t>Figure 70:</w:t>
        </w:r>
        <w:r w:rsidR="00D10E87" w:rsidRPr="00CA1A9E">
          <w:rPr>
            <w:rStyle w:val="Hyperlink"/>
            <w:rFonts w:ascii="Arial" w:hAnsi="Arial"/>
            <w:noProof/>
          </w:rPr>
          <w:t xml:space="preserve"> </w:t>
        </w:r>
        <w:r w:rsidR="00D10E87" w:rsidRPr="00CA1A9E">
          <w:rPr>
            <w:rStyle w:val="Hyperlink"/>
            <w:noProof/>
          </w:rPr>
          <w:t>LOC Instruction Note</w:t>
        </w:r>
        <w:r w:rsidR="00D10E87">
          <w:rPr>
            <w:noProof/>
            <w:webHidden/>
          </w:rPr>
          <w:tab/>
        </w:r>
        <w:r w:rsidR="00D10E87">
          <w:rPr>
            <w:noProof/>
            <w:webHidden/>
          </w:rPr>
          <w:fldChar w:fldCharType="begin"/>
        </w:r>
        <w:r w:rsidR="00D10E87">
          <w:rPr>
            <w:noProof/>
            <w:webHidden/>
          </w:rPr>
          <w:instrText xml:space="preserve"> PAGEREF _Toc499543551 \h </w:instrText>
        </w:r>
        <w:r w:rsidR="00D10E87">
          <w:rPr>
            <w:noProof/>
            <w:webHidden/>
          </w:rPr>
        </w:r>
        <w:r w:rsidR="00D10E87">
          <w:rPr>
            <w:noProof/>
            <w:webHidden/>
          </w:rPr>
          <w:fldChar w:fldCharType="separate"/>
        </w:r>
        <w:r w:rsidR="00D10E87">
          <w:rPr>
            <w:noProof/>
            <w:webHidden/>
          </w:rPr>
          <w:t>61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2" w:history="1">
        <w:r w:rsidR="00D10E87" w:rsidRPr="00CA1A9E">
          <w:rPr>
            <w:rStyle w:val="Hyperlink"/>
            <w:noProof/>
          </w:rPr>
          <w:t>Figure 71: Acute Adult criteria: Episode Day Menu</w:t>
        </w:r>
        <w:r w:rsidR="00D10E87">
          <w:rPr>
            <w:noProof/>
            <w:webHidden/>
          </w:rPr>
          <w:tab/>
        </w:r>
        <w:r w:rsidR="00D10E87">
          <w:rPr>
            <w:noProof/>
            <w:webHidden/>
          </w:rPr>
          <w:fldChar w:fldCharType="begin"/>
        </w:r>
        <w:r w:rsidR="00D10E87">
          <w:rPr>
            <w:noProof/>
            <w:webHidden/>
          </w:rPr>
          <w:instrText xml:space="preserve"> PAGEREF _Toc499543552 \h </w:instrText>
        </w:r>
        <w:r w:rsidR="00D10E87">
          <w:rPr>
            <w:noProof/>
            <w:webHidden/>
          </w:rPr>
        </w:r>
        <w:r w:rsidR="00D10E87">
          <w:rPr>
            <w:noProof/>
            <w:webHidden/>
          </w:rPr>
          <w:fldChar w:fldCharType="separate"/>
        </w:r>
        <w:r w:rsidR="00D10E87">
          <w:rPr>
            <w:noProof/>
            <w:webHidden/>
          </w:rPr>
          <w:t>62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3" w:history="1">
        <w:r w:rsidR="00D10E87" w:rsidRPr="00CA1A9E">
          <w:rPr>
            <w:rStyle w:val="Hyperlink"/>
            <w:noProof/>
          </w:rPr>
          <w:t>Figure 72: Surgical Subset Operative Day Menu</w:t>
        </w:r>
        <w:r w:rsidR="00D10E87">
          <w:rPr>
            <w:noProof/>
            <w:webHidden/>
          </w:rPr>
          <w:tab/>
        </w:r>
        <w:r w:rsidR="00D10E87">
          <w:rPr>
            <w:noProof/>
            <w:webHidden/>
          </w:rPr>
          <w:fldChar w:fldCharType="begin"/>
        </w:r>
        <w:r w:rsidR="00D10E87">
          <w:rPr>
            <w:noProof/>
            <w:webHidden/>
          </w:rPr>
          <w:instrText xml:space="preserve"> PAGEREF _Toc499543553 \h </w:instrText>
        </w:r>
        <w:r w:rsidR="00D10E87">
          <w:rPr>
            <w:noProof/>
            <w:webHidden/>
          </w:rPr>
        </w:r>
        <w:r w:rsidR="00D10E87">
          <w:rPr>
            <w:noProof/>
            <w:webHidden/>
          </w:rPr>
          <w:fldChar w:fldCharType="separate"/>
        </w:r>
        <w:r w:rsidR="00D10E87">
          <w:rPr>
            <w:noProof/>
            <w:webHidden/>
          </w:rPr>
          <w:t>62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4" w:history="1">
        <w:r w:rsidR="00D10E87" w:rsidRPr="00CA1A9E">
          <w:rPr>
            <w:rStyle w:val="Hyperlink"/>
            <w:noProof/>
          </w:rPr>
          <w:t>Figure 73: Behavioral Health Level of Care menu</w:t>
        </w:r>
        <w:r w:rsidR="00D10E87">
          <w:rPr>
            <w:noProof/>
            <w:webHidden/>
          </w:rPr>
          <w:tab/>
        </w:r>
        <w:r w:rsidR="00D10E87">
          <w:rPr>
            <w:noProof/>
            <w:webHidden/>
          </w:rPr>
          <w:fldChar w:fldCharType="begin"/>
        </w:r>
        <w:r w:rsidR="00D10E87">
          <w:rPr>
            <w:noProof/>
            <w:webHidden/>
          </w:rPr>
          <w:instrText xml:space="preserve"> PAGEREF _Toc499543554 \h </w:instrText>
        </w:r>
        <w:r w:rsidR="00D10E87">
          <w:rPr>
            <w:noProof/>
            <w:webHidden/>
          </w:rPr>
        </w:r>
        <w:r w:rsidR="00D10E87">
          <w:rPr>
            <w:noProof/>
            <w:webHidden/>
          </w:rPr>
          <w:fldChar w:fldCharType="separate"/>
        </w:r>
        <w:r w:rsidR="00D10E87">
          <w:rPr>
            <w:noProof/>
            <w:webHidden/>
          </w:rPr>
          <w:t>63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5" w:history="1">
        <w:r w:rsidR="00D10E87" w:rsidRPr="00CA1A9E">
          <w:rPr>
            <w:rStyle w:val="Hyperlink"/>
            <w:noProof/>
          </w:rPr>
          <w:t>Figure 74: Episode Day 1: Levels of Care</w:t>
        </w:r>
        <w:r w:rsidR="00D10E87">
          <w:rPr>
            <w:noProof/>
            <w:webHidden/>
          </w:rPr>
          <w:tab/>
        </w:r>
        <w:r w:rsidR="00D10E87">
          <w:rPr>
            <w:noProof/>
            <w:webHidden/>
          </w:rPr>
          <w:fldChar w:fldCharType="begin"/>
        </w:r>
        <w:r w:rsidR="00D10E87">
          <w:rPr>
            <w:noProof/>
            <w:webHidden/>
          </w:rPr>
          <w:instrText xml:space="preserve"> PAGEREF _Toc499543555 \h </w:instrText>
        </w:r>
        <w:r w:rsidR="00D10E87">
          <w:rPr>
            <w:noProof/>
            <w:webHidden/>
          </w:rPr>
        </w:r>
        <w:r w:rsidR="00D10E87">
          <w:rPr>
            <w:noProof/>
            <w:webHidden/>
          </w:rPr>
          <w:fldChar w:fldCharType="separate"/>
        </w:r>
        <w:r w:rsidR="00D10E87">
          <w:rPr>
            <w:noProof/>
            <w:webHidden/>
          </w:rPr>
          <w:t>63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6" w:history="1">
        <w:r w:rsidR="00D10E87" w:rsidRPr="00CA1A9E">
          <w:rPr>
            <w:rStyle w:val="Hyperlink"/>
            <w:noProof/>
          </w:rPr>
          <w:t>Figure 75: Operative Day: Levels of Care</w:t>
        </w:r>
        <w:r w:rsidR="00D10E87">
          <w:rPr>
            <w:noProof/>
            <w:webHidden/>
          </w:rPr>
          <w:tab/>
        </w:r>
        <w:r w:rsidR="00D10E87">
          <w:rPr>
            <w:noProof/>
            <w:webHidden/>
          </w:rPr>
          <w:fldChar w:fldCharType="begin"/>
        </w:r>
        <w:r w:rsidR="00D10E87">
          <w:rPr>
            <w:noProof/>
            <w:webHidden/>
          </w:rPr>
          <w:instrText xml:space="preserve"> PAGEREF _Toc499543556 \h </w:instrText>
        </w:r>
        <w:r w:rsidR="00D10E87">
          <w:rPr>
            <w:noProof/>
            <w:webHidden/>
          </w:rPr>
        </w:r>
        <w:r w:rsidR="00D10E87">
          <w:rPr>
            <w:noProof/>
            <w:webHidden/>
          </w:rPr>
          <w:fldChar w:fldCharType="separate"/>
        </w:r>
        <w:r w:rsidR="00D10E87">
          <w:rPr>
            <w:noProof/>
            <w:webHidden/>
          </w:rPr>
          <w:t>64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7" w:history="1">
        <w:r w:rsidR="00D10E87" w:rsidRPr="00CA1A9E">
          <w:rPr>
            <w:rStyle w:val="Hyperlink"/>
            <w:noProof/>
          </w:rPr>
          <w:t>Figure 76:</w:t>
        </w:r>
        <w:r w:rsidR="00D10E87" w:rsidRPr="00CA1A9E">
          <w:rPr>
            <w:rStyle w:val="Hyperlink"/>
            <w:rFonts w:ascii="Arial" w:hAnsi="Arial"/>
            <w:noProof/>
          </w:rPr>
          <w:t xml:space="preserve"> </w:t>
        </w:r>
        <w:r w:rsidR="00D10E87" w:rsidRPr="00CA1A9E">
          <w:rPr>
            <w:rStyle w:val="Hyperlink"/>
            <w:noProof/>
          </w:rPr>
          <w:t>Expanding Acute Level of Care</w:t>
        </w:r>
        <w:r w:rsidR="00D10E87">
          <w:rPr>
            <w:noProof/>
            <w:webHidden/>
          </w:rPr>
          <w:tab/>
        </w:r>
        <w:r w:rsidR="00D10E87">
          <w:rPr>
            <w:noProof/>
            <w:webHidden/>
          </w:rPr>
          <w:fldChar w:fldCharType="begin"/>
        </w:r>
        <w:r w:rsidR="00D10E87">
          <w:rPr>
            <w:noProof/>
            <w:webHidden/>
          </w:rPr>
          <w:instrText xml:space="preserve"> PAGEREF _Toc499543557 \h </w:instrText>
        </w:r>
        <w:r w:rsidR="00D10E87">
          <w:rPr>
            <w:noProof/>
            <w:webHidden/>
          </w:rPr>
        </w:r>
        <w:r w:rsidR="00D10E87">
          <w:rPr>
            <w:noProof/>
            <w:webHidden/>
          </w:rPr>
          <w:fldChar w:fldCharType="separate"/>
        </w:r>
        <w:r w:rsidR="00D10E87">
          <w:rPr>
            <w:noProof/>
            <w:webHidden/>
          </w:rPr>
          <w:t>64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8" w:history="1">
        <w:r w:rsidR="00D10E87" w:rsidRPr="00CA1A9E">
          <w:rPr>
            <w:rStyle w:val="Hyperlink"/>
            <w:noProof/>
          </w:rPr>
          <w:t>Figure 77:</w:t>
        </w:r>
        <w:r w:rsidR="00D10E87" w:rsidRPr="00CA1A9E">
          <w:rPr>
            <w:rStyle w:val="Hyperlink"/>
            <w:rFonts w:ascii="Arial" w:hAnsi="Arial"/>
            <w:noProof/>
          </w:rPr>
          <w:t xml:space="preserve"> </w:t>
        </w:r>
        <w:r w:rsidR="00D10E87" w:rsidRPr="00CA1A9E">
          <w:rPr>
            <w:rStyle w:val="Hyperlink"/>
            <w:noProof/>
          </w:rPr>
          <w:t>Scroll bar used to view multiple expanded criteria lists</w:t>
        </w:r>
        <w:r w:rsidR="00D10E87">
          <w:rPr>
            <w:noProof/>
            <w:webHidden/>
          </w:rPr>
          <w:tab/>
        </w:r>
        <w:r w:rsidR="00D10E87">
          <w:rPr>
            <w:noProof/>
            <w:webHidden/>
          </w:rPr>
          <w:fldChar w:fldCharType="begin"/>
        </w:r>
        <w:r w:rsidR="00D10E87">
          <w:rPr>
            <w:noProof/>
            <w:webHidden/>
          </w:rPr>
          <w:instrText xml:space="preserve"> PAGEREF _Toc499543558 \h </w:instrText>
        </w:r>
        <w:r w:rsidR="00D10E87">
          <w:rPr>
            <w:noProof/>
            <w:webHidden/>
          </w:rPr>
        </w:r>
        <w:r w:rsidR="00D10E87">
          <w:rPr>
            <w:noProof/>
            <w:webHidden/>
          </w:rPr>
          <w:fldChar w:fldCharType="separate"/>
        </w:r>
        <w:r w:rsidR="00D10E87">
          <w:rPr>
            <w:noProof/>
            <w:webHidden/>
          </w:rPr>
          <w:t>65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59" w:history="1">
        <w:r w:rsidR="00D10E87" w:rsidRPr="00CA1A9E">
          <w:rPr>
            <w:rStyle w:val="Hyperlink"/>
            <w:noProof/>
          </w:rPr>
          <w:t>Figure 78:</w:t>
        </w:r>
        <w:r w:rsidR="00D10E87" w:rsidRPr="00CA1A9E">
          <w:rPr>
            <w:rStyle w:val="Hyperlink"/>
            <w:rFonts w:ascii="Arial" w:hAnsi="Arial"/>
            <w:noProof/>
          </w:rPr>
          <w:t xml:space="preserve"> </w:t>
        </w:r>
        <w:r w:rsidR="00D10E87" w:rsidRPr="00CA1A9E">
          <w:rPr>
            <w:rStyle w:val="Hyperlink"/>
            <w:noProof/>
          </w:rPr>
          <w:t>Episode Days in BH Products</w:t>
        </w:r>
        <w:r w:rsidR="00D10E87">
          <w:rPr>
            <w:noProof/>
            <w:webHidden/>
          </w:rPr>
          <w:tab/>
        </w:r>
        <w:r w:rsidR="00D10E87">
          <w:rPr>
            <w:noProof/>
            <w:webHidden/>
          </w:rPr>
          <w:fldChar w:fldCharType="begin"/>
        </w:r>
        <w:r w:rsidR="00D10E87">
          <w:rPr>
            <w:noProof/>
            <w:webHidden/>
          </w:rPr>
          <w:instrText xml:space="preserve"> PAGEREF _Toc499543559 \h </w:instrText>
        </w:r>
        <w:r w:rsidR="00D10E87">
          <w:rPr>
            <w:noProof/>
            <w:webHidden/>
          </w:rPr>
        </w:r>
        <w:r w:rsidR="00D10E87">
          <w:rPr>
            <w:noProof/>
            <w:webHidden/>
          </w:rPr>
          <w:fldChar w:fldCharType="separate"/>
        </w:r>
        <w:r w:rsidR="00D10E87">
          <w:rPr>
            <w:noProof/>
            <w:webHidden/>
          </w:rPr>
          <w:t>65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0" w:history="1">
        <w:r w:rsidR="00D10E87" w:rsidRPr="00CA1A9E">
          <w:rPr>
            <w:rStyle w:val="Hyperlink"/>
            <w:noProof/>
          </w:rPr>
          <w:t>Figure 79: Selectable Criteria in BH</w:t>
        </w:r>
        <w:r w:rsidR="00D10E87">
          <w:rPr>
            <w:noProof/>
            <w:webHidden/>
          </w:rPr>
          <w:tab/>
        </w:r>
        <w:r w:rsidR="00D10E87">
          <w:rPr>
            <w:noProof/>
            <w:webHidden/>
          </w:rPr>
          <w:fldChar w:fldCharType="begin"/>
        </w:r>
        <w:r w:rsidR="00D10E87">
          <w:rPr>
            <w:noProof/>
            <w:webHidden/>
          </w:rPr>
          <w:instrText xml:space="preserve"> PAGEREF _Toc499543560 \h </w:instrText>
        </w:r>
        <w:r w:rsidR="00D10E87">
          <w:rPr>
            <w:noProof/>
            <w:webHidden/>
          </w:rPr>
        </w:r>
        <w:r w:rsidR="00D10E87">
          <w:rPr>
            <w:noProof/>
            <w:webHidden/>
          </w:rPr>
          <w:fldChar w:fldCharType="separate"/>
        </w:r>
        <w:r w:rsidR="00D10E87">
          <w:rPr>
            <w:noProof/>
            <w:webHidden/>
          </w:rPr>
          <w:t>65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1" w:history="1">
        <w:r w:rsidR="00D10E87" w:rsidRPr="00CA1A9E">
          <w:rPr>
            <w:rStyle w:val="Hyperlink"/>
            <w:noProof/>
          </w:rPr>
          <w:t>Figure 80:</w:t>
        </w:r>
        <w:r w:rsidR="00D10E87" w:rsidRPr="00CA1A9E">
          <w:rPr>
            <w:rStyle w:val="Hyperlink"/>
            <w:rFonts w:ascii="Arial" w:hAnsi="Arial"/>
            <w:noProof/>
          </w:rPr>
          <w:t xml:space="preserve"> </w:t>
        </w:r>
        <w:r w:rsidR="00D10E87" w:rsidRPr="00CA1A9E">
          <w:rPr>
            <w:rStyle w:val="Hyperlink"/>
            <w:noProof/>
          </w:rPr>
          <w:t>Selectable Criteria for Observation</w:t>
        </w:r>
        <w:r w:rsidR="00D10E87">
          <w:rPr>
            <w:noProof/>
            <w:webHidden/>
          </w:rPr>
          <w:tab/>
        </w:r>
        <w:r w:rsidR="00D10E87">
          <w:rPr>
            <w:noProof/>
            <w:webHidden/>
          </w:rPr>
          <w:fldChar w:fldCharType="begin"/>
        </w:r>
        <w:r w:rsidR="00D10E87">
          <w:rPr>
            <w:noProof/>
            <w:webHidden/>
          </w:rPr>
          <w:instrText xml:space="preserve"> PAGEREF _Toc499543561 \h </w:instrText>
        </w:r>
        <w:r w:rsidR="00D10E87">
          <w:rPr>
            <w:noProof/>
            <w:webHidden/>
          </w:rPr>
        </w:r>
        <w:r w:rsidR="00D10E87">
          <w:rPr>
            <w:noProof/>
            <w:webHidden/>
          </w:rPr>
          <w:fldChar w:fldCharType="separate"/>
        </w:r>
        <w:r w:rsidR="00D10E87">
          <w:rPr>
            <w:noProof/>
            <w:webHidden/>
          </w:rPr>
          <w:t>66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2" w:history="1">
        <w:r w:rsidR="00D10E87" w:rsidRPr="00CA1A9E">
          <w:rPr>
            <w:rStyle w:val="Hyperlink"/>
            <w:noProof/>
          </w:rPr>
          <w:t>Figure 81:</w:t>
        </w:r>
        <w:r w:rsidR="00D10E87" w:rsidRPr="00CA1A9E">
          <w:rPr>
            <w:rStyle w:val="Hyperlink"/>
            <w:rFonts w:ascii="Arial" w:hAnsi="Arial"/>
            <w:noProof/>
          </w:rPr>
          <w:t xml:space="preserve"> </w:t>
        </w:r>
        <w:r w:rsidR="00D10E87" w:rsidRPr="00CA1A9E">
          <w:rPr>
            <w:rStyle w:val="Hyperlink"/>
            <w:noProof/>
          </w:rPr>
          <w:t>Selected criteria using checkboxes</w:t>
        </w:r>
        <w:r w:rsidR="00D10E87">
          <w:rPr>
            <w:noProof/>
            <w:webHidden/>
          </w:rPr>
          <w:tab/>
        </w:r>
        <w:r w:rsidR="00D10E87">
          <w:rPr>
            <w:noProof/>
            <w:webHidden/>
          </w:rPr>
          <w:fldChar w:fldCharType="begin"/>
        </w:r>
        <w:r w:rsidR="00D10E87">
          <w:rPr>
            <w:noProof/>
            <w:webHidden/>
          </w:rPr>
          <w:instrText xml:space="preserve"> PAGEREF _Toc499543562 \h </w:instrText>
        </w:r>
        <w:r w:rsidR="00D10E87">
          <w:rPr>
            <w:noProof/>
            <w:webHidden/>
          </w:rPr>
        </w:r>
        <w:r w:rsidR="00D10E87">
          <w:rPr>
            <w:noProof/>
            <w:webHidden/>
          </w:rPr>
          <w:fldChar w:fldCharType="separate"/>
        </w:r>
        <w:r w:rsidR="00D10E87">
          <w:rPr>
            <w:noProof/>
            <w:webHidden/>
          </w:rPr>
          <w:t>66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3" w:history="1">
        <w:r w:rsidR="00D10E87" w:rsidRPr="00CA1A9E">
          <w:rPr>
            <w:rStyle w:val="Hyperlink"/>
            <w:noProof/>
          </w:rPr>
          <w:t>Figure 82:</w:t>
        </w:r>
        <w:r w:rsidR="00D10E87" w:rsidRPr="00CA1A9E">
          <w:rPr>
            <w:rStyle w:val="Hyperlink"/>
            <w:noProof/>
            <w:lang w:eastAsia="x-none"/>
          </w:rPr>
          <w:t xml:space="preserve"> </w:t>
        </w:r>
        <w:r w:rsidR="00D10E87" w:rsidRPr="00CA1A9E">
          <w:rPr>
            <w:rStyle w:val="Hyperlink"/>
            <w:noProof/>
          </w:rPr>
          <w:t>Expanding and Collapsing Criteria Lists</w:t>
        </w:r>
        <w:r w:rsidR="00D10E87">
          <w:rPr>
            <w:noProof/>
            <w:webHidden/>
          </w:rPr>
          <w:tab/>
        </w:r>
        <w:r w:rsidR="00D10E87">
          <w:rPr>
            <w:noProof/>
            <w:webHidden/>
          </w:rPr>
          <w:fldChar w:fldCharType="begin"/>
        </w:r>
        <w:r w:rsidR="00D10E87">
          <w:rPr>
            <w:noProof/>
            <w:webHidden/>
          </w:rPr>
          <w:instrText xml:space="preserve"> PAGEREF _Toc499543563 \h </w:instrText>
        </w:r>
        <w:r w:rsidR="00D10E87">
          <w:rPr>
            <w:noProof/>
            <w:webHidden/>
          </w:rPr>
        </w:r>
        <w:r w:rsidR="00D10E87">
          <w:rPr>
            <w:noProof/>
            <w:webHidden/>
          </w:rPr>
          <w:fldChar w:fldCharType="separate"/>
        </w:r>
        <w:r w:rsidR="00D10E87">
          <w:rPr>
            <w:noProof/>
            <w:webHidden/>
          </w:rPr>
          <w:t>67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4" w:history="1">
        <w:r w:rsidR="00D10E87" w:rsidRPr="00CA1A9E">
          <w:rPr>
            <w:rStyle w:val="Hyperlink"/>
            <w:noProof/>
          </w:rPr>
          <w:t>Figure 83:</w:t>
        </w:r>
        <w:r w:rsidR="00D10E87" w:rsidRPr="00CA1A9E">
          <w:rPr>
            <w:rStyle w:val="Hyperlink"/>
            <w:noProof/>
            <w:lang w:eastAsia="x-none"/>
          </w:rPr>
          <w:t xml:space="preserve"> </w:t>
        </w:r>
        <w:r w:rsidR="00D10E87" w:rsidRPr="00CA1A9E">
          <w:rPr>
            <w:rStyle w:val="Hyperlink"/>
            <w:noProof/>
          </w:rPr>
          <w:t>Using &lt;+&gt; to expand nested criteria</w:t>
        </w:r>
        <w:r w:rsidR="00D10E87">
          <w:rPr>
            <w:noProof/>
            <w:webHidden/>
          </w:rPr>
          <w:tab/>
        </w:r>
        <w:r w:rsidR="00D10E87">
          <w:rPr>
            <w:noProof/>
            <w:webHidden/>
          </w:rPr>
          <w:fldChar w:fldCharType="begin"/>
        </w:r>
        <w:r w:rsidR="00D10E87">
          <w:rPr>
            <w:noProof/>
            <w:webHidden/>
          </w:rPr>
          <w:instrText xml:space="preserve"> PAGEREF _Toc499543564 \h </w:instrText>
        </w:r>
        <w:r w:rsidR="00D10E87">
          <w:rPr>
            <w:noProof/>
            <w:webHidden/>
          </w:rPr>
        </w:r>
        <w:r w:rsidR="00D10E87">
          <w:rPr>
            <w:noProof/>
            <w:webHidden/>
          </w:rPr>
          <w:fldChar w:fldCharType="separate"/>
        </w:r>
        <w:r w:rsidR="00D10E87">
          <w:rPr>
            <w:noProof/>
            <w:webHidden/>
          </w:rPr>
          <w:t>67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5" w:history="1">
        <w:r w:rsidR="00D10E87" w:rsidRPr="00CA1A9E">
          <w:rPr>
            <w:rStyle w:val="Hyperlink"/>
            <w:noProof/>
          </w:rPr>
          <w:t>Figure 84:</w:t>
        </w:r>
        <w:r w:rsidR="00D10E87" w:rsidRPr="00CA1A9E">
          <w:rPr>
            <w:rStyle w:val="Hyperlink"/>
            <w:noProof/>
            <w:lang w:eastAsia="x-none"/>
          </w:rPr>
          <w:t xml:space="preserve"> </w:t>
        </w:r>
        <w:r w:rsidR="00D10E87" w:rsidRPr="00CA1A9E">
          <w:rPr>
            <w:rStyle w:val="Hyperlink"/>
            <w:noProof/>
          </w:rPr>
          <w:t>Use &lt;-&gt; to collapse nested criteria</w:t>
        </w:r>
        <w:r w:rsidR="00D10E87">
          <w:rPr>
            <w:noProof/>
            <w:webHidden/>
          </w:rPr>
          <w:tab/>
        </w:r>
        <w:r w:rsidR="00D10E87">
          <w:rPr>
            <w:noProof/>
            <w:webHidden/>
          </w:rPr>
          <w:fldChar w:fldCharType="begin"/>
        </w:r>
        <w:r w:rsidR="00D10E87">
          <w:rPr>
            <w:noProof/>
            <w:webHidden/>
          </w:rPr>
          <w:instrText xml:space="preserve"> PAGEREF _Toc499543565 \h </w:instrText>
        </w:r>
        <w:r w:rsidR="00D10E87">
          <w:rPr>
            <w:noProof/>
            <w:webHidden/>
          </w:rPr>
        </w:r>
        <w:r w:rsidR="00D10E87">
          <w:rPr>
            <w:noProof/>
            <w:webHidden/>
          </w:rPr>
          <w:fldChar w:fldCharType="separate"/>
        </w:r>
        <w:r w:rsidR="00D10E87">
          <w:rPr>
            <w:noProof/>
            <w:webHidden/>
          </w:rPr>
          <w:t>68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6" w:history="1">
        <w:r w:rsidR="00D10E87" w:rsidRPr="00CA1A9E">
          <w:rPr>
            <w:rStyle w:val="Hyperlink"/>
            <w:noProof/>
          </w:rPr>
          <w:t>Figure 85:</w:t>
        </w:r>
        <w:r w:rsidR="00D10E87" w:rsidRPr="00CA1A9E">
          <w:rPr>
            <w:rStyle w:val="Hyperlink"/>
            <w:noProof/>
            <w:lang w:eastAsia="x-none"/>
          </w:rPr>
          <w:t xml:space="preserve"> </w:t>
        </w:r>
        <w:r w:rsidR="00D10E87" w:rsidRPr="00CA1A9E">
          <w:rPr>
            <w:rStyle w:val="Hyperlink"/>
            <w:noProof/>
          </w:rPr>
          <w:t>View of collapsed list of selected criteria</w:t>
        </w:r>
        <w:r w:rsidR="00D10E87">
          <w:rPr>
            <w:noProof/>
            <w:webHidden/>
          </w:rPr>
          <w:tab/>
        </w:r>
        <w:r w:rsidR="00D10E87">
          <w:rPr>
            <w:noProof/>
            <w:webHidden/>
          </w:rPr>
          <w:fldChar w:fldCharType="begin"/>
        </w:r>
        <w:r w:rsidR="00D10E87">
          <w:rPr>
            <w:noProof/>
            <w:webHidden/>
          </w:rPr>
          <w:instrText xml:space="preserve"> PAGEREF _Toc499543566 \h </w:instrText>
        </w:r>
        <w:r w:rsidR="00D10E87">
          <w:rPr>
            <w:noProof/>
            <w:webHidden/>
          </w:rPr>
        </w:r>
        <w:r w:rsidR="00D10E87">
          <w:rPr>
            <w:noProof/>
            <w:webHidden/>
          </w:rPr>
          <w:fldChar w:fldCharType="separate"/>
        </w:r>
        <w:r w:rsidR="00D10E87">
          <w:rPr>
            <w:noProof/>
            <w:webHidden/>
          </w:rPr>
          <w:t>68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7" w:history="1">
        <w:r w:rsidR="00D10E87" w:rsidRPr="00CA1A9E">
          <w:rPr>
            <w:rStyle w:val="Hyperlink"/>
            <w:noProof/>
          </w:rPr>
          <w:t>Figure 86:</w:t>
        </w:r>
        <w:r w:rsidR="00D10E87" w:rsidRPr="00CA1A9E">
          <w:rPr>
            <w:rStyle w:val="Hyperlink"/>
            <w:rFonts w:ascii="Arial" w:hAnsi="Arial"/>
            <w:noProof/>
          </w:rPr>
          <w:t xml:space="preserve"> </w:t>
        </w:r>
        <w:r w:rsidR="00D10E87" w:rsidRPr="00CA1A9E">
          <w:rPr>
            <w:rStyle w:val="Hyperlink"/>
            <w:noProof/>
          </w:rPr>
          <w:t>Criteria Not Met Indicator is RED</w:t>
        </w:r>
        <w:r w:rsidR="00D10E87">
          <w:rPr>
            <w:noProof/>
            <w:webHidden/>
          </w:rPr>
          <w:tab/>
        </w:r>
        <w:r w:rsidR="00D10E87">
          <w:rPr>
            <w:noProof/>
            <w:webHidden/>
          </w:rPr>
          <w:fldChar w:fldCharType="begin"/>
        </w:r>
        <w:r w:rsidR="00D10E87">
          <w:rPr>
            <w:noProof/>
            <w:webHidden/>
          </w:rPr>
          <w:instrText xml:space="preserve"> PAGEREF _Toc499543567 \h </w:instrText>
        </w:r>
        <w:r w:rsidR="00D10E87">
          <w:rPr>
            <w:noProof/>
            <w:webHidden/>
          </w:rPr>
        </w:r>
        <w:r w:rsidR="00D10E87">
          <w:rPr>
            <w:noProof/>
            <w:webHidden/>
          </w:rPr>
          <w:fldChar w:fldCharType="separate"/>
        </w:r>
        <w:r w:rsidR="00D10E87">
          <w:rPr>
            <w:noProof/>
            <w:webHidden/>
          </w:rPr>
          <w:t>69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8" w:history="1">
        <w:r w:rsidR="00D10E87" w:rsidRPr="00CA1A9E">
          <w:rPr>
            <w:rStyle w:val="Hyperlink"/>
            <w:noProof/>
          </w:rPr>
          <w:t>Figure 87:</w:t>
        </w:r>
        <w:r w:rsidR="00D10E87" w:rsidRPr="00CA1A9E">
          <w:rPr>
            <w:rStyle w:val="Hyperlink"/>
            <w:rFonts w:ascii="Arial" w:hAnsi="Arial"/>
            <w:noProof/>
          </w:rPr>
          <w:t xml:space="preserve"> </w:t>
        </w:r>
        <w:r w:rsidR="00D10E87" w:rsidRPr="00CA1A9E">
          <w:rPr>
            <w:rStyle w:val="Hyperlink"/>
            <w:noProof/>
          </w:rPr>
          <w:t>Criteria Met Indicator is GREEN</w:t>
        </w:r>
        <w:r w:rsidR="00D10E87">
          <w:rPr>
            <w:noProof/>
            <w:webHidden/>
          </w:rPr>
          <w:tab/>
        </w:r>
        <w:r w:rsidR="00D10E87">
          <w:rPr>
            <w:noProof/>
            <w:webHidden/>
          </w:rPr>
          <w:fldChar w:fldCharType="begin"/>
        </w:r>
        <w:r w:rsidR="00D10E87">
          <w:rPr>
            <w:noProof/>
            <w:webHidden/>
          </w:rPr>
          <w:instrText xml:space="preserve"> PAGEREF _Toc499543568 \h </w:instrText>
        </w:r>
        <w:r w:rsidR="00D10E87">
          <w:rPr>
            <w:noProof/>
            <w:webHidden/>
          </w:rPr>
        </w:r>
        <w:r w:rsidR="00D10E87">
          <w:rPr>
            <w:noProof/>
            <w:webHidden/>
          </w:rPr>
          <w:fldChar w:fldCharType="separate"/>
        </w:r>
        <w:r w:rsidR="00D10E87">
          <w:rPr>
            <w:noProof/>
            <w:webHidden/>
          </w:rPr>
          <w:t>69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69" w:history="1">
        <w:r w:rsidR="00D10E87" w:rsidRPr="00CA1A9E">
          <w:rPr>
            <w:rStyle w:val="Hyperlink"/>
            <w:noProof/>
          </w:rPr>
          <w:t>Figure 88:</w:t>
        </w:r>
        <w:r w:rsidR="00D10E87" w:rsidRPr="00CA1A9E">
          <w:rPr>
            <w:rStyle w:val="Hyperlink"/>
            <w:rFonts w:ascii="Arial" w:hAnsi="Arial"/>
            <w:noProof/>
          </w:rPr>
          <w:t xml:space="preserve"> </w:t>
        </w:r>
        <w:r w:rsidR="00D10E87" w:rsidRPr="00CA1A9E">
          <w:rPr>
            <w:rStyle w:val="Hyperlink"/>
            <w:noProof/>
          </w:rPr>
          <w:t>Criteria appear checked in left (navigation) pane</w:t>
        </w:r>
        <w:r w:rsidR="00D10E87">
          <w:rPr>
            <w:noProof/>
            <w:webHidden/>
          </w:rPr>
          <w:tab/>
        </w:r>
        <w:r w:rsidR="00D10E87">
          <w:rPr>
            <w:noProof/>
            <w:webHidden/>
          </w:rPr>
          <w:fldChar w:fldCharType="begin"/>
        </w:r>
        <w:r w:rsidR="00D10E87">
          <w:rPr>
            <w:noProof/>
            <w:webHidden/>
          </w:rPr>
          <w:instrText xml:space="preserve"> PAGEREF _Toc499543569 \h </w:instrText>
        </w:r>
        <w:r w:rsidR="00D10E87">
          <w:rPr>
            <w:noProof/>
            <w:webHidden/>
          </w:rPr>
        </w:r>
        <w:r w:rsidR="00D10E87">
          <w:rPr>
            <w:noProof/>
            <w:webHidden/>
          </w:rPr>
          <w:fldChar w:fldCharType="separate"/>
        </w:r>
        <w:r w:rsidR="00D10E87">
          <w:rPr>
            <w:noProof/>
            <w:webHidden/>
          </w:rPr>
          <w:t>70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70" w:history="1">
        <w:r w:rsidR="00D10E87" w:rsidRPr="00CA1A9E">
          <w:rPr>
            <w:rStyle w:val="Hyperlink"/>
            <w:noProof/>
          </w:rPr>
          <w:t>Figure 89: Non-functional Next Step arrow</w:t>
        </w:r>
        <w:r w:rsidR="00D10E87">
          <w:rPr>
            <w:noProof/>
            <w:webHidden/>
          </w:rPr>
          <w:tab/>
        </w:r>
        <w:r w:rsidR="00D10E87">
          <w:rPr>
            <w:noProof/>
            <w:webHidden/>
          </w:rPr>
          <w:fldChar w:fldCharType="begin"/>
        </w:r>
        <w:r w:rsidR="00D10E87">
          <w:rPr>
            <w:noProof/>
            <w:webHidden/>
          </w:rPr>
          <w:instrText xml:space="preserve"> PAGEREF _Toc499543570 \h </w:instrText>
        </w:r>
        <w:r w:rsidR="00D10E87">
          <w:rPr>
            <w:noProof/>
            <w:webHidden/>
          </w:rPr>
        </w:r>
        <w:r w:rsidR="00D10E87">
          <w:rPr>
            <w:noProof/>
            <w:webHidden/>
          </w:rPr>
          <w:fldChar w:fldCharType="separate"/>
        </w:r>
        <w:r w:rsidR="00D10E87">
          <w:rPr>
            <w:noProof/>
            <w:webHidden/>
          </w:rPr>
          <w:t>70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71" w:history="1">
        <w:r w:rsidR="00D10E87" w:rsidRPr="00CA1A9E">
          <w:rPr>
            <w:rStyle w:val="Hyperlink"/>
            <w:noProof/>
          </w:rPr>
          <w:t>Figure 92:</w:t>
        </w:r>
        <w:r w:rsidR="00D10E87" w:rsidRPr="00CA1A9E">
          <w:rPr>
            <w:rStyle w:val="Hyperlink"/>
            <w:rFonts w:ascii="Arial" w:hAnsi="Arial"/>
            <w:noProof/>
          </w:rPr>
          <w:t xml:space="preserve"> </w:t>
        </w:r>
        <w:r w:rsidR="00D10E87" w:rsidRPr="00CA1A9E">
          <w:rPr>
            <w:rStyle w:val="Hyperlink"/>
            <w:noProof/>
          </w:rPr>
          <w:t>Criteria Note Icons</w:t>
        </w:r>
        <w:r w:rsidR="00D10E87">
          <w:rPr>
            <w:noProof/>
            <w:webHidden/>
          </w:rPr>
          <w:tab/>
        </w:r>
        <w:r w:rsidR="00D10E87">
          <w:rPr>
            <w:noProof/>
            <w:webHidden/>
          </w:rPr>
          <w:fldChar w:fldCharType="begin"/>
        </w:r>
        <w:r w:rsidR="00D10E87">
          <w:rPr>
            <w:noProof/>
            <w:webHidden/>
          </w:rPr>
          <w:instrText xml:space="preserve"> PAGEREF _Toc499543571 \h </w:instrText>
        </w:r>
        <w:r w:rsidR="00D10E87">
          <w:rPr>
            <w:noProof/>
            <w:webHidden/>
          </w:rPr>
        </w:r>
        <w:r w:rsidR="00D10E87">
          <w:rPr>
            <w:noProof/>
            <w:webHidden/>
          </w:rPr>
          <w:fldChar w:fldCharType="separate"/>
        </w:r>
        <w:r w:rsidR="00D10E87">
          <w:rPr>
            <w:noProof/>
            <w:webHidden/>
          </w:rPr>
          <w:t>71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72" w:history="1">
        <w:r w:rsidR="00D10E87" w:rsidRPr="00CA1A9E">
          <w:rPr>
            <w:rStyle w:val="Hyperlink"/>
            <w:noProof/>
          </w:rPr>
          <w:t xml:space="preserve">Figure 93: </w:t>
        </w:r>
        <w:r w:rsidR="00D10E87" w:rsidRPr="00446A37">
          <w:rPr>
            <w:rStyle w:val="Hyperlink"/>
            <w:noProof/>
          </w:rPr>
          <w:t>View Notes</w:t>
        </w:r>
        <w:r w:rsidR="00D10E87" w:rsidRPr="00CA1A9E">
          <w:rPr>
            <w:rStyle w:val="Hyperlink"/>
            <w:noProof/>
          </w:rPr>
          <w:t xml:space="preserve"> icon enlarged</w:t>
        </w:r>
        <w:r w:rsidR="00D10E87">
          <w:rPr>
            <w:noProof/>
            <w:webHidden/>
          </w:rPr>
          <w:tab/>
        </w:r>
        <w:r w:rsidR="00D10E87">
          <w:rPr>
            <w:noProof/>
            <w:webHidden/>
          </w:rPr>
          <w:fldChar w:fldCharType="begin"/>
        </w:r>
        <w:r w:rsidR="00D10E87">
          <w:rPr>
            <w:noProof/>
            <w:webHidden/>
          </w:rPr>
          <w:instrText xml:space="preserve"> PAGEREF _Toc499543572 \h </w:instrText>
        </w:r>
        <w:r w:rsidR="00D10E87">
          <w:rPr>
            <w:noProof/>
            <w:webHidden/>
          </w:rPr>
        </w:r>
        <w:r w:rsidR="00D10E87">
          <w:rPr>
            <w:noProof/>
            <w:webHidden/>
          </w:rPr>
          <w:fldChar w:fldCharType="separate"/>
        </w:r>
        <w:r w:rsidR="00D10E87">
          <w:rPr>
            <w:noProof/>
            <w:webHidden/>
          </w:rPr>
          <w:t>72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73" w:history="1">
        <w:r w:rsidR="00D10E87" w:rsidRPr="00CA1A9E">
          <w:rPr>
            <w:rStyle w:val="Hyperlink"/>
            <w:noProof/>
          </w:rPr>
          <w:t>Figure 94: Informational Notes</w:t>
        </w:r>
        <w:r w:rsidR="00D10E87">
          <w:rPr>
            <w:noProof/>
            <w:webHidden/>
          </w:rPr>
          <w:tab/>
        </w:r>
        <w:r w:rsidR="00D10E87">
          <w:rPr>
            <w:noProof/>
            <w:webHidden/>
          </w:rPr>
          <w:fldChar w:fldCharType="begin"/>
        </w:r>
        <w:r w:rsidR="00D10E87">
          <w:rPr>
            <w:noProof/>
            <w:webHidden/>
          </w:rPr>
          <w:instrText xml:space="preserve"> PAGEREF _Toc499543573 \h </w:instrText>
        </w:r>
        <w:r w:rsidR="00D10E87">
          <w:rPr>
            <w:noProof/>
            <w:webHidden/>
          </w:rPr>
        </w:r>
        <w:r w:rsidR="00D10E87">
          <w:rPr>
            <w:noProof/>
            <w:webHidden/>
          </w:rPr>
          <w:fldChar w:fldCharType="separate"/>
        </w:r>
        <w:r w:rsidR="00D10E87">
          <w:rPr>
            <w:noProof/>
            <w:webHidden/>
          </w:rPr>
          <w:t>72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74" w:history="1">
        <w:r w:rsidR="00D10E87" w:rsidRPr="00CA1A9E">
          <w:rPr>
            <w:rStyle w:val="Hyperlink"/>
            <w:noProof/>
          </w:rPr>
          <w:t xml:space="preserve">Figure 95: Example of note for </w:t>
        </w:r>
        <w:r w:rsidR="00D10E87" w:rsidRPr="00446A37">
          <w:rPr>
            <w:rStyle w:val="Hyperlink"/>
            <w:noProof/>
          </w:rPr>
          <w:t>Chronic Obstructive Lung Disease</w:t>
        </w:r>
        <w:r w:rsidR="00D10E87">
          <w:rPr>
            <w:noProof/>
            <w:webHidden/>
          </w:rPr>
          <w:tab/>
        </w:r>
        <w:r w:rsidR="00D10E87">
          <w:rPr>
            <w:noProof/>
            <w:webHidden/>
          </w:rPr>
          <w:fldChar w:fldCharType="begin"/>
        </w:r>
        <w:r w:rsidR="00D10E87">
          <w:rPr>
            <w:noProof/>
            <w:webHidden/>
          </w:rPr>
          <w:instrText xml:space="preserve"> PAGEREF _Toc499543574 \h </w:instrText>
        </w:r>
        <w:r w:rsidR="00D10E87">
          <w:rPr>
            <w:noProof/>
            <w:webHidden/>
          </w:rPr>
        </w:r>
        <w:r w:rsidR="00D10E87">
          <w:rPr>
            <w:noProof/>
            <w:webHidden/>
          </w:rPr>
          <w:fldChar w:fldCharType="separate"/>
        </w:r>
        <w:r w:rsidR="00D10E87">
          <w:rPr>
            <w:noProof/>
            <w:webHidden/>
          </w:rPr>
          <w:t>73</w:t>
        </w:r>
        <w:r w:rsidR="00D10E87">
          <w:rPr>
            <w:noProof/>
            <w:webHidden/>
          </w:rPr>
          <w:fldChar w:fldCharType="end"/>
        </w:r>
      </w:hyperlink>
    </w:p>
    <w:p w:rsidR="00D10E87" w:rsidRPr="00070CEC" w:rsidRDefault="00003729">
      <w:pPr>
        <w:pStyle w:val="TableofFigures"/>
        <w:tabs>
          <w:tab w:val="right" w:leader="dot" w:pos="9350"/>
        </w:tabs>
        <w:rPr>
          <w:rFonts w:asciiTheme="minorHAnsi" w:eastAsiaTheme="minorEastAsia" w:hAnsiTheme="minorHAnsi" w:cstheme="minorBidi"/>
          <w:noProof/>
          <w:sz w:val="22"/>
          <w:szCs w:val="22"/>
        </w:rPr>
      </w:pPr>
      <w:hyperlink w:anchor="_Toc499543575" w:history="1">
        <w:r w:rsidR="00D10E87" w:rsidRPr="00446A37">
          <w:rPr>
            <w:rStyle w:val="Hyperlink"/>
            <w:noProof/>
          </w:rPr>
          <w:t>Figure 94:</w:t>
        </w:r>
        <w:r w:rsidR="00D10E87" w:rsidRPr="00446A37">
          <w:rPr>
            <w:rStyle w:val="Hyperlink"/>
            <w:rFonts w:ascii="Arial" w:hAnsi="Arial"/>
            <w:noProof/>
            <w:lang w:eastAsia="x-none"/>
          </w:rPr>
          <w:t xml:space="preserve"> </w:t>
        </w:r>
        <w:r w:rsidR="00D10E87" w:rsidRPr="00446A37">
          <w:rPr>
            <w:rStyle w:val="Hyperlink"/>
            <w:noProof/>
          </w:rPr>
          <w:t>Care Management Information Note Field</w:t>
        </w:r>
        <w:r w:rsidR="00D10E87" w:rsidRPr="00070CEC">
          <w:rPr>
            <w:noProof/>
            <w:webHidden/>
          </w:rPr>
          <w:tab/>
        </w:r>
        <w:r w:rsidR="00D10E87" w:rsidRPr="00070CEC">
          <w:rPr>
            <w:noProof/>
            <w:webHidden/>
          </w:rPr>
          <w:fldChar w:fldCharType="begin"/>
        </w:r>
        <w:r w:rsidR="00D10E87" w:rsidRPr="00070CEC">
          <w:rPr>
            <w:noProof/>
            <w:webHidden/>
          </w:rPr>
          <w:instrText xml:space="preserve"> PAGEREF _Toc499543575 \h </w:instrText>
        </w:r>
        <w:r w:rsidR="00D10E87" w:rsidRPr="00070CEC">
          <w:rPr>
            <w:noProof/>
            <w:webHidden/>
          </w:rPr>
        </w:r>
        <w:r w:rsidR="00D10E87" w:rsidRPr="00070CEC">
          <w:rPr>
            <w:noProof/>
            <w:webHidden/>
          </w:rPr>
          <w:fldChar w:fldCharType="separate"/>
        </w:r>
        <w:r w:rsidR="00D10E87" w:rsidRPr="00070CEC">
          <w:rPr>
            <w:noProof/>
            <w:webHidden/>
          </w:rPr>
          <w:t>74</w:t>
        </w:r>
        <w:r w:rsidR="00D10E87" w:rsidRPr="00070CEC">
          <w:rPr>
            <w:noProof/>
            <w:webHidden/>
          </w:rPr>
          <w:fldChar w:fldCharType="end"/>
        </w:r>
      </w:hyperlink>
    </w:p>
    <w:p w:rsidR="00D10E87" w:rsidRPr="00070CEC" w:rsidRDefault="00003729">
      <w:pPr>
        <w:pStyle w:val="TableofFigures"/>
        <w:tabs>
          <w:tab w:val="right" w:leader="dot" w:pos="9350"/>
        </w:tabs>
        <w:rPr>
          <w:rFonts w:asciiTheme="minorHAnsi" w:eastAsiaTheme="minorEastAsia" w:hAnsiTheme="minorHAnsi" w:cstheme="minorBidi"/>
          <w:noProof/>
          <w:sz w:val="22"/>
          <w:szCs w:val="22"/>
        </w:rPr>
      </w:pPr>
      <w:hyperlink w:anchor="_Toc499543576" w:history="1">
        <w:r w:rsidR="00D10E87" w:rsidRPr="00446A37">
          <w:rPr>
            <w:rStyle w:val="Hyperlink"/>
            <w:noProof/>
          </w:rPr>
          <w:t>Figure 95: Expected Progress Note</w:t>
        </w:r>
        <w:r w:rsidR="00D10E87" w:rsidRPr="00070CEC">
          <w:rPr>
            <w:noProof/>
            <w:webHidden/>
          </w:rPr>
          <w:tab/>
        </w:r>
        <w:r w:rsidR="00D10E87" w:rsidRPr="00070CEC">
          <w:rPr>
            <w:noProof/>
            <w:webHidden/>
          </w:rPr>
          <w:fldChar w:fldCharType="begin"/>
        </w:r>
        <w:r w:rsidR="00D10E87" w:rsidRPr="00070CEC">
          <w:rPr>
            <w:noProof/>
            <w:webHidden/>
          </w:rPr>
          <w:instrText xml:space="preserve"> PAGEREF _Toc499543576 \h </w:instrText>
        </w:r>
        <w:r w:rsidR="00D10E87" w:rsidRPr="00070CEC">
          <w:rPr>
            <w:noProof/>
            <w:webHidden/>
          </w:rPr>
        </w:r>
        <w:r w:rsidR="00D10E87" w:rsidRPr="00070CEC">
          <w:rPr>
            <w:noProof/>
            <w:webHidden/>
          </w:rPr>
          <w:fldChar w:fldCharType="separate"/>
        </w:r>
        <w:r w:rsidR="00D10E87" w:rsidRPr="00070CEC">
          <w:rPr>
            <w:noProof/>
            <w:webHidden/>
          </w:rPr>
          <w:t>74</w:t>
        </w:r>
        <w:r w:rsidR="00D10E87" w:rsidRPr="00070CEC">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77" w:history="1">
        <w:r w:rsidR="00D10E87" w:rsidRPr="00446A37">
          <w:rPr>
            <w:rStyle w:val="Hyperlink"/>
            <w:noProof/>
          </w:rPr>
          <w:t>Figure 96: Care Facilitation Note</w:t>
        </w:r>
        <w:r w:rsidR="00D10E87" w:rsidRPr="00070CEC">
          <w:rPr>
            <w:noProof/>
            <w:webHidden/>
          </w:rPr>
          <w:tab/>
        </w:r>
        <w:r w:rsidR="00D10E87" w:rsidRPr="00070CEC">
          <w:rPr>
            <w:noProof/>
            <w:webHidden/>
          </w:rPr>
          <w:fldChar w:fldCharType="begin"/>
        </w:r>
        <w:r w:rsidR="00D10E87" w:rsidRPr="00070CEC">
          <w:rPr>
            <w:noProof/>
            <w:webHidden/>
          </w:rPr>
          <w:instrText xml:space="preserve"> PAGEREF _Toc499543577 \h </w:instrText>
        </w:r>
        <w:r w:rsidR="00D10E87" w:rsidRPr="00070CEC">
          <w:rPr>
            <w:noProof/>
            <w:webHidden/>
          </w:rPr>
        </w:r>
        <w:r w:rsidR="00D10E87" w:rsidRPr="00070CEC">
          <w:rPr>
            <w:noProof/>
            <w:webHidden/>
          </w:rPr>
          <w:fldChar w:fldCharType="separate"/>
        </w:r>
        <w:r w:rsidR="00D10E87" w:rsidRPr="00070CEC">
          <w:rPr>
            <w:noProof/>
            <w:webHidden/>
          </w:rPr>
          <w:t>74</w:t>
        </w:r>
        <w:r w:rsidR="00D10E87" w:rsidRPr="00070CEC">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78" w:history="1">
        <w:r w:rsidR="00D10E87" w:rsidRPr="00CA1A9E">
          <w:rPr>
            <w:rStyle w:val="Hyperlink"/>
            <w:noProof/>
          </w:rPr>
          <w:t>Figure 97:</w:t>
        </w:r>
        <w:r w:rsidR="00D10E87" w:rsidRPr="00CA1A9E">
          <w:rPr>
            <w:rStyle w:val="Hyperlink"/>
            <w:rFonts w:ascii="Arial" w:hAnsi="Arial"/>
            <w:noProof/>
            <w:lang w:eastAsia="x-none"/>
          </w:rPr>
          <w:t xml:space="preserve"> </w:t>
        </w:r>
        <w:r w:rsidR="00D10E87" w:rsidRPr="00CA1A9E">
          <w:rPr>
            <w:rStyle w:val="Hyperlink"/>
            <w:noProof/>
          </w:rPr>
          <w:t>Example of a Transition Plan note displayed in NUMI</w:t>
        </w:r>
        <w:r w:rsidR="00D10E87">
          <w:rPr>
            <w:noProof/>
            <w:webHidden/>
          </w:rPr>
          <w:tab/>
        </w:r>
        <w:r w:rsidR="00D10E87">
          <w:rPr>
            <w:noProof/>
            <w:webHidden/>
          </w:rPr>
          <w:fldChar w:fldCharType="begin"/>
        </w:r>
        <w:r w:rsidR="00D10E87">
          <w:rPr>
            <w:noProof/>
            <w:webHidden/>
          </w:rPr>
          <w:instrText xml:space="preserve"> PAGEREF _Toc499543578 \h </w:instrText>
        </w:r>
        <w:r w:rsidR="00D10E87">
          <w:rPr>
            <w:noProof/>
            <w:webHidden/>
          </w:rPr>
        </w:r>
        <w:r w:rsidR="00D10E87">
          <w:rPr>
            <w:noProof/>
            <w:webHidden/>
          </w:rPr>
          <w:fldChar w:fldCharType="separate"/>
        </w:r>
        <w:r w:rsidR="00D10E87">
          <w:rPr>
            <w:noProof/>
            <w:webHidden/>
          </w:rPr>
          <w:t>75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79" w:history="1">
        <w:r w:rsidR="00D10E87" w:rsidRPr="00CA1A9E">
          <w:rPr>
            <w:rStyle w:val="Hyperlink"/>
            <w:noProof/>
          </w:rPr>
          <w:t>Figure 98:</w:t>
        </w:r>
        <w:r w:rsidR="00D10E87" w:rsidRPr="00CA1A9E">
          <w:rPr>
            <w:rStyle w:val="Hyperlink"/>
            <w:rFonts w:ascii="Arial" w:hAnsi="Arial"/>
            <w:noProof/>
          </w:rPr>
          <w:t xml:space="preserve"> </w:t>
        </w:r>
        <w:r w:rsidR="00D10E87" w:rsidRPr="00CA1A9E">
          <w:rPr>
            <w:rStyle w:val="Hyperlink"/>
            <w:noProof/>
          </w:rPr>
          <w:t>Screen displaying BH Review Type, Product, Category, and Subset</w:t>
        </w:r>
        <w:r w:rsidR="00D10E87">
          <w:rPr>
            <w:noProof/>
            <w:webHidden/>
          </w:rPr>
          <w:tab/>
        </w:r>
        <w:r w:rsidR="00D10E87">
          <w:rPr>
            <w:noProof/>
            <w:webHidden/>
          </w:rPr>
          <w:fldChar w:fldCharType="begin"/>
        </w:r>
        <w:r w:rsidR="00D10E87">
          <w:rPr>
            <w:noProof/>
            <w:webHidden/>
          </w:rPr>
          <w:instrText xml:space="preserve"> PAGEREF _Toc499543579 \h </w:instrText>
        </w:r>
        <w:r w:rsidR="00D10E87">
          <w:rPr>
            <w:noProof/>
            <w:webHidden/>
          </w:rPr>
        </w:r>
        <w:r w:rsidR="00D10E87">
          <w:rPr>
            <w:noProof/>
            <w:webHidden/>
          </w:rPr>
          <w:fldChar w:fldCharType="separate"/>
        </w:r>
        <w:r w:rsidR="00D10E87">
          <w:rPr>
            <w:noProof/>
            <w:webHidden/>
          </w:rPr>
          <w:t>76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0" w:history="1">
        <w:r w:rsidR="00D10E87" w:rsidRPr="00CA1A9E">
          <w:rPr>
            <w:rStyle w:val="Hyperlink"/>
            <w:noProof/>
          </w:rPr>
          <w:t>Figure 99:</w:t>
        </w:r>
        <w:r w:rsidR="00D10E87" w:rsidRPr="00CA1A9E">
          <w:rPr>
            <w:rStyle w:val="Hyperlink"/>
            <w:rFonts w:ascii="Arial" w:hAnsi="Arial"/>
            <w:noProof/>
          </w:rPr>
          <w:t xml:space="preserve"> </w:t>
        </w:r>
        <w:r w:rsidR="00D10E87" w:rsidRPr="00CA1A9E">
          <w:rPr>
            <w:rStyle w:val="Hyperlink"/>
            <w:noProof/>
          </w:rPr>
          <w:t>BH Levels of care display</w:t>
        </w:r>
        <w:r w:rsidR="00D10E87">
          <w:rPr>
            <w:noProof/>
            <w:webHidden/>
          </w:rPr>
          <w:tab/>
        </w:r>
        <w:r w:rsidR="00D10E87">
          <w:rPr>
            <w:noProof/>
            <w:webHidden/>
          </w:rPr>
          <w:fldChar w:fldCharType="begin"/>
        </w:r>
        <w:r w:rsidR="00D10E87">
          <w:rPr>
            <w:noProof/>
            <w:webHidden/>
          </w:rPr>
          <w:instrText xml:space="preserve"> PAGEREF _Toc499543580 \h </w:instrText>
        </w:r>
        <w:r w:rsidR="00D10E87">
          <w:rPr>
            <w:noProof/>
            <w:webHidden/>
          </w:rPr>
        </w:r>
        <w:r w:rsidR="00D10E87">
          <w:rPr>
            <w:noProof/>
            <w:webHidden/>
          </w:rPr>
          <w:fldChar w:fldCharType="separate"/>
        </w:r>
        <w:r w:rsidR="00D10E87">
          <w:rPr>
            <w:noProof/>
            <w:webHidden/>
          </w:rPr>
          <w:t>76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1" w:history="1">
        <w:r w:rsidR="00D10E87" w:rsidRPr="00CA1A9E">
          <w:rPr>
            <w:rStyle w:val="Hyperlink"/>
            <w:noProof/>
          </w:rPr>
          <w:t>Figure 100:</w:t>
        </w:r>
        <w:r w:rsidR="00D10E87" w:rsidRPr="00CA1A9E">
          <w:rPr>
            <w:rStyle w:val="Hyperlink"/>
            <w:rFonts w:ascii="Arial" w:hAnsi="Arial"/>
            <w:noProof/>
          </w:rPr>
          <w:t xml:space="preserve"> </w:t>
        </w:r>
        <w:r w:rsidR="00D10E87" w:rsidRPr="00CA1A9E">
          <w:rPr>
            <w:rStyle w:val="Hyperlink"/>
            <w:noProof/>
          </w:rPr>
          <w:t>Episode Days displayed under level of care</w:t>
        </w:r>
        <w:r w:rsidR="00D10E87">
          <w:rPr>
            <w:noProof/>
            <w:webHidden/>
          </w:rPr>
          <w:tab/>
        </w:r>
        <w:r w:rsidR="00D10E87">
          <w:rPr>
            <w:noProof/>
            <w:webHidden/>
          </w:rPr>
          <w:fldChar w:fldCharType="begin"/>
        </w:r>
        <w:r w:rsidR="00D10E87">
          <w:rPr>
            <w:noProof/>
            <w:webHidden/>
          </w:rPr>
          <w:instrText xml:space="preserve"> PAGEREF _Toc499543581 \h </w:instrText>
        </w:r>
        <w:r w:rsidR="00D10E87">
          <w:rPr>
            <w:noProof/>
            <w:webHidden/>
          </w:rPr>
        </w:r>
        <w:r w:rsidR="00D10E87">
          <w:rPr>
            <w:noProof/>
            <w:webHidden/>
          </w:rPr>
          <w:fldChar w:fldCharType="separate"/>
        </w:r>
        <w:r w:rsidR="00D10E87">
          <w:rPr>
            <w:noProof/>
            <w:webHidden/>
          </w:rPr>
          <w:t>77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2" w:history="1">
        <w:r w:rsidR="00D10E87" w:rsidRPr="00CA1A9E">
          <w:rPr>
            <w:rStyle w:val="Hyperlink"/>
            <w:noProof/>
          </w:rPr>
          <w:t>Figure 101:</w:t>
        </w:r>
        <w:r w:rsidR="00D10E87" w:rsidRPr="00CA1A9E">
          <w:rPr>
            <w:rStyle w:val="Hyperlink"/>
            <w:rFonts w:ascii="Arial" w:hAnsi="Arial"/>
            <w:noProof/>
          </w:rPr>
          <w:t xml:space="preserve"> </w:t>
        </w:r>
        <w:r w:rsidR="00D10E87" w:rsidRPr="00CA1A9E">
          <w:rPr>
            <w:rStyle w:val="Hyperlink"/>
            <w:noProof/>
          </w:rPr>
          <w:t>BH Selectable criteria</w:t>
        </w:r>
        <w:r w:rsidR="00D10E87">
          <w:rPr>
            <w:noProof/>
            <w:webHidden/>
          </w:rPr>
          <w:tab/>
        </w:r>
        <w:r w:rsidR="00D10E87">
          <w:rPr>
            <w:noProof/>
            <w:webHidden/>
          </w:rPr>
          <w:fldChar w:fldCharType="begin"/>
        </w:r>
        <w:r w:rsidR="00D10E87">
          <w:rPr>
            <w:noProof/>
            <w:webHidden/>
          </w:rPr>
          <w:instrText xml:space="preserve"> PAGEREF _Toc499543582 \h </w:instrText>
        </w:r>
        <w:r w:rsidR="00D10E87">
          <w:rPr>
            <w:noProof/>
            <w:webHidden/>
          </w:rPr>
        </w:r>
        <w:r w:rsidR="00D10E87">
          <w:rPr>
            <w:noProof/>
            <w:webHidden/>
          </w:rPr>
          <w:fldChar w:fldCharType="separate"/>
        </w:r>
        <w:r w:rsidR="00D10E87">
          <w:rPr>
            <w:noProof/>
            <w:webHidden/>
          </w:rPr>
          <w:t>77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3" w:history="1">
        <w:r w:rsidR="00D10E87" w:rsidRPr="00CA1A9E">
          <w:rPr>
            <w:rStyle w:val="Hyperlink"/>
            <w:noProof/>
          </w:rPr>
          <w:t>Figure 102:</w:t>
        </w:r>
        <w:r w:rsidR="00D10E87" w:rsidRPr="00CA1A9E">
          <w:rPr>
            <w:rStyle w:val="Hyperlink"/>
            <w:rFonts w:ascii="Arial" w:hAnsi="Arial"/>
            <w:noProof/>
          </w:rPr>
          <w:t xml:space="preserve"> </w:t>
        </w:r>
        <w:r w:rsidR="00D10E87" w:rsidRPr="00CA1A9E">
          <w:rPr>
            <w:rStyle w:val="Hyperlink"/>
            <w:noProof/>
          </w:rPr>
          <w:t>BH Criteria selected using check boxes</w:t>
        </w:r>
        <w:r w:rsidR="00D10E87">
          <w:rPr>
            <w:noProof/>
            <w:webHidden/>
          </w:rPr>
          <w:tab/>
        </w:r>
        <w:r w:rsidR="00D10E87">
          <w:rPr>
            <w:noProof/>
            <w:webHidden/>
          </w:rPr>
          <w:fldChar w:fldCharType="begin"/>
        </w:r>
        <w:r w:rsidR="00D10E87">
          <w:rPr>
            <w:noProof/>
            <w:webHidden/>
          </w:rPr>
          <w:instrText xml:space="preserve"> PAGEREF _Toc499543583 \h </w:instrText>
        </w:r>
        <w:r w:rsidR="00D10E87">
          <w:rPr>
            <w:noProof/>
            <w:webHidden/>
          </w:rPr>
        </w:r>
        <w:r w:rsidR="00D10E87">
          <w:rPr>
            <w:noProof/>
            <w:webHidden/>
          </w:rPr>
          <w:fldChar w:fldCharType="separate"/>
        </w:r>
        <w:r w:rsidR="00D10E87">
          <w:rPr>
            <w:noProof/>
            <w:webHidden/>
          </w:rPr>
          <w:t>78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4" w:history="1">
        <w:r w:rsidR="00D10E87" w:rsidRPr="00CA1A9E">
          <w:rPr>
            <w:rStyle w:val="Hyperlink"/>
            <w:noProof/>
          </w:rPr>
          <w:t>Figure 103:</w:t>
        </w:r>
        <w:r w:rsidR="00D10E87" w:rsidRPr="00CA1A9E">
          <w:rPr>
            <w:rStyle w:val="Hyperlink"/>
            <w:rFonts w:ascii="Arial" w:hAnsi="Arial"/>
            <w:noProof/>
          </w:rPr>
          <w:t xml:space="preserve"> </w:t>
        </w:r>
        <w:r w:rsidR="00D10E87" w:rsidRPr="00CA1A9E">
          <w:rPr>
            <w:rStyle w:val="Hyperlink"/>
            <w:noProof/>
          </w:rPr>
          <w:t>Continue Primary Review Button</w:t>
        </w:r>
        <w:r w:rsidR="00D10E87">
          <w:rPr>
            <w:noProof/>
            <w:webHidden/>
          </w:rPr>
          <w:tab/>
        </w:r>
        <w:r w:rsidR="00D10E87">
          <w:rPr>
            <w:noProof/>
            <w:webHidden/>
          </w:rPr>
          <w:fldChar w:fldCharType="begin"/>
        </w:r>
        <w:r w:rsidR="00D10E87">
          <w:rPr>
            <w:noProof/>
            <w:webHidden/>
          </w:rPr>
          <w:instrText xml:space="preserve"> PAGEREF _Toc499543584 \h </w:instrText>
        </w:r>
        <w:r w:rsidR="00D10E87">
          <w:rPr>
            <w:noProof/>
            <w:webHidden/>
          </w:rPr>
        </w:r>
        <w:r w:rsidR="00D10E87">
          <w:rPr>
            <w:noProof/>
            <w:webHidden/>
          </w:rPr>
          <w:fldChar w:fldCharType="separate"/>
        </w:r>
        <w:r w:rsidR="00D10E87">
          <w:rPr>
            <w:noProof/>
            <w:webHidden/>
          </w:rPr>
          <w:t>79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5" w:history="1">
        <w:r w:rsidR="00D10E87" w:rsidRPr="00CA1A9E">
          <w:rPr>
            <w:rStyle w:val="Hyperlink"/>
            <w:noProof/>
          </w:rPr>
          <w:t>Figure 104:</w:t>
        </w:r>
        <w:r w:rsidR="00D10E87" w:rsidRPr="00CA1A9E">
          <w:rPr>
            <w:rStyle w:val="Hyperlink"/>
            <w:rFonts w:ascii="Arial" w:hAnsi="Arial"/>
            <w:noProof/>
          </w:rPr>
          <w:t xml:space="preserve"> </w:t>
        </w:r>
        <w:r w:rsidR="00D10E87" w:rsidRPr="00CA1A9E">
          <w:rPr>
            <w:rStyle w:val="Hyperlink"/>
            <w:noProof/>
          </w:rPr>
          <w:t>Additional Features in CERMe</w:t>
        </w:r>
        <w:r w:rsidR="00D10E87">
          <w:rPr>
            <w:noProof/>
            <w:webHidden/>
          </w:rPr>
          <w:tab/>
        </w:r>
        <w:r w:rsidR="00D10E87">
          <w:rPr>
            <w:noProof/>
            <w:webHidden/>
          </w:rPr>
          <w:fldChar w:fldCharType="begin"/>
        </w:r>
        <w:r w:rsidR="00D10E87">
          <w:rPr>
            <w:noProof/>
            <w:webHidden/>
          </w:rPr>
          <w:instrText xml:space="preserve"> PAGEREF _Toc499543585 \h </w:instrText>
        </w:r>
        <w:r w:rsidR="00D10E87">
          <w:rPr>
            <w:noProof/>
            <w:webHidden/>
          </w:rPr>
        </w:r>
        <w:r w:rsidR="00D10E87">
          <w:rPr>
            <w:noProof/>
            <w:webHidden/>
          </w:rPr>
          <w:fldChar w:fldCharType="separate"/>
        </w:r>
        <w:r w:rsidR="00D10E87">
          <w:rPr>
            <w:noProof/>
            <w:webHidden/>
          </w:rPr>
          <w:t>80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6" w:history="1">
        <w:r w:rsidR="00D10E87" w:rsidRPr="00CA1A9E">
          <w:rPr>
            <w:rStyle w:val="Hyperlink"/>
            <w:noProof/>
          </w:rPr>
          <w:t>Figure 105: CERMe Review Summary</w:t>
        </w:r>
        <w:r w:rsidR="00D10E87">
          <w:rPr>
            <w:noProof/>
            <w:webHidden/>
          </w:rPr>
          <w:tab/>
        </w:r>
        <w:r w:rsidR="00D10E87">
          <w:rPr>
            <w:noProof/>
            <w:webHidden/>
          </w:rPr>
          <w:fldChar w:fldCharType="begin"/>
        </w:r>
        <w:r w:rsidR="00D10E87">
          <w:rPr>
            <w:noProof/>
            <w:webHidden/>
          </w:rPr>
          <w:instrText xml:space="preserve"> PAGEREF _Toc499543586 \h </w:instrText>
        </w:r>
        <w:r w:rsidR="00D10E87">
          <w:rPr>
            <w:noProof/>
            <w:webHidden/>
          </w:rPr>
        </w:r>
        <w:r w:rsidR="00D10E87">
          <w:rPr>
            <w:noProof/>
            <w:webHidden/>
          </w:rPr>
          <w:fldChar w:fldCharType="separate"/>
        </w:r>
        <w:r w:rsidR="00D10E87">
          <w:rPr>
            <w:noProof/>
            <w:webHidden/>
          </w:rPr>
          <w:t>81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7" w:history="1">
        <w:r w:rsidR="00D10E87" w:rsidRPr="00CA1A9E">
          <w:rPr>
            <w:rStyle w:val="Hyperlink"/>
            <w:noProof/>
          </w:rPr>
          <w:t>Figure 106:</w:t>
        </w:r>
        <w:r w:rsidR="00D10E87" w:rsidRPr="00CA1A9E">
          <w:rPr>
            <w:rStyle w:val="Hyperlink"/>
            <w:noProof/>
            <w:lang w:eastAsia="x-none"/>
          </w:rPr>
          <w:t xml:space="preserve"> </w:t>
        </w:r>
        <w:r w:rsidR="00D10E87" w:rsidRPr="00CA1A9E">
          <w:rPr>
            <w:rStyle w:val="Hyperlink"/>
            <w:iCs/>
            <w:noProof/>
            <w:lang w:eastAsia="x-none"/>
          </w:rPr>
          <w:t>Export</w:t>
        </w:r>
        <w:r w:rsidR="00D10E87" w:rsidRPr="00CA1A9E">
          <w:rPr>
            <w:rStyle w:val="Hyperlink"/>
            <w:noProof/>
          </w:rPr>
          <w:t xml:space="preserve"> </w:t>
        </w:r>
        <w:r w:rsidR="00D10E87" w:rsidRPr="00CA1A9E">
          <w:rPr>
            <w:rStyle w:val="Hyperlink"/>
            <w:iCs/>
            <w:noProof/>
            <w:lang w:eastAsia="x-none"/>
          </w:rPr>
          <w:t>Feature</w:t>
        </w:r>
        <w:r w:rsidR="00D10E87">
          <w:rPr>
            <w:noProof/>
            <w:webHidden/>
          </w:rPr>
          <w:tab/>
        </w:r>
        <w:r w:rsidR="00D10E87">
          <w:rPr>
            <w:noProof/>
            <w:webHidden/>
          </w:rPr>
          <w:fldChar w:fldCharType="begin"/>
        </w:r>
        <w:r w:rsidR="00D10E87">
          <w:rPr>
            <w:noProof/>
            <w:webHidden/>
          </w:rPr>
          <w:instrText xml:space="preserve"> PAGEREF _Toc499543587 \h </w:instrText>
        </w:r>
        <w:r w:rsidR="00D10E87">
          <w:rPr>
            <w:noProof/>
            <w:webHidden/>
          </w:rPr>
        </w:r>
        <w:r w:rsidR="00D10E87">
          <w:rPr>
            <w:noProof/>
            <w:webHidden/>
          </w:rPr>
          <w:fldChar w:fldCharType="separate"/>
        </w:r>
        <w:r w:rsidR="00D10E87">
          <w:rPr>
            <w:noProof/>
            <w:webHidden/>
          </w:rPr>
          <w:t>81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8" w:history="1">
        <w:r w:rsidR="00D10E87" w:rsidRPr="00CA1A9E">
          <w:rPr>
            <w:rStyle w:val="Hyperlink"/>
            <w:noProof/>
          </w:rPr>
          <w:t>Figure 107: Discharge Screens</w:t>
        </w:r>
        <w:r w:rsidR="00D10E87">
          <w:rPr>
            <w:noProof/>
            <w:webHidden/>
          </w:rPr>
          <w:tab/>
        </w:r>
        <w:r w:rsidR="00D10E87">
          <w:rPr>
            <w:noProof/>
            <w:webHidden/>
          </w:rPr>
          <w:fldChar w:fldCharType="begin"/>
        </w:r>
        <w:r w:rsidR="00D10E87">
          <w:rPr>
            <w:noProof/>
            <w:webHidden/>
          </w:rPr>
          <w:instrText xml:space="preserve"> PAGEREF _Toc499543588 \h </w:instrText>
        </w:r>
        <w:r w:rsidR="00D10E87">
          <w:rPr>
            <w:noProof/>
            <w:webHidden/>
          </w:rPr>
        </w:r>
        <w:r w:rsidR="00D10E87">
          <w:rPr>
            <w:noProof/>
            <w:webHidden/>
          </w:rPr>
          <w:fldChar w:fldCharType="separate"/>
        </w:r>
        <w:r w:rsidR="00D10E87">
          <w:rPr>
            <w:noProof/>
            <w:webHidden/>
          </w:rPr>
          <w:t>82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89" w:history="1">
        <w:r w:rsidR="00D10E87" w:rsidRPr="00CA1A9E">
          <w:rPr>
            <w:rStyle w:val="Hyperlink"/>
            <w:noProof/>
          </w:rPr>
          <w:t>Figure 108:</w:t>
        </w:r>
        <w:r w:rsidR="00D10E87" w:rsidRPr="00CA1A9E">
          <w:rPr>
            <w:rStyle w:val="Hyperlink"/>
            <w:rFonts w:ascii="Arial" w:hAnsi="Arial"/>
            <w:noProof/>
            <w:lang w:eastAsia="x-none"/>
          </w:rPr>
          <w:t xml:space="preserve"> </w:t>
        </w:r>
        <w:r w:rsidR="00D10E87" w:rsidRPr="00CA1A9E">
          <w:rPr>
            <w:rStyle w:val="Hyperlink"/>
            <w:noProof/>
          </w:rPr>
          <w:t>Discharge level of care expanded view</w:t>
        </w:r>
        <w:r w:rsidR="00D10E87">
          <w:rPr>
            <w:noProof/>
            <w:webHidden/>
          </w:rPr>
          <w:tab/>
        </w:r>
        <w:r w:rsidR="00D10E87">
          <w:rPr>
            <w:noProof/>
            <w:webHidden/>
          </w:rPr>
          <w:fldChar w:fldCharType="begin"/>
        </w:r>
        <w:r w:rsidR="00D10E87">
          <w:rPr>
            <w:noProof/>
            <w:webHidden/>
          </w:rPr>
          <w:instrText xml:space="preserve"> PAGEREF _Toc499543589 \h </w:instrText>
        </w:r>
        <w:r w:rsidR="00D10E87">
          <w:rPr>
            <w:noProof/>
            <w:webHidden/>
          </w:rPr>
        </w:r>
        <w:r w:rsidR="00D10E87">
          <w:rPr>
            <w:noProof/>
            <w:webHidden/>
          </w:rPr>
          <w:fldChar w:fldCharType="separate"/>
        </w:r>
        <w:r w:rsidR="00D10E87">
          <w:rPr>
            <w:noProof/>
            <w:webHidden/>
          </w:rPr>
          <w:t>82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0" w:history="1">
        <w:r w:rsidR="00D10E87" w:rsidRPr="00CA1A9E">
          <w:rPr>
            <w:rStyle w:val="Hyperlink"/>
            <w:noProof/>
          </w:rPr>
          <w:t>Figure 109: Example required field messages on Primary Review Screen</w:t>
        </w:r>
        <w:r w:rsidR="00D10E87">
          <w:rPr>
            <w:noProof/>
            <w:webHidden/>
          </w:rPr>
          <w:tab/>
        </w:r>
        <w:r w:rsidR="00D10E87">
          <w:rPr>
            <w:noProof/>
            <w:webHidden/>
          </w:rPr>
          <w:fldChar w:fldCharType="begin"/>
        </w:r>
        <w:r w:rsidR="00D10E87">
          <w:rPr>
            <w:noProof/>
            <w:webHidden/>
          </w:rPr>
          <w:instrText xml:space="preserve"> PAGEREF _Toc499543590 \h </w:instrText>
        </w:r>
        <w:r w:rsidR="00D10E87">
          <w:rPr>
            <w:noProof/>
            <w:webHidden/>
          </w:rPr>
        </w:r>
        <w:r w:rsidR="00D10E87">
          <w:rPr>
            <w:noProof/>
            <w:webHidden/>
          </w:rPr>
          <w:fldChar w:fldCharType="separate"/>
        </w:r>
        <w:r w:rsidR="00D10E87">
          <w:rPr>
            <w:noProof/>
            <w:webHidden/>
          </w:rPr>
          <w:t>84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1" w:history="1">
        <w:r w:rsidR="00D10E87" w:rsidRPr="00CA1A9E">
          <w:rPr>
            <w:rStyle w:val="Hyperlink"/>
            <w:noProof/>
          </w:rPr>
          <w:t>Figure 110:</w:t>
        </w:r>
        <w:r w:rsidR="00D10E87" w:rsidRPr="00CA1A9E">
          <w:rPr>
            <w:rStyle w:val="Hyperlink"/>
            <w:rFonts w:ascii="Arial"/>
            <w:noProof/>
            <w:spacing w:val="-1"/>
          </w:rPr>
          <w:t xml:space="preserve"> </w:t>
        </w:r>
        <w:r w:rsidR="00D10E87" w:rsidRPr="00CA1A9E">
          <w:rPr>
            <w:rStyle w:val="Hyperlink"/>
            <w:noProof/>
          </w:rPr>
          <w:t>Red text example</w:t>
        </w:r>
        <w:r w:rsidR="00D10E87">
          <w:rPr>
            <w:noProof/>
            <w:webHidden/>
          </w:rPr>
          <w:tab/>
        </w:r>
        <w:r w:rsidR="00D10E87">
          <w:rPr>
            <w:noProof/>
            <w:webHidden/>
          </w:rPr>
          <w:fldChar w:fldCharType="begin"/>
        </w:r>
        <w:r w:rsidR="00D10E87">
          <w:rPr>
            <w:noProof/>
            <w:webHidden/>
          </w:rPr>
          <w:instrText xml:space="preserve"> PAGEREF _Toc499543591 \h </w:instrText>
        </w:r>
        <w:r w:rsidR="00D10E87">
          <w:rPr>
            <w:noProof/>
            <w:webHidden/>
          </w:rPr>
        </w:r>
        <w:r w:rsidR="00D10E87">
          <w:rPr>
            <w:noProof/>
            <w:webHidden/>
          </w:rPr>
          <w:fldChar w:fldCharType="separate"/>
        </w:r>
        <w:r w:rsidR="00D10E87">
          <w:rPr>
            <w:noProof/>
            <w:webHidden/>
          </w:rPr>
          <w:t>85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2" w:history="1">
        <w:r w:rsidR="00D10E87" w:rsidRPr="00CA1A9E">
          <w:rPr>
            <w:rStyle w:val="Hyperlink"/>
            <w:noProof/>
          </w:rPr>
          <w:t>Figure 111: Calendar</w:t>
        </w:r>
        <w:r w:rsidR="00D10E87">
          <w:rPr>
            <w:noProof/>
            <w:webHidden/>
          </w:rPr>
          <w:tab/>
        </w:r>
        <w:r w:rsidR="00D10E87">
          <w:rPr>
            <w:noProof/>
            <w:webHidden/>
          </w:rPr>
          <w:fldChar w:fldCharType="begin"/>
        </w:r>
        <w:r w:rsidR="00D10E87">
          <w:rPr>
            <w:noProof/>
            <w:webHidden/>
          </w:rPr>
          <w:instrText xml:space="preserve"> PAGEREF _Toc499543592 \h </w:instrText>
        </w:r>
        <w:r w:rsidR="00D10E87">
          <w:rPr>
            <w:noProof/>
            <w:webHidden/>
          </w:rPr>
        </w:r>
        <w:r w:rsidR="00D10E87">
          <w:rPr>
            <w:noProof/>
            <w:webHidden/>
          </w:rPr>
          <w:fldChar w:fldCharType="separate"/>
        </w:r>
        <w:r w:rsidR="00D10E87">
          <w:rPr>
            <w:noProof/>
            <w:webHidden/>
          </w:rPr>
          <w:t>86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3" w:history="1">
        <w:r w:rsidR="00D10E87" w:rsidRPr="00CA1A9E">
          <w:rPr>
            <w:rStyle w:val="Hyperlink"/>
            <w:noProof/>
          </w:rPr>
          <w:t>Figure 112:</w:t>
        </w:r>
        <w:r w:rsidR="00D10E87" w:rsidRPr="00CA1A9E">
          <w:rPr>
            <w:rStyle w:val="Hyperlink"/>
            <w:rFonts w:ascii="Arial"/>
            <w:noProof/>
            <w:spacing w:val="-1"/>
          </w:rPr>
          <w:t xml:space="preserve"> </w:t>
        </w:r>
        <w:r w:rsidR="00D10E87" w:rsidRPr="00CA1A9E">
          <w:rPr>
            <w:rStyle w:val="Hyperlink"/>
            <w:noProof/>
          </w:rPr>
          <w:t>Review Date prompt</w:t>
        </w:r>
        <w:r w:rsidR="00D10E87">
          <w:rPr>
            <w:noProof/>
            <w:webHidden/>
          </w:rPr>
          <w:tab/>
        </w:r>
        <w:r w:rsidR="00D10E87">
          <w:rPr>
            <w:noProof/>
            <w:webHidden/>
          </w:rPr>
          <w:fldChar w:fldCharType="begin"/>
        </w:r>
        <w:r w:rsidR="00D10E87">
          <w:rPr>
            <w:noProof/>
            <w:webHidden/>
          </w:rPr>
          <w:instrText xml:space="preserve"> PAGEREF _Toc499543593 \h </w:instrText>
        </w:r>
        <w:r w:rsidR="00D10E87">
          <w:rPr>
            <w:noProof/>
            <w:webHidden/>
          </w:rPr>
        </w:r>
        <w:r w:rsidR="00D10E87">
          <w:rPr>
            <w:noProof/>
            <w:webHidden/>
          </w:rPr>
          <w:fldChar w:fldCharType="separate"/>
        </w:r>
        <w:r w:rsidR="00D10E87">
          <w:rPr>
            <w:noProof/>
            <w:webHidden/>
          </w:rPr>
          <w:t>86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4" w:history="1">
        <w:r w:rsidR="00D10E87" w:rsidRPr="00CA1A9E">
          <w:rPr>
            <w:rStyle w:val="Hyperlink"/>
            <w:noProof/>
          </w:rPr>
          <w:t>Figure 113: Primary Review screen</w:t>
        </w:r>
        <w:r w:rsidR="00D10E87">
          <w:rPr>
            <w:noProof/>
            <w:webHidden/>
          </w:rPr>
          <w:tab/>
        </w:r>
        <w:r w:rsidR="00D10E87">
          <w:rPr>
            <w:noProof/>
            <w:webHidden/>
          </w:rPr>
          <w:fldChar w:fldCharType="begin"/>
        </w:r>
        <w:r w:rsidR="00D10E87">
          <w:rPr>
            <w:noProof/>
            <w:webHidden/>
          </w:rPr>
          <w:instrText xml:space="preserve"> PAGEREF _Toc499543594 \h </w:instrText>
        </w:r>
        <w:r w:rsidR="00D10E87">
          <w:rPr>
            <w:noProof/>
            <w:webHidden/>
          </w:rPr>
        </w:r>
        <w:r w:rsidR="00D10E87">
          <w:rPr>
            <w:noProof/>
            <w:webHidden/>
          </w:rPr>
          <w:fldChar w:fldCharType="separate"/>
        </w:r>
        <w:r w:rsidR="00D10E87">
          <w:rPr>
            <w:noProof/>
            <w:webHidden/>
          </w:rPr>
          <w:t>87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5" w:history="1">
        <w:r w:rsidR="00D10E87" w:rsidRPr="00CA1A9E">
          <w:rPr>
            <w:rStyle w:val="Hyperlink"/>
            <w:noProof/>
          </w:rPr>
          <w:t>Figure 114: Criteria Not Met Elaboration</w:t>
        </w:r>
        <w:r w:rsidR="00D10E87">
          <w:rPr>
            <w:noProof/>
            <w:webHidden/>
          </w:rPr>
          <w:tab/>
        </w:r>
        <w:r w:rsidR="00D10E87">
          <w:rPr>
            <w:noProof/>
            <w:webHidden/>
          </w:rPr>
          <w:fldChar w:fldCharType="begin"/>
        </w:r>
        <w:r w:rsidR="00D10E87">
          <w:rPr>
            <w:noProof/>
            <w:webHidden/>
          </w:rPr>
          <w:instrText xml:space="preserve"> PAGEREF _Toc499543595 \h </w:instrText>
        </w:r>
        <w:r w:rsidR="00D10E87">
          <w:rPr>
            <w:noProof/>
            <w:webHidden/>
          </w:rPr>
        </w:r>
        <w:r w:rsidR="00D10E87">
          <w:rPr>
            <w:noProof/>
            <w:webHidden/>
          </w:rPr>
          <w:fldChar w:fldCharType="separate"/>
        </w:r>
        <w:r w:rsidR="00D10E87">
          <w:rPr>
            <w:noProof/>
            <w:webHidden/>
          </w:rPr>
          <w:t>88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6" w:history="1">
        <w:r w:rsidR="00D10E87" w:rsidRPr="00CA1A9E">
          <w:rPr>
            <w:rStyle w:val="Hyperlink"/>
            <w:noProof/>
          </w:rPr>
          <w:t>Figure 115: Reviewer Comments</w:t>
        </w:r>
        <w:r w:rsidR="00D10E87">
          <w:rPr>
            <w:noProof/>
            <w:webHidden/>
          </w:rPr>
          <w:tab/>
        </w:r>
        <w:r w:rsidR="00D10E87">
          <w:rPr>
            <w:noProof/>
            <w:webHidden/>
          </w:rPr>
          <w:fldChar w:fldCharType="begin"/>
        </w:r>
        <w:r w:rsidR="00D10E87">
          <w:rPr>
            <w:noProof/>
            <w:webHidden/>
          </w:rPr>
          <w:instrText xml:space="preserve"> PAGEREF _Toc499543596 \h </w:instrText>
        </w:r>
        <w:r w:rsidR="00D10E87">
          <w:rPr>
            <w:noProof/>
            <w:webHidden/>
          </w:rPr>
        </w:r>
        <w:r w:rsidR="00D10E87">
          <w:rPr>
            <w:noProof/>
            <w:webHidden/>
          </w:rPr>
          <w:fldChar w:fldCharType="separate"/>
        </w:r>
        <w:r w:rsidR="00D10E87">
          <w:rPr>
            <w:noProof/>
            <w:webHidden/>
          </w:rPr>
          <w:t>88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7" w:history="1">
        <w:r w:rsidR="00D10E87" w:rsidRPr="00CA1A9E">
          <w:rPr>
            <w:rStyle w:val="Hyperlink"/>
            <w:noProof/>
          </w:rPr>
          <w:t>Figure 116: Expanded Stay Reason Categories</w:t>
        </w:r>
        <w:r w:rsidR="00D10E87">
          <w:rPr>
            <w:noProof/>
            <w:webHidden/>
          </w:rPr>
          <w:tab/>
        </w:r>
        <w:r w:rsidR="00D10E87">
          <w:rPr>
            <w:noProof/>
            <w:webHidden/>
          </w:rPr>
          <w:fldChar w:fldCharType="begin"/>
        </w:r>
        <w:r w:rsidR="00D10E87">
          <w:rPr>
            <w:noProof/>
            <w:webHidden/>
          </w:rPr>
          <w:instrText xml:space="preserve"> PAGEREF _Toc499543597 \h </w:instrText>
        </w:r>
        <w:r w:rsidR="00D10E87">
          <w:rPr>
            <w:noProof/>
            <w:webHidden/>
          </w:rPr>
        </w:r>
        <w:r w:rsidR="00D10E87">
          <w:rPr>
            <w:noProof/>
            <w:webHidden/>
          </w:rPr>
          <w:fldChar w:fldCharType="separate"/>
        </w:r>
        <w:r w:rsidR="00D10E87">
          <w:rPr>
            <w:noProof/>
            <w:webHidden/>
          </w:rPr>
          <w:t>89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8" w:history="1">
        <w:r w:rsidR="00D10E87" w:rsidRPr="00CA1A9E">
          <w:rPr>
            <w:rStyle w:val="Hyperlink"/>
            <w:noProof/>
          </w:rPr>
          <w:t>Figure 117: Recommended Level of Care Options</w:t>
        </w:r>
        <w:r w:rsidR="00D10E87">
          <w:rPr>
            <w:noProof/>
            <w:webHidden/>
          </w:rPr>
          <w:tab/>
        </w:r>
        <w:r w:rsidR="00D10E87">
          <w:rPr>
            <w:noProof/>
            <w:webHidden/>
          </w:rPr>
          <w:fldChar w:fldCharType="begin"/>
        </w:r>
        <w:r w:rsidR="00D10E87">
          <w:rPr>
            <w:noProof/>
            <w:webHidden/>
          </w:rPr>
          <w:instrText xml:space="preserve"> PAGEREF _Toc499543598 \h </w:instrText>
        </w:r>
        <w:r w:rsidR="00D10E87">
          <w:rPr>
            <w:noProof/>
            <w:webHidden/>
          </w:rPr>
        </w:r>
        <w:r w:rsidR="00D10E87">
          <w:rPr>
            <w:noProof/>
            <w:webHidden/>
          </w:rPr>
          <w:fldChar w:fldCharType="separate"/>
        </w:r>
        <w:r w:rsidR="00D10E87">
          <w:rPr>
            <w:noProof/>
            <w:webHidden/>
          </w:rPr>
          <w:t>90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599" w:history="1">
        <w:r w:rsidR="00D10E87" w:rsidRPr="00CA1A9E">
          <w:rPr>
            <w:rStyle w:val="Hyperlink"/>
            <w:noProof/>
          </w:rPr>
          <w:t>Figure 118: Physician Utilization Management Advisor dropdown</w:t>
        </w:r>
        <w:r w:rsidR="00D10E87">
          <w:rPr>
            <w:noProof/>
            <w:webHidden/>
          </w:rPr>
          <w:tab/>
        </w:r>
        <w:r w:rsidR="00D10E87">
          <w:rPr>
            <w:noProof/>
            <w:webHidden/>
          </w:rPr>
          <w:fldChar w:fldCharType="begin"/>
        </w:r>
        <w:r w:rsidR="00D10E87">
          <w:rPr>
            <w:noProof/>
            <w:webHidden/>
          </w:rPr>
          <w:instrText xml:space="preserve"> PAGEREF _Toc499543599 \h </w:instrText>
        </w:r>
        <w:r w:rsidR="00D10E87">
          <w:rPr>
            <w:noProof/>
            <w:webHidden/>
          </w:rPr>
        </w:r>
        <w:r w:rsidR="00D10E87">
          <w:rPr>
            <w:noProof/>
            <w:webHidden/>
          </w:rPr>
          <w:fldChar w:fldCharType="separate"/>
        </w:r>
        <w:r w:rsidR="00D10E87">
          <w:rPr>
            <w:noProof/>
            <w:webHidden/>
          </w:rPr>
          <w:t>90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0" w:history="1">
        <w:r w:rsidR="00D10E87" w:rsidRPr="00CA1A9E">
          <w:rPr>
            <w:rStyle w:val="Hyperlink"/>
            <w:noProof/>
          </w:rPr>
          <w:t>Figure 119</w:t>
        </w:r>
        <w:r w:rsidR="00D10E87" w:rsidRPr="00CA1A9E">
          <w:rPr>
            <w:rStyle w:val="Hyperlink"/>
            <w:rFonts w:ascii="Arial"/>
            <w:noProof/>
            <w:spacing w:val="-1"/>
          </w:rPr>
          <w:t>:</w:t>
        </w:r>
        <w:r w:rsidR="00D10E87" w:rsidRPr="00CA1A9E">
          <w:rPr>
            <w:rStyle w:val="Hyperlink"/>
            <w:rFonts w:ascii="Arial"/>
            <w:noProof/>
          </w:rPr>
          <w:t xml:space="preserve"> </w:t>
        </w:r>
        <w:r w:rsidR="00D10E87" w:rsidRPr="00CA1A9E">
          <w:rPr>
            <w:rStyle w:val="Hyperlink"/>
            <w:noProof/>
          </w:rPr>
          <w:t>Physician Advisor Reviewer review not required checkbox indicator</w:t>
        </w:r>
        <w:r w:rsidR="00D10E87">
          <w:rPr>
            <w:noProof/>
            <w:webHidden/>
          </w:rPr>
          <w:tab/>
        </w:r>
        <w:r w:rsidR="00D10E87">
          <w:rPr>
            <w:noProof/>
            <w:webHidden/>
          </w:rPr>
          <w:fldChar w:fldCharType="begin"/>
        </w:r>
        <w:r w:rsidR="00D10E87">
          <w:rPr>
            <w:noProof/>
            <w:webHidden/>
          </w:rPr>
          <w:instrText xml:space="preserve"> PAGEREF _Toc499543600 \h </w:instrText>
        </w:r>
        <w:r w:rsidR="00D10E87">
          <w:rPr>
            <w:noProof/>
            <w:webHidden/>
          </w:rPr>
        </w:r>
        <w:r w:rsidR="00D10E87">
          <w:rPr>
            <w:noProof/>
            <w:webHidden/>
          </w:rPr>
          <w:fldChar w:fldCharType="separate"/>
        </w:r>
        <w:r w:rsidR="00D10E87">
          <w:rPr>
            <w:noProof/>
            <w:webHidden/>
          </w:rPr>
          <w:t>91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1" w:history="1">
        <w:r w:rsidR="00D10E87" w:rsidRPr="00CA1A9E">
          <w:rPr>
            <w:rStyle w:val="Hyperlink"/>
            <w:noProof/>
          </w:rPr>
          <w:t>Figure 120: Next Review Reminder Date field with calendar displayed</w:t>
        </w:r>
        <w:r w:rsidR="00D10E87">
          <w:rPr>
            <w:noProof/>
            <w:webHidden/>
          </w:rPr>
          <w:tab/>
        </w:r>
        <w:r w:rsidR="00D10E87">
          <w:rPr>
            <w:noProof/>
            <w:webHidden/>
          </w:rPr>
          <w:fldChar w:fldCharType="begin"/>
        </w:r>
        <w:r w:rsidR="00D10E87">
          <w:rPr>
            <w:noProof/>
            <w:webHidden/>
          </w:rPr>
          <w:instrText xml:space="preserve"> PAGEREF _Toc499543601 \h </w:instrText>
        </w:r>
        <w:r w:rsidR="00D10E87">
          <w:rPr>
            <w:noProof/>
            <w:webHidden/>
          </w:rPr>
        </w:r>
        <w:r w:rsidR="00D10E87">
          <w:rPr>
            <w:noProof/>
            <w:webHidden/>
          </w:rPr>
          <w:fldChar w:fldCharType="separate"/>
        </w:r>
        <w:r w:rsidR="00D10E87">
          <w:rPr>
            <w:noProof/>
            <w:webHidden/>
          </w:rPr>
          <w:t>92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2" w:history="1">
        <w:r w:rsidR="00D10E87" w:rsidRPr="00CA1A9E">
          <w:rPr>
            <w:rStyle w:val="Hyperlink"/>
            <w:noProof/>
          </w:rPr>
          <w:t>Figure 121:</w:t>
        </w:r>
        <w:r w:rsidR="00D10E87" w:rsidRPr="00CA1A9E">
          <w:rPr>
            <w:rStyle w:val="Hyperlink"/>
            <w:rFonts w:ascii="Arial"/>
            <w:noProof/>
          </w:rPr>
          <w:t xml:space="preserve"> </w:t>
        </w:r>
        <w:r w:rsidR="00D10E87" w:rsidRPr="00CA1A9E">
          <w:rPr>
            <w:rStyle w:val="Hyperlink"/>
            <w:noProof/>
          </w:rPr>
          <w:t>Further Review on Stay checkbox</w:t>
        </w:r>
        <w:r w:rsidR="00D10E87">
          <w:rPr>
            <w:noProof/>
            <w:webHidden/>
          </w:rPr>
          <w:tab/>
        </w:r>
        <w:r w:rsidR="00D10E87">
          <w:rPr>
            <w:noProof/>
            <w:webHidden/>
          </w:rPr>
          <w:fldChar w:fldCharType="begin"/>
        </w:r>
        <w:r w:rsidR="00D10E87">
          <w:rPr>
            <w:noProof/>
            <w:webHidden/>
          </w:rPr>
          <w:instrText xml:space="preserve"> PAGEREF _Toc499543602 \h </w:instrText>
        </w:r>
        <w:r w:rsidR="00D10E87">
          <w:rPr>
            <w:noProof/>
            <w:webHidden/>
          </w:rPr>
        </w:r>
        <w:r w:rsidR="00D10E87">
          <w:rPr>
            <w:noProof/>
            <w:webHidden/>
          </w:rPr>
          <w:fldChar w:fldCharType="separate"/>
        </w:r>
        <w:r w:rsidR="00D10E87">
          <w:rPr>
            <w:noProof/>
            <w:webHidden/>
          </w:rPr>
          <w:t>92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3" w:history="1">
        <w:r w:rsidR="00D10E87" w:rsidRPr="00CA1A9E">
          <w:rPr>
            <w:rStyle w:val="Hyperlink"/>
            <w:noProof/>
          </w:rPr>
          <w:t>Figure 122:</w:t>
        </w:r>
        <w:r w:rsidR="00D10E87" w:rsidRPr="00CA1A9E">
          <w:rPr>
            <w:rStyle w:val="Hyperlink"/>
            <w:noProof/>
            <w:spacing w:val="-1"/>
          </w:rPr>
          <w:t xml:space="preserve"> </w:t>
        </w:r>
        <w:r w:rsidR="00D10E87" w:rsidRPr="00CA1A9E">
          <w:rPr>
            <w:rStyle w:val="Hyperlink"/>
            <w:noProof/>
          </w:rPr>
          <w:t>Admitting Physician dropdown</w:t>
        </w:r>
        <w:r w:rsidR="00D10E87">
          <w:rPr>
            <w:noProof/>
            <w:webHidden/>
          </w:rPr>
          <w:tab/>
        </w:r>
        <w:r w:rsidR="00D10E87">
          <w:rPr>
            <w:noProof/>
            <w:webHidden/>
          </w:rPr>
          <w:fldChar w:fldCharType="begin"/>
        </w:r>
        <w:r w:rsidR="00D10E87">
          <w:rPr>
            <w:noProof/>
            <w:webHidden/>
          </w:rPr>
          <w:instrText xml:space="preserve"> PAGEREF _Toc499543603 \h </w:instrText>
        </w:r>
        <w:r w:rsidR="00D10E87">
          <w:rPr>
            <w:noProof/>
            <w:webHidden/>
          </w:rPr>
        </w:r>
        <w:r w:rsidR="00D10E87">
          <w:rPr>
            <w:noProof/>
            <w:webHidden/>
          </w:rPr>
          <w:fldChar w:fldCharType="separate"/>
        </w:r>
        <w:r w:rsidR="00D10E87">
          <w:rPr>
            <w:noProof/>
            <w:webHidden/>
          </w:rPr>
          <w:t>93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4" w:history="1">
        <w:r w:rsidR="00D10E87" w:rsidRPr="00CA1A9E">
          <w:rPr>
            <w:rStyle w:val="Hyperlink"/>
            <w:noProof/>
          </w:rPr>
          <w:t>Figure 123:</w:t>
        </w:r>
        <w:r w:rsidR="00D10E87" w:rsidRPr="00CA1A9E">
          <w:rPr>
            <w:rStyle w:val="Hyperlink"/>
            <w:rFonts w:ascii="Arial"/>
            <w:noProof/>
          </w:rPr>
          <w:t xml:space="preserve"> </w:t>
        </w:r>
        <w:r w:rsidR="00D10E87" w:rsidRPr="00CA1A9E">
          <w:rPr>
            <w:rStyle w:val="Hyperlink"/>
            <w:noProof/>
          </w:rPr>
          <w:t>Warning for Duplicate Physician Name</w:t>
        </w:r>
        <w:r w:rsidR="00D10E87">
          <w:rPr>
            <w:noProof/>
            <w:webHidden/>
          </w:rPr>
          <w:tab/>
        </w:r>
        <w:r w:rsidR="00D10E87">
          <w:rPr>
            <w:noProof/>
            <w:webHidden/>
          </w:rPr>
          <w:fldChar w:fldCharType="begin"/>
        </w:r>
        <w:r w:rsidR="00D10E87">
          <w:rPr>
            <w:noProof/>
            <w:webHidden/>
          </w:rPr>
          <w:instrText xml:space="preserve"> PAGEREF _Toc499543604 \h </w:instrText>
        </w:r>
        <w:r w:rsidR="00D10E87">
          <w:rPr>
            <w:noProof/>
            <w:webHidden/>
          </w:rPr>
        </w:r>
        <w:r w:rsidR="00D10E87">
          <w:rPr>
            <w:noProof/>
            <w:webHidden/>
          </w:rPr>
          <w:fldChar w:fldCharType="separate"/>
        </w:r>
        <w:r w:rsidR="00D10E87">
          <w:rPr>
            <w:noProof/>
            <w:webHidden/>
          </w:rPr>
          <w:t>94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5" w:history="1">
        <w:r w:rsidR="00D10E87" w:rsidRPr="00CA1A9E">
          <w:rPr>
            <w:rStyle w:val="Hyperlink"/>
            <w:noProof/>
          </w:rPr>
          <w:t>Figure 124: Warning for Blank Physician Name</w:t>
        </w:r>
        <w:r w:rsidR="00D10E87">
          <w:rPr>
            <w:noProof/>
            <w:webHidden/>
          </w:rPr>
          <w:tab/>
        </w:r>
        <w:r w:rsidR="00D10E87">
          <w:rPr>
            <w:noProof/>
            <w:webHidden/>
          </w:rPr>
          <w:fldChar w:fldCharType="begin"/>
        </w:r>
        <w:r w:rsidR="00D10E87">
          <w:rPr>
            <w:noProof/>
            <w:webHidden/>
          </w:rPr>
          <w:instrText xml:space="preserve"> PAGEREF _Toc499543605 \h </w:instrText>
        </w:r>
        <w:r w:rsidR="00D10E87">
          <w:rPr>
            <w:noProof/>
            <w:webHidden/>
          </w:rPr>
        </w:r>
        <w:r w:rsidR="00D10E87">
          <w:rPr>
            <w:noProof/>
            <w:webHidden/>
          </w:rPr>
          <w:fldChar w:fldCharType="separate"/>
        </w:r>
        <w:r w:rsidR="00D10E87">
          <w:rPr>
            <w:noProof/>
            <w:webHidden/>
          </w:rPr>
          <w:t>94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6" w:history="1">
        <w:r w:rsidR="00D10E87" w:rsidRPr="00CA1A9E">
          <w:rPr>
            <w:rStyle w:val="Hyperlink"/>
            <w:noProof/>
          </w:rPr>
          <w:t>Figure 125: Admission Source Options</w:t>
        </w:r>
        <w:r w:rsidR="00D10E87">
          <w:rPr>
            <w:noProof/>
            <w:webHidden/>
          </w:rPr>
          <w:tab/>
        </w:r>
        <w:r w:rsidR="00D10E87">
          <w:rPr>
            <w:noProof/>
            <w:webHidden/>
          </w:rPr>
          <w:fldChar w:fldCharType="begin"/>
        </w:r>
        <w:r w:rsidR="00D10E87">
          <w:rPr>
            <w:noProof/>
            <w:webHidden/>
          </w:rPr>
          <w:instrText xml:space="preserve"> PAGEREF _Toc499543606 \h </w:instrText>
        </w:r>
        <w:r w:rsidR="00D10E87">
          <w:rPr>
            <w:noProof/>
            <w:webHidden/>
          </w:rPr>
        </w:r>
        <w:r w:rsidR="00D10E87">
          <w:rPr>
            <w:noProof/>
            <w:webHidden/>
          </w:rPr>
          <w:fldChar w:fldCharType="separate"/>
        </w:r>
        <w:r w:rsidR="00D10E87">
          <w:rPr>
            <w:noProof/>
            <w:webHidden/>
          </w:rPr>
          <w:t>94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7" w:history="1">
        <w:r w:rsidR="00D10E87" w:rsidRPr="00CA1A9E">
          <w:rPr>
            <w:rStyle w:val="Hyperlink"/>
            <w:noProof/>
          </w:rPr>
          <w:t>Figure 126: Attending Physician dropdown</w:t>
        </w:r>
        <w:r w:rsidR="00D10E87">
          <w:rPr>
            <w:noProof/>
            <w:webHidden/>
          </w:rPr>
          <w:tab/>
        </w:r>
        <w:r w:rsidR="00D10E87">
          <w:rPr>
            <w:noProof/>
            <w:webHidden/>
          </w:rPr>
          <w:fldChar w:fldCharType="begin"/>
        </w:r>
        <w:r w:rsidR="00D10E87">
          <w:rPr>
            <w:noProof/>
            <w:webHidden/>
          </w:rPr>
          <w:instrText xml:space="preserve"> PAGEREF _Toc499543607 \h </w:instrText>
        </w:r>
        <w:r w:rsidR="00D10E87">
          <w:rPr>
            <w:noProof/>
            <w:webHidden/>
          </w:rPr>
        </w:r>
        <w:r w:rsidR="00D10E87">
          <w:rPr>
            <w:noProof/>
            <w:webHidden/>
          </w:rPr>
          <w:fldChar w:fldCharType="separate"/>
        </w:r>
        <w:r w:rsidR="00D10E87">
          <w:rPr>
            <w:noProof/>
            <w:webHidden/>
          </w:rPr>
          <w:t>95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8" w:history="1">
        <w:r w:rsidR="00D10E87" w:rsidRPr="00CA1A9E">
          <w:rPr>
            <w:rStyle w:val="Hyperlink"/>
            <w:noProof/>
          </w:rPr>
          <w:t>Figure 127:</w:t>
        </w:r>
        <w:r w:rsidR="00D10E87" w:rsidRPr="00CA1A9E">
          <w:rPr>
            <w:rStyle w:val="Hyperlink"/>
            <w:rFonts w:ascii="Arial"/>
            <w:noProof/>
            <w:spacing w:val="-1"/>
          </w:rPr>
          <w:t xml:space="preserve"> </w:t>
        </w:r>
        <w:r w:rsidR="00D10E87" w:rsidRPr="00CA1A9E">
          <w:rPr>
            <w:rStyle w:val="Hyperlink"/>
            <w:noProof/>
          </w:rPr>
          <w:t>Treating Specialty dropdown</w:t>
        </w:r>
        <w:r w:rsidR="00D10E87">
          <w:rPr>
            <w:noProof/>
            <w:webHidden/>
          </w:rPr>
          <w:tab/>
        </w:r>
        <w:r w:rsidR="00D10E87">
          <w:rPr>
            <w:noProof/>
            <w:webHidden/>
          </w:rPr>
          <w:fldChar w:fldCharType="begin"/>
        </w:r>
        <w:r w:rsidR="00D10E87">
          <w:rPr>
            <w:noProof/>
            <w:webHidden/>
          </w:rPr>
          <w:instrText xml:space="preserve"> PAGEREF _Toc499543608 \h </w:instrText>
        </w:r>
        <w:r w:rsidR="00D10E87">
          <w:rPr>
            <w:noProof/>
            <w:webHidden/>
          </w:rPr>
        </w:r>
        <w:r w:rsidR="00D10E87">
          <w:rPr>
            <w:noProof/>
            <w:webHidden/>
          </w:rPr>
          <w:fldChar w:fldCharType="separate"/>
        </w:r>
        <w:r w:rsidR="00D10E87">
          <w:rPr>
            <w:noProof/>
            <w:webHidden/>
          </w:rPr>
          <w:t>95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09" w:history="1">
        <w:r w:rsidR="00D10E87" w:rsidRPr="00CA1A9E">
          <w:rPr>
            <w:rStyle w:val="Hyperlink"/>
            <w:noProof/>
          </w:rPr>
          <w:t>Figure 128: Service Section Dropdown</w:t>
        </w:r>
        <w:r w:rsidR="00D10E87">
          <w:rPr>
            <w:noProof/>
            <w:webHidden/>
          </w:rPr>
          <w:tab/>
        </w:r>
        <w:r w:rsidR="00D10E87">
          <w:rPr>
            <w:noProof/>
            <w:webHidden/>
          </w:rPr>
          <w:fldChar w:fldCharType="begin"/>
        </w:r>
        <w:r w:rsidR="00D10E87">
          <w:rPr>
            <w:noProof/>
            <w:webHidden/>
          </w:rPr>
          <w:instrText xml:space="preserve"> PAGEREF _Toc499543609 \h </w:instrText>
        </w:r>
        <w:r w:rsidR="00D10E87">
          <w:rPr>
            <w:noProof/>
            <w:webHidden/>
          </w:rPr>
        </w:r>
        <w:r w:rsidR="00D10E87">
          <w:rPr>
            <w:noProof/>
            <w:webHidden/>
          </w:rPr>
          <w:fldChar w:fldCharType="separate"/>
        </w:r>
        <w:r w:rsidR="00D10E87">
          <w:rPr>
            <w:noProof/>
            <w:webHidden/>
          </w:rPr>
          <w:t>95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0" w:history="1">
        <w:r w:rsidR="00D10E87" w:rsidRPr="00CA1A9E">
          <w:rPr>
            <w:rStyle w:val="Hyperlink"/>
            <w:noProof/>
          </w:rPr>
          <w:t>Figure 129:</w:t>
        </w:r>
        <w:r w:rsidR="00D10E87" w:rsidRPr="00CA1A9E">
          <w:rPr>
            <w:rStyle w:val="Hyperlink"/>
            <w:rFonts w:ascii="Arial"/>
            <w:noProof/>
          </w:rPr>
          <w:t xml:space="preserve"> </w:t>
        </w:r>
        <w:r w:rsidR="00D10E87" w:rsidRPr="00CA1A9E">
          <w:rPr>
            <w:rStyle w:val="Hyperlink"/>
            <w:noProof/>
          </w:rPr>
          <w:t>Ward dropdown</w:t>
        </w:r>
        <w:r w:rsidR="00D10E87">
          <w:rPr>
            <w:noProof/>
            <w:webHidden/>
          </w:rPr>
          <w:tab/>
        </w:r>
        <w:r w:rsidR="00D10E87">
          <w:rPr>
            <w:noProof/>
            <w:webHidden/>
          </w:rPr>
          <w:fldChar w:fldCharType="begin"/>
        </w:r>
        <w:r w:rsidR="00D10E87">
          <w:rPr>
            <w:noProof/>
            <w:webHidden/>
          </w:rPr>
          <w:instrText xml:space="preserve"> PAGEREF _Toc499543610 \h </w:instrText>
        </w:r>
        <w:r w:rsidR="00D10E87">
          <w:rPr>
            <w:noProof/>
            <w:webHidden/>
          </w:rPr>
        </w:r>
        <w:r w:rsidR="00D10E87">
          <w:rPr>
            <w:noProof/>
            <w:webHidden/>
          </w:rPr>
          <w:fldChar w:fldCharType="separate"/>
        </w:r>
        <w:r w:rsidR="00D10E87">
          <w:rPr>
            <w:noProof/>
            <w:webHidden/>
          </w:rPr>
          <w:t>96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1" w:history="1">
        <w:r w:rsidR="00D10E87" w:rsidRPr="00CA1A9E">
          <w:rPr>
            <w:rStyle w:val="Hyperlink"/>
            <w:noProof/>
          </w:rPr>
          <w:t>Figure 130:</w:t>
        </w:r>
        <w:r w:rsidR="00D10E87" w:rsidRPr="00CA1A9E">
          <w:rPr>
            <w:rStyle w:val="Hyperlink"/>
            <w:rFonts w:ascii="Arial"/>
            <w:noProof/>
          </w:rPr>
          <w:t xml:space="preserve"> </w:t>
        </w:r>
        <w:r w:rsidR="00D10E87" w:rsidRPr="00CA1A9E">
          <w:rPr>
            <w:rStyle w:val="Hyperlink"/>
            <w:noProof/>
          </w:rPr>
          <w:t>Custom field text example</w:t>
        </w:r>
        <w:r w:rsidR="00D10E87">
          <w:rPr>
            <w:noProof/>
            <w:webHidden/>
          </w:rPr>
          <w:tab/>
        </w:r>
        <w:r w:rsidR="00D10E87">
          <w:rPr>
            <w:noProof/>
            <w:webHidden/>
          </w:rPr>
          <w:fldChar w:fldCharType="begin"/>
        </w:r>
        <w:r w:rsidR="00D10E87">
          <w:rPr>
            <w:noProof/>
            <w:webHidden/>
          </w:rPr>
          <w:instrText xml:space="preserve"> PAGEREF _Toc499543611 \h </w:instrText>
        </w:r>
        <w:r w:rsidR="00D10E87">
          <w:rPr>
            <w:noProof/>
            <w:webHidden/>
          </w:rPr>
        </w:r>
        <w:r w:rsidR="00D10E87">
          <w:rPr>
            <w:noProof/>
            <w:webHidden/>
          </w:rPr>
          <w:fldChar w:fldCharType="separate"/>
        </w:r>
        <w:r w:rsidR="00D10E87">
          <w:rPr>
            <w:noProof/>
            <w:webHidden/>
          </w:rPr>
          <w:t>96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2" w:history="1">
        <w:r w:rsidR="00D10E87" w:rsidRPr="00CA1A9E">
          <w:rPr>
            <w:rStyle w:val="Hyperlink"/>
            <w:noProof/>
          </w:rPr>
          <w:t>Figure 131:</w:t>
        </w:r>
        <w:r w:rsidR="00D10E87" w:rsidRPr="00CA1A9E">
          <w:rPr>
            <w:rStyle w:val="Hyperlink"/>
            <w:rFonts w:ascii="Arial"/>
            <w:noProof/>
          </w:rPr>
          <w:t xml:space="preserve"> </w:t>
        </w:r>
        <w:r w:rsidR="00D10E87" w:rsidRPr="00CA1A9E">
          <w:rPr>
            <w:rStyle w:val="Hyperlink"/>
            <w:noProof/>
          </w:rPr>
          <w:t>Unscheduled Readmit within 30 Days checkbox</w:t>
        </w:r>
        <w:r w:rsidR="00D10E87">
          <w:rPr>
            <w:noProof/>
            <w:webHidden/>
          </w:rPr>
          <w:tab/>
        </w:r>
        <w:r w:rsidR="00D10E87">
          <w:rPr>
            <w:noProof/>
            <w:webHidden/>
          </w:rPr>
          <w:fldChar w:fldCharType="begin"/>
        </w:r>
        <w:r w:rsidR="00D10E87">
          <w:rPr>
            <w:noProof/>
            <w:webHidden/>
          </w:rPr>
          <w:instrText xml:space="preserve"> PAGEREF _Toc499543612 \h </w:instrText>
        </w:r>
        <w:r w:rsidR="00D10E87">
          <w:rPr>
            <w:noProof/>
            <w:webHidden/>
          </w:rPr>
        </w:r>
        <w:r w:rsidR="00D10E87">
          <w:rPr>
            <w:noProof/>
            <w:webHidden/>
          </w:rPr>
          <w:fldChar w:fldCharType="separate"/>
        </w:r>
        <w:r w:rsidR="00D10E87">
          <w:rPr>
            <w:noProof/>
            <w:webHidden/>
          </w:rPr>
          <w:t>97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3" w:history="1">
        <w:r w:rsidR="00D10E87" w:rsidRPr="00CA1A9E">
          <w:rPr>
            <w:rStyle w:val="Hyperlink"/>
            <w:noProof/>
          </w:rPr>
          <w:t>Figure 132: Admission Review Type dropdown</w:t>
        </w:r>
        <w:r w:rsidR="00D10E87">
          <w:rPr>
            <w:noProof/>
            <w:webHidden/>
          </w:rPr>
          <w:tab/>
        </w:r>
        <w:r w:rsidR="00D10E87">
          <w:rPr>
            <w:noProof/>
            <w:webHidden/>
          </w:rPr>
          <w:fldChar w:fldCharType="begin"/>
        </w:r>
        <w:r w:rsidR="00D10E87">
          <w:rPr>
            <w:noProof/>
            <w:webHidden/>
          </w:rPr>
          <w:instrText xml:space="preserve"> PAGEREF _Toc499543613 \h </w:instrText>
        </w:r>
        <w:r w:rsidR="00D10E87">
          <w:rPr>
            <w:noProof/>
            <w:webHidden/>
          </w:rPr>
        </w:r>
        <w:r w:rsidR="00D10E87">
          <w:rPr>
            <w:noProof/>
            <w:webHidden/>
          </w:rPr>
          <w:fldChar w:fldCharType="separate"/>
        </w:r>
        <w:r w:rsidR="00D10E87">
          <w:rPr>
            <w:noProof/>
            <w:webHidden/>
          </w:rPr>
          <w:t>97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4" w:history="1">
        <w:r w:rsidR="00D10E87" w:rsidRPr="00446A37">
          <w:rPr>
            <w:rStyle w:val="Hyperlink"/>
            <w:noProof/>
          </w:rPr>
          <w:t>Figure 133:</w:t>
        </w:r>
        <w:r w:rsidR="00D10E87" w:rsidRPr="00446A37">
          <w:rPr>
            <w:rStyle w:val="Hyperlink"/>
            <w:rFonts w:ascii="Arial"/>
            <w:noProof/>
            <w:spacing w:val="-1"/>
          </w:rPr>
          <w:t xml:space="preserve"> </w:t>
        </w:r>
        <w:r w:rsidR="00D10E87" w:rsidRPr="00446A37">
          <w:rPr>
            <w:rStyle w:val="Hyperlink"/>
            <w:noProof/>
          </w:rPr>
          <w:t>Review Type Options</w:t>
        </w:r>
        <w:r w:rsidR="00D10E87">
          <w:rPr>
            <w:noProof/>
            <w:webHidden/>
          </w:rPr>
          <w:tab/>
        </w:r>
        <w:r w:rsidR="00D10E87">
          <w:rPr>
            <w:noProof/>
            <w:webHidden/>
          </w:rPr>
          <w:fldChar w:fldCharType="begin"/>
        </w:r>
        <w:r w:rsidR="00D10E87">
          <w:rPr>
            <w:noProof/>
            <w:webHidden/>
          </w:rPr>
          <w:instrText xml:space="preserve"> PAGEREF _Toc499543614 \h </w:instrText>
        </w:r>
        <w:r w:rsidR="00D10E87">
          <w:rPr>
            <w:noProof/>
            <w:webHidden/>
          </w:rPr>
        </w:r>
        <w:r w:rsidR="00D10E87">
          <w:rPr>
            <w:noProof/>
            <w:webHidden/>
          </w:rPr>
          <w:fldChar w:fldCharType="separate"/>
        </w:r>
        <w:r w:rsidR="00D10E87">
          <w:rPr>
            <w:noProof/>
            <w:webHidden/>
          </w:rPr>
          <w:t>97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5" w:history="1">
        <w:r w:rsidR="00D10E87" w:rsidRPr="00CA1A9E">
          <w:rPr>
            <w:rStyle w:val="Hyperlink"/>
            <w:noProof/>
          </w:rPr>
          <w:t>Figure 134:</w:t>
        </w:r>
        <w:r w:rsidR="00D10E87" w:rsidRPr="00CA1A9E">
          <w:rPr>
            <w:rStyle w:val="Hyperlink"/>
            <w:noProof/>
            <w:spacing w:val="-1"/>
          </w:rPr>
          <w:t xml:space="preserve"> </w:t>
        </w:r>
        <w:r w:rsidR="00D10E87" w:rsidRPr="00CA1A9E">
          <w:rPr>
            <w:rStyle w:val="Hyperlink"/>
            <w:noProof/>
          </w:rPr>
          <w:t>Admission Review</w:t>
        </w:r>
        <w:r w:rsidR="00D10E87" w:rsidRPr="00CA1A9E">
          <w:rPr>
            <w:rStyle w:val="Hyperlink"/>
            <w:noProof/>
            <w:spacing w:val="-2"/>
          </w:rPr>
          <w:t xml:space="preserve"> </w:t>
        </w:r>
        <w:r w:rsidR="00D10E87" w:rsidRPr="00CA1A9E">
          <w:rPr>
            <w:rStyle w:val="Hyperlink"/>
            <w:noProof/>
          </w:rPr>
          <w:t>Type error message</w:t>
        </w:r>
        <w:r w:rsidR="00D10E87">
          <w:rPr>
            <w:noProof/>
            <w:webHidden/>
          </w:rPr>
          <w:tab/>
        </w:r>
        <w:r w:rsidR="00D10E87">
          <w:rPr>
            <w:noProof/>
            <w:webHidden/>
          </w:rPr>
          <w:fldChar w:fldCharType="begin"/>
        </w:r>
        <w:r w:rsidR="00D10E87">
          <w:rPr>
            <w:noProof/>
            <w:webHidden/>
          </w:rPr>
          <w:instrText xml:space="preserve"> PAGEREF _Toc499543615 \h </w:instrText>
        </w:r>
        <w:r w:rsidR="00D10E87">
          <w:rPr>
            <w:noProof/>
            <w:webHidden/>
          </w:rPr>
        </w:r>
        <w:r w:rsidR="00D10E87">
          <w:rPr>
            <w:noProof/>
            <w:webHidden/>
          </w:rPr>
          <w:fldChar w:fldCharType="separate"/>
        </w:r>
        <w:r w:rsidR="00D10E87">
          <w:rPr>
            <w:noProof/>
            <w:webHidden/>
          </w:rPr>
          <w:t>98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6" w:history="1">
        <w:r w:rsidR="00D10E87" w:rsidRPr="00446A37">
          <w:rPr>
            <w:rStyle w:val="Hyperlink"/>
            <w:noProof/>
          </w:rPr>
          <w:t>Figure 135 : Observation Review warning message</w:t>
        </w:r>
        <w:r w:rsidR="00D10E87">
          <w:rPr>
            <w:noProof/>
            <w:webHidden/>
          </w:rPr>
          <w:tab/>
        </w:r>
        <w:r w:rsidR="00D10E87">
          <w:rPr>
            <w:noProof/>
            <w:webHidden/>
          </w:rPr>
          <w:fldChar w:fldCharType="begin"/>
        </w:r>
        <w:r w:rsidR="00D10E87">
          <w:rPr>
            <w:noProof/>
            <w:webHidden/>
          </w:rPr>
          <w:instrText xml:space="preserve"> PAGEREF _Toc499543616 \h </w:instrText>
        </w:r>
        <w:r w:rsidR="00D10E87">
          <w:rPr>
            <w:noProof/>
            <w:webHidden/>
          </w:rPr>
        </w:r>
        <w:r w:rsidR="00D10E87">
          <w:rPr>
            <w:noProof/>
            <w:webHidden/>
          </w:rPr>
          <w:fldChar w:fldCharType="separate"/>
        </w:r>
        <w:r w:rsidR="00D10E87">
          <w:rPr>
            <w:noProof/>
            <w:webHidden/>
          </w:rPr>
          <w:t>98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7" w:history="1">
        <w:r w:rsidR="00D10E87" w:rsidRPr="00CA1A9E">
          <w:rPr>
            <w:rStyle w:val="Hyperlink"/>
            <w:noProof/>
          </w:rPr>
          <w:t>Figure 136:</w:t>
        </w:r>
        <w:r w:rsidR="00D10E87" w:rsidRPr="00CA1A9E">
          <w:rPr>
            <w:rStyle w:val="Hyperlink"/>
            <w:rFonts w:ascii="Arial"/>
            <w:noProof/>
          </w:rPr>
          <w:t xml:space="preserve"> </w:t>
        </w:r>
        <w:r w:rsidR="00D10E87" w:rsidRPr="00CA1A9E">
          <w:rPr>
            <w:rStyle w:val="Hyperlink"/>
            <w:noProof/>
          </w:rPr>
          <w:t>Show Reviews table display</w:t>
        </w:r>
        <w:r w:rsidR="00D10E87">
          <w:rPr>
            <w:noProof/>
            <w:webHidden/>
          </w:rPr>
          <w:tab/>
        </w:r>
        <w:r w:rsidR="00D10E87">
          <w:rPr>
            <w:noProof/>
            <w:webHidden/>
          </w:rPr>
          <w:fldChar w:fldCharType="begin"/>
        </w:r>
        <w:r w:rsidR="00D10E87">
          <w:rPr>
            <w:noProof/>
            <w:webHidden/>
          </w:rPr>
          <w:instrText xml:space="preserve"> PAGEREF _Toc499543617 \h </w:instrText>
        </w:r>
        <w:r w:rsidR="00D10E87">
          <w:rPr>
            <w:noProof/>
            <w:webHidden/>
          </w:rPr>
        </w:r>
        <w:r w:rsidR="00D10E87">
          <w:rPr>
            <w:noProof/>
            <w:webHidden/>
          </w:rPr>
          <w:fldChar w:fldCharType="separate"/>
        </w:r>
        <w:r w:rsidR="00D10E87">
          <w:rPr>
            <w:noProof/>
            <w:webHidden/>
          </w:rPr>
          <w:t>98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8" w:history="1">
        <w:r w:rsidR="00D10E87" w:rsidRPr="00CA1A9E">
          <w:rPr>
            <w:rStyle w:val="Hyperlink"/>
            <w:noProof/>
          </w:rPr>
          <w:t>Figure 137:</w:t>
        </w:r>
        <w:r w:rsidR="00D10E87" w:rsidRPr="00CA1A9E">
          <w:rPr>
            <w:rStyle w:val="Hyperlink"/>
            <w:rFonts w:ascii="Arial"/>
            <w:noProof/>
          </w:rPr>
          <w:t xml:space="preserve"> </w:t>
        </w:r>
        <w:r w:rsidR="00D10E87" w:rsidRPr="00CA1A9E">
          <w:rPr>
            <w:rStyle w:val="Hyperlink"/>
            <w:noProof/>
          </w:rPr>
          <w:t>CERMe Review Text example</w:t>
        </w:r>
        <w:r w:rsidR="00D10E87">
          <w:rPr>
            <w:noProof/>
            <w:webHidden/>
          </w:rPr>
          <w:tab/>
        </w:r>
        <w:r w:rsidR="00D10E87">
          <w:rPr>
            <w:noProof/>
            <w:webHidden/>
          </w:rPr>
          <w:fldChar w:fldCharType="begin"/>
        </w:r>
        <w:r w:rsidR="00D10E87">
          <w:rPr>
            <w:noProof/>
            <w:webHidden/>
          </w:rPr>
          <w:instrText xml:space="preserve"> PAGEREF _Toc499543618 \h </w:instrText>
        </w:r>
        <w:r w:rsidR="00D10E87">
          <w:rPr>
            <w:noProof/>
            <w:webHidden/>
          </w:rPr>
        </w:r>
        <w:r w:rsidR="00D10E87">
          <w:rPr>
            <w:noProof/>
            <w:webHidden/>
          </w:rPr>
          <w:fldChar w:fldCharType="separate"/>
        </w:r>
        <w:r w:rsidR="00D10E87">
          <w:rPr>
            <w:noProof/>
            <w:webHidden/>
          </w:rPr>
          <w:t>99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19" w:history="1">
        <w:r w:rsidR="00D10E87" w:rsidRPr="00CA1A9E">
          <w:rPr>
            <w:rStyle w:val="Hyperlink"/>
            <w:noProof/>
          </w:rPr>
          <w:t>Figure 138:</w:t>
        </w:r>
        <w:r w:rsidR="00D10E87" w:rsidRPr="00CA1A9E">
          <w:rPr>
            <w:rStyle w:val="Hyperlink"/>
            <w:rFonts w:ascii="Arial"/>
            <w:noProof/>
            <w:spacing w:val="-1"/>
          </w:rPr>
          <w:t xml:space="preserve"> </w:t>
        </w:r>
        <w:r w:rsidR="00D10E87" w:rsidRPr="00CA1A9E">
          <w:rPr>
            <w:rStyle w:val="Hyperlink"/>
            <w:noProof/>
          </w:rPr>
          <w:t>Saving review legend</w:t>
        </w:r>
        <w:r w:rsidR="00D10E87">
          <w:rPr>
            <w:noProof/>
            <w:webHidden/>
          </w:rPr>
          <w:tab/>
        </w:r>
        <w:r w:rsidR="00D10E87">
          <w:rPr>
            <w:noProof/>
            <w:webHidden/>
          </w:rPr>
          <w:fldChar w:fldCharType="begin"/>
        </w:r>
        <w:r w:rsidR="00D10E87">
          <w:rPr>
            <w:noProof/>
            <w:webHidden/>
          </w:rPr>
          <w:instrText xml:space="preserve"> PAGEREF _Toc499543619 \h </w:instrText>
        </w:r>
        <w:r w:rsidR="00D10E87">
          <w:rPr>
            <w:noProof/>
            <w:webHidden/>
          </w:rPr>
        </w:r>
        <w:r w:rsidR="00D10E87">
          <w:rPr>
            <w:noProof/>
            <w:webHidden/>
          </w:rPr>
          <w:fldChar w:fldCharType="separate"/>
        </w:r>
        <w:r w:rsidR="00D10E87">
          <w:rPr>
            <w:noProof/>
            <w:webHidden/>
          </w:rPr>
          <w:t>99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0" w:history="1">
        <w:r w:rsidR="00D10E87" w:rsidRPr="00CA1A9E">
          <w:rPr>
            <w:rStyle w:val="Hyperlink"/>
            <w:noProof/>
          </w:rPr>
          <w:t>Figure 139: Unsaved review message</w:t>
        </w:r>
        <w:r w:rsidR="00D10E87">
          <w:rPr>
            <w:noProof/>
            <w:webHidden/>
          </w:rPr>
          <w:tab/>
        </w:r>
        <w:r w:rsidR="00D10E87">
          <w:rPr>
            <w:noProof/>
            <w:webHidden/>
          </w:rPr>
          <w:fldChar w:fldCharType="begin"/>
        </w:r>
        <w:r w:rsidR="00D10E87">
          <w:rPr>
            <w:noProof/>
            <w:webHidden/>
          </w:rPr>
          <w:instrText xml:space="preserve"> PAGEREF _Toc499543620 \h </w:instrText>
        </w:r>
        <w:r w:rsidR="00D10E87">
          <w:rPr>
            <w:noProof/>
            <w:webHidden/>
          </w:rPr>
        </w:r>
        <w:r w:rsidR="00D10E87">
          <w:rPr>
            <w:noProof/>
            <w:webHidden/>
          </w:rPr>
          <w:fldChar w:fldCharType="separate"/>
        </w:r>
        <w:r w:rsidR="00D10E87">
          <w:rPr>
            <w:noProof/>
            <w:webHidden/>
          </w:rPr>
          <w:t>100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1" w:history="1">
        <w:r w:rsidR="00D10E87" w:rsidRPr="00CA1A9E">
          <w:rPr>
            <w:rStyle w:val="Hyperlink"/>
            <w:noProof/>
          </w:rPr>
          <w:t>Figure 140:</w:t>
        </w:r>
        <w:r w:rsidR="00D10E87" w:rsidRPr="00CA1A9E">
          <w:rPr>
            <w:rStyle w:val="Hyperlink"/>
            <w:rFonts w:ascii="Arial"/>
            <w:noProof/>
            <w:spacing w:val="-1"/>
          </w:rPr>
          <w:t xml:space="preserve"> </w:t>
        </w:r>
        <w:r w:rsidR="00D10E87" w:rsidRPr="00CA1A9E">
          <w:rPr>
            <w:rStyle w:val="Hyperlink"/>
            <w:noProof/>
          </w:rPr>
          <w:t>Commit error</w:t>
        </w:r>
        <w:r w:rsidR="00D10E87">
          <w:rPr>
            <w:noProof/>
            <w:webHidden/>
          </w:rPr>
          <w:tab/>
        </w:r>
        <w:r w:rsidR="00D10E87">
          <w:rPr>
            <w:noProof/>
            <w:webHidden/>
          </w:rPr>
          <w:fldChar w:fldCharType="begin"/>
        </w:r>
        <w:r w:rsidR="00D10E87">
          <w:rPr>
            <w:noProof/>
            <w:webHidden/>
          </w:rPr>
          <w:instrText xml:space="preserve"> PAGEREF _Toc499543621 \h </w:instrText>
        </w:r>
        <w:r w:rsidR="00D10E87">
          <w:rPr>
            <w:noProof/>
            <w:webHidden/>
          </w:rPr>
        </w:r>
        <w:r w:rsidR="00D10E87">
          <w:rPr>
            <w:noProof/>
            <w:webHidden/>
          </w:rPr>
          <w:fldChar w:fldCharType="separate"/>
        </w:r>
        <w:r w:rsidR="00D10E87">
          <w:rPr>
            <w:noProof/>
            <w:webHidden/>
          </w:rPr>
          <w:t>100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2" w:history="1">
        <w:r w:rsidR="00D10E87" w:rsidRPr="00CA1A9E">
          <w:rPr>
            <w:rStyle w:val="Hyperlink"/>
            <w:noProof/>
          </w:rPr>
          <w:t>Figure 141:</w:t>
        </w:r>
        <w:r w:rsidR="00D10E87" w:rsidRPr="00CA1A9E">
          <w:rPr>
            <w:rStyle w:val="Hyperlink"/>
            <w:rFonts w:ascii="Arial"/>
            <w:noProof/>
          </w:rPr>
          <w:t xml:space="preserve"> </w:t>
        </w:r>
        <w:r w:rsidR="00D10E87" w:rsidRPr="00CA1A9E">
          <w:rPr>
            <w:rStyle w:val="Hyperlink"/>
            <w:noProof/>
          </w:rPr>
          <w:t>Days Since Last VA Acute Care Discharge field</w:t>
        </w:r>
        <w:r w:rsidR="00D10E87">
          <w:rPr>
            <w:noProof/>
            <w:webHidden/>
          </w:rPr>
          <w:tab/>
        </w:r>
        <w:r w:rsidR="00D10E87">
          <w:rPr>
            <w:noProof/>
            <w:webHidden/>
          </w:rPr>
          <w:fldChar w:fldCharType="begin"/>
        </w:r>
        <w:r w:rsidR="00D10E87">
          <w:rPr>
            <w:noProof/>
            <w:webHidden/>
          </w:rPr>
          <w:instrText xml:space="preserve"> PAGEREF _Toc499543622 \h </w:instrText>
        </w:r>
        <w:r w:rsidR="00D10E87">
          <w:rPr>
            <w:noProof/>
            <w:webHidden/>
          </w:rPr>
        </w:r>
        <w:r w:rsidR="00D10E87">
          <w:rPr>
            <w:noProof/>
            <w:webHidden/>
          </w:rPr>
          <w:fldChar w:fldCharType="separate"/>
        </w:r>
        <w:r w:rsidR="00D10E87">
          <w:rPr>
            <w:noProof/>
            <w:webHidden/>
          </w:rPr>
          <w:t>101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3" w:history="1">
        <w:r w:rsidR="00D10E87" w:rsidRPr="00CA1A9E">
          <w:rPr>
            <w:rStyle w:val="Hyperlink"/>
            <w:noProof/>
          </w:rPr>
          <w:t>Figure 142: Saved Review Summary</w:t>
        </w:r>
        <w:r w:rsidR="00D10E87">
          <w:rPr>
            <w:noProof/>
            <w:webHidden/>
          </w:rPr>
          <w:tab/>
        </w:r>
        <w:r w:rsidR="00D10E87">
          <w:rPr>
            <w:noProof/>
            <w:webHidden/>
          </w:rPr>
          <w:fldChar w:fldCharType="begin"/>
        </w:r>
        <w:r w:rsidR="00D10E87">
          <w:rPr>
            <w:noProof/>
            <w:webHidden/>
          </w:rPr>
          <w:instrText xml:space="preserve"> PAGEREF _Toc499543623 \h </w:instrText>
        </w:r>
        <w:r w:rsidR="00D10E87">
          <w:rPr>
            <w:noProof/>
            <w:webHidden/>
          </w:rPr>
        </w:r>
        <w:r w:rsidR="00D10E87">
          <w:rPr>
            <w:noProof/>
            <w:webHidden/>
          </w:rPr>
          <w:fldChar w:fldCharType="separate"/>
        </w:r>
        <w:r w:rsidR="00D10E87">
          <w:rPr>
            <w:noProof/>
            <w:webHidden/>
          </w:rPr>
          <w:t>102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4" w:history="1">
        <w:r w:rsidR="00D10E87" w:rsidRPr="00CA1A9E">
          <w:rPr>
            <w:rStyle w:val="Hyperlink"/>
            <w:noProof/>
          </w:rPr>
          <w:t>Figure 143: Physician Advisor Review with no reviews assigned</w:t>
        </w:r>
        <w:r w:rsidR="00D10E87">
          <w:rPr>
            <w:noProof/>
            <w:webHidden/>
          </w:rPr>
          <w:tab/>
        </w:r>
        <w:r w:rsidR="00D10E87">
          <w:rPr>
            <w:noProof/>
            <w:webHidden/>
          </w:rPr>
          <w:fldChar w:fldCharType="begin"/>
        </w:r>
        <w:r w:rsidR="00D10E87">
          <w:rPr>
            <w:noProof/>
            <w:webHidden/>
          </w:rPr>
          <w:instrText xml:space="preserve"> PAGEREF _Toc499543624 \h </w:instrText>
        </w:r>
        <w:r w:rsidR="00D10E87">
          <w:rPr>
            <w:noProof/>
            <w:webHidden/>
          </w:rPr>
        </w:r>
        <w:r w:rsidR="00D10E87">
          <w:rPr>
            <w:noProof/>
            <w:webHidden/>
          </w:rPr>
          <w:fldChar w:fldCharType="separate"/>
        </w:r>
        <w:r w:rsidR="00D10E87">
          <w:rPr>
            <w:noProof/>
            <w:webHidden/>
          </w:rPr>
          <w:t>103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5" w:history="1">
        <w:r w:rsidR="00D10E87" w:rsidRPr="00CA1A9E">
          <w:rPr>
            <w:rStyle w:val="Hyperlink"/>
            <w:noProof/>
          </w:rPr>
          <w:t>Figure 144:</w:t>
        </w:r>
        <w:r w:rsidR="00D10E87" w:rsidRPr="00CA1A9E">
          <w:rPr>
            <w:rStyle w:val="Hyperlink"/>
            <w:rFonts w:ascii="Arial"/>
            <w:noProof/>
            <w:spacing w:val="-1"/>
          </w:rPr>
          <w:t xml:space="preserve"> </w:t>
        </w:r>
        <w:r w:rsidR="00D10E87" w:rsidRPr="00CA1A9E">
          <w:rPr>
            <w:rStyle w:val="Hyperlink"/>
            <w:noProof/>
          </w:rPr>
          <w:t>Physician Advisor list of reviews sent by Reviewers</w:t>
        </w:r>
        <w:r w:rsidR="00D10E87">
          <w:rPr>
            <w:noProof/>
            <w:webHidden/>
          </w:rPr>
          <w:tab/>
        </w:r>
        <w:r w:rsidR="00D10E87">
          <w:rPr>
            <w:noProof/>
            <w:webHidden/>
          </w:rPr>
          <w:fldChar w:fldCharType="begin"/>
        </w:r>
        <w:r w:rsidR="00D10E87">
          <w:rPr>
            <w:noProof/>
            <w:webHidden/>
          </w:rPr>
          <w:instrText xml:space="preserve"> PAGEREF _Toc499543625 \h </w:instrText>
        </w:r>
        <w:r w:rsidR="00D10E87">
          <w:rPr>
            <w:noProof/>
            <w:webHidden/>
          </w:rPr>
        </w:r>
        <w:r w:rsidR="00D10E87">
          <w:rPr>
            <w:noProof/>
            <w:webHidden/>
          </w:rPr>
          <w:fldChar w:fldCharType="separate"/>
        </w:r>
        <w:r w:rsidR="00D10E87">
          <w:rPr>
            <w:noProof/>
            <w:webHidden/>
          </w:rPr>
          <w:t>104</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6" w:history="1">
        <w:r w:rsidR="00D10E87" w:rsidRPr="00CA1A9E">
          <w:rPr>
            <w:rStyle w:val="Hyperlink"/>
            <w:noProof/>
          </w:rPr>
          <w:t>Figure 145:</w:t>
        </w:r>
        <w:r w:rsidR="00D10E87" w:rsidRPr="00CA1A9E">
          <w:rPr>
            <w:rStyle w:val="Hyperlink"/>
            <w:rFonts w:ascii="Arial"/>
            <w:noProof/>
            <w:spacing w:val="-1"/>
          </w:rPr>
          <w:t xml:space="preserve"> </w:t>
        </w:r>
        <w:r w:rsidR="00D10E87" w:rsidRPr="00CA1A9E">
          <w:rPr>
            <w:rStyle w:val="Hyperlink"/>
            <w:noProof/>
          </w:rPr>
          <w:t>Physician Advisor Review Screen</w:t>
        </w:r>
        <w:r w:rsidR="00D10E87">
          <w:rPr>
            <w:noProof/>
            <w:webHidden/>
          </w:rPr>
          <w:tab/>
        </w:r>
        <w:r w:rsidR="00D10E87">
          <w:rPr>
            <w:noProof/>
            <w:webHidden/>
          </w:rPr>
          <w:fldChar w:fldCharType="begin"/>
        </w:r>
        <w:r w:rsidR="00D10E87">
          <w:rPr>
            <w:noProof/>
            <w:webHidden/>
          </w:rPr>
          <w:instrText xml:space="preserve"> PAGEREF _Toc499543626 \h </w:instrText>
        </w:r>
        <w:r w:rsidR="00D10E87">
          <w:rPr>
            <w:noProof/>
            <w:webHidden/>
          </w:rPr>
        </w:r>
        <w:r w:rsidR="00D10E87">
          <w:rPr>
            <w:noProof/>
            <w:webHidden/>
          </w:rPr>
          <w:fldChar w:fldCharType="separate"/>
        </w:r>
        <w:r w:rsidR="00D10E87">
          <w:rPr>
            <w:noProof/>
            <w:webHidden/>
          </w:rPr>
          <w:t>105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7" w:history="1">
        <w:r w:rsidR="00D10E87" w:rsidRPr="00CA1A9E">
          <w:rPr>
            <w:rStyle w:val="Hyperlink"/>
            <w:noProof/>
          </w:rPr>
          <w:t>Figure 146:</w:t>
        </w:r>
        <w:r w:rsidR="00D10E87" w:rsidRPr="00CA1A9E">
          <w:rPr>
            <w:rStyle w:val="Hyperlink"/>
            <w:rFonts w:ascii="Arial"/>
            <w:noProof/>
            <w:spacing w:val="-1"/>
          </w:rPr>
          <w:t xml:space="preserve"> </w:t>
        </w:r>
        <w:r w:rsidR="00D10E87" w:rsidRPr="00CA1A9E">
          <w:rPr>
            <w:rStyle w:val="Hyperlink"/>
            <w:noProof/>
          </w:rPr>
          <w:t>Agree Reasons</w:t>
        </w:r>
        <w:r w:rsidR="00D10E87">
          <w:rPr>
            <w:noProof/>
            <w:webHidden/>
          </w:rPr>
          <w:tab/>
        </w:r>
        <w:r w:rsidR="00D10E87">
          <w:rPr>
            <w:noProof/>
            <w:webHidden/>
          </w:rPr>
          <w:fldChar w:fldCharType="begin"/>
        </w:r>
        <w:r w:rsidR="00D10E87">
          <w:rPr>
            <w:noProof/>
            <w:webHidden/>
          </w:rPr>
          <w:instrText xml:space="preserve"> PAGEREF _Toc499543627 \h </w:instrText>
        </w:r>
        <w:r w:rsidR="00D10E87">
          <w:rPr>
            <w:noProof/>
            <w:webHidden/>
          </w:rPr>
        </w:r>
        <w:r w:rsidR="00D10E87">
          <w:rPr>
            <w:noProof/>
            <w:webHidden/>
          </w:rPr>
          <w:fldChar w:fldCharType="separate"/>
        </w:r>
        <w:r w:rsidR="00D10E87">
          <w:rPr>
            <w:noProof/>
            <w:webHidden/>
          </w:rPr>
          <w:t>105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8" w:history="1">
        <w:r w:rsidR="00D10E87" w:rsidRPr="00CA1A9E">
          <w:rPr>
            <w:rStyle w:val="Hyperlink"/>
            <w:noProof/>
          </w:rPr>
          <w:t>Figure 147: Disagree Reasons</w:t>
        </w:r>
        <w:r w:rsidR="00D10E87">
          <w:rPr>
            <w:noProof/>
            <w:webHidden/>
          </w:rPr>
          <w:tab/>
        </w:r>
        <w:r w:rsidR="00D10E87">
          <w:rPr>
            <w:noProof/>
            <w:webHidden/>
          </w:rPr>
          <w:fldChar w:fldCharType="begin"/>
        </w:r>
        <w:r w:rsidR="00D10E87">
          <w:rPr>
            <w:noProof/>
            <w:webHidden/>
          </w:rPr>
          <w:instrText xml:space="preserve"> PAGEREF _Toc499543628 \h </w:instrText>
        </w:r>
        <w:r w:rsidR="00D10E87">
          <w:rPr>
            <w:noProof/>
            <w:webHidden/>
          </w:rPr>
        </w:r>
        <w:r w:rsidR="00D10E87">
          <w:rPr>
            <w:noProof/>
            <w:webHidden/>
          </w:rPr>
          <w:fldChar w:fldCharType="separate"/>
        </w:r>
        <w:r w:rsidR="00D10E87">
          <w:rPr>
            <w:noProof/>
            <w:webHidden/>
          </w:rPr>
          <w:t>105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29" w:history="1">
        <w:r w:rsidR="00D10E87" w:rsidRPr="00CA1A9E">
          <w:rPr>
            <w:rStyle w:val="Hyperlink"/>
            <w:noProof/>
          </w:rPr>
          <w:t>Figure 148: NUMI Tools Menu</w:t>
        </w:r>
        <w:r w:rsidR="00D10E87">
          <w:rPr>
            <w:noProof/>
            <w:webHidden/>
          </w:rPr>
          <w:tab/>
        </w:r>
        <w:r w:rsidR="00D10E87">
          <w:rPr>
            <w:noProof/>
            <w:webHidden/>
          </w:rPr>
          <w:fldChar w:fldCharType="begin"/>
        </w:r>
        <w:r w:rsidR="00D10E87">
          <w:rPr>
            <w:noProof/>
            <w:webHidden/>
          </w:rPr>
          <w:instrText xml:space="preserve"> PAGEREF _Toc499543629 \h </w:instrText>
        </w:r>
        <w:r w:rsidR="00D10E87">
          <w:rPr>
            <w:noProof/>
            <w:webHidden/>
          </w:rPr>
        </w:r>
        <w:r w:rsidR="00D10E87">
          <w:rPr>
            <w:noProof/>
            <w:webHidden/>
          </w:rPr>
          <w:fldChar w:fldCharType="separate"/>
        </w:r>
        <w:r w:rsidR="00D10E87">
          <w:rPr>
            <w:noProof/>
            <w:webHidden/>
          </w:rPr>
          <w:t>107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0" w:history="1">
        <w:r w:rsidR="00D10E87" w:rsidRPr="00CA1A9E">
          <w:rPr>
            <w:rStyle w:val="Hyperlink"/>
            <w:noProof/>
          </w:rPr>
          <w:t>Figure 149: Patient Selection/Worklist</w:t>
        </w:r>
        <w:r w:rsidR="00D10E87" w:rsidRPr="00CA1A9E">
          <w:rPr>
            <w:rStyle w:val="Hyperlink"/>
            <w:i/>
            <w:noProof/>
          </w:rPr>
          <w:t xml:space="preserve"> </w:t>
        </w:r>
        <w:r w:rsidR="00D10E87" w:rsidRPr="00CA1A9E">
          <w:rPr>
            <w:rStyle w:val="Hyperlink"/>
            <w:noProof/>
          </w:rPr>
          <w:t>Screen</w:t>
        </w:r>
        <w:r w:rsidR="00D10E87">
          <w:rPr>
            <w:noProof/>
            <w:webHidden/>
          </w:rPr>
          <w:tab/>
        </w:r>
        <w:r w:rsidR="00D10E87">
          <w:rPr>
            <w:noProof/>
            <w:webHidden/>
          </w:rPr>
          <w:fldChar w:fldCharType="begin"/>
        </w:r>
        <w:r w:rsidR="00D10E87">
          <w:rPr>
            <w:noProof/>
            <w:webHidden/>
          </w:rPr>
          <w:instrText xml:space="preserve"> PAGEREF _Toc499543630 \h </w:instrText>
        </w:r>
        <w:r w:rsidR="00D10E87">
          <w:rPr>
            <w:noProof/>
            <w:webHidden/>
          </w:rPr>
        </w:r>
        <w:r w:rsidR="00D10E87">
          <w:rPr>
            <w:noProof/>
            <w:webHidden/>
          </w:rPr>
          <w:fldChar w:fldCharType="separate"/>
        </w:r>
        <w:r w:rsidR="00D10E87">
          <w:rPr>
            <w:noProof/>
            <w:webHidden/>
          </w:rPr>
          <w:t>108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1" w:history="1">
        <w:r w:rsidR="00D10E87" w:rsidRPr="00CA1A9E">
          <w:rPr>
            <w:rStyle w:val="Hyperlink"/>
            <w:noProof/>
          </w:rPr>
          <w:t>Figure 150:</w:t>
        </w:r>
        <w:r w:rsidR="00D10E87" w:rsidRPr="00CA1A9E">
          <w:rPr>
            <w:rStyle w:val="Hyperlink"/>
            <w:rFonts w:ascii="Arial"/>
            <w:noProof/>
          </w:rPr>
          <w:t xml:space="preserve"> </w:t>
        </w:r>
        <w:r w:rsidR="00D10E87" w:rsidRPr="00CA1A9E">
          <w:rPr>
            <w:rStyle w:val="Hyperlink"/>
            <w:noProof/>
          </w:rPr>
          <w:t>Print Function Disabled message</w:t>
        </w:r>
        <w:r w:rsidR="00D10E87">
          <w:rPr>
            <w:noProof/>
            <w:webHidden/>
          </w:rPr>
          <w:tab/>
        </w:r>
        <w:r w:rsidR="00D10E87">
          <w:rPr>
            <w:noProof/>
            <w:webHidden/>
          </w:rPr>
          <w:fldChar w:fldCharType="begin"/>
        </w:r>
        <w:r w:rsidR="00D10E87">
          <w:rPr>
            <w:noProof/>
            <w:webHidden/>
          </w:rPr>
          <w:instrText xml:space="preserve"> PAGEREF _Toc499543631 \h </w:instrText>
        </w:r>
        <w:r w:rsidR="00D10E87">
          <w:rPr>
            <w:noProof/>
            <w:webHidden/>
          </w:rPr>
        </w:r>
        <w:r w:rsidR="00D10E87">
          <w:rPr>
            <w:noProof/>
            <w:webHidden/>
          </w:rPr>
          <w:fldChar w:fldCharType="separate"/>
        </w:r>
        <w:r w:rsidR="00D10E87">
          <w:rPr>
            <w:noProof/>
            <w:webHidden/>
          </w:rPr>
          <w:t>108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2" w:history="1">
        <w:r w:rsidR="00D10E87" w:rsidRPr="00CA1A9E">
          <w:rPr>
            <w:rStyle w:val="Hyperlink"/>
            <w:noProof/>
          </w:rPr>
          <w:t>Figure 151:</w:t>
        </w:r>
        <w:r w:rsidR="00D10E87" w:rsidRPr="00CA1A9E">
          <w:rPr>
            <w:rStyle w:val="Hyperlink"/>
            <w:rFonts w:ascii="Arial"/>
            <w:noProof/>
            <w:spacing w:val="-1"/>
          </w:rPr>
          <w:t xml:space="preserve"> </w:t>
        </w:r>
        <w:r w:rsidR="00D10E87" w:rsidRPr="00CA1A9E">
          <w:rPr>
            <w:rStyle w:val="Hyperlink"/>
            <w:noProof/>
          </w:rPr>
          <w:t>Utilization Management Review Listing screen with grayed out Print and Export buttons</w:t>
        </w:r>
        <w:r w:rsidR="00D10E87">
          <w:rPr>
            <w:noProof/>
            <w:webHidden/>
          </w:rPr>
          <w:tab/>
        </w:r>
        <w:r w:rsidR="00D10E87">
          <w:rPr>
            <w:noProof/>
            <w:webHidden/>
          </w:rPr>
          <w:fldChar w:fldCharType="begin"/>
        </w:r>
        <w:r w:rsidR="00D10E87">
          <w:rPr>
            <w:noProof/>
            <w:webHidden/>
          </w:rPr>
          <w:instrText xml:space="preserve"> PAGEREF _Toc499543632 \h </w:instrText>
        </w:r>
        <w:r w:rsidR="00D10E87">
          <w:rPr>
            <w:noProof/>
            <w:webHidden/>
          </w:rPr>
        </w:r>
        <w:r w:rsidR="00D10E87">
          <w:rPr>
            <w:noProof/>
            <w:webHidden/>
          </w:rPr>
          <w:fldChar w:fldCharType="separate"/>
        </w:r>
        <w:r w:rsidR="00D10E87">
          <w:rPr>
            <w:noProof/>
            <w:webHidden/>
          </w:rPr>
          <w:t>109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3" w:history="1">
        <w:r w:rsidR="00D10E87" w:rsidRPr="00CA1A9E">
          <w:rPr>
            <w:rStyle w:val="Hyperlink"/>
            <w:noProof/>
          </w:rPr>
          <w:t>Figure 152:</w:t>
        </w:r>
        <w:r w:rsidR="00D10E87" w:rsidRPr="00CA1A9E">
          <w:rPr>
            <w:rStyle w:val="Hyperlink"/>
            <w:rFonts w:ascii="Arial"/>
            <w:noProof/>
            <w:spacing w:val="-1"/>
          </w:rPr>
          <w:t xml:space="preserve"> </w:t>
        </w:r>
        <w:r w:rsidR="00D10E87" w:rsidRPr="00CA1A9E">
          <w:rPr>
            <w:rStyle w:val="Hyperlink"/>
            <w:noProof/>
          </w:rPr>
          <w:t>Utilization Management Review Listing screen with results and selectable buttons</w:t>
        </w:r>
        <w:r w:rsidR="00D10E87">
          <w:rPr>
            <w:noProof/>
            <w:webHidden/>
          </w:rPr>
          <w:tab/>
        </w:r>
        <w:r w:rsidR="00D10E87">
          <w:rPr>
            <w:noProof/>
            <w:webHidden/>
          </w:rPr>
          <w:fldChar w:fldCharType="begin"/>
        </w:r>
        <w:r w:rsidR="00D10E87">
          <w:rPr>
            <w:noProof/>
            <w:webHidden/>
          </w:rPr>
          <w:instrText xml:space="preserve"> PAGEREF _Toc499543633 \h </w:instrText>
        </w:r>
        <w:r w:rsidR="00D10E87">
          <w:rPr>
            <w:noProof/>
            <w:webHidden/>
          </w:rPr>
        </w:r>
        <w:r w:rsidR="00D10E87">
          <w:rPr>
            <w:noProof/>
            <w:webHidden/>
          </w:rPr>
          <w:fldChar w:fldCharType="separate"/>
        </w:r>
        <w:r w:rsidR="00D10E87">
          <w:rPr>
            <w:noProof/>
            <w:webHidden/>
          </w:rPr>
          <w:t>110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4" w:history="1">
        <w:r w:rsidR="00D10E87" w:rsidRPr="00CA1A9E">
          <w:rPr>
            <w:rStyle w:val="Hyperlink"/>
            <w:noProof/>
          </w:rPr>
          <w:t>Figure 153:</w:t>
        </w:r>
        <w:r w:rsidR="00D10E87" w:rsidRPr="00CA1A9E">
          <w:rPr>
            <w:rStyle w:val="Hyperlink"/>
            <w:rFonts w:ascii="Arial"/>
            <w:noProof/>
            <w:spacing w:val="-1"/>
          </w:rPr>
          <w:t xml:space="preserve"> </w:t>
        </w:r>
        <w:r w:rsidR="00D10E87" w:rsidRPr="00CA1A9E">
          <w:rPr>
            <w:rStyle w:val="Hyperlink"/>
            <w:noProof/>
          </w:rPr>
          <w:t>Dismissed Stays screen with 1 week default date range</w:t>
        </w:r>
        <w:r w:rsidR="00D10E87">
          <w:rPr>
            <w:noProof/>
            <w:webHidden/>
          </w:rPr>
          <w:tab/>
        </w:r>
        <w:r w:rsidR="00D10E87">
          <w:rPr>
            <w:noProof/>
            <w:webHidden/>
          </w:rPr>
          <w:fldChar w:fldCharType="begin"/>
        </w:r>
        <w:r w:rsidR="00D10E87">
          <w:rPr>
            <w:noProof/>
            <w:webHidden/>
          </w:rPr>
          <w:instrText xml:space="preserve"> PAGEREF _Toc499543634 \h </w:instrText>
        </w:r>
        <w:r w:rsidR="00D10E87">
          <w:rPr>
            <w:noProof/>
            <w:webHidden/>
          </w:rPr>
        </w:r>
        <w:r w:rsidR="00D10E87">
          <w:rPr>
            <w:noProof/>
            <w:webHidden/>
          </w:rPr>
          <w:fldChar w:fldCharType="separate"/>
        </w:r>
        <w:r w:rsidR="00D10E87">
          <w:rPr>
            <w:noProof/>
            <w:webHidden/>
          </w:rPr>
          <w:t>113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5" w:history="1">
        <w:r w:rsidR="00D10E87" w:rsidRPr="00CA1A9E">
          <w:rPr>
            <w:rStyle w:val="Hyperlink"/>
            <w:noProof/>
          </w:rPr>
          <w:t>Figure 154:</w:t>
        </w:r>
        <w:r w:rsidR="00D10E87" w:rsidRPr="00CA1A9E">
          <w:rPr>
            <w:rStyle w:val="Hyperlink"/>
            <w:rFonts w:ascii="Arial"/>
            <w:noProof/>
            <w:spacing w:val="-1"/>
          </w:rPr>
          <w:t xml:space="preserve"> </w:t>
        </w:r>
        <w:r w:rsidR="00D10E87" w:rsidRPr="00CA1A9E">
          <w:rPr>
            <w:rStyle w:val="Hyperlink"/>
            <w:noProof/>
          </w:rPr>
          <w:t>Physician Advisor Review screen</w:t>
        </w:r>
        <w:r w:rsidR="00D10E87">
          <w:rPr>
            <w:noProof/>
            <w:webHidden/>
          </w:rPr>
          <w:tab/>
        </w:r>
        <w:r w:rsidR="00D10E87">
          <w:rPr>
            <w:noProof/>
            <w:webHidden/>
          </w:rPr>
          <w:fldChar w:fldCharType="begin"/>
        </w:r>
        <w:r w:rsidR="00D10E87">
          <w:rPr>
            <w:noProof/>
            <w:webHidden/>
          </w:rPr>
          <w:instrText xml:space="preserve"> PAGEREF _Toc499543635 \h </w:instrText>
        </w:r>
        <w:r w:rsidR="00D10E87">
          <w:rPr>
            <w:noProof/>
            <w:webHidden/>
          </w:rPr>
        </w:r>
        <w:r w:rsidR="00D10E87">
          <w:rPr>
            <w:noProof/>
            <w:webHidden/>
          </w:rPr>
          <w:fldChar w:fldCharType="separate"/>
        </w:r>
        <w:r w:rsidR="00D10E87">
          <w:rPr>
            <w:noProof/>
            <w:webHidden/>
          </w:rPr>
          <w:t>115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6" w:history="1">
        <w:r w:rsidR="00D10E87" w:rsidRPr="00CA1A9E">
          <w:rPr>
            <w:rStyle w:val="Hyperlink"/>
            <w:noProof/>
          </w:rPr>
          <w:t>Figure 155:</w:t>
        </w:r>
        <w:r w:rsidR="00D10E87" w:rsidRPr="00CA1A9E">
          <w:rPr>
            <w:rStyle w:val="Hyperlink"/>
            <w:rFonts w:ascii="Arial"/>
            <w:noProof/>
          </w:rPr>
          <w:t xml:space="preserve"> </w:t>
        </w:r>
        <w:r w:rsidR="00D10E87" w:rsidRPr="00CA1A9E">
          <w:rPr>
            <w:rStyle w:val="Hyperlink"/>
            <w:noProof/>
          </w:rPr>
          <w:t>Server Busy Error Message</w:t>
        </w:r>
        <w:r w:rsidR="00D10E87">
          <w:rPr>
            <w:noProof/>
            <w:webHidden/>
          </w:rPr>
          <w:tab/>
        </w:r>
        <w:r w:rsidR="00D10E87">
          <w:rPr>
            <w:noProof/>
            <w:webHidden/>
          </w:rPr>
          <w:fldChar w:fldCharType="begin"/>
        </w:r>
        <w:r w:rsidR="00D10E87">
          <w:rPr>
            <w:noProof/>
            <w:webHidden/>
          </w:rPr>
          <w:instrText xml:space="preserve"> PAGEREF _Toc499543636 \h </w:instrText>
        </w:r>
        <w:r w:rsidR="00D10E87">
          <w:rPr>
            <w:noProof/>
            <w:webHidden/>
          </w:rPr>
        </w:r>
        <w:r w:rsidR="00D10E87">
          <w:rPr>
            <w:noProof/>
            <w:webHidden/>
          </w:rPr>
          <w:fldChar w:fldCharType="separate"/>
        </w:r>
        <w:r w:rsidR="00D10E87">
          <w:rPr>
            <w:noProof/>
            <w:webHidden/>
          </w:rPr>
          <w:t>116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7" w:history="1">
        <w:r w:rsidR="00D10E87" w:rsidRPr="00CA1A9E">
          <w:rPr>
            <w:rStyle w:val="Hyperlink"/>
            <w:noProof/>
          </w:rPr>
          <w:t>Figure 156: Manual VistA Synchronization Search Results Screen</w:t>
        </w:r>
        <w:r w:rsidR="00D10E87">
          <w:rPr>
            <w:noProof/>
            <w:webHidden/>
          </w:rPr>
          <w:tab/>
        </w:r>
        <w:r w:rsidR="00D10E87">
          <w:rPr>
            <w:noProof/>
            <w:webHidden/>
          </w:rPr>
          <w:fldChar w:fldCharType="begin"/>
        </w:r>
        <w:r w:rsidR="00D10E87">
          <w:rPr>
            <w:noProof/>
            <w:webHidden/>
          </w:rPr>
          <w:instrText xml:space="preserve"> PAGEREF _Toc499543637 \h </w:instrText>
        </w:r>
        <w:r w:rsidR="00D10E87">
          <w:rPr>
            <w:noProof/>
            <w:webHidden/>
          </w:rPr>
        </w:r>
        <w:r w:rsidR="00D10E87">
          <w:rPr>
            <w:noProof/>
            <w:webHidden/>
          </w:rPr>
          <w:fldChar w:fldCharType="separate"/>
        </w:r>
        <w:r w:rsidR="00D10E87">
          <w:rPr>
            <w:noProof/>
            <w:webHidden/>
          </w:rPr>
          <w:t>117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8" w:history="1">
        <w:r w:rsidR="00D10E87" w:rsidRPr="00CA1A9E">
          <w:rPr>
            <w:rStyle w:val="Hyperlink"/>
            <w:noProof/>
          </w:rPr>
          <w:t>Figure 157:</w:t>
        </w:r>
        <w:r w:rsidR="00D10E87" w:rsidRPr="00CA1A9E">
          <w:rPr>
            <w:rStyle w:val="Hyperlink"/>
            <w:rFonts w:ascii="Arial"/>
            <w:noProof/>
            <w:spacing w:val="-1"/>
          </w:rPr>
          <w:t xml:space="preserve"> </w:t>
        </w:r>
        <w:r w:rsidR="00D10E87" w:rsidRPr="00CA1A9E">
          <w:rPr>
            <w:rStyle w:val="Hyperlink"/>
            <w:noProof/>
          </w:rPr>
          <w:t>Stays selected for Synchronizing</w:t>
        </w:r>
        <w:r w:rsidR="00D10E87">
          <w:rPr>
            <w:noProof/>
            <w:webHidden/>
          </w:rPr>
          <w:tab/>
        </w:r>
        <w:r w:rsidR="00D10E87">
          <w:rPr>
            <w:noProof/>
            <w:webHidden/>
          </w:rPr>
          <w:fldChar w:fldCharType="begin"/>
        </w:r>
        <w:r w:rsidR="00D10E87">
          <w:rPr>
            <w:noProof/>
            <w:webHidden/>
          </w:rPr>
          <w:instrText xml:space="preserve"> PAGEREF _Toc499543638 \h </w:instrText>
        </w:r>
        <w:r w:rsidR="00D10E87">
          <w:rPr>
            <w:noProof/>
            <w:webHidden/>
          </w:rPr>
        </w:r>
        <w:r w:rsidR="00D10E87">
          <w:rPr>
            <w:noProof/>
            <w:webHidden/>
          </w:rPr>
          <w:fldChar w:fldCharType="separate"/>
        </w:r>
        <w:r w:rsidR="00D10E87">
          <w:rPr>
            <w:noProof/>
            <w:webHidden/>
          </w:rPr>
          <w:t>117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39" w:history="1">
        <w:r w:rsidR="00D10E87" w:rsidRPr="00CA1A9E">
          <w:rPr>
            <w:rStyle w:val="Hyperlink"/>
            <w:noProof/>
          </w:rPr>
          <w:t>Figure 158: Synchronized Stays confirmation message</w:t>
        </w:r>
        <w:r w:rsidR="00D10E87">
          <w:rPr>
            <w:noProof/>
            <w:webHidden/>
          </w:rPr>
          <w:tab/>
        </w:r>
        <w:r w:rsidR="00D10E87">
          <w:rPr>
            <w:noProof/>
            <w:webHidden/>
          </w:rPr>
          <w:fldChar w:fldCharType="begin"/>
        </w:r>
        <w:r w:rsidR="00D10E87">
          <w:rPr>
            <w:noProof/>
            <w:webHidden/>
          </w:rPr>
          <w:instrText xml:space="preserve"> PAGEREF _Toc499543639 \h </w:instrText>
        </w:r>
        <w:r w:rsidR="00D10E87">
          <w:rPr>
            <w:noProof/>
            <w:webHidden/>
          </w:rPr>
        </w:r>
        <w:r w:rsidR="00D10E87">
          <w:rPr>
            <w:noProof/>
            <w:webHidden/>
          </w:rPr>
          <w:fldChar w:fldCharType="separate"/>
        </w:r>
        <w:r w:rsidR="00D10E87">
          <w:rPr>
            <w:noProof/>
            <w:webHidden/>
          </w:rPr>
          <w:t>118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0" w:history="1">
        <w:r w:rsidR="00D10E87" w:rsidRPr="00CA1A9E">
          <w:rPr>
            <w:rStyle w:val="Hyperlink"/>
            <w:noProof/>
          </w:rPr>
          <w:t>Figure 159:</w:t>
        </w:r>
        <w:r w:rsidR="00D10E87" w:rsidRPr="00CA1A9E">
          <w:rPr>
            <w:rStyle w:val="Hyperlink"/>
            <w:rFonts w:ascii="Arial"/>
            <w:noProof/>
          </w:rPr>
          <w:t xml:space="preserve"> </w:t>
        </w:r>
        <w:r w:rsidR="00D10E87" w:rsidRPr="00CA1A9E">
          <w:rPr>
            <w:rStyle w:val="Hyperlink"/>
            <w:noProof/>
          </w:rPr>
          <w:t>Patient Search Message</w:t>
        </w:r>
        <w:r w:rsidR="00D10E87">
          <w:rPr>
            <w:noProof/>
            <w:webHidden/>
          </w:rPr>
          <w:tab/>
        </w:r>
        <w:r w:rsidR="00D10E87">
          <w:rPr>
            <w:noProof/>
            <w:webHidden/>
          </w:rPr>
          <w:fldChar w:fldCharType="begin"/>
        </w:r>
        <w:r w:rsidR="00D10E87">
          <w:rPr>
            <w:noProof/>
            <w:webHidden/>
          </w:rPr>
          <w:instrText xml:space="preserve"> PAGEREF _Toc499543640 \h </w:instrText>
        </w:r>
        <w:r w:rsidR="00D10E87">
          <w:rPr>
            <w:noProof/>
            <w:webHidden/>
          </w:rPr>
        </w:r>
        <w:r w:rsidR="00D10E87">
          <w:rPr>
            <w:noProof/>
            <w:webHidden/>
          </w:rPr>
          <w:fldChar w:fldCharType="separate"/>
        </w:r>
        <w:r w:rsidR="00D10E87">
          <w:rPr>
            <w:noProof/>
            <w:webHidden/>
          </w:rPr>
          <w:t>118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1" w:history="1">
        <w:r w:rsidR="00D10E87" w:rsidRPr="00CA1A9E">
          <w:rPr>
            <w:rStyle w:val="Hyperlink"/>
            <w:noProof/>
          </w:rPr>
          <w:t>Figure 160: NUMI Patient Stay Administration Screen</w:t>
        </w:r>
        <w:r w:rsidR="00D10E87">
          <w:rPr>
            <w:noProof/>
            <w:webHidden/>
          </w:rPr>
          <w:tab/>
        </w:r>
        <w:r w:rsidR="00D10E87">
          <w:rPr>
            <w:noProof/>
            <w:webHidden/>
          </w:rPr>
          <w:fldChar w:fldCharType="begin"/>
        </w:r>
        <w:r w:rsidR="00D10E87">
          <w:rPr>
            <w:noProof/>
            <w:webHidden/>
          </w:rPr>
          <w:instrText xml:space="preserve"> PAGEREF _Toc499543641 \h </w:instrText>
        </w:r>
        <w:r w:rsidR="00D10E87">
          <w:rPr>
            <w:noProof/>
            <w:webHidden/>
          </w:rPr>
        </w:r>
        <w:r w:rsidR="00D10E87">
          <w:rPr>
            <w:noProof/>
            <w:webHidden/>
          </w:rPr>
          <w:fldChar w:fldCharType="separate"/>
        </w:r>
        <w:r w:rsidR="00D10E87">
          <w:rPr>
            <w:noProof/>
            <w:webHidden/>
          </w:rPr>
          <w:t>119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2" w:history="1">
        <w:r w:rsidR="00D10E87" w:rsidRPr="00CA1A9E">
          <w:rPr>
            <w:rStyle w:val="Hyperlink"/>
            <w:noProof/>
          </w:rPr>
          <w:t>Figure 161:</w:t>
        </w:r>
        <w:r w:rsidR="00D10E87" w:rsidRPr="00CA1A9E">
          <w:rPr>
            <w:rStyle w:val="Hyperlink"/>
            <w:rFonts w:ascii="Arial"/>
            <w:noProof/>
          </w:rPr>
          <w:t xml:space="preserve"> </w:t>
        </w:r>
        <w:r w:rsidR="00D10E87" w:rsidRPr="00CA1A9E">
          <w:rPr>
            <w:rStyle w:val="Hyperlink"/>
            <w:noProof/>
          </w:rPr>
          <w:t>Stay retrieval advisory message</w:t>
        </w:r>
        <w:r w:rsidR="00D10E87">
          <w:rPr>
            <w:noProof/>
            <w:webHidden/>
          </w:rPr>
          <w:tab/>
        </w:r>
        <w:r w:rsidR="00D10E87">
          <w:rPr>
            <w:noProof/>
            <w:webHidden/>
          </w:rPr>
          <w:fldChar w:fldCharType="begin"/>
        </w:r>
        <w:r w:rsidR="00D10E87">
          <w:rPr>
            <w:noProof/>
            <w:webHidden/>
          </w:rPr>
          <w:instrText xml:space="preserve"> PAGEREF _Toc499543642 \h </w:instrText>
        </w:r>
        <w:r w:rsidR="00D10E87">
          <w:rPr>
            <w:noProof/>
            <w:webHidden/>
          </w:rPr>
        </w:r>
        <w:r w:rsidR="00D10E87">
          <w:rPr>
            <w:noProof/>
            <w:webHidden/>
          </w:rPr>
          <w:fldChar w:fldCharType="separate"/>
        </w:r>
        <w:r w:rsidR="00D10E87">
          <w:rPr>
            <w:noProof/>
            <w:webHidden/>
          </w:rPr>
          <w:t>119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3" w:history="1">
        <w:r w:rsidR="00D10E87" w:rsidRPr="00CA1A9E">
          <w:rPr>
            <w:rStyle w:val="Hyperlink"/>
            <w:noProof/>
          </w:rPr>
          <w:t>Figure 162:</w:t>
        </w:r>
        <w:r w:rsidR="00D10E87" w:rsidRPr="00CA1A9E">
          <w:rPr>
            <w:rStyle w:val="Hyperlink"/>
            <w:rFonts w:ascii="Arial"/>
            <w:noProof/>
            <w:spacing w:val="-1"/>
          </w:rPr>
          <w:t xml:space="preserve"> </w:t>
        </w:r>
        <w:r w:rsidR="00D10E87" w:rsidRPr="00CA1A9E">
          <w:rPr>
            <w:rStyle w:val="Hyperlink"/>
            <w:noProof/>
          </w:rPr>
          <w:t>Patient Stay Administration with Restore button displayed</w:t>
        </w:r>
        <w:r w:rsidR="00D10E87">
          <w:rPr>
            <w:noProof/>
            <w:webHidden/>
          </w:rPr>
          <w:tab/>
        </w:r>
        <w:r w:rsidR="00D10E87">
          <w:rPr>
            <w:noProof/>
            <w:webHidden/>
          </w:rPr>
          <w:fldChar w:fldCharType="begin"/>
        </w:r>
        <w:r w:rsidR="00D10E87">
          <w:rPr>
            <w:noProof/>
            <w:webHidden/>
          </w:rPr>
          <w:instrText xml:space="preserve"> PAGEREF _Toc499543643 \h </w:instrText>
        </w:r>
        <w:r w:rsidR="00D10E87">
          <w:rPr>
            <w:noProof/>
            <w:webHidden/>
          </w:rPr>
        </w:r>
        <w:r w:rsidR="00D10E87">
          <w:rPr>
            <w:noProof/>
            <w:webHidden/>
          </w:rPr>
          <w:fldChar w:fldCharType="separate"/>
        </w:r>
        <w:r w:rsidR="00D10E87">
          <w:rPr>
            <w:noProof/>
            <w:webHidden/>
          </w:rPr>
          <w:t>120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4" w:history="1">
        <w:r w:rsidR="00D10E87" w:rsidRPr="00CA1A9E">
          <w:rPr>
            <w:rStyle w:val="Hyperlink"/>
            <w:noProof/>
          </w:rPr>
          <w:t>Figure 163:</w:t>
        </w:r>
        <w:r w:rsidR="00D10E87" w:rsidRPr="00CA1A9E">
          <w:rPr>
            <w:rStyle w:val="Hyperlink"/>
            <w:rFonts w:ascii="Arial"/>
            <w:noProof/>
          </w:rPr>
          <w:t xml:space="preserve"> </w:t>
        </w:r>
        <w:r w:rsidR="00D10E87" w:rsidRPr="00CA1A9E">
          <w:rPr>
            <w:rStyle w:val="Hyperlink"/>
            <w:noProof/>
          </w:rPr>
          <w:t>Reports Menu</w:t>
        </w:r>
        <w:r w:rsidR="00D10E87">
          <w:rPr>
            <w:noProof/>
            <w:webHidden/>
          </w:rPr>
          <w:tab/>
        </w:r>
        <w:r w:rsidR="00D10E87">
          <w:rPr>
            <w:noProof/>
            <w:webHidden/>
          </w:rPr>
          <w:fldChar w:fldCharType="begin"/>
        </w:r>
        <w:r w:rsidR="00D10E87">
          <w:rPr>
            <w:noProof/>
            <w:webHidden/>
          </w:rPr>
          <w:instrText xml:space="preserve"> PAGEREF _Toc499543644 \h </w:instrText>
        </w:r>
        <w:r w:rsidR="00D10E87">
          <w:rPr>
            <w:noProof/>
            <w:webHidden/>
          </w:rPr>
        </w:r>
        <w:r w:rsidR="00D10E87">
          <w:rPr>
            <w:noProof/>
            <w:webHidden/>
          </w:rPr>
          <w:fldChar w:fldCharType="separate"/>
        </w:r>
        <w:r w:rsidR="00D10E87">
          <w:rPr>
            <w:noProof/>
            <w:webHidden/>
          </w:rPr>
          <w:t>120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5" w:history="1">
        <w:r w:rsidR="00D10E87" w:rsidRPr="00CA1A9E">
          <w:rPr>
            <w:rStyle w:val="Hyperlink"/>
            <w:noProof/>
          </w:rPr>
          <w:t>Figure 164: Review Summary Window</w:t>
        </w:r>
        <w:r w:rsidR="00D10E87">
          <w:rPr>
            <w:noProof/>
            <w:webHidden/>
          </w:rPr>
          <w:tab/>
        </w:r>
        <w:r w:rsidR="00D10E87">
          <w:rPr>
            <w:noProof/>
            <w:webHidden/>
          </w:rPr>
          <w:fldChar w:fldCharType="begin"/>
        </w:r>
        <w:r w:rsidR="00D10E87">
          <w:rPr>
            <w:noProof/>
            <w:webHidden/>
          </w:rPr>
          <w:instrText xml:space="preserve"> PAGEREF _Toc499543645 \h </w:instrText>
        </w:r>
        <w:r w:rsidR="00D10E87">
          <w:rPr>
            <w:noProof/>
            <w:webHidden/>
          </w:rPr>
        </w:r>
        <w:r w:rsidR="00D10E87">
          <w:rPr>
            <w:noProof/>
            <w:webHidden/>
          </w:rPr>
          <w:fldChar w:fldCharType="separate"/>
        </w:r>
        <w:r w:rsidR="00D10E87">
          <w:rPr>
            <w:noProof/>
            <w:webHidden/>
          </w:rPr>
          <w:t>122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6" w:history="1">
        <w:r w:rsidR="00D10E87" w:rsidRPr="00CA1A9E">
          <w:rPr>
            <w:rStyle w:val="Hyperlink"/>
            <w:noProof/>
          </w:rPr>
          <w:t>Figure 165: Review Summary with Unlock Physician Advisor Review Button</w:t>
        </w:r>
        <w:r w:rsidR="00D10E87">
          <w:rPr>
            <w:noProof/>
            <w:webHidden/>
          </w:rPr>
          <w:tab/>
        </w:r>
        <w:r w:rsidR="00D10E87">
          <w:rPr>
            <w:noProof/>
            <w:webHidden/>
          </w:rPr>
          <w:fldChar w:fldCharType="begin"/>
        </w:r>
        <w:r w:rsidR="00D10E87">
          <w:rPr>
            <w:noProof/>
            <w:webHidden/>
          </w:rPr>
          <w:instrText xml:space="preserve"> PAGEREF _Toc499543646 \h </w:instrText>
        </w:r>
        <w:r w:rsidR="00D10E87">
          <w:rPr>
            <w:noProof/>
            <w:webHidden/>
          </w:rPr>
        </w:r>
        <w:r w:rsidR="00D10E87">
          <w:rPr>
            <w:noProof/>
            <w:webHidden/>
          </w:rPr>
          <w:fldChar w:fldCharType="separate"/>
        </w:r>
        <w:r w:rsidR="00D10E87">
          <w:rPr>
            <w:noProof/>
            <w:webHidden/>
          </w:rPr>
          <w:t>123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7" w:history="1">
        <w:r w:rsidR="00D10E87" w:rsidRPr="00CA1A9E">
          <w:rPr>
            <w:rStyle w:val="Hyperlink"/>
            <w:noProof/>
          </w:rPr>
          <w:t>Figure 166:</w:t>
        </w:r>
        <w:r w:rsidR="00D10E87" w:rsidRPr="00CA1A9E">
          <w:rPr>
            <w:rStyle w:val="Hyperlink"/>
            <w:rFonts w:ascii="Arial"/>
            <w:noProof/>
            <w:spacing w:val="-1"/>
          </w:rPr>
          <w:t xml:space="preserve"> </w:t>
        </w:r>
        <w:r w:rsidR="00D10E87" w:rsidRPr="00CA1A9E">
          <w:rPr>
            <w:rStyle w:val="Hyperlink"/>
            <w:noProof/>
          </w:rPr>
          <w:t>Primary Review Summary screen with Copy This Review Button</w:t>
        </w:r>
        <w:r w:rsidR="00D10E87">
          <w:rPr>
            <w:noProof/>
            <w:webHidden/>
          </w:rPr>
          <w:tab/>
        </w:r>
        <w:r w:rsidR="00D10E87">
          <w:rPr>
            <w:noProof/>
            <w:webHidden/>
          </w:rPr>
          <w:fldChar w:fldCharType="begin"/>
        </w:r>
        <w:r w:rsidR="00D10E87">
          <w:rPr>
            <w:noProof/>
            <w:webHidden/>
          </w:rPr>
          <w:instrText xml:space="preserve"> PAGEREF _Toc499543647 \h </w:instrText>
        </w:r>
        <w:r w:rsidR="00D10E87">
          <w:rPr>
            <w:noProof/>
            <w:webHidden/>
          </w:rPr>
        </w:r>
        <w:r w:rsidR="00D10E87">
          <w:rPr>
            <w:noProof/>
            <w:webHidden/>
          </w:rPr>
          <w:fldChar w:fldCharType="separate"/>
        </w:r>
        <w:r w:rsidR="00D10E87">
          <w:rPr>
            <w:noProof/>
            <w:webHidden/>
          </w:rPr>
          <w:t>126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8" w:history="1">
        <w:r w:rsidR="00D10E87" w:rsidRPr="00CA1A9E">
          <w:rPr>
            <w:rStyle w:val="Hyperlink"/>
            <w:noProof/>
          </w:rPr>
          <w:t>Figure 167: Review Summary Screen with Print and Copy This Review Buttons</w:t>
        </w:r>
        <w:r w:rsidR="00D10E87">
          <w:rPr>
            <w:noProof/>
            <w:webHidden/>
          </w:rPr>
          <w:tab/>
        </w:r>
        <w:r w:rsidR="00D10E87">
          <w:rPr>
            <w:noProof/>
            <w:webHidden/>
          </w:rPr>
          <w:fldChar w:fldCharType="begin"/>
        </w:r>
        <w:r w:rsidR="00D10E87">
          <w:rPr>
            <w:noProof/>
            <w:webHidden/>
          </w:rPr>
          <w:instrText xml:space="preserve"> PAGEREF _Toc499543648 \h </w:instrText>
        </w:r>
        <w:r w:rsidR="00D10E87">
          <w:rPr>
            <w:noProof/>
            <w:webHidden/>
          </w:rPr>
        </w:r>
        <w:r w:rsidR="00D10E87">
          <w:rPr>
            <w:noProof/>
            <w:webHidden/>
          </w:rPr>
          <w:fldChar w:fldCharType="separate"/>
        </w:r>
        <w:r w:rsidR="00D10E87">
          <w:rPr>
            <w:noProof/>
            <w:webHidden/>
          </w:rPr>
          <w:t>127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49" w:history="1">
        <w:r w:rsidR="00D10E87" w:rsidRPr="00CA1A9E">
          <w:rPr>
            <w:rStyle w:val="Hyperlink"/>
            <w:noProof/>
          </w:rPr>
          <w:t>Figure 168:</w:t>
        </w:r>
        <w:r w:rsidR="00D10E87" w:rsidRPr="00CA1A9E">
          <w:rPr>
            <w:rStyle w:val="Hyperlink"/>
            <w:rFonts w:ascii="Arial"/>
            <w:noProof/>
            <w:spacing w:val="-1"/>
          </w:rPr>
          <w:t xml:space="preserve"> </w:t>
        </w:r>
        <w:r w:rsidR="00D10E87" w:rsidRPr="00CA1A9E">
          <w:rPr>
            <w:rStyle w:val="Hyperlink"/>
            <w:noProof/>
          </w:rPr>
          <w:t>Admin Menu</w:t>
        </w:r>
        <w:r w:rsidR="00D10E87">
          <w:rPr>
            <w:noProof/>
            <w:webHidden/>
          </w:rPr>
          <w:tab/>
        </w:r>
        <w:r w:rsidR="00D10E87">
          <w:rPr>
            <w:noProof/>
            <w:webHidden/>
          </w:rPr>
          <w:fldChar w:fldCharType="begin"/>
        </w:r>
        <w:r w:rsidR="00D10E87">
          <w:rPr>
            <w:noProof/>
            <w:webHidden/>
          </w:rPr>
          <w:instrText xml:space="preserve"> PAGEREF _Toc499543649 \h </w:instrText>
        </w:r>
        <w:r w:rsidR="00D10E87">
          <w:rPr>
            <w:noProof/>
            <w:webHidden/>
          </w:rPr>
        </w:r>
        <w:r w:rsidR="00D10E87">
          <w:rPr>
            <w:noProof/>
            <w:webHidden/>
          </w:rPr>
          <w:fldChar w:fldCharType="separate"/>
        </w:r>
        <w:r w:rsidR="00D10E87">
          <w:rPr>
            <w:noProof/>
            <w:webHidden/>
          </w:rPr>
          <w:t>129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0" w:history="1">
        <w:r w:rsidR="00D10E87" w:rsidRPr="00CA1A9E">
          <w:rPr>
            <w:rStyle w:val="Hyperlink"/>
            <w:noProof/>
          </w:rPr>
          <w:t>Figure 169: NUMI User List Screen</w:t>
        </w:r>
        <w:r w:rsidR="00D10E87">
          <w:rPr>
            <w:noProof/>
            <w:webHidden/>
          </w:rPr>
          <w:tab/>
        </w:r>
        <w:r w:rsidR="00D10E87">
          <w:rPr>
            <w:noProof/>
            <w:webHidden/>
          </w:rPr>
          <w:fldChar w:fldCharType="begin"/>
        </w:r>
        <w:r w:rsidR="00D10E87">
          <w:rPr>
            <w:noProof/>
            <w:webHidden/>
          </w:rPr>
          <w:instrText xml:space="preserve"> PAGEREF _Toc499543650 \h </w:instrText>
        </w:r>
        <w:r w:rsidR="00D10E87">
          <w:rPr>
            <w:noProof/>
            <w:webHidden/>
          </w:rPr>
        </w:r>
        <w:r w:rsidR="00D10E87">
          <w:rPr>
            <w:noProof/>
            <w:webHidden/>
          </w:rPr>
          <w:fldChar w:fldCharType="separate"/>
        </w:r>
        <w:r w:rsidR="00D10E87">
          <w:rPr>
            <w:noProof/>
            <w:webHidden/>
          </w:rPr>
          <w:t>129</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1" w:history="1">
        <w:r w:rsidR="00D10E87" w:rsidRPr="00CA1A9E">
          <w:rPr>
            <w:rStyle w:val="Hyperlink"/>
            <w:noProof/>
          </w:rPr>
          <w:t>Figure 170:</w:t>
        </w:r>
        <w:r w:rsidR="00D10E87" w:rsidRPr="00CA1A9E">
          <w:rPr>
            <w:rStyle w:val="Hyperlink"/>
            <w:rFonts w:ascii="Arial"/>
            <w:noProof/>
          </w:rPr>
          <w:t xml:space="preserve"> </w:t>
        </w:r>
        <w:r w:rsidR="00D10E87" w:rsidRPr="00CA1A9E">
          <w:rPr>
            <w:rStyle w:val="Hyperlink"/>
            <w:noProof/>
          </w:rPr>
          <w:t>Find VistA Users search fields</w:t>
        </w:r>
        <w:r w:rsidR="00D10E87">
          <w:rPr>
            <w:noProof/>
            <w:webHidden/>
          </w:rPr>
          <w:tab/>
        </w:r>
        <w:r w:rsidR="00D10E87">
          <w:rPr>
            <w:noProof/>
            <w:webHidden/>
          </w:rPr>
          <w:fldChar w:fldCharType="begin"/>
        </w:r>
        <w:r w:rsidR="00D10E87">
          <w:rPr>
            <w:noProof/>
            <w:webHidden/>
          </w:rPr>
          <w:instrText xml:space="preserve"> PAGEREF _Toc499543651 \h </w:instrText>
        </w:r>
        <w:r w:rsidR="00D10E87">
          <w:rPr>
            <w:noProof/>
            <w:webHidden/>
          </w:rPr>
        </w:r>
        <w:r w:rsidR="00D10E87">
          <w:rPr>
            <w:noProof/>
            <w:webHidden/>
          </w:rPr>
          <w:fldChar w:fldCharType="separate"/>
        </w:r>
        <w:r w:rsidR="00D10E87">
          <w:rPr>
            <w:noProof/>
            <w:webHidden/>
          </w:rPr>
          <w:t>130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2" w:history="1">
        <w:r w:rsidR="00D10E87" w:rsidRPr="00CA1A9E">
          <w:rPr>
            <w:rStyle w:val="Hyperlink"/>
            <w:noProof/>
          </w:rPr>
          <w:t>Figure 171: Add NUMI User</w:t>
        </w:r>
        <w:r w:rsidR="00D10E87">
          <w:rPr>
            <w:noProof/>
            <w:webHidden/>
          </w:rPr>
          <w:tab/>
        </w:r>
        <w:r w:rsidR="00D10E87">
          <w:rPr>
            <w:noProof/>
            <w:webHidden/>
          </w:rPr>
          <w:fldChar w:fldCharType="begin"/>
        </w:r>
        <w:r w:rsidR="00D10E87">
          <w:rPr>
            <w:noProof/>
            <w:webHidden/>
          </w:rPr>
          <w:instrText xml:space="preserve"> PAGEREF _Toc499543652 \h </w:instrText>
        </w:r>
        <w:r w:rsidR="00D10E87">
          <w:rPr>
            <w:noProof/>
            <w:webHidden/>
          </w:rPr>
        </w:r>
        <w:r w:rsidR="00D10E87">
          <w:rPr>
            <w:noProof/>
            <w:webHidden/>
          </w:rPr>
          <w:fldChar w:fldCharType="separate"/>
        </w:r>
        <w:r w:rsidR="00D10E87">
          <w:rPr>
            <w:noProof/>
            <w:webHidden/>
          </w:rPr>
          <w:t>130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3" w:history="1">
        <w:r w:rsidR="00D10E87" w:rsidRPr="00CA1A9E">
          <w:rPr>
            <w:rStyle w:val="Hyperlink"/>
            <w:noProof/>
          </w:rPr>
          <w:t>Figure 172: Find VistA User results</w:t>
        </w:r>
        <w:r w:rsidR="00D10E87">
          <w:rPr>
            <w:noProof/>
            <w:webHidden/>
          </w:rPr>
          <w:tab/>
        </w:r>
        <w:r w:rsidR="00D10E87">
          <w:rPr>
            <w:noProof/>
            <w:webHidden/>
          </w:rPr>
          <w:fldChar w:fldCharType="begin"/>
        </w:r>
        <w:r w:rsidR="00D10E87">
          <w:rPr>
            <w:noProof/>
            <w:webHidden/>
          </w:rPr>
          <w:instrText xml:space="preserve"> PAGEREF _Toc499543653 \h </w:instrText>
        </w:r>
        <w:r w:rsidR="00D10E87">
          <w:rPr>
            <w:noProof/>
            <w:webHidden/>
          </w:rPr>
        </w:r>
        <w:r w:rsidR="00D10E87">
          <w:rPr>
            <w:noProof/>
            <w:webHidden/>
          </w:rPr>
          <w:fldChar w:fldCharType="separate"/>
        </w:r>
        <w:r w:rsidR="00D10E87">
          <w:rPr>
            <w:noProof/>
            <w:webHidden/>
          </w:rPr>
          <w:t>131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4" w:history="1">
        <w:r w:rsidR="00D10E87" w:rsidRPr="00CA1A9E">
          <w:rPr>
            <w:rStyle w:val="Hyperlink"/>
            <w:noProof/>
          </w:rPr>
          <w:t>Figure 173:</w:t>
        </w:r>
        <w:r w:rsidR="00D10E87" w:rsidRPr="00CA1A9E">
          <w:rPr>
            <w:rStyle w:val="Hyperlink"/>
            <w:rFonts w:ascii="Arial"/>
            <w:noProof/>
            <w:spacing w:val="-1"/>
          </w:rPr>
          <w:t xml:space="preserve"> </w:t>
        </w:r>
        <w:r w:rsidR="00D10E87" w:rsidRPr="00CA1A9E">
          <w:rPr>
            <w:rStyle w:val="Hyperlink"/>
            <w:noProof/>
          </w:rPr>
          <w:t>Add User Permissions</w:t>
        </w:r>
        <w:r w:rsidR="00D10E87">
          <w:rPr>
            <w:noProof/>
            <w:webHidden/>
          </w:rPr>
          <w:tab/>
        </w:r>
        <w:r w:rsidR="00D10E87">
          <w:rPr>
            <w:noProof/>
            <w:webHidden/>
          </w:rPr>
          <w:fldChar w:fldCharType="begin"/>
        </w:r>
        <w:r w:rsidR="00D10E87">
          <w:rPr>
            <w:noProof/>
            <w:webHidden/>
          </w:rPr>
          <w:instrText xml:space="preserve"> PAGEREF _Toc499543654 \h </w:instrText>
        </w:r>
        <w:r w:rsidR="00D10E87">
          <w:rPr>
            <w:noProof/>
            <w:webHidden/>
          </w:rPr>
        </w:r>
        <w:r w:rsidR="00D10E87">
          <w:rPr>
            <w:noProof/>
            <w:webHidden/>
          </w:rPr>
          <w:fldChar w:fldCharType="separate"/>
        </w:r>
        <w:r w:rsidR="00D10E87">
          <w:rPr>
            <w:noProof/>
            <w:webHidden/>
          </w:rPr>
          <w:t>131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5" w:history="1">
        <w:r w:rsidR="00D10E87" w:rsidRPr="00CA1A9E">
          <w:rPr>
            <w:rStyle w:val="Hyperlink"/>
            <w:noProof/>
          </w:rPr>
          <w:t>Figure 174: View User Privileges</w:t>
        </w:r>
        <w:r w:rsidR="00D10E87">
          <w:rPr>
            <w:noProof/>
            <w:webHidden/>
          </w:rPr>
          <w:tab/>
        </w:r>
        <w:r w:rsidR="00D10E87">
          <w:rPr>
            <w:noProof/>
            <w:webHidden/>
          </w:rPr>
          <w:fldChar w:fldCharType="begin"/>
        </w:r>
        <w:r w:rsidR="00D10E87">
          <w:rPr>
            <w:noProof/>
            <w:webHidden/>
          </w:rPr>
          <w:instrText xml:space="preserve"> PAGEREF _Toc499543655 \h </w:instrText>
        </w:r>
        <w:r w:rsidR="00D10E87">
          <w:rPr>
            <w:noProof/>
            <w:webHidden/>
          </w:rPr>
        </w:r>
        <w:r w:rsidR="00D10E87">
          <w:rPr>
            <w:noProof/>
            <w:webHidden/>
          </w:rPr>
          <w:fldChar w:fldCharType="separate"/>
        </w:r>
        <w:r w:rsidR="00D10E87">
          <w:rPr>
            <w:noProof/>
            <w:webHidden/>
          </w:rPr>
          <w:t>132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6" w:history="1">
        <w:r w:rsidR="00D10E87" w:rsidRPr="00CA1A9E">
          <w:rPr>
            <w:rStyle w:val="Hyperlink"/>
            <w:noProof/>
          </w:rPr>
          <w:t>Figure 175: View NUMI User Information</w:t>
        </w:r>
        <w:r w:rsidR="00D10E87">
          <w:rPr>
            <w:noProof/>
            <w:webHidden/>
          </w:rPr>
          <w:tab/>
        </w:r>
        <w:r w:rsidR="00D10E87">
          <w:rPr>
            <w:noProof/>
            <w:webHidden/>
          </w:rPr>
          <w:fldChar w:fldCharType="begin"/>
        </w:r>
        <w:r w:rsidR="00D10E87">
          <w:rPr>
            <w:noProof/>
            <w:webHidden/>
          </w:rPr>
          <w:instrText xml:space="preserve"> PAGEREF _Toc499543656 \h </w:instrText>
        </w:r>
        <w:r w:rsidR="00D10E87">
          <w:rPr>
            <w:noProof/>
            <w:webHidden/>
          </w:rPr>
        </w:r>
        <w:r w:rsidR="00D10E87">
          <w:rPr>
            <w:noProof/>
            <w:webHidden/>
          </w:rPr>
          <w:fldChar w:fldCharType="separate"/>
        </w:r>
        <w:r w:rsidR="00D10E87">
          <w:rPr>
            <w:noProof/>
            <w:webHidden/>
          </w:rPr>
          <w:t>132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7" w:history="1">
        <w:r w:rsidR="00D10E87" w:rsidRPr="00CA1A9E">
          <w:rPr>
            <w:rStyle w:val="Hyperlink"/>
            <w:noProof/>
          </w:rPr>
          <w:t>Figure 176: Edit NUMI User Screen</w:t>
        </w:r>
        <w:r w:rsidR="00D10E87">
          <w:rPr>
            <w:noProof/>
            <w:webHidden/>
          </w:rPr>
          <w:tab/>
        </w:r>
        <w:r w:rsidR="00D10E87">
          <w:rPr>
            <w:noProof/>
            <w:webHidden/>
          </w:rPr>
          <w:fldChar w:fldCharType="begin"/>
        </w:r>
        <w:r w:rsidR="00D10E87">
          <w:rPr>
            <w:noProof/>
            <w:webHidden/>
          </w:rPr>
          <w:instrText xml:space="preserve"> PAGEREF _Toc499543657 \h </w:instrText>
        </w:r>
        <w:r w:rsidR="00D10E87">
          <w:rPr>
            <w:noProof/>
            <w:webHidden/>
          </w:rPr>
        </w:r>
        <w:r w:rsidR="00D10E87">
          <w:rPr>
            <w:noProof/>
            <w:webHidden/>
          </w:rPr>
          <w:fldChar w:fldCharType="separate"/>
        </w:r>
        <w:r w:rsidR="00D10E87">
          <w:rPr>
            <w:noProof/>
            <w:webHidden/>
          </w:rPr>
          <w:t>133</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8" w:history="1">
        <w:r w:rsidR="00D10E87" w:rsidRPr="00CA1A9E">
          <w:rPr>
            <w:rStyle w:val="Hyperlink"/>
            <w:noProof/>
          </w:rPr>
          <w:t>Figure 177: Site Admin Screen (top section)</w:t>
        </w:r>
        <w:r w:rsidR="00D10E87">
          <w:rPr>
            <w:noProof/>
            <w:webHidden/>
          </w:rPr>
          <w:tab/>
        </w:r>
        <w:r w:rsidR="00D10E87">
          <w:rPr>
            <w:noProof/>
            <w:webHidden/>
          </w:rPr>
          <w:fldChar w:fldCharType="begin"/>
        </w:r>
        <w:r w:rsidR="00D10E87">
          <w:rPr>
            <w:noProof/>
            <w:webHidden/>
          </w:rPr>
          <w:instrText xml:space="preserve"> PAGEREF _Toc499543658 \h </w:instrText>
        </w:r>
        <w:r w:rsidR="00D10E87">
          <w:rPr>
            <w:noProof/>
            <w:webHidden/>
          </w:rPr>
        </w:r>
        <w:r w:rsidR="00D10E87">
          <w:rPr>
            <w:noProof/>
            <w:webHidden/>
          </w:rPr>
          <w:fldChar w:fldCharType="separate"/>
        </w:r>
        <w:r w:rsidR="00D10E87">
          <w:rPr>
            <w:noProof/>
            <w:webHidden/>
          </w:rPr>
          <w:t>135</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59" w:history="1">
        <w:r w:rsidR="00D10E87" w:rsidRPr="00CA1A9E">
          <w:rPr>
            <w:rStyle w:val="Hyperlink"/>
            <w:noProof/>
          </w:rPr>
          <w:t>Figure 178: Site Admin Screen (middle section)</w:t>
        </w:r>
        <w:r w:rsidR="00D10E87">
          <w:rPr>
            <w:noProof/>
            <w:webHidden/>
          </w:rPr>
          <w:tab/>
        </w:r>
        <w:r w:rsidR="00D10E87">
          <w:rPr>
            <w:noProof/>
            <w:webHidden/>
          </w:rPr>
          <w:fldChar w:fldCharType="begin"/>
        </w:r>
        <w:r w:rsidR="00D10E87">
          <w:rPr>
            <w:noProof/>
            <w:webHidden/>
          </w:rPr>
          <w:instrText xml:space="preserve"> PAGEREF _Toc499543659 \h </w:instrText>
        </w:r>
        <w:r w:rsidR="00D10E87">
          <w:rPr>
            <w:noProof/>
            <w:webHidden/>
          </w:rPr>
        </w:r>
        <w:r w:rsidR="00D10E87">
          <w:rPr>
            <w:noProof/>
            <w:webHidden/>
          </w:rPr>
          <w:fldChar w:fldCharType="separate"/>
        </w:r>
        <w:r w:rsidR="00D10E87">
          <w:rPr>
            <w:noProof/>
            <w:webHidden/>
          </w:rPr>
          <w:t>136</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60" w:history="1">
        <w:r w:rsidR="00D10E87" w:rsidRPr="00CA1A9E">
          <w:rPr>
            <w:rStyle w:val="Hyperlink"/>
            <w:noProof/>
          </w:rPr>
          <w:t>Figure 179: Site Admin screen (bottom section)</w:t>
        </w:r>
        <w:r w:rsidR="00D10E87">
          <w:rPr>
            <w:noProof/>
            <w:webHidden/>
          </w:rPr>
          <w:tab/>
        </w:r>
        <w:r w:rsidR="00D10E87">
          <w:rPr>
            <w:noProof/>
            <w:webHidden/>
          </w:rPr>
          <w:fldChar w:fldCharType="begin"/>
        </w:r>
        <w:r w:rsidR="00D10E87">
          <w:rPr>
            <w:noProof/>
            <w:webHidden/>
          </w:rPr>
          <w:instrText xml:space="preserve"> PAGEREF _Toc499543660 \h </w:instrText>
        </w:r>
        <w:r w:rsidR="00D10E87">
          <w:rPr>
            <w:noProof/>
            <w:webHidden/>
          </w:rPr>
        </w:r>
        <w:r w:rsidR="00D10E87">
          <w:rPr>
            <w:noProof/>
            <w:webHidden/>
          </w:rPr>
          <w:fldChar w:fldCharType="separate"/>
        </w:r>
        <w:r w:rsidR="00D10E87">
          <w:rPr>
            <w:noProof/>
            <w:webHidden/>
          </w:rPr>
          <w:t>137</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61" w:history="1">
        <w:r w:rsidR="00D10E87" w:rsidRPr="00CA1A9E">
          <w:rPr>
            <w:rStyle w:val="Hyperlink"/>
            <w:noProof/>
          </w:rPr>
          <w:t>Figure 180:</w:t>
        </w:r>
        <w:r w:rsidR="00D10E87" w:rsidRPr="00CA1A9E">
          <w:rPr>
            <w:rStyle w:val="Hyperlink"/>
            <w:rFonts w:ascii="Arial"/>
            <w:noProof/>
          </w:rPr>
          <w:t xml:space="preserve"> </w:t>
        </w:r>
        <w:r w:rsidR="00D10E87" w:rsidRPr="00CA1A9E">
          <w:rPr>
            <w:rStyle w:val="Hyperlink"/>
            <w:noProof/>
          </w:rPr>
          <w:t>NUMI Treating Specialty Configuration Feature</w:t>
        </w:r>
        <w:r w:rsidR="00D10E87">
          <w:rPr>
            <w:noProof/>
            <w:webHidden/>
          </w:rPr>
          <w:tab/>
        </w:r>
        <w:r w:rsidR="00D10E87">
          <w:rPr>
            <w:noProof/>
            <w:webHidden/>
          </w:rPr>
          <w:fldChar w:fldCharType="begin"/>
        </w:r>
        <w:r w:rsidR="00D10E87">
          <w:rPr>
            <w:noProof/>
            <w:webHidden/>
          </w:rPr>
          <w:instrText xml:space="preserve"> PAGEREF _Toc499543661 \h </w:instrText>
        </w:r>
        <w:r w:rsidR="00D10E87">
          <w:rPr>
            <w:noProof/>
            <w:webHidden/>
          </w:rPr>
        </w:r>
        <w:r w:rsidR="00D10E87">
          <w:rPr>
            <w:noProof/>
            <w:webHidden/>
          </w:rPr>
          <w:fldChar w:fldCharType="separate"/>
        </w:r>
        <w:r w:rsidR="00D10E87">
          <w:rPr>
            <w:noProof/>
            <w:webHidden/>
          </w:rPr>
          <w:t>140</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62" w:history="1">
        <w:r w:rsidR="00D10E87" w:rsidRPr="00CA1A9E">
          <w:rPr>
            <w:rStyle w:val="Hyperlink"/>
            <w:noProof/>
          </w:rPr>
          <w:t>Figure 181: Select Treatment Dismissal Behavior list box</w:t>
        </w:r>
        <w:r w:rsidR="00D10E87">
          <w:rPr>
            <w:noProof/>
            <w:webHidden/>
          </w:rPr>
          <w:tab/>
        </w:r>
        <w:r w:rsidR="00D10E87">
          <w:rPr>
            <w:noProof/>
            <w:webHidden/>
          </w:rPr>
          <w:fldChar w:fldCharType="begin"/>
        </w:r>
        <w:r w:rsidR="00D10E87">
          <w:rPr>
            <w:noProof/>
            <w:webHidden/>
          </w:rPr>
          <w:instrText xml:space="preserve"> PAGEREF _Toc499543662 \h </w:instrText>
        </w:r>
        <w:r w:rsidR="00D10E87">
          <w:rPr>
            <w:noProof/>
            <w:webHidden/>
          </w:rPr>
        </w:r>
        <w:r w:rsidR="00D10E87">
          <w:rPr>
            <w:noProof/>
            <w:webHidden/>
          </w:rPr>
          <w:fldChar w:fldCharType="separate"/>
        </w:r>
        <w:r w:rsidR="00D10E87">
          <w:rPr>
            <w:noProof/>
            <w:webHidden/>
          </w:rPr>
          <w:t>141</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63" w:history="1">
        <w:r w:rsidR="00D10E87" w:rsidRPr="00CA1A9E">
          <w:rPr>
            <w:rStyle w:val="Hyperlink"/>
            <w:noProof/>
          </w:rPr>
          <w:t>Figure 182: Help Menu dropdown</w:t>
        </w:r>
        <w:r w:rsidR="00D10E87">
          <w:rPr>
            <w:noProof/>
            <w:webHidden/>
          </w:rPr>
          <w:tab/>
        </w:r>
        <w:r w:rsidR="00D10E87">
          <w:rPr>
            <w:noProof/>
            <w:webHidden/>
          </w:rPr>
          <w:fldChar w:fldCharType="begin"/>
        </w:r>
        <w:r w:rsidR="00D10E87">
          <w:rPr>
            <w:noProof/>
            <w:webHidden/>
          </w:rPr>
          <w:instrText xml:space="preserve"> PAGEREF _Toc499543663 \h </w:instrText>
        </w:r>
        <w:r w:rsidR="00D10E87">
          <w:rPr>
            <w:noProof/>
            <w:webHidden/>
          </w:rPr>
        </w:r>
        <w:r w:rsidR="00D10E87">
          <w:rPr>
            <w:noProof/>
            <w:webHidden/>
          </w:rPr>
          <w:fldChar w:fldCharType="separate"/>
        </w:r>
        <w:r w:rsidR="00D10E87">
          <w:rPr>
            <w:noProof/>
            <w:webHidden/>
          </w:rPr>
          <w:t>142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64" w:history="1">
        <w:r w:rsidR="00D10E87" w:rsidRPr="00CA1A9E">
          <w:rPr>
            <w:rStyle w:val="Hyperlink"/>
            <w:noProof/>
          </w:rPr>
          <w:t>Figure 183: OQSV Web Page</w:t>
        </w:r>
        <w:r w:rsidR="00D10E87">
          <w:rPr>
            <w:noProof/>
            <w:webHidden/>
          </w:rPr>
          <w:tab/>
        </w:r>
        <w:r w:rsidR="00D10E87">
          <w:rPr>
            <w:noProof/>
            <w:webHidden/>
          </w:rPr>
          <w:fldChar w:fldCharType="begin"/>
        </w:r>
        <w:r w:rsidR="00D10E87">
          <w:rPr>
            <w:noProof/>
            <w:webHidden/>
          </w:rPr>
          <w:instrText xml:space="preserve"> PAGEREF _Toc499543664 \h </w:instrText>
        </w:r>
        <w:r w:rsidR="00D10E87">
          <w:rPr>
            <w:noProof/>
            <w:webHidden/>
          </w:rPr>
        </w:r>
        <w:r w:rsidR="00D10E87">
          <w:rPr>
            <w:noProof/>
            <w:webHidden/>
          </w:rPr>
          <w:fldChar w:fldCharType="separate"/>
        </w:r>
        <w:r w:rsidR="00D10E87">
          <w:rPr>
            <w:noProof/>
            <w:webHidden/>
          </w:rPr>
          <w:t>142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65" w:history="1">
        <w:r w:rsidR="00D10E87" w:rsidRPr="00CA1A9E">
          <w:rPr>
            <w:rStyle w:val="Hyperlink"/>
            <w:noProof/>
          </w:rPr>
          <w:t>Figure 184:</w:t>
        </w:r>
        <w:r w:rsidR="00D10E87" w:rsidRPr="00CA1A9E">
          <w:rPr>
            <w:rStyle w:val="Hyperlink"/>
            <w:rFonts w:ascii="Arial" w:eastAsia="Arial" w:hAnsi="Arial"/>
            <w:noProof/>
          </w:rPr>
          <w:t xml:space="preserve"> </w:t>
        </w:r>
        <w:r w:rsidR="00D10E87" w:rsidRPr="00CA1A9E">
          <w:rPr>
            <w:rStyle w:val="Hyperlink"/>
            <w:noProof/>
          </w:rPr>
          <w:t>McKesson CERMe Proprietary Notice</w:t>
        </w:r>
        <w:r w:rsidR="00D10E87">
          <w:rPr>
            <w:noProof/>
            <w:webHidden/>
          </w:rPr>
          <w:tab/>
        </w:r>
        <w:r w:rsidR="00D10E87">
          <w:rPr>
            <w:noProof/>
            <w:webHidden/>
          </w:rPr>
          <w:fldChar w:fldCharType="begin"/>
        </w:r>
        <w:r w:rsidR="00D10E87">
          <w:rPr>
            <w:noProof/>
            <w:webHidden/>
          </w:rPr>
          <w:instrText xml:space="preserve"> PAGEREF _Toc499543665 \h </w:instrText>
        </w:r>
        <w:r w:rsidR="00D10E87">
          <w:rPr>
            <w:noProof/>
            <w:webHidden/>
          </w:rPr>
        </w:r>
        <w:r w:rsidR="00D10E87">
          <w:rPr>
            <w:noProof/>
            <w:webHidden/>
          </w:rPr>
          <w:fldChar w:fldCharType="separate"/>
        </w:r>
        <w:r w:rsidR="00D10E87">
          <w:rPr>
            <w:noProof/>
            <w:webHidden/>
          </w:rPr>
          <w:t>142</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66" w:history="1">
        <w:r w:rsidR="00D10E87" w:rsidRPr="00CA1A9E">
          <w:rPr>
            <w:rStyle w:val="Hyperlink"/>
            <w:noProof/>
          </w:rPr>
          <w:t>Figure 185: NUMI Basic Screen</w:t>
        </w:r>
        <w:r w:rsidR="00D10E87">
          <w:rPr>
            <w:noProof/>
            <w:webHidden/>
          </w:rPr>
          <w:tab/>
        </w:r>
        <w:r w:rsidR="00D10E87">
          <w:rPr>
            <w:noProof/>
            <w:webHidden/>
          </w:rPr>
          <w:fldChar w:fldCharType="begin"/>
        </w:r>
        <w:r w:rsidR="00D10E87">
          <w:rPr>
            <w:noProof/>
            <w:webHidden/>
          </w:rPr>
          <w:instrText xml:space="preserve"> PAGEREF _Toc499543666 \h </w:instrText>
        </w:r>
        <w:r w:rsidR="00D10E87">
          <w:rPr>
            <w:noProof/>
            <w:webHidden/>
          </w:rPr>
        </w:r>
        <w:r w:rsidR="00D10E87">
          <w:rPr>
            <w:noProof/>
            <w:webHidden/>
          </w:rPr>
          <w:fldChar w:fldCharType="separate"/>
        </w:r>
        <w:r w:rsidR="00D10E87">
          <w:rPr>
            <w:noProof/>
            <w:webHidden/>
          </w:rPr>
          <w:t>148</w:t>
        </w:r>
        <w:r w:rsidR="00D10E87">
          <w:rPr>
            <w:noProof/>
            <w:webHidden/>
          </w:rPr>
          <w:fldChar w:fldCharType="end"/>
        </w:r>
      </w:hyperlink>
    </w:p>
    <w:p w:rsidR="00D10E87" w:rsidRDefault="00003729">
      <w:pPr>
        <w:pStyle w:val="TableofFigures"/>
        <w:tabs>
          <w:tab w:val="right" w:leader="dot" w:pos="9350"/>
        </w:tabs>
        <w:rPr>
          <w:rFonts w:asciiTheme="minorHAnsi" w:eastAsiaTheme="minorEastAsia" w:hAnsiTheme="minorHAnsi" w:cstheme="minorBidi"/>
          <w:noProof/>
          <w:sz w:val="22"/>
          <w:szCs w:val="22"/>
        </w:rPr>
      </w:pPr>
      <w:hyperlink w:anchor="_Toc499543667" w:history="1">
        <w:r w:rsidR="00D10E87" w:rsidRPr="00CA1A9E">
          <w:rPr>
            <w:rStyle w:val="Hyperlink"/>
            <w:noProof/>
          </w:rPr>
          <w:t>Figure 186:</w:t>
        </w:r>
        <w:r w:rsidR="00D10E87" w:rsidRPr="00CA1A9E">
          <w:rPr>
            <w:rStyle w:val="Hyperlink"/>
            <w:rFonts w:ascii="Arial"/>
            <w:noProof/>
            <w:spacing w:val="-1"/>
          </w:rPr>
          <w:t xml:space="preserve"> </w:t>
        </w:r>
        <w:r w:rsidR="00D10E87" w:rsidRPr="00CA1A9E">
          <w:rPr>
            <w:rStyle w:val="Hyperlink"/>
            <w:noProof/>
          </w:rPr>
          <w:t>Screens Encountered during NUMI Reviews</w:t>
        </w:r>
        <w:r w:rsidR="00D10E87">
          <w:rPr>
            <w:noProof/>
            <w:webHidden/>
          </w:rPr>
          <w:tab/>
        </w:r>
        <w:r w:rsidR="00D10E87">
          <w:rPr>
            <w:noProof/>
            <w:webHidden/>
          </w:rPr>
          <w:fldChar w:fldCharType="begin"/>
        </w:r>
        <w:r w:rsidR="00D10E87">
          <w:rPr>
            <w:noProof/>
            <w:webHidden/>
          </w:rPr>
          <w:instrText xml:space="preserve"> PAGEREF _Toc499543667 \h </w:instrText>
        </w:r>
        <w:r w:rsidR="00D10E87">
          <w:rPr>
            <w:noProof/>
            <w:webHidden/>
          </w:rPr>
        </w:r>
        <w:r w:rsidR="00D10E87">
          <w:rPr>
            <w:noProof/>
            <w:webHidden/>
          </w:rPr>
          <w:fldChar w:fldCharType="separate"/>
        </w:r>
        <w:r w:rsidR="00D10E87">
          <w:rPr>
            <w:noProof/>
            <w:webHidden/>
          </w:rPr>
          <w:t>165</w:t>
        </w:r>
        <w:r w:rsidR="00D10E87">
          <w:rPr>
            <w:noProof/>
            <w:webHidden/>
          </w:rPr>
          <w:fldChar w:fldCharType="end"/>
        </w:r>
      </w:hyperlink>
    </w:p>
    <w:p w:rsidR="005F59AA" w:rsidRPr="0087588A" w:rsidRDefault="005F59AA" w:rsidP="005F59AA">
      <w:pPr>
        <w:pStyle w:val="BodyText"/>
        <w:sectPr w:rsidR="005F59AA" w:rsidRPr="0087588A" w:rsidSect="00DC1930">
          <w:footerReference w:type="default" r:id="rId16"/>
          <w:pgSz w:w="12240" w:h="15840" w:code="1"/>
          <w:pgMar w:top="1440" w:right="1440" w:bottom="1440" w:left="1440" w:header="720" w:footer="720" w:gutter="0"/>
          <w:pgNumType w:fmt="lowerRoman"/>
          <w:cols w:space="720"/>
          <w:docGrid w:linePitch="360"/>
        </w:sectPr>
      </w:pPr>
      <w:r w:rsidRPr="0087588A">
        <w:rPr>
          <w:b/>
          <w:bCs/>
        </w:rPr>
        <w:fldChar w:fldCharType="end"/>
      </w:r>
    </w:p>
    <w:p w:rsidR="004D2A64" w:rsidRPr="0087588A" w:rsidRDefault="004D2A64" w:rsidP="00AA618B">
      <w:pPr>
        <w:pStyle w:val="Heading1"/>
      </w:pPr>
      <w:bookmarkStart w:id="1" w:name="_Toc479675966"/>
      <w:bookmarkStart w:id="2" w:name="_Toc479631704"/>
      <w:bookmarkStart w:id="3" w:name="_Toc499543668"/>
      <w:r w:rsidRPr="0087588A">
        <w:lastRenderedPageBreak/>
        <w:t>Introduction</w:t>
      </w:r>
      <w:bookmarkEnd w:id="1"/>
      <w:bookmarkEnd w:id="2"/>
      <w:bookmarkEnd w:id="3"/>
    </w:p>
    <w:p w:rsidR="00080748" w:rsidRPr="0087588A" w:rsidRDefault="00424090" w:rsidP="00AA618B">
      <w:pPr>
        <w:pStyle w:val="Heading2"/>
      </w:pPr>
      <w:r w:rsidRPr="0087588A">
        <w:t xml:space="preserve"> </w:t>
      </w:r>
      <w:bookmarkStart w:id="4" w:name="_Toc479675967"/>
      <w:bookmarkStart w:id="5" w:name="_Toc479631705"/>
      <w:bookmarkStart w:id="6" w:name="_Toc499543669"/>
      <w:r w:rsidR="00080748" w:rsidRPr="0087588A">
        <w:t>Purpose</w:t>
      </w:r>
      <w:bookmarkEnd w:id="4"/>
      <w:bookmarkEnd w:id="5"/>
      <w:bookmarkEnd w:id="6"/>
    </w:p>
    <w:p w:rsidR="009D37FE" w:rsidRPr="0087588A" w:rsidRDefault="009D37FE" w:rsidP="00900CC3">
      <w:pPr>
        <w:pStyle w:val="InstructionalText1"/>
        <w:rPr>
          <w:i w:val="0"/>
          <w:color w:val="auto"/>
          <w:sz w:val="24"/>
          <w:szCs w:val="24"/>
        </w:rPr>
      </w:pPr>
      <w:r w:rsidRPr="0087588A">
        <w:rPr>
          <w:i w:val="0"/>
          <w:color w:val="auto"/>
          <w:sz w:val="24"/>
          <w:szCs w:val="24"/>
        </w:rPr>
        <w:t xml:space="preserve">The purpose of this document is to provide </w:t>
      </w:r>
      <w:r w:rsidR="008713B1" w:rsidRPr="0087588A">
        <w:rPr>
          <w:i w:val="0"/>
          <w:color w:val="auto"/>
          <w:spacing w:val="-1"/>
          <w:sz w:val="24"/>
          <w:szCs w:val="24"/>
        </w:rPr>
        <w:t>National</w:t>
      </w:r>
      <w:r w:rsidR="008713B1" w:rsidRPr="0087588A">
        <w:rPr>
          <w:i w:val="0"/>
          <w:color w:val="auto"/>
          <w:sz w:val="24"/>
          <w:szCs w:val="24"/>
        </w:rPr>
        <w:t xml:space="preserve"> </w:t>
      </w:r>
      <w:r w:rsidR="008713B1" w:rsidRPr="0087588A">
        <w:rPr>
          <w:i w:val="0"/>
          <w:color w:val="auto"/>
          <w:spacing w:val="-1"/>
          <w:sz w:val="24"/>
          <w:szCs w:val="24"/>
        </w:rPr>
        <w:t>Utilization</w:t>
      </w:r>
      <w:r w:rsidR="008713B1" w:rsidRPr="0087588A">
        <w:rPr>
          <w:i w:val="0"/>
          <w:color w:val="auto"/>
          <w:spacing w:val="-2"/>
          <w:sz w:val="24"/>
          <w:szCs w:val="24"/>
        </w:rPr>
        <w:t xml:space="preserve"> </w:t>
      </w:r>
      <w:r w:rsidR="008713B1" w:rsidRPr="0087588A">
        <w:rPr>
          <w:i w:val="0"/>
          <w:color w:val="auto"/>
          <w:spacing w:val="-1"/>
          <w:sz w:val="24"/>
          <w:szCs w:val="24"/>
        </w:rPr>
        <w:t>Management</w:t>
      </w:r>
      <w:r w:rsidR="008713B1" w:rsidRPr="0087588A">
        <w:rPr>
          <w:i w:val="0"/>
          <w:color w:val="auto"/>
          <w:sz w:val="24"/>
          <w:szCs w:val="24"/>
        </w:rPr>
        <w:t xml:space="preserve"> Integration</w:t>
      </w:r>
      <w:r w:rsidR="008713B1" w:rsidRPr="0087588A">
        <w:rPr>
          <w:color w:val="auto"/>
          <w:sz w:val="24"/>
          <w:szCs w:val="24"/>
        </w:rPr>
        <w:t xml:space="preserve"> </w:t>
      </w:r>
      <w:r w:rsidR="008713B1" w:rsidRPr="0087588A">
        <w:rPr>
          <w:i w:val="0"/>
          <w:color w:val="auto"/>
          <w:sz w:val="24"/>
          <w:szCs w:val="24"/>
        </w:rPr>
        <w:t>(</w:t>
      </w:r>
      <w:r w:rsidRPr="0087588A">
        <w:rPr>
          <w:i w:val="0"/>
          <w:color w:val="auto"/>
          <w:sz w:val="24"/>
          <w:szCs w:val="24"/>
        </w:rPr>
        <w:t>NUMI</w:t>
      </w:r>
      <w:r w:rsidR="008713B1" w:rsidRPr="0087588A">
        <w:rPr>
          <w:i w:val="0"/>
          <w:color w:val="auto"/>
          <w:sz w:val="24"/>
          <w:szCs w:val="24"/>
        </w:rPr>
        <w:t>)</w:t>
      </w:r>
      <w:r w:rsidRPr="0087588A">
        <w:rPr>
          <w:i w:val="0"/>
          <w:color w:val="auto"/>
          <w:sz w:val="24"/>
          <w:szCs w:val="24"/>
        </w:rPr>
        <w:t xml:space="preserve"> users with a comprehensive overview of the application, as well as navigation steps for using the various features of each screen. Throughout the guide are tips and </w:t>
      </w:r>
      <w:r w:rsidR="00362266" w:rsidRPr="0087588A">
        <w:rPr>
          <w:i w:val="0"/>
          <w:color w:val="auto"/>
          <w:sz w:val="24"/>
          <w:szCs w:val="24"/>
        </w:rPr>
        <w:t>a</w:t>
      </w:r>
      <w:r w:rsidRPr="0087588A">
        <w:rPr>
          <w:i w:val="0"/>
          <w:color w:val="auto"/>
          <w:sz w:val="24"/>
          <w:szCs w:val="24"/>
        </w:rPr>
        <w:t>dditional information for the reader. This information appears in gray highlighted text with the</w:t>
      </w:r>
      <w:r w:rsidR="00DF273B" w:rsidRPr="0087588A">
        <w:rPr>
          <w:i w:val="0"/>
          <w:color w:val="auto"/>
          <w:sz w:val="24"/>
          <w:szCs w:val="24"/>
        </w:rPr>
        <w:t xml:space="preserve"> </w:t>
      </w:r>
      <w:r w:rsidRPr="0087588A">
        <w:rPr>
          <w:i w:val="0"/>
          <w:noProof/>
          <w:color w:val="auto"/>
          <w:sz w:val="24"/>
          <w:szCs w:val="24"/>
        </w:rPr>
        <w:drawing>
          <wp:inline distT="0" distB="0" distL="0" distR="0" wp14:anchorId="3A58A354" wp14:editId="757E9119">
            <wp:extent cx="247650" cy="247650"/>
            <wp:effectExtent l="0" t="0" r="0" b="0"/>
            <wp:docPr id="5" name="image2.png" descr="edi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rPr>
          <w:i w:val="0"/>
          <w:color w:val="auto"/>
          <w:sz w:val="24"/>
          <w:szCs w:val="24"/>
        </w:rPr>
        <w:t xml:space="preserve"> icon.</w:t>
      </w:r>
    </w:p>
    <w:p w:rsidR="00E032B1" w:rsidRPr="0087588A" w:rsidRDefault="00424090" w:rsidP="00AA618B">
      <w:pPr>
        <w:pStyle w:val="Heading2"/>
      </w:pPr>
      <w:r w:rsidRPr="0087588A">
        <w:t xml:space="preserve"> </w:t>
      </w:r>
      <w:bookmarkStart w:id="7" w:name="_Toc479675968"/>
      <w:bookmarkStart w:id="8" w:name="_Toc479631706"/>
      <w:bookmarkStart w:id="9" w:name="_Toc499543670"/>
      <w:r w:rsidR="00900CC3" w:rsidRPr="0087588A">
        <w:t>Scope</w:t>
      </w:r>
      <w:bookmarkEnd w:id="7"/>
      <w:bookmarkEnd w:id="8"/>
      <w:bookmarkEnd w:id="9"/>
    </w:p>
    <w:p w:rsidR="00900CC3" w:rsidRPr="0087588A" w:rsidRDefault="00900CC3" w:rsidP="00900CC3">
      <w:pPr>
        <w:pStyle w:val="BodyText"/>
        <w:spacing w:before="146"/>
        <w:ind w:right="332"/>
      </w:pPr>
      <w:r w:rsidRPr="0087588A">
        <w:t>This document</w:t>
      </w:r>
      <w:r w:rsidRPr="0087588A">
        <w:rPr>
          <w:spacing w:val="1"/>
        </w:rPr>
        <w:t xml:space="preserve"> </w:t>
      </w:r>
      <w:r w:rsidRPr="0087588A">
        <w:rPr>
          <w:spacing w:val="-1"/>
        </w:rPr>
        <w:t>represents</w:t>
      </w:r>
      <w:r w:rsidRPr="0087588A">
        <w:rPr>
          <w:spacing w:val="1"/>
        </w:rPr>
        <w:t xml:space="preserve"> </w:t>
      </w:r>
      <w:r w:rsidRPr="0087588A">
        <w:t xml:space="preserve">a </w:t>
      </w:r>
      <w:r w:rsidRPr="0087588A">
        <w:rPr>
          <w:spacing w:val="-1"/>
        </w:rPr>
        <w:t>guided</w:t>
      </w:r>
      <w:r w:rsidRPr="0087588A">
        <w:t xml:space="preserve"> </w:t>
      </w:r>
      <w:r w:rsidRPr="0087588A">
        <w:rPr>
          <w:spacing w:val="-1"/>
        </w:rPr>
        <w:t>tour</w:t>
      </w:r>
      <w:r w:rsidRPr="0087588A">
        <w:t xml:space="preserve"> of the NUMI </w:t>
      </w:r>
      <w:r w:rsidRPr="0087588A">
        <w:rPr>
          <w:spacing w:val="-1"/>
        </w:rPr>
        <w:t>application.</w:t>
      </w:r>
      <w:r w:rsidRPr="0087588A">
        <w:t xml:space="preserve"> Users</w:t>
      </w:r>
      <w:r w:rsidRPr="0087588A">
        <w:rPr>
          <w:spacing w:val="-1"/>
        </w:rPr>
        <w:t xml:space="preserve"> are</w:t>
      </w:r>
      <w:r w:rsidRPr="0087588A">
        <w:t xml:space="preserve"> </w:t>
      </w:r>
      <w:r w:rsidRPr="0087588A">
        <w:rPr>
          <w:spacing w:val="-1"/>
        </w:rPr>
        <w:t xml:space="preserve">presented </w:t>
      </w:r>
      <w:r w:rsidRPr="0087588A">
        <w:t>with step-</w:t>
      </w:r>
      <w:r w:rsidRPr="0087588A">
        <w:rPr>
          <w:spacing w:val="71"/>
        </w:rPr>
        <w:t xml:space="preserve"> </w:t>
      </w:r>
      <w:r w:rsidRPr="0087588A">
        <w:t xml:space="preserve">by-step </w:t>
      </w:r>
      <w:r w:rsidRPr="0087588A">
        <w:rPr>
          <w:spacing w:val="-1"/>
        </w:rPr>
        <w:t>navigation</w:t>
      </w:r>
      <w:r w:rsidRPr="0087588A">
        <w:t xml:space="preserve"> </w:t>
      </w:r>
      <w:r w:rsidRPr="0087588A">
        <w:rPr>
          <w:spacing w:val="-1"/>
        </w:rPr>
        <w:t xml:space="preserve">instructions </w:t>
      </w:r>
      <w:r w:rsidRPr="0087588A">
        <w:t xml:space="preserve">and </w:t>
      </w:r>
      <w:r w:rsidRPr="0087588A">
        <w:rPr>
          <w:spacing w:val="-1"/>
        </w:rPr>
        <w:t>comprehensive</w:t>
      </w:r>
      <w:r w:rsidRPr="0087588A">
        <w:t xml:space="preserve"> </w:t>
      </w:r>
      <w:r w:rsidRPr="0087588A">
        <w:rPr>
          <w:spacing w:val="-1"/>
        </w:rPr>
        <w:t>information</w:t>
      </w:r>
      <w:r w:rsidRPr="0087588A">
        <w:t xml:space="preserve"> about</w:t>
      </w:r>
      <w:r w:rsidRPr="0087588A">
        <w:rPr>
          <w:spacing w:val="1"/>
        </w:rPr>
        <w:t xml:space="preserve"> </w:t>
      </w:r>
      <w:r w:rsidRPr="0087588A">
        <w:t xml:space="preserve">the </w:t>
      </w:r>
      <w:r w:rsidRPr="0087588A">
        <w:rPr>
          <w:spacing w:val="-1"/>
        </w:rPr>
        <w:t>many</w:t>
      </w:r>
      <w:r w:rsidRPr="0087588A">
        <w:t xml:space="preserve"> features of</w:t>
      </w:r>
      <w:r w:rsidRPr="0087588A">
        <w:rPr>
          <w:spacing w:val="-1"/>
        </w:rPr>
        <w:t xml:space="preserve"> </w:t>
      </w:r>
      <w:r w:rsidRPr="0087588A">
        <w:t>the</w:t>
      </w:r>
      <w:r w:rsidRPr="0087588A">
        <w:rPr>
          <w:spacing w:val="81"/>
        </w:rPr>
        <w:t xml:space="preserve"> </w:t>
      </w:r>
      <w:r w:rsidRPr="0087588A">
        <w:rPr>
          <w:spacing w:val="-1"/>
        </w:rPr>
        <w:t>NUMI</w:t>
      </w:r>
      <w:r w:rsidRPr="0087588A">
        <w:t xml:space="preserve"> application,</w:t>
      </w:r>
      <w:r w:rsidRPr="0087588A">
        <w:rPr>
          <w:spacing w:val="-2"/>
        </w:rPr>
        <w:t xml:space="preserve"> </w:t>
      </w:r>
      <w:r w:rsidRPr="0087588A">
        <w:t xml:space="preserve">its </w:t>
      </w:r>
      <w:r w:rsidRPr="0087588A">
        <w:rPr>
          <w:spacing w:val="-1"/>
        </w:rPr>
        <w:t>options</w:t>
      </w:r>
      <w:r w:rsidRPr="0087588A">
        <w:t xml:space="preserve"> and</w:t>
      </w:r>
      <w:r w:rsidRPr="0087588A">
        <w:rPr>
          <w:spacing w:val="-1"/>
        </w:rPr>
        <w:t xml:space="preserve"> </w:t>
      </w:r>
      <w:r w:rsidRPr="0087588A">
        <w:t xml:space="preserve">its </w:t>
      </w:r>
      <w:r w:rsidRPr="0087588A">
        <w:rPr>
          <w:spacing w:val="-1"/>
        </w:rPr>
        <w:t>screens</w:t>
      </w:r>
      <w:r w:rsidRPr="0087588A">
        <w:t xml:space="preserve"> in</w:t>
      </w:r>
      <w:r w:rsidRPr="0087588A">
        <w:rPr>
          <w:spacing w:val="-1"/>
        </w:rPr>
        <w:t xml:space="preserve"> </w:t>
      </w:r>
      <w:r w:rsidRPr="0087588A">
        <w:t>a ‘one stop</w:t>
      </w:r>
      <w:r w:rsidRPr="0087588A">
        <w:rPr>
          <w:spacing w:val="-1"/>
        </w:rPr>
        <w:t xml:space="preserve"> shopping’</w:t>
      </w:r>
      <w:r w:rsidRPr="0087588A">
        <w:t xml:space="preserve"> </w:t>
      </w:r>
      <w:r w:rsidRPr="0087588A">
        <w:rPr>
          <w:spacing w:val="-1"/>
        </w:rPr>
        <w:t>format.</w:t>
      </w:r>
      <w:r w:rsidRPr="0087588A">
        <w:t xml:space="preserve"> </w:t>
      </w:r>
    </w:p>
    <w:p w:rsidR="00900CC3" w:rsidRPr="0087588A" w:rsidRDefault="00900CC3" w:rsidP="00900CC3">
      <w:pPr>
        <w:pStyle w:val="Heading2"/>
      </w:pPr>
      <w:bookmarkStart w:id="10" w:name="_Toc479889706"/>
      <w:bookmarkStart w:id="11" w:name="_Toc479897676"/>
      <w:bookmarkStart w:id="12" w:name="_Toc479900813"/>
      <w:bookmarkStart w:id="13" w:name="_Toc479931109"/>
      <w:bookmarkStart w:id="14" w:name="_Toc479889707"/>
      <w:bookmarkStart w:id="15" w:name="_Toc479897677"/>
      <w:bookmarkStart w:id="16" w:name="_Toc479900814"/>
      <w:bookmarkStart w:id="17" w:name="_Toc479931110"/>
      <w:bookmarkStart w:id="18" w:name="_Toc479889708"/>
      <w:bookmarkStart w:id="19" w:name="_Toc479897678"/>
      <w:bookmarkStart w:id="20" w:name="_Toc479900815"/>
      <w:bookmarkStart w:id="21" w:name="_Toc479931111"/>
      <w:bookmarkStart w:id="22" w:name="_Toc479889709"/>
      <w:bookmarkStart w:id="23" w:name="_Toc479897679"/>
      <w:bookmarkStart w:id="24" w:name="_Toc479900816"/>
      <w:bookmarkStart w:id="25" w:name="_Toc479931112"/>
      <w:bookmarkStart w:id="26" w:name="_Toc479889710"/>
      <w:bookmarkStart w:id="27" w:name="_Toc479897680"/>
      <w:bookmarkStart w:id="28" w:name="_Toc479900817"/>
      <w:bookmarkStart w:id="29" w:name="_Toc479931113"/>
      <w:bookmarkStart w:id="30" w:name="_Toc479889711"/>
      <w:bookmarkStart w:id="31" w:name="_Toc479897681"/>
      <w:bookmarkStart w:id="32" w:name="_Toc479900818"/>
      <w:bookmarkStart w:id="33" w:name="_Toc479931114"/>
      <w:bookmarkStart w:id="34" w:name="_Toc479889712"/>
      <w:bookmarkStart w:id="35" w:name="_Toc479897682"/>
      <w:bookmarkStart w:id="36" w:name="_Toc479900819"/>
      <w:bookmarkStart w:id="37" w:name="_Toc479931115"/>
      <w:bookmarkStart w:id="38" w:name="_Toc479889713"/>
      <w:bookmarkStart w:id="39" w:name="_Toc479897683"/>
      <w:bookmarkStart w:id="40" w:name="_Toc479900820"/>
      <w:bookmarkStart w:id="41" w:name="_Toc479931116"/>
      <w:bookmarkStart w:id="42" w:name="_Toc479889714"/>
      <w:bookmarkStart w:id="43" w:name="_Toc479897684"/>
      <w:bookmarkStart w:id="44" w:name="_Toc479900821"/>
      <w:bookmarkStart w:id="45" w:name="_Toc479931117"/>
      <w:bookmarkStart w:id="46" w:name="_Toc479889715"/>
      <w:bookmarkStart w:id="47" w:name="_Toc479897685"/>
      <w:bookmarkStart w:id="48" w:name="_Toc479900822"/>
      <w:bookmarkStart w:id="49" w:name="_Toc479931118"/>
      <w:bookmarkStart w:id="50" w:name="_Toc479889716"/>
      <w:bookmarkStart w:id="51" w:name="_Toc479897686"/>
      <w:bookmarkStart w:id="52" w:name="_Toc479900823"/>
      <w:bookmarkStart w:id="53" w:name="_Toc479931119"/>
      <w:bookmarkStart w:id="54" w:name="_Toc479889717"/>
      <w:bookmarkStart w:id="55" w:name="_Toc479897687"/>
      <w:bookmarkStart w:id="56" w:name="_Toc479900824"/>
      <w:bookmarkStart w:id="57" w:name="_Toc479931120"/>
      <w:bookmarkStart w:id="58" w:name="_Toc479889718"/>
      <w:bookmarkStart w:id="59" w:name="_Toc479897688"/>
      <w:bookmarkStart w:id="60" w:name="_Toc479900825"/>
      <w:bookmarkStart w:id="61" w:name="_Toc479931121"/>
      <w:bookmarkStart w:id="62" w:name="_Toc479889719"/>
      <w:bookmarkStart w:id="63" w:name="_Toc479897689"/>
      <w:bookmarkStart w:id="64" w:name="_Toc479900826"/>
      <w:bookmarkStart w:id="65" w:name="_Toc479931122"/>
      <w:bookmarkStart w:id="66" w:name="_Toc479889720"/>
      <w:bookmarkStart w:id="67" w:name="_Toc479897690"/>
      <w:bookmarkStart w:id="68" w:name="_Toc479900827"/>
      <w:bookmarkStart w:id="69" w:name="_Toc479931123"/>
      <w:bookmarkStart w:id="70" w:name="_Toc479889721"/>
      <w:bookmarkStart w:id="71" w:name="_Toc479897691"/>
      <w:bookmarkStart w:id="72" w:name="_Toc479900828"/>
      <w:bookmarkStart w:id="73" w:name="_Toc479931124"/>
      <w:bookmarkStart w:id="74" w:name="_Toc479889722"/>
      <w:bookmarkStart w:id="75" w:name="_Toc479897692"/>
      <w:bookmarkStart w:id="76" w:name="_Toc479900829"/>
      <w:bookmarkStart w:id="77" w:name="_Toc479931125"/>
      <w:bookmarkStart w:id="78" w:name="_Toc479889723"/>
      <w:bookmarkStart w:id="79" w:name="_Toc479897693"/>
      <w:bookmarkStart w:id="80" w:name="_Toc479900830"/>
      <w:bookmarkStart w:id="81" w:name="_Toc479931126"/>
      <w:bookmarkStart w:id="82" w:name="_Toc479889724"/>
      <w:bookmarkStart w:id="83" w:name="_Toc479897694"/>
      <w:bookmarkStart w:id="84" w:name="_Toc479900831"/>
      <w:bookmarkStart w:id="85" w:name="_Toc479931127"/>
      <w:bookmarkStart w:id="86" w:name="_Toc479889725"/>
      <w:bookmarkStart w:id="87" w:name="_Toc479897695"/>
      <w:bookmarkStart w:id="88" w:name="_Toc479900832"/>
      <w:bookmarkStart w:id="89" w:name="_Toc479931128"/>
      <w:bookmarkStart w:id="90" w:name="_Toc479889726"/>
      <w:bookmarkStart w:id="91" w:name="_Toc479897696"/>
      <w:bookmarkStart w:id="92" w:name="_Toc479900833"/>
      <w:bookmarkStart w:id="93" w:name="_Toc479931129"/>
      <w:bookmarkStart w:id="94" w:name="_Toc479889727"/>
      <w:bookmarkStart w:id="95" w:name="_Toc479897697"/>
      <w:bookmarkStart w:id="96" w:name="_Toc479900834"/>
      <w:bookmarkStart w:id="97" w:name="_Toc479931130"/>
      <w:bookmarkStart w:id="98" w:name="_Toc479889728"/>
      <w:bookmarkStart w:id="99" w:name="_Toc479897698"/>
      <w:bookmarkStart w:id="100" w:name="_Toc479900835"/>
      <w:bookmarkStart w:id="101" w:name="_Toc479931131"/>
      <w:bookmarkStart w:id="102" w:name="_Toc479889729"/>
      <w:bookmarkStart w:id="103" w:name="_Toc479897699"/>
      <w:bookmarkStart w:id="104" w:name="_Toc479900836"/>
      <w:bookmarkStart w:id="105" w:name="_Toc479931132"/>
      <w:bookmarkStart w:id="106" w:name="_Toc479889730"/>
      <w:bookmarkStart w:id="107" w:name="_Toc479897700"/>
      <w:bookmarkStart w:id="108" w:name="_Toc479900837"/>
      <w:bookmarkStart w:id="109" w:name="_Toc479931133"/>
      <w:bookmarkStart w:id="110" w:name="_Toc479675969"/>
      <w:bookmarkStart w:id="111" w:name="_Toc479631707"/>
      <w:bookmarkStart w:id="112" w:name="_Toc499543671"/>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Pr="0087588A">
        <w:t>Target Audience</w:t>
      </w:r>
      <w:bookmarkEnd w:id="110"/>
      <w:bookmarkEnd w:id="111"/>
      <w:bookmarkEnd w:id="112"/>
    </w:p>
    <w:p w:rsidR="00900CC3" w:rsidRPr="0087588A" w:rsidRDefault="00900CC3" w:rsidP="00900CC3">
      <w:pPr>
        <w:pStyle w:val="BodyText"/>
        <w:spacing w:before="118"/>
        <w:ind w:right="332"/>
      </w:pPr>
      <w:r w:rsidRPr="0087588A">
        <w:t>This guide</w:t>
      </w:r>
      <w:r w:rsidRPr="0087588A">
        <w:rPr>
          <w:spacing w:val="-1"/>
        </w:rPr>
        <w:t xml:space="preserve"> </w:t>
      </w:r>
      <w:r w:rsidRPr="0087588A">
        <w:t xml:space="preserve">is </w:t>
      </w:r>
      <w:r w:rsidRPr="0087588A">
        <w:rPr>
          <w:spacing w:val="-1"/>
        </w:rPr>
        <w:t>intended</w:t>
      </w:r>
      <w:r w:rsidRPr="0087588A">
        <w:t xml:space="preserve"> for users of </w:t>
      </w:r>
      <w:r w:rsidRPr="0087588A">
        <w:rPr>
          <w:spacing w:val="-1"/>
        </w:rPr>
        <w:t>different</w:t>
      </w:r>
      <w:r w:rsidRPr="0087588A">
        <w:t xml:space="preserve"> degrees of </w:t>
      </w:r>
      <w:r w:rsidRPr="0087588A">
        <w:rPr>
          <w:spacing w:val="-1"/>
        </w:rPr>
        <w:t>knowledge</w:t>
      </w:r>
      <w:r w:rsidRPr="0087588A">
        <w:t xml:space="preserve"> and </w:t>
      </w:r>
      <w:r w:rsidRPr="0087588A">
        <w:rPr>
          <w:spacing w:val="-1"/>
        </w:rPr>
        <w:t>experience</w:t>
      </w:r>
      <w:r w:rsidRPr="0087588A">
        <w:t xml:space="preserve"> with the</w:t>
      </w:r>
      <w:r w:rsidRPr="0087588A">
        <w:rPr>
          <w:spacing w:val="53"/>
        </w:rPr>
        <w:t xml:space="preserve"> </w:t>
      </w:r>
      <w:r w:rsidRPr="0087588A">
        <w:rPr>
          <w:spacing w:val="-1"/>
        </w:rPr>
        <w:t>NUMI</w:t>
      </w:r>
      <w:r w:rsidRPr="0087588A">
        <w:t xml:space="preserve"> application.</w:t>
      </w:r>
      <w:r w:rsidRPr="0087588A">
        <w:rPr>
          <w:spacing w:val="-1"/>
        </w:rPr>
        <w:t xml:space="preserve"> </w:t>
      </w:r>
      <w:r w:rsidRPr="0087588A">
        <w:t>It</w:t>
      </w:r>
      <w:r w:rsidRPr="0087588A">
        <w:rPr>
          <w:spacing w:val="-1"/>
        </w:rPr>
        <w:t xml:space="preserve"> </w:t>
      </w:r>
      <w:r w:rsidRPr="0087588A">
        <w:t>is particularly</w:t>
      </w:r>
      <w:r w:rsidRPr="0087588A">
        <w:rPr>
          <w:spacing w:val="-1"/>
        </w:rPr>
        <w:t xml:space="preserve"> </w:t>
      </w:r>
      <w:r w:rsidRPr="0087588A">
        <w:t>geared</w:t>
      </w:r>
      <w:r w:rsidRPr="0087588A">
        <w:rPr>
          <w:spacing w:val="-1"/>
        </w:rPr>
        <w:t xml:space="preserve"> </w:t>
      </w:r>
      <w:r w:rsidRPr="0087588A">
        <w:t>towards:</w:t>
      </w:r>
    </w:p>
    <w:p w:rsidR="00900CC3" w:rsidRPr="0087588A" w:rsidRDefault="00900CC3" w:rsidP="00BD6B23">
      <w:pPr>
        <w:pStyle w:val="InstructionalBullet1"/>
        <w:numPr>
          <w:ilvl w:val="0"/>
          <w:numId w:val="128"/>
        </w:numPr>
        <w:rPr>
          <w:i w:val="0"/>
          <w:color w:val="auto"/>
          <w:sz w:val="24"/>
        </w:rPr>
      </w:pPr>
      <w:r w:rsidRPr="0087588A">
        <w:rPr>
          <w:i w:val="0"/>
          <w:color w:val="auto"/>
          <w:sz w:val="24"/>
        </w:rPr>
        <w:t xml:space="preserve">Veterans </w:t>
      </w:r>
      <w:r w:rsidRPr="0087588A">
        <w:rPr>
          <w:i w:val="0"/>
          <w:color w:val="auto"/>
          <w:spacing w:val="-1"/>
          <w:sz w:val="24"/>
        </w:rPr>
        <w:t>Health</w:t>
      </w:r>
      <w:r w:rsidRPr="0087588A">
        <w:rPr>
          <w:i w:val="0"/>
          <w:color w:val="auto"/>
          <w:sz w:val="24"/>
        </w:rPr>
        <w:t xml:space="preserve"> </w:t>
      </w:r>
      <w:r w:rsidRPr="0087588A">
        <w:rPr>
          <w:i w:val="0"/>
          <w:color w:val="auto"/>
          <w:spacing w:val="-1"/>
          <w:sz w:val="24"/>
        </w:rPr>
        <w:t>Administration</w:t>
      </w:r>
      <w:r w:rsidRPr="0087588A">
        <w:rPr>
          <w:i w:val="0"/>
          <w:color w:val="auto"/>
          <w:spacing w:val="-2"/>
          <w:sz w:val="24"/>
        </w:rPr>
        <w:t xml:space="preserve"> </w:t>
      </w:r>
      <w:r w:rsidRPr="0087588A">
        <w:rPr>
          <w:i w:val="0"/>
          <w:color w:val="auto"/>
          <w:spacing w:val="-1"/>
          <w:sz w:val="24"/>
        </w:rPr>
        <w:t>(VHA)</w:t>
      </w:r>
      <w:r w:rsidRPr="0087588A">
        <w:rPr>
          <w:i w:val="0"/>
          <w:color w:val="auto"/>
          <w:sz w:val="24"/>
        </w:rPr>
        <w:t xml:space="preserve"> </w:t>
      </w:r>
      <w:r w:rsidRPr="0087588A">
        <w:rPr>
          <w:i w:val="0"/>
          <w:color w:val="auto"/>
          <w:spacing w:val="-1"/>
          <w:sz w:val="24"/>
        </w:rPr>
        <w:t>Utilization</w:t>
      </w:r>
      <w:r w:rsidRPr="0087588A">
        <w:rPr>
          <w:i w:val="0"/>
          <w:color w:val="auto"/>
          <w:sz w:val="24"/>
        </w:rPr>
        <w:t xml:space="preserve"> Management</w:t>
      </w:r>
      <w:r w:rsidRPr="0087588A">
        <w:rPr>
          <w:i w:val="0"/>
          <w:color w:val="auto"/>
          <w:spacing w:val="1"/>
          <w:sz w:val="24"/>
        </w:rPr>
        <w:t xml:space="preserve"> </w:t>
      </w:r>
      <w:r w:rsidRPr="0087588A">
        <w:rPr>
          <w:i w:val="0"/>
          <w:color w:val="auto"/>
          <w:sz w:val="24"/>
        </w:rPr>
        <w:t xml:space="preserve">(UM) </w:t>
      </w:r>
      <w:r w:rsidRPr="0087588A">
        <w:rPr>
          <w:i w:val="0"/>
          <w:color w:val="auto"/>
          <w:spacing w:val="-1"/>
          <w:sz w:val="24"/>
        </w:rPr>
        <w:t>Staff</w:t>
      </w:r>
    </w:p>
    <w:p w:rsidR="00900CC3" w:rsidRPr="0087588A" w:rsidRDefault="00900CC3" w:rsidP="00BD6B23">
      <w:pPr>
        <w:pStyle w:val="InstructionalBullet1"/>
        <w:numPr>
          <w:ilvl w:val="0"/>
          <w:numId w:val="128"/>
        </w:numPr>
        <w:rPr>
          <w:i w:val="0"/>
          <w:color w:val="auto"/>
          <w:sz w:val="24"/>
        </w:rPr>
      </w:pPr>
      <w:r w:rsidRPr="0087588A">
        <w:rPr>
          <w:i w:val="0"/>
          <w:color w:val="auto"/>
          <w:sz w:val="24"/>
        </w:rPr>
        <w:t>VHA Utilization Review Staff</w:t>
      </w:r>
    </w:p>
    <w:p w:rsidR="00900CC3" w:rsidRPr="0087588A" w:rsidRDefault="00900CC3" w:rsidP="00BD6B23">
      <w:pPr>
        <w:pStyle w:val="InstructionalBullet1"/>
        <w:numPr>
          <w:ilvl w:val="0"/>
          <w:numId w:val="128"/>
        </w:numPr>
        <w:rPr>
          <w:i w:val="0"/>
          <w:color w:val="auto"/>
          <w:sz w:val="24"/>
        </w:rPr>
      </w:pPr>
      <w:r w:rsidRPr="0087588A">
        <w:rPr>
          <w:i w:val="0"/>
          <w:color w:val="auto"/>
          <w:sz w:val="24"/>
        </w:rPr>
        <w:t>NUMI Site Point of Contact (POC)/Administrators (these are UM staff members)</w:t>
      </w:r>
    </w:p>
    <w:p w:rsidR="00900CC3" w:rsidRPr="0087588A" w:rsidRDefault="00424090" w:rsidP="00900CC3">
      <w:pPr>
        <w:pStyle w:val="Heading2"/>
      </w:pPr>
      <w:r w:rsidRPr="0087588A">
        <w:t xml:space="preserve"> </w:t>
      </w:r>
      <w:bookmarkStart w:id="113" w:name="_Toc479675970"/>
      <w:bookmarkStart w:id="114" w:name="_Toc479631708"/>
      <w:bookmarkStart w:id="115" w:name="_Toc499543672"/>
      <w:r w:rsidR="00900CC3" w:rsidRPr="0087588A">
        <w:t>Overview</w:t>
      </w:r>
      <w:bookmarkEnd w:id="113"/>
      <w:bookmarkEnd w:id="114"/>
      <w:bookmarkEnd w:id="115"/>
      <w:r w:rsidR="00261A28" w:rsidRPr="0087588A">
        <w:fldChar w:fldCharType="begin"/>
      </w:r>
      <w:r w:rsidR="00261A28" w:rsidRPr="0087588A">
        <w:instrText xml:space="preserve"> XE "</w:instrText>
      </w:r>
      <w:r w:rsidR="00261A28" w:rsidRPr="0087588A">
        <w:rPr>
          <w:spacing w:val="-1"/>
          <w:sz w:val="20"/>
        </w:rPr>
        <w:instrText>Overview</w:instrText>
      </w:r>
      <w:r w:rsidR="00261A28" w:rsidRPr="0087588A">
        <w:instrText xml:space="preserve">" </w:instrText>
      </w:r>
      <w:r w:rsidR="00261A28" w:rsidRPr="0087588A">
        <w:fldChar w:fldCharType="end"/>
      </w:r>
    </w:p>
    <w:p w:rsidR="00FF28C5" w:rsidRPr="0087588A" w:rsidRDefault="00900CC3" w:rsidP="00900CC3">
      <w:pPr>
        <w:pStyle w:val="BodyText"/>
        <w:spacing w:before="146"/>
        <w:ind w:right="252"/>
      </w:pPr>
      <w:r w:rsidRPr="0087588A">
        <w:t xml:space="preserve">The </w:t>
      </w:r>
      <w:r w:rsidRPr="0087588A">
        <w:rPr>
          <w:spacing w:val="-1"/>
        </w:rPr>
        <w:t>NUMI</w:t>
      </w:r>
      <w:r w:rsidRPr="0087588A">
        <w:t xml:space="preserve"> </w:t>
      </w:r>
      <w:r w:rsidRPr="0087588A">
        <w:rPr>
          <w:spacing w:val="-1"/>
        </w:rPr>
        <w:t xml:space="preserve">application </w:t>
      </w:r>
      <w:r w:rsidRPr="0087588A">
        <w:t>is a web-based</w:t>
      </w:r>
      <w:r w:rsidRPr="0087588A">
        <w:rPr>
          <w:spacing w:val="-2"/>
        </w:rPr>
        <w:t xml:space="preserve"> </w:t>
      </w:r>
      <w:r w:rsidRPr="0087588A">
        <w:t>solution</w:t>
      </w:r>
      <w:r w:rsidR="005D019F" w:rsidRPr="0087588A">
        <w:t xml:space="preserve"> t</w:t>
      </w:r>
      <w:r w:rsidRPr="0087588A">
        <w:t xml:space="preserve">hat </w:t>
      </w:r>
      <w:r w:rsidRPr="0087588A">
        <w:rPr>
          <w:spacing w:val="-1"/>
        </w:rPr>
        <w:t>automates</w:t>
      </w:r>
      <w:r w:rsidRPr="0087588A">
        <w:t xml:space="preserve"> </w:t>
      </w:r>
      <w:r w:rsidRPr="0087588A">
        <w:rPr>
          <w:spacing w:val="-1"/>
        </w:rPr>
        <w:t>utilization</w:t>
      </w:r>
      <w:r w:rsidRPr="0087588A">
        <w:t xml:space="preserve"> review </w:t>
      </w:r>
      <w:r w:rsidRPr="0087588A">
        <w:rPr>
          <w:spacing w:val="-1"/>
        </w:rPr>
        <w:t>assessment</w:t>
      </w:r>
      <w:r w:rsidRPr="0087588A">
        <w:t xml:space="preserve"> and </w:t>
      </w:r>
      <w:r w:rsidRPr="0087588A">
        <w:rPr>
          <w:spacing w:val="-1"/>
        </w:rPr>
        <w:t>outcomes.</w:t>
      </w:r>
      <w:r w:rsidRPr="0087588A">
        <w:t xml:space="preserve"> The UM</w:t>
      </w:r>
      <w:r w:rsidR="008713B1" w:rsidRPr="0087588A">
        <w:t xml:space="preserve"> process</w:t>
      </w:r>
      <w:r w:rsidRPr="0087588A">
        <w:t xml:space="preserve"> is a</w:t>
      </w:r>
      <w:r w:rsidRPr="0087588A">
        <w:rPr>
          <w:spacing w:val="-1"/>
        </w:rPr>
        <w:t xml:space="preserve"> </w:t>
      </w:r>
      <w:r w:rsidRPr="0087588A">
        <w:t>tool used</w:t>
      </w:r>
      <w:r w:rsidRPr="0087588A">
        <w:rPr>
          <w:spacing w:val="-1"/>
        </w:rPr>
        <w:t xml:space="preserve"> </w:t>
      </w:r>
      <w:r w:rsidRPr="0087588A">
        <w:t>to</w:t>
      </w:r>
      <w:r w:rsidRPr="0087588A">
        <w:rPr>
          <w:spacing w:val="-1"/>
        </w:rPr>
        <w:t xml:space="preserve"> </w:t>
      </w:r>
      <w:r w:rsidRPr="0087588A">
        <w:t xml:space="preserve">help ensure </w:t>
      </w:r>
      <w:r w:rsidRPr="0087588A">
        <w:rPr>
          <w:spacing w:val="-1"/>
        </w:rPr>
        <w:t>that</w:t>
      </w:r>
      <w:r w:rsidRPr="0087588A">
        <w:t xml:space="preserve"> patients</w:t>
      </w:r>
      <w:r w:rsidRPr="0087588A">
        <w:rPr>
          <w:spacing w:val="-2"/>
        </w:rPr>
        <w:t xml:space="preserve"> </w:t>
      </w:r>
      <w:r w:rsidRPr="0087588A">
        <w:t xml:space="preserve">are </w:t>
      </w:r>
      <w:r w:rsidRPr="0087588A">
        <w:rPr>
          <w:spacing w:val="-1"/>
        </w:rPr>
        <w:t>receiving</w:t>
      </w:r>
      <w:r w:rsidRPr="0087588A">
        <w:t xml:space="preserve"> the </w:t>
      </w:r>
      <w:r w:rsidRPr="0087588A">
        <w:rPr>
          <w:spacing w:val="-1"/>
        </w:rPr>
        <w:t>right</w:t>
      </w:r>
      <w:r w:rsidRPr="0087588A">
        <w:t xml:space="preserve"> </w:t>
      </w:r>
      <w:r w:rsidRPr="0087588A">
        <w:rPr>
          <w:spacing w:val="-1"/>
        </w:rPr>
        <w:t>care,</w:t>
      </w:r>
      <w:r w:rsidRPr="0087588A">
        <w:t xml:space="preserve"> at the </w:t>
      </w:r>
      <w:r w:rsidRPr="0087588A">
        <w:rPr>
          <w:spacing w:val="-1"/>
        </w:rPr>
        <w:t>right</w:t>
      </w:r>
      <w:r w:rsidRPr="0087588A">
        <w:t xml:space="preserve"> </w:t>
      </w:r>
      <w:r w:rsidRPr="0087588A">
        <w:rPr>
          <w:spacing w:val="-1"/>
        </w:rPr>
        <w:t>time,</w:t>
      </w:r>
      <w:r w:rsidRPr="0087588A">
        <w:rPr>
          <w:spacing w:val="49"/>
        </w:rPr>
        <w:t xml:space="preserve"> </w:t>
      </w:r>
      <w:r w:rsidRPr="0087588A">
        <w:t>and in the</w:t>
      </w:r>
      <w:r w:rsidRPr="0087588A">
        <w:rPr>
          <w:spacing w:val="-1"/>
        </w:rPr>
        <w:t xml:space="preserve"> </w:t>
      </w:r>
      <w:r w:rsidRPr="0087588A">
        <w:t xml:space="preserve">right place. </w:t>
      </w:r>
    </w:p>
    <w:p w:rsidR="00900CC3" w:rsidRPr="0087588A" w:rsidRDefault="00900CC3" w:rsidP="00900CC3">
      <w:pPr>
        <w:pStyle w:val="BodyText"/>
        <w:spacing w:before="146"/>
        <w:ind w:right="252"/>
      </w:pPr>
      <w:r w:rsidRPr="0087588A">
        <w:rPr>
          <w:spacing w:val="-1"/>
        </w:rPr>
        <w:t>UM</w:t>
      </w:r>
      <w:r w:rsidRPr="0087588A">
        <w:t xml:space="preserve"> is both a</w:t>
      </w:r>
      <w:r w:rsidRPr="0087588A">
        <w:rPr>
          <w:spacing w:val="-1"/>
        </w:rPr>
        <w:t xml:space="preserve"> </w:t>
      </w:r>
      <w:r w:rsidRPr="0087588A">
        <w:t>quality and</w:t>
      </w:r>
      <w:r w:rsidRPr="0087588A">
        <w:rPr>
          <w:spacing w:val="-2"/>
        </w:rPr>
        <w:t xml:space="preserve"> </w:t>
      </w:r>
      <w:r w:rsidRPr="0087588A">
        <w:rPr>
          <w:spacing w:val="-1"/>
        </w:rPr>
        <w:t>efficiency</w:t>
      </w:r>
      <w:r w:rsidRPr="0087588A">
        <w:t xml:space="preserve"> tool, as it is </w:t>
      </w:r>
      <w:r w:rsidRPr="0087588A">
        <w:rPr>
          <w:spacing w:val="-1"/>
        </w:rPr>
        <w:t>used</w:t>
      </w:r>
      <w:r w:rsidRPr="0087588A">
        <w:t xml:space="preserve"> to </w:t>
      </w:r>
      <w:r w:rsidRPr="0087588A">
        <w:rPr>
          <w:spacing w:val="-1"/>
        </w:rPr>
        <w:t>move</w:t>
      </w:r>
      <w:r w:rsidRPr="0087588A">
        <w:rPr>
          <w:spacing w:val="1"/>
        </w:rPr>
        <w:t xml:space="preserve"> </w:t>
      </w:r>
      <w:r w:rsidRPr="0087588A">
        <w:rPr>
          <w:spacing w:val="-1"/>
        </w:rPr>
        <w:t>patients</w:t>
      </w:r>
      <w:r w:rsidRPr="0087588A">
        <w:rPr>
          <w:spacing w:val="39"/>
        </w:rPr>
        <w:t xml:space="preserve"> </w:t>
      </w:r>
      <w:r w:rsidRPr="0087588A">
        <w:rPr>
          <w:spacing w:val="-1"/>
        </w:rPr>
        <w:t>efficiently</w:t>
      </w:r>
      <w:r w:rsidRPr="0087588A">
        <w:rPr>
          <w:spacing w:val="-2"/>
        </w:rPr>
        <w:t xml:space="preserve"> </w:t>
      </w:r>
      <w:r w:rsidRPr="0087588A">
        <w:rPr>
          <w:spacing w:val="-1"/>
        </w:rPr>
        <w:t>through</w:t>
      </w:r>
      <w:r w:rsidRPr="0087588A">
        <w:t xml:space="preserve"> the</w:t>
      </w:r>
      <w:r w:rsidRPr="0087588A">
        <w:rPr>
          <w:spacing w:val="-1"/>
        </w:rPr>
        <w:t xml:space="preserve"> </w:t>
      </w:r>
      <w:r w:rsidRPr="0087588A">
        <w:t>VA</w:t>
      </w:r>
      <w:r w:rsidRPr="0087588A">
        <w:rPr>
          <w:spacing w:val="-1"/>
        </w:rPr>
        <w:t xml:space="preserve"> </w:t>
      </w:r>
      <w:r w:rsidRPr="0087588A">
        <w:t>system</w:t>
      </w:r>
      <w:r w:rsidRPr="0087588A">
        <w:rPr>
          <w:spacing w:val="-1"/>
        </w:rPr>
        <w:t xml:space="preserve"> </w:t>
      </w:r>
      <w:r w:rsidRPr="0087588A">
        <w:t xml:space="preserve">to </w:t>
      </w:r>
      <w:r w:rsidRPr="0087588A">
        <w:rPr>
          <w:spacing w:val="-1"/>
        </w:rPr>
        <w:t>maximize</w:t>
      </w:r>
      <w:r w:rsidRPr="0087588A">
        <w:rPr>
          <w:spacing w:val="1"/>
        </w:rPr>
        <w:t xml:space="preserve"> </w:t>
      </w:r>
      <w:r w:rsidRPr="0087588A">
        <w:t xml:space="preserve">use of </w:t>
      </w:r>
      <w:r w:rsidRPr="0087588A">
        <w:rPr>
          <w:spacing w:val="-1"/>
        </w:rPr>
        <w:t>resources.</w:t>
      </w:r>
      <w:r w:rsidRPr="0087588A">
        <w:t xml:space="preserve"> UM </w:t>
      </w:r>
      <w:r w:rsidRPr="0087588A">
        <w:rPr>
          <w:spacing w:val="-1"/>
        </w:rPr>
        <w:t>reviewers</w:t>
      </w:r>
      <w:r w:rsidRPr="0087588A">
        <w:t xml:space="preserve"> </w:t>
      </w:r>
      <w:r w:rsidRPr="0087588A">
        <w:rPr>
          <w:spacing w:val="-1"/>
        </w:rPr>
        <w:t>assess</w:t>
      </w:r>
      <w:r w:rsidRPr="0087588A">
        <w:t xml:space="preserve"> patient</w:t>
      </w:r>
      <w:r w:rsidRPr="0087588A">
        <w:rPr>
          <w:spacing w:val="81"/>
        </w:rPr>
        <w:t xml:space="preserve"> </w:t>
      </w:r>
      <w:r w:rsidRPr="0087588A">
        <w:rPr>
          <w:spacing w:val="-1"/>
        </w:rPr>
        <w:t>admissions</w:t>
      </w:r>
      <w:r w:rsidRPr="0087588A">
        <w:t xml:space="preserve"> and hospital</w:t>
      </w:r>
      <w:r w:rsidRPr="0087588A">
        <w:rPr>
          <w:spacing w:val="-2"/>
        </w:rPr>
        <w:t xml:space="preserve"> </w:t>
      </w:r>
      <w:r w:rsidRPr="0087588A">
        <w:t xml:space="preserve">stay days </w:t>
      </w:r>
      <w:r w:rsidRPr="0087588A">
        <w:rPr>
          <w:spacing w:val="-1"/>
        </w:rPr>
        <w:t>using</w:t>
      </w:r>
      <w:r w:rsidRPr="0087588A">
        <w:t xml:space="preserve"> </w:t>
      </w:r>
      <w:r w:rsidRPr="0087588A">
        <w:rPr>
          <w:spacing w:val="-1"/>
        </w:rPr>
        <w:t>standardized</w:t>
      </w:r>
      <w:r w:rsidRPr="0087588A">
        <w:t xml:space="preserve"> objective evidence-based clinical</w:t>
      </w:r>
      <w:r w:rsidRPr="0087588A">
        <w:rPr>
          <w:spacing w:val="-1"/>
        </w:rPr>
        <w:t xml:space="preserve"> </w:t>
      </w:r>
      <w:r w:rsidRPr="0087588A">
        <w:t>criteria to</w:t>
      </w:r>
      <w:r w:rsidRPr="0087588A">
        <w:rPr>
          <w:spacing w:val="43"/>
        </w:rPr>
        <w:t xml:space="preserve"> </w:t>
      </w:r>
      <w:r w:rsidRPr="0087588A">
        <w:rPr>
          <w:spacing w:val="-1"/>
        </w:rPr>
        <w:t>determine</w:t>
      </w:r>
      <w:r w:rsidRPr="0087588A">
        <w:t xml:space="preserve"> whether </w:t>
      </w:r>
      <w:r w:rsidRPr="0087588A">
        <w:rPr>
          <w:spacing w:val="-1"/>
        </w:rPr>
        <w:t>patients</w:t>
      </w:r>
      <w:r w:rsidRPr="0087588A">
        <w:t xml:space="preserve"> </w:t>
      </w:r>
      <w:r w:rsidRPr="0087588A">
        <w:rPr>
          <w:spacing w:val="-1"/>
        </w:rPr>
        <w:t>meet</w:t>
      </w:r>
      <w:r w:rsidRPr="0087588A">
        <w:t xml:space="preserve"> criteria for </w:t>
      </w:r>
      <w:r w:rsidRPr="0087588A">
        <w:rPr>
          <w:spacing w:val="-1"/>
        </w:rPr>
        <w:t>acute</w:t>
      </w:r>
      <w:r w:rsidRPr="0087588A">
        <w:t xml:space="preserve"> hospital </w:t>
      </w:r>
      <w:r w:rsidRPr="0087588A">
        <w:rPr>
          <w:spacing w:val="-1"/>
        </w:rPr>
        <w:t>care.</w:t>
      </w:r>
    </w:p>
    <w:p w:rsidR="00FF28C5" w:rsidRPr="0087588A" w:rsidRDefault="00900CC3" w:rsidP="00900CC3">
      <w:pPr>
        <w:pStyle w:val="BodyText"/>
        <w:ind w:right="231"/>
        <w:rPr>
          <w:spacing w:val="-1"/>
        </w:rPr>
      </w:pPr>
      <w:r w:rsidRPr="0087588A">
        <w:t xml:space="preserve">The </w:t>
      </w:r>
      <w:r w:rsidRPr="0087588A">
        <w:rPr>
          <w:spacing w:val="-1"/>
        </w:rPr>
        <w:t>NUMI</w:t>
      </w:r>
      <w:r w:rsidRPr="0087588A">
        <w:t xml:space="preserve"> project was</w:t>
      </w:r>
      <w:r w:rsidRPr="0087588A">
        <w:rPr>
          <w:spacing w:val="-2"/>
        </w:rPr>
        <w:t xml:space="preserve"> </w:t>
      </w:r>
      <w:r w:rsidRPr="0087588A">
        <w:rPr>
          <w:spacing w:val="-1"/>
        </w:rPr>
        <w:t>established</w:t>
      </w:r>
      <w:r w:rsidRPr="0087588A">
        <w:t xml:space="preserve"> to </w:t>
      </w:r>
      <w:r w:rsidRPr="0087588A">
        <w:rPr>
          <w:spacing w:val="-1"/>
        </w:rPr>
        <w:t>meet</w:t>
      </w:r>
      <w:r w:rsidRPr="0087588A">
        <w:t xml:space="preserve"> a specific </w:t>
      </w:r>
      <w:r w:rsidRPr="0087588A">
        <w:rPr>
          <w:spacing w:val="-1"/>
        </w:rPr>
        <w:t>business</w:t>
      </w:r>
      <w:r w:rsidRPr="0087588A">
        <w:t xml:space="preserve"> need.</w:t>
      </w:r>
      <w:r w:rsidRPr="0087588A">
        <w:rPr>
          <w:spacing w:val="1"/>
        </w:rPr>
        <w:t xml:space="preserve"> </w:t>
      </w:r>
      <w:r w:rsidRPr="0087588A">
        <w:t>The</w:t>
      </w:r>
      <w:r w:rsidRPr="0087588A">
        <w:rPr>
          <w:spacing w:val="-2"/>
        </w:rPr>
        <w:t xml:space="preserve"> </w:t>
      </w:r>
      <w:r w:rsidRPr="0087588A">
        <w:t xml:space="preserve">Office of </w:t>
      </w:r>
      <w:r w:rsidRPr="0087588A">
        <w:rPr>
          <w:spacing w:val="-1"/>
        </w:rPr>
        <w:t>Quality</w:t>
      </w:r>
      <w:r w:rsidRPr="0087588A">
        <w:rPr>
          <w:spacing w:val="55"/>
        </w:rPr>
        <w:t xml:space="preserve"> </w:t>
      </w:r>
      <w:r w:rsidRPr="0087588A">
        <w:t xml:space="preserve">Safety and Value </w:t>
      </w:r>
      <w:r w:rsidRPr="0087588A">
        <w:rPr>
          <w:spacing w:val="-1"/>
        </w:rPr>
        <w:t>(OQSV)</w:t>
      </w:r>
      <w:r w:rsidRPr="0087588A">
        <w:rPr>
          <w:spacing w:val="1"/>
        </w:rPr>
        <w:t xml:space="preserve"> </w:t>
      </w:r>
      <w:r w:rsidRPr="0087588A">
        <w:t xml:space="preserve">have a need to </w:t>
      </w:r>
      <w:r w:rsidRPr="0087588A">
        <w:rPr>
          <w:spacing w:val="-1"/>
        </w:rPr>
        <w:t>provide automation</w:t>
      </w:r>
      <w:r w:rsidRPr="0087588A">
        <w:t xml:space="preserve"> support to </w:t>
      </w:r>
      <w:r w:rsidRPr="0087588A">
        <w:rPr>
          <w:spacing w:val="-1"/>
        </w:rPr>
        <w:t>field</w:t>
      </w:r>
      <w:r w:rsidRPr="0087588A">
        <w:t xml:space="preserve"> U</w:t>
      </w:r>
      <w:r w:rsidR="00286A6B" w:rsidRPr="0087588A">
        <w:t>M</w:t>
      </w:r>
      <w:r w:rsidRPr="0087588A">
        <w:t xml:space="preserve"> nurses </w:t>
      </w:r>
      <w:r w:rsidRPr="0087588A">
        <w:rPr>
          <w:spacing w:val="-1"/>
        </w:rPr>
        <w:t xml:space="preserve">that </w:t>
      </w:r>
      <w:r w:rsidRPr="0087588A">
        <w:t>perform</w:t>
      </w:r>
      <w:r w:rsidRPr="0087588A">
        <w:rPr>
          <w:spacing w:val="-3"/>
        </w:rPr>
        <w:t xml:space="preserve"> </w:t>
      </w:r>
      <w:r w:rsidRPr="0087588A">
        <w:t>reviews of</w:t>
      </w:r>
      <w:r w:rsidRPr="0087588A">
        <w:rPr>
          <w:spacing w:val="-1"/>
        </w:rPr>
        <w:t xml:space="preserve"> </w:t>
      </w:r>
      <w:r w:rsidRPr="0087588A">
        <w:t xml:space="preserve">clinical care </w:t>
      </w:r>
      <w:r w:rsidRPr="0087588A">
        <w:rPr>
          <w:spacing w:val="-1"/>
        </w:rPr>
        <w:t>activities.</w:t>
      </w:r>
    </w:p>
    <w:p w:rsidR="00900CC3" w:rsidRPr="0087588A" w:rsidRDefault="00900CC3" w:rsidP="00900CC3">
      <w:pPr>
        <w:pStyle w:val="BodyText"/>
        <w:ind w:right="231"/>
      </w:pPr>
      <w:r w:rsidRPr="0087588A">
        <w:t xml:space="preserve">These </w:t>
      </w:r>
      <w:r w:rsidRPr="0087588A">
        <w:rPr>
          <w:spacing w:val="-1"/>
        </w:rPr>
        <w:t>reviews</w:t>
      </w:r>
      <w:r w:rsidRPr="0087588A">
        <w:t xml:space="preserve"> are </w:t>
      </w:r>
      <w:r w:rsidRPr="0087588A">
        <w:rPr>
          <w:spacing w:val="-1"/>
        </w:rPr>
        <w:t>considered</w:t>
      </w:r>
      <w:r w:rsidRPr="0087588A">
        <w:rPr>
          <w:spacing w:val="67"/>
        </w:rPr>
        <w:t xml:space="preserve"> </w:t>
      </w:r>
      <w:r w:rsidRPr="0087588A">
        <w:t xml:space="preserve">core </w:t>
      </w:r>
      <w:r w:rsidRPr="0087588A">
        <w:rPr>
          <w:spacing w:val="-1"/>
        </w:rPr>
        <w:t>procedures</w:t>
      </w:r>
      <w:r w:rsidRPr="0087588A">
        <w:rPr>
          <w:spacing w:val="1"/>
        </w:rPr>
        <w:t xml:space="preserve"> </w:t>
      </w:r>
      <w:r w:rsidRPr="0087588A">
        <w:t xml:space="preserve">to </w:t>
      </w:r>
      <w:r w:rsidRPr="0087588A">
        <w:rPr>
          <w:spacing w:val="-1"/>
        </w:rPr>
        <w:t>support</w:t>
      </w:r>
      <w:r w:rsidRPr="0087588A">
        <w:t xml:space="preserve"> both </w:t>
      </w:r>
      <w:r w:rsidRPr="0087588A">
        <w:rPr>
          <w:spacing w:val="-1"/>
        </w:rPr>
        <w:t>quality</w:t>
      </w:r>
      <w:r w:rsidRPr="0087588A">
        <w:t xml:space="preserve"> </w:t>
      </w:r>
      <w:r w:rsidRPr="0087588A">
        <w:rPr>
          <w:spacing w:val="-1"/>
        </w:rPr>
        <w:t>improvement</w:t>
      </w:r>
      <w:r w:rsidRPr="0087588A">
        <w:t xml:space="preserve"> and </w:t>
      </w:r>
      <w:r w:rsidRPr="0087588A">
        <w:rPr>
          <w:spacing w:val="-1"/>
        </w:rPr>
        <w:t>business/compliance</w:t>
      </w:r>
      <w:r w:rsidRPr="0087588A">
        <w:rPr>
          <w:spacing w:val="2"/>
        </w:rPr>
        <w:t xml:space="preserve"> </w:t>
      </w:r>
      <w:r w:rsidRPr="0087588A">
        <w:t>functions central</w:t>
      </w:r>
      <w:r w:rsidRPr="0087588A">
        <w:rPr>
          <w:spacing w:val="83"/>
        </w:rPr>
        <w:t xml:space="preserve"> </w:t>
      </w:r>
      <w:r w:rsidRPr="0087588A">
        <w:t xml:space="preserve">to VA’s </w:t>
      </w:r>
      <w:r w:rsidRPr="0087588A">
        <w:rPr>
          <w:spacing w:val="-1"/>
        </w:rPr>
        <w:t>mission.</w:t>
      </w:r>
      <w:r w:rsidRPr="0087588A">
        <w:t xml:space="preserve"> </w:t>
      </w:r>
      <w:r w:rsidRPr="0087588A">
        <w:rPr>
          <w:spacing w:val="-1"/>
        </w:rPr>
        <w:t>National</w:t>
      </w:r>
      <w:r w:rsidRPr="0087588A">
        <w:t xml:space="preserve"> UM </w:t>
      </w:r>
      <w:r w:rsidRPr="0087588A">
        <w:rPr>
          <w:spacing w:val="-1"/>
        </w:rPr>
        <w:t>policy</w:t>
      </w:r>
      <w:r w:rsidRPr="0087588A">
        <w:t xml:space="preserve"> includes review of</w:t>
      </w:r>
      <w:r w:rsidRPr="0087588A">
        <w:rPr>
          <w:spacing w:val="-2"/>
        </w:rPr>
        <w:t xml:space="preserve"> </w:t>
      </w:r>
      <w:r w:rsidRPr="0087588A">
        <w:t xml:space="preserve">all </w:t>
      </w:r>
      <w:r w:rsidRPr="0087588A">
        <w:rPr>
          <w:spacing w:val="-1"/>
        </w:rPr>
        <w:t>admissions</w:t>
      </w:r>
      <w:r w:rsidRPr="0087588A">
        <w:t xml:space="preserve"> and all </w:t>
      </w:r>
      <w:r w:rsidRPr="0087588A">
        <w:rPr>
          <w:spacing w:val="-1"/>
        </w:rPr>
        <w:t>hospital</w:t>
      </w:r>
      <w:r w:rsidRPr="0087588A">
        <w:t xml:space="preserve"> bed days</w:t>
      </w:r>
      <w:r w:rsidRPr="0087588A">
        <w:rPr>
          <w:spacing w:val="63"/>
        </w:rPr>
        <w:t xml:space="preserve"> </w:t>
      </w:r>
      <w:r w:rsidRPr="0087588A">
        <w:t>of</w:t>
      </w:r>
      <w:r w:rsidRPr="0087588A">
        <w:rPr>
          <w:spacing w:val="-1"/>
        </w:rPr>
        <w:t xml:space="preserve"> </w:t>
      </w:r>
      <w:r w:rsidRPr="0087588A">
        <w:t>care, with</w:t>
      </w:r>
      <w:r w:rsidRPr="0087588A">
        <w:rPr>
          <w:spacing w:val="-2"/>
        </w:rPr>
        <w:t xml:space="preserve"> </w:t>
      </w:r>
      <w:r w:rsidRPr="0087588A">
        <w:t xml:space="preserve">a </w:t>
      </w:r>
      <w:r w:rsidRPr="0087588A">
        <w:rPr>
          <w:spacing w:val="-1"/>
        </w:rPr>
        <w:t>mandate</w:t>
      </w:r>
      <w:r w:rsidRPr="0087588A">
        <w:t xml:space="preserve"> that all </w:t>
      </w:r>
      <w:r w:rsidRPr="0087588A">
        <w:rPr>
          <w:spacing w:val="-1"/>
        </w:rPr>
        <w:t>review information</w:t>
      </w:r>
      <w:r w:rsidRPr="0087588A">
        <w:t xml:space="preserve"> be </w:t>
      </w:r>
      <w:r w:rsidRPr="0087588A">
        <w:rPr>
          <w:spacing w:val="-1"/>
        </w:rPr>
        <w:t>entered</w:t>
      </w:r>
      <w:r w:rsidRPr="0087588A">
        <w:t xml:space="preserve"> into </w:t>
      </w:r>
      <w:r w:rsidRPr="0087588A">
        <w:rPr>
          <w:spacing w:val="-1"/>
        </w:rPr>
        <w:t>the</w:t>
      </w:r>
      <w:r w:rsidRPr="0087588A">
        <w:t xml:space="preserve"> NUMI application.</w:t>
      </w:r>
    </w:p>
    <w:p w:rsidR="00DA0A80" w:rsidRPr="0087588A" w:rsidRDefault="00900CC3" w:rsidP="00900CC3">
      <w:pPr>
        <w:pStyle w:val="BodyText"/>
        <w:ind w:right="263"/>
      </w:pPr>
      <w:r w:rsidRPr="0087588A">
        <w:t xml:space="preserve">The </w:t>
      </w:r>
      <w:r w:rsidRPr="0087588A">
        <w:rPr>
          <w:spacing w:val="-1"/>
        </w:rPr>
        <w:t>NUMI</w:t>
      </w:r>
      <w:r w:rsidRPr="0087588A">
        <w:t xml:space="preserve"> </w:t>
      </w:r>
      <w:r w:rsidRPr="0087588A">
        <w:rPr>
          <w:spacing w:val="-1"/>
        </w:rPr>
        <w:t>application standardizes</w:t>
      </w:r>
      <w:r w:rsidRPr="0087588A">
        <w:t xml:space="preserve"> </w:t>
      </w:r>
      <w:r w:rsidRPr="0087588A">
        <w:rPr>
          <w:spacing w:val="-1"/>
        </w:rPr>
        <w:t>UM</w:t>
      </w:r>
      <w:r w:rsidRPr="0087588A">
        <w:t xml:space="preserve"> review</w:t>
      </w:r>
      <w:r w:rsidRPr="0087588A">
        <w:rPr>
          <w:spacing w:val="-2"/>
        </w:rPr>
        <w:t xml:space="preserve"> </w:t>
      </w:r>
      <w:r w:rsidRPr="0087588A">
        <w:rPr>
          <w:spacing w:val="-1"/>
        </w:rPr>
        <w:t>methodology</w:t>
      </w:r>
      <w:r w:rsidRPr="0087588A">
        <w:t xml:space="preserve"> and </w:t>
      </w:r>
      <w:r w:rsidRPr="0087588A">
        <w:rPr>
          <w:spacing w:val="-1"/>
        </w:rPr>
        <w:t>documentation</w:t>
      </w:r>
      <w:r w:rsidRPr="0087588A">
        <w:t xml:space="preserve"> at</w:t>
      </w:r>
      <w:r w:rsidRPr="0087588A">
        <w:rPr>
          <w:spacing w:val="-1"/>
        </w:rPr>
        <w:t xml:space="preserve"> </w:t>
      </w:r>
      <w:r w:rsidRPr="0087588A">
        <w:t xml:space="preserve">the </w:t>
      </w:r>
      <w:r w:rsidRPr="0087588A">
        <w:rPr>
          <w:spacing w:val="-1"/>
        </w:rPr>
        <w:t>facility</w:t>
      </w:r>
      <w:r w:rsidRPr="0087588A">
        <w:rPr>
          <w:spacing w:val="99"/>
        </w:rPr>
        <w:t xml:space="preserve"> </w:t>
      </w:r>
      <w:r w:rsidRPr="0087588A">
        <w:t>level</w:t>
      </w:r>
      <w:r w:rsidRPr="0087588A">
        <w:rPr>
          <w:spacing w:val="-1"/>
        </w:rPr>
        <w:t xml:space="preserve"> </w:t>
      </w:r>
      <w:r w:rsidRPr="0087588A">
        <w:t xml:space="preserve">and </w:t>
      </w:r>
      <w:r w:rsidRPr="0087588A">
        <w:rPr>
          <w:spacing w:val="-1"/>
        </w:rPr>
        <w:t>creates</w:t>
      </w:r>
      <w:r w:rsidRPr="0087588A">
        <w:t xml:space="preserve"> a </w:t>
      </w:r>
      <w:r w:rsidRPr="0087588A">
        <w:rPr>
          <w:spacing w:val="-1"/>
        </w:rPr>
        <w:t>national</w:t>
      </w:r>
      <w:r w:rsidRPr="0087588A">
        <w:t xml:space="preserve"> </w:t>
      </w:r>
      <w:r w:rsidRPr="0087588A">
        <w:rPr>
          <w:spacing w:val="-1"/>
        </w:rPr>
        <w:t>VHA</w:t>
      </w:r>
      <w:r w:rsidRPr="0087588A">
        <w:t xml:space="preserve"> utilization</w:t>
      </w:r>
      <w:r w:rsidRPr="0087588A">
        <w:rPr>
          <w:spacing w:val="-2"/>
        </w:rPr>
        <w:t xml:space="preserve"> </w:t>
      </w:r>
      <w:r w:rsidRPr="0087588A">
        <w:rPr>
          <w:spacing w:val="-1"/>
        </w:rPr>
        <w:t>information</w:t>
      </w:r>
      <w:r w:rsidRPr="0087588A">
        <w:t xml:space="preserve"> database. </w:t>
      </w:r>
    </w:p>
    <w:p w:rsidR="00FF28C5" w:rsidRPr="0087588A" w:rsidRDefault="00900CC3" w:rsidP="00900CC3">
      <w:pPr>
        <w:pStyle w:val="BodyText"/>
        <w:ind w:right="263"/>
      </w:pPr>
      <w:r w:rsidRPr="0087588A">
        <w:lastRenderedPageBreak/>
        <w:t>In NUMI, patient</w:t>
      </w:r>
      <w:r w:rsidRPr="0087588A">
        <w:rPr>
          <w:spacing w:val="-1"/>
        </w:rPr>
        <w:t xml:space="preserve"> movement</w:t>
      </w:r>
      <w:r w:rsidRPr="0087588A">
        <w:rPr>
          <w:spacing w:val="55"/>
        </w:rPr>
        <w:t xml:space="preserve"> </w:t>
      </w:r>
      <w:r w:rsidRPr="0087588A">
        <w:t xml:space="preserve">data is </w:t>
      </w:r>
      <w:r w:rsidRPr="0087588A">
        <w:rPr>
          <w:spacing w:val="-1"/>
        </w:rPr>
        <w:t>obtained</w:t>
      </w:r>
      <w:r w:rsidRPr="0087588A">
        <w:t xml:space="preserve"> from</w:t>
      </w:r>
      <w:r w:rsidRPr="0087588A">
        <w:rPr>
          <w:spacing w:val="-2"/>
        </w:rPr>
        <w:t xml:space="preserve"> </w:t>
      </w:r>
      <w:r w:rsidRPr="0087588A">
        <w:t xml:space="preserve">read-only </w:t>
      </w:r>
      <w:r w:rsidRPr="0087588A">
        <w:rPr>
          <w:spacing w:val="-1"/>
        </w:rPr>
        <w:t>Veterans</w:t>
      </w:r>
      <w:r w:rsidRPr="0087588A">
        <w:t xml:space="preserve"> Health</w:t>
      </w:r>
      <w:r w:rsidRPr="0087588A">
        <w:rPr>
          <w:spacing w:val="-1"/>
        </w:rPr>
        <w:t xml:space="preserve"> Information</w:t>
      </w:r>
      <w:r w:rsidRPr="0087588A">
        <w:t xml:space="preserve"> Systems and</w:t>
      </w:r>
      <w:r w:rsidRPr="0087588A">
        <w:rPr>
          <w:spacing w:val="1"/>
        </w:rPr>
        <w:t xml:space="preserve"> </w:t>
      </w:r>
      <w:r w:rsidRPr="0087588A">
        <w:t>Technology</w:t>
      </w:r>
      <w:r w:rsidRPr="0087588A">
        <w:rPr>
          <w:spacing w:val="43"/>
        </w:rPr>
        <w:t xml:space="preserve"> </w:t>
      </w:r>
      <w:r w:rsidRPr="0087588A">
        <w:t>Architecture</w:t>
      </w:r>
      <w:r w:rsidRPr="0087588A">
        <w:rPr>
          <w:spacing w:val="-1"/>
        </w:rPr>
        <w:t xml:space="preserve"> (VistA)</w:t>
      </w:r>
      <w:r w:rsidRPr="0087588A">
        <w:t xml:space="preserve"> </w:t>
      </w:r>
      <w:r w:rsidRPr="0087588A">
        <w:rPr>
          <w:spacing w:val="-1"/>
        </w:rPr>
        <w:t>access</w:t>
      </w:r>
      <w:r w:rsidRPr="0087588A">
        <w:t xml:space="preserve"> to </w:t>
      </w:r>
      <w:r w:rsidRPr="0087588A">
        <w:rPr>
          <w:spacing w:val="-1"/>
        </w:rPr>
        <w:t xml:space="preserve">pre-populate </w:t>
      </w:r>
      <w:r w:rsidRPr="0087588A">
        <w:t xml:space="preserve">a </w:t>
      </w:r>
      <w:r w:rsidRPr="0087588A">
        <w:rPr>
          <w:spacing w:val="-1"/>
        </w:rPr>
        <w:t>patient</w:t>
      </w:r>
      <w:r w:rsidRPr="0087588A">
        <w:t xml:space="preserve"> stay database, </w:t>
      </w:r>
      <w:r w:rsidRPr="0087588A">
        <w:rPr>
          <w:spacing w:val="-1"/>
        </w:rPr>
        <w:t>eliminating</w:t>
      </w:r>
      <w:r w:rsidRPr="0087588A">
        <w:rPr>
          <w:spacing w:val="-2"/>
        </w:rPr>
        <w:t xml:space="preserve"> </w:t>
      </w:r>
      <w:r w:rsidRPr="0087588A">
        <w:rPr>
          <w:spacing w:val="-1"/>
        </w:rPr>
        <w:t>redundancy</w:t>
      </w:r>
      <w:r w:rsidRPr="0087588A">
        <w:t xml:space="preserve"> and</w:t>
      </w:r>
      <w:r w:rsidRPr="0087588A">
        <w:rPr>
          <w:spacing w:val="87"/>
        </w:rPr>
        <w:t xml:space="preserve"> </w:t>
      </w:r>
      <w:r w:rsidRPr="0087588A">
        <w:t xml:space="preserve">errors </w:t>
      </w:r>
      <w:r w:rsidRPr="0087588A">
        <w:rPr>
          <w:spacing w:val="-1"/>
        </w:rPr>
        <w:t>from manually</w:t>
      </w:r>
      <w:r w:rsidRPr="0087588A">
        <w:t xml:space="preserve"> re-entering </w:t>
      </w:r>
      <w:r w:rsidRPr="0087588A">
        <w:rPr>
          <w:spacing w:val="-1"/>
        </w:rPr>
        <w:t>patient</w:t>
      </w:r>
      <w:r w:rsidRPr="0087588A">
        <w:t xml:space="preserve"> data.</w:t>
      </w:r>
      <w:r w:rsidR="00DF273B" w:rsidRPr="0087588A">
        <w:t xml:space="preserve"> </w:t>
      </w:r>
    </w:p>
    <w:p w:rsidR="00900CC3" w:rsidRPr="0087588A" w:rsidRDefault="00900CC3" w:rsidP="00E93937">
      <w:pPr>
        <w:pStyle w:val="BodyText"/>
        <w:ind w:right="263"/>
        <w:rPr>
          <w:spacing w:val="89"/>
        </w:rPr>
      </w:pPr>
      <w:r w:rsidRPr="0087588A">
        <w:t>A</w:t>
      </w:r>
      <w:r w:rsidRPr="0087588A">
        <w:rPr>
          <w:spacing w:val="-1"/>
        </w:rPr>
        <w:t xml:space="preserve"> Commercial</w:t>
      </w:r>
      <w:r w:rsidRPr="0087588A">
        <w:t xml:space="preserve"> </w:t>
      </w:r>
      <w:r w:rsidRPr="0087588A">
        <w:rPr>
          <w:spacing w:val="-1"/>
        </w:rPr>
        <w:t>Off-the-Shelf</w:t>
      </w:r>
      <w:r w:rsidRPr="0087588A">
        <w:t xml:space="preserve"> </w:t>
      </w:r>
      <w:r w:rsidRPr="0087588A">
        <w:rPr>
          <w:spacing w:val="-1"/>
        </w:rPr>
        <w:t>(COTS)</w:t>
      </w:r>
      <w:r w:rsidRPr="0087588A">
        <w:t xml:space="preserve"> product</w:t>
      </w:r>
      <w:r w:rsidR="008713B1" w:rsidRPr="0087588A">
        <w:t xml:space="preserve">, </w:t>
      </w:r>
      <w:r w:rsidRPr="0087588A">
        <w:t>McKesson</w:t>
      </w:r>
      <w:r w:rsidRPr="0087588A">
        <w:rPr>
          <w:spacing w:val="-2"/>
        </w:rPr>
        <w:t xml:space="preserve"> </w:t>
      </w:r>
      <w:r w:rsidRPr="0087588A">
        <w:t>Care Enhanced Review</w:t>
      </w:r>
      <w:r w:rsidRPr="0087588A">
        <w:rPr>
          <w:spacing w:val="-2"/>
        </w:rPr>
        <w:t xml:space="preserve"> </w:t>
      </w:r>
      <w:r w:rsidRPr="0087588A">
        <w:rPr>
          <w:spacing w:val="-1"/>
        </w:rPr>
        <w:t>Management</w:t>
      </w:r>
      <w:r w:rsidRPr="0087588A">
        <w:t xml:space="preserve"> </w:t>
      </w:r>
      <w:r w:rsidRPr="0087588A">
        <w:rPr>
          <w:spacing w:val="-1"/>
        </w:rPr>
        <w:t>Enterprise (</w:t>
      </w:r>
      <w:r w:rsidR="004D298C" w:rsidRPr="0087588A">
        <w:rPr>
          <w:spacing w:val="-1"/>
        </w:rPr>
        <w:t>CERMe</w:t>
      </w:r>
      <w:r w:rsidRPr="0087588A">
        <w:rPr>
          <w:spacing w:val="-1"/>
        </w:rPr>
        <w:t>),</w:t>
      </w:r>
      <w:r w:rsidRPr="0087588A">
        <w:t xml:space="preserve"> is </w:t>
      </w:r>
      <w:r w:rsidRPr="0087588A">
        <w:rPr>
          <w:spacing w:val="-1"/>
        </w:rPr>
        <w:t>integrated</w:t>
      </w:r>
      <w:r w:rsidRPr="0087588A">
        <w:rPr>
          <w:spacing w:val="-2"/>
        </w:rPr>
        <w:t xml:space="preserve"> </w:t>
      </w:r>
      <w:r w:rsidRPr="0087588A">
        <w:t xml:space="preserve">into </w:t>
      </w:r>
      <w:r w:rsidRPr="0087588A">
        <w:rPr>
          <w:spacing w:val="-1"/>
        </w:rPr>
        <w:t>NUMI</w:t>
      </w:r>
      <w:r w:rsidR="00E93937" w:rsidRPr="0087588A">
        <w:t xml:space="preserve"> t</w:t>
      </w:r>
      <w:r w:rsidRPr="0087588A">
        <w:t xml:space="preserve">o </w:t>
      </w:r>
      <w:r w:rsidRPr="0087588A">
        <w:rPr>
          <w:spacing w:val="-1"/>
        </w:rPr>
        <w:t>provide</w:t>
      </w:r>
      <w:r w:rsidRPr="0087588A">
        <w:t xml:space="preserve"> access to</w:t>
      </w:r>
      <w:r w:rsidRPr="0087588A">
        <w:rPr>
          <w:spacing w:val="-2"/>
        </w:rPr>
        <w:t xml:space="preserve"> </w:t>
      </w:r>
      <w:r w:rsidRPr="0087588A">
        <w:t>the</w:t>
      </w:r>
      <w:r w:rsidRPr="0087588A">
        <w:rPr>
          <w:spacing w:val="-1"/>
        </w:rPr>
        <w:t xml:space="preserve"> </w:t>
      </w:r>
      <w:r w:rsidRPr="0087588A">
        <w:t>InterQual</w:t>
      </w:r>
      <w:r w:rsidR="00B63480" w:rsidRPr="0087588A">
        <w:rPr>
          <w:spacing w:val="-1"/>
          <w:position w:val="11"/>
          <w:sz w:val="16"/>
        </w:rPr>
        <w:t>®</w:t>
      </w:r>
      <w:r w:rsidRPr="0087588A">
        <w:rPr>
          <w:spacing w:val="-2"/>
        </w:rPr>
        <w:t xml:space="preserve"> </w:t>
      </w:r>
      <w:r w:rsidRPr="0087588A">
        <w:rPr>
          <w:spacing w:val="-1"/>
        </w:rPr>
        <w:t xml:space="preserve">standardized clinical appropriateness </w:t>
      </w:r>
      <w:r w:rsidRPr="0087588A">
        <w:t>criteria and</w:t>
      </w:r>
      <w:r w:rsidRPr="0087588A">
        <w:rPr>
          <w:spacing w:val="-1"/>
        </w:rPr>
        <w:t xml:space="preserve"> algorithms.</w:t>
      </w:r>
      <w:r w:rsidRPr="0087588A">
        <w:rPr>
          <w:spacing w:val="89"/>
        </w:rPr>
        <w:t xml:space="preserve"> </w:t>
      </w:r>
    </w:p>
    <w:p w:rsidR="00900CC3" w:rsidRPr="0087588A" w:rsidRDefault="00900CC3" w:rsidP="00900CC3">
      <w:pPr>
        <w:pStyle w:val="BodyText"/>
        <w:ind w:right="263"/>
      </w:pPr>
      <w:r w:rsidRPr="0087588A">
        <w:t xml:space="preserve">The </w:t>
      </w:r>
      <w:r w:rsidR="004D298C" w:rsidRPr="0087588A">
        <w:rPr>
          <w:spacing w:val="-1"/>
        </w:rPr>
        <w:t>CERMe</w:t>
      </w:r>
      <w:r w:rsidRPr="0087588A">
        <w:t xml:space="preserve"> </w:t>
      </w:r>
      <w:r w:rsidRPr="0087588A">
        <w:rPr>
          <w:spacing w:val="-1"/>
        </w:rPr>
        <w:t>functionality</w:t>
      </w:r>
      <w:r w:rsidRPr="0087588A">
        <w:t xml:space="preserve"> is </w:t>
      </w:r>
      <w:r w:rsidRPr="0087588A">
        <w:rPr>
          <w:spacing w:val="-1"/>
        </w:rPr>
        <w:t>used</w:t>
      </w:r>
      <w:r w:rsidRPr="0087588A">
        <w:t xml:space="preserve"> to</w:t>
      </w:r>
      <w:r w:rsidRPr="0087588A">
        <w:rPr>
          <w:spacing w:val="-2"/>
        </w:rPr>
        <w:t xml:space="preserve"> </w:t>
      </w:r>
      <w:r w:rsidRPr="0087588A">
        <w:rPr>
          <w:spacing w:val="-1"/>
        </w:rPr>
        <w:t>determine</w:t>
      </w:r>
      <w:r w:rsidRPr="0087588A">
        <w:t xml:space="preserve"> whether </w:t>
      </w:r>
      <w:r w:rsidRPr="0087588A">
        <w:rPr>
          <w:spacing w:val="-1"/>
        </w:rPr>
        <w:t>patient</w:t>
      </w:r>
      <w:r w:rsidRPr="0087588A">
        <w:t xml:space="preserve"> </w:t>
      </w:r>
      <w:r w:rsidRPr="0087588A">
        <w:rPr>
          <w:spacing w:val="-1"/>
        </w:rPr>
        <w:t>admissions</w:t>
      </w:r>
      <w:r w:rsidRPr="0087588A">
        <w:t xml:space="preserve"> and hospital </w:t>
      </w:r>
      <w:r w:rsidRPr="0087588A">
        <w:rPr>
          <w:spacing w:val="-1"/>
        </w:rPr>
        <w:t>days</w:t>
      </w:r>
      <w:r w:rsidRPr="0087588A">
        <w:rPr>
          <w:spacing w:val="83"/>
        </w:rPr>
        <w:t xml:space="preserve"> </w:t>
      </w:r>
      <w:r w:rsidRPr="0087588A">
        <w:rPr>
          <w:spacing w:val="-1"/>
        </w:rPr>
        <w:t>meet</w:t>
      </w:r>
      <w:r w:rsidRPr="0087588A">
        <w:t xml:space="preserve"> </w:t>
      </w:r>
      <w:r w:rsidRPr="0087588A">
        <w:rPr>
          <w:spacing w:val="-1"/>
        </w:rPr>
        <w:t>clinical</w:t>
      </w:r>
      <w:r w:rsidRPr="0087588A">
        <w:t xml:space="preserve"> </w:t>
      </w:r>
      <w:r w:rsidRPr="0087588A">
        <w:rPr>
          <w:spacing w:val="-1"/>
        </w:rPr>
        <w:t>appropriateness</w:t>
      </w:r>
      <w:r w:rsidRPr="0087588A">
        <w:t xml:space="preserve"> criteria</w:t>
      </w:r>
      <w:r w:rsidRPr="0087588A">
        <w:rPr>
          <w:spacing w:val="-1"/>
        </w:rPr>
        <w:t xml:space="preserve"> </w:t>
      </w:r>
      <w:r w:rsidRPr="0087588A">
        <w:t xml:space="preserve">for acute </w:t>
      </w:r>
      <w:r w:rsidRPr="0087588A">
        <w:rPr>
          <w:spacing w:val="-1"/>
        </w:rPr>
        <w:t>care</w:t>
      </w:r>
      <w:r w:rsidRPr="0087588A">
        <w:t xml:space="preserve"> hospital </w:t>
      </w:r>
      <w:r w:rsidRPr="0087588A">
        <w:rPr>
          <w:spacing w:val="-1"/>
        </w:rPr>
        <w:t>care.</w:t>
      </w:r>
      <w:r w:rsidRPr="0087588A">
        <w:t xml:space="preserve"> The </w:t>
      </w:r>
      <w:r w:rsidRPr="0087588A">
        <w:rPr>
          <w:spacing w:val="-1"/>
        </w:rPr>
        <w:t>national</w:t>
      </w:r>
      <w:r w:rsidRPr="0087588A">
        <w:t xml:space="preserve"> </w:t>
      </w:r>
      <w:r w:rsidRPr="0087588A">
        <w:rPr>
          <w:spacing w:val="-1"/>
        </w:rPr>
        <w:t>NUMI</w:t>
      </w:r>
      <w:r w:rsidRPr="0087588A">
        <w:t xml:space="preserve"> database is</w:t>
      </w:r>
      <w:r w:rsidRPr="0087588A">
        <w:rPr>
          <w:spacing w:val="75"/>
        </w:rPr>
        <w:t xml:space="preserve"> </w:t>
      </w:r>
      <w:r w:rsidRPr="0087588A">
        <w:t>built</w:t>
      </w:r>
      <w:r w:rsidRPr="0087588A">
        <w:rPr>
          <w:spacing w:val="-1"/>
        </w:rPr>
        <w:t xml:space="preserve"> </w:t>
      </w:r>
      <w:r w:rsidRPr="0087588A">
        <w:t>in</w:t>
      </w:r>
      <w:r w:rsidRPr="0087588A">
        <w:rPr>
          <w:spacing w:val="1"/>
        </w:rPr>
        <w:t xml:space="preserve"> </w:t>
      </w:r>
      <w:r w:rsidRPr="0087588A">
        <w:t xml:space="preserve">Structured </w:t>
      </w:r>
      <w:r w:rsidRPr="0087588A">
        <w:rPr>
          <w:spacing w:val="-1"/>
        </w:rPr>
        <w:t>Query</w:t>
      </w:r>
      <w:r w:rsidRPr="0087588A">
        <w:t xml:space="preserve"> </w:t>
      </w:r>
      <w:r w:rsidRPr="0087588A">
        <w:rPr>
          <w:spacing w:val="-1"/>
        </w:rPr>
        <w:t>Language (SQL)</w:t>
      </w:r>
      <w:r w:rsidRPr="0087588A">
        <w:t xml:space="preserve"> and will </w:t>
      </w:r>
      <w:r w:rsidRPr="0087588A">
        <w:rPr>
          <w:spacing w:val="-1"/>
        </w:rPr>
        <w:t>enable</w:t>
      </w:r>
      <w:r w:rsidRPr="0087588A">
        <w:t xml:space="preserve"> </w:t>
      </w:r>
      <w:r w:rsidRPr="0087588A">
        <w:rPr>
          <w:spacing w:val="-1"/>
        </w:rPr>
        <w:t>facility,</w:t>
      </w:r>
      <w:r w:rsidRPr="0087588A">
        <w:rPr>
          <w:spacing w:val="1"/>
        </w:rPr>
        <w:t xml:space="preserve"> </w:t>
      </w:r>
      <w:r w:rsidRPr="0087588A">
        <w:rPr>
          <w:spacing w:val="-1"/>
        </w:rPr>
        <w:t>VISN,</w:t>
      </w:r>
      <w:r w:rsidRPr="0087588A">
        <w:t xml:space="preserve"> and </w:t>
      </w:r>
      <w:r w:rsidRPr="0087588A">
        <w:rPr>
          <w:spacing w:val="-1"/>
        </w:rPr>
        <w:t>national</w:t>
      </w:r>
      <w:r w:rsidRPr="0087588A">
        <w:t xml:space="preserve"> </w:t>
      </w:r>
      <w:r w:rsidRPr="0087588A">
        <w:rPr>
          <w:spacing w:val="-1"/>
        </w:rPr>
        <w:t>reporting</w:t>
      </w:r>
      <w:r w:rsidRPr="0087588A">
        <w:t xml:space="preserve"> of </w:t>
      </w:r>
      <w:r w:rsidRPr="0087588A">
        <w:rPr>
          <w:spacing w:val="-1"/>
        </w:rPr>
        <w:t>UM</w:t>
      </w:r>
      <w:r w:rsidRPr="0087588A">
        <w:t xml:space="preserve"> review </w:t>
      </w:r>
      <w:r w:rsidRPr="0087588A">
        <w:rPr>
          <w:spacing w:val="-1"/>
        </w:rPr>
        <w:t>outcomes.</w:t>
      </w:r>
    </w:p>
    <w:p w:rsidR="00900CC3" w:rsidRPr="0087588A" w:rsidRDefault="00900CC3" w:rsidP="00900CC3">
      <w:pPr>
        <w:pStyle w:val="BodyText"/>
        <w:ind w:right="263"/>
      </w:pPr>
      <w:r w:rsidRPr="0087588A">
        <w:t xml:space="preserve">The </w:t>
      </w:r>
      <w:r w:rsidRPr="0087588A">
        <w:rPr>
          <w:spacing w:val="-1"/>
        </w:rPr>
        <w:t>NUMI</w:t>
      </w:r>
      <w:r w:rsidRPr="0087588A">
        <w:t xml:space="preserve"> system</w:t>
      </w:r>
      <w:r w:rsidRPr="0087588A">
        <w:rPr>
          <w:spacing w:val="-2"/>
        </w:rPr>
        <w:t xml:space="preserve"> </w:t>
      </w:r>
      <w:r w:rsidRPr="0087588A">
        <w:t xml:space="preserve">provides critical </w:t>
      </w:r>
      <w:r w:rsidRPr="0087588A">
        <w:rPr>
          <w:spacing w:val="-1"/>
        </w:rPr>
        <w:t>functionality</w:t>
      </w:r>
      <w:r w:rsidRPr="0087588A">
        <w:rPr>
          <w:spacing w:val="-2"/>
        </w:rPr>
        <w:t xml:space="preserve"> </w:t>
      </w:r>
      <w:r w:rsidRPr="0087588A">
        <w:t>to help UM</w:t>
      </w:r>
      <w:r w:rsidRPr="0087588A">
        <w:rPr>
          <w:spacing w:val="-1"/>
        </w:rPr>
        <w:t xml:space="preserve"> reviewers</w:t>
      </w:r>
      <w:r w:rsidRPr="0087588A">
        <w:t xml:space="preserve"> to</w:t>
      </w:r>
      <w:r w:rsidRPr="0087588A">
        <w:rPr>
          <w:spacing w:val="-1"/>
        </w:rPr>
        <w:t xml:space="preserve"> </w:t>
      </w:r>
      <w:r w:rsidRPr="0087588A">
        <w:t>organize UM review</w:t>
      </w:r>
      <w:r w:rsidRPr="0087588A">
        <w:rPr>
          <w:spacing w:val="47"/>
        </w:rPr>
        <w:t xml:space="preserve"> </w:t>
      </w:r>
      <w:r w:rsidRPr="0087588A">
        <w:t xml:space="preserve">workload, </w:t>
      </w:r>
      <w:r w:rsidRPr="0087588A">
        <w:rPr>
          <w:spacing w:val="-1"/>
        </w:rPr>
        <w:t>document</w:t>
      </w:r>
      <w:r w:rsidRPr="0087588A">
        <w:t xml:space="preserve"> UM review </w:t>
      </w:r>
      <w:r w:rsidRPr="0087588A">
        <w:rPr>
          <w:spacing w:val="-1"/>
        </w:rPr>
        <w:t>outcomes,</w:t>
      </w:r>
      <w:r w:rsidRPr="0087588A">
        <w:t xml:space="preserve"> and </w:t>
      </w:r>
      <w:r w:rsidRPr="0087588A">
        <w:rPr>
          <w:spacing w:val="-1"/>
        </w:rPr>
        <w:t>generate</w:t>
      </w:r>
      <w:r w:rsidRPr="0087588A">
        <w:t xml:space="preserve"> </w:t>
      </w:r>
      <w:r w:rsidRPr="0087588A">
        <w:rPr>
          <w:spacing w:val="-1"/>
        </w:rPr>
        <w:t>reports</w:t>
      </w:r>
      <w:r w:rsidRPr="0087588A">
        <w:t xml:space="preserve"> to help</w:t>
      </w:r>
      <w:r w:rsidRPr="0087588A">
        <w:rPr>
          <w:spacing w:val="-1"/>
        </w:rPr>
        <w:t xml:space="preserve"> identify</w:t>
      </w:r>
      <w:r w:rsidRPr="0087588A">
        <w:t xml:space="preserve"> </w:t>
      </w:r>
      <w:r w:rsidRPr="0087588A">
        <w:rPr>
          <w:spacing w:val="-1"/>
        </w:rPr>
        <w:t>system</w:t>
      </w:r>
      <w:r w:rsidRPr="0087588A">
        <w:rPr>
          <w:spacing w:val="67"/>
        </w:rPr>
        <w:t xml:space="preserve"> </w:t>
      </w:r>
      <w:r w:rsidRPr="0087588A">
        <w:rPr>
          <w:spacing w:val="-1"/>
        </w:rPr>
        <w:t>constraints</w:t>
      </w:r>
      <w:r w:rsidRPr="0087588A">
        <w:t xml:space="preserve"> and</w:t>
      </w:r>
      <w:r w:rsidRPr="0087588A">
        <w:rPr>
          <w:spacing w:val="-1"/>
        </w:rPr>
        <w:t xml:space="preserve"> </w:t>
      </w:r>
      <w:r w:rsidRPr="0087588A">
        <w:t>barriers</w:t>
      </w:r>
      <w:r w:rsidRPr="0087588A">
        <w:rPr>
          <w:spacing w:val="-1"/>
        </w:rPr>
        <w:t xml:space="preserve"> </w:t>
      </w:r>
      <w:r w:rsidRPr="0087588A">
        <w:t>to</w:t>
      </w:r>
      <w:r w:rsidRPr="0087588A">
        <w:rPr>
          <w:spacing w:val="-1"/>
        </w:rPr>
        <w:t xml:space="preserve"> </w:t>
      </w:r>
      <w:r w:rsidRPr="0087588A">
        <w:t xml:space="preserve">providing the </w:t>
      </w:r>
      <w:r w:rsidRPr="0087588A">
        <w:rPr>
          <w:spacing w:val="-1"/>
        </w:rPr>
        <w:t>appropriate</w:t>
      </w:r>
      <w:r w:rsidRPr="0087588A">
        <w:t xml:space="preserve"> services</w:t>
      </w:r>
      <w:r w:rsidRPr="0087588A">
        <w:rPr>
          <w:spacing w:val="-2"/>
        </w:rPr>
        <w:t xml:space="preserve"> </w:t>
      </w:r>
      <w:r w:rsidRPr="0087588A">
        <w:t>at the</w:t>
      </w:r>
      <w:r w:rsidRPr="0087588A">
        <w:rPr>
          <w:spacing w:val="-1"/>
        </w:rPr>
        <w:t xml:space="preserve"> appropriate</w:t>
      </w:r>
      <w:r w:rsidRPr="0087588A">
        <w:t xml:space="preserve"> level</w:t>
      </w:r>
      <w:r w:rsidRPr="0087588A">
        <w:rPr>
          <w:spacing w:val="-1"/>
        </w:rPr>
        <w:t xml:space="preserve"> </w:t>
      </w:r>
      <w:r w:rsidRPr="0087588A">
        <w:t>of</w:t>
      </w:r>
      <w:r w:rsidRPr="0087588A">
        <w:rPr>
          <w:spacing w:val="-1"/>
        </w:rPr>
        <w:t xml:space="preserve"> </w:t>
      </w:r>
      <w:r w:rsidRPr="0087588A">
        <w:t>care.</w:t>
      </w:r>
    </w:p>
    <w:p w:rsidR="00900CC3" w:rsidRPr="0087588A" w:rsidRDefault="00900CC3" w:rsidP="00900CC3">
      <w:pPr>
        <w:pStyle w:val="BodyText"/>
        <w:rPr>
          <w:spacing w:val="-1"/>
        </w:rPr>
      </w:pPr>
      <w:r w:rsidRPr="0087588A">
        <w:rPr>
          <w:spacing w:val="-1"/>
        </w:rPr>
        <w:t>NUMI</w:t>
      </w:r>
      <w:r w:rsidRPr="0087588A">
        <w:t xml:space="preserve"> users</w:t>
      </w:r>
      <w:r w:rsidRPr="0087588A">
        <w:rPr>
          <w:spacing w:val="-1"/>
        </w:rPr>
        <w:t xml:space="preserve"> </w:t>
      </w:r>
      <w:r w:rsidRPr="0087588A">
        <w:t>can perform</w:t>
      </w:r>
      <w:r w:rsidRPr="0087588A">
        <w:rPr>
          <w:spacing w:val="-1"/>
        </w:rPr>
        <w:t xml:space="preserve"> </w:t>
      </w:r>
      <w:r w:rsidRPr="0087588A">
        <w:t xml:space="preserve">the </w:t>
      </w:r>
      <w:r w:rsidRPr="0087588A">
        <w:rPr>
          <w:spacing w:val="-1"/>
        </w:rPr>
        <w:t>following</w:t>
      </w:r>
      <w:r w:rsidRPr="0087588A">
        <w:t xml:space="preserve"> </w:t>
      </w:r>
      <w:r w:rsidRPr="0087588A">
        <w:rPr>
          <w:spacing w:val="-1"/>
        </w:rPr>
        <w:t>functions:</w:t>
      </w:r>
    </w:p>
    <w:p w:rsidR="00900CC3" w:rsidRPr="0087588A" w:rsidRDefault="00900CC3" w:rsidP="00A85CCE">
      <w:pPr>
        <w:pStyle w:val="BodyTextBullet1"/>
      </w:pPr>
      <w:r w:rsidRPr="0087588A">
        <w:rPr>
          <w:spacing w:val="-1"/>
        </w:rPr>
        <w:t>Pre-populate</w:t>
      </w:r>
      <w:r w:rsidRPr="0087588A">
        <w:t xml:space="preserve"> </w:t>
      </w:r>
      <w:r w:rsidRPr="0087588A">
        <w:rPr>
          <w:spacing w:val="-1"/>
        </w:rPr>
        <w:t>patient</w:t>
      </w:r>
      <w:r w:rsidRPr="0087588A">
        <w:t xml:space="preserve"> stay</w:t>
      </w:r>
      <w:r w:rsidRPr="0087588A">
        <w:rPr>
          <w:spacing w:val="-1"/>
        </w:rPr>
        <w:t xml:space="preserve"> information</w:t>
      </w:r>
      <w:r w:rsidRPr="0087588A">
        <w:t xml:space="preserve"> from</w:t>
      </w:r>
      <w:r w:rsidRPr="0087588A">
        <w:rPr>
          <w:spacing w:val="-6"/>
        </w:rPr>
        <w:t xml:space="preserve"> </w:t>
      </w:r>
      <w:r w:rsidRPr="0087588A">
        <w:rPr>
          <w:spacing w:val="-3"/>
        </w:rPr>
        <w:t>VistA</w:t>
      </w:r>
      <w:r w:rsidRPr="0087588A">
        <w:rPr>
          <w:spacing w:val="-14"/>
        </w:rPr>
        <w:t xml:space="preserve"> </w:t>
      </w:r>
      <w:r w:rsidRPr="0087588A">
        <w:rPr>
          <w:spacing w:val="-1"/>
        </w:rPr>
        <w:t>into</w:t>
      </w:r>
      <w:r w:rsidRPr="0087588A">
        <w:t xml:space="preserve"> a </w:t>
      </w:r>
      <w:r w:rsidRPr="0087588A">
        <w:rPr>
          <w:spacing w:val="-1"/>
        </w:rPr>
        <w:t>NUMI</w:t>
      </w:r>
      <w:r w:rsidRPr="0087588A">
        <w:t xml:space="preserve"> SQL</w:t>
      </w:r>
      <w:r w:rsidRPr="0087588A">
        <w:rPr>
          <w:spacing w:val="-10"/>
        </w:rPr>
        <w:t xml:space="preserve"> </w:t>
      </w:r>
      <w:r w:rsidRPr="0087588A">
        <w:t>database which</w:t>
      </w:r>
      <w:r w:rsidRPr="0087588A">
        <w:rPr>
          <w:spacing w:val="63"/>
        </w:rPr>
        <w:t xml:space="preserve"> </w:t>
      </w:r>
      <w:r w:rsidRPr="0087588A">
        <w:t xml:space="preserve">records </w:t>
      </w:r>
      <w:r w:rsidRPr="0087588A">
        <w:rPr>
          <w:spacing w:val="-1"/>
        </w:rPr>
        <w:t>patient</w:t>
      </w:r>
      <w:r w:rsidRPr="0087588A">
        <w:t xml:space="preserve"> stay </w:t>
      </w:r>
      <w:r w:rsidRPr="0087588A">
        <w:rPr>
          <w:spacing w:val="-1"/>
        </w:rPr>
        <w:t>information.</w:t>
      </w:r>
      <w:r w:rsidRPr="0087588A">
        <w:t xml:space="preserve"> UM reviewed</w:t>
      </w:r>
      <w:r w:rsidRPr="0087588A">
        <w:rPr>
          <w:spacing w:val="-2"/>
        </w:rPr>
        <w:t xml:space="preserve"> </w:t>
      </w:r>
      <w:r w:rsidRPr="0087588A">
        <w:rPr>
          <w:spacing w:val="-1"/>
        </w:rPr>
        <w:t>outcomes,</w:t>
      </w:r>
      <w:r w:rsidRPr="0087588A">
        <w:t xml:space="preserve"> reasons, and </w:t>
      </w:r>
      <w:r w:rsidRPr="0087588A">
        <w:rPr>
          <w:spacing w:val="-1"/>
        </w:rPr>
        <w:t>recommended</w:t>
      </w:r>
      <w:r w:rsidRPr="0087588A">
        <w:rPr>
          <w:spacing w:val="63"/>
        </w:rPr>
        <w:t xml:space="preserve"> </w:t>
      </w:r>
      <w:r w:rsidRPr="0087588A">
        <w:t>levels of</w:t>
      </w:r>
      <w:r w:rsidRPr="0087588A">
        <w:rPr>
          <w:spacing w:val="-1"/>
        </w:rPr>
        <w:t xml:space="preserve"> </w:t>
      </w:r>
      <w:r w:rsidRPr="0087588A">
        <w:t xml:space="preserve">care are saved </w:t>
      </w:r>
      <w:r w:rsidRPr="0087588A">
        <w:rPr>
          <w:spacing w:val="-1"/>
        </w:rPr>
        <w:t>in</w:t>
      </w:r>
      <w:r w:rsidRPr="0087588A">
        <w:t xml:space="preserve"> the </w:t>
      </w:r>
      <w:r w:rsidRPr="0087588A">
        <w:rPr>
          <w:spacing w:val="-1"/>
        </w:rPr>
        <w:t>NUMI</w:t>
      </w:r>
      <w:r w:rsidRPr="0087588A">
        <w:t xml:space="preserve"> database.</w:t>
      </w:r>
    </w:p>
    <w:p w:rsidR="00900CC3" w:rsidRPr="0087588A" w:rsidRDefault="00900CC3" w:rsidP="00A85CCE">
      <w:pPr>
        <w:pStyle w:val="BodyTextBullet1"/>
        <w:rPr>
          <w:spacing w:val="-1"/>
        </w:rPr>
      </w:pPr>
      <w:r w:rsidRPr="0087588A">
        <w:rPr>
          <w:spacing w:val="-1"/>
        </w:rPr>
        <w:t>Generate a list of patient admissions and hospital days that need to be reviewed to assist UM reviewers in organizing their workload</w:t>
      </w:r>
      <w:r w:rsidR="00556240" w:rsidRPr="0087588A">
        <w:rPr>
          <w:spacing w:val="-1"/>
        </w:rPr>
        <w:t>.</w:t>
      </w:r>
    </w:p>
    <w:p w:rsidR="00900CC3" w:rsidRPr="0087588A" w:rsidRDefault="00900CC3" w:rsidP="00A85CCE">
      <w:pPr>
        <w:pStyle w:val="BodyTextBullet1"/>
        <w:rPr>
          <w:spacing w:val="-1"/>
        </w:rPr>
      </w:pPr>
      <w:r w:rsidRPr="0087588A">
        <w:rPr>
          <w:spacing w:val="-1"/>
        </w:rPr>
        <w:t>For newly admitted patients, collect patient and treatment information to determine whether patients meet clinical criteria for inpatient admission</w:t>
      </w:r>
      <w:r w:rsidR="00556240" w:rsidRPr="0087588A">
        <w:rPr>
          <w:spacing w:val="-1"/>
        </w:rPr>
        <w:t>.</w:t>
      </w:r>
    </w:p>
    <w:p w:rsidR="00900CC3" w:rsidRPr="0087588A" w:rsidRDefault="00900CC3" w:rsidP="00A85CCE">
      <w:pPr>
        <w:pStyle w:val="BodyTextBullet1"/>
        <w:rPr>
          <w:spacing w:val="-1"/>
        </w:rPr>
      </w:pPr>
      <w:r w:rsidRPr="0087588A">
        <w:rPr>
          <w:spacing w:val="-1"/>
        </w:rPr>
        <w:t>Following admission, collect treatment information for each hospital day to determine whether patients meet continued stay criteria</w:t>
      </w:r>
      <w:r w:rsidR="00556240" w:rsidRPr="0087588A">
        <w:rPr>
          <w:spacing w:val="-1"/>
        </w:rPr>
        <w:t>.</w:t>
      </w:r>
    </w:p>
    <w:p w:rsidR="00900CC3" w:rsidRPr="0087588A" w:rsidRDefault="00900CC3" w:rsidP="00A85CCE">
      <w:pPr>
        <w:pStyle w:val="BodyTextBullet1"/>
        <w:rPr>
          <w:spacing w:val="-1"/>
        </w:rPr>
      </w:pPr>
      <w:r w:rsidRPr="0087588A">
        <w:rPr>
          <w:spacing w:val="-1"/>
        </w:rPr>
        <w:t>Standardize documentation of a) reasons for inpatient admissions or continued stays that do not meet clinical criteria for inpatient care, and b) recommended levels of care for admissions and continued stay days not meeting criteria</w:t>
      </w:r>
      <w:r w:rsidR="00556240" w:rsidRPr="0087588A">
        <w:rPr>
          <w:spacing w:val="-1"/>
        </w:rPr>
        <w:t>.</w:t>
      </w:r>
    </w:p>
    <w:p w:rsidR="00900CC3" w:rsidRPr="0087588A" w:rsidRDefault="00900CC3" w:rsidP="00A85CCE">
      <w:pPr>
        <w:pStyle w:val="BodyTextBullet1"/>
        <w:rPr>
          <w:spacing w:val="-1"/>
        </w:rPr>
      </w:pPr>
      <w:r w:rsidRPr="0087588A">
        <w:rPr>
          <w:spacing w:val="-1"/>
        </w:rPr>
        <w:t>Provide Physician Advisors with an automated UM review list to access reviews, document agreement or disagreement with current levels of care, and add comments and recommendations regarding patients not meeting criteria</w:t>
      </w:r>
      <w:r w:rsidR="00556240" w:rsidRPr="0087588A">
        <w:rPr>
          <w:spacing w:val="-1"/>
        </w:rPr>
        <w:t>.</w:t>
      </w:r>
    </w:p>
    <w:p w:rsidR="00900CC3" w:rsidRPr="0087588A" w:rsidRDefault="00900CC3" w:rsidP="00A85CCE">
      <w:pPr>
        <w:pStyle w:val="BodyTextBullet1"/>
        <w:rPr>
          <w:spacing w:val="-1"/>
        </w:rPr>
      </w:pPr>
      <w:r w:rsidRPr="0087588A">
        <w:rPr>
          <w:spacing w:val="-1"/>
        </w:rPr>
        <w:t>Generate summary reports of UM outcomes to provide insight into system constraints and barriers and identify quality improvement opportunities.</w:t>
      </w:r>
    </w:p>
    <w:p w:rsidR="00900CC3" w:rsidRPr="0087588A" w:rsidRDefault="00900CC3" w:rsidP="00A85CCE">
      <w:pPr>
        <w:pStyle w:val="BodyTextBullet1"/>
        <w:rPr>
          <w:spacing w:val="-1"/>
        </w:rPr>
      </w:pPr>
      <w:r w:rsidRPr="0087588A">
        <w:rPr>
          <w:spacing w:val="-1"/>
        </w:rPr>
        <w:t>Assign specific reason codes for reviews that do not meet criteria. The VA-specific reason code structure will enable UM staff to aggregate and analyze the most prevalent reasons why patients are not meeting criteria at their current level of care. This information provides insight to help identify quality and access improvement opportunities.</w:t>
      </w:r>
    </w:p>
    <w:p w:rsidR="00900CC3" w:rsidRPr="0087588A" w:rsidRDefault="00900CC3" w:rsidP="00A85CCE">
      <w:pPr>
        <w:pStyle w:val="BodyTextBullet1"/>
        <w:rPr>
          <w:spacing w:val="-1"/>
        </w:rPr>
      </w:pPr>
      <w:r w:rsidRPr="0087588A">
        <w:rPr>
          <w:spacing w:val="-1"/>
        </w:rPr>
        <w:t>Display a list of patient stays and review information, with filters and search features to assist in organizing individual reviewer workloads</w:t>
      </w:r>
      <w:r w:rsidR="00556240" w:rsidRPr="0087588A">
        <w:rPr>
          <w:spacing w:val="-1"/>
        </w:rPr>
        <w:t>.</w:t>
      </w:r>
    </w:p>
    <w:p w:rsidR="00900CC3" w:rsidRPr="0087588A" w:rsidRDefault="00900CC3" w:rsidP="00A85CCE">
      <w:pPr>
        <w:pStyle w:val="BodyTextBullet1"/>
        <w:rPr>
          <w:spacing w:val="-1"/>
        </w:rPr>
      </w:pPr>
      <w:r w:rsidRPr="0087588A">
        <w:rPr>
          <w:spacing w:val="-1"/>
        </w:rPr>
        <w:t xml:space="preserve">Allow the reviewer to filter the display of patients based upon observation status in both </w:t>
      </w:r>
      <w:r w:rsidR="00143559" w:rsidRPr="0087588A">
        <w:rPr>
          <w:spacing w:val="-1"/>
        </w:rPr>
        <w:t>Wordlist’s</w:t>
      </w:r>
      <w:r w:rsidRPr="0087588A">
        <w:rPr>
          <w:spacing w:val="-1"/>
        </w:rPr>
        <w:t xml:space="preserve"> and Reports.</w:t>
      </w:r>
    </w:p>
    <w:p w:rsidR="00900CC3" w:rsidRPr="0087588A" w:rsidRDefault="00900CC3" w:rsidP="00A85CCE">
      <w:pPr>
        <w:pStyle w:val="BodyTextBullet1"/>
        <w:rPr>
          <w:spacing w:val="-1"/>
        </w:rPr>
      </w:pPr>
      <w:r w:rsidRPr="0087588A">
        <w:rPr>
          <w:spacing w:val="-1"/>
        </w:rPr>
        <w:t>Allow the Administrator to select the Automatic Dismissal Filter criteria on a per site basis.</w:t>
      </w:r>
    </w:p>
    <w:p w:rsidR="00900CC3" w:rsidRPr="0087588A" w:rsidRDefault="00900CC3" w:rsidP="00A85CCE">
      <w:pPr>
        <w:pStyle w:val="BodyTextBullet1"/>
        <w:rPr>
          <w:spacing w:val="-1"/>
        </w:rPr>
      </w:pPr>
      <w:r w:rsidRPr="0087588A">
        <w:rPr>
          <w:spacing w:val="-1"/>
        </w:rPr>
        <w:lastRenderedPageBreak/>
        <w:t>Upon any synchronization, the program shall automatically check the Treating Specialty and other filter parameters for compliance with Automatic Dismissal Filter criteria and if the patient’s clinical parameters lie within the boundaries of the filter criteria, that patient shall be dismissed.</w:t>
      </w:r>
    </w:p>
    <w:p w:rsidR="00FF28C5" w:rsidRPr="0087588A" w:rsidRDefault="00900CC3" w:rsidP="00900CC3">
      <w:pPr>
        <w:pStyle w:val="BodyText"/>
        <w:ind w:right="247"/>
      </w:pPr>
      <w:r w:rsidRPr="0087588A">
        <w:t xml:space="preserve">The </w:t>
      </w:r>
      <w:r w:rsidRPr="0087588A">
        <w:rPr>
          <w:spacing w:val="-1"/>
        </w:rPr>
        <w:t>importance</w:t>
      </w:r>
      <w:r w:rsidRPr="0087588A">
        <w:t xml:space="preserve"> of </w:t>
      </w:r>
      <w:r w:rsidRPr="0087588A">
        <w:rPr>
          <w:spacing w:val="-1"/>
        </w:rPr>
        <w:t>implementing</w:t>
      </w:r>
      <w:r w:rsidRPr="0087588A">
        <w:t xml:space="preserve"> a national </w:t>
      </w:r>
      <w:r w:rsidRPr="0087588A">
        <w:rPr>
          <w:spacing w:val="-1"/>
        </w:rPr>
        <w:t>automated</w:t>
      </w:r>
      <w:r w:rsidRPr="0087588A">
        <w:t xml:space="preserve"> </w:t>
      </w:r>
      <w:r w:rsidRPr="0087588A">
        <w:rPr>
          <w:spacing w:val="-1"/>
        </w:rPr>
        <w:t>Utilization</w:t>
      </w:r>
      <w:r w:rsidRPr="0087588A">
        <w:t xml:space="preserve"> </w:t>
      </w:r>
      <w:r w:rsidRPr="0087588A">
        <w:rPr>
          <w:spacing w:val="-1"/>
        </w:rPr>
        <w:t>Management</w:t>
      </w:r>
      <w:r w:rsidRPr="0087588A">
        <w:t xml:space="preserve"> Program</w:t>
      </w:r>
      <w:r w:rsidRPr="0087588A">
        <w:rPr>
          <w:spacing w:val="-2"/>
        </w:rPr>
        <w:t xml:space="preserve"> </w:t>
      </w:r>
      <w:r w:rsidRPr="0087588A">
        <w:t>is</w:t>
      </w:r>
      <w:r w:rsidRPr="0087588A">
        <w:rPr>
          <w:spacing w:val="77"/>
        </w:rPr>
        <w:t xml:space="preserve"> </w:t>
      </w:r>
      <w:r w:rsidRPr="0087588A">
        <w:t>specifically addressed in</w:t>
      </w:r>
      <w:r w:rsidRPr="0087588A">
        <w:rPr>
          <w:spacing w:val="-2"/>
        </w:rPr>
        <w:t xml:space="preserve"> </w:t>
      </w:r>
      <w:r w:rsidRPr="0087588A">
        <w:t>The Office of Inspector</w:t>
      </w:r>
      <w:r w:rsidRPr="0087588A">
        <w:rPr>
          <w:spacing w:val="-1"/>
        </w:rPr>
        <w:t xml:space="preserve"> </w:t>
      </w:r>
      <w:r w:rsidRPr="0087588A">
        <w:t>General</w:t>
      </w:r>
      <w:r w:rsidRPr="0087588A">
        <w:rPr>
          <w:spacing w:val="-1"/>
        </w:rPr>
        <w:t xml:space="preserve"> </w:t>
      </w:r>
      <w:r w:rsidRPr="0087588A">
        <w:t>(OIG) Report:</w:t>
      </w:r>
      <w:r w:rsidRPr="0087588A">
        <w:rPr>
          <w:spacing w:val="59"/>
        </w:rPr>
        <w:t xml:space="preserve"> </w:t>
      </w:r>
      <w:r w:rsidRPr="0087588A">
        <w:rPr>
          <w:spacing w:val="-1"/>
        </w:rPr>
        <w:t>Healthcare</w:t>
      </w:r>
      <w:r w:rsidRPr="0087588A">
        <w:t xml:space="preserve"> </w:t>
      </w:r>
      <w:r w:rsidRPr="0087588A">
        <w:rPr>
          <w:spacing w:val="-1"/>
        </w:rPr>
        <w:t>Inspection:</w:t>
      </w:r>
      <w:r w:rsidRPr="0087588A">
        <w:rPr>
          <w:spacing w:val="40"/>
        </w:rPr>
        <w:t xml:space="preserve"> </w:t>
      </w:r>
      <w:r w:rsidRPr="0087588A">
        <w:t xml:space="preserve">Evaluation </w:t>
      </w:r>
      <w:r w:rsidRPr="0087588A">
        <w:rPr>
          <w:spacing w:val="-1"/>
        </w:rPr>
        <w:t>of</w:t>
      </w:r>
      <w:r w:rsidRPr="0087588A">
        <w:t xml:space="preserve"> </w:t>
      </w:r>
      <w:r w:rsidRPr="0087588A">
        <w:rPr>
          <w:spacing w:val="-1"/>
        </w:rPr>
        <w:t>Quality</w:t>
      </w:r>
      <w:r w:rsidRPr="0087588A">
        <w:t xml:space="preserve"> </w:t>
      </w:r>
      <w:r w:rsidRPr="0087588A">
        <w:rPr>
          <w:spacing w:val="-1"/>
        </w:rPr>
        <w:t>Management,</w:t>
      </w:r>
      <w:r w:rsidRPr="0087588A">
        <w:t xml:space="preserve"> </w:t>
      </w:r>
      <w:r w:rsidRPr="0087588A">
        <w:rPr>
          <w:spacing w:val="-1"/>
        </w:rPr>
        <w:t>VHA</w:t>
      </w:r>
      <w:r w:rsidRPr="0087588A">
        <w:t xml:space="preserve"> Facilities</w:t>
      </w:r>
      <w:r w:rsidRPr="0087588A">
        <w:rPr>
          <w:spacing w:val="-2"/>
        </w:rPr>
        <w:t xml:space="preserve"> </w:t>
      </w:r>
      <w:r w:rsidRPr="0087588A">
        <w:t>Fiscal</w:t>
      </w:r>
      <w:r w:rsidR="00C715B2" w:rsidRPr="0087588A">
        <w:t xml:space="preserve"> </w:t>
      </w:r>
      <w:r w:rsidRPr="0087588A">
        <w:t xml:space="preserve">Year 2006 </w:t>
      </w:r>
      <w:r w:rsidRPr="0087588A">
        <w:rPr>
          <w:spacing w:val="-1"/>
        </w:rPr>
        <w:t>(Project</w:t>
      </w:r>
      <w:r w:rsidRPr="0087588A">
        <w:t xml:space="preserve"> No. </w:t>
      </w:r>
      <w:r w:rsidRPr="0087588A">
        <w:rPr>
          <w:spacing w:val="-1"/>
        </w:rPr>
        <w:t>2006-00014-HI-0003,</w:t>
      </w:r>
      <w:r w:rsidRPr="0087588A">
        <w:rPr>
          <w:spacing w:val="-2"/>
        </w:rPr>
        <w:t xml:space="preserve"> </w:t>
      </w:r>
      <w:proofErr w:type="spellStart"/>
      <w:r w:rsidRPr="0087588A">
        <w:rPr>
          <w:spacing w:val="-1"/>
        </w:rPr>
        <w:t>WebCIMS</w:t>
      </w:r>
      <w:proofErr w:type="spellEnd"/>
      <w:r w:rsidRPr="0087588A">
        <w:t xml:space="preserve"> 371342). </w:t>
      </w:r>
    </w:p>
    <w:p w:rsidR="00900CC3" w:rsidRPr="0087588A" w:rsidRDefault="00900CC3" w:rsidP="00556240">
      <w:pPr>
        <w:pStyle w:val="BodyText"/>
        <w:ind w:right="247"/>
      </w:pPr>
      <w:r w:rsidRPr="0087588A">
        <w:rPr>
          <w:spacing w:val="-1"/>
        </w:rPr>
        <w:t>NUMI</w:t>
      </w:r>
      <w:r w:rsidRPr="0087588A">
        <w:t xml:space="preserve"> was </w:t>
      </w:r>
      <w:r w:rsidRPr="0087588A">
        <w:rPr>
          <w:spacing w:val="-1"/>
        </w:rPr>
        <w:t>developed</w:t>
      </w:r>
      <w:r w:rsidRPr="0087588A">
        <w:t xml:space="preserve"> </w:t>
      </w:r>
      <w:r w:rsidR="00E93937" w:rsidRPr="0087588A">
        <w:t>to address</w:t>
      </w:r>
      <w:r w:rsidRPr="0087588A">
        <w:rPr>
          <w:spacing w:val="-1"/>
        </w:rPr>
        <w:t xml:space="preserve"> </w:t>
      </w:r>
      <w:r w:rsidRPr="0087588A">
        <w:t>the</w:t>
      </w:r>
      <w:r w:rsidRPr="0087588A">
        <w:rPr>
          <w:spacing w:val="-1"/>
        </w:rPr>
        <w:t xml:space="preserve"> Utilization Management</w:t>
      </w:r>
      <w:r w:rsidRPr="0087588A">
        <w:t xml:space="preserve"> data </w:t>
      </w:r>
      <w:r w:rsidRPr="0087588A">
        <w:rPr>
          <w:spacing w:val="-1"/>
        </w:rPr>
        <w:t xml:space="preserve">needs </w:t>
      </w:r>
      <w:r w:rsidRPr="0087588A">
        <w:t>of</w:t>
      </w:r>
      <w:r w:rsidRPr="0087588A">
        <w:rPr>
          <w:spacing w:val="-1"/>
        </w:rPr>
        <w:t xml:space="preserve"> </w:t>
      </w:r>
      <w:r w:rsidRPr="0087588A">
        <w:t xml:space="preserve">the </w:t>
      </w:r>
      <w:r w:rsidRPr="0087588A">
        <w:rPr>
          <w:spacing w:val="-1"/>
        </w:rPr>
        <w:t>VHA</w:t>
      </w:r>
      <w:r w:rsidRPr="0087588A">
        <w:t xml:space="preserve"> and to </w:t>
      </w:r>
      <w:r w:rsidRPr="0087588A">
        <w:rPr>
          <w:spacing w:val="-1"/>
        </w:rPr>
        <w:t>provide</w:t>
      </w:r>
      <w:r w:rsidRPr="0087588A">
        <w:t xml:space="preserve"> the UM </w:t>
      </w:r>
      <w:r w:rsidRPr="0087588A">
        <w:rPr>
          <w:spacing w:val="-1"/>
        </w:rPr>
        <w:t>staff</w:t>
      </w:r>
      <w:r w:rsidRPr="0087588A">
        <w:rPr>
          <w:spacing w:val="-2"/>
        </w:rPr>
        <w:t xml:space="preserve"> </w:t>
      </w:r>
      <w:r w:rsidRPr="0087588A">
        <w:t>with a</w:t>
      </w:r>
      <w:r w:rsidRPr="0087588A">
        <w:rPr>
          <w:spacing w:val="67"/>
        </w:rPr>
        <w:t xml:space="preserve"> </w:t>
      </w:r>
      <w:r w:rsidRPr="0087588A">
        <w:rPr>
          <w:spacing w:val="-1"/>
        </w:rPr>
        <w:t>web-based</w:t>
      </w:r>
      <w:r w:rsidRPr="0087588A">
        <w:t xml:space="preserve"> </w:t>
      </w:r>
      <w:r w:rsidRPr="0087588A">
        <w:rPr>
          <w:spacing w:val="-1"/>
        </w:rPr>
        <w:t>solution</w:t>
      </w:r>
      <w:r w:rsidRPr="0087588A">
        <w:t xml:space="preserve"> for capturing </w:t>
      </w:r>
      <w:r w:rsidRPr="0087588A">
        <w:rPr>
          <w:spacing w:val="-1"/>
        </w:rPr>
        <w:t>patient</w:t>
      </w:r>
      <w:r w:rsidRPr="0087588A">
        <w:t xml:space="preserve"> </w:t>
      </w:r>
      <w:r w:rsidRPr="0087588A">
        <w:rPr>
          <w:spacing w:val="-1"/>
        </w:rPr>
        <w:t>information</w:t>
      </w:r>
      <w:r w:rsidRPr="0087588A">
        <w:t xml:space="preserve"> in </w:t>
      </w:r>
      <w:r w:rsidRPr="0087588A">
        <w:rPr>
          <w:spacing w:val="-1"/>
        </w:rPr>
        <w:t>compliance</w:t>
      </w:r>
      <w:r w:rsidRPr="0087588A">
        <w:t xml:space="preserve"> </w:t>
      </w:r>
      <w:r w:rsidRPr="0087588A">
        <w:rPr>
          <w:spacing w:val="-1"/>
        </w:rPr>
        <w:t>with</w:t>
      </w:r>
      <w:r w:rsidRPr="0087588A">
        <w:rPr>
          <w:spacing w:val="2"/>
        </w:rPr>
        <w:t xml:space="preserve"> </w:t>
      </w:r>
      <w:r w:rsidRPr="0087588A">
        <w:rPr>
          <w:spacing w:val="-1"/>
          <w:sz w:val="23"/>
        </w:rPr>
        <w:t>VHA DIRECTIVE</w:t>
      </w:r>
      <w:r w:rsidR="008713B1" w:rsidRPr="0087588A">
        <w:rPr>
          <w:spacing w:val="-1"/>
          <w:sz w:val="23"/>
        </w:rPr>
        <w:t xml:space="preserve"> 2010-021</w:t>
      </w:r>
      <w:r w:rsidR="008713B1" w:rsidRPr="0087588A">
        <w:rPr>
          <w:sz w:val="23"/>
        </w:rPr>
        <w:t xml:space="preserve"> </w:t>
      </w:r>
      <w:r w:rsidRPr="0087588A">
        <w:rPr>
          <w:spacing w:val="-1"/>
        </w:rPr>
        <w:t>(Utilization</w:t>
      </w:r>
      <w:r w:rsidRPr="0087588A">
        <w:t xml:space="preserve"> </w:t>
      </w:r>
      <w:r w:rsidRPr="0087588A">
        <w:rPr>
          <w:spacing w:val="-1"/>
        </w:rPr>
        <w:t>Management</w:t>
      </w:r>
      <w:r w:rsidRPr="0087588A">
        <w:t xml:space="preserve"> Policy).</w:t>
      </w:r>
    </w:p>
    <w:p w:rsidR="00080748" w:rsidRPr="0087588A" w:rsidRDefault="00C715B2" w:rsidP="00AA618B">
      <w:pPr>
        <w:pStyle w:val="Heading1"/>
      </w:pPr>
      <w:bookmarkStart w:id="116" w:name="_Toc479675971"/>
      <w:bookmarkStart w:id="117" w:name="_Toc479631709"/>
      <w:bookmarkStart w:id="118" w:name="_Toc499543673"/>
      <w:r w:rsidRPr="0087588A">
        <w:t>User Instructions</w:t>
      </w:r>
      <w:r w:rsidR="00261A28" w:rsidRPr="0087588A">
        <w:fldChar w:fldCharType="begin"/>
      </w:r>
      <w:r w:rsidR="00261A28" w:rsidRPr="0087588A">
        <w:instrText xml:space="preserve"> XE "</w:instrText>
      </w:r>
      <w:r w:rsidR="00261A28" w:rsidRPr="0087588A">
        <w:rPr>
          <w:sz w:val="20"/>
        </w:rPr>
        <w:instrText xml:space="preserve">User </w:instrText>
      </w:r>
      <w:r w:rsidR="00261A28" w:rsidRPr="0087588A">
        <w:rPr>
          <w:spacing w:val="-1"/>
          <w:sz w:val="20"/>
        </w:rPr>
        <w:instrText>Instructions</w:instrText>
      </w:r>
      <w:r w:rsidR="00261A28" w:rsidRPr="0087588A">
        <w:instrText xml:space="preserve">" </w:instrText>
      </w:r>
      <w:r w:rsidR="00261A28" w:rsidRPr="0087588A">
        <w:fldChar w:fldCharType="end"/>
      </w:r>
      <w:r w:rsidR="0043100C" w:rsidRPr="0087588A">
        <w:t>:</w:t>
      </w:r>
      <w:r w:rsidR="007E3343" w:rsidRPr="0087588A">
        <w:t xml:space="preserve"> Getting Started</w:t>
      </w:r>
      <w:bookmarkEnd w:id="116"/>
      <w:bookmarkEnd w:id="117"/>
      <w:bookmarkEnd w:id="118"/>
      <w:r w:rsidR="00261A28" w:rsidRPr="0087588A">
        <w:fldChar w:fldCharType="begin"/>
      </w:r>
      <w:r w:rsidR="00261A28" w:rsidRPr="0087588A">
        <w:instrText xml:space="preserve"> XE "</w:instrText>
      </w:r>
      <w:r w:rsidR="00261A28" w:rsidRPr="0087588A">
        <w:rPr>
          <w:spacing w:val="-1"/>
          <w:sz w:val="20"/>
        </w:rPr>
        <w:instrText>Getting Started</w:instrText>
      </w:r>
      <w:r w:rsidR="00261A28" w:rsidRPr="0087588A">
        <w:instrText xml:space="preserve">" </w:instrText>
      </w:r>
      <w:r w:rsidR="00261A28" w:rsidRPr="0087588A">
        <w:fldChar w:fldCharType="end"/>
      </w:r>
    </w:p>
    <w:p w:rsidR="00C10211" w:rsidRPr="0087588A" w:rsidRDefault="00C715B2" w:rsidP="00C715B2">
      <w:pPr>
        <w:pStyle w:val="BodyText"/>
        <w:spacing w:before="238"/>
        <w:ind w:right="222"/>
      </w:pPr>
      <w:r w:rsidRPr="0087588A">
        <w:t xml:space="preserve">Once you have been </w:t>
      </w:r>
      <w:r w:rsidRPr="0087588A">
        <w:rPr>
          <w:spacing w:val="-1"/>
        </w:rPr>
        <w:t>authorized</w:t>
      </w:r>
      <w:r w:rsidRPr="0087588A">
        <w:t xml:space="preserve"> to use</w:t>
      </w:r>
      <w:r w:rsidRPr="0087588A">
        <w:rPr>
          <w:spacing w:val="-1"/>
        </w:rPr>
        <w:t xml:space="preserve"> </w:t>
      </w:r>
      <w:r w:rsidRPr="0087588A">
        <w:t xml:space="preserve">the </w:t>
      </w:r>
      <w:r w:rsidRPr="0087588A">
        <w:rPr>
          <w:spacing w:val="-1"/>
        </w:rPr>
        <w:t>NUMI</w:t>
      </w:r>
      <w:r w:rsidRPr="0087588A">
        <w:t xml:space="preserve"> </w:t>
      </w:r>
      <w:r w:rsidRPr="0087588A">
        <w:rPr>
          <w:spacing w:val="-1"/>
        </w:rPr>
        <w:t>application</w:t>
      </w:r>
      <w:r w:rsidRPr="0087588A">
        <w:rPr>
          <w:spacing w:val="2"/>
        </w:rPr>
        <w:t xml:space="preserve"> </w:t>
      </w:r>
      <w:r w:rsidRPr="0087588A">
        <w:rPr>
          <w:spacing w:val="-1"/>
        </w:rPr>
        <w:t>and</w:t>
      </w:r>
      <w:r w:rsidRPr="0087588A">
        <w:t xml:space="preserve"> completed </w:t>
      </w:r>
      <w:r w:rsidR="00C10211" w:rsidRPr="0087588A">
        <w:t xml:space="preserve">the end of the </w:t>
      </w:r>
      <w:r w:rsidRPr="0087588A">
        <w:rPr>
          <w:spacing w:val="-1"/>
        </w:rPr>
        <w:t>NUMI</w:t>
      </w:r>
      <w:r w:rsidRPr="0087588A">
        <w:rPr>
          <w:spacing w:val="51"/>
        </w:rPr>
        <w:t xml:space="preserve"> </w:t>
      </w:r>
      <w:r w:rsidRPr="0087588A">
        <w:rPr>
          <w:spacing w:val="-1"/>
        </w:rPr>
        <w:t>training</w:t>
      </w:r>
      <w:r w:rsidRPr="0087588A">
        <w:t xml:space="preserve"> </w:t>
      </w:r>
      <w:r w:rsidRPr="0087588A">
        <w:rPr>
          <w:spacing w:val="-1"/>
        </w:rPr>
        <w:t>session</w:t>
      </w:r>
      <w:r w:rsidRPr="0087588A">
        <w:t xml:space="preserve"> you </w:t>
      </w:r>
      <w:r w:rsidRPr="0087588A">
        <w:rPr>
          <w:spacing w:val="-1"/>
        </w:rPr>
        <w:t>will</w:t>
      </w:r>
      <w:r w:rsidRPr="0087588A">
        <w:t xml:space="preserve"> be </w:t>
      </w:r>
      <w:r w:rsidRPr="0087588A">
        <w:rPr>
          <w:spacing w:val="-1"/>
        </w:rPr>
        <w:t>given</w:t>
      </w:r>
      <w:r w:rsidRPr="0087588A">
        <w:t xml:space="preserve"> </w:t>
      </w:r>
      <w:r w:rsidRPr="0087588A">
        <w:rPr>
          <w:spacing w:val="-1"/>
        </w:rPr>
        <w:t>the</w:t>
      </w:r>
      <w:r w:rsidRPr="0087588A">
        <w:rPr>
          <w:spacing w:val="2"/>
        </w:rPr>
        <w:t xml:space="preserve"> </w:t>
      </w:r>
      <w:r w:rsidRPr="0087588A">
        <w:rPr>
          <w:spacing w:val="-1"/>
        </w:rPr>
        <w:t>NUMI</w:t>
      </w:r>
      <w:r w:rsidRPr="0087588A">
        <w:t xml:space="preserve"> uniform</w:t>
      </w:r>
      <w:r w:rsidRPr="0087588A">
        <w:rPr>
          <w:spacing w:val="-2"/>
        </w:rPr>
        <w:t xml:space="preserve"> </w:t>
      </w:r>
      <w:r w:rsidRPr="0087588A">
        <w:t xml:space="preserve">resource </w:t>
      </w:r>
      <w:r w:rsidRPr="0087588A">
        <w:rPr>
          <w:spacing w:val="-1"/>
        </w:rPr>
        <w:t>locator</w:t>
      </w:r>
      <w:r w:rsidR="00696BC1" w:rsidRPr="0087588A">
        <w:rPr>
          <w:spacing w:val="-1"/>
        </w:rPr>
        <w:t xml:space="preserve"> </w:t>
      </w:r>
      <w:r w:rsidRPr="0087588A">
        <w:rPr>
          <w:spacing w:val="-1"/>
        </w:rPr>
        <w:t>(URL)</w:t>
      </w:r>
      <w:r w:rsidRPr="0087588A">
        <w:t xml:space="preserve"> address. </w:t>
      </w:r>
    </w:p>
    <w:p w:rsidR="00E44AE1" w:rsidRPr="0087588A" w:rsidRDefault="00C715B2" w:rsidP="00696BC1">
      <w:pPr>
        <w:pStyle w:val="BodyText"/>
        <w:spacing w:before="238"/>
        <w:ind w:right="222"/>
      </w:pPr>
      <w:r w:rsidRPr="0087588A">
        <w:t>This chapter</w:t>
      </w:r>
      <w:r w:rsidRPr="0087588A">
        <w:rPr>
          <w:spacing w:val="1"/>
        </w:rPr>
        <w:t xml:space="preserve"> </w:t>
      </w:r>
      <w:r w:rsidRPr="0087588A">
        <w:rPr>
          <w:spacing w:val="-1"/>
        </w:rPr>
        <w:t>discusses</w:t>
      </w:r>
      <w:r w:rsidRPr="0087588A">
        <w:t xml:space="preserve"> </w:t>
      </w:r>
      <w:r w:rsidRPr="0087588A">
        <w:rPr>
          <w:spacing w:val="-1"/>
        </w:rPr>
        <w:t>some</w:t>
      </w:r>
      <w:r w:rsidRPr="0087588A">
        <w:t xml:space="preserve"> things to consider before </w:t>
      </w:r>
      <w:r w:rsidRPr="0087588A">
        <w:rPr>
          <w:spacing w:val="-1"/>
        </w:rPr>
        <w:t>you</w:t>
      </w:r>
      <w:r w:rsidRPr="0087588A">
        <w:t xml:space="preserve"> login for</w:t>
      </w:r>
      <w:r w:rsidRPr="0087588A">
        <w:rPr>
          <w:spacing w:val="-2"/>
        </w:rPr>
        <w:t xml:space="preserve"> </w:t>
      </w:r>
      <w:r w:rsidRPr="0087588A">
        <w:t xml:space="preserve">the </w:t>
      </w:r>
      <w:r w:rsidRPr="0087588A">
        <w:rPr>
          <w:spacing w:val="-1"/>
        </w:rPr>
        <w:t>first</w:t>
      </w:r>
      <w:r w:rsidRPr="0087588A">
        <w:t xml:space="preserve"> </w:t>
      </w:r>
      <w:r w:rsidRPr="0087588A">
        <w:rPr>
          <w:spacing w:val="-1"/>
        </w:rPr>
        <w:t>time.</w:t>
      </w:r>
      <w:r w:rsidRPr="0087588A">
        <w:rPr>
          <w:spacing w:val="35"/>
        </w:rPr>
        <w:t xml:space="preserve"> </w:t>
      </w:r>
      <w:r w:rsidRPr="0087588A">
        <w:t>Subsequent</w:t>
      </w:r>
      <w:r w:rsidRPr="0087588A">
        <w:rPr>
          <w:spacing w:val="-1"/>
        </w:rPr>
        <w:t xml:space="preserve"> chapters</w:t>
      </w:r>
      <w:r w:rsidRPr="0087588A">
        <w:rPr>
          <w:spacing w:val="1"/>
        </w:rPr>
        <w:t xml:space="preserve"> </w:t>
      </w:r>
      <w:r w:rsidRPr="0087588A">
        <w:rPr>
          <w:spacing w:val="-1"/>
        </w:rPr>
        <w:t>(please</w:t>
      </w:r>
      <w:r w:rsidRPr="0087588A">
        <w:t xml:space="preserve"> </w:t>
      </w:r>
      <w:r w:rsidRPr="0087588A">
        <w:rPr>
          <w:spacing w:val="-1"/>
        </w:rPr>
        <w:t>see</w:t>
      </w:r>
      <w:r w:rsidRPr="0087588A">
        <w:t xml:space="preserve"> the</w:t>
      </w:r>
      <w:r w:rsidRPr="0087588A">
        <w:rPr>
          <w:spacing w:val="-1"/>
        </w:rPr>
        <w:t xml:space="preserve"> </w:t>
      </w:r>
      <w:r w:rsidRPr="0087588A">
        <w:t xml:space="preserve">breakdown </w:t>
      </w:r>
      <w:r w:rsidRPr="0087588A">
        <w:rPr>
          <w:spacing w:val="-1"/>
        </w:rPr>
        <w:t>in</w:t>
      </w:r>
      <w:r w:rsidRPr="0087588A">
        <w:t xml:space="preserve"> Section</w:t>
      </w:r>
      <w:r w:rsidRPr="0087588A">
        <w:rPr>
          <w:spacing w:val="1"/>
        </w:rPr>
        <w:t xml:space="preserve"> </w:t>
      </w:r>
      <w:hyperlink w:anchor="_bookmark5" w:history="1">
        <w:r w:rsidRPr="0087588A">
          <w:rPr>
            <w:spacing w:val="-1"/>
          </w:rPr>
          <w:t>1.2</w:t>
        </w:r>
      </w:hyperlink>
      <w:r w:rsidRPr="0087588A">
        <w:rPr>
          <w:spacing w:val="-1"/>
        </w:rPr>
        <w:t>)</w:t>
      </w:r>
      <w:r w:rsidRPr="0087588A">
        <w:t xml:space="preserve"> will</w:t>
      </w:r>
      <w:r w:rsidRPr="0087588A">
        <w:rPr>
          <w:spacing w:val="-1"/>
        </w:rPr>
        <w:t xml:space="preserve"> explain</w:t>
      </w:r>
      <w:r w:rsidRPr="0087588A">
        <w:t xml:space="preserve"> the </w:t>
      </w:r>
      <w:r w:rsidRPr="0087588A">
        <w:rPr>
          <w:spacing w:val="-1"/>
        </w:rPr>
        <w:t>NUMI</w:t>
      </w:r>
      <w:r w:rsidRPr="0087588A">
        <w:t xml:space="preserve"> </w:t>
      </w:r>
      <w:r w:rsidRPr="0087588A">
        <w:rPr>
          <w:spacing w:val="-1"/>
        </w:rPr>
        <w:t>screens</w:t>
      </w:r>
      <w:r w:rsidR="00696BC1" w:rsidRPr="0087588A">
        <w:rPr>
          <w:spacing w:val="-1"/>
        </w:rPr>
        <w:t xml:space="preserve"> </w:t>
      </w:r>
      <w:r w:rsidRPr="0087588A">
        <w:t xml:space="preserve">and provide </w:t>
      </w:r>
      <w:r w:rsidRPr="0087588A">
        <w:rPr>
          <w:spacing w:val="-1"/>
        </w:rPr>
        <w:t xml:space="preserve">step-by-step </w:t>
      </w:r>
      <w:r w:rsidRPr="0087588A">
        <w:t xml:space="preserve">navigation </w:t>
      </w:r>
      <w:r w:rsidRPr="0087588A">
        <w:rPr>
          <w:spacing w:val="-1"/>
        </w:rPr>
        <w:t>instructions</w:t>
      </w:r>
      <w:r w:rsidRPr="0087588A">
        <w:t xml:space="preserve"> </w:t>
      </w:r>
      <w:r w:rsidRPr="0087588A">
        <w:rPr>
          <w:spacing w:val="-1"/>
        </w:rPr>
        <w:t>for</w:t>
      </w:r>
      <w:r w:rsidRPr="0087588A">
        <w:t xml:space="preserve"> using </w:t>
      </w:r>
      <w:r w:rsidRPr="0087588A">
        <w:rPr>
          <w:spacing w:val="-1"/>
        </w:rPr>
        <w:t xml:space="preserve">the </w:t>
      </w:r>
      <w:r w:rsidRPr="0087588A">
        <w:t xml:space="preserve">various </w:t>
      </w:r>
      <w:r w:rsidRPr="0087588A">
        <w:rPr>
          <w:spacing w:val="-1"/>
        </w:rPr>
        <w:t>features.</w:t>
      </w:r>
      <w:r w:rsidRPr="0087588A">
        <w:t xml:space="preserve"> </w:t>
      </w:r>
    </w:p>
    <w:p w:rsidR="00C715B2" w:rsidRPr="0087588A" w:rsidRDefault="00C715B2" w:rsidP="006B0CA0">
      <w:pPr>
        <w:pStyle w:val="BodyText"/>
        <w:spacing w:before="238"/>
        <w:ind w:right="222"/>
      </w:pPr>
      <w:r w:rsidRPr="0087588A">
        <w:rPr>
          <w:b/>
        </w:rPr>
        <w:t>N</w:t>
      </w:r>
      <w:r w:rsidR="00E44AE1" w:rsidRPr="0087588A">
        <w:rPr>
          <w:b/>
        </w:rPr>
        <w:t>OTE:</w:t>
      </w:r>
      <w:r w:rsidR="00E44AE1" w:rsidRPr="0087588A">
        <w:t xml:space="preserve"> </w:t>
      </w:r>
      <w:r w:rsidR="00EF031C" w:rsidRPr="0087588A">
        <w:t xml:space="preserve">If </w:t>
      </w:r>
      <w:r w:rsidRPr="0087588A">
        <w:t>you are</w:t>
      </w:r>
      <w:r w:rsidR="006B0CA0" w:rsidRPr="0087588A">
        <w:t xml:space="preserve"> </w:t>
      </w:r>
      <w:r w:rsidRPr="0087588A">
        <w:t>unable to</w:t>
      </w:r>
      <w:r w:rsidRPr="0087588A">
        <w:rPr>
          <w:spacing w:val="-2"/>
        </w:rPr>
        <w:t xml:space="preserve"> </w:t>
      </w:r>
      <w:r w:rsidRPr="0087588A">
        <w:rPr>
          <w:spacing w:val="-1"/>
        </w:rPr>
        <w:t>change</w:t>
      </w:r>
      <w:r w:rsidRPr="0087588A">
        <w:t xml:space="preserve"> the </w:t>
      </w:r>
      <w:r w:rsidRPr="0087588A">
        <w:rPr>
          <w:spacing w:val="-1"/>
        </w:rPr>
        <w:t>settings</w:t>
      </w:r>
      <w:r w:rsidRPr="0087588A">
        <w:t xml:space="preserve"> on your </w:t>
      </w:r>
      <w:r w:rsidRPr="0087588A">
        <w:rPr>
          <w:spacing w:val="-1"/>
        </w:rPr>
        <w:t>computer,</w:t>
      </w:r>
      <w:r w:rsidRPr="0087588A">
        <w:t xml:space="preserve"> please</w:t>
      </w:r>
      <w:r w:rsidRPr="0087588A">
        <w:rPr>
          <w:spacing w:val="-1"/>
        </w:rPr>
        <w:t xml:space="preserve"> </w:t>
      </w:r>
      <w:r w:rsidRPr="0087588A">
        <w:t xml:space="preserve">contact your </w:t>
      </w:r>
      <w:r w:rsidRPr="0087588A">
        <w:rPr>
          <w:spacing w:val="-1"/>
        </w:rPr>
        <w:t>local</w:t>
      </w:r>
      <w:r w:rsidRPr="0087588A">
        <w:rPr>
          <w:spacing w:val="2"/>
        </w:rPr>
        <w:t xml:space="preserve"> </w:t>
      </w:r>
      <w:r w:rsidRPr="0087588A">
        <w:rPr>
          <w:spacing w:val="-1"/>
        </w:rPr>
        <w:t>Information</w:t>
      </w:r>
      <w:r w:rsidRPr="0087588A">
        <w:t xml:space="preserve"> Resource</w:t>
      </w:r>
      <w:r w:rsidRPr="0087588A">
        <w:rPr>
          <w:spacing w:val="61"/>
        </w:rPr>
        <w:t xml:space="preserve"> </w:t>
      </w:r>
      <w:r w:rsidRPr="0087588A">
        <w:rPr>
          <w:spacing w:val="-1"/>
        </w:rPr>
        <w:t>Management</w:t>
      </w:r>
      <w:r w:rsidRPr="0087588A">
        <w:t xml:space="preserve"> (IRM)</w:t>
      </w:r>
      <w:r w:rsidRPr="0087588A">
        <w:rPr>
          <w:spacing w:val="-1"/>
        </w:rPr>
        <w:t xml:space="preserve"> support</w:t>
      </w:r>
      <w:r w:rsidRPr="0087588A">
        <w:t xml:space="preserve"> </w:t>
      </w:r>
      <w:r w:rsidRPr="0087588A">
        <w:rPr>
          <w:spacing w:val="-1"/>
        </w:rPr>
        <w:t>team</w:t>
      </w:r>
      <w:r w:rsidRPr="0087588A">
        <w:rPr>
          <w:spacing w:val="-2"/>
        </w:rPr>
        <w:t xml:space="preserve"> </w:t>
      </w:r>
      <w:r w:rsidRPr="0087588A">
        <w:rPr>
          <w:spacing w:val="-1"/>
        </w:rPr>
        <w:t>for</w:t>
      </w:r>
      <w:r w:rsidRPr="0087588A">
        <w:t xml:space="preserve"> </w:t>
      </w:r>
      <w:r w:rsidRPr="0087588A">
        <w:rPr>
          <w:spacing w:val="-1"/>
        </w:rPr>
        <w:t>assistance.</w:t>
      </w:r>
      <w:r w:rsidRPr="0087588A">
        <w:t xml:space="preserve"> Tips to </w:t>
      </w:r>
      <w:r w:rsidRPr="0087588A">
        <w:rPr>
          <w:spacing w:val="-1"/>
        </w:rPr>
        <w:t xml:space="preserve">help </w:t>
      </w:r>
      <w:r w:rsidRPr="0087588A">
        <w:t xml:space="preserve">you </w:t>
      </w:r>
      <w:r w:rsidRPr="0087588A">
        <w:rPr>
          <w:spacing w:val="-1"/>
        </w:rPr>
        <w:t>make</w:t>
      </w:r>
      <w:r w:rsidRPr="0087588A">
        <w:t xml:space="preserve"> the </w:t>
      </w:r>
      <w:r w:rsidRPr="0087588A">
        <w:rPr>
          <w:spacing w:val="-1"/>
        </w:rPr>
        <w:t>most</w:t>
      </w:r>
      <w:r w:rsidRPr="0087588A">
        <w:t xml:space="preserve"> out of using the</w:t>
      </w:r>
      <w:r w:rsidR="00696BC1" w:rsidRPr="0087588A">
        <w:t xml:space="preserve"> </w:t>
      </w:r>
      <w:r w:rsidRPr="0087588A">
        <w:rPr>
          <w:spacing w:val="-1"/>
        </w:rPr>
        <w:t>NUMI</w:t>
      </w:r>
      <w:r w:rsidRPr="0087588A">
        <w:t xml:space="preserve"> application</w:t>
      </w:r>
      <w:r w:rsidRPr="0087588A">
        <w:rPr>
          <w:spacing w:val="-1"/>
        </w:rPr>
        <w:t xml:space="preserve"> </w:t>
      </w:r>
      <w:r w:rsidRPr="0087588A">
        <w:t xml:space="preserve">can be </w:t>
      </w:r>
      <w:r w:rsidRPr="0087588A">
        <w:rPr>
          <w:spacing w:val="-1"/>
        </w:rPr>
        <w:t>found</w:t>
      </w:r>
      <w:r w:rsidRPr="0087588A">
        <w:t xml:space="preserve"> in</w:t>
      </w:r>
      <w:r w:rsidRPr="0087588A">
        <w:rPr>
          <w:spacing w:val="1"/>
        </w:rPr>
        <w:t xml:space="preserve"> </w:t>
      </w:r>
      <w:r w:rsidRPr="0087588A">
        <w:t xml:space="preserve">Appendix </w:t>
      </w:r>
      <w:r w:rsidRPr="0087588A">
        <w:rPr>
          <w:spacing w:val="-1"/>
        </w:rPr>
        <w:t>B.</w:t>
      </w:r>
    </w:p>
    <w:p w:rsidR="008F6071" w:rsidRPr="0087588A" w:rsidRDefault="00DF273B" w:rsidP="00247D26">
      <w:pPr>
        <w:pStyle w:val="Heading2"/>
      </w:pPr>
      <w:r w:rsidRPr="0087588A">
        <w:t xml:space="preserve"> </w:t>
      </w:r>
      <w:bookmarkStart w:id="119" w:name="_Toc479675972"/>
      <w:bookmarkStart w:id="120" w:name="_Toc479631710"/>
      <w:bookmarkStart w:id="121" w:name="_Toc499543674"/>
      <w:r w:rsidR="008F6071" w:rsidRPr="0087588A">
        <w:t>Allowing Pop-Ups for the Site</w:t>
      </w:r>
      <w:bookmarkEnd w:id="119"/>
      <w:bookmarkEnd w:id="120"/>
      <w:bookmarkEnd w:id="121"/>
      <w:r w:rsidR="008F6071" w:rsidRPr="0087588A">
        <w:t xml:space="preserve"> </w:t>
      </w:r>
      <w:r w:rsidR="002D4EC1" w:rsidRPr="0087588A">
        <w:fldChar w:fldCharType="begin"/>
      </w:r>
      <w:r w:rsidR="002D4EC1" w:rsidRPr="0087588A">
        <w:instrText xml:space="preserve"> XE "</w:instrText>
      </w:r>
      <w:r w:rsidR="002D4EC1" w:rsidRPr="0087588A">
        <w:rPr>
          <w:spacing w:val="-1"/>
          <w:sz w:val="20"/>
        </w:rPr>
        <w:instrText>Allowing</w:instrText>
      </w:r>
      <w:r w:rsidR="002D4EC1" w:rsidRPr="0087588A">
        <w:rPr>
          <w:sz w:val="20"/>
        </w:rPr>
        <w:instrText xml:space="preserve"> </w:instrText>
      </w:r>
      <w:r w:rsidR="002D4EC1" w:rsidRPr="0087588A">
        <w:rPr>
          <w:spacing w:val="-1"/>
          <w:sz w:val="20"/>
        </w:rPr>
        <w:instrText>Pop-Ups</w:instrText>
      </w:r>
      <w:r w:rsidR="002D4EC1" w:rsidRPr="0087588A">
        <w:instrText xml:space="preserve">" \i </w:instrText>
      </w:r>
      <w:r w:rsidR="002D4EC1" w:rsidRPr="0087588A">
        <w:fldChar w:fldCharType="end"/>
      </w:r>
    </w:p>
    <w:p w:rsidR="008F6071" w:rsidRPr="0087588A" w:rsidRDefault="008F6071" w:rsidP="008F6071">
      <w:pPr>
        <w:pStyle w:val="BodyText"/>
        <w:spacing w:before="238"/>
        <w:ind w:right="307"/>
      </w:pPr>
      <w:r w:rsidRPr="0087588A">
        <w:t xml:space="preserve">The </w:t>
      </w:r>
      <w:r w:rsidRPr="0087588A">
        <w:rPr>
          <w:spacing w:val="-1"/>
        </w:rPr>
        <w:t>NUMI</w:t>
      </w:r>
      <w:r w:rsidRPr="0087588A">
        <w:t xml:space="preserve"> </w:t>
      </w:r>
      <w:r w:rsidRPr="0087588A">
        <w:rPr>
          <w:spacing w:val="-1"/>
        </w:rPr>
        <w:t xml:space="preserve">application </w:t>
      </w:r>
      <w:r w:rsidRPr="0087588A">
        <w:t>uses pop-up</w:t>
      </w:r>
      <w:r w:rsidRPr="0087588A">
        <w:rPr>
          <w:spacing w:val="-2"/>
        </w:rPr>
        <w:t xml:space="preserve"> </w:t>
      </w:r>
      <w:r w:rsidRPr="0087588A">
        <w:t xml:space="preserve">windows, so it is </w:t>
      </w:r>
      <w:r w:rsidRPr="0087588A">
        <w:rPr>
          <w:spacing w:val="-1"/>
        </w:rPr>
        <w:t>important</w:t>
      </w:r>
      <w:r w:rsidRPr="0087588A">
        <w:t xml:space="preserve"> that your</w:t>
      </w:r>
      <w:r w:rsidRPr="0087588A">
        <w:rPr>
          <w:spacing w:val="-1"/>
        </w:rPr>
        <w:t xml:space="preserve"> computer</w:t>
      </w:r>
      <w:r w:rsidRPr="0087588A">
        <w:t xml:space="preserve"> is set up to</w:t>
      </w:r>
      <w:r w:rsidRPr="0087588A">
        <w:rPr>
          <w:spacing w:val="55"/>
        </w:rPr>
        <w:t xml:space="preserve"> </w:t>
      </w:r>
      <w:r w:rsidRPr="0087588A">
        <w:t xml:space="preserve">allow </w:t>
      </w:r>
      <w:r w:rsidRPr="0087588A">
        <w:rPr>
          <w:spacing w:val="-1"/>
        </w:rPr>
        <w:t>for</w:t>
      </w:r>
      <w:r w:rsidRPr="0087588A">
        <w:rPr>
          <w:spacing w:val="1"/>
        </w:rPr>
        <w:t xml:space="preserve"> </w:t>
      </w:r>
      <w:r w:rsidRPr="0087588A">
        <w:t>these.</w:t>
      </w:r>
      <w:r w:rsidRPr="0087588A">
        <w:rPr>
          <w:spacing w:val="60"/>
        </w:rPr>
        <w:t xml:space="preserve"> </w:t>
      </w:r>
      <w:r w:rsidRPr="0087588A">
        <w:t xml:space="preserve">If your </w:t>
      </w:r>
      <w:r w:rsidRPr="0087588A">
        <w:rPr>
          <w:spacing w:val="-1"/>
        </w:rPr>
        <w:t>computer</w:t>
      </w:r>
      <w:r w:rsidRPr="0087588A">
        <w:t xml:space="preserve"> </w:t>
      </w:r>
      <w:r w:rsidRPr="0087588A">
        <w:rPr>
          <w:spacing w:val="-1"/>
        </w:rPr>
        <w:t>currently</w:t>
      </w:r>
      <w:r w:rsidRPr="0087588A">
        <w:t xml:space="preserve"> has a </w:t>
      </w:r>
      <w:r w:rsidRPr="0087588A">
        <w:rPr>
          <w:spacing w:val="-1"/>
        </w:rPr>
        <w:t>pop-up</w:t>
      </w:r>
      <w:r w:rsidRPr="0087588A">
        <w:t xml:space="preserve"> blocker, </w:t>
      </w:r>
      <w:r w:rsidRPr="0087588A">
        <w:rPr>
          <w:spacing w:val="-1"/>
        </w:rPr>
        <w:t>this</w:t>
      </w:r>
      <w:r w:rsidRPr="0087588A">
        <w:t xml:space="preserve"> </w:t>
      </w:r>
      <w:r w:rsidRPr="0087588A">
        <w:rPr>
          <w:spacing w:val="-1"/>
        </w:rPr>
        <w:t>must</w:t>
      </w:r>
      <w:r w:rsidRPr="0087588A">
        <w:t xml:space="preserve"> be disabled in order</w:t>
      </w:r>
      <w:r w:rsidRPr="0087588A">
        <w:rPr>
          <w:spacing w:val="51"/>
        </w:rPr>
        <w:t xml:space="preserve"> </w:t>
      </w:r>
      <w:r w:rsidRPr="0087588A">
        <w:t xml:space="preserve">to use </w:t>
      </w:r>
      <w:r w:rsidRPr="0087588A">
        <w:rPr>
          <w:spacing w:val="-1"/>
        </w:rPr>
        <w:t>NUMI</w:t>
      </w:r>
      <w:r w:rsidRPr="0087588A">
        <w:t xml:space="preserve"> </w:t>
      </w:r>
      <w:r w:rsidR="007A1CC7" w:rsidRPr="0087588A">
        <w:rPr>
          <w:spacing w:val="-1"/>
        </w:rPr>
        <w:t xml:space="preserve">effectively </w:t>
      </w:r>
      <w:r w:rsidRPr="0087588A">
        <w:rPr>
          <w:spacing w:val="-1"/>
        </w:rPr>
        <w:t>(Symptoms</w:t>
      </w:r>
      <w:r w:rsidRPr="0087588A">
        <w:rPr>
          <w:spacing w:val="1"/>
        </w:rPr>
        <w:t xml:space="preserve"> </w:t>
      </w:r>
      <w:r w:rsidRPr="0087588A">
        <w:t xml:space="preserve">you </w:t>
      </w:r>
      <w:r w:rsidRPr="0087588A">
        <w:rPr>
          <w:spacing w:val="-1"/>
        </w:rPr>
        <w:t>may</w:t>
      </w:r>
      <w:r w:rsidRPr="0087588A">
        <w:t xml:space="preserve"> see that</w:t>
      </w:r>
      <w:r w:rsidRPr="0087588A">
        <w:rPr>
          <w:spacing w:val="-1"/>
        </w:rPr>
        <w:t xml:space="preserve"> indicate</w:t>
      </w:r>
      <w:r w:rsidRPr="0087588A">
        <w:t xml:space="preserve"> pop-ups are blocked </w:t>
      </w:r>
      <w:r w:rsidRPr="0087588A">
        <w:rPr>
          <w:spacing w:val="-1"/>
        </w:rPr>
        <w:t>may</w:t>
      </w:r>
      <w:r w:rsidRPr="0087588A">
        <w:rPr>
          <w:spacing w:val="59"/>
        </w:rPr>
        <w:t xml:space="preserve"> </w:t>
      </w:r>
      <w:r w:rsidRPr="0087588A">
        <w:t xml:space="preserve">include: a </w:t>
      </w:r>
      <w:r w:rsidRPr="0087588A">
        <w:rPr>
          <w:spacing w:val="-1"/>
        </w:rPr>
        <w:t>pop-up</w:t>
      </w:r>
      <w:r w:rsidRPr="0087588A">
        <w:t xml:space="preserve"> </w:t>
      </w:r>
      <w:r w:rsidRPr="0087588A">
        <w:rPr>
          <w:spacing w:val="-1"/>
        </w:rPr>
        <w:t>blocker</w:t>
      </w:r>
      <w:r w:rsidRPr="0087588A">
        <w:t xml:space="preserve"> bar </w:t>
      </w:r>
      <w:r w:rsidRPr="0087588A">
        <w:rPr>
          <w:spacing w:val="-1"/>
        </w:rPr>
        <w:t>displaying</w:t>
      </w:r>
      <w:r w:rsidRPr="0087588A">
        <w:t xml:space="preserve"> and indicating pop-ups are </w:t>
      </w:r>
      <w:r w:rsidRPr="0087588A">
        <w:rPr>
          <w:spacing w:val="-1"/>
        </w:rPr>
        <w:t>blocked;</w:t>
      </w:r>
      <w:r w:rsidRPr="0087588A">
        <w:rPr>
          <w:spacing w:val="1"/>
        </w:rPr>
        <w:t xml:space="preserve"> </w:t>
      </w:r>
      <w:r w:rsidRPr="0087588A">
        <w:t>or</w:t>
      </w:r>
      <w:r w:rsidRPr="0087588A">
        <w:rPr>
          <w:spacing w:val="-1"/>
        </w:rPr>
        <w:t xml:space="preserve"> </w:t>
      </w:r>
      <w:r w:rsidRPr="0087588A">
        <w:t>the</w:t>
      </w:r>
    </w:p>
    <w:p w:rsidR="008F6071" w:rsidRPr="0087588A" w:rsidRDefault="008F6071" w:rsidP="008F6071">
      <w:pPr>
        <w:pStyle w:val="BodyText"/>
        <w:spacing w:before="38"/>
        <w:ind w:right="307"/>
      </w:pPr>
      <w:r w:rsidRPr="0087588A">
        <w:rPr>
          <w:spacing w:val="-1"/>
        </w:rPr>
        <w:t>InterQual</w:t>
      </w:r>
      <w:r w:rsidR="00B63480" w:rsidRPr="0087588A">
        <w:rPr>
          <w:spacing w:val="-1"/>
          <w:position w:val="11"/>
          <w:sz w:val="16"/>
        </w:rPr>
        <w:t>®</w:t>
      </w:r>
      <w:r w:rsidRPr="0087588A">
        <w:rPr>
          <w:spacing w:val="1"/>
        </w:rPr>
        <w:t xml:space="preserve"> </w:t>
      </w:r>
      <w:r w:rsidRPr="0087588A">
        <w:rPr>
          <w:spacing w:val="-1"/>
        </w:rPr>
        <w:t>Criteria</w:t>
      </w:r>
      <w:r w:rsidR="002D4EC1" w:rsidRPr="0087588A">
        <w:rPr>
          <w:spacing w:val="-1"/>
        </w:rPr>
        <w:fldChar w:fldCharType="begin"/>
      </w:r>
      <w:r w:rsidR="002D4EC1" w:rsidRPr="0087588A">
        <w:instrText xml:space="preserve"> XE "</w:instrText>
      </w:r>
      <w:r w:rsidR="002D4EC1" w:rsidRPr="0087588A">
        <w:rPr>
          <w:spacing w:val="-1"/>
          <w:sz w:val="20"/>
        </w:rPr>
        <w:instrText>InterQual</w:instrText>
      </w:r>
      <w:r w:rsidR="002D4EC1" w:rsidRPr="0087588A">
        <w:rPr>
          <w:sz w:val="20"/>
        </w:rPr>
        <w:instrText xml:space="preserve"> </w:instrText>
      </w:r>
      <w:r w:rsidR="002D4EC1" w:rsidRPr="0087588A">
        <w:rPr>
          <w:spacing w:val="-1"/>
          <w:sz w:val="20"/>
        </w:rPr>
        <w:instrText>Criteria</w:instrText>
      </w:r>
      <w:r w:rsidR="002D4EC1" w:rsidRPr="0087588A">
        <w:instrText xml:space="preserve">" </w:instrText>
      </w:r>
      <w:r w:rsidR="002D4EC1" w:rsidRPr="0087588A">
        <w:rPr>
          <w:spacing w:val="-1"/>
        </w:rPr>
        <w:fldChar w:fldCharType="end"/>
      </w:r>
      <w:r w:rsidRPr="0087588A">
        <w:t xml:space="preserve"> </w:t>
      </w:r>
      <w:r w:rsidRPr="0087588A">
        <w:rPr>
          <w:spacing w:val="-1"/>
        </w:rPr>
        <w:t>does</w:t>
      </w:r>
      <w:r w:rsidR="004A730A" w:rsidRPr="0087588A">
        <w:rPr>
          <w:spacing w:val="-1"/>
        </w:rPr>
        <w:t xml:space="preserve"> not</w:t>
      </w:r>
      <w:r w:rsidRPr="0087588A">
        <w:t xml:space="preserve"> open </w:t>
      </w:r>
      <w:r w:rsidRPr="0087588A">
        <w:rPr>
          <w:spacing w:val="-1"/>
        </w:rPr>
        <w:t xml:space="preserve">properly; </w:t>
      </w:r>
      <w:r w:rsidRPr="0087588A">
        <w:t>clicking</w:t>
      </w:r>
      <w:r w:rsidRPr="0087588A">
        <w:rPr>
          <w:spacing w:val="-2"/>
        </w:rPr>
        <w:t xml:space="preserve"> </w:t>
      </w:r>
      <w:r w:rsidRPr="0087588A">
        <w:t>on a review hyperlink in</w:t>
      </w:r>
      <w:r w:rsidRPr="0087588A">
        <w:rPr>
          <w:spacing w:val="-1"/>
        </w:rPr>
        <w:t xml:space="preserve"> </w:t>
      </w:r>
      <w:r w:rsidRPr="0087588A">
        <w:t xml:space="preserve">a reviews </w:t>
      </w:r>
      <w:r w:rsidRPr="0087588A">
        <w:rPr>
          <w:spacing w:val="-1"/>
        </w:rPr>
        <w:t>table</w:t>
      </w:r>
      <w:r w:rsidRPr="0087588A">
        <w:rPr>
          <w:spacing w:val="61"/>
        </w:rPr>
        <w:t xml:space="preserve"> </w:t>
      </w:r>
      <w:r w:rsidRPr="0087588A">
        <w:t>does</w:t>
      </w:r>
      <w:r w:rsidR="007A1CC7" w:rsidRPr="0087588A">
        <w:t xml:space="preserve"> not</w:t>
      </w:r>
      <w:r w:rsidRPr="0087588A">
        <w:t xml:space="preserve"> </w:t>
      </w:r>
      <w:r w:rsidRPr="0087588A">
        <w:rPr>
          <w:spacing w:val="-1"/>
        </w:rPr>
        <w:t>display</w:t>
      </w:r>
      <w:r w:rsidRPr="0087588A">
        <w:t xml:space="preserve"> the</w:t>
      </w:r>
      <w:r w:rsidRPr="0087588A">
        <w:rPr>
          <w:spacing w:val="-1"/>
        </w:rPr>
        <w:t xml:space="preserve"> review</w:t>
      </w:r>
      <w:r w:rsidRPr="0087588A">
        <w:t xml:space="preserve"> screen). If you do not have </w:t>
      </w:r>
      <w:r w:rsidRPr="0087588A">
        <w:rPr>
          <w:spacing w:val="-1"/>
        </w:rPr>
        <w:t>permission</w:t>
      </w:r>
      <w:r w:rsidRPr="0087588A">
        <w:t xml:space="preserve"> to </w:t>
      </w:r>
      <w:r w:rsidRPr="0087588A">
        <w:rPr>
          <w:spacing w:val="-1"/>
        </w:rPr>
        <w:t>change</w:t>
      </w:r>
      <w:r w:rsidRPr="0087588A">
        <w:t xml:space="preserve"> your pop-up blocker</w:t>
      </w:r>
      <w:r w:rsidRPr="0087588A">
        <w:rPr>
          <w:spacing w:val="45"/>
        </w:rPr>
        <w:t xml:space="preserve"> </w:t>
      </w:r>
      <w:r w:rsidRPr="0087588A">
        <w:t xml:space="preserve">settings, </w:t>
      </w:r>
      <w:r w:rsidRPr="0087588A">
        <w:rPr>
          <w:spacing w:val="-1"/>
        </w:rPr>
        <w:t>please</w:t>
      </w:r>
      <w:r w:rsidRPr="0087588A">
        <w:t xml:space="preserve"> contact</w:t>
      </w:r>
      <w:r w:rsidRPr="0087588A">
        <w:rPr>
          <w:spacing w:val="-1"/>
        </w:rPr>
        <w:t xml:space="preserve"> </w:t>
      </w:r>
      <w:r w:rsidRPr="0087588A">
        <w:t xml:space="preserve">your </w:t>
      </w:r>
      <w:r w:rsidRPr="0087588A">
        <w:rPr>
          <w:spacing w:val="-1"/>
        </w:rPr>
        <w:t>local</w:t>
      </w:r>
      <w:r w:rsidRPr="0087588A">
        <w:t xml:space="preserve"> </w:t>
      </w:r>
      <w:r w:rsidRPr="0087588A">
        <w:rPr>
          <w:spacing w:val="-1"/>
        </w:rPr>
        <w:t>IRM</w:t>
      </w:r>
      <w:r w:rsidRPr="0087588A">
        <w:t xml:space="preserve"> for assistance.</w:t>
      </w:r>
      <w:r w:rsidRPr="0087588A">
        <w:rPr>
          <w:spacing w:val="-2"/>
        </w:rPr>
        <w:t xml:space="preserve"> </w:t>
      </w:r>
      <w:r w:rsidRPr="0087588A">
        <w:t xml:space="preserve">If you do have </w:t>
      </w:r>
      <w:r w:rsidRPr="0087588A">
        <w:rPr>
          <w:spacing w:val="-1"/>
        </w:rPr>
        <w:t>permission,</w:t>
      </w:r>
      <w:r w:rsidRPr="0087588A">
        <w:t xml:space="preserve"> here is how to</w:t>
      </w:r>
      <w:r w:rsidRPr="0087588A">
        <w:rPr>
          <w:spacing w:val="41"/>
        </w:rPr>
        <w:t xml:space="preserve"> </w:t>
      </w:r>
      <w:r w:rsidRPr="0087588A">
        <w:t xml:space="preserve">double check your </w:t>
      </w:r>
      <w:r w:rsidRPr="0087588A">
        <w:rPr>
          <w:spacing w:val="-1"/>
        </w:rPr>
        <w:t>pop-up</w:t>
      </w:r>
      <w:r w:rsidRPr="0087588A">
        <w:t xml:space="preserve"> window settings:</w:t>
      </w:r>
    </w:p>
    <w:p w:rsidR="00460188" w:rsidRPr="0087588A" w:rsidRDefault="00460188" w:rsidP="00DA39F3">
      <w:pPr>
        <w:pStyle w:val="BodyText"/>
        <w:widowControl w:val="0"/>
        <w:numPr>
          <w:ilvl w:val="3"/>
          <w:numId w:val="17"/>
        </w:numPr>
        <w:tabs>
          <w:tab w:val="left" w:pos="1541"/>
        </w:tabs>
        <w:spacing w:before="0" w:after="0"/>
        <w:ind w:right="632"/>
      </w:pPr>
      <w:r w:rsidRPr="0087588A">
        <w:t xml:space="preserve">Open a new browser (if you have several </w:t>
      </w:r>
      <w:r w:rsidRPr="0087588A">
        <w:rPr>
          <w:spacing w:val="-1"/>
        </w:rPr>
        <w:t>browser</w:t>
      </w:r>
      <w:r w:rsidRPr="0087588A">
        <w:t xml:space="preserve"> windows open, close all but</w:t>
      </w:r>
      <w:r w:rsidRPr="0087588A">
        <w:rPr>
          <w:spacing w:val="25"/>
        </w:rPr>
        <w:t xml:space="preserve"> </w:t>
      </w:r>
      <w:r w:rsidRPr="0087588A">
        <w:t>one).</w:t>
      </w:r>
    </w:p>
    <w:p w:rsidR="00460188" w:rsidRPr="0087588A" w:rsidRDefault="00460188" w:rsidP="00DA39F3">
      <w:pPr>
        <w:pStyle w:val="BodyText"/>
        <w:widowControl w:val="0"/>
        <w:numPr>
          <w:ilvl w:val="3"/>
          <w:numId w:val="17"/>
        </w:numPr>
        <w:tabs>
          <w:tab w:val="left" w:pos="1541"/>
        </w:tabs>
        <w:spacing w:before="9" w:after="0" w:line="238" w:lineRule="auto"/>
        <w:ind w:right="285"/>
      </w:pPr>
      <w:r w:rsidRPr="0087588A">
        <w:t xml:space="preserve">Select </w:t>
      </w:r>
      <w:r w:rsidRPr="0087588A">
        <w:rPr>
          <w:rFonts w:ascii="Courier New"/>
          <w:spacing w:val="-1"/>
          <w:sz w:val="20"/>
        </w:rPr>
        <w:t>Tools&gt;Pop-Up Blocker&gt;Turn Off</w:t>
      </w:r>
      <w:r w:rsidRPr="0087588A">
        <w:rPr>
          <w:rFonts w:ascii="Courier New"/>
          <w:sz w:val="20"/>
        </w:rPr>
        <w:t xml:space="preserve"> </w:t>
      </w:r>
      <w:r w:rsidRPr="0087588A">
        <w:rPr>
          <w:rFonts w:ascii="Courier New"/>
          <w:spacing w:val="-1"/>
          <w:sz w:val="20"/>
        </w:rPr>
        <w:t xml:space="preserve">Pop-up Blocker </w:t>
      </w:r>
      <w:r w:rsidR="00B5077D" w:rsidRPr="0087588A">
        <w:t xml:space="preserve">(Figure </w:t>
      </w:r>
      <w:r w:rsidR="00B5077D" w:rsidRPr="0087588A">
        <w:rPr>
          <w:spacing w:val="-1"/>
        </w:rPr>
        <w:t>1</w:t>
      </w:r>
      <w:r w:rsidRPr="0087588A">
        <w:rPr>
          <w:spacing w:val="-1"/>
        </w:rPr>
        <w:t>).</w:t>
      </w:r>
      <w:r w:rsidRPr="0087588A">
        <w:rPr>
          <w:spacing w:val="-2"/>
        </w:rPr>
        <w:t xml:space="preserve"> </w:t>
      </w:r>
      <w:r w:rsidR="000F7271" w:rsidRPr="0087588A">
        <w:rPr>
          <w:b/>
        </w:rPr>
        <w:t>NOTE</w:t>
      </w:r>
      <w:r w:rsidRPr="0087588A">
        <w:rPr>
          <w:b/>
        </w:rPr>
        <w:t>:</w:t>
      </w:r>
      <w:r w:rsidRPr="0087588A">
        <w:t xml:space="preserve"> </w:t>
      </w:r>
      <w:r w:rsidR="000F7271" w:rsidRPr="0087588A">
        <w:t>I</w:t>
      </w:r>
      <w:r w:rsidRPr="0087588A">
        <w:t>f</w:t>
      </w:r>
      <w:r w:rsidRPr="0087588A">
        <w:rPr>
          <w:spacing w:val="29"/>
        </w:rPr>
        <w:t xml:space="preserve"> </w:t>
      </w:r>
      <w:r w:rsidRPr="0087588A">
        <w:t xml:space="preserve">the pop up </w:t>
      </w:r>
      <w:r w:rsidRPr="0087588A">
        <w:rPr>
          <w:spacing w:val="-1"/>
        </w:rPr>
        <w:t xml:space="preserve">blocker </w:t>
      </w:r>
      <w:r w:rsidRPr="0087588A">
        <w:t xml:space="preserve">is </w:t>
      </w:r>
      <w:r w:rsidRPr="0087588A">
        <w:rPr>
          <w:spacing w:val="-1"/>
        </w:rPr>
        <w:t>turned</w:t>
      </w:r>
      <w:r w:rsidRPr="0087588A">
        <w:t xml:space="preserve"> </w:t>
      </w:r>
      <w:r w:rsidRPr="0087588A">
        <w:rPr>
          <w:spacing w:val="-1"/>
        </w:rPr>
        <w:t>off,</w:t>
      </w:r>
      <w:r w:rsidRPr="0087588A">
        <w:t xml:space="preserve"> Steps 3 and 4 are </w:t>
      </w:r>
      <w:r w:rsidRPr="0087588A">
        <w:rPr>
          <w:spacing w:val="-1"/>
        </w:rPr>
        <w:t>irrelevant.</w:t>
      </w:r>
      <w:r w:rsidRPr="0087588A">
        <w:rPr>
          <w:spacing w:val="-2"/>
        </w:rPr>
        <w:t xml:space="preserve"> </w:t>
      </w:r>
      <w:r w:rsidRPr="0087588A">
        <w:t>In order</w:t>
      </w:r>
      <w:r w:rsidRPr="0087588A">
        <w:rPr>
          <w:spacing w:val="-1"/>
        </w:rPr>
        <w:t xml:space="preserve"> </w:t>
      </w:r>
      <w:r w:rsidRPr="0087588A">
        <w:t>to execute</w:t>
      </w:r>
      <w:r w:rsidRPr="0087588A">
        <w:rPr>
          <w:spacing w:val="43"/>
        </w:rPr>
        <w:t xml:space="preserve"> </w:t>
      </w:r>
      <w:r w:rsidRPr="0087588A">
        <w:t>those steps,</w:t>
      </w:r>
      <w:r w:rsidRPr="0087588A">
        <w:rPr>
          <w:spacing w:val="-2"/>
        </w:rPr>
        <w:t xml:space="preserve"> </w:t>
      </w:r>
      <w:r w:rsidRPr="0087588A">
        <w:t xml:space="preserve">select </w:t>
      </w:r>
      <w:r w:rsidRPr="0087588A">
        <w:rPr>
          <w:spacing w:val="-1"/>
        </w:rPr>
        <w:t>Tools&gt;Pop</w:t>
      </w:r>
      <w:r w:rsidR="00694620" w:rsidRPr="0087588A">
        <w:rPr>
          <w:spacing w:val="-1"/>
        </w:rPr>
        <w:t>-</w:t>
      </w:r>
      <w:r w:rsidRPr="0087588A">
        <w:t xml:space="preserve">Up </w:t>
      </w:r>
      <w:r w:rsidRPr="0087588A">
        <w:rPr>
          <w:spacing w:val="-1"/>
        </w:rPr>
        <w:t>Blocker&gt;Pop</w:t>
      </w:r>
      <w:r w:rsidR="00694620" w:rsidRPr="0087588A">
        <w:rPr>
          <w:spacing w:val="-1"/>
        </w:rPr>
        <w:t>-</w:t>
      </w:r>
      <w:r w:rsidRPr="0087588A">
        <w:t xml:space="preserve">Up </w:t>
      </w:r>
      <w:r w:rsidRPr="0087588A">
        <w:rPr>
          <w:spacing w:val="-1"/>
        </w:rPr>
        <w:t>Blocker</w:t>
      </w:r>
      <w:r w:rsidRPr="0087588A">
        <w:t xml:space="preserve"> Settings and</w:t>
      </w:r>
      <w:r w:rsidRPr="0087588A">
        <w:rPr>
          <w:spacing w:val="-2"/>
        </w:rPr>
        <w:t xml:space="preserve"> </w:t>
      </w:r>
      <w:r w:rsidRPr="0087588A">
        <w:t>then you</w:t>
      </w:r>
      <w:r w:rsidRPr="0087588A">
        <w:rPr>
          <w:spacing w:val="49"/>
        </w:rPr>
        <w:t xml:space="preserve"> </w:t>
      </w:r>
      <w:r w:rsidRPr="0087588A">
        <w:t xml:space="preserve">can </w:t>
      </w:r>
      <w:r w:rsidRPr="0087588A">
        <w:rPr>
          <w:spacing w:val="-1"/>
        </w:rPr>
        <w:t xml:space="preserve">proceed </w:t>
      </w:r>
      <w:r w:rsidRPr="0087588A">
        <w:t>to Step 3).</w:t>
      </w:r>
    </w:p>
    <w:p w:rsidR="00460188" w:rsidRPr="0087588A" w:rsidRDefault="00460188" w:rsidP="00DA39F3">
      <w:pPr>
        <w:widowControl w:val="0"/>
        <w:numPr>
          <w:ilvl w:val="3"/>
          <w:numId w:val="17"/>
        </w:numPr>
        <w:tabs>
          <w:tab w:val="left" w:pos="1541"/>
        </w:tabs>
        <w:ind w:right="486"/>
        <w:rPr>
          <w:sz w:val="24"/>
        </w:rPr>
      </w:pPr>
      <w:r w:rsidRPr="0087588A">
        <w:rPr>
          <w:spacing w:val="-1"/>
          <w:sz w:val="24"/>
        </w:rPr>
        <w:t>When</w:t>
      </w:r>
      <w:r w:rsidRPr="0087588A">
        <w:rPr>
          <w:sz w:val="24"/>
        </w:rPr>
        <w:t xml:space="preserve"> the </w:t>
      </w:r>
      <w:r w:rsidRPr="0087588A">
        <w:rPr>
          <w:b/>
          <w:i/>
          <w:sz w:val="24"/>
        </w:rPr>
        <w:t>Pop</w:t>
      </w:r>
      <w:r w:rsidR="00694620" w:rsidRPr="0087588A">
        <w:rPr>
          <w:b/>
          <w:i/>
          <w:sz w:val="24"/>
        </w:rPr>
        <w:t>-</w:t>
      </w:r>
      <w:r w:rsidRPr="0087588A">
        <w:rPr>
          <w:b/>
          <w:i/>
          <w:spacing w:val="-1"/>
          <w:sz w:val="24"/>
        </w:rPr>
        <w:t>Up</w:t>
      </w:r>
      <w:r w:rsidRPr="0087588A">
        <w:rPr>
          <w:b/>
          <w:i/>
          <w:sz w:val="24"/>
        </w:rPr>
        <w:t xml:space="preserve"> Blocker Settings </w:t>
      </w:r>
      <w:r w:rsidRPr="0087588A">
        <w:rPr>
          <w:spacing w:val="-1"/>
          <w:sz w:val="24"/>
        </w:rPr>
        <w:t>screen</w:t>
      </w:r>
      <w:r w:rsidRPr="0087588A">
        <w:rPr>
          <w:sz w:val="24"/>
        </w:rPr>
        <w:t xml:space="preserve"> displays, </w:t>
      </w:r>
      <w:r w:rsidRPr="0087588A">
        <w:rPr>
          <w:i/>
          <w:sz w:val="24"/>
        </w:rPr>
        <w:t>type</w:t>
      </w:r>
      <w:r w:rsidRPr="0087588A">
        <w:rPr>
          <w:i/>
          <w:spacing w:val="-1"/>
          <w:sz w:val="24"/>
        </w:rPr>
        <w:t xml:space="preserve"> </w:t>
      </w:r>
      <w:r w:rsidRPr="0087588A">
        <w:rPr>
          <w:sz w:val="24"/>
        </w:rPr>
        <w:t>the</w:t>
      </w:r>
      <w:r w:rsidRPr="0087588A">
        <w:rPr>
          <w:spacing w:val="-1"/>
          <w:sz w:val="24"/>
        </w:rPr>
        <w:t xml:space="preserve"> </w:t>
      </w:r>
      <w:r w:rsidRPr="0087588A">
        <w:rPr>
          <w:sz w:val="24"/>
        </w:rPr>
        <w:t xml:space="preserve">address of </w:t>
      </w:r>
      <w:r w:rsidRPr="0087588A">
        <w:rPr>
          <w:spacing w:val="-1"/>
          <w:sz w:val="24"/>
        </w:rPr>
        <w:t>the</w:t>
      </w:r>
      <w:r w:rsidRPr="0087588A">
        <w:rPr>
          <w:sz w:val="24"/>
        </w:rPr>
        <w:t xml:space="preserve"> web</w:t>
      </w:r>
      <w:r w:rsidRPr="0087588A">
        <w:rPr>
          <w:spacing w:val="21"/>
          <w:sz w:val="24"/>
        </w:rPr>
        <w:t xml:space="preserve"> </w:t>
      </w:r>
      <w:r w:rsidRPr="0087588A">
        <w:rPr>
          <w:sz w:val="24"/>
        </w:rPr>
        <w:t>site</w:t>
      </w:r>
      <w:r w:rsidRPr="0087588A">
        <w:rPr>
          <w:spacing w:val="-1"/>
          <w:sz w:val="24"/>
        </w:rPr>
        <w:t xml:space="preserve"> </w:t>
      </w:r>
      <w:r w:rsidRPr="0087588A">
        <w:rPr>
          <w:sz w:val="24"/>
        </w:rPr>
        <w:t>into</w:t>
      </w:r>
      <w:r w:rsidRPr="0087588A">
        <w:rPr>
          <w:spacing w:val="-2"/>
          <w:sz w:val="24"/>
        </w:rPr>
        <w:t xml:space="preserve"> </w:t>
      </w:r>
      <w:r w:rsidRPr="0087588A">
        <w:rPr>
          <w:sz w:val="24"/>
        </w:rPr>
        <w:t xml:space="preserve">the </w:t>
      </w:r>
      <w:r w:rsidRPr="0087588A">
        <w:rPr>
          <w:b/>
          <w:spacing w:val="-1"/>
          <w:sz w:val="24"/>
        </w:rPr>
        <w:t>Address</w:t>
      </w:r>
      <w:r w:rsidRPr="0087588A">
        <w:rPr>
          <w:b/>
          <w:sz w:val="24"/>
        </w:rPr>
        <w:t xml:space="preserve"> of Web site</w:t>
      </w:r>
      <w:r w:rsidRPr="0087588A">
        <w:rPr>
          <w:b/>
          <w:spacing w:val="-1"/>
          <w:sz w:val="24"/>
        </w:rPr>
        <w:t xml:space="preserve"> </w:t>
      </w:r>
      <w:r w:rsidRPr="0087588A">
        <w:rPr>
          <w:b/>
          <w:sz w:val="24"/>
        </w:rPr>
        <w:t>to allow</w:t>
      </w:r>
      <w:r w:rsidRPr="0087588A">
        <w:rPr>
          <w:b/>
          <w:spacing w:val="-1"/>
          <w:sz w:val="24"/>
        </w:rPr>
        <w:t xml:space="preserve"> </w:t>
      </w:r>
      <w:r w:rsidRPr="0087588A">
        <w:rPr>
          <w:sz w:val="24"/>
        </w:rPr>
        <w:t>field.</w:t>
      </w:r>
    </w:p>
    <w:p w:rsidR="00460188" w:rsidRPr="0087588A" w:rsidRDefault="00460188" w:rsidP="00DA39F3">
      <w:pPr>
        <w:widowControl w:val="0"/>
        <w:numPr>
          <w:ilvl w:val="3"/>
          <w:numId w:val="17"/>
        </w:numPr>
        <w:tabs>
          <w:tab w:val="left" w:pos="1541"/>
        </w:tabs>
        <w:spacing w:before="7" w:line="284" w:lineRule="exact"/>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Add</w:t>
      </w:r>
      <w:r w:rsidRPr="0087588A">
        <w:rPr>
          <w:spacing w:val="-1"/>
          <w:sz w:val="24"/>
        </w:rPr>
        <w:t>&gt;</w:t>
      </w:r>
      <w:r w:rsidRPr="0087588A">
        <w:rPr>
          <w:sz w:val="24"/>
        </w:rPr>
        <w:t xml:space="preserve"> button.</w:t>
      </w:r>
    </w:p>
    <w:p w:rsidR="00460188" w:rsidRPr="0087588A" w:rsidRDefault="00460188" w:rsidP="00DA39F3">
      <w:pPr>
        <w:widowControl w:val="0"/>
        <w:numPr>
          <w:ilvl w:val="3"/>
          <w:numId w:val="17"/>
        </w:numPr>
        <w:tabs>
          <w:tab w:val="left" w:pos="1541"/>
        </w:tabs>
        <w:spacing w:line="280" w:lineRule="exact"/>
        <w:rPr>
          <w:sz w:val="24"/>
        </w:rPr>
      </w:pPr>
      <w:r w:rsidRPr="0087588A">
        <w:rPr>
          <w:i/>
          <w:spacing w:val="-1"/>
          <w:sz w:val="24"/>
        </w:rPr>
        <w:t>Click</w:t>
      </w:r>
      <w:r w:rsidRPr="0087588A">
        <w:rPr>
          <w:i/>
          <w:sz w:val="24"/>
        </w:rPr>
        <w:t xml:space="preserve"> </w:t>
      </w: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to exit the screen.</w:t>
      </w:r>
    </w:p>
    <w:p w:rsidR="00460188" w:rsidRPr="0087588A" w:rsidRDefault="00460188" w:rsidP="00DA39F3">
      <w:pPr>
        <w:pStyle w:val="BodyText"/>
        <w:widowControl w:val="0"/>
        <w:numPr>
          <w:ilvl w:val="3"/>
          <w:numId w:val="17"/>
        </w:numPr>
        <w:tabs>
          <w:tab w:val="left" w:pos="1541"/>
        </w:tabs>
        <w:spacing w:before="0" w:after="0" w:line="273" w:lineRule="exact"/>
      </w:pPr>
      <w:r w:rsidRPr="0087588A">
        <w:lastRenderedPageBreak/>
        <w:t>To apply the</w:t>
      </w:r>
      <w:r w:rsidRPr="0087588A">
        <w:rPr>
          <w:spacing w:val="-1"/>
        </w:rPr>
        <w:t xml:space="preserve"> </w:t>
      </w:r>
      <w:r w:rsidRPr="0087588A">
        <w:t xml:space="preserve">changes </w:t>
      </w:r>
      <w:r w:rsidRPr="0087588A">
        <w:rPr>
          <w:spacing w:val="-1"/>
        </w:rPr>
        <w:t>you</w:t>
      </w:r>
      <w:r w:rsidRPr="0087588A">
        <w:t xml:space="preserve"> just </w:t>
      </w:r>
      <w:r w:rsidRPr="0087588A">
        <w:rPr>
          <w:spacing w:val="-1"/>
        </w:rPr>
        <w:t>made,</w:t>
      </w:r>
      <w:r w:rsidRPr="0087588A">
        <w:t xml:space="preserve"> close your </w:t>
      </w:r>
      <w:r w:rsidRPr="0087588A">
        <w:rPr>
          <w:spacing w:val="-1"/>
        </w:rPr>
        <w:t>browser</w:t>
      </w:r>
      <w:r w:rsidRPr="0087588A">
        <w:t xml:space="preserve"> and then reopen</w:t>
      </w:r>
      <w:r w:rsidRPr="0087588A">
        <w:rPr>
          <w:spacing w:val="-2"/>
        </w:rPr>
        <w:t xml:space="preserve"> </w:t>
      </w:r>
      <w:r w:rsidRPr="0087588A">
        <w:t>it.</w:t>
      </w:r>
    </w:p>
    <w:p w:rsidR="003243AE" w:rsidRPr="0087588A" w:rsidRDefault="003243AE" w:rsidP="003243AE">
      <w:pPr>
        <w:pStyle w:val="BodyText"/>
        <w:jc w:val="center"/>
      </w:pPr>
      <w:r w:rsidRPr="0087588A">
        <w:rPr>
          <w:noProof/>
          <w:sz w:val="20"/>
        </w:rPr>
        <mc:AlternateContent>
          <mc:Choice Requires="wpg">
            <w:drawing>
              <wp:inline distT="0" distB="0" distL="0" distR="0" wp14:anchorId="13916625" wp14:editId="4C0848DF">
                <wp:extent cx="3432175" cy="860425"/>
                <wp:effectExtent l="9525" t="9525" r="6350" b="6350"/>
                <wp:docPr id="1094" name="Group 711" descr="Pop-up Blocker Settings" title="Pop-up Blocker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860425"/>
                          <a:chOff x="0" y="0"/>
                          <a:chExt cx="5405" cy="1355"/>
                        </a:xfrm>
                      </wpg:grpSpPr>
                      <pic:pic xmlns:pic="http://schemas.openxmlformats.org/drawingml/2006/picture">
                        <pic:nvPicPr>
                          <pic:cNvPr id="1095" name="Picture 714" descr="Pop-up Blocker Settings" title="Pop-up Blocker Setting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 y="10"/>
                            <a:ext cx="5355"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6" name="Group 712"/>
                        <wpg:cNvGrpSpPr>
                          <a:grpSpLocks/>
                        </wpg:cNvGrpSpPr>
                        <wpg:grpSpPr bwMode="auto">
                          <a:xfrm>
                            <a:off x="5" y="5"/>
                            <a:ext cx="5395" cy="1345"/>
                            <a:chOff x="5" y="5"/>
                            <a:chExt cx="5395" cy="1345"/>
                          </a:xfrm>
                        </wpg:grpSpPr>
                        <wps:wsp>
                          <wps:cNvPr id="1097" name="Freeform 713"/>
                          <wps:cNvSpPr>
                            <a:spLocks/>
                          </wps:cNvSpPr>
                          <wps:spPr bwMode="auto">
                            <a:xfrm>
                              <a:off x="5" y="5"/>
                              <a:ext cx="5395" cy="1345"/>
                            </a:xfrm>
                            <a:custGeom>
                              <a:avLst/>
                              <a:gdLst>
                                <a:gd name="T0" fmla="+- 0 5 5"/>
                                <a:gd name="T1" fmla="*/ T0 w 5395"/>
                                <a:gd name="T2" fmla="+- 0 1350 5"/>
                                <a:gd name="T3" fmla="*/ 1350 h 1345"/>
                                <a:gd name="T4" fmla="+- 0 5400 5"/>
                                <a:gd name="T5" fmla="*/ T4 w 5395"/>
                                <a:gd name="T6" fmla="+- 0 1350 5"/>
                                <a:gd name="T7" fmla="*/ 1350 h 1345"/>
                                <a:gd name="T8" fmla="+- 0 5400 5"/>
                                <a:gd name="T9" fmla="*/ T8 w 5395"/>
                                <a:gd name="T10" fmla="+- 0 5 5"/>
                                <a:gd name="T11" fmla="*/ 5 h 1345"/>
                                <a:gd name="T12" fmla="+- 0 5 5"/>
                                <a:gd name="T13" fmla="*/ T12 w 5395"/>
                                <a:gd name="T14" fmla="+- 0 5 5"/>
                                <a:gd name="T15" fmla="*/ 5 h 1345"/>
                                <a:gd name="T16" fmla="+- 0 5 5"/>
                                <a:gd name="T17" fmla="*/ T16 w 5395"/>
                                <a:gd name="T18" fmla="+- 0 1350 5"/>
                                <a:gd name="T19" fmla="*/ 1350 h 1345"/>
                              </a:gdLst>
                              <a:ahLst/>
                              <a:cxnLst>
                                <a:cxn ang="0">
                                  <a:pos x="T1" y="T3"/>
                                </a:cxn>
                                <a:cxn ang="0">
                                  <a:pos x="T5" y="T7"/>
                                </a:cxn>
                                <a:cxn ang="0">
                                  <a:pos x="T9" y="T11"/>
                                </a:cxn>
                                <a:cxn ang="0">
                                  <a:pos x="T13" y="T15"/>
                                </a:cxn>
                                <a:cxn ang="0">
                                  <a:pos x="T17" y="T19"/>
                                </a:cxn>
                              </a:cxnLst>
                              <a:rect l="0" t="0" r="r" b="b"/>
                              <a:pathLst>
                                <a:path w="5395" h="1345">
                                  <a:moveTo>
                                    <a:pt x="0" y="1345"/>
                                  </a:moveTo>
                                  <a:lnTo>
                                    <a:pt x="5395" y="1345"/>
                                  </a:lnTo>
                                  <a:lnTo>
                                    <a:pt x="5395" y="0"/>
                                  </a:lnTo>
                                  <a:lnTo>
                                    <a:pt x="0" y="0"/>
                                  </a:lnTo>
                                  <a:lnTo>
                                    <a:pt x="0" y="13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11" o:spid="_x0000_s1026" alt="Title: Pop-up Blocker Settings - Description: Pop-up Blocker Settings" style="width:270.25pt;height:67.75pt;mso-position-horizontal-relative:char;mso-position-vertical-relative:line" coordsize="5405,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">
                <v:shape id="Picture 714" o:spid="_x0000_s1027" type="#_x0000_t75" alt="Pop-up Blocker Settings" style="position:absolute;left:10;top:10;width:5355;height: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KESPFAAAA3QAAAA8AAABkcnMvZG93bnJldi54bWxET0trAjEQvgv+hzBCL1KzChbdGsVaBA9i&#10;8UF7HTbj7trNZEniuv57IxR6m4/vObNFayrRkPOlZQXDQQKCOLO65FzB6bh+nYDwAVljZZkU3MnD&#10;Yt7tzDDV9sZ7ag4hFzGEfYoKihDqVEqfFWTQD2xNHLmzdQZDhC6X2uEthptKjpLkTRosOTYUWNOq&#10;oOz3cDUKPi9N/fPRN7vlaTS9fH2ft/rqJkq99NrlO4hAbfgX/7k3Os5PpmN4fhNP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ihEjxQAAAN0AAAAPAAAAAAAAAAAAAAAA&#10;AJ8CAABkcnMvZG93bnJldi54bWxQSwUGAAAAAAQABAD3AAAAkQMAAAAA&#10;">
                  <v:imagedata r:id="rId23" o:title="Pop-up Blocker Settings"/>
                </v:shape>
                <v:group id="Group 712" o:spid="_x0000_s1028" style="position:absolute;left:5;top:5;width:5395;height:1345" coordorigin="5,5" coordsize="5395,13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Freeform 713" o:spid="_x0000_s1029" style="position:absolute;left:5;top:5;width:5395;height:1345;visibility:visible;mso-wrap-style:square;v-text-anchor:top" coordsize="5395,1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2iisEA&#10;AADdAAAADwAAAGRycy9kb3ducmV2LnhtbERP24rCMBB9F/Yfwiz4pukq3rpGEbHgm9cPGJoxLdtM&#10;uk3U6tebhQXf5nCuM1+2thI3anzpWMFXPwFBnDtdslFwPmW9KQgfkDVWjknBgzwsFx+dOaba3flA&#10;t2MwIoawT1FBEUKdSunzgiz6vquJI3dxjcUQYWOkbvAew20lB0kylhZLjg0F1rQuKP85Xq2CcNib&#10;zVoPV7/ZY7AbZfp5MeVTqe5nu/oGEagNb/G/e6vj/GQ2gb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doorBAAAA3QAAAA8AAAAAAAAAAAAAAAAAmAIAAGRycy9kb3du&#10;cmV2LnhtbFBLBQYAAAAABAAEAPUAAACGAwAAAAA=&#10;" path="m,1345r5395,l5395,,,,,1345xe" filled="f" strokeweight=".5pt">
                    <v:path arrowok="t" o:connecttype="custom" o:connectlocs="0,1350;5395,1350;5395,5;0,5;0,1350" o:connectangles="0,0,0,0,0"/>
                  </v:shape>
                </v:group>
                <w10:anchorlock/>
              </v:group>
            </w:pict>
          </mc:Fallback>
        </mc:AlternateContent>
      </w:r>
    </w:p>
    <w:p w:rsidR="003243AE" w:rsidRPr="0087588A" w:rsidRDefault="00E77601" w:rsidP="00E77601">
      <w:pPr>
        <w:pStyle w:val="Caption"/>
        <w:jc w:val="center"/>
        <w:rPr>
          <w:rFonts w:ascii="Arial" w:eastAsia="Arial" w:hAnsi="Arial"/>
          <w:sz w:val="18"/>
          <w:szCs w:val="18"/>
        </w:rPr>
      </w:pPr>
      <w:bookmarkStart w:id="122" w:name="_Toc479683255"/>
      <w:bookmarkStart w:id="123" w:name="_Toc479632038"/>
      <w:bookmarkStart w:id="124" w:name="_Toc499543482"/>
      <w:r w:rsidRPr="0087588A">
        <w:t xml:space="preserve">Figure </w:t>
      </w:r>
      <w:fldSimple w:instr=" SEQ Figure \* ARABIC ">
        <w:r w:rsidR="0034324B">
          <w:rPr>
            <w:noProof/>
          </w:rPr>
          <w:t>1</w:t>
        </w:r>
      </w:fldSimple>
      <w:r w:rsidR="003243AE" w:rsidRPr="0087588A">
        <w:rPr>
          <w:rFonts w:ascii="Arial"/>
          <w:b w:val="0"/>
          <w:spacing w:val="-1"/>
          <w:sz w:val="18"/>
        </w:rPr>
        <w:t>:</w:t>
      </w:r>
      <w:r w:rsidR="003243AE" w:rsidRPr="0087588A">
        <w:rPr>
          <w:rFonts w:ascii="Arial"/>
          <w:b w:val="0"/>
          <w:sz w:val="18"/>
        </w:rPr>
        <w:t xml:space="preserve"> </w:t>
      </w:r>
      <w:r w:rsidR="003243AE" w:rsidRPr="0087588A">
        <w:t>Pop-up Blocker Settings</w:t>
      </w:r>
      <w:bookmarkEnd w:id="122"/>
      <w:bookmarkEnd w:id="123"/>
      <w:bookmarkEnd w:id="124"/>
    </w:p>
    <w:p w:rsidR="003243AE" w:rsidRPr="0087588A" w:rsidRDefault="0045159C" w:rsidP="00247D26">
      <w:pPr>
        <w:pStyle w:val="Heading2"/>
      </w:pPr>
      <w:r w:rsidRPr="0087588A">
        <w:t xml:space="preserve"> </w:t>
      </w:r>
      <w:bookmarkStart w:id="125" w:name="_Toc479675973"/>
      <w:bookmarkStart w:id="126" w:name="_Toc479631711"/>
      <w:bookmarkStart w:id="127" w:name="_Toc499543675"/>
      <w:r w:rsidR="003243AE" w:rsidRPr="0087588A">
        <w:t>Making NUMI a Trusted Site</w:t>
      </w:r>
      <w:bookmarkEnd w:id="125"/>
      <w:bookmarkEnd w:id="126"/>
      <w:bookmarkEnd w:id="127"/>
      <w:r w:rsidR="003243AE" w:rsidRPr="0087588A">
        <w:t xml:space="preserve"> </w:t>
      </w:r>
    </w:p>
    <w:p w:rsidR="00460188" w:rsidRPr="0087588A" w:rsidRDefault="00460188" w:rsidP="00DA39F3">
      <w:pPr>
        <w:widowControl w:val="0"/>
        <w:numPr>
          <w:ilvl w:val="3"/>
          <w:numId w:val="19"/>
        </w:numPr>
        <w:tabs>
          <w:tab w:val="left" w:pos="1829"/>
        </w:tabs>
        <w:ind w:left="1828"/>
        <w:rPr>
          <w:sz w:val="24"/>
        </w:rPr>
      </w:pPr>
      <w:r w:rsidRPr="0087588A">
        <w:rPr>
          <w:sz w:val="24"/>
        </w:rPr>
        <w:t>From</w:t>
      </w:r>
      <w:r w:rsidRPr="0087588A">
        <w:rPr>
          <w:spacing w:val="-2"/>
          <w:sz w:val="24"/>
        </w:rPr>
        <w:t xml:space="preserve"> </w:t>
      </w:r>
      <w:r w:rsidRPr="0087588A">
        <w:rPr>
          <w:sz w:val="24"/>
        </w:rPr>
        <w:t xml:space="preserve">your internet </w:t>
      </w:r>
      <w:r w:rsidRPr="0087588A">
        <w:rPr>
          <w:spacing w:val="-1"/>
          <w:sz w:val="24"/>
        </w:rPr>
        <w:t>browser,</w:t>
      </w:r>
      <w:r w:rsidRPr="0087588A">
        <w:rPr>
          <w:sz w:val="24"/>
        </w:rPr>
        <w:t xml:space="preserve"> </w:t>
      </w:r>
      <w:r w:rsidRPr="0087588A">
        <w:rPr>
          <w:spacing w:val="-1"/>
          <w:sz w:val="24"/>
        </w:rPr>
        <w:t>select</w:t>
      </w:r>
      <w:r w:rsidRPr="0087588A">
        <w:rPr>
          <w:spacing w:val="1"/>
          <w:sz w:val="24"/>
        </w:rPr>
        <w:t xml:space="preserve"> </w:t>
      </w:r>
      <w:r w:rsidRPr="0087588A">
        <w:rPr>
          <w:i/>
          <w:spacing w:val="-1"/>
          <w:sz w:val="24"/>
        </w:rPr>
        <w:t>Tools&gt;Internet</w:t>
      </w:r>
      <w:r w:rsidRPr="0087588A">
        <w:rPr>
          <w:i/>
          <w:sz w:val="24"/>
        </w:rPr>
        <w:t xml:space="preserve"> Options</w:t>
      </w:r>
    </w:p>
    <w:p w:rsidR="00460188" w:rsidRPr="0087588A" w:rsidRDefault="00460188" w:rsidP="00DA39F3">
      <w:pPr>
        <w:widowControl w:val="0"/>
        <w:numPr>
          <w:ilvl w:val="3"/>
          <w:numId w:val="19"/>
        </w:numPr>
        <w:tabs>
          <w:tab w:val="left" w:pos="1829"/>
        </w:tabs>
        <w:ind w:left="1828"/>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Security</w:t>
      </w:r>
      <w:r w:rsidRPr="0087588A">
        <w:rPr>
          <w:sz w:val="24"/>
        </w:rPr>
        <w:t xml:space="preserve"> tab.</w:t>
      </w:r>
    </w:p>
    <w:p w:rsidR="00460188" w:rsidRPr="0087588A" w:rsidRDefault="00460188" w:rsidP="00DA39F3">
      <w:pPr>
        <w:widowControl w:val="0"/>
        <w:numPr>
          <w:ilvl w:val="3"/>
          <w:numId w:val="19"/>
        </w:numPr>
        <w:tabs>
          <w:tab w:val="left" w:pos="1829"/>
        </w:tabs>
        <w:ind w:left="1828"/>
        <w:rPr>
          <w:sz w:val="24"/>
        </w:rPr>
      </w:pPr>
      <w:r w:rsidRPr="0087588A">
        <w:rPr>
          <w:i/>
          <w:sz w:val="24"/>
        </w:rPr>
        <w:t xml:space="preserve">Click </w:t>
      </w:r>
      <w:r w:rsidRPr="0087588A">
        <w:rPr>
          <w:sz w:val="24"/>
        </w:rPr>
        <w:t xml:space="preserve">on </w:t>
      </w:r>
      <w:r w:rsidRPr="0087588A">
        <w:rPr>
          <w:spacing w:val="-1"/>
          <w:sz w:val="24"/>
        </w:rPr>
        <w:t>Trusted</w:t>
      </w:r>
      <w:r w:rsidRPr="0087588A">
        <w:rPr>
          <w:sz w:val="24"/>
        </w:rPr>
        <w:t xml:space="preserve"> Sites</w:t>
      </w:r>
    </w:p>
    <w:p w:rsidR="00460188" w:rsidRPr="0087588A" w:rsidRDefault="00460188" w:rsidP="00DA39F3">
      <w:pPr>
        <w:pStyle w:val="BodyText"/>
        <w:widowControl w:val="0"/>
        <w:numPr>
          <w:ilvl w:val="3"/>
          <w:numId w:val="19"/>
        </w:numPr>
        <w:tabs>
          <w:tab w:val="left" w:pos="1829"/>
        </w:tabs>
        <w:spacing w:before="0" w:after="0"/>
        <w:ind w:left="1828" w:right="497"/>
      </w:pPr>
      <w:r w:rsidRPr="0087588A">
        <w:rPr>
          <w:i/>
        </w:rPr>
        <w:t xml:space="preserve">Type </w:t>
      </w:r>
      <w:r w:rsidRPr="0087588A">
        <w:t>in the</w:t>
      </w:r>
      <w:r w:rsidRPr="0087588A">
        <w:rPr>
          <w:spacing w:val="-1"/>
        </w:rPr>
        <w:t xml:space="preserve"> NUMI</w:t>
      </w:r>
      <w:r w:rsidRPr="0087588A">
        <w:t xml:space="preserve"> </w:t>
      </w:r>
      <w:r w:rsidR="007A1CC7" w:rsidRPr="0087588A">
        <w:rPr>
          <w:spacing w:val="-1"/>
        </w:rPr>
        <w:t xml:space="preserve">URL </w:t>
      </w:r>
      <w:r w:rsidRPr="0087588A">
        <w:t xml:space="preserve">(The </w:t>
      </w:r>
      <w:r w:rsidRPr="0087588A">
        <w:rPr>
          <w:spacing w:val="-1"/>
        </w:rPr>
        <w:t>URL</w:t>
      </w:r>
      <w:r w:rsidRPr="0087588A">
        <w:t xml:space="preserve"> will be </w:t>
      </w:r>
      <w:r w:rsidRPr="0087588A">
        <w:rPr>
          <w:spacing w:val="-1"/>
        </w:rPr>
        <w:t>provided</w:t>
      </w:r>
      <w:r w:rsidRPr="0087588A">
        <w:t xml:space="preserve"> to you </w:t>
      </w:r>
      <w:r w:rsidRPr="0087588A">
        <w:rPr>
          <w:spacing w:val="-1"/>
        </w:rPr>
        <w:t>after</w:t>
      </w:r>
      <w:r w:rsidRPr="0087588A">
        <w:rPr>
          <w:spacing w:val="1"/>
        </w:rPr>
        <w:t xml:space="preserve"> </w:t>
      </w:r>
      <w:r w:rsidRPr="0087588A">
        <w:t xml:space="preserve">you </w:t>
      </w:r>
      <w:r w:rsidRPr="0087588A">
        <w:rPr>
          <w:spacing w:val="-1"/>
        </w:rPr>
        <w:t>have</w:t>
      </w:r>
      <w:r w:rsidRPr="0087588A">
        <w:rPr>
          <w:spacing w:val="43"/>
        </w:rPr>
        <w:t xml:space="preserve"> </w:t>
      </w:r>
      <w:r w:rsidRPr="0087588A">
        <w:rPr>
          <w:spacing w:val="-1"/>
        </w:rPr>
        <w:t>completed</w:t>
      </w:r>
      <w:r w:rsidRPr="0087588A">
        <w:t xml:space="preserve"> </w:t>
      </w:r>
      <w:r w:rsidRPr="0087588A">
        <w:rPr>
          <w:spacing w:val="-1"/>
        </w:rPr>
        <w:t>NUMI</w:t>
      </w:r>
      <w:r w:rsidRPr="0087588A">
        <w:t xml:space="preserve"> </w:t>
      </w:r>
      <w:r w:rsidRPr="0087588A">
        <w:rPr>
          <w:spacing w:val="-1"/>
        </w:rPr>
        <w:t>training)</w:t>
      </w:r>
    </w:p>
    <w:p w:rsidR="00460188" w:rsidRPr="0087588A" w:rsidRDefault="00460188" w:rsidP="00DA39F3">
      <w:pPr>
        <w:pStyle w:val="BodyText"/>
        <w:widowControl w:val="0"/>
        <w:numPr>
          <w:ilvl w:val="3"/>
          <w:numId w:val="19"/>
        </w:numPr>
        <w:tabs>
          <w:tab w:val="left" w:pos="1829"/>
        </w:tabs>
        <w:spacing w:before="0" w:after="0"/>
        <w:ind w:left="1828"/>
      </w:pPr>
      <w:r w:rsidRPr="0087588A">
        <w:t xml:space="preserve">Click the </w:t>
      </w:r>
      <w:r w:rsidRPr="0087588A">
        <w:rPr>
          <w:spacing w:val="-1"/>
        </w:rPr>
        <w:t>Apply</w:t>
      </w:r>
      <w:r w:rsidRPr="0087588A">
        <w:t xml:space="preserve"> button</w:t>
      </w:r>
    </w:p>
    <w:p w:rsidR="00460188" w:rsidRPr="0087588A" w:rsidRDefault="00460188" w:rsidP="00DA39F3">
      <w:pPr>
        <w:pStyle w:val="BodyText"/>
        <w:widowControl w:val="0"/>
        <w:numPr>
          <w:ilvl w:val="3"/>
          <w:numId w:val="19"/>
        </w:numPr>
        <w:tabs>
          <w:tab w:val="left" w:pos="1829"/>
        </w:tabs>
        <w:spacing w:before="0" w:after="0"/>
        <w:ind w:left="1828"/>
      </w:pPr>
      <w:r w:rsidRPr="0087588A">
        <w:t xml:space="preserve">Click the </w:t>
      </w:r>
      <w:r w:rsidRPr="0087588A">
        <w:rPr>
          <w:spacing w:val="-1"/>
        </w:rPr>
        <w:t>OK</w:t>
      </w:r>
      <w:r w:rsidRPr="0087588A">
        <w:t xml:space="preserve"> button</w:t>
      </w:r>
    </w:p>
    <w:p w:rsidR="003243AE" w:rsidRPr="0087588A" w:rsidRDefault="00DF273B" w:rsidP="00247D26">
      <w:pPr>
        <w:pStyle w:val="Heading2"/>
      </w:pPr>
      <w:r w:rsidRPr="0087588A">
        <w:t xml:space="preserve"> </w:t>
      </w:r>
      <w:bookmarkStart w:id="128" w:name="_Toc479675974"/>
      <w:bookmarkStart w:id="129" w:name="_Toc479631712"/>
      <w:bookmarkStart w:id="130" w:name="_Toc499543676"/>
      <w:r w:rsidR="003243AE" w:rsidRPr="0087588A">
        <w:t>Allowing ActiveX Controls for the Site</w:t>
      </w:r>
      <w:bookmarkEnd w:id="128"/>
      <w:bookmarkEnd w:id="129"/>
      <w:bookmarkEnd w:id="130"/>
      <w:r w:rsidR="003243AE" w:rsidRPr="0087588A">
        <w:t xml:space="preserve"> </w:t>
      </w:r>
      <w:r w:rsidR="002D4EC1" w:rsidRPr="0087588A">
        <w:fldChar w:fldCharType="begin"/>
      </w:r>
      <w:r w:rsidR="002D4EC1" w:rsidRPr="0087588A">
        <w:instrText xml:space="preserve"> XE "</w:instrText>
      </w:r>
      <w:r w:rsidR="002D4EC1" w:rsidRPr="0087588A">
        <w:rPr>
          <w:spacing w:val="-1"/>
          <w:sz w:val="20"/>
        </w:rPr>
        <w:instrText>Allowing</w:instrText>
      </w:r>
      <w:r w:rsidR="002D4EC1" w:rsidRPr="0087588A">
        <w:rPr>
          <w:sz w:val="20"/>
        </w:rPr>
        <w:instrText xml:space="preserve"> </w:instrText>
      </w:r>
      <w:r w:rsidR="002D4EC1" w:rsidRPr="0087588A">
        <w:rPr>
          <w:spacing w:val="-1"/>
          <w:sz w:val="20"/>
        </w:rPr>
        <w:instrText>ActiveX</w:instrText>
      </w:r>
      <w:r w:rsidR="002D4EC1" w:rsidRPr="0087588A">
        <w:rPr>
          <w:sz w:val="20"/>
        </w:rPr>
        <w:instrText xml:space="preserve"> </w:instrText>
      </w:r>
      <w:r w:rsidR="002D4EC1" w:rsidRPr="0087588A">
        <w:rPr>
          <w:spacing w:val="-1"/>
          <w:sz w:val="20"/>
        </w:rPr>
        <w:instrText>Controls</w:instrText>
      </w:r>
      <w:r w:rsidR="002D4EC1" w:rsidRPr="0087588A">
        <w:instrText xml:space="preserve">" </w:instrText>
      </w:r>
      <w:r w:rsidR="002D4EC1" w:rsidRPr="0087588A">
        <w:fldChar w:fldCharType="end"/>
      </w:r>
    </w:p>
    <w:p w:rsidR="003243AE" w:rsidRPr="0087588A" w:rsidRDefault="003243AE" w:rsidP="003243AE">
      <w:pPr>
        <w:spacing w:before="247" w:line="237" w:lineRule="auto"/>
        <w:ind w:right="115"/>
        <w:rPr>
          <w:sz w:val="24"/>
        </w:rPr>
      </w:pPr>
      <w:r w:rsidRPr="0087588A">
        <w:rPr>
          <w:sz w:val="24"/>
        </w:rPr>
        <w:t>If you</w:t>
      </w:r>
      <w:r w:rsidRPr="0087588A">
        <w:rPr>
          <w:spacing w:val="-1"/>
          <w:sz w:val="24"/>
        </w:rPr>
        <w:t xml:space="preserve"> </w:t>
      </w:r>
      <w:r w:rsidRPr="0087588A">
        <w:rPr>
          <w:sz w:val="24"/>
        </w:rPr>
        <w:t>need to</w:t>
      </w:r>
      <w:r w:rsidRPr="0087588A">
        <w:rPr>
          <w:spacing w:val="-1"/>
          <w:sz w:val="24"/>
        </w:rPr>
        <w:t xml:space="preserve"> install</w:t>
      </w:r>
      <w:r w:rsidRPr="0087588A">
        <w:rPr>
          <w:sz w:val="24"/>
        </w:rPr>
        <w:t xml:space="preserve"> </w:t>
      </w:r>
      <w:r w:rsidRPr="0087588A">
        <w:rPr>
          <w:spacing w:val="-1"/>
          <w:sz w:val="24"/>
        </w:rPr>
        <w:t>ActiveX</w:t>
      </w:r>
      <w:r w:rsidRPr="0087588A">
        <w:rPr>
          <w:sz w:val="24"/>
        </w:rPr>
        <w:t xml:space="preserve"> </w:t>
      </w:r>
      <w:r w:rsidRPr="0087588A">
        <w:rPr>
          <w:spacing w:val="-1"/>
          <w:sz w:val="24"/>
        </w:rPr>
        <w:t>controls,</w:t>
      </w:r>
      <w:r w:rsidRPr="0087588A">
        <w:rPr>
          <w:sz w:val="24"/>
        </w:rPr>
        <w:t xml:space="preserve"> you will </w:t>
      </w:r>
      <w:r w:rsidRPr="0087588A">
        <w:rPr>
          <w:spacing w:val="-1"/>
          <w:sz w:val="24"/>
        </w:rPr>
        <w:t>see</w:t>
      </w:r>
      <w:r w:rsidRPr="0087588A">
        <w:rPr>
          <w:sz w:val="24"/>
        </w:rPr>
        <w:t xml:space="preserve"> the </w:t>
      </w:r>
      <w:r w:rsidRPr="0087588A">
        <w:rPr>
          <w:spacing w:val="-1"/>
          <w:sz w:val="24"/>
        </w:rPr>
        <w:t>message</w:t>
      </w:r>
      <w:r w:rsidRPr="0087588A">
        <w:rPr>
          <w:sz w:val="24"/>
        </w:rPr>
        <w:t xml:space="preserve"> bar:</w:t>
      </w:r>
      <w:r w:rsidRPr="0087588A">
        <w:rPr>
          <w:spacing w:val="-1"/>
          <w:sz w:val="24"/>
        </w:rPr>
        <w:t xml:space="preserve"> “</w:t>
      </w:r>
      <w:r w:rsidRPr="0087588A">
        <w:rPr>
          <w:rFonts w:ascii="Courier New" w:eastAsia="Courier New" w:hAnsi="Courier New" w:cs="Courier New"/>
          <w:spacing w:val="-1"/>
          <w:sz w:val="20"/>
          <w:szCs w:val="20"/>
        </w:rPr>
        <w:t>This</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site might</w:t>
      </w:r>
      <w:r w:rsidRPr="0087588A">
        <w:rPr>
          <w:rFonts w:ascii="Courier New" w:eastAsia="Courier New" w:hAnsi="Courier New" w:cs="Courier New"/>
          <w:spacing w:val="73"/>
          <w:sz w:val="20"/>
          <w:szCs w:val="20"/>
        </w:rPr>
        <w:t xml:space="preserve"> </w:t>
      </w:r>
      <w:r w:rsidRPr="0087588A">
        <w:rPr>
          <w:rFonts w:ascii="Courier New" w:eastAsia="Courier New" w:hAnsi="Courier New" w:cs="Courier New"/>
          <w:spacing w:val="-1"/>
          <w:sz w:val="20"/>
          <w:szCs w:val="20"/>
        </w:rPr>
        <w:t>require the following ActiveX control</w:t>
      </w:r>
      <w:r w:rsidRPr="0087588A">
        <w:rPr>
          <w:spacing w:val="-1"/>
          <w:sz w:val="24"/>
        </w:rPr>
        <w:t>”</w:t>
      </w:r>
      <w:r w:rsidRPr="0087588A">
        <w:rPr>
          <w:sz w:val="24"/>
        </w:rPr>
        <w:t xml:space="preserve"> right </w:t>
      </w:r>
      <w:r w:rsidRPr="0087588A">
        <w:rPr>
          <w:spacing w:val="-1"/>
          <w:sz w:val="24"/>
        </w:rPr>
        <w:t>below</w:t>
      </w:r>
      <w:r w:rsidRPr="0087588A">
        <w:rPr>
          <w:sz w:val="24"/>
        </w:rPr>
        <w:t xml:space="preserve"> the address</w:t>
      </w:r>
      <w:r w:rsidRPr="0087588A">
        <w:rPr>
          <w:spacing w:val="-1"/>
          <w:sz w:val="24"/>
        </w:rPr>
        <w:t xml:space="preserve"> </w:t>
      </w:r>
      <w:r w:rsidRPr="0087588A">
        <w:rPr>
          <w:sz w:val="24"/>
        </w:rPr>
        <w:t>line of</w:t>
      </w:r>
      <w:r w:rsidRPr="0087588A">
        <w:rPr>
          <w:spacing w:val="-1"/>
          <w:sz w:val="24"/>
        </w:rPr>
        <w:t xml:space="preserve"> </w:t>
      </w:r>
      <w:r w:rsidRPr="0087588A">
        <w:rPr>
          <w:sz w:val="24"/>
        </w:rPr>
        <w:t>your browser</w:t>
      </w:r>
      <w:r w:rsidRPr="0087588A">
        <w:rPr>
          <w:spacing w:val="21"/>
          <w:sz w:val="24"/>
        </w:rPr>
        <w:t xml:space="preserve"> </w:t>
      </w:r>
      <w:r w:rsidRPr="0087588A">
        <w:rPr>
          <w:sz w:val="24"/>
        </w:rPr>
        <w:t>window.</w:t>
      </w:r>
      <w:r w:rsidRPr="0087588A">
        <w:rPr>
          <w:spacing w:val="-1"/>
          <w:sz w:val="24"/>
        </w:rPr>
        <w:t xml:space="preserve"> </w:t>
      </w:r>
      <w:r w:rsidRPr="0087588A">
        <w:rPr>
          <w:sz w:val="24"/>
        </w:rPr>
        <w:t xml:space="preserve">Follow these </w:t>
      </w:r>
      <w:r w:rsidRPr="0087588A">
        <w:rPr>
          <w:spacing w:val="-1"/>
          <w:sz w:val="24"/>
        </w:rPr>
        <w:t>steps</w:t>
      </w:r>
      <w:r w:rsidRPr="0087588A">
        <w:rPr>
          <w:sz w:val="24"/>
        </w:rPr>
        <w:t xml:space="preserve"> to </w:t>
      </w:r>
      <w:r w:rsidRPr="0087588A">
        <w:rPr>
          <w:spacing w:val="-1"/>
          <w:sz w:val="24"/>
        </w:rPr>
        <w:t xml:space="preserve">install </w:t>
      </w:r>
      <w:r w:rsidRPr="0087588A">
        <w:rPr>
          <w:sz w:val="24"/>
        </w:rPr>
        <w:t xml:space="preserve">ActiveX </w:t>
      </w:r>
      <w:r w:rsidRPr="0087588A">
        <w:rPr>
          <w:spacing w:val="-1"/>
          <w:sz w:val="24"/>
        </w:rPr>
        <w:t>controls:</w:t>
      </w:r>
    </w:p>
    <w:p w:rsidR="003243AE" w:rsidRPr="0087588A" w:rsidRDefault="003243AE" w:rsidP="003243AE">
      <w:pPr>
        <w:spacing w:before="1"/>
        <w:rPr>
          <w:sz w:val="24"/>
        </w:rPr>
      </w:pPr>
    </w:p>
    <w:p w:rsidR="00460188" w:rsidRPr="0087588A" w:rsidRDefault="00460188" w:rsidP="00DA39F3">
      <w:pPr>
        <w:pStyle w:val="BodyText"/>
        <w:widowControl w:val="0"/>
        <w:numPr>
          <w:ilvl w:val="3"/>
          <w:numId w:val="20"/>
        </w:numPr>
        <w:tabs>
          <w:tab w:val="left" w:pos="1901"/>
        </w:tabs>
        <w:spacing w:before="0" w:after="0" w:line="239" w:lineRule="auto"/>
        <w:ind w:left="1900" w:right="119"/>
      </w:pPr>
      <w:r w:rsidRPr="0087588A">
        <w:rPr>
          <w:i/>
        </w:rPr>
        <w:t xml:space="preserve">Click </w:t>
      </w:r>
      <w:r w:rsidRPr="0087588A">
        <w:t>on the</w:t>
      </w:r>
      <w:r w:rsidRPr="0087588A">
        <w:rPr>
          <w:spacing w:val="-2"/>
        </w:rPr>
        <w:t xml:space="preserve"> </w:t>
      </w:r>
      <w:r w:rsidRPr="0087588A">
        <w:rPr>
          <w:spacing w:val="-1"/>
        </w:rPr>
        <w:t>message</w:t>
      </w:r>
      <w:r w:rsidRPr="0087588A">
        <w:t xml:space="preserve"> bar to </w:t>
      </w:r>
      <w:r w:rsidRPr="0087588A">
        <w:rPr>
          <w:spacing w:val="-1"/>
        </w:rPr>
        <w:t>reveal</w:t>
      </w:r>
      <w:r w:rsidRPr="0087588A">
        <w:t xml:space="preserve"> </w:t>
      </w:r>
      <w:r w:rsidRPr="0087588A">
        <w:rPr>
          <w:spacing w:val="-1"/>
        </w:rPr>
        <w:t>the</w:t>
      </w:r>
      <w:r w:rsidRPr="0087588A">
        <w:rPr>
          <w:spacing w:val="1"/>
        </w:rPr>
        <w:t xml:space="preserve"> </w:t>
      </w:r>
      <w:r w:rsidRPr="0087588A">
        <w:t xml:space="preserve">dropdown </w:t>
      </w:r>
      <w:r w:rsidRPr="0087588A">
        <w:rPr>
          <w:spacing w:val="-1"/>
        </w:rPr>
        <w:t>menu.</w:t>
      </w:r>
    </w:p>
    <w:p w:rsidR="00460188" w:rsidRPr="0087588A" w:rsidRDefault="00460188" w:rsidP="00DA39F3">
      <w:pPr>
        <w:widowControl w:val="0"/>
        <w:numPr>
          <w:ilvl w:val="3"/>
          <w:numId w:val="20"/>
        </w:numPr>
        <w:tabs>
          <w:tab w:val="left" w:pos="1901"/>
        </w:tabs>
        <w:spacing w:before="7" w:line="281" w:lineRule="exact"/>
        <w:ind w:left="1900"/>
        <w:rPr>
          <w:sz w:val="24"/>
        </w:rPr>
      </w:pPr>
      <w:r w:rsidRPr="0087588A">
        <w:rPr>
          <w:i/>
          <w:sz w:val="24"/>
        </w:rPr>
        <w:t xml:space="preserve">Click </w:t>
      </w:r>
      <w:r w:rsidRPr="0087588A">
        <w:rPr>
          <w:sz w:val="24"/>
        </w:rPr>
        <w:t xml:space="preserve">on </w:t>
      </w:r>
      <w:r w:rsidRPr="0087588A">
        <w:rPr>
          <w:spacing w:val="-1"/>
          <w:sz w:val="24"/>
        </w:rPr>
        <w:t>“</w:t>
      </w:r>
      <w:r w:rsidRPr="0087588A">
        <w:rPr>
          <w:rFonts w:ascii="Courier New" w:eastAsia="Courier New" w:hAnsi="Courier New" w:cs="Courier New"/>
          <w:spacing w:val="-1"/>
          <w:sz w:val="20"/>
          <w:szCs w:val="20"/>
        </w:rPr>
        <w:t>Install ActiveX</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Control</w:t>
      </w:r>
      <w:r w:rsidRPr="0087588A">
        <w:rPr>
          <w:spacing w:val="-1"/>
          <w:sz w:val="24"/>
        </w:rPr>
        <w:t>”</w:t>
      </w:r>
      <w:r w:rsidRPr="0087588A">
        <w:rPr>
          <w:sz w:val="24"/>
        </w:rPr>
        <w:t xml:space="preserve"> (Figure </w:t>
      </w:r>
      <w:r w:rsidRPr="0087588A">
        <w:rPr>
          <w:spacing w:val="-1"/>
          <w:sz w:val="24"/>
        </w:rPr>
        <w:t>2).</w:t>
      </w:r>
    </w:p>
    <w:p w:rsidR="00460188" w:rsidRPr="0087588A" w:rsidRDefault="00460188" w:rsidP="00DA39F3">
      <w:pPr>
        <w:pStyle w:val="BodyText"/>
        <w:widowControl w:val="0"/>
        <w:numPr>
          <w:ilvl w:val="3"/>
          <w:numId w:val="20"/>
        </w:numPr>
        <w:tabs>
          <w:tab w:val="left" w:pos="1901"/>
        </w:tabs>
        <w:spacing w:before="0" w:after="0" w:line="239" w:lineRule="auto"/>
        <w:ind w:left="1900" w:right="119"/>
      </w:pPr>
      <w:r w:rsidRPr="0087588A">
        <w:rPr>
          <w:spacing w:val="-1"/>
        </w:rPr>
        <w:t>When</w:t>
      </w:r>
      <w:r w:rsidRPr="0087588A">
        <w:t xml:space="preserve"> the </w:t>
      </w:r>
      <w:r w:rsidRPr="0087588A">
        <w:rPr>
          <w:b/>
          <w:i/>
        </w:rPr>
        <w:t xml:space="preserve">Security </w:t>
      </w:r>
      <w:r w:rsidRPr="0087588A">
        <w:rPr>
          <w:b/>
          <w:i/>
          <w:spacing w:val="-1"/>
        </w:rPr>
        <w:t>Warning</w:t>
      </w:r>
      <w:r w:rsidRPr="0087588A">
        <w:rPr>
          <w:b/>
          <w:i/>
        </w:rPr>
        <w:t xml:space="preserve"> </w:t>
      </w:r>
      <w:r w:rsidRPr="0087588A">
        <w:t>window</w:t>
      </w:r>
      <w:r w:rsidRPr="0087588A">
        <w:rPr>
          <w:spacing w:val="-1"/>
        </w:rPr>
        <w:t xml:space="preserve"> </w:t>
      </w:r>
      <w:r w:rsidRPr="0087588A">
        <w:t>displays, as</w:t>
      </w:r>
      <w:r w:rsidRPr="0087588A">
        <w:rPr>
          <w:spacing w:val="-2"/>
        </w:rPr>
        <w:t xml:space="preserve"> </w:t>
      </w:r>
      <w:r w:rsidRPr="0087588A">
        <w:rPr>
          <w:spacing w:val="-1"/>
        </w:rPr>
        <w:t xml:space="preserve">illustrated </w:t>
      </w:r>
      <w:r w:rsidRPr="0087588A">
        <w:t xml:space="preserve">in Figure 3, </w:t>
      </w:r>
      <w:r w:rsidRPr="0087588A">
        <w:rPr>
          <w:spacing w:val="-1"/>
        </w:rPr>
        <w:t>click</w:t>
      </w:r>
      <w:r w:rsidRPr="0087588A">
        <w:rPr>
          <w:spacing w:val="47"/>
        </w:rPr>
        <w:t xml:space="preserve"> </w:t>
      </w:r>
      <w:r w:rsidRPr="0087588A">
        <w:t xml:space="preserve">the </w:t>
      </w:r>
      <w:r w:rsidRPr="0087588A">
        <w:rPr>
          <w:spacing w:val="-1"/>
        </w:rPr>
        <w:t>&lt;</w:t>
      </w:r>
      <w:r w:rsidRPr="0087588A">
        <w:rPr>
          <w:rFonts w:ascii="Courier New"/>
          <w:spacing w:val="-1"/>
          <w:sz w:val="20"/>
        </w:rPr>
        <w:t>Install</w:t>
      </w:r>
      <w:r w:rsidRPr="0087588A">
        <w:rPr>
          <w:spacing w:val="-1"/>
        </w:rPr>
        <w:t>&gt;</w:t>
      </w:r>
      <w:r w:rsidRPr="0087588A">
        <w:t xml:space="preserve"> button. </w:t>
      </w:r>
      <w:r w:rsidR="000F7271" w:rsidRPr="0087588A">
        <w:rPr>
          <w:b/>
          <w:spacing w:val="-1"/>
        </w:rPr>
        <w:t>NOTE</w:t>
      </w:r>
      <w:r w:rsidRPr="0087588A">
        <w:rPr>
          <w:b/>
          <w:spacing w:val="-1"/>
        </w:rPr>
        <w:t>:</w:t>
      </w:r>
      <w:r w:rsidRPr="0087588A">
        <w:t xml:space="preserve"> You </w:t>
      </w:r>
      <w:r w:rsidRPr="0087588A">
        <w:rPr>
          <w:spacing w:val="-1"/>
        </w:rPr>
        <w:t>will</w:t>
      </w:r>
      <w:r w:rsidRPr="0087588A">
        <w:t xml:space="preserve"> only need</w:t>
      </w:r>
      <w:r w:rsidRPr="0087588A">
        <w:rPr>
          <w:spacing w:val="-1"/>
        </w:rPr>
        <w:t xml:space="preserve"> </w:t>
      </w:r>
      <w:r w:rsidRPr="0087588A">
        <w:t>to</w:t>
      </w:r>
      <w:r w:rsidRPr="0087588A">
        <w:rPr>
          <w:spacing w:val="-1"/>
        </w:rPr>
        <w:t xml:space="preserve"> install</w:t>
      </w:r>
      <w:r w:rsidRPr="0087588A">
        <w:t xml:space="preserve"> </w:t>
      </w:r>
      <w:r w:rsidRPr="0087588A">
        <w:rPr>
          <w:spacing w:val="-1"/>
        </w:rPr>
        <w:t>ActiveX</w:t>
      </w:r>
      <w:r w:rsidRPr="0087588A">
        <w:t xml:space="preserve"> </w:t>
      </w:r>
      <w:r w:rsidRPr="0087588A">
        <w:rPr>
          <w:spacing w:val="-1"/>
        </w:rPr>
        <w:t>controls</w:t>
      </w:r>
      <w:r w:rsidRPr="0087588A">
        <w:rPr>
          <w:spacing w:val="57"/>
        </w:rPr>
        <w:t xml:space="preserve"> </w:t>
      </w:r>
      <w:r w:rsidRPr="0087588A">
        <w:t>once.</w:t>
      </w:r>
    </w:p>
    <w:p w:rsidR="003243AE" w:rsidRPr="0087588A" w:rsidRDefault="003243AE" w:rsidP="003243AE">
      <w:pPr>
        <w:pStyle w:val="BodyText"/>
        <w:jc w:val="center"/>
      </w:pPr>
      <w:r w:rsidRPr="0087588A">
        <w:rPr>
          <w:noProof/>
          <w:sz w:val="20"/>
        </w:rPr>
        <mc:AlternateContent>
          <mc:Choice Requires="wpg">
            <w:drawing>
              <wp:inline distT="0" distB="0" distL="0" distR="0" wp14:anchorId="74E06C06" wp14:editId="609D1A4A">
                <wp:extent cx="3203575" cy="1127125"/>
                <wp:effectExtent l="9525" t="9525" r="6350" b="6350"/>
                <wp:docPr id="1090" name="Group 707" descr="Install ActiveX Control dropdown" title="Install ActiveX Control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3575" cy="1127125"/>
                          <a:chOff x="0" y="0"/>
                          <a:chExt cx="5045" cy="1775"/>
                        </a:xfrm>
                      </wpg:grpSpPr>
                      <pic:pic xmlns:pic="http://schemas.openxmlformats.org/drawingml/2006/picture">
                        <pic:nvPicPr>
                          <pic:cNvPr id="1091" name="Picture 710" descr="Install ActiveX Control dropdown" title="Install ActiveX Control dropdow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 y="10"/>
                            <a:ext cx="499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2" name="Group 708"/>
                        <wpg:cNvGrpSpPr>
                          <a:grpSpLocks/>
                        </wpg:cNvGrpSpPr>
                        <wpg:grpSpPr bwMode="auto">
                          <a:xfrm>
                            <a:off x="5" y="5"/>
                            <a:ext cx="5035" cy="1765"/>
                            <a:chOff x="5" y="5"/>
                            <a:chExt cx="5035" cy="1765"/>
                          </a:xfrm>
                        </wpg:grpSpPr>
                        <wps:wsp>
                          <wps:cNvPr id="1093" name="Freeform 709"/>
                          <wps:cNvSpPr>
                            <a:spLocks/>
                          </wps:cNvSpPr>
                          <wps:spPr bwMode="auto">
                            <a:xfrm>
                              <a:off x="5" y="5"/>
                              <a:ext cx="5035" cy="1765"/>
                            </a:xfrm>
                            <a:custGeom>
                              <a:avLst/>
                              <a:gdLst>
                                <a:gd name="T0" fmla="+- 0 5 5"/>
                                <a:gd name="T1" fmla="*/ T0 w 5035"/>
                                <a:gd name="T2" fmla="+- 0 1770 5"/>
                                <a:gd name="T3" fmla="*/ 1770 h 1765"/>
                                <a:gd name="T4" fmla="+- 0 5040 5"/>
                                <a:gd name="T5" fmla="*/ T4 w 5035"/>
                                <a:gd name="T6" fmla="+- 0 1770 5"/>
                                <a:gd name="T7" fmla="*/ 1770 h 1765"/>
                                <a:gd name="T8" fmla="+- 0 5040 5"/>
                                <a:gd name="T9" fmla="*/ T8 w 5035"/>
                                <a:gd name="T10" fmla="+- 0 5 5"/>
                                <a:gd name="T11" fmla="*/ 5 h 1765"/>
                                <a:gd name="T12" fmla="+- 0 5 5"/>
                                <a:gd name="T13" fmla="*/ T12 w 5035"/>
                                <a:gd name="T14" fmla="+- 0 5 5"/>
                                <a:gd name="T15" fmla="*/ 5 h 1765"/>
                                <a:gd name="T16" fmla="+- 0 5 5"/>
                                <a:gd name="T17" fmla="*/ T16 w 5035"/>
                                <a:gd name="T18" fmla="+- 0 1770 5"/>
                                <a:gd name="T19" fmla="*/ 1770 h 1765"/>
                              </a:gdLst>
                              <a:ahLst/>
                              <a:cxnLst>
                                <a:cxn ang="0">
                                  <a:pos x="T1" y="T3"/>
                                </a:cxn>
                                <a:cxn ang="0">
                                  <a:pos x="T5" y="T7"/>
                                </a:cxn>
                                <a:cxn ang="0">
                                  <a:pos x="T9" y="T11"/>
                                </a:cxn>
                                <a:cxn ang="0">
                                  <a:pos x="T13" y="T15"/>
                                </a:cxn>
                                <a:cxn ang="0">
                                  <a:pos x="T17" y="T19"/>
                                </a:cxn>
                              </a:cxnLst>
                              <a:rect l="0" t="0" r="r" b="b"/>
                              <a:pathLst>
                                <a:path w="5035" h="1765">
                                  <a:moveTo>
                                    <a:pt x="0" y="1765"/>
                                  </a:moveTo>
                                  <a:lnTo>
                                    <a:pt x="5035" y="1765"/>
                                  </a:lnTo>
                                  <a:lnTo>
                                    <a:pt x="5035" y="0"/>
                                  </a:lnTo>
                                  <a:lnTo>
                                    <a:pt x="0" y="0"/>
                                  </a:lnTo>
                                  <a:lnTo>
                                    <a:pt x="0" y="1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7" o:spid="_x0000_s1026" alt="Title: Install ActiveX Control dropdown - Description: Install ActiveX Control dropdown" style="width:252.25pt;height:88.75pt;mso-position-horizontal-relative:char;mso-position-vertical-relative:line" coordsize="5045,1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">
                <v:shape id="Picture 710" o:spid="_x0000_s1027" type="#_x0000_t75" alt="Install ActiveX Control dropdown" style="position:absolute;left:10;top:10;width:4995;height: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9aV3DAAAA3QAAAA8AAABkcnMvZG93bnJldi54bWxET0trAjEQvhf8D2GE3rqJHkq7GkVEUSge&#10;6gOvw2bcXdxMliTqdn+9KRR6m4/vOdN5ZxtxJx9qxxpGmQJBXDhTc6nheFi/fYAIEdlg45g0/FCA&#10;+WzwMsXcuAd/030fS5FCOOSooYqxzaUMRUUWQ+Za4sRdnLcYE/SlNB4fKdw2cqzUu7RYc2qosKVl&#10;RcV1f7MaTqt+s/Pn5guL1ba81qpfetVr/TrsFhMQkbr4L/5zb02arz5H8PtNOkH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1pXcMAAADdAAAADwAAAAAAAAAAAAAAAACf&#10;AgAAZHJzL2Rvd25yZXYueG1sUEsFBgAAAAAEAAQA9wAAAI8DAAAAAA==&#10;">
                  <v:imagedata r:id="rId25" o:title="Install ActiveX Control dropdown"/>
                </v:shape>
                <v:group id="Group 708" o:spid="_x0000_s1028" style="position:absolute;left:5;top:5;width:5035;height:1765" coordorigin="5,5" coordsize="5035,1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shape id="Freeform 709" o:spid="_x0000_s1029" style="position:absolute;left:5;top:5;width:5035;height:1765;visibility:visible;mso-wrap-style:square;v-text-anchor:top" coordsize="5035,1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0VMAA&#10;AADdAAAADwAAAGRycy9kb3ducmV2LnhtbERPzYrCMBC+C75DGMGbplpYbDWKuIp7Xe0DjM3YVptJ&#10;SbJa394sLOxtPr7fWW1604oHOd9YVjCbJiCIS6sbrhQU58NkAcIHZI2tZVLwIg+b9XCwwlzbJ3/T&#10;4xQqEUPY56igDqHLpfRlTQb91HbEkbtaZzBE6CqpHT5juGnlPEk+pMGGY0ONHe1qKu+nH6MgPS7m&#10;xwNv94VNC77MssvnLXNKjUf9dgkiUB/+xX/uLx3nJ1kK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40VMAAAADdAAAADwAAAAAAAAAAAAAAAACYAgAAZHJzL2Rvd25y&#10;ZXYueG1sUEsFBgAAAAAEAAQA9QAAAIUDAAAAAA==&#10;" path="m,1765r5035,l5035,,,,,1765xe" filled="f" strokeweight=".5pt">
                    <v:path arrowok="t" o:connecttype="custom" o:connectlocs="0,1770;5035,1770;5035,5;0,5;0,1770" o:connectangles="0,0,0,0,0"/>
                  </v:shape>
                </v:group>
                <w10:anchorlock/>
              </v:group>
            </w:pict>
          </mc:Fallback>
        </mc:AlternateContent>
      </w:r>
    </w:p>
    <w:p w:rsidR="003243AE" w:rsidRPr="0087588A" w:rsidRDefault="00E77601" w:rsidP="00E77601">
      <w:pPr>
        <w:pStyle w:val="Caption"/>
        <w:jc w:val="center"/>
        <w:rPr>
          <w:rFonts w:ascii="Arial" w:eastAsia="Arial" w:hAnsi="Arial"/>
          <w:sz w:val="18"/>
          <w:szCs w:val="18"/>
        </w:rPr>
      </w:pPr>
      <w:bookmarkStart w:id="131" w:name="_Toc479683256"/>
      <w:bookmarkStart w:id="132" w:name="_Toc479632039"/>
      <w:bookmarkStart w:id="133" w:name="_Toc499543483"/>
      <w:r w:rsidRPr="0087588A">
        <w:lastRenderedPageBreak/>
        <w:t xml:space="preserve">Figure </w:t>
      </w:r>
      <w:fldSimple w:instr=" SEQ Figure \* ARABIC ">
        <w:r w:rsidR="0034324B">
          <w:rPr>
            <w:noProof/>
          </w:rPr>
          <w:t>2</w:t>
        </w:r>
      </w:fldSimple>
      <w:r w:rsidR="003243AE" w:rsidRPr="0087588A">
        <w:rPr>
          <w:rFonts w:ascii="Arial"/>
          <w:b w:val="0"/>
          <w:spacing w:val="-1"/>
          <w:sz w:val="18"/>
        </w:rPr>
        <w:t>:</w:t>
      </w:r>
      <w:r w:rsidR="003243AE" w:rsidRPr="0087588A">
        <w:rPr>
          <w:rFonts w:ascii="Arial"/>
          <w:b w:val="0"/>
          <w:sz w:val="18"/>
        </w:rPr>
        <w:t xml:space="preserve"> </w:t>
      </w:r>
      <w:r w:rsidR="003243AE" w:rsidRPr="0087588A">
        <w:t>Install ActiveX Control dropdown</w:t>
      </w:r>
      <w:bookmarkEnd w:id="131"/>
      <w:bookmarkEnd w:id="132"/>
      <w:bookmarkEnd w:id="133"/>
    </w:p>
    <w:p w:rsidR="003243AE" w:rsidRPr="0087588A" w:rsidRDefault="003243AE" w:rsidP="003243AE">
      <w:pPr>
        <w:pStyle w:val="BodyText"/>
        <w:jc w:val="center"/>
      </w:pPr>
      <w:r w:rsidRPr="0087588A">
        <w:rPr>
          <w:rFonts w:ascii="Arial" w:eastAsia="Arial" w:hAnsi="Arial" w:cs="Arial"/>
          <w:noProof/>
          <w:sz w:val="20"/>
        </w:rPr>
        <mc:AlternateContent>
          <mc:Choice Requires="wpg">
            <w:drawing>
              <wp:inline distT="0" distB="0" distL="0" distR="0" wp14:anchorId="06066952" wp14:editId="3F031980">
                <wp:extent cx="3860800" cy="1784350"/>
                <wp:effectExtent l="9525" t="9525" r="6350" b="6350"/>
                <wp:docPr id="1086" name="Group 703" descr="Internet Explorer Security Warning Window" title="Internet Explorer Security Warning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1784350"/>
                          <a:chOff x="0" y="0"/>
                          <a:chExt cx="6080" cy="2810"/>
                        </a:xfrm>
                      </wpg:grpSpPr>
                      <pic:pic xmlns:pic="http://schemas.openxmlformats.org/drawingml/2006/picture">
                        <pic:nvPicPr>
                          <pic:cNvPr id="1087" name="Picture 706" descr="Internet Explorer Security Warning Window" title="Internet Explorer Security Warning Wind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0" y="10"/>
                            <a:ext cx="6021" cy="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8" name="Group 704"/>
                        <wpg:cNvGrpSpPr>
                          <a:grpSpLocks/>
                        </wpg:cNvGrpSpPr>
                        <wpg:grpSpPr bwMode="auto">
                          <a:xfrm>
                            <a:off x="5" y="5"/>
                            <a:ext cx="6070" cy="2800"/>
                            <a:chOff x="5" y="5"/>
                            <a:chExt cx="6070" cy="2800"/>
                          </a:xfrm>
                        </wpg:grpSpPr>
                        <wps:wsp>
                          <wps:cNvPr id="1089" name="Freeform 705"/>
                          <wps:cNvSpPr>
                            <a:spLocks/>
                          </wps:cNvSpPr>
                          <wps:spPr bwMode="auto">
                            <a:xfrm>
                              <a:off x="5" y="5"/>
                              <a:ext cx="6070" cy="2800"/>
                            </a:xfrm>
                            <a:custGeom>
                              <a:avLst/>
                              <a:gdLst>
                                <a:gd name="T0" fmla="+- 0 5 5"/>
                                <a:gd name="T1" fmla="*/ T0 w 6070"/>
                                <a:gd name="T2" fmla="+- 0 2805 5"/>
                                <a:gd name="T3" fmla="*/ 2805 h 2800"/>
                                <a:gd name="T4" fmla="+- 0 6075 5"/>
                                <a:gd name="T5" fmla="*/ T4 w 6070"/>
                                <a:gd name="T6" fmla="+- 0 2805 5"/>
                                <a:gd name="T7" fmla="*/ 2805 h 2800"/>
                                <a:gd name="T8" fmla="+- 0 6075 5"/>
                                <a:gd name="T9" fmla="*/ T8 w 6070"/>
                                <a:gd name="T10" fmla="+- 0 5 5"/>
                                <a:gd name="T11" fmla="*/ 5 h 2800"/>
                                <a:gd name="T12" fmla="+- 0 5 5"/>
                                <a:gd name="T13" fmla="*/ T12 w 6070"/>
                                <a:gd name="T14" fmla="+- 0 5 5"/>
                                <a:gd name="T15" fmla="*/ 5 h 2800"/>
                                <a:gd name="T16" fmla="+- 0 5 5"/>
                                <a:gd name="T17" fmla="*/ T16 w 6070"/>
                                <a:gd name="T18" fmla="+- 0 2805 5"/>
                                <a:gd name="T19" fmla="*/ 2805 h 2800"/>
                              </a:gdLst>
                              <a:ahLst/>
                              <a:cxnLst>
                                <a:cxn ang="0">
                                  <a:pos x="T1" y="T3"/>
                                </a:cxn>
                                <a:cxn ang="0">
                                  <a:pos x="T5" y="T7"/>
                                </a:cxn>
                                <a:cxn ang="0">
                                  <a:pos x="T9" y="T11"/>
                                </a:cxn>
                                <a:cxn ang="0">
                                  <a:pos x="T13" y="T15"/>
                                </a:cxn>
                                <a:cxn ang="0">
                                  <a:pos x="T17" y="T19"/>
                                </a:cxn>
                              </a:cxnLst>
                              <a:rect l="0" t="0" r="r" b="b"/>
                              <a:pathLst>
                                <a:path w="6070" h="2800">
                                  <a:moveTo>
                                    <a:pt x="0" y="2800"/>
                                  </a:moveTo>
                                  <a:lnTo>
                                    <a:pt x="6070" y="2800"/>
                                  </a:lnTo>
                                  <a:lnTo>
                                    <a:pt x="6070" y="0"/>
                                  </a:lnTo>
                                  <a:lnTo>
                                    <a:pt x="0" y="0"/>
                                  </a:lnTo>
                                  <a:lnTo>
                                    <a:pt x="0" y="28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3" o:spid="_x0000_s1026" alt="Title: Internet Explorer Security Warning Window - Description: Internet Explorer Security Warning Window" style="width:304pt;height:140.5pt;mso-position-horizontal-relative:char;mso-position-vertical-relative:line" coordsize="6080,2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">
                <v:shape id="Picture 706" o:spid="_x0000_s1027" type="#_x0000_t75" alt="Internet Explorer Security Warning Window" style="position:absolute;left:10;top:10;width:6021;height: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i7CAAAA3QAAAA8AAABkcnMvZG93bnJldi54bWxET01rAjEQvRf8D2EEbzVZD2pXo4ioCKWH&#10;Wr0Pm3GzuJmsm+hu/31TKPQ2j/c5y3XvavGkNlSeNWRjBYK48KbiUsP5a/86BxEissHaM2n4pgDr&#10;1eBlibnxHX/S8xRLkUI45KjBxtjkUobCksMw9g1x4q6+dRgTbEtpWuxSuKvlRKmpdFhxarDY0NZS&#10;cTs9nIaPt7ufmey2U519v1Quux/MZar1aNhvFiAi9fFf/Oc+mjRfzWfw+006Qa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oFouwgAAAN0AAAAPAAAAAAAAAAAAAAAAAJ8C&#10;AABkcnMvZG93bnJldi54bWxQSwUGAAAAAAQABAD3AAAAjgMAAAAA&#10;">
                  <v:imagedata r:id="rId27" o:title="Internet Explorer Security Warning Window"/>
                </v:shape>
                <v:group id="Group 704" o:spid="_x0000_s1028" style="position:absolute;left:5;top:5;width:6070;height:2800" coordorigin="5,5" coordsize="6070,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mP8YAAADdAAAADwAAAGRycy9kb3ducmV2LnhtbESPQWvCQBCF74X+h2UE&#10;b3UTxSLRVURq6UGEqlB6G7JjEszOhuw2if++cxC8zfDevPfNajO4WnXUhsqzgXSSgCLOva24MHA5&#10;798WoEJEtlh7JgN3CrBZv76sMLO+52/qTrFQEsIhQwNljE2mdchLchgmviEW7epbh1HWttC2xV7C&#10;Xa2nSfKuHVYsDSU2tCspv53+nIHPHvvtLP3oDrfr7v57nh9/DikZMx4N2yWoSEN8mh/XX1bwk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P2Y/xgAAAN0A&#10;AAAPAAAAAAAAAAAAAAAAAKoCAABkcnMvZG93bnJldi54bWxQSwUGAAAAAAQABAD6AAAAnQMAAAAA&#10;">
                  <v:shape id="Freeform 705" o:spid="_x0000_s1029" style="position:absolute;left:5;top:5;width:6070;height:2800;visibility:visible;mso-wrap-style:square;v-text-anchor:top" coordsize="6070,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BLcQA&#10;AADdAAAADwAAAGRycy9kb3ducmV2LnhtbERP30vDMBB+H/g/hBN829INlK4uG2NM2ZOy1gm+Hc3Z&#10;FJtLbOJa/3sjDPZ2H9/PW21G24kz9aF1rGA+y0AQ10633Ch4q56mOYgQkTV2jknBLwXYrG8mKyy0&#10;G/hI5zI2IoVwKFCBidEXUobakMUwc544cZ+utxgT7BupexxSuO3kIssepMWWU4NBTztD9Vf5YxXk&#10;e98czEK+PH9/lO/mtfKn03Cv1N3tuH0EEWmMV/HFfdBpfpYv4f+bdIJ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bQS3EAAAA3QAAAA8AAAAAAAAAAAAAAAAAmAIAAGRycy9k&#10;b3ducmV2LnhtbFBLBQYAAAAABAAEAPUAAACJAwAAAAA=&#10;" path="m,2800r6070,l6070,,,,,2800xe" filled="f" strokeweight=".5pt">
                    <v:path arrowok="t" o:connecttype="custom" o:connectlocs="0,2805;6070,2805;6070,5;0,5;0,2805" o:connectangles="0,0,0,0,0"/>
                  </v:shape>
                </v:group>
                <w10:anchorlock/>
              </v:group>
            </w:pict>
          </mc:Fallback>
        </mc:AlternateContent>
      </w:r>
    </w:p>
    <w:p w:rsidR="007A5EEC" w:rsidRPr="0087588A" w:rsidRDefault="00E77601" w:rsidP="00E77601">
      <w:pPr>
        <w:pStyle w:val="Caption"/>
        <w:jc w:val="center"/>
        <w:rPr>
          <w:rFonts w:ascii="Arial"/>
          <w:b w:val="0"/>
          <w:sz w:val="18"/>
        </w:rPr>
      </w:pPr>
      <w:bookmarkStart w:id="134" w:name="_Toc479683257"/>
      <w:bookmarkStart w:id="135" w:name="_Toc479632040"/>
      <w:bookmarkStart w:id="136" w:name="_Toc499543484"/>
      <w:r w:rsidRPr="0087588A">
        <w:t xml:space="preserve">Figure </w:t>
      </w:r>
      <w:fldSimple w:instr=" SEQ Figure \* ARABIC ">
        <w:r w:rsidR="0034324B">
          <w:rPr>
            <w:noProof/>
          </w:rPr>
          <w:t>3</w:t>
        </w:r>
      </w:fldSimple>
      <w:r w:rsidRPr="0087588A">
        <w:t>: Internet Explorer Security Warning Window</w:t>
      </w:r>
      <w:bookmarkEnd w:id="134"/>
      <w:bookmarkEnd w:id="135"/>
      <w:bookmarkEnd w:id="136"/>
    </w:p>
    <w:p w:rsidR="003243AE" w:rsidRPr="0087588A" w:rsidRDefault="003243AE" w:rsidP="00C005D1">
      <w:pPr>
        <w:pStyle w:val="Heading2"/>
      </w:pPr>
      <w:bookmarkStart w:id="137" w:name="_Toc479675975"/>
      <w:bookmarkStart w:id="138" w:name="_Toc479631713"/>
      <w:bookmarkStart w:id="139" w:name="_Toc499543677"/>
      <w:r w:rsidRPr="0087588A">
        <w:t xml:space="preserve">Setting Your Screen Resolution to </w:t>
      </w:r>
      <w:r w:rsidR="00FF28C5" w:rsidRPr="0087588A">
        <w:t xml:space="preserve">1024 x </w:t>
      </w:r>
      <w:r w:rsidR="00AC18F3" w:rsidRPr="0087588A">
        <w:t>768 or higher</w:t>
      </w:r>
      <w:bookmarkEnd w:id="137"/>
      <w:bookmarkEnd w:id="138"/>
      <w:bookmarkEnd w:id="139"/>
      <w:r w:rsidR="002D4EC1" w:rsidRPr="0087588A">
        <w:fldChar w:fldCharType="begin"/>
      </w:r>
      <w:r w:rsidR="002D4EC1" w:rsidRPr="0087588A">
        <w:instrText xml:space="preserve"> XE "Setting Your Screen Resolution" </w:instrText>
      </w:r>
      <w:r w:rsidR="002D4EC1" w:rsidRPr="0087588A">
        <w:fldChar w:fldCharType="end"/>
      </w:r>
    </w:p>
    <w:p w:rsidR="00AC18F3" w:rsidRPr="0087588A" w:rsidRDefault="00AC18F3" w:rsidP="00AC18F3">
      <w:pPr>
        <w:pStyle w:val="BodyText"/>
        <w:spacing w:before="237"/>
        <w:ind w:right="252"/>
        <w:jc w:val="both"/>
      </w:pPr>
      <w:r w:rsidRPr="0087588A">
        <w:t xml:space="preserve">To </w:t>
      </w:r>
      <w:r w:rsidRPr="0087588A">
        <w:rPr>
          <w:spacing w:val="-1"/>
        </w:rPr>
        <w:t>minimize</w:t>
      </w:r>
      <w:r w:rsidRPr="0087588A">
        <w:t xml:space="preserve"> the need </w:t>
      </w:r>
      <w:r w:rsidRPr="0087588A">
        <w:rPr>
          <w:spacing w:val="-1"/>
        </w:rPr>
        <w:t>for</w:t>
      </w:r>
      <w:r w:rsidRPr="0087588A">
        <w:t xml:space="preserve"> </w:t>
      </w:r>
      <w:r w:rsidRPr="0087588A">
        <w:rPr>
          <w:spacing w:val="-1"/>
        </w:rPr>
        <w:t xml:space="preserve">scrolling </w:t>
      </w:r>
      <w:r w:rsidRPr="0087588A">
        <w:t>while doing</w:t>
      </w:r>
      <w:r w:rsidRPr="0087588A">
        <w:rPr>
          <w:spacing w:val="-2"/>
        </w:rPr>
        <w:t xml:space="preserve"> </w:t>
      </w:r>
      <w:r w:rsidRPr="0087588A">
        <w:t xml:space="preserve">your reviews, the </w:t>
      </w:r>
      <w:r w:rsidRPr="0087588A">
        <w:rPr>
          <w:spacing w:val="-1"/>
        </w:rPr>
        <w:t>recommended</w:t>
      </w:r>
      <w:r w:rsidRPr="0087588A">
        <w:t xml:space="preserve"> screen solution</w:t>
      </w:r>
      <w:r w:rsidRPr="0087588A">
        <w:rPr>
          <w:spacing w:val="47"/>
        </w:rPr>
        <w:t xml:space="preserve"> </w:t>
      </w:r>
      <w:r w:rsidRPr="0087588A">
        <w:t>when using NUMI is1024</w:t>
      </w:r>
      <w:r w:rsidR="00E77601" w:rsidRPr="0087588A">
        <w:t xml:space="preserve"> </w:t>
      </w:r>
      <w:r w:rsidR="00FF28C5" w:rsidRPr="0087588A">
        <w:t>x</w:t>
      </w:r>
      <w:r w:rsidR="00DE7AC9" w:rsidRPr="0087588A">
        <w:t xml:space="preserve"> </w:t>
      </w:r>
      <w:r w:rsidRPr="0087588A">
        <w:t xml:space="preserve">768. The </w:t>
      </w:r>
      <w:r w:rsidRPr="0087588A">
        <w:rPr>
          <w:spacing w:val="-1"/>
        </w:rPr>
        <w:t>screen</w:t>
      </w:r>
      <w:r w:rsidRPr="0087588A">
        <w:t xml:space="preserve"> resolution</w:t>
      </w:r>
      <w:r w:rsidRPr="0087588A">
        <w:rPr>
          <w:spacing w:val="-2"/>
        </w:rPr>
        <w:t xml:space="preserve"> </w:t>
      </w:r>
      <w:r w:rsidRPr="0087588A">
        <w:t xml:space="preserve">is </w:t>
      </w:r>
      <w:r w:rsidRPr="0087588A">
        <w:rPr>
          <w:spacing w:val="-1"/>
        </w:rPr>
        <w:t>changed</w:t>
      </w:r>
      <w:r w:rsidRPr="0087588A">
        <w:t xml:space="preserve"> on the</w:t>
      </w:r>
      <w:r w:rsidRPr="0087588A">
        <w:rPr>
          <w:spacing w:val="-1"/>
        </w:rPr>
        <w:t xml:space="preserve"> </w:t>
      </w:r>
      <w:r w:rsidRPr="0087588A">
        <w:t xml:space="preserve">Settings </w:t>
      </w:r>
      <w:r w:rsidRPr="0087588A">
        <w:rPr>
          <w:spacing w:val="-1"/>
        </w:rPr>
        <w:t>screen.</w:t>
      </w:r>
      <w:r w:rsidRPr="0087588A">
        <w:t xml:space="preserve"> Here</w:t>
      </w:r>
      <w:r w:rsidRPr="0087588A">
        <w:rPr>
          <w:spacing w:val="33"/>
        </w:rPr>
        <w:t xml:space="preserve"> </w:t>
      </w:r>
      <w:r w:rsidRPr="0087588A">
        <w:t xml:space="preserve">are </w:t>
      </w:r>
      <w:r w:rsidRPr="0087588A">
        <w:rPr>
          <w:spacing w:val="-1"/>
        </w:rPr>
        <w:t>some</w:t>
      </w:r>
      <w:r w:rsidRPr="0087588A">
        <w:t xml:space="preserve"> </w:t>
      </w:r>
      <w:r w:rsidRPr="0087588A">
        <w:rPr>
          <w:spacing w:val="-1"/>
        </w:rPr>
        <w:t>different</w:t>
      </w:r>
      <w:r w:rsidRPr="0087588A">
        <w:t xml:space="preserve"> ways</w:t>
      </w:r>
      <w:r w:rsidRPr="0087588A">
        <w:rPr>
          <w:spacing w:val="-2"/>
        </w:rPr>
        <w:t xml:space="preserve"> </w:t>
      </w:r>
      <w:r w:rsidRPr="0087588A">
        <w:t>to navigate to the Setting screen:</w:t>
      </w:r>
    </w:p>
    <w:p w:rsidR="00460188" w:rsidRPr="0087588A" w:rsidRDefault="00460188" w:rsidP="00DA39F3">
      <w:pPr>
        <w:widowControl w:val="0"/>
        <w:numPr>
          <w:ilvl w:val="3"/>
          <w:numId w:val="21"/>
        </w:numPr>
        <w:tabs>
          <w:tab w:val="left" w:pos="1991"/>
        </w:tabs>
        <w:ind w:left="1990" w:right="1033"/>
        <w:rPr>
          <w:sz w:val="24"/>
        </w:rPr>
      </w:pPr>
      <w:r w:rsidRPr="0087588A">
        <w:rPr>
          <w:spacing w:val="-1"/>
          <w:sz w:val="24"/>
        </w:rPr>
        <w:t>From</w:t>
      </w:r>
      <w:r w:rsidRPr="0087588A">
        <w:rPr>
          <w:spacing w:val="-2"/>
          <w:sz w:val="24"/>
        </w:rPr>
        <w:t xml:space="preserve"> </w:t>
      </w:r>
      <w:r w:rsidRPr="0087588A">
        <w:rPr>
          <w:sz w:val="24"/>
        </w:rPr>
        <w:t xml:space="preserve">your desktop, </w:t>
      </w:r>
      <w:r w:rsidRPr="0087588A">
        <w:rPr>
          <w:i/>
          <w:spacing w:val="-1"/>
          <w:sz w:val="24"/>
        </w:rPr>
        <w:t>select</w:t>
      </w:r>
      <w:r w:rsidRPr="0087588A">
        <w:rPr>
          <w:i/>
          <w:sz w:val="24"/>
        </w:rPr>
        <w:t xml:space="preserve"> </w:t>
      </w:r>
      <w:r w:rsidRPr="0087588A">
        <w:rPr>
          <w:rFonts w:ascii="Courier New"/>
          <w:spacing w:val="-1"/>
          <w:sz w:val="20"/>
        </w:rPr>
        <w:t>Start&gt;Control Panel&gt;Display&gt;Settings</w:t>
      </w:r>
      <w:r w:rsidRPr="0087588A">
        <w:rPr>
          <w:rFonts w:ascii="Courier New"/>
          <w:spacing w:val="-61"/>
          <w:sz w:val="20"/>
        </w:rPr>
        <w:t xml:space="preserve"> </w:t>
      </w:r>
      <w:r w:rsidRPr="0087588A">
        <w:rPr>
          <w:sz w:val="24"/>
        </w:rPr>
        <w:t>OR</w:t>
      </w:r>
    </w:p>
    <w:p w:rsidR="00460188" w:rsidRPr="0087588A" w:rsidRDefault="00460188" w:rsidP="00DA39F3">
      <w:pPr>
        <w:widowControl w:val="0"/>
        <w:numPr>
          <w:ilvl w:val="3"/>
          <w:numId w:val="21"/>
        </w:numPr>
        <w:tabs>
          <w:tab w:val="left" w:pos="1991"/>
        </w:tabs>
        <w:ind w:left="1990" w:right="1033"/>
        <w:rPr>
          <w:sz w:val="24"/>
        </w:rPr>
      </w:pPr>
      <w:r w:rsidRPr="0087588A">
        <w:rPr>
          <w:sz w:val="24"/>
        </w:rPr>
        <w:t>From</w:t>
      </w:r>
      <w:r w:rsidRPr="0087588A">
        <w:rPr>
          <w:spacing w:val="-2"/>
          <w:sz w:val="24"/>
        </w:rPr>
        <w:t xml:space="preserve"> </w:t>
      </w:r>
      <w:r w:rsidRPr="0087588A">
        <w:rPr>
          <w:sz w:val="24"/>
        </w:rPr>
        <w:t xml:space="preserve">your desktop, </w:t>
      </w:r>
      <w:r w:rsidRPr="0087588A">
        <w:rPr>
          <w:i/>
          <w:spacing w:val="-1"/>
          <w:sz w:val="24"/>
        </w:rPr>
        <w:t>select</w:t>
      </w:r>
      <w:r w:rsidRPr="0087588A">
        <w:rPr>
          <w:i/>
          <w:sz w:val="24"/>
        </w:rPr>
        <w:t xml:space="preserve"> </w:t>
      </w:r>
      <w:r w:rsidRPr="0087588A">
        <w:rPr>
          <w:rFonts w:ascii="Courier New"/>
          <w:spacing w:val="-1"/>
          <w:sz w:val="20"/>
        </w:rPr>
        <w:t>Start&gt;Control Panel&gt;Appearances</w:t>
      </w:r>
      <w:r w:rsidRPr="0087588A">
        <w:rPr>
          <w:rFonts w:ascii="Courier New"/>
          <w:sz w:val="20"/>
        </w:rPr>
        <w:t xml:space="preserve"> &amp;</w:t>
      </w:r>
      <w:r w:rsidRPr="0087588A">
        <w:rPr>
          <w:rFonts w:ascii="Courier New"/>
          <w:spacing w:val="28"/>
          <w:sz w:val="20"/>
        </w:rPr>
        <w:t xml:space="preserve"> </w:t>
      </w:r>
      <w:r w:rsidRPr="0087588A">
        <w:rPr>
          <w:rFonts w:ascii="Courier New"/>
          <w:spacing w:val="-1"/>
          <w:sz w:val="20"/>
        </w:rPr>
        <w:t>Themes&gt;Display&gt;Settings</w:t>
      </w:r>
      <w:r w:rsidRPr="0087588A">
        <w:rPr>
          <w:rFonts w:ascii="Courier New"/>
          <w:spacing w:val="-61"/>
          <w:sz w:val="20"/>
        </w:rPr>
        <w:t xml:space="preserve"> </w:t>
      </w:r>
      <w:r w:rsidRPr="0087588A">
        <w:rPr>
          <w:spacing w:val="-1"/>
          <w:sz w:val="24"/>
        </w:rPr>
        <w:t>OR</w:t>
      </w:r>
    </w:p>
    <w:p w:rsidR="00460188" w:rsidRPr="0087588A" w:rsidRDefault="00460188" w:rsidP="00DA39F3">
      <w:pPr>
        <w:widowControl w:val="0"/>
        <w:numPr>
          <w:ilvl w:val="3"/>
          <w:numId w:val="21"/>
        </w:numPr>
        <w:tabs>
          <w:tab w:val="left" w:pos="1991"/>
        </w:tabs>
        <w:spacing w:line="284" w:lineRule="exact"/>
        <w:ind w:left="1990"/>
        <w:rPr>
          <w:sz w:val="24"/>
        </w:rPr>
      </w:pPr>
      <w:r w:rsidRPr="0087588A">
        <w:rPr>
          <w:sz w:val="24"/>
        </w:rPr>
        <w:t>From</w:t>
      </w:r>
      <w:r w:rsidRPr="0087588A">
        <w:rPr>
          <w:spacing w:val="-2"/>
          <w:sz w:val="24"/>
        </w:rPr>
        <w:t xml:space="preserve"> </w:t>
      </w:r>
      <w:r w:rsidRPr="0087588A">
        <w:rPr>
          <w:sz w:val="24"/>
        </w:rPr>
        <w:t xml:space="preserve">your desktop, </w:t>
      </w:r>
      <w:r w:rsidRPr="0087588A">
        <w:rPr>
          <w:i/>
          <w:spacing w:val="-1"/>
          <w:sz w:val="24"/>
        </w:rPr>
        <w:t>right-click</w:t>
      </w:r>
      <w:r w:rsidRPr="0087588A">
        <w:rPr>
          <w:i/>
          <w:sz w:val="24"/>
        </w:rPr>
        <w:t xml:space="preserve"> </w:t>
      </w:r>
      <w:r w:rsidRPr="0087588A">
        <w:rPr>
          <w:sz w:val="24"/>
        </w:rPr>
        <w:t xml:space="preserve">and </w:t>
      </w:r>
      <w:r w:rsidRPr="0087588A">
        <w:rPr>
          <w:spacing w:val="-1"/>
          <w:sz w:val="24"/>
        </w:rPr>
        <w:t>select</w:t>
      </w:r>
      <w:r w:rsidRPr="0087588A">
        <w:rPr>
          <w:spacing w:val="1"/>
          <w:sz w:val="24"/>
        </w:rPr>
        <w:t xml:space="preserve"> </w:t>
      </w:r>
      <w:r w:rsidRPr="0087588A">
        <w:rPr>
          <w:rFonts w:ascii="Courier New"/>
          <w:spacing w:val="-1"/>
          <w:sz w:val="20"/>
        </w:rPr>
        <w:t>Properties&gt;Settings</w:t>
      </w:r>
      <w:r w:rsidRPr="0087588A">
        <w:rPr>
          <w:spacing w:val="-1"/>
          <w:sz w:val="24"/>
        </w:rPr>
        <w:t>.</w:t>
      </w:r>
    </w:p>
    <w:p w:rsidR="00460188" w:rsidRPr="0087588A" w:rsidRDefault="00460188" w:rsidP="00DA39F3">
      <w:pPr>
        <w:widowControl w:val="0"/>
        <w:numPr>
          <w:ilvl w:val="3"/>
          <w:numId w:val="21"/>
        </w:numPr>
        <w:tabs>
          <w:tab w:val="left" w:pos="1991"/>
        </w:tabs>
        <w:spacing w:line="284" w:lineRule="exact"/>
        <w:ind w:left="1990"/>
        <w:rPr>
          <w:sz w:val="24"/>
        </w:rPr>
      </w:pPr>
      <w:r w:rsidRPr="0087588A">
        <w:rPr>
          <w:i/>
          <w:spacing w:val="-1"/>
          <w:sz w:val="24"/>
        </w:rPr>
        <w:t>Click</w:t>
      </w:r>
      <w:r w:rsidRPr="0087588A">
        <w:rPr>
          <w:i/>
          <w:sz w:val="24"/>
        </w:rPr>
        <w:t xml:space="preserve"> and </w:t>
      </w:r>
      <w:r w:rsidRPr="0087588A">
        <w:rPr>
          <w:i/>
          <w:spacing w:val="-1"/>
          <w:sz w:val="24"/>
        </w:rPr>
        <w:t>drag</w:t>
      </w:r>
      <w:r w:rsidRPr="0087588A">
        <w:rPr>
          <w:i/>
          <w:sz w:val="24"/>
        </w:rPr>
        <w:t xml:space="preserve"> </w:t>
      </w:r>
      <w:r w:rsidRPr="0087588A">
        <w:rPr>
          <w:sz w:val="24"/>
        </w:rPr>
        <w:t xml:space="preserve">the </w:t>
      </w:r>
      <w:r w:rsidRPr="0087588A">
        <w:rPr>
          <w:spacing w:val="-1"/>
          <w:sz w:val="24"/>
        </w:rPr>
        <w:t>Screen</w:t>
      </w:r>
      <w:r w:rsidRPr="0087588A">
        <w:rPr>
          <w:sz w:val="24"/>
        </w:rPr>
        <w:t xml:space="preserve"> Resolution</w:t>
      </w:r>
      <w:r w:rsidRPr="0087588A">
        <w:rPr>
          <w:spacing w:val="-1"/>
          <w:sz w:val="24"/>
        </w:rPr>
        <w:t xml:space="preserve"> </w:t>
      </w:r>
      <w:r w:rsidRPr="0087588A">
        <w:rPr>
          <w:sz w:val="24"/>
        </w:rPr>
        <w:t>bar to</w:t>
      </w:r>
      <w:r w:rsidRPr="0087588A">
        <w:rPr>
          <w:spacing w:val="1"/>
          <w:sz w:val="24"/>
        </w:rPr>
        <w:t xml:space="preserve"> </w:t>
      </w:r>
      <w:r w:rsidRPr="0087588A">
        <w:rPr>
          <w:rFonts w:ascii="Courier New"/>
          <w:spacing w:val="-1"/>
          <w:sz w:val="20"/>
        </w:rPr>
        <w:t>1024x768</w:t>
      </w:r>
      <w:r w:rsidRPr="0087588A">
        <w:rPr>
          <w:rFonts w:ascii="Courier New"/>
          <w:spacing w:val="-61"/>
          <w:sz w:val="20"/>
        </w:rPr>
        <w:t xml:space="preserve"> </w:t>
      </w:r>
      <w:r w:rsidRPr="0087588A">
        <w:rPr>
          <w:sz w:val="24"/>
        </w:rPr>
        <w:t xml:space="preserve">or </w:t>
      </w:r>
      <w:r w:rsidRPr="0087588A">
        <w:rPr>
          <w:spacing w:val="-1"/>
          <w:sz w:val="24"/>
        </w:rPr>
        <w:t>higher</w:t>
      </w:r>
      <w:r w:rsidRPr="0087588A">
        <w:rPr>
          <w:sz w:val="24"/>
        </w:rPr>
        <w:t xml:space="preserve"> </w:t>
      </w:r>
      <w:r w:rsidRPr="0087588A">
        <w:rPr>
          <w:spacing w:val="-1"/>
          <w:sz w:val="24"/>
        </w:rPr>
        <w:t>(Figure</w:t>
      </w:r>
      <w:r w:rsidRPr="0087588A">
        <w:rPr>
          <w:sz w:val="24"/>
        </w:rPr>
        <w:t xml:space="preserve"> </w:t>
      </w:r>
      <w:r w:rsidRPr="0087588A">
        <w:rPr>
          <w:spacing w:val="-1"/>
          <w:sz w:val="24"/>
        </w:rPr>
        <w:t>4).</w:t>
      </w:r>
    </w:p>
    <w:p w:rsidR="00460188" w:rsidRPr="0087588A" w:rsidRDefault="00460188" w:rsidP="00DA39F3">
      <w:pPr>
        <w:widowControl w:val="0"/>
        <w:numPr>
          <w:ilvl w:val="3"/>
          <w:numId w:val="21"/>
        </w:numPr>
        <w:tabs>
          <w:tab w:val="left" w:pos="1991"/>
        </w:tabs>
        <w:ind w:left="1990"/>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OK</w:t>
      </w:r>
      <w:r w:rsidRPr="0087588A">
        <w:rPr>
          <w:spacing w:val="-1"/>
          <w:sz w:val="24"/>
        </w:rPr>
        <w:t>&gt;</w:t>
      </w:r>
      <w:r w:rsidRPr="0087588A">
        <w:rPr>
          <w:sz w:val="24"/>
        </w:rPr>
        <w:t xml:space="preserve"> button.</w:t>
      </w:r>
    </w:p>
    <w:p w:rsidR="00AC18F3" w:rsidRPr="0087588A" w:rsidRDefault="00AC18F3" w:rsidP="00AC18F3">
      <w:pPr>
        <w:pStyle w:val="BodyText"/>
        <w:ind w:left="720"/>
        <w:rPr>
          <w:b/>
          <w:u w:val="thick" w:color="000000"/>
        </w:rPr>
      </w:pPr>
      <w:r w:rsidRPr="0087588A">
        <w:rPr>
          <w:noProof/>
        </w:rPr>
        <w:drawing>
          <wp:inline distT="0" distB="0" distL="0" distR="0" wp14:anchorId="74F60B81" wp14:editId="1E24430F">
            <wp:extent cx="247650" cy="247523"/>
            <wp:effectExtent l="0" t="0" r="0" b="635"/>
            <wp:docPr id="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sz w:val="20"/>
        </w:rPr>
        <w:t xml:space="preserve"> </w:t>
      </w:r>
      <w:r w:rsidRPr="0087588A">
        <w:rPr>
          <w:b/>
        </w:rPr>
        <w:t xml:space="preserve">Depending on </w:t>
      </w:r>
      <w:r w:rsidRPr="0087588A">
        <w:rPr>
          <w:b/>
          <w:spacing w:val="-1"/>
        </w:rPr>
        <w:t>which</w:t>
      </w:r>
      <w:r w:rsidRPr="0087588A">
        <w:rPr>
          <w:b/>
        </w:rPr>
        <w:t xml:space="preserve"> operating </w:t>
      </w:r>
      <w:r w:rsidRPr="0087588A">
        <w:rPr>
          <w:b/>
          <w:spacing w:val="-1"/>
        </w:rPr>
        <w:t>system</w:t>
      </w:r>
      <w:r w:rsidRPr="0087588A">
        <w:rPr>
          <w:b/>
        </w:rPr>
        <w:t xml:space="preserve"> your computer </w:t>
      </w:r>
      <w:r w:rsidRPr="0087588A">
        <w:rPr>
          <w:b/>
          <w:spacing w:val="-1"/>
        </w:rPr>
        <w:t>uses,</w:t>
      </w:r>
      <w:r w:rsidRPr="0087588A">
        <w:rPr>
          <w:b/>
        </w:rPr>
        <w:t xml:space="preserve"> your Settings screen</w:t>
      </w:r>
      <w:r w:rsidRPr="0087588A">
        <w:rPr>
          <w:b/>
          <w:spacing w:val="-2"/>
        </w:rPr>
        <w:t xml:space="preserve"> </w:t>
      </w:r>
      <w:r w:rsidRPr="0087588A">
        <w:rPr>
          <w:b/>
        </w:rPr>
        <w:t>may</w:t>
      </w:r>
      <w:r w:rsidRPr="0087588A">
        <w:rPr>
          <w:b/>
          <w:spacing w:val="25"/>
        </w:rPr>
        <w:t xml:space="preserve"> </w:t>
      </w:r>
      <w:r w:rsidRPr="0087588A">
        <w:rPr>
          <w:b/>
        </w:rPr>
        <w:t>look</w:t>
      </w:r>
      <w:r w:rsidRPr="0087588A">
        <w:rPr>
          <w:b/>
          <w:spacing w:val="1"/>
        </w:rPr>
        <w:t xml:space="preserve"> </w:t>
      </w:r>
      <w:r w:rsidRPr="0087588A">
        <w:rPr>
          <w:b/>
          <w:spacing w:val="-1"/>
        </w:rPr>
        <w:t>different</w:t>
      </w:r>
      <w:r w:rsidRPr="0087588A">
        <w:rPr>
          <w:b/>
        </w:rPr>
        <w:t xml:space="preserve"> than Figure 4</w:t>
      </w:r>
      <w:r w:rsidR="00C823FD" w:rsidRPr="0087588A">
        <w:rPr>
          <w:b/>
        </w:rPr>
        <w:t>.</w:t>
      </w:r>
    </w:p>
    <w:p w:rsidR="003243AE" w:rsidRPr="0087588A" w:rsidRDefault="00AC18F3" w:rsidP="00AC18F3">
      <w:pPr>
        <w:pStyle w:val="BodyText"/>
        <w:jc w:val="center"/>
      </w:pPr>
      <w:r w:rsidRPr="0087588A">
        <w:rPr>
          <w:noProof/>
          <w:sz w:val="20"/>
        </w:rPr>
        <w:lastRenderedPageBreak/>
        <mc:AlternateContent>
          <mc:Choice Requires="wpg">
            <w:drawing>
              <wp:inline distT="0" distB="0" distL="0" distR="0" wp14:anchorId="702D5F34" wp14:editId="17AA360B">
                <wp:extent cx="2606675" cy="2968625"/>
                <wp:effectExtent l="0" t="0" r="22225" b="22225"/>
                <wp:docPr id="1082" name="Group 699" descr="Screen Resolution settings" title="Screen Resolution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6675" cy="2968625"/>
                          <a:chOff x="5" y="5"/>
                          <a:chExt cx="4105" cy="4675"/>
                        </a:xfrm>
                      </wpg:grpSpPr>
                      <pic:pic xmlns:pic="http://schemas.openxmlformats.org/drawingml/2006/picture">
                        <pic:nvPicPr>
                          <pic:cNvPr id="1083" name="Picture 702" descr="Screen Resolution settings" title="Screen Resolution setting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6" y="15"/>
                            <a:ext cx="4064"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4" name="Group 700"/>
                        <wpg:cNvGrpSpPr>
                          <a:grpSpLocks/>
                        </wpg:cNvGrpSpPr>
                        <wpg:grpSpPr bwMode="auto">
                          <a:xfrm>
                            <a:off x="5" y="5"/>
                            <a:ext cx="4105" cy="4675"/>
                            <a:chOff x="5" y="5"/>
                            <a:chExt cx="4105" cy="4675"/>
                          </a:xfrm>
                        </wpg:grpSpPr>
                        <wps:wsp>
                          <wps:cNvPr id="1085" name="Freeform 701" descr="Screen Resolution settings" title="Screen Resolution settings"/>
                          <wps:cNvSpPr>
                            <a:spLocks/>
                          </wps:cNvSpPr>
                          <wps:spPr bwMode="auto">
                            <a:xfrm>
                              <a:off x="5" y="5"/>
                              <a:ext cx="4105" cy="4675"/>
                            </a:xfrm>
                            <a:custGeom>
                              <a:avLst/>
                              <a:gdLst>
                                <a:gd name="T0" fmla="+- 0 5 5"/>
                                <a:gd name="T1" fmla="*/ T0 w 4105"/>
                                <a:gd name="T2" fmla="+- 0 4680 5"/>
                                <a:gd name="T3" fmla="*/ 4680 h 4675"/>
                                <a:gd name="T4" fmla="+- 0 4110 5"/>
                                <a:gd name="T5" fmla="*/ T4 w 4105"/>
                                <a:gd name="T6" fmla="+- 0 4680 5"/>
                                <a:gd name="T7" fmla="*/ 4680 h 4675"/>
                                <a:gd name="T8" fmla="+- 0 4110 5"/>
                                <a:gd name="T9" fmla="*/ T8 w 4105"/>
                                <a:gd name="T10" fmla="+- 0 5 5"/>
                                <a:gd name="T11" fmla="*/ 5 h 4675"/>
                                <a:gd name="T12" fmla="+- 0 5 5"/>
                                <a:gd name="T13" fmla="*/ T12 w 4105"/>
                                <a:gd name="T14" fmla="+- 0 5 5"/>
                                <a:gd name="T15" fmla="*/ 5 h 4675"/>
                                <a:gd name="T16" fmla="+- 0 5 5"/>
                                <a:gd name="T17" fmla="*/ T16 w 4105"/>
                                <a:gd name="T18" fmla="+- 0 4680 5"/>
                                <a:gd name="T19" fmla="*/ 4680 h 4675"/>
                              </a:gdLst>
                              <a:ahLst/>
                              <a:cxnLst>
                                <a:cxn ang="0">
                                  <a:pos x="T1" y="T3"/>
                                </a:cxn>
                                <a:cxn ang="0">
                                  <a:pos x="T5" y="T7"/>
                                </a:cxn>
                                <a:cxn ang="0">
                                  <a:pos x="T9" y="T11"/>
                                </a:cxn>
                                <a:cxn ang="0">
                                  <a:pos x="T13" y="T15"/>
                                </a:cxn>
                                <a:cxn ang="0">
                                  <a:pos x="T17" y="T19"/>
                                </a:cxn>
                              </a:cxnLst>
                              <a:rect l="0" t="0" r="r" b="b"/>
                              <a:pathLst>
                                <a:path w="4105" h="4675">
                                  <a:moveTo>
                                    <a:pt x="0" y="4675"/>
                                  </a:moveTo>
                                  <a:lnTo>
                                    <a:pt x="4105" y="4675"/>
                                  </a:lnTo>
                                  <a:lnTo>
                                    <a:pt x="4105" y="0"/>
                                  </a:lnTo>
                                  <a:lnTo>
                                    <a:pt x="0" y="0"/>
                                  </a:lnTo>
                                  <a:lnTo>
                                    <a:pt x="0" y="46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9" o:spid="_x0000_s1026" alt="Title: Screen Resolution settings - Description: Screen Resolution settings" style="width:205.25pt;height:233.75pt;mso-position-horizontal-relative:char;mso-position-vertical-relative:line" coordorigin="5,5" coordsize="4105,4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">
                <v:shape id="Picture 702" o:spid="_x0000_s1027" type="#_x0000_t75" alt="Screen Resolution settings" style="position:absolute;left:46;top:15;width:4064;height:4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rBnEAAAA3QAAAA8AAABkcnMvZG93bnJldi54bWxET81qwkAQvhf6DssUequ7UWoldRMapeJF&#10;pNoHGLLTJDQ7m2ZXjX16VxC8zcf3O/N8sK04Uu8bxxqSkQJBXDrTcKXhe//5MgPhA7LB1jFpOJOH&#10;PHt8mGNq3Im/6LgLlYgh7FPUUIfQpVL6siaLfuQ64sj9uN5iiLCvpOnxFMNtK8dKTaXFhmNDjR0t&#10;aip/dwerAbfn7V/yVmymq7Ut1GS1fP3HvdbPT8PHO4hAQ7iLb+61ifPVbALXb+IJ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YrBnEAAAA3QAAAA8AAAAAAAAAAAAAAAAA&#10;nwIAAGRycy9kb3ducmV2LnhtbFBLBQYAAAAABAAEAPcAAACQAwAAAAA=&#10;">
                  <v:imagedata r:id="rId29" o:title="Screen Resolution settings"/>
                </v:shape>
                <v:group id="Group 700" o:spid="_x0000_s1028" style="position:absolute;left:5;top:5;width:4105;height:4675" coordorigin="5,5" coordsize="4105,4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shape id="Freeform 701" o:spid="_x0000_s1029" alt="Screen Resolution settings" style="position:absolute;left:5;top:5;width:4105;height:4675;visibility:visible;mso-wrap-style:square;v-text-anchor:top" coordsize="4105,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kysUA&#10;AADdAAAADwAAAGRycy9kb3ducmV2LnhtbERP22rCQBB9F/oPyxT6IrpRUWLqKlJavJQKaj9gyE6T&#10;rdnZkF1N+vfdQsG3OZzrLFadrcSNGm8cKxgNExDEudOGCwWf57dBCsIHZI2VY1LwQx5Wy4feAjPt&#10;Wj7S7RQKEUPYZ6igDKHOpPR5SRb90NXEkftyjcUQYVNI3WAbw20lx0kykxYNx4YSa3opKb+crlaB&#10;Oc/25tt87MaT9nW3Wc/7/er9oNTTY7d+BhGoC3fxv3ur4/wkncLfN/EE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7qTKxQAAAN0AAAAPAAAAAAAAAAAAAAAAAJgCAABkcnMv&#10;ZG93bnJldi54bWxQSwUGAAAAAAQABAD1AAAAigMAAAAA&#10;" path="m,4675r4105,l4105,,,,,4675xe" filled="f" strokeweight=".5pt">
                    <v:path arrowok="t" o:connecttype="custom" o:connectlocs="0,4680;4105,4680;4105,5;0,5;0,4680" o:connectangles="0,0,0,0,0"/>
                  </v:shape>
                </v:group>
                <w10:anchorlock/>
              </v:group>
            </w:pict>
          </mc:Fallback>
        </mc:AlternateContent>
      </w:r>
    </w:p>
    <w:p w:rsidR="00AC18F3" w:rsidRPr="0087588A" w:rsidRDefault="00E77601" w:rsidP="00B62C20">
      <w:pPr>
        <w:pStyle w:val="Caption"/>
        <w:jc w:val="center"/>
        <w:rPr>
          <w:rFonts w:ascii="Arial" w:eastAsia="Arial" w:hAnsi="Arial"/>
          <w:sz w:val="18"/>
          <w:szCs w:val="18"/>
        </w:rPr>
      </w:pPr>
      <w:bookmarkStart w:id="140" w:name="_Toc479683258"/>
      <w:bookmarkStart w:id="141" w:name="_Toc479632041"/>
      <w:bookmarkStart w:id="142" w:name="_Toc499543485"/>
      <w:r w:rsidRPr="0087588A">
        <w:t xml:space="preserve">Figure </w:t>
      </w:r>
      <w:fldSimple w:instr=" SEQ Figure \* ARABIC ">
        <w:r w:rsidR="0034324B">
          <w:rPr>
            <w:noProof/>
          </w:rPr>
          <w:t>4</w:t>
        </w:r>
      </w:fldSimple>
      <w:r w:rsidR="00B62C20" w:rsidRPr="0087588A">
        <w:t xml:space="preserve">: </w:t>
      </w:r>
      <w:r w:rsidR="00AC18F3" w:rsidRPr="0087588A">
        <w:t>Screen Resolution settings</w:t>
      </w:r>
      <w:bookmarkEnd w:id="140"/>
      <w:bookmarkEnd w:id="141"/>
      <w:bookmarkEnd w:id="142"/>
    </w:p>
    <w:p w:rsidR="00AC18F3" w:rsidRPr="0087588A" w:rsidRDefault="00AC18F3" w:rsidP="00C005D1">
      <w:pPr>
        <w:pStyle w:val="Heading2"/>
      </w:pPr>
      <w:bookmarkStart w:id="143" w:name="_Toc479675976"/>
      <w:bookmarkStart w:id="144" w:name="_Toc479631714"/>
      <w:bookmarkStart w:id="145" w:name="_Toc499543678"/>
      <w:r w:rsidRPr="0087588A">
        <w:t>Making Sure You Have a VistA Account</w:t>
      </w:r>
      <w:bookmarkEnd w:id="143"/>
      <w:bookmarkEnd w:id="144"/>
      <w:bookmarkEnd w:id="145"/>
      <w:r w:rsidR="002D4EC1" w:rsidRPr="0087588A">
        <w:fldChar w:fldCharType="begin"/>
      </w:r>
      <w:r w:rsidR="002D4EC1" w:rsidRPr="0087588A">
        <w:instrText xml:space="preserve"> XE "Making Sure You Have a VistA Account" </w:instrText>
      </w:r>
      <w:r w:rsidR="002D4EC1" w:rsidRPr="0087588A">
        <w:fldChar w:fldCharType="end"/>
      </w:r>
    </w:p>
    <w:p w:rsidR="00FF28C5" w:rsidRPr="0087588A" w:rsidRDefault="00AC18F3" w:rsidP="005323BD">
      <w:pPr>
        <w:pStyle w:val="BodyText"/>
        <w:spacing w:before="237"/>
        <w:ind w:right="107"/>
      </w:pPr>
      <w:r w:rsidRPr="0087588A">
        <w:t xml:space="preserve">You </w:t>
      </w:r>
      <w:r w:rsidRPr="0087588A">
        <w:rPr>
          <w:spacing w:val="-1"/>
        </w:rPr>
        <w:t>must</w:t>
      </w:r>
      <w:r w:rsidRPr="0087588A">
        <w:t xml:space="preserve"> have a VistA </w:t>
      </w:r>
      <w:r w:rsidRPr="0087588A">
        <w:rPr>
          <w:spacing w:val="-1"/>
        </w:rPr>
        <w:t>account</w:t>
      </w:r>
      <w:r w:rsidRPr="0087588A">
        <w:t xml:space="preserve"> in </w:t>
      </w:r>
      <w:r w:rsidRPr="0087588A">
        <w:rPr>
          <w:spacing w:val="-1"/>
        </w:rPr>
        <w:t>order</w:t>
      </w:r>
      <w:r w:rsidRPr="0087588A">
        <w:t xml:space="preserve"> to login</w:t>
      </w:r>
      <w:r w:rsidRPr="0087588A">
        <w:rPr>
          <w:spacing w:val="-1"/>
        </w:rPr>
        <w:t xml:space="preserve"> </w:t>
      </w:r>
      <w:r w:rsidRPr="0087588A">
        <w:t>to NUMI.</w:t>
      </w:r>
      <w:r w:rsidRPr="0087588A">
        <w:rPr>
          <w:spacing w:val="2"/>
        </w:rPr>
        <w:t xml:space="preserve"> </w:t>
      </w:r>
      <w:r w:rsidRPr="0087588A">
        <w:t xml:space="preserve">If you are </w:t>
      </w:r>
      <w:r w:rsidRPr="0087588A">
        <w:rPr>
          <w:spacing w:val="-1"/>
        </w:rPr>
        <w:t>using</w:t>
      </w:r>
      <w:r w:rsidRPr="0087588A">
        <w:t xml:space="preserve"> </w:t>
      </w:r>
      <w:r w:rsidRPr="0087588A">
        <w:rPr>
          <w:spacing w:val="-1"/>
        </w:rPr>
        <w:t>Computerized</w:t>
      </w:r>
      <w:r w:rsidRPr="0087588A">
        <w:rPr>
          <w:spacing w:val="51"/>
        </w:rPr>
        <w:t xml:space="preserve"> </w:t>
      </w:r>
      <w:r w:rsidRPr="0087588A">
        <w:rPr>
          <w:spacing w:val="-1"/>
        </w:rPr>
        <w:t>Patient</w:t>
      </w:r>
      <w:r w:rsidRPr="0087588A">
        <w:t xml:space="preserve"> </w:t>
      </w:r>
      <w:r w:rsidRPr="0087588A">
        <w:rPr>
          <w:spacing w:val="-1"/>
        </w:rPr>
        <w:t>Record</w:t>
      </w:r>
      <w:r w:rsidRPr="0087588A">
        <w:t xml:space="preserve"> System</w:t>
      </w:r>
      <w:r w:rsidRPr="0087588A">
        <w:rPr>
          <w:spacing w:val="-1"/>
        </w:rPr>
        <w:t xml:space="preserve"> (CPRS),</w:t>
      </w:r>
      <w:r w:rsidRPr="0087588A">
        <w:t xml:space="preserve"> you already have</w:t>
      </w:r>
      <w:r w:rsidRPr="0087588A">
        <w:rPr>
          <w:spacing w:val="-1"/>
        </w:rPr>
        <w:t xml:space="preserve"> </w:t>
      </w:r>
      <w:r w:rsidRPr="0087588A">
        <w:t xml:space="preserve">an active </w:t>
      </w:r>
      <w:r w:rsidRPr="0087588A">
        <w:rPr>
          <w:spacing w:val="-1"/>
        </w:rPr>
        <w:t>VistA</w:t>
      </w:r>
      <w:r w:rsidRPr="0087588A">
        <w:t xml:space="preserve"> account.</w:t>
      </w:r>
      <w:r w:rsidRPr="0087588A">
        <w:rPr>
          <w:spacing w:val="-2"/>
        </w:rPr>
        <w:t xml:space="preserve"> </w:t>
      </w:r>
      <w:r w:rsidRPr="0087588A">
        <w:t>Your IRM contact at</w:t>
      </w:r>
      <w:r w:rsidRPr="0087588A">
        <w:rPr>
          <w:spacing w:val="39"/>
        </w:rPr>
        <w:t xml:space="preserve"> </w:t>
      </w:r>
      <w:r w:rsidRPr="0087588A">
        <w:t>your facility</w:t>
      </w:r>
      <w:r w:rsidRPr="0087588A">
        <w:rPr>
          <w:spacing w:val="-1"/>
        </w:rPr>
        <w:t xml:space="preserve"> </w:t>
      </w:r>
      <w:r w:rsidRPr="0087588A">
        <w:t>will be able</w:t>
      </w:r>
      <w:r w:rsidRPr="0087588A">
        <w:rPr>
          <w:spacing w:val="-2"/>
        </w:rPr>
        <w:t xml:space="preserve"> </w:t>
      </w:r>
      <w:r w:rsidRPr="0087588A">
        <w:t xml:space="preserve">to assist </w:t>
      </w:r>
      <w:r w:rsidRPr="0087588A">
        <w:rPr>
          <w:spacing w:val="-1"/>
        </w:rPr>
        <w:t xml:space="preserve">with </w:t>
      </w:r>
      <w:r w:rsidRPr="0087588A">
        <w:t xml:space="preserve">VistA </w:t>
      </w:r>
      <w:r w:rsidRPr="0087588A">
        <w:rPr>
          <w:spacing w:val="-1"/>
        </w:rPr>
        <w:t>account</w:t>
      </w:r>
      <w:r w:rsidRPr="0087588A">
        <w:t xml:space="preserve"> issues,</w:t>
      </w:r>
      <w:r w:rsidRPr="0087588A">
        <w:rPr>
          <w:spacing w:val="-2"/>
        </w:rPr>
        <w:t xml:space="preserve"> </w:t>
      </w:r>
      <w:r w:rsidRPr="0087588A">
        <w:t xml:space="preserve">or your </w:t>
      </w:r>
      <w:r w:rsidRPr="0087588A">
        <w:rPr>
          <w:spacing w:val="-1"/>
        </w:rPr>
        <w:t>NUMI</w:t>
      </w:r>
      <w:r w:rsidRPr="0087588A">
        <w:t xml:space="preserve"> POC</w:t>
      </w:r>
      <w:r w:rsidRPr="0087588A">
        <w:rPr>
          <w:spacing w:val="-1"/>
        </w:rPr>
        <w:t xml:space="preserve"> may</w:t>
      </w:r>
      <w:r w:rsidRPr="0087588A">
        <w:t xml:space="preserve"> be able</w:t>
      </w:r>
      <w:r w:rsidRPr="0087588A">
        <w:rPr>
          <w:spacing w:val="-1"/>
        </w:rPr>
        <w:t xml:space="preserve"> </w:t>
      </w:r>
      <w:r w:rsidRPr="0087588A">
        <w:t>to</w:t>
      </w:r>
      <w:r w:rsidRPr="0087588A">
        <w:rPr>
          <w:spacing w:val="29"/>
        </w:rPr>
        <w:t xml:space="preserve"> </w:t>
      </w:r>
      <w:r w:rsidRPr="0087588A">
        <w:t>help</w:t>
      </w:r>
      <w:r w:rsidR="00142944" w:rsidRPr="0087588A">
        <w:t xml:space="preserve">. </w:t>
      </w:r>
      <w:r w:rsidRPr="0087588A">
        <w:rPr>
          <w:spacing w:val="-1"/>
        </w:rPr>
        <w:t>(Please</w:t>
      </w:r>
      <w:r w:rsidRPr="0087588A">
        <w:t xml:space="preserve"> see </w:t>
      </w:r>
      <w:r w:rsidRPr="0087588A">
        <w:rPr>
          <w:spacing w:val="-1"/>
        </w:rPr>
        <w:t>Section</w:t>
      </w:r>
      <w:r w:rsidRPr="0087588A">
        <w:t xml:space="preserve"> 2.1.9 for </w:t>
      </w:r>
      <w:r w:rsidRPr="0087588A">
        <w:rPr>
          <w:spacing w:val="-1"/>
        </w:rPr>
        <w:t>more</w:t>
      </w:r>
      <w:r w:rsidRPr="0087588A">
        <w:t xml:space="preserve"> information </w:t>
      </w:r>
      <w:r w:rsidRPr="0087588A">
        <w:rPr>
          <w:spacing w:val="-1"/>
        </w:rPr>
        <w:t>about</w:t>
      </w:r>
      <w:r w:rsidRPr="0087588A">
        <w:t xml:space="preserve"> finding out </w:t>
      </w:r>
      <w:r w:rsidRPr="0087588A">
        <w:rPr>
          <w:spacing w:val="-1"/>
        </w:rPr>
        <w:t>who</w:t>
      </w:r>
      <w:r w:rsidRPr="0087588A">
        <w:t xml:space="preserve"> the </w:t>
      </w:r>
      <w:r w:rsidRPr="0087588A">
        <w:rPr>
          <w:spacing w:val="-1"/>
        </w:rPr>
        <w:t>NUMI</w:t>
      </w:r>
      <w:r w:rsidRPr="0087588A">
        <w:t xml:space="preserve"> POC</w:t>
      </w:r>
      <w:r w:rsidRPr="0087588A">
        <w:rPr>
          <w:spacing w:val="-2"/>
        </w:rPr>
        <w:t xml:space="preserve"> </w:t>
      </w:r>
      <w:r w:rsidRPr="0087588A">
        <w:t>at</w:t>
      </w:r>
      <w:r w:rsidRPr="0087588A">
        <w:rPr>
          <w:spacing w:val="41"/>
        </w:rPr>
        <w:t xml:space="preserve"> </w:t>
      </w:r>
      <w:r w:rsidRPr="0087588A">
        <w:t>your facility</w:t>
      </w:r>
      <w:r w:rsidRPr="0087588A">
        <w:rPr>
          <w:spacing w:val="-1"/>
        </w:rPr>
        <w:t xml:space="preserve"> </w:t>
      </w:r>
      <w:r w:rsidRPr="0087588A">
        <w:t xml:space="preserve">is). </w:t>
      </w:r>
    </w:p>
    <w:p w:rsidR="00AC18F3" w:rsidRPr="0087588A" w:rsidRDefault="00AC18F3" w:rsidP="005323BD">
      <w:pPr>
        <w:pStyle w:val="BodyText"/>
        <w:spacing w:before="237"/>
        <w:ind w:right="107"/>
      </w:pPr>
      <w:r w:rsidRPr="0087588A">
        <w:t xml:space="preserve">Once </w:t>
      </w:r>
      <w:r w:rsidRPr="0087588A">
        <w:rPr>
          <w:spacing w:val="-1"/>
        </w:rPr>
        <w:t>you</w:t>
      </w:r>
      <w:r w:rsidRPr="0087588A">
        <w:t xml:space="preserve"> have a VistA account,</w:t>
      </w:r>
      <w:r w:rsidRPr="0087588A">
        <w:rPr>
          <w:spacing w:val="-2"/>
        </w:rPr>
        <w:t xml:space="preserve"> </w:t>
      </w:r>
      <w:r w:rsidRPr="0087588A">
        <w:t>your access</w:t>
      </w:r>
      <w:r w:rsidRPr="0087588A">
        <w:rPr>
          <w:spacing w:val="-2"/>
        </w:rPr>
        <w:t xml:space="preserve"> </w:t>
      </w:r>
      <w:r w:rsidRPr="0087588A">
        <w:t xml:space="preserve">to sites </w:t>
      </w:r>
      <w:r w:rsidRPr="0087588A">
        <w:rPr>
          <w:spacing w:val="-1"/>
        </w:rPr>
        <w:t>within NUMI</w:t>
      </w:r>
      <w:r w:rsidRPr="0087588A">
        <w:t xml:space="preserve"> will be set up</w:t>
      </w:r>
      <w:r w:rsidRPr="0087588A">
        <w:rPr>
          <w:spacing w:val="28"/>
        </w:rPr>
        <w:t xml:space="preserve"> </w:t>
      </w:r>
      <w:r w:rsidRPr="0087588A">
        <w:t xml:space="preserve">by a </w:t>
      </w:r>
      <w:r w:rsidRPr="0087588A">
        <w:rPr>
          <w:spacing w:val="-1"/>
        </w:rPr>
        <w:t>NUMI</w:t>
      </w:r>
      <w:r w:rsidRPr="0087588A">
        <w:t xml:space="preserve"> </w:t>
      </w:r>
      <w:r w:rsidR="00696BC1" w:rsidRPr="0087588A">
        <w:rPr>
          <w:spacing w:val="-1"/>
        </w:rPr>
        <w:t>Administrator</w:t>
      </w:r>
      <w:r w:rsidR="00812161" w:rsidRPr="0087588A">
        <w:rPr>
          <w:spacing w:val="-1"/>
        </w:rPr>
        <w:t>.</w:t>
      </w:r>
      <w:r w:rsidR="00696BC1" w:rsidRPr="0087588A">
        <w:rPr>
          <w:spacing w:val="-1"/>
        </w:rPr>
        <w:t xml:space="preserve"> </w:t>
      </w:r>
      <w:r w:rsidRPr="0087588A">
        <w:t xml:space="preserve">(If you </w:t>
      </w:r>
      <w:r w:rsidRPr="0087588A">
        <w:rPr>
          <w:spacing w:val="-1"/>
        </w:rPr>
        <w:t>will</w:t>
      </w:r>
      <w:r w:rsidRPr="0087588A">
        <w:t xml:space="preserve"> </w:t>
      </w:r>
      <w:r w:rsidRPr="0087588A">
        <w:rPr>
          <w:spacing w:val="-1"/>
        </w:rPr>
        <w:t>have</w:t>
      </w:r>
      <w:r w:rsidRPr="0087588A">
        <w:t xml:space="preserve"> multi-site </w:t>
      </w:r>
      <w:r w:rsidRPr="0087588A">
        <w:rPr>
          <w:spacing w:val="-1"/>
        </w:rPr>
        <w:t xml:space="preserve">access </w:t>
      </w:r>
      <w:r w:rsidRPr="0087588A">
        <w:t xml:space="preserve">in NUMI, please be </w:t>
      </w:r>
      <w:r w:rsidRPr="0087588A">
        <w:rPr>
          <w:spacing w:val="-1"/>
        </w:rPr>
        <w:t>aware</w:t>
      </w:r>
      <w:r w:rsidRPr="0087588A">
        <w:t xml:space="preserve"> that</w:t>
      </w:r>
      <w:r w:rsidRPr="0087588A">
        <w:rPr>
          <w:spacing w:val="-1"/>
        </w:rPr>
        <w:t xml:space="preserve"> </w:t>
      </w:r>
      <w:r w:rsidRPr="0087588A">
        <w:t>the</w:t>
      </w:r>
      <w:r w:rsidRPr="0087588A">
        <w:rPr>
          <w:spacing w:val="55"/>
        </w:rPr>
        <w:t xml:space="preserve"> </w:t>
      </w:r>
      <w:r w:rsidRPr="0087588A">
        <w:t>access</w:t>
      </w:r>
      <w:r w:rsidRPr="0087588A">
        <w:rPr>
          <w:spacing w:val="-1"/>
        </w:rPr>
        <w:t xml:space="preserve"> </w:t>
      </w:r>
      <w:r w:rsidRPr="0087588A">
        <w:t xml:space="preserve">is </w:t>
      </w:r>
      <w:r w:rsidRPr="0087588A">
        <w:rPr>
          <w:spacing w:val="-1"/>
        </w:rPr>
        <w:t>completely independent</w:t>
      </w:r>
      <w:r w:rsidRPr="0087588A">
        <w:t xml:space="preserve"> </w:t>
      </w:r>
      <w:r w:rsidRPr="0087588A">
        <w:rPr>
          <w:spacing w:val="-1"/>
        </w:rPr>
        <w:t>from</w:t>
      </w:r>
      <w:r w:rsidRPr="0087588A">
        <w:t xml:space="preserve"> access to</w:t>
      </w:r>
      <w:r w:rsidRPr="0087588A">
        <w:rPr>
          <w:spacing w:val="-1"/>
        </w:rPr>
        <w:t xml:space="preserve"> </w:t>
      </w:r>
      <w:r w:rsidRPr="0087588A">
        <w:t xml:space="preserve">other </w:t>
      </w:r>
      <w:r w:rsidRPr="0087588A">
        <w:rPr>
          <w:spacing w:val="-1"/>
        </w:rPr>
        <w:t>applications</w:t>
      </w:r>
      <w:r w:rsidRPr="0087588A">
        <w:t xml:space="preserve"> at </w:t>
      </w:r>
      <w:r w:rsidRPr="0087588A">
        <w:rPr>
          <w:spacing w:val="-1"/>
        </w:rPr>
        <w:t>other</w:t>
      </w:r>
      <w:r w:rsidRPr="0087588A">
        <w:t xml:space="preserve"> </w:t>
      </w:r>
      <w:r w:rsidRPr="0087588A">
        <w:rPr>
          <w:spacing w:val="-1"/>
        </w:rPr>
        <w:t xml:space="preserve">facilities </w:t>
      </w:r>
      <w:r w:rsidRPr="0087588A">
        <w:t>including:</w:t>
      </w:r>
      <w:r w:rsidR="005323BD" w:rsidRPr="0087588A">
        <w:t xml:space="preserve"> </w:t>
      </w:r>
      <w:r w:rsidRPr="0087588A">
        <w:rPr>
          <w:spacing w:val="-1"/>
        </w:rPr>
        <w:t>CPRS,</w:t>
      </w:r>
      <w:r w:rsidRPr="0087588A">
        <w:t xml:space="preserve"> VistA and </w:t>
      </w:r>
      <w:proofErr w:type="spellStart"/>
      <w:r w:rsidR="00D90BF9" w:rsidRPr="0087588A">
        <w:rPr>
          <w:spacing w:val="-1"/>
        </w:rPr>
        <w:t>VistaWeb</w:t>
      </w:r>
      <w:proofErr w:type="spellEnd"/>
      <w:r w:rsidR="00142944" w:rsidRPr="0087588A">
        <w:rPr>
          <w:spacing w:val="-1"/>
        </w:rPr>
        <w:t xml:space="preserve">. </w:t>
      </w:r>
      <w:r w:rsidRPr="0087588A">
        <w:t xml:space="preserve">Please </w:t>
      </w:r>
      <w:r w:rsidRPr="0087588A">
        <w:rPr>
          <w:spacing w:val="-1"/>
        </w:rPr>
        <w:t>follow</w:t>
      </w:r>
      <w:r w:rsidRPr="0087588A">
        <w:t xml:space="preserve"> your usual </w:t>
      </w:r>
      <w:r w:rsidRPr="0087588A">
        <w:rPr>
          <w:spacing w:val="-1"/>
        </w:rPr>
        <w:t>procedure</w:t>
      </w:r>
      <w:r w:rsidRPr="0087588A">
        <w:t xml:space="preserve"> </w:t>
      </w:r>
      <w:r w:rsidRPr="0087588A">
        <w:rPr>
          <w:spacing w:val="-1"/>
        </w:rPr>
        <w:t>for</w:t>
      </w:r>
      <w:r w:rsidRPr="0087588A">
        <w:t xml:space="preserve"> </w:t>
      </w:r>
      <w:r w:rsidRPr="0087588A">
        <w:rPr>
          <w:spacing w:val="-1"/>
        </w:rPr>
        <w:t>requesting access</w:t>
      </w:r>
      <w:r w:rsidRPr="0087588A">
        <w:t xml:space="preserve"> to</w:t>
      </w:r>
      <w:r w:rsidRPr="0087588A">
        <w:rPr>
          <w:spacing w:val="75"/>
        </w:rPr>
        <w:t xml:space="preserve"> </w:t>
      </w:r>
      <w:r w:rsidRPr="0087588A">
        <w:rPr>
          <w:spacing w:val="-1"/>
        </w:rPr>
        <w:t xml:space="preserve">applications </w:t>
      </w:r>
      <w:r w:rsidRPr="0087588A">
        <w:t xml:space="preserve">outside of </w:t>
      </w:r>
      <w:r w:rsidRPr="0087588A">
        <w:rPr>
          <w:spacing w:val="-1"/>
        </w:rPr>
        <w:t>NUMI).</w:t>
      </w:r>
    </w:p>
    <w:p w:rsidR="005323BD" w:rsidRPr="0087588A" w:rsidRDefault="005323BD" w:rsidP="00C005D1">
      <w:pPr>
        <w:pStyle w:val="Heading2"/>
      </w:pPr>
      <w:bookmarkStart w:id="146" w:name="_Toc479675977"/>
      <w:bookmarkStart w:id="147" w:name="_Toc479631715"/>
      <w:bookmarkStart w:id="148" w:name="_Toc499543679"/>
      <w:r w:rsidRPr="0087588A">
        <w:t>Setting Up Your Internet Browser</w:t>
      </w:r>
      <w:bookmarkEnd w:id="146"/>
      <w:bookmarkEnd w:id="147"/>
      <w:bookmarkEnd w:id="148"/>
      <w:r w:rsidR="002D4EC1" w:rsidRPr="0087588A">
        <w:fldChar w:fldCharType="begin"/>
      </w:r>
      <w:r w:rsidR="002D4EC1" w:rsidRPr="0087588A">
        <w:instrText xml:space="preserve"> XE "Setting Up Your Internet Browser" </w:instrText>
      </w:r>
      <w:r w:rsidR="002D4EC1" w:rsidRPr="0087588A">
        <w:fldChar w:fldCharType="end"/>
      </w:r>
    </w:p>
    <w:p w:rsidR="00916A02" w:rsidRPr="0087588A" w:rsidRDefault="005323BD" w:rsidP="005323BD">
      <w:pPr>
        <w:pStyle w:val="BodyText"/>
        <w:spacing w:before="238"/>
        <w:ind w:right="244"/>
        <w:rPr>
          <w:spacing w:val="2"/>
        </w:rPr>
      </w:pPr>
      <w:r w:rsidRPr="0087588A">
        <w:t>Make sure</w:t>
      </w:r>
      <w:r w:rsidRPr="0087588A">
        <w:rPr>
          <w:spacing w:val="-1"/>
        </w:rPr>
        <w:t xml:space="preserve"> that</w:t>
      </w:r>
      <w:r w:rsidRPr="0087588A">
        <w:t xml:space="preserve"> the </w:t>
      </w:r>
      <w:r w:rsidRPr="0087588A">
        <w:rPr>
          <w:spacing w:val="-1"/>
        </w:rPr>
        <w:t>browser</w:t>
      </w:r>
      <w:r w:rsidRPr="0087588A">
        <w:t xml:space="preserve"> you are</w:t>
      </w:r>
      <w:r w:rsidRPr="0087588A">
        <w:rPr>
          <w:spacing w:val="-2"/>
        </w:rPr>
        <w:t xml:space="preserve"> </w:t>
      </w:r>
      <w:r w:rsidRPr="0087588A">
        <w:t>using is the browser and version currently approved for use in the VA.</w:t>
      </w:r>
      <w:r w:rsidR="00B62C20" w:rsidRPr="0087588A">
        <w:t xml:space="preserve"> </w:t>
      </w:r>
      <w:r w:rsidRPr="0087588A">
        <w:t>This</w:t>
      </w:r>
      <w:r w:rsidRPr="0087588A">
        <w:rPr>
          <w:spacing w:val="-1"/>
        </w:rPr>
        <w:t xml:space="preserve"> </w:t>
      </w:r>
      <w:r w:rsidRPr="0087588A">
        <w:t xml:space="preserve">is </w:t>
      </w:r>
      <w:r w:rsidRPr="0087588A">
        <w:rPr>
          <w:spacing w:val="-1"/>
        </w:rPr>
        <w:t>the</w:t>
      </w:r>
      <w:r w:rsidRPr="0087588A">
        <w:t xml:space="preserve"> only</w:t>
      </w:r>
      <w:r w:rsidRPr="0087588A">
        <w:rPr>
          <w:spacing w:val="45"/>
        </w:rPr>
        <w:t xml:space="preserve"> </w:t>
      </w:r>
      <w:r w:rsidRPr="0087588A">
        <w:t>browser that</w:t>
      </w:r>
      <w:r w:rsidRPr="0087588A">
        <w:rPr>
          <w:spacing w:val="-2"/>
        </w:rPr>
        <w:t xml:space="preserve"> </w:t>
      </w:r>
      <w:r w:rsidRPr="0087588A">
        <w:t xml:space="preserve">will </w:t>
      </w:r>
      <w:r w:rsidRPr="0087588A">
        <w:rPr>
          <w:spacing w:val="-1"/>
        </w:rPr>
        <w:t>let</w:t>
      </w:r>
      <w:r w:rsidRPr="0087588A">
        <w:t xml:space="preserve"> you</w:t>
      </w:r>
      <w:r w:rsidRPr="0087588A">
        <w:rPr>
          <w:spacing w:val="-2"/>
        </w:rPr>
        <w:t xml:space="preserve"> </w:t>
      </w:r>
      <w:r w:rsidRPr="0087588A">
        <w:t>access</w:t>
      </w:r>
      <w:r w:rsidRPr="0087588A">
        <w:rPr>
          <w:spacing w:val="-1"/>
        </w:rPr>
        <w:t xml:space="preserve"> </w:t>
      </w:r>
      <w:r w:rsidRPr="0087588A">
        <w:t xml:space="preserve">the </w:t>
      </w:r>
      <w:r w:rsidRPr="0087588A">
        <w:rPr>
          <w:spacing w:val="-1"/>
        </w:rPr>
        <w:t>NUMI</w:t>
      </w:r>
      <w:r w:rsidRPr="0087588A">
        <w:t xml:space="preserve"> </w:t>
      </w:r>
      <w:r w:rsidRPr="0087588A">
        <w:rPr>
          <w:spacing w:val="-1"/>
        </w:rPr>
        <w:t>application.</w:t>
      </w:r>
      <w:r w:rsidRPr="0087588A">
        <w:rPr>
          <w:spacing w:val="2"/>
        </w:rPr>
        <w:t xml:space="preserve"> </w:t>
      </w:r>
    </w:p>
    <w:p w:rsidR="005323BD" w:rsidRPr="0087588A" w:rsidRDefault="005323BD" w:rsidP="005323BD">
      <w:pPr>
        <w:pStyle w:val="BodyText"/>
        <w:spacing w:before="238"/>
        <w:ind w:right="244"/>
      </w:pPr>
      <w:r w:rsidRPr="0087588A">
        <w:t>If you</w:t>
      </w:r>
      <w:r w:rsidRPr="0087588A">
        <w:rPr>
          <w:spacing w:val="-2"/>
        </w:rPr>
        <w:t xml:space="preserve"> </w:t>
      </w:r>
      <w:r w:rsidRPr="0087588A">
        <w:t>do not have</w:t>
      </w:r>
      <w:r w:rsidRPr="0087588A">
        <w:rPr>
          <w:spacing w:val="-1"/>
        </w:rPr>
        <w:t xml:space="preserve"> </w:t>
      </w:r>
      <w:r w:rsidRPr="0087588A">
        <w:t xml:space="preserve">it </w:t>
      </w:r>
      <w:r w:rsidRPr="0087588A">
        <w:rPr>
          <w:spacing w:val="-1"/>
        </w:rPr>
        <w:t>installed</w:t>
      </w:r>
      <w:r w:rsidRPr="0087588A">
        <w:t xml:space="preserve"> </w:t>
      </w:r>
      <w:r w:rsidRPr="0087588A">
        <w:rPr>
          <w:spacing w:val="-1"/>
        </w:rPr>
        <w:t>on</w:t>
      </w:r>
      <w:r w:rsidRPr="0087588A">
        <w:t xml:space="preserve"> your</w:t>
      </w:r>
      <w:r w:rsidRPr="0087588A">
        <w:rPr>
          <w:spacing w:val="47"/>
        </w:rPr>
        <w:t xml:space="preserve"> </w:t>
      </w:r>
      <w:r w:rsidRPr="0087588A">
        <w:rPr>
          <w:spacing w:val="-1"/>
        </w:rPr>
        <w:t>computer,</w:t>
      </w:r>
      <w:r w:rsidRPr="0087588A">
        <w:t xml:space="preserve"> please contact</w:t>
      </w:r>
      <w:r w:rsidRPr="0087588A">
        <w:rPr>
          <w:spacing w:val="-1"/>
        </w:rPr>
        <w:t xml:space="preserve"> </w:t>
      </w:r>
      <w:r w:rsidRPr="0087588A">
        <w:t xml:space="preserve">your </w:t>
      </w:r>
      <w:r w:rsidRPr="0087588A">
        <w:rPr>
          <w:spacing w:val="-1"/>
        </w:rPr>
        <w:t>local</w:t>
      </w:r>
      <w:r w:rsidRPr="0087588A">
        <w:t xml:space="preserve"> </w:t>
      </w:r>
      <w:r w:rsidRPr="0087588A">
        <w:rPr>
          <w:spacing w:val="-1"/>
        </w:rPr>
        <w:t>IRM</w:t>
      </w:r>
      <w:r w:rsidRPr="0087588A">
        <w:t xml:space="preserve"> </w:t>
      </w:r>
      <w:r w:rsidR="00812161" w:rsidRPr="0087588A">
        <w:t>S</w:t>
      </w:r>
      <w:r w:rsidRPr="0087588A">
        <w:t>upport</w:t>
      </w:r>
      <w:r w:rsidR="00812161" w:rsidRPr="0087588A">
        <w:t xml:space="preserve"> T</w:t>
      </w:r>
      <w:r w:rsidRPr="0087588A">
        <w:t>eam</w:t>
      </w:r>
      <w:r w:rsidRPr="0087588A">
        <w:rPr>
          <w:spacing w:val="-2"/>
        </w:rPr>
        <w:t xml:space="preserve"> </w:t>
      </w:r>
      <w:r w:rsidRPr="0087588A">
        <w:rPr>
          <w:spacing w:val="-1"/>
        </w:rPr>
        <w:t>for</w:t>
      </w:r>
      <w:r w:rsidRPr="0087588A">
        <w:t xml:space="preserve"> assistance</w:t>
      </w:r>
      <w:r w:rsidRPr="0087588A">
        <w:rPr>
          <w:spacing w:val="3"/>
        </w:rPr>
        <w:t xml:space="preserve"> </w:t>
      </w:r>
      <w:r w:rsidRPr="0087588A">
        <w:rPr>
          <w:spacing w:val="-1"/>
        </w:rPr>
        <w:t>or</w:t>
      </w:r>
      <w:r w:rsidRPr="0087588A">
        <w:t xml:space="preserve"> </w:t>
      </w:r>
      <w:r w:rsidRPr="0087588A">
        <w:rPr>
          <w:spacing w:val="-1"/>
        </w:rPr>
        <w:t>enable</w:t>
      </w:r>
      <w:r w:rsidRPr="0087588A">
        <w:t xml:space="preserve"> </w:t>
      </w:r>
      <w:r w:rsidRPr="0087588A">
        <w:rPr>
          <w:spacing w:val="-1"/>
        </w:rPr>
        <w:t>compatibility</w:t>
      </w:r>
      <w:r w:rsidR="00812161" w:rsidRPr="0087588A">
        <w:rPr>
          <w:spacing w:val="61"/>
        </w:rPr>
        <w:t xml:space="preserve"> </w:t>
      </w:r>
      <w:r w:rsidRPr="0087588A">
        <w:t xml:space="preserve">views under the Tools </w:t>
      </w:r>
      <w:r w:rsidRPr="0087588A">
        <w:rPr>
          <w:spacing w:val="-1"/>
        </w:rPr>
        <w:t>menu</w:t>
      </w:r>
      <w:r w:rsidR="00DE7AC9" w:rsidRPr="0087588A">
        <w:rPr>
          <w:spacing w:val="-1"/>
        </w:rPr>
        <w:t xml:space="preserve">. </w:t>
      </w:r>
    </w:p>
    <w:p w:rsidR="005323BD" w:rsidRPr="0087588A" w:rsidRDefault="005323BD" w:rsidP="00C005D1">
      <w:pPr>
        <w:pStyle w:val="Heading2"/>
      </w:pPr>
      <w:bookmarkStart w:id="149" w:name="_Toc479675978"/>
      <w:bookmarkStart w:id="150" w:name="_Toc479631716"/>
      <w:bookmarkStart w:id="151" w:name="_Toc499543680"/>
      <w:r w:rsidRPr="0087588A">
        <w:t>Creating a NUMI Icon on Your Desktop</w:t>
      </w:r>
      <w:bookmarkEnd w:id="149"/>
      <w:bookmarkEnd w:id="150"/>
      <w:bookmarkEnd w:id="151"/>
      <w:r w:rsidR="002D4EC1" w:rsidRPr="0087588A">
        <w:fldChar w:fldCharType="begin"/>
      </w:r>
      <w:r w:rsidR="002D4EC1" w:rsidRPr="0087588A">
        <w:instrText xml:space="preserve"> XE "</w:instrText>
      </w:r>
      <w:r w:rsidR="002D4EC1" w:rsidRPr="0087588A">
        <w:rPr>
          <w:spacing w:val="-1"/>
          <w:sz w:val="20"/>
        </w:rPr>
        <w:instrText>Creating</w:instrText>
      </w:r>
      <w:r w:rsidR="002D4EC1" w:rsidRPr="0087588A">
        <w:rPr>
          <w:sz w:val="20"/>
        </w:rPr>
        <w:instrText xml:space="preserve"> a</w:instrText>
      </w:r>
      <w:r w:rsidR="002D4EC1" w:rsidRPr="0087588A">
        <w:rPr>
          <w:spacing w:val="-1"/>
          <w:sz w:val="20"/>
        </w:rPr>
        <w:instrText xml:space="preserve"> NUMI</w:instrText>
      </w:r>
      <w:r w:rsidR="002D4EC1" w:rsidRPr="0087588A">
        <w:rPr>
          <w:sz w:val="20"/>
        </w:rPr>
        <w:instrText xml:space="preserve"> </w:instrText>
      </w:r>
      <w:r w:rsidR="002D4EC1" w:rsidRPr="0087588A">
        <w:rPr>
          <w:spacing w:val="-1"/>
          <w:sz w:val="20"/>
        </w:rPr>
        <w:instrText xml:space="preserve">Icon </w:instrText>
      </w:r>
      <w:r w:rsidR="002D4EC1" w:rsidRPr="0087588A">
        <w:rPr>
          <w:sz w:val="20"/>
        </w:rPr>
        <w:instrText xml:space="preserve">on </w:instrText>
      </w:r>
      <w:r w:rsidR="002D4EC1" w:rsidRPr="0087588A">
        <w:rPr>
          <w:spacing w:val="-1"/>
          <w:sz w:val="20"/>
        </w:rPr>
        <w:instrText>Your</w:instrText>
      </w:r>
      <w:r w:rsidR="002D4EC1" w:rsidRPr="0087588A">
        <w:rPr>
          <w:sz w:val="20"/>
        </w:rPr>
        <w:instrText xml:space="preserve"> </w:instrText>
      </w:r>
      <w:r w:rsidR="002D4EC1" w:rsidRPr="0087588A">
        <w:rPr>
          <w:spacing w:val="-1"/>
          <w:sz w:val="20"/>
        </w:rPr>
        <w:instrText>Desktop</w:instrText>
      </w:r>
      <w:r w:rsidR="002D4EC1" w:rsidRPr="0087588A">
        <w:instrText xml:space="preserve">" \i </w:instrText>
      </w:r>
      <w:r w:rsidR="002D4EC1" w:rsidRPr="0087588A">
        <w:fldChar w:fldCharType="end"/>
      </w:r>
    </w:p>
    <w:p w:rsidR="005323BD" w:rsidRPr="0087588A" w:rsidRDefault="005323BD" w:rsidP="005323BD">
      <w:pPr>
        <w:pStyle w:val="BodyText"/>
        <w:spacing w:before="238"/>
        <w:ind w:right="244"/>
      </w:pPr>
      <w:r w:rsidRPr="0087588A">
        <w:t>It is highly</w:t>
      </w:r>
      <w:r w:rsidRPr="0087588A">
        <w:rPr>
          <w:spacing w:val="-1"/>
        </w:rPr>
        <w:t xml:space="preserve"> recommended</w:t>
      </w:r>
      <w:r w:rsidRPr="0087588A">
        <w:t xml:space="preserve"> that you </w:t>
      </w:r>
      <w:r w:rsidRPr="0087588A">
        <w:rPr>
          <w:spacing w:val="-1"/>
        </w:rPr>
        <w:t>create</w:t>
      </w:r>
      <w:r w:rsidRPr="0087588A">
        <w:t xml:space="preserve"> an icon</w:t>
      </w:r>
      <w:r w:rsidRPr="0087588A">
        <w:rPr>
          <w:spacing w:val="-2"/>
        </w:rPr>
        <w:t xml:space="preserve"> </w:t>
      </w:r>
      <w:r w:rsidRPr="0087588A">
        <w:t xml:space="preserve">for the NUMI </w:t>
      </w:r>
      <w:r w:rsidRPr="0087588A">
        <w:rPr>
          <w:spacing w:val="-1"/>
        </w:rPr>
        <w:t>application</w:t>
      </w:r>
      <w:r w:rsidRPr="0087588A">
        <w:t xml:space="preserve"> on your desktop</w:t>
      </w:r>
      <w:r w:rsidRPr="0087588A">
        <w:rPr>
          <w:spacing w:val="2"/>
        </w:rPr>
        <w:t xml:space="preserve"> </w:t>
      </w:r>
      <w:r w:rsidRPr="0087588A">
        <w:t>so</w:t>
      </w:r>
      <w:r w:rsidRPr="0087588A">
        <w:rPr>
          <w:spacing w:val="47"/>
        </w:rPr>
        <w:t xml:space="preserve"> </w:t>
      </w:r>
      <w:r w:rsidRPr="0087588A">
        <w:t xml:space="preserve">that you </w:t>
      </w:r>
      <w:r w:rsidRPr="0087588A">
        <w:rPr>
          <w:spacing w:val="-1"/>
        </w:rPr>
        <w:t xml:space="preserve">can </w:t>
      </w:r>
      <w:r w:rsidRPr="0087588A">
        <w:t>access</w:t>
      </w:r>
      <w:r w:rsidRPr="0087588A">
        <w:rPr>
          <w:spacing w:val="-1"/>
        </w:rPr>
        <w:t xml:space="preserve"> </w:t>
      </w:r>
      <w:r w:rsidRPr="0087588A">
        <w:t>it</w:t>
      </w:r>
      <w:r w:rsidRPr="0087588A">
        <w:rPr>
          <w:spacing w:val="1"/>
        </w:rPr>
        <w:t xml:space="preserve"> </w:t>
      </w:r>
      <w:r w:rsidRPr="0087588A">
        <w:rPr>
          <w:spacing w:val="-1"/>
        </w:rPr>
        <w:t>quickly.</w:t>
      </w:r>
    </w:p>
    <w:p w:rsidR="005323BD" w:rsidRPr="0087588A" w:rsidRDefault="005323BD" w:rsidP="004451AB">
      <w:pPr>
        <w:pStyle w:val="Heading3"/>
      </w:pPr>
      <w:bookmarkStart w:id="152" w:name="_Toc479675979"/>
      <w:bookmarkStart w:id="153" w:name="_Toc479631717"/>
      <w:bookmarkStart w:id="154" w:name="_Toc499543681"/>
      <w:r w:rsidRPr="0087588A">
        <w:lastRenderedPageBreak/>
        <w:t>To create a desktop icon for NUMI</w:t>
      </w:r>
      <w:bookmarkEnd w:id="152"/>
      <w:bookmarkEnd w:id="153"/>
      <w:bookmarkEnd w:id="154"/>
    </w:p>
    <w:p w:rsidR="005323BD" w:rsidRPr="0087588A" w:rsidRDefault="005323BD" w:rsidP="00AC18F3">
      <w:pPr>
        <w:pStyle w:val="BodyText"/>
      </w:pPr>
      <w:r w:rsidRPr="0087588A">
        <w:t>You can create an</w:t>
      </w:r>
      <w:r w:rsidRPr="0087588A">
        <w:rPr>
          <w:spacing w:val="-1"/>
        </w:rPr>
        <w:t xml:space="preserve"> </w:t>
      </w:r>
      <w:r w:rsidRPr="0087588A">
        <w:t xml:space="preserve">icon for </w:t>
      </w:r>
      <w:r w:rsidRPr="0087588A">
        <w:rPr>
          <w:spacing w:val="-1"/>
        </w:rPr>
        <w:t>NUMI</w:t>
      </w:r>
      <w:r w:rsidRPr="0087588A">
        <w:t xml:space="preserve"> using the </w:t>
      </w:r>
      <w:r w:rsidRPr="0087588A">
        <w:rPr>
          <w:spacing w:val="-1"/>
        </w:rPr>
        <w:t>Create</w:t>
      </w:r>
      <w:r w:rsidRPr="0087588A">
        <w:t xml:space="preserve"> Shortcut</w:t>
      </w:r>
      <w:r w:rsidRPr="0087588A">
        <w:rPr>
          <w:spacing w:val="-1"/>
        </w:rPr>
        <w:t xml:space="preserve"> Wizard.</w:t>
      </w:r>
      <w:r w:rsidRPr="0087588A">
        <w:t xml:space="preserve"> Just </w:t>
      </w:r>
      <w:r w:rsidRPr="0087588A">
        <w:rPr>
          <w:spacing w:val="-1"/>
        </w:rPr>
        <w:t>follow</w:t>
      </w:r>
      <w:r w:rsidRPr="0087588A">
        <w:t xml:space="preserve"> </w:t>
      </w:r>
      <w:r w:rsidRPr="0087588A">
        <w:rPr>
          <w:spacing w:val="-1"/>
        </w:rPr>
        <w:t>these</w:t>
      </w:r>
      <w:r w:rsidRPr="0087588A">
        <w:t xml:space="preserve"> steps:</w:t>
      </w:r>
    </w:p>
    <w:p w:rsidR="005323BD" w:rsidRPr="0087588A" w:rsidRDefault="005323BD" w:rsidP="00DA39F3">
      <w:pPr>
        <w:widowControl w:val="0"/>
        <w:numPr>
          <w:ilvl w:val="3"/>
          <w:numId w:val="18"/>
        </w:numPr>
        <w:tabs>
          <w:tab w:val="left" w:pos="1991"/>
        </w:tabs>
        <w:spacing w:line="281" w:lineRule="exact"/>
        <w:ind w:left="1990"/>
        <w:rPr>
          <w:sz w:val="24"/>
        </w:rPr>
      </w:pPr>
      <w:r w:rsidRPr="0087588A">
        <w:rPr>
          <w:sz w:val="24"/>
        </w:rPr>
        <w:t>Right-click on your desktop and select &lt;New&gt;.</w:t>
      </w:r>
    </w:p>
    <w:p w:rsidR="005323BD" w:rsidRPr="0087588A" w:rsidRDefault="005323BD" w:rsidP="00DA39F3">
      <w:pPr>
        <w:widowControl w:val="0"/>
        <w:numPr>
          <w:ilvl w:val="3"/>
          <w:numId w:val="18"/>
        </w:numPr>
        <w:tabs>
          <w:tab w:val="left" w:pos="1991"/>
        </w:tabs>
        <w:spacing w:line="281" w:lineRule="exact"/>
        <w:ind w:left="1990"/>
        <w:rPr>
          <w:sz w:val="24"/>
        </w:rPr>
      </w:pPr>
      <w:r w:rsidRPr="0087588A">
        <w:rPr>
          <w:sz w:val="24"/>
        </w:rPr>
        <w:t>Select</w:t>
      </w:r>
      <w:r w:rsidRPr="0087588A">
        <w:rPr>
          <w:spacing w:val="-1"/>
          <w:sz w:val="24"/>
        </w:rPr>
        <w:t xml:space="preserve"> &lt;</w:t>
      </w:r>
      <w:r w:rsidRPr="0087588A">
        <w:rPr>
          <w:rFonts w:ascii="Courier New"/>
          <w:spacing w:val="-1"/>
          <w:sz w:val="20"/>
        </w:rPr>
        <w:t>Shortcut</w:t>
      </w:r>
      <w:r w:rsidRPr="0087588A">
        <w:rPr>
          <w:spacing w:val="-1"/>
          <w:sz w:val="24"/>
        </w:rPr>
        <w:t>&gt;.</w:t>
      </w:r>
    </w:p>
    <w:p w:rsidR="005323BD" w:rsidRPr="0087588A" w:rsidRDefault="005323BD" w:rsidP="00DA39F3">
      <w:pPr>
        <w:widowControl w:val="0"/>
        <w:numPr>
          <w:ilvl w:val="3"/>
          <w:numId w:val="18"/>
        </w:numPr>
        <w:tabs>
          <w:tab w:val="left" w:pos="1991"/>
        </w:tabs>
        <w:spacing w:line="273" w:lineRule="exact"/>
        <w:ind w:left="1990"/>
        <w:rPr>
          <w:sz w:val="24"/>
        </w:rPr>
      </w:pPr>
      <w:r w:rsidRPr="0087588A">
        <w:rPr>
          <w:sz w:val="24"/>
        </w:rPr>
        <w:t xml:space="preserve">The </w:t>
      </w:r>
      <w:r w:rsidRPr="0087588A">
        <w:rPr>
          <w:b/>
          <w:i/>
          <w:sz w:val="24"/>
        </w:rPr>
        <w:t>Create</w:t>
      </w:r>
      <w:r w:rsidRPr="0087588A">
        <w:rPr>
          <w:b/>
          <w:i/>
          <w:spacing w:val="-1"/>
          <w:sz w:val="24"/>
        </w:rPr>
        <w:t xml:space="preserve"> </w:t>
      </w:r>
      <w:r w:rsidRPr="0087588A">
        <w:rPr>
          <w:b/>
          <w:i/>
          <w:sz w:val="24"/>
        </w:rPr>
        <w:t xml:space="preserve">Shortcut Wizard </w:t>
      </w:r>
      <w:r w:rsidRPr="0087588A">
        <w:rPr>
          <w:sz w:val="24"/>
        </w:rPr>
        <w:t>window</w:t>
      </w:r>
      <w:r w:rsidRPr="0087588A">
        <w:rPr>
          <w:spacing w:val="-1"/>
          <w:sz w:val="24"/>
        </w:rPr>
        <w:t xml:space="preserve"> </w:t>
      </w:r>
      <w:r w:rsidRPr="0087588A">
        <w:rPr>
          <w:sz w:val="24"/>
        </w:rPr>
        <w:t>will open,</w:t>
      </w:r>
      <w:r w:rsidRPr="0087588A">
        <w:rPr>
          <w:spacing w:val="-2"/>
          <w:sz w:val="24"/>
        </w:rPr>
        <w:t xml:space="preserve"> </w:t>
      </w:r>
      <w:r w:rsidRPr="0087588A">
        <w:rPr>
          <w:sz w:val="24"/>
        </w:rPr>
        <w:t>as shown in</w:t>
      </w:r>
      <w:r w:rsidRPr="0087588A">
        <w:rPr>
          <w:spacing w:val="-1"/>
          <w:sz w:val="24"/>
        </w:rPr>
        <w:t xml:space="preserve"> </w:t>
      </w:r>
      <w:r w:rsidRPr="0087588A">
        <w:rPr>
          <w:sz w:val="24"/>
        </w:rPr>
        <w:t>Figure 5.</w:t>
      </w:r>
    </w:p>
    <w:p w:rsidR="005323BD" w:rsidRPr="0087588A" w:rsidRDefault="005323BD" w:rsidP="00DA39F3">
      <w:pPr>
        <w:widowControl w:val="0"/>
        <w:numPr>
          <w:ilvl w:val="3"/>
          <w:numId w:val="18"/>
        </w:numPr>
        <w:tabs>
          <w:tab w:val="left" w:pos="1991"/>
        </w:tabs>
        <w:spacing w:before="7" w:line="280" w:lineRule="exact"/>
        <w:ind w:left="1990"/>
      </w:pPr>
      <w:r w:rsidRPr="0087588A">
        <w:rPr>
          <w:i/>
          <w:sz w:val="24"/>
        </w:rPr>
        <w:t xml:space="preserve">Type </w:t>
      </w:r>
      <w:r w:rsidRPr="0087588A">
        <w:rPr>
          <w:sz w:val="24"/>
        </w:rPr>
        <w:t xml:space="preserve">the </w:t>
      </w:r>
      <w:r w:rsidRPr="0087588A">
        <w:rPr>
          <w:spacing w:val="-1"/>
          <w:sz w:val="24"/>
        </w:rPr>
        <w:t>NUMI</w:t>
      </w:r>
      <w:r w:rsidRPr="0087588A">
        <w:rPr>
          <w:sz w:val="24"/>
        </w:rPr>
        <w:t xml:space="preserve"> </w:t>
      </w:r>
      <w:r w:rsidRPr="0087588A">
        <w:rPr>
          <w:spacing w:val="-1"/>
          <w:sz w:val="24"/>
        </w:rPr>
        <w:t>URL</w:t>
      </w:r>
      <w:r w:rsidRPr="0087588A">
        <w:rPr>
          <w:sz w:val="24"/>
        </w:rPr>
        <w:t xml:space="preserve"> address </w:t>
      </w:r>
      <w:r w:rsidRPr="0087588A">
        <w:rPr>
          <w:spacing w:val="-1"/>
          <w:sz w:val="24"/>
        </w:rPr>
        <w:t>into</w:t>
      </w:r>
      <w:r w:rsidRPr="0087588A">
        <w:rPr>
          <w:sz w:val="24"/>
        </w:rPr>
        <w:t xml:space="preserve"> </w:t>
      </w:r>
      <w:r w:rsidRPr="0087588A">
        <w:rPr>
          <w:spacing w:val="-1"/>
          <w:sz w:val="24"/>
        </w:rPr>
        <w:t>the</w:t>
      </w:r>
      <w:r w:rsidRPr="0087588A">
        <w:rPr>
          <w:spacing w:val="1"/>
          <w:sz w:val="24"/>
        </w:rPr>
        <w:t xml:space="preserve"> </w:t>
      </w:r>
      <w:r w:rsidRPr="0087588A">
        <w:rPr>
          <w:rFonts w:ascii="Courier New"/>
          <w:spacing w:val="-1"/>
          <w:sz w:val="20"/>
        </w:rPr>
        <w:t>Type the location of the item</w:t>
      </w:r>
      <w:r w:rsidR="00460188" w:rsidRPr="0087588A">
        <w:rPr>
          <w:rFonts w:ascii="Courier New"/>
          <w:spacing w:val="-1"/>
          <w:sz w:val="20"/>
        </w:rPr>
        <w:t xml:space="preserve"> </w:t>
      </w:r>
      <w:r w:rsidRPr="0087588A">
        <w:t>field. Click</w:t>
      </w:r>
      <w:r w:rsidRPr="0087588A">
        <w:rPr>
          <w:spacing w:val="-2"/>
        </w:rPr>
        <w:t xml:space="preserve"> </w:t>
      </w:r>
      <w:r w:rsidRPr="0087588A">
        <w:rPr>
          <w:spacing w:val="-1"/>
        </w:rPr>
        <w:t>the</w:t>
      </w:r>
      <w:r w:rsidRPr="0087588A">
        <w:t xml:space="preserve"> </w:t>
      </w:r>
      <w:r w:rsidRPr="0087588A">
        <w:rPr>
          <w:spacing w:val="-1"/>
        </w:rPr>
        <w:t>&lt;</w:t>
      </w:r>
      <w:r w:rsidRPr="0087588A">
        <w:rPr>
          <w:rFonts w:ascii="Courier New"/>
          <w:spacing w:val="-1"/>
          <w:sz w:val="20"/>
        </w:rPr>
        <w:t>Next</w:t>
      </w:r>
      <w:r w:rsidRPr="0087588A">
        <w:rPr>
          <w:spacing w:val="-1"/>
        </w:rPr>
        <w:t>&gt;</w:t>
      </w:r>
      <w:r w:rsidRPr="0087588A">
        <w:t xml:space="preserve"> </w:t>
      </w:r>
      <w:r w:rsidRPr="0087588A">
        <w:rPr>
          <w:spacing w:val="-1"/>
        </w:rPr>
        <w:t>button.</w:t>
      </w:r>
    </w:p>
    <w:p w:rsidR="005323BD" w:rsidRPr="0087588A" w:rsidRDefault="005323BD" w:rsidP="00DA39F3">
      <w:pPr>
        <w:widowControl w:val="0"/>
        <w:numPr>
          <w:ilvl w:val="3"/>
          <w:numId w:val="18"/>
        </w:numPr>
        <w:tabs>
          <w:tab w:val="left" w:pos="1991"/>
        </w:tabs>
        <w:spacing w:line="272" w:lineRule="exact"/>
        <w:ind w:left="1990"/>
        <w:rPr>
          <w:sz w:val="24"/>
        </w:rPr>
      </w:pPr>
      <w:r w:rsidRPr="0087588A">
        <w:rPr>
          <w:sz w:val="24"/>
        </w:rPr>
        <w:t xml:space="preserve">The </w:t>
      </w:r>
      <w:r w:rsidRPr="0087588A">
        <w:rPr>
          <w:b/>
          <w:i/>
          <w:sz w:val="24"/>
        </w:rPr>
        <w:t>Select a</w:t>
      </w:r>
      <w:r w:rsidRPr="0087588A">
        <w:rPr>
          <w:b/>
          <w:i/>
          <w:spacing w:val="-2"/>
          <w:sz w:val="24"/>
        </w:rPr>
        <w:t xml:space="preserve"> </w:t>
      </w:r>
      <w:r w:rsidRPr="0087588A">
        <w:rPr>
          <w:b/>
          <w:i/>
          <w:sz w:val="24"/>
        </w:rPr>
        <w:t>Title</w:t>
      </w:r>
      <w:r w:rsidRPr="0087588A">
        <w:rPr>
          <w:b/>
          <w:i/>
          <w:spacing w:val="-1"/>
          <w:sz w:val="24"/>
        </w:rPr>
        <w:t xml:space="preserve"> </w:t>
      </w:r>
      <w:r w:rsidRPr="0087588A">
        <w:rPr>
          <w:b/>
          <w:i/>
          <w:sz w:val="24"/>
        </w:rPr>
        <w:t xml:space="preserve">for </w:t>
      </w:r>
      <w:r w:rsidRPr="0087588A">
        <w:rPr>
          <w:b/>
          <w:i/>
          <w:spacing w:val="-1"/>
          <w:sz w:val="24"/>
        </w:rPr>
        <w:t>the</w:t>
      </w:r>
      <w:r w:rsidRPr="0087588A">
        <w:rPr>
          <w:b/>
          <w:i/>
          <w:sz w:val="24"/>
        </w:rPr>
        <w:t xml:space="preserve"> Program</w:t>
      </w:r>
      <w:r w:rsidRPr="0087588A">
        <w:rPr>
          <w:b/>
          <w:i/>
          <w:spacing w:val="1"/>
          <w:sz w:val="24"/>
        </w:rPr>
        <w:t xml:space="preserve"> </w:t>
      </w:r>
      <w:r w:rsidRPr="0087588A">
        <w:rPr>
          <w:sz w:val="24"/>
        </w:rPr>
        <w:t xml:space="preserve">window </w:t>
      </w:r>
      <w:r w:rsidRPr="0087588A">
        <w:rPr>
          <w:spacing w:val="-1"/>
          <w:sz w:val="24"/>
        </w:rPr>
        <w:t>will</w:t>
      </w:r>
      <w:r w:rsidRPr="0087588A">
        <w:rPr>
          <w:sz w:val="24"/>
        </w:rPr>
        <w:t xml:space="preserve"> open, as </w:t>
      </w:r>
      <w:r w:rsidRPr="0087588A">
        <w:rPr>
          <w:spacing w:val="-1"/>
          <w:sz w:val="24"/>
        </w:rPr>
        <w:t>shown</w:t>
      </w:r>
      <w:r w:rsidRPr="0087588A">
        <w:rPr>
          <w:sz w:val="24"/>
        </w:rPr>
        <w:t xml:space="preserve"> in Figure 6.</w:t>
      </w:r>
    </w:p>
    <w:p w:rsidR="005323BD" w:rsidRPr="0087588A" w:rsidRDefault="005323BD" w:rsidP="00DA39F3">
      <w:pPr>
        <w:widowControl w:val="0"/>
        <w:numPr>
          <w:ilvl w:val="3"/>
          <w:numId w:val="18"/>
        </w:numPr>
        <w:tabs>
          <w:tab w:val="left" w:pos="1991"/>
        </w:tabs>
        <w:spacing w:before="7" w:line="273" w:lineRule="exact"/>
        <w:ind w:left="1990"/>
      </w:pPr>
      <w:r w:rsidRPr="0087588A">
        <w:rPr>
          <w:sz w:val="24"/>
        </w:rPr>
        <w:t xml:space="preserve">Enter a </w:t>
      </w:r>
      <w:r w:rsidRPr="0087588A">
        <w:rPr>
          <w:spacing w:val="-1"/>
          <w:sz w:val="24"/>
        </w:rPr>
        <w:t>name</w:t>
      </w:r>
      <w:r w:rsidRPr="0087588A">
        <w:rPr>
          <w:sz w:val="24"/>
        </w:rPr>
        <w:t xml:space="preserve"> for the </w:t>
      </w:r>
      <w:r w:rsidRPr="0087588A">
        <w:rPr>
          <w:spacing w:val="-1"/>
          <w:sz w:val="24"/>
        </w:rPr>
        <w:t>shortcut</w:t>
      </w:r>
      <w:r w:rsidRPr="0087588A">
        <w:rPr>
          <w:sz w:val="24"/>
        </w:rPr>
        <w:t xml:space="preserve"> in </w:t>
      </w:r>
      <w:r w:rsidRPr="0087588A">
        <w:rPr>
          <w:spacing w:val="-1"/>
          <w:sz w:val="24"/>
        </w:rPr>
        <w:t>the</w:t>
      </w:r>
      <w:r w:rsidRPr="0087588A">
        <w:rPr>
          <w:spacing w:val="59"/>
          <w:sz w:val="24"/>
        </w:rPr>
        <w:t xml:space="preserve"> </w:t>
      </w:r>
      <w:r w:rsidRPr="0087588A">
        <w:rPr>
          <w:rFonts w:ascii="Courier New"/>
          <w:spacing w:val="-1"/>
          <w:sz w:val="20"/>
        </w:rPr>
        <w:t xml:space="preserve">Type </w:t>
      </w:r>
      <w:r w:rsidRPr="0087588A">
        <w:rPr>
          <w:rFonts w:ascii="Courier New"/>
          <w:sz w:val="20"/>
        </w:rPr>
        <w:t>a</w:t>
      </w:r>
      <w:r w:rsidRPr="0087588A">
        <w:rPr>
          <w:rFonts w:ascii="Courier New"/>
          <w:spacing w:val="-1"/>
          <w:sz w:val="20"/>
        </w:rPr>
        <w:t xml:space="preserve"> name for this shortcut</w:t>
      </w:r>
      <w:r w:rsidR="00460188" w:rsidRPr="0087588A">
        <w:rPr>
          <w:rFonts w:ascii="Courier New"/>
          <w:spacing w:val="-1"/>
          <w:sz w:val="20"/>
        </w:rPr>
        <w:t xml:space="preserve"> </w:t>
      </w:r>
      <w:r w:rsidRPr="0087588A">
        <w:t>field.</w:t>
      </w:r>
    </w:p>
    <w:p w:rsidR="005323BD" w:rsidRPr="0087588A" w:rsidRDefault="005323BD" w:rsidP="00DA39F3">
      <w:pPr>
        <w:widowControl w:val="0"/>
        <w:numPr>
          <w:ilvl w:val="3"/>
          <w:numId w:val="18"/>
        </w:numPr>
        <w:tabs>
          <w:tab w:val="left" w:pos="1991"/>
        </w:tabs>
        <w:spacing w:before="7" w:line="281" w:lineRule="exact"/>
        <w:ind w:left="1990"/>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Finish</w:t>
      </w:r>
      <w:r w:rsidRPr="0087588A">
        <w:rPr>
          <w:spacing w:val="-1"/>
          <w:sz w:val="24"/>
        </w:rPr>
        <w:t>&gt;</w:t>
      </w:r>
      <w:r w:rsidRPr="0087588A">
        <w:rPr>
          <w:sz w:val="24"/>
        </w:rPr>
        <w:t xml:space="preserve"> </w:t>
      </w:r>
      <w:r w:rsidRPr="0087588A">
        <w:rPr>
          <w:spacing w:val="-1"/>
          <w:sz w:val="24"/>
        </w:rPr>
        <w:t>button.</w:t>
      </w:r>
    </w:p>
    <w:p w:rsidR="005323BD" w:rsidRPr="0087588A" w:rsidRDefault="005323BD" w:rsidP="00DA39F3">
      <w:pPr>
        <w:pStyle w:val="BodyText"/>
        <w:widowControl w:val="0"/>
        <w:numPr>
          <w:ilvl w:val="3"/>
          <w:numId w:val="18"/>
        </w:numPr>
        <w:tabs>
          <w:tab w:val="left" w:pos="1991"/>
        </w:tabs>
        <w:spacing w:before="0" w:after="0"/>
        <w:ind w:left="1990" w:right="107"/>
      </w:pPr>
      <w:r w:rsidRPr="0087588A">
        <w:t>The wizard</w:t>
      </w:r>
      <w:r w:rsidRPr="0087588A">
        <w:rPr>
          <w:spacing w:val="-2"/>
        </w:rPr>
        <w:t xml:space="preserve"> </w:t>
      </w:r>
      <w:r w:rsidRPr="0087588A">
        <w:t xml:space="preserve">will </w:t>
      </w:r>
      <w:r w:rsidRPr="0087588A">
        <w:rPr>
          <w:spacing w:val="-1"/>
        </w:rPr>
        <w:t>close</w:t>
      </w:r>
      <w:r w:rsidRPr="0087588A">
        <w:t xml:space="preserve"> </w:t>
      </w:r>
      <w:r w:rsidRPr="0087588A">
        <w:rPr>
          <w:spacing w:val="-1"/>
        </w:rPr>
        <w:t>and</w:t>
      </w:r>
      <w:r w:rsidRPr="0087588A">
        <w:t xml:space="preserve"> the icon you just </w:t>
      </w:r>
      <w:r w:rsidRPr="0087588A">
        <w:rPr>
          <w:spacing w:val="-1"/>
        </w:rPr>
        <w:t>created</w:t>
      </w:r>
      <w:r w:rsidRPr="0087588A">
        <w:t xml:space="preserve"> </w:t>
      </w:r>
      <w:r w:rsidRPr="0087588A">
        <w:rPr>
          <w:spacing w:val="-1"/>
        </w:rPr>
        <w:t>will</w:t>
      </w:r>
      <w:r w:rsidRPr="0087588A">
        <w:t xml:space="preserve"> </w:t>
      </w:r>
      <w:r w:rsidRPr="0087588A">
        <w:rPr>
          <w:spacing w:val="-1"/>
        </w:rPr>
        <w:t>appear</w:t>
      </w:r>
      <w:r w:rsidRPr="0087588A">
        <w:t xml:space="preserve"> on your</w:t>
      </w:r>
      <w:r w:rsidRPr="0087588A">
        <w:rPr>
          <w:spacing w:val="37"/>
        </w:rPr>
        <w:t xml:space="preserve"> </w:t>
      </w:r>
      <w:r w:rsidRPr="0087588A">
        <w:t xml:space="preserve">desktop. You should </w:t>
      </w:r>
      <w:r w:rsidRPr="0087588A">
        <w:rPr>
          <w:spacing w:val="-1"/>
        </w:rPr>
        <w:t>now</w:t>
      </w:r>
      <w:r w:rsidRPr="0087588A">
        <w:t xml:space="preserve"> be able to</w:t>
      </w:r>
      <w:r w:rsidRPr="0087588A">
        <w:rPr>
          <w:spacing w:val="-1"/>
        </w:rPr>
        <w:t xml:space="preserve"> </w:t>
      </w:r>
      <w:r w:rsidRPr="0087588A">
        <w:t xml:space="preserve">access </w:t>
      </w:r>
      <w:r w:rsidRPr="0087588A">
        <w:rPr>
          <w:spacing w:val="-1"/>
        </w:rPr>
        <w:t>NUMI</w:t>
      </w:r>
      <w:r w:rsidRPr="0087588A">
        <w:t xml:space="preserve"> by double-clicking </w:t>
      </w:r>
      <w:r w:rsidRPr="0087588A">
        <w:rPr>
          <w:spacing w:val="-1"/>
        </w:rPr>
        <w:t>on</w:t>
      </w:r>
      <w:r w:rsidRPr="0087588A">
        <w:t xml:space="preserve"> the</w:t>
      </w:r>
      <w:r w:rsidRPr="0087588A">
        <w:rPr>
          <w:spacing w:val="26"/>
        </w:rPr>
        <w:t xml:space="preserve"> </w:t>
      </w:r>
      <w:r w:rsidRPr="0087588A">
        <w:t xml:space="preserve">icon, or by </w:t>
      </w:r>
      <w:r w:rsidRPr="0087588A">
        <w:rPr>
          <w:spacing w:val="-1"/>
        </w:rPr>
        <w:t>right-clicking</w:t>
      </w:r>
      <w:r w:rsidRPr="0087588A">
        <w:rPr>
          <w:spacing w:val="-2"/>
        </w:rPr>
        <w:t xml:space="preserve"> </w:t>
      </w:r>
      <w:r w:rsidRPr="0087588A">
        <w:t xml:space="preserve">it and </w:t>
      </w:r>
      <w:r w:rsidRPr="0087588A">
        <w:rPr>
          <w:spacing w:val="-1"/>
        </w:rPr>
        <w:t>selecting</w:t>
      </w:r>
      <w:r w:rsidRPr="0087588A">
        <w:t xml:space="preserve"> the </w:t>
      </w:r>
      <w:r w:rsidRPr="0087588A">
        <w:rPr>
          <w:spacing w:val="-1"/>
        </w:rPr>
        <w:t>“Open”</w:t>
      </w:r>
      <w:r w:rsidRPr="0087588A">
        <w:t xml:space="preserve"> option.</w:t>
      </w:r>
    </w:p>
    <w:p w:rsidR="00460188" w:rsidRPr="0087588A" w:rsidRDefault="00460188" w:rsidP="00460188">
      <w:pPr>
        <w:pStyle w:val="BodyText"/>
        <w:jc w:val="center"/>
      </w:pPr>
      <w:r w:rsidRPr="0087588A">
        <w:rPr>
          <w:noProof/>
          <w:sz w:val="20"/>
        </w:rPr>
        <mc:AlternateContent>
          <mc:Choice Requires="wpg">
            <w:drawing>
              <wp:inline distT="0" distB="0" distL="0" distR="0" wp14:anchorId="77E80A0D" wp14:editId="1BD68E8F">
                <wp:extent cx="2085975" cy="1276350"/>
                <wp:effectExtent l="0" t="0" r="9525" b="19050"/>
                <wp:docPr id="1078" name="Group 695" descr="Create Shortcut Wizard with NUMI URL" title="Create Shortcut Wizard with NUMI URL"/>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5975" cy="1276350"/>
                          <a:chOff x="0" y="0"/>
                          <a:chExt cx="3950" cy="2930"/>
                        </a:xfrm>
                      </wpg:grpSpPr>
                      <pic:pic xmlns:pic="http://schemas.openxmlformats.org/drawingml/2006/picture">
                        <pic:nvPicPr>
                          <pic:cNvPr id="1079" name="Picture 698" descr="Create Shortcut Wizard with NUMI Url" title="Create Shortcut Wizard with NUMI Ur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 y="10"/>
                            <a:ext cx="393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0" name="Group 696"/>
                        <wpg:cNvGrpSpPr>
                          <a:grpSpLocks/>
                        </wpg:cNvGrpSpPr>
                        <wpg:grpSpPr bwMode="auto">
                          <a:xfrm>
                            <a:off x="5" y="5"/>
                            <a:ext cx="3940" cy="2920"/>
                            <a:chOff x="5" y="5"/>
                            <a:chExt cx="3940" cy="2920"/>
                          </a:xfrm>
                        </wpg:grpSpPr>
                        <wps:wsp>
                          <wps:cNvPr id="1081" name="Freeform 697"/>
                          <wps:cNvSpPr>
                            <a:spLocks/>
                          </wps:cNvSpPr>
                          <wps:spPr bwMode="auto">
                            <a:xfrm>
                              <a:off x="5" y="5"/>
                              <a:ext cx="3940" cy="2920"/>
                            </a:xfrm>
                            <a:custGeom>
                              <a:avLst/>
                              <a:gdLst>
                                <a:gd name="T0" fmla="+- 0 5 5"/>
                                <a:gd name="T1" fmla="*/ T0 w 3940"/>
                                <a:gd name="T2" fmla="+- 0 2925 5"/>
                                <a:gd name="T3" fmla="*/ 2925 h 2920"/>
                                <a:gd name="T4" fmla="+- 0 3945 5"/>
                                <a:gd name="T5" fmla="*/ T4 w 3940"/>
                                <a:gd name="T6" fmla="+- 0 2925 5"/>
                                <a:gd name="T7" fmla="*/ 2925 h 2920"/>
                                <a:gd name="T8" fmla="+- 0 3945 5"/>
                                <a:gd name="T9" fmla="*/ T8 w 3940"/>
                                <a:gd name="T10" fmla="+- 0 5 5"/>
                                <a:gd name="T11" fmla="*/ 5 h 2920"/>
                                <a:gd name="T12" fmla="+- 0 5 5"/>
                                <a:gd name="T13" fmla="*/ T12 w 3940"/>
                                <a:gd name="T14" fmla="+- 0 5 5"/>
                                <a:gd name="T15" fmla="*/ 5 h 2920"/>
                                <a:gd name="T16" fmla="+- 0 5 5"/>
                                <a:gd name="T17" fmla="*/ T16 w 3940"/>
                                <a:gd name="T18" fmla="+- 0 2925 5"/>
                                <a:gd name="T19" fmla="*/ 2925 h 2920"/>
                              </a:gdLst>
                              <a:ahLst/>
                              <a:cxnLst>
                                <a:cxn ang="0">
                                  <a:pos x="T1" y="T3"/>
                                </a:cxn>
                                <a:cxn ang="0">
                                  <a:pos x="T5" y="T7"/>
                                </a:cxn>
                                <a:cxn ang="0">
                                  <a:pos x="T9" y="T11"/>
                                </a:cxn>
                                <a:cxn ang="0">
                                  <a:pos x="T13" y="T15"/>
                                </a:cxn>
                                <a:cxn ang="0">
                                  <a:pos x="T17" y="T19"/>
                                </a:cxn>
                              </a:cxnLst>
                              <a:rect l="0" t="0" r="r" b="b"/>
                              <a:pathLst>
                                <a:path w="3940" h="2920">
                                  <a:moveTo>
                                    <a:pt x="0" y="2920"/>
                                  </a:moveTo>
                                  <a:lnTo>
                                    <a:pt x="3940" y="2920"/>
                                  </a:lnTo>
                                  <a:lnTo>
                                    <a:pt x="3940" y="0"/>
                                  </a:lnTo>
                                  <a:lnTo>
                                    <a:pt x="0" y="0"/>
                                  </a:lnTo>
                                  <a:lnTo>
                                    <a:pt x="0" y="29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5" o:spid="_x0000_s1026" alt="Title: Create Shortcut Wizard with NUMI URL - Description: Create Shortcut Wizard with NUMI URL" style="width:164.25pt;height:100.5pt;mso-position-horizontal-relative:char;mso-position-vertical-relative:line" coordsize="3950,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">
                <v:shape id="Picture 698" o:spid="_x0000_s1027" type="#_x0000_t75" alt="Create Shortcut Wizard with NUMI Url" style="position:absolute;left:10;top:10;width:3930;height:2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mrDDAAAA3QAAAA8AAABkcnMvZG93bnJldi54bWxET0uLwjAQvgv+hzDC3myqsHZbjbIPlBW8&#10;rApeh2Zsi82k22Rt/fdmQfA2H99zFqve1OJKrassK5hEMQji3OqKCwXHw3r8BsJ5ZI21ZVJwIwer&#10;5XCwwEzbjn/ouveFCCHsMlRQet9kUrq8JIMusg1x4M62NegDbAupW+xCuKnlNI5n0mDFoaHEhj5L&#10;yi/7P6PgtOPf7vUr+fCpTe1muzOHWzJV6mXUv89BeOr9U/xwf+swP05S+P8mn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OasMMAAADdAAAADwAAAAAAAAAAAAAAAACf&#10;AgAAZHJzL2Rvd25yZXYueG1sUEsFBgAAAAAEAAQA9wAAAI8DAAAAAA==&#10;">
                  <v:imagedata r:id="rId31" o:title="Create Shortcut Wizard with NUMI Url"/>
                </v:shape>
                <v:group id="Group 696" o:spid="_x0000_s1028" style="position:absolute;left:5;top:5;width:3940;height:2920" coordorigin="5,5" coordsize="3940,2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v:shape id="Freeform 697" o:spid="_x0000_s1029" style="position:absolute;left:5;top:5;width:3940;height:2920;visibility:visible;mso-wrap-style:square;v-text-anchor:top" coordsize="394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5CsQA&#10;AADdAAAADwAAAGRycy9kb3ducmV2LnhtbERP30vDMBB+F/wfwgm+yJZOxI1u2RBFGEOEVRns7Uhu&#10;bVlyqUls639vBGFv9/H9vNVmdFb0FGLrWcFsWoAg1t60XCv4/HidLEDEhGzQeiYFPxRhs76+WmFp&#10;/MB76qtUixzCsUQFTUpdKWXUDTmMU98RZ+7kg8OUYailCTjkcGflfVE8Soct54YGO3puSJ+rb6fg&#10;PXxp/WKrt3Znx4f54Xg39HtS6vZmfFqCSDSmi/jfvTV5frGYwd83+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F+QrEAAAA3QAAAA8AAAAAAAAAAAAAAAAAmAIAAGRycy9k&#10;b3ducmV2LnhtbFBLBQYAAAAABAAEAPUAAACJAwAAAAA=&#10;" path="m,2920r3940,l3940,,,,,2920xe" filled="f" strokeweight=".5pt">
                    <v:path arrowok="t" o:connecttype="custom" o:connectlocs="0,2925;3940,2925;3940,5;0,5;0,2925" o:connectangles="0,0,0,0,0"/>
                  </v:shape>
                </v:group>
                <w10:anchorlock/>
              </v:group>
            </w:pict>
          </mc:Fallback>
        </mc:AlternateContent>
      </w:r>
    </w:p>
    <w:p w:rsidR="00BB5377" w:rsidRPr="0087588A" w:rsidRDefault="00BB5377" w:rsidP="00A57AE8">
      <w:pPr>
        <w:pStyle w:val="Caption"/>
        <w:jc w:val="center"/>
      </w:pPr>
      <w:bookmarkStart w:id="155" w:name="_Toc479683259"/>
      <w:bookmarkStart w:id="156" w:name="_Toc479632042"/>
      <w:bookmarkStart w:id="157" w:name="_Toc499543486"/>
      <w:r w:rsidRPr="0087588A">
        <w:t xml:space="preserve">Figure </w:t>
      </w:r>
      <w:fldSimple w:instr=" SEQ Figure \* ARABIC ">
        <w:r w:rsidR="0034324B">
          <w:rPr>
            <w:noProof/>
          </w:rPr>
          <w:t>5</w:t>
        </w:r>
      </w:fldSimple>
      <w:r w:rsidRPr="0087588A">
        <w:t>: Create Shortcut Wizard with NUM</w:t>
      </w:r>
      <w:r w:rsidR="00CD7F69" w:rsidRPr="0087588A">
        <w:t>I</w:t>
      </w:r>
      <w:r w:rsidRPr="0087588A">
        <w:t xml:space="preserve"> </w:t>
      </w:r>
      <w:r w:rsidR="001F1D67" w:rsidRPr="0087588A">
        <w:t>URL</w:t>
      </w:r>
      <w:bookmarkEnd w:id="155"/>
      <w:bookmarkEnd w:id="156"/>
      <w:bookmarkEnd w:id="157"/>
    </w:p>
    <w:p w:rsidR="00460188" w:rsidRPr="0087588A" w:rsidRDefault="00460188" w:rsidP="00460188">
      <w:pPr>
        <w:pStyle w:val="BodyText"/>
        <w:jc w:val="center"/>
      </w:pPr>
      <w:r w:rsidRPr="0087588A">
        <w:rPr>
          <w:rFonts w:ascii="Arial" w:eastAsia="Arial" w:hAnsi="Arial" w:cs="Arial"/>
          <w:noProof/>
          <w:sz w:val="20"/>
        </w:rPr>
        <mc:AlternateContent>
          <mc:Choice Requires="wpg">
            <w:drawing>
              <wp:inline distT="0" distB="0" distL="0" distR="0" wp14:anchorId="1127C4EA" wp14:editId="3DBA0AFE">
                <wp:extent cx="1971675" cy="1190625"/>
                <wp:effectExtent l="0" t="0" r="9525" b="9525"/>
                <wp:docPr id="1074" name="Group 691" descr="Select a Title for the Program window" title="Select a Title for the Program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1675" cy="1190625"/>
                          <a:chOff x="0" y="0"/>
                          <a:chExt cx="3845" cy="2840"/>
                        </a:xfrm>
                      </wpg:grpSpPr>
                      <pic:pic xmlns:pic="http://schemas.openxmlformats.org/drawingml/2006/picture">
                        <pic:nvPicPr>
                          <pic:cNvPr id="1075" name="Picture 694" descr="Select a Title for the Program window" title="Select a Title for the Program wind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 y="10"/>
                            <a:ext cx="3825"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6" name="Group 692"/>
                        <wpg:cNvGrpSpPr>
                          <a:grpSpLocks/>
                        </wpg:cNvGrpSpPr>
                        <wpg:grpSpPr bwMode="auto">
                          <a:xfrm>
                            <a:off x="5" y="5"/>
                            <a:ext cx="3835" cy="2830"/>
                            <a:chOff x="5" y="5"/>
                            <a:chExt cx="3835" cy="2830"/>
                          </a:xfrm>
                        </wpg:grpSpPr>
                        <wps:wsp>
                          <wps:cNvPr id="1077" name="Freeform 693"/>
                          <wps:cNvSpPr>
                            <a:spLocks/>
                          </wps:cNvSpPr>
                          <wps:spPr bwMode="auto">
                            <a:xfrm>
                              <a:off x="5" y="5"/>
                              <a:ext cx="3835" cy="2830"/>
                            </a:xfrm>
                            <a:custGeom>
                              <a:avLst/>
                              <a:gdLst>
                                <a:gd name="T0" fmla="+- 0 5 5"/>
                                <a:gd name="T1" fmla="*/ T0 w 3835"/>
                                <a:gd name="T2" fmla="+- 0 2835 5"/>
                                <a:gd name="T3" fmla="*/ 2835 h 2830"/>
                                <a:gd name="T4" fmla="+- 0 3840 5"/>
                                <a:gd name="T5" fmla="*/ T4 w 3835"/>
                                <a:gd name="T6" fmla="+- 0 2835 5"/>
                                <a:gd name="T7" fmla="*/ 2835 h 2830"/>
                                <a:gd name="T8" fmla="+- 0 3840 5"/>
                                <a:gd name="T9" fmla="*/ T8 w 3835"/>
                                <a:gd name="T10" fmla="+- 0 5 5"/>
                                <a:gd name="T11" fmla="*/ 5 h 2830"/>
                                <a:gd name="T12" fmla="+- 0 5 5"/>
                                <a:gd name="T13" fmla="*/ T12 w 3835"/>
                                <a:gd name="T14" fmla="+- 0 5 5"/>
                                <a:gd name="T15" fmla="*/ 5 h 2830"/>
                                <a:gd name="T16" fmla="+- 0 5 5"/>
                                <a:gd name="T17" fmla="*/ T16 w 3835"/>
                                <a:gd name="T18" fmla="+- 0 2835 5"/>
                                <a:gd name="T19" fmla="*/ 2835 h 2830"/>
                              </a:gdLst>
                              <a:ahLst/>
                              <a:cxnLst>
                                <a:cxn ang="0">
                                  <a:pos x="T1" y="T3"/>
                                </a:cxn>
                                <a:cxn ang="0">
                                  <a:pos x="T5" y="T7"/>
                                </a:cxn>
                                <a:cxn ang="0">
                                  <a:pos x="T9" y="T11"/>
                                </a:cxn>
                                <a:cxn ang="0">
                                  <a:pos x="T13" y="T15"/>
                                </a:cxn>
                                <a:cxn ang="0">
                                  <a:pos x="T17" y="T19"/>
                                </a:cxn>
                              </a:cxnLst>
                              <a:rect l="0" t="0" r="r" b="b"/>
                              <a:pathLst>
                                <a:path w="3835" h="2830">
                                  <a:moveTo>
                                    <a:pt x="0" y="2830"/>
                                  </a:moveTo>
                                  <a:lnTo>
                                    <a:pt x="3835" y="2830"/>
                                  </a:lnTo>
                                  <a:lnTo>
                                    <a:pt x="3835" y="0"/>
                                  </a:lnTo>
                                  <a:lnTo>
                                    <a:pt x="0" y="0"/>
                                  </a:lnTo>
                                  <a:lnTo>
                                    <a:pt x="0" y="283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1" o:spid="_x0000_s1026" alt="Title: Select a Title for the Program window - Description: Select a Title for the Program window" style="width:155.25pt;height:93.75pt;mso-position-horizontal-relative:char;mso-position-vertical-relative:line" coordsize="3845,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">
                <v:shape id="Picture 694" o:spid="_x0000_s1027" type="#_x0000_t75" alt="Select a Title for the Program window" style="position:absolute;left:10;top:10;width:3825;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qF7CAAAA3QAAAA8AAABkcnMvZG93bnJldi54bWxET01rwkAQvRf8D8sI3nSjaFuiq0RREXqq&#10;ael1yI5JMDsbs6uJ/94VhN7m8T5nsepMJW7UuNKygvEoAkGcWV1yruAn3Q0/QTiPrLGyTAru5GC1&#10;7L0tMNa25W+6HX0uQgi7GBUU3texlC4ryKAb2Zo4cCfbGPQBNrnUDbYh3FRyEkXv0mDJoaHAmjYF&#10;Zefj1ShYJ+uv5Pcief/X6nQ723k5TbVSg36XzEF46vy/+OU+6DA/+pjB85twgl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pKhewgAAAN0AAAAPAAAAAAAAAAAAAAAAAJ8C&#10;AABkcnMvZG93bnJldi54bWxQSwUGAAAAAAQABAD3AAAAjgMAAAAA&#10;">
                  <v:imagedata r:id="rId33" o:title="Select a Title for the Program window"/>
                </v:shape>
                <v:group id="Group 692" o:spid="_x0000_s1028" style="position:absolute;left:5;top:5;width:3835;height:2830" coordorigin="5,5" coordsize="3835,2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n8cMAAADdAAAADwAAAGRycy9kb3ducmV2LnhtbERPS4vCMBC+C/6HMIK3&#10;Na2yunSNIqLiQRZ8wLK3oRnbYjMpTWzrv98Igrf5+J4zX3amFA3VrrCsIB5FIIhTqwvOFFzO248v&#10;EM4jaywtk4IHOVgu+r05Jtq2fKTm5DMRQtglqCD3vkqkdGlOBt3IVsSBu9raoA+wzqSusQ3hppTj&#10;KJpKgwWHhhwrWueU3k53o2DXYruaxJvmcLuuH3/nz5/fQ0xKDQfd6huEp86/xS/3Xof50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OSfxwwAAAN0AAAAP&#10;AAAAAAAAAAAAAAAAAKoCAABkcnMvZG93bnJldi54bWxQSwUGAAAAAAQABAD6AAAAmgMAAAAA&#10;">
                  <v:shape id="Freeform 693" o:spid="_x0000_s1029" style="position:absolute;left:5;top:5;width:3835;height:2830;visibility:visible;mso-wrap-style:square;v-text-anchor:top" coordsize="3835,2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QSsMA&#10;AADdAAAADwAAAGRycy9kb3ducmV2LnhtbERPTWsCMRC9C/0PYQpepCb14JatUYpU8OChrgu9Dpvp&#10;ZnEzWZKo23/fFARv83ifs9qMrhdXCrHzrOF1rkAQN9503GqoT7uXNxAxIRvsPZOGX4qwWT9NVlga&#10;f+MjXavUihzCsUQNNqWhlDI2lhzGuR+IM/fjg8OUYWilCXjL4a6XC6WW0mHHucHiQFtLzbm6OA1d&#10;cR6tOvbf1exr+xn8/lDP6oPW0+fx4x1EojE9xHf33uT5qijg/5t8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kQSsMAAADdAAAADwAAAAAAAAAAAAAAAACYAgAAZHJzL2Rv&#10;d25yZXYueG1sUEsFBgAAAAAEAAQA9QAAAIgDAAAAAA==&#10;" path="m,2830r3835,l3835,,,,,2830xe" filled="f" strokeweight=".5pt">
                    <v:path arrowok="t" o:connecttype="custom" o:connectlocs="0,2835;3835,2835;3835,5;0,5;0,2835" o:connectangles="0,0,0,0,0"/>
                  </v:shape>
                </v:group>
                <w10:anchorlock/>
              </v:group>
            </w:pict>
          </mc:Fallback>
        </mc:AlternateContent>
      </w:r>
    </w:p>
    <w:p w:rsidR="00460188" w:rsidRPr="0087588A" w:rsidRDefault="00B62C20" w:rsidP="00B62C20">
      <w:pPr>
        <w:pStyle w:val="Caption"/>
        <w:jc w:val="center"/>
        <w:rPr>
          <w:rFonts w:eastAsia="Arial" w:cs="Times New Roman"/>
        </w:rPr>
      </w:pPr>
      <w:bookmarkStart w:id="158" w:name="_Toc479683260"/>
      <w:bookmarkStart w:id="159" w:name="_Toc479632043"/>
      <w:bookmarkStart w:id="160" w:name="_Toc499543487"/>
      <w:r w:rsidRPr="0087588A">
        <w:rPr>
          <w:rFonts w:cs="Times New Roman"/>
        </w:rPr>
        <w:t xml:space="preserve">Figure </w:t>
      </w:r>
      <w:r w:rsidRPr="0087588A">
        <w:rPr>
          <w:rFonts w:cs="Times New Roman"/>
        </w:rPr>
        <w:fldChar w:fldCharType="begin"/>
      </w:r>
      <w:r w:rsidRPr="0087588A">
        <w:rPr>
          <w:rFonts w:cs="Times New Roman"/>
        </w:rPr>
        <w:instrText xml:space="preserve"> SEQ Figure \* ARABIC </w:instrText>
      </w:r>
      <w:r w:rsidRPr="0087588A">
        <w:rPr>
          <w:rFonts w:cs="Times New Roman"/>
        </w:rPr>
        <w:fldChar w:fldCharType="separate"/>
      </w:r>
      <w:r w:rsidR="0034324B">
        <w:rPr>
          <w:rFonts w:cs="Times New Roman"/>
          <w:noProof/>
        </w:rPr>
        <w:t>6</w:t>
      </w:r>
      <w:r w:rsidRPr="0087588A">
        <w:rPr>
          <w:rFonts w:cs="Times New Roman"/>
        </w:rPr>
        <w:fldChar w:fldCharType="end"/>
      </w:r>
      <w:r w:rsidRPr="0087588A">
        <w:rPr>
          <w:rFonts w:cs="Times New Roman"/>
        </w:rPr>
        <w:t>:</w:t>
      </w:r>
      <w:r w:rsidR="00460188" w:rsidRPr="0087588A">
        <w:rPr>
          <w:rFonts w:cs="Times New Roman"/>
          <w:b w:val="0"/>
        </w:rPr>
        <w:t xml:space="preserve"> </w:t>
      </w:r>
      <w:r w:rsidR="00460188" w:rsidRPr="0087588A">
        <w:rPr>
          <w:rFonts w:cs="Times New Roman"/>
          <w:spacing w:val="-1"/>
        </w:rPr>
        <w:t>Select</w:t>
      </w:r>
      <w:r w:rsidR="00460188" w:rsidRPr="0087588A">
        <w:rPr>
          <w:rFonts w:cs="Times New Roman"/>
        </w:rPr>
        <w:t xml:space="preserve"> a Title for </w:t>
      </w:r>
      <w:r w:rsidR="00460188" w:rsidRPr="0087588A">
        <w:rPr>
          <w:rFonts w:cs="Times New Roman"/>
          <w:spacing w:val="-1"/>
        </w:rPr>
        <w:t>the</w:t>
      </w:r>
      <w:r w:rsidR="00460188" w:rsidRPr="0087588A">
        <w:rPr>
          <w:rFonts w:cs="Times New Roman"/>
        </w:rPr>
        <w:t xml:space="preserve"> </w:t>
      </w:r>
      <w:r w:rsidR="00460188" w:rsidRPr="0087588A">
        <w:rPr>
          <w:rFonts w:cs="Times New Roman"/>
          <w:spacing w:val="-1"/>
        </w:rPr>
        <w:t>Program</w:t>
      </w:r>
      <w:r w:rsidR="00460188" w:rsidRPr="0087588A">
        <w:rPr>
          <w:rFonts w:cs="Times New Roman"/>
          <w:spacing w:val="-3"/>
        </w:rPr>
        <w:t xml:space="preserve"> </w:t>
      </w:r>
      <w:r w:rsidR="00460188" w:rsidRPr="0087588A">
        <w:rPr>
          <w:rFonts w:cs="Times New Roman"/>
          <w:spacing w:val="-1"/>
        </w:rPr>
        <w:t>window</w:t>
      </w:r>
      <w:bookmarkEnd w:id="158"/>
      <w:bookmarkEnd w:id="159"/>
      <w:bookmarkEnd w:id="160"/>
    </w:p>
    <w:p w:rsidR="00321241" w:rsidRPr="0087588A" w:rsidRDefault="00321241" w:rsidP="00620940">
      <w:pPr>
        <w:pStyle w:val="Heading2"/>
      </w:pPr>
      <w:bookmarkStart w:id="161" w:name="_Toc479675980"/>
      <w:bookmarkStart w:id="162" w:name="_Toc479631718"/>
      <w:bookmarkStart w:id="163" w:name="_Toc499543682"/>
      <w:r w:rsidRPr="0087588A">
        <w:t>Launching NUMI from Your Internet Browser</w:t>
      </w:r>
      <w:bookmarkEnd w:id="161"/>
      <w:bookmarkEnd w:id="162"/>
      <w:bookmarkEnd w:id="163"/>
      <w:r w:rsidR="002D4EC1" w:rsidRPr="0087588A">
        <w:fldChar w:fldCharType="begin"/>
      </w:r>
      <w:r w:rsidR="002D4EC1" w:rsidRPr="0087588A">
        <w:instrText xml:space="preserve"> XE "</w:instrText>
      </w:r>
      <w:r w:rsidR="002D4EC1" w:rsidRPr="0087588A">
        <w:rPr>
          <w:spacing w:val="-1"/>
          <w:sz w:val="20"/>
        </w:rPr>
        <w:instrText>Launching</w:instrText>
      </w:r>
      <w:r w:rsidR="002D4EC1" w:rsidRPr="0087588A">
        <w:rPr>
          <w:sz w:val="20"/>
        </w:rPr>
        <w:instrText xml:space="preserve"> </w:instrText>
      </w:r>
      <w:r w:rsidR="002D4EC1" w:rsidRPr="0087588A">
        <w:rPr>
          <w:spacing w:val="-1"/>
          <w:sz w:val="20"/>
        </w:rPr>
        <w:instrText>NUMI</w:instrText>
      </w:r>
      <w:r w:rsidR="002D4EC1" w:rsidRPr="0087588A">
        <w:rPr>
          <w:sz w:val="20"/>
        </w:rPr>
        <w:instrText xml:space="preserve"> from</w:instrText>
      </w:r>
      <w:r w:rsidR="002D4EC1" w:rsidRPr="0087588A">
        <w:rPr>
          <w:spacing w:val="-2"/>
          <w:sz w:val="20"/>
        </w:rPr>
        <w:instrText xml:space="preserve"> </w:instrText>
      </w:r>
      <w:r w:rsidR="002D4EC1" w:rsidRPr="0087588A">
        <w:rPr>
          <w:spacing w:val="-1"/>
          <w:sz w:val="20"/>
        </w:rPr>
        <w:instrText>Your</w:instrText>
      </w:r>
      <w:r w:rsidR="002D4EC1" w:rsidRPr="0087588A">
        <w:rPr>
          <w:sz w:val="20"/>
        </w:rPr>
        <w:instrText xml:space="preserve"> </w:instrText>
      </w:r>
      <w:r w:rsidR="002D4EC1" w:rsidRPr="0087588A">
        <w:rPr>
          <w:spacing w:val="-1"/>
          <w:sz w:val="20"/>
        </w:rPr>
        <w:instrText>Internet</w:instrText>
      </w:r>
      <w:r w:rsidR="002D4EC1" w:rsidRPr="0087588A">
        <w:rPr>
          <w:sz w:val="20"/>
        </w:rPr>
        <w:instrText xml:space="preserve"> </w:instrText>
      </w:r>
      <w:r w:rsidR="002D4EC1" w:rsidRPr="0087588A">
        <w:rPr>
          <w:spacing w:val="-1"/>
          <w:sz w:val="20"/>
        </w:rPr>
        <w:instrText>Browser</w:instrText>
      </w:r>
      <w:r w:rsidR="002D4EC1" w:rsidRPr="0087588A">
        <w:instrText xml:space="preserve">" </w:instrText>
      </w:r>
      <w:r w:rsidR="002D4EC1" w:rsidRPr="0087588A">
        <w:fldChar w:fldCharType="end"/>
      </w:r>
    </w:p>
    <w:p w:rsidR="00321241" w:rsidRPr="0087588A" w:rsidRDefault="00321241" w:rsidP="00321241">
      <w:pPr>
        <w:pStyle w:val="BodyText"/>
        <w:spacing w:before="238"/>
      </w:pPr>
      <w:r w:rsidRPr="0087588A">
        <w:t xml:space="preserve">In </w:t>
      </w:r>
      <w:r w:rsidRPr="0087588A">
        <w:rPr>
          <w:spacing w:val="-1"/>
        </w:rPr>
        <w:t>addition</w:t>
      </w:r>
      <w:r w:rsidRPr="0087588A">
        <w:t xml:space="preserve"> </w:t>
      </w:r>
      <w:r w:rsidRPr="0087588A">
        <w:rPr>
          <w:spacing w:val="-1"/>
        </w:rPr>
        <w:t>to</w:t>
      </w:r>
      <w:r w:rsidRPr="0087588A">
        <w:t xml:space="preserve"> being able</w:t>
      </w:r>
      <w:r w:rsidRPr="0087588A">
        <w:rPr>
          <w:spacing w:val="-2"/>
        </w:rPr>
        <w:t xml:space="preserve"> </w:t>
      </w:r>
      <w:r w:rsidRPr="0087588A">
        <w:t xml:space="preserve">to access </w:t>
      </w:r>
      <w:r w:rsidRPr="0087588A">
        <w:rPr>
          <w:spacing w:val="-1"/>
        </w:rPr>
        <w:t>NUMI</w:t>
      </w:r>
      <w:r w:rsidRPr="0087588A">
        <w:t xml:space="preserve"> </w:t>
      </w:r>
      <w:r w:rsidRPr="0087588A">
        <w:rPr>
          <w:spacing w:val="-1"/>
        </w:rPr>
        <w:t>through</w:t>
      </w:r>
      <w:r w:rsidRPr="0087588A">
        <w:t xml:space="preserve"> an icon on</w:t>
      </w:r>
      <w:r w:rsidRPr="0087588A">
        <w:rPr>
          <w:spacing w:val="-1"/>
        </w:rPr>
        <w:t xml:space="preserve"> </w:t>
      </w:r>
      <w:r w:rsidRPr="0087588A">
        <w:t>your desktop, you can also</w:t>
      </w:r>
      <w:r w:rsidRPr="0087588A">
        <w:rPr>
          <w:spacing w:val="2"/>
        </w:rPr>
        <w:t xml:space="preserve"> </w:t>
      </w:r>
      <w:r w:rsidRPr="0087588A">
        <w:t>launch</w:t>
      </w:r>
      <w:r w:rsidRPr="0087588A">
        <w:rPr>
          <w:spacing w:val="33"/>
        </w:rPr>
        <w:t xml:space="preserve"> </w:t>
      </w:r>
      <w:r w:rsidRPr="0087588A">
        <w:t xml:space="preserve">the </w:t>
      </w:r>
      <w:r w:rsidRPr="0087588A">
        <w:rPr>
          <w:spacing w:val="-1"/>
        </w:rPr>
        <w:t>application</w:t>
      </w:r>
      <w:r w:rsidRPr="0087588A">
        <w:t xml:space="preserve"> </w:t>
      </w:r>
      <w:r w:rsidR="0085659C" w:rsidRPr="0087588A">
        <w:t xml:space="preserve">through </w:t>
      </w:r>
      <w:r w:rsidRPr="0087588A">
        <w:t>your</w:t>
      </w:r>
      <w:r w:rsidRPr="0087588A">
        <w:rPr>
          <w:spacing w:val="-1"/>
        </w:rPr>
        <w:t xml:space="preserve"> internet</w:t>
      </w:r>
      <w:r w:rsidRPr="0087588A">
        <w:t xml:space="preserve"> </w:t>
      </w:r>
      <w:r w:rsidRPr="0087588A">
        <w:rPr>
          <w:spacing w:val="-1"/>
        </w:rPr>
        <w:t>browser.</w:t>
      </w:r>
    </w:p>
    <w:p w:rsidR="00321241" w:rsidRPr="0087588A" w:rsidRDefault="00321241" w:rsidP="004451AB">
      <w:pPr>
        <w:pStyle w:val="Heading3"/>
      </w:pPr>
      <w:bookmarkStart w:id="164" w:name="_Toc479675981"/>
      <w:bookmarkStart w:id="165" w:name="_Toc479631719"/>
      <w:bookmarkStart w:id="166" w:name="_Toc499543683"/>
      <w:r w:rsidRPr="0087588A">
        <w:t>To launch NUMI using your internet browser</w:t>
      </w:r>
      <w:bookmarkEnd w:id="164"/>
      <w:bookmarkEnd w:id="165"/>
      <w:bookmarkEnd w:id="166"/>
    </w:p>
    <w:p w:rsidR="00321241" w:rsidRPr="0087588A" w:rsidRDefault="00321241" w:rsidP="00DA39F3">
      <w:pPr>
        <w:pStyle w:val="BodyText"/>
        <w:widowControl w:val="0"/>
        <w:numPr>
          <w:ilvl w:val="3"/>
          <w:numId w:val="22"/>
        </w:numPr>
        <w:tabs>
          <w:tab w:val="left" w:pos="1991"/>
        </w:tabs>
        <w:spacing w:before="0" w:after="0"/>
        <w:ind w:left="1990"/>
      </w:pPr>
      <w:r w:rsidRPr="0087588A">
        <w:t>Open</w:t>
      </w:r>
      <w:r w:rsidRPr="0087588A">
        <w:rPr>
          <w:spacing w:val="-1"/>
        </w:rPr>
        <w:t xml:space="preserve"> </w:t>
      </w:r>
      <w:r w:rsidRPr="0087588A">
        <w:t xml:space="preserve">your </w:t>
      </w:r>
      <w:r w:rsidRPr="0087588A">
        <w:rPr>
          <w:spacing w:val="-1"/>
        </w:rPr>
        <w:t>internet</w:t>
      </w:r>
      <w:r w:rsidRPr="0087588A">
        <w:t xml:space="preserve"> </w:t>
      </w:r>
      <w:r w:rsidRPr="0087588A">
        <w:rPr>
          <w:spacing w:val="-1"/>
        </w:rPr>
        <w:t>browser.</w:t>
      </w:r>
    </w:p>
    <w:p w:rsidR="00321241" w:rsidRPr="0087588A" w:rsidRDefault="00321241" w:rsidP="00DA39F3">
      <w:pPr>
        <w:pStyle w:val="BodyText"/>
        <w:widowControl w:val="0"/>
        <w:numPr>
          <w:ilvl w:val="3"/>
          <w:numId w:val="22"/>
        </w:numPr>
        <w:tabs>
          <w:tab w:val="left" w:pos="1991"/>
        </w:tabs>
        <w:spacing w:before="0" w:after="0"/>
        <w:ind w:left="1990"/>
      </w:pPr>
      <w:r w:rsidRPr="0087588A">
        <w:t xml:space="preserve">Type the </w:t>
      </w:r>
      <w:r w:rsidRPr="0087588A">
        <w:rPr>
          <w:spacing w:val="-1"/>
        </w:rPr>
        <w:t>NUMI</w:t>
      </w:r>
      <w:r w:rsidRPr="0087588A">
        <w:t xml:space="preserve"> </w:t>
      </w:r>
      <w:r w:rsidRPr="0087588A">
        <w:rPr>
          <w:spacing w:val="-1"/>
        </w:rPr>
        <w:t>URL</w:t>
      </w:r>
      <w:r w:rsidRPr="0087588A">
        <w:t xml:space="preserve"> into your </w:t>
      </w:r>
      <w:r w:rsidRPr="0087588A">
        <w:rPr>
          <w:spacing w:val="-1"/>
        </w:rPr>
        <w:t>browser’s</w:t>
      </w:r>
      <w:r w:rsidRPr="0087588A">
        <w:t xml:space="preserve"> </w:t>
      </w:r>
      <w:r w:rsidRPr="0087588A">
        <w:rPr>
          <w:spacing w:val="-1"/>
        </w:rPr>
        <w:t>address</w:t>
      </w:r>
      <w:r w:rsidRPr="0087588A">
        <w:t xml:space="preserve"> line.</w:t>
      </w:r>
    </w:p>
    <w:p w:rsidR="00321241" w:rsidRPr="0087588A" w:rsidRDefault="00321241" w:rsidP="00DA39F3">
      <w:pPr>
        <w:widowControl w:val="0"/>
        <w:numPr>
          <w:ilvl w:val="3"/>
          <w:numId w:val="22"/>
        </w:numPr>
        <w:tabs>
          <w:tab w:val="left" w:pos="1991"/>
        </w:tabs>
        <w:spacing w:before="7" w:line="272" w:lineRule="exact"/>
        <w:ind w:left="1990"/>
      </w:pPr>
      <w:r w:rsidRPr="0087588A">
        <w:rPr>
          <w:i/>
          <w:sz w:val="24"/>
        </w:rPr>
        <w:t xml:space="preserve">Press </w:t>
      </w:r>
      <w:r w:rsidRPr="0087588A">
        <w:rPr>
          <w:sz w:val="24"/>
        </w:rPr>
        <w:t xml:space="preserve">the </w:t>
      </w:r>
      <w:r w:rsidRPr="0087588A">
        <w:rPr>
          <w:spacing w:val="-1"/>
          <w:sz w:val="24"/>
        </w:rPr>
        <w:t>&lt;</w:t>
      </w:r>
      <w:r w:rsidRPr="0087588A">
        <w:rPr>
          <w:rFonts w:ascii="Courier New"/>
          <w:spacing w:val="-1"/>
          <w:sz w:val="20"/>
        </w:rPr>
        <w:t>Enter</w:t>
      </w:r>
      <w:r w:rsidRPr="0087588A">
        <w:rPr>
          <w:spacing w:val="-1"/>
          <w:sz w:val="24"/>
        </w:rPr>
        <w:t>&gt;</w:t>
      </w:r>
      <w:r w:rsidRPr="0087588A">
        <w:rPr>
          <w:sz w:val="24"/>
        </w:rPr>
        <w:t xml:space="preserve"> key on your </w:t>
      </w:r>
      <w:r w:rsidRPr="0087588A">
        <w:rPr>
          <w:spacing w:val="-1"/>
          <w:sz w:val="24"/>
        </w:rPr>
        <w:t>keyboard</w:t>
      </w:r>
      <w:r w:rsidRPr="0087588A">
        <w:rPr>
          <w:sz w:val="24"/>
        </w:rPr>
        <w:t xml:space="preserve"> and </w:t>
      </w:r>
      <w:r w:rsidRPr="0087588A">
        <w:rPr>
          <w:spacing w:val="-1"/>
          <w:sz w:val="24"/>
        </w:rPr>
        <w:t xml:space="preserve">the </w:t>
      </w:r>
      <w:r w:rsidRPr="0087588A">
        <w:rPr>
          <w:b/>
          <w:i/>
          <w:sz w:val="24"/>
        </w:rPr>
        <w:t xml:space="preserve">Select </w:t>
      </w:r>
      <w:r w:rsidRPr="0087588A">
        <w:rPr>
          <w:b/>
          <w:i/>
          <w:spacing w:val="-1"/>
          <w:sz w:val="24"/>
        </w:rPr>
        <w:t>VISN,</w:t>
      </w:r>
      <w:r w:rsidRPr="0087588A">
        <w:rPr>
          <w:b/>
          <w:i/>
          <w:sz w:val="24"/>
        </w:rPr>
        <w:t xml:space="preserve"> then Site </w:t>
      </w:r>
      <w:r w:rsidRPr="0087588A">
        <w:t xml:space="preserve">screen will </w:t>
      </w:r>
      <w:r w:rsidRPr="0087588A">
        <w:rPr>
          <w:spacing w:val="-1"/>
        </w:rPr>
        <w:t>display.</w:t>
      </w:r>
    </w:p>
    <w:p w:rsidR="00DA0A80" w:rsidRPr="0087588A" w:rsidRDefault="00321241" w:rsidP="001D491B">
      <w:pPr>
        <w:ind w:left="1440"/>
        <w:rPr>
          <w:b/>
          <w:noProof/>
          <w:sz w:val="24"/>
        </w:rPr>
      </w:pPr>
      <w:r w:rsidRPr="0087588A">
        <w:rPr>
          <w:b/>
          <w:noProof/>
          <w:sz w:val="24"/>
        </w:rPr>
        <w:drawing>
          <wp:inline distT="0" distB="0" distL="0" distR="0" wp14:anchorId="25447EC7" wp14:editId="4FC05D3A">
            <wp:extent cx="247650" cy="247650"/>
            <wp:effectExtent l="0" t="0" r="0" b="0"/>
            <wp:docPr id="8"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rPr>
          <w:b/>
          <w:noProof/>
          <w:sz w:val="24"/>
        </w:rPr>
        <w:t xml:space="preserve"> You can have other VistA applications and NUMI open at the same time. </w:t>
      </w:r>
    </w:p>
    <w:p w:rsidR="00321241" w:rsidRPr="0087588A" w:rsidRDefault="00321241" w:rsidP="001D491B">
      <w:pPr>
        <w:ind w:left="1440"/>
        <w:rPr>
          <w:b/>
          <w:noProof/>
          <w:sz w:val="24"/>
        </w:rPr>
      </w:pPr>
      <w:r w:rsidRPr="0087588A">
        <w:rPr>
          <w:b/>
          <w:noProof/>
          <w:sz w:val="24"/>
        </w:rPr>
        <w:lastRenderedPageBreak/>
        <w:t>Please note, however, that NUMI will not follow the active patient in other applications such as CPRS, and vice versa. So please be sure you are looking at the same patient for whom you are performing a review.</w:t>
      </w:r>
    </w:p>
    <w:p w:rsidR="001B5583" w:rsidRPr="0087588A" w:rsidRDefault="001B5583" w:rsidP="001B5583">
      <w:pPr>
        <w:ind w:left="100"/>
        <w:rPr>
          <w:noProof/>
        </w:rPr>
      </w:pPr>
    </w:p>
    <w:p w:rsidR="00321241" w:rsidRPr="0087588A" w:rsidRDefault="00321241" w:rsidP="001D491B">
      <w:pPr>
        <w:ind w:left="1440"/>
        <w:rPr>
          <w:b/>
          <w:noProof/>
          <w:sz w:val="24"/>
        </w:rPr>
      </w:pPr>
      <w:r w:rsidRPr="0087588A">
        <w:rPr>
          <w:b/>
          <w:noProof/>
          <w:sz w:val="24"/>
        </w:rPr>
        <w:drawing>
          <wp:inline distT="0" distB="0" distL="0" distR="0" wp14:anchorId="21C5581C" wp14:editId="2AD1DC13">
            <wp:extent cx="247650" cy="247395"/>
            <wp:effectExtent l="0" t="0" r="0" b="635"/>
            <wp:docPr id="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7" cstate="print"/>
                    <a:stretch>
                      <a:fillRect/>
                    </a:stretch>
                  </pic:blipFill>
                  <pic:spPr>
                    <a:xfrm>
                      <a:off x="0" y="0"/>
                      <a:ext cx="247650" cy="247395"/>
                    </a:xfrm>
                    <a:prstGeom prst="rect">
                      <a:avLst/>
                    </a:prstGeom>
                  </pic:spPr>
                </pic:pic>
              </a:graphicData>
            </a:graphic>
          </wp:inline>
        </w:drawing>
      </w:r>
      <w:r w:rsidR="00DF273B" w:rsidRPr="0087588A">
        <w:rPr>
          <w:b/>
          <w:noProof/>
          <w:sz w:val="24"/>
        </w:rPr>
        <w:t xml:space="preserve"> </w:t>
      </w:r>
      <w:r w:rsidRPr="0087588A">
        <w:rPr>
          <w:b/>
          <w:noProof/>
          <w:sz w:val="24"/>
        </w:rPr>
        <w:t>After launching NUMI for the first time, it is recommended that you add the site to your list of browser Favorites.</w:t>
      </w:r>
    </w:p>
    <w:p w:rsidR="00321241" w:rsidRPr="0087588A" w:rsidRDefault="00321241" w:rsidP="001D491B">
      <w:pPr>
        <w:ind w:left="1440"/>
        <w:rPr>
          <w:b/>
          <w:noProof/>
          <w:sz w:val="24"/>
        </w:rPr>
      </w:pPr>
    </w:p>
    <w:p w:rsidR="00321241" w:rsidRPr="0087588A" w:rsidRDefault="00321241" w:rsidP="001D491B">
      <w:pPr>
        <w:ind w:left="1440"/>
        <w:rPr>
          <w:b/>
          <w:noProof/>
          <w:sz w:val="24"/>
        </w:rPr>
      </w:pPr>
      <w:r w:rsidRPr="0087588A">
        <w:rPr>
          <w:b/>
          <w:noProof/>
          <w:sz w:val="24"/>
        </w:rPr>
        <w:drawing>
          <wp:inline distT="0" distB="0" distL="0" distR="0" wp14:anchorId="4FF49DB1" wp14:editId="76527281">
            <wp:extent cx="247650" cy="247523"/>
            <wp:effectExtent l="0" t="0" r="0" b="635"/>
            <wp:docPr id="11"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noProof/>
          <w:sz w:val="24"/>
        </w:rPr>
        <w:t xml:space="preserve"> </w:t>
      </w:r>
      <w:r w:rsidRPr="0087588A">
        <w:rPr>
          <w:b/>
          <w:noProof/>
          <w:sz w:val="24"/>
        </w:rPr>
        <w:t xml:space="preserve">NUMI uses a secured website, identified by the prefix https:// in your browser’s address line. It is likely you will see a dialog box similar to the one illustrated in </w:t>
      </w:r>
      <w:hyperlink w:anchor="_bookmark24" w:history="1">
        <w:r w:rsidRPr="0087588A">
          <w:rPr>
            <w:b/>
            <w:noProof/>
            <w:sz w:val="24"/>
          </w:rPr>
          <w:t>Figure 7</w:t>
        </w:r>
      </w:hyperlink>
      <w:r w:rsidRPr="0087588A">
        <w:rPr>
          <w:b/>
          <w:noProof/>
          <w:sz w:val="24"/>
        </w:rPr>
        <w:t xml:space="preserve"> the first time you use the site. If you do, click the &lt;Yes&gt; button to proceed.</w:t>
      </w:r>
    </w:p>
    <w:p w:rsidR="00321241" w:rsidRPr="0087588A" w:rsidRDefault="00321241" w:rsidP="00321241">
      <w:pPr>
        <w:pStyle w:val="BodyText"/>
        <w:jc w:val="center"/>
      </w:pPr>
      <w:r w:rsidRPr="0087588A">
        <w:rPr>
          <w:noProof/>
          <w:sz w:val="20"/>
        </w:rPr>
        <mc:AlternateContent>
          <mc:Choice Requires="wpg">
            <w:drawing>
              <wp:inline distT="0" distB="0" distL="0" distR="0" wp14:anchorId="53FFAB95" wp14:editId="1266628D">
                <wp:extent cx="2676525" cy="1962150"/>
                <wp:effectExtent l="0" t="0" r="9525" b="19050"/>
                <wp:docPr id="1070" name="Group 687" descr="Windows Security Alert dialog box" title="Windows Security Alert dialog 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6525" cy="1962150"/>
                          <a:chOff x="0" y="0"/>
                          <a:chExt cx="5375" cy="4280"/>
                        </a:xfrm>
                      </wpg:grpSpPr>
                      <pic:pic xmlns:pic="http://schemas.openxmlformats.org/drawingml/2006/picture">
                        <pic:nvPicPr>
                          <pic:cNvPr id="1071" name="Picture 690" descr="Windows Security Alert dialog box" title="Windows Security Alert dialog bo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 y="10"/>
                            <a:ext cx="535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2" name="Group 688"/>
                        <wpg:cNvGrpSpPr>
                          <a:grpSpLocks/>
                        </wpg:cNvGrpSpPr>
                        <wpg:grpSpPr bwMode="auto">
                          <a:xfrm>
                            <a:off x="5" y="5"/>
                            <a:ext cx="5365" cy="4270"/>
                            <a:chOff x="5" y="5"/>
                            <a:chExt cx="5365" cy="4270"/>
                          </a:xfrm>
                        </wpg:grpSpPr>
                        <wps:wsp>
                          <wps:cNvPr id="1073" name="Freeform 689"/>
                          <wps:cNvSpPr>
                            <a:spLocks/>
                          </wps:cNvSpPr>
                          <wps:spPr bwMode="auto">
                            <a:xfrm>
                              <a:off x="5" y="5"/>
                              <a:ext cx="5365" cy="4270"/>
                            </a:xfrm>
                            <a:custGeom>
                              <a:avLst/>
                              <a:gdLst>
                                <a:gd name="T0" fmla="+- 0 5 5"/>
                                <a:gd name="T1" fmla="*/ T0 w 5365"/>
                                <a:gd name="T2" fmla="+- 0 4275 5"/>
                                <a:gd name="T3" fmla="*/ 4275 h 4270"/>
                                <a:gd name="T4" fmla="+- 0 5370 5"/>
                                <a:gd name="T5" fmla="*/ T4 w 5365"/>
                                <a:gd name="T6" fmla="+- 0 4275 5"/>
                                <a:gd name="T7" fmla="*/ 4275 h 4270"/>
                                <a:gd name="T8" fmla="+- 0 5370 5"/>
                                <a:gd name="T9" fmla="*/ T8 w 5365"/>
                                <a:gd name="T10" fmla="+- 0 5 5"/>
                                <a:gd name="T11" fmla="*/ 5 h 4270"/>
                                <a:gd name="T12" fmla="+- 0 5 5"/>
                                <a:gd name="T13" fmla="*/ T12 w 5365"/>
                                <a:gd name="T14" fmla="+- 0 5 5"/>
                                <a:gd name="T15" fmla="*/ 5 h 4270"/>
                                <a:gd name="T16" fmla="+- 0 5 5"/>
                                <a:gd name="T17" fmla="*/ T16 w 5365"/>
                                <a:gd name="T18" fmla="+- 0 4275 5"/>
                                <a:gd name="T19" fmla="*/ 4275 h 4270"/>
                              </a:gdLst>
                              <a:ahLst/>
                              <a:cxnLst>
                                <a:cxn ang="0">
                                  <a:pos x="T1" y="T3"/>
                                </a:cxn>
                                <a:cxn ang="0">
                                  <a:pos x="T5" y="T7"/>
                                </a:cxn>
                                <a:cxn ang="0">
                                  <a:pos x="T9" y="T11"/>
                                </a:cxn>
                                <a:cxn ang="0">
                                  <a:pos x="T13" y="T15"/>
                                </a:cxn>
                                <a:cxn ang="0">
                                  <a:pos x="T17" y="T19"/>
                                </a:cxn>
                              </a:cxnLst>
                              <a:rect l="0" t="0" r="r" b="b"/>
                              <a:pathLst>
                                <a:path w="5365" h="4270">
                                  <a:moveTo>
                                    <a:pt x="0" y="4270"/>
                                  </a:moveTo>
                                  <a:lnTo>
                                    <a:pt x="5365" y="4270"/>
                                  </a:lnTo>
                                  <a:lnTo>
                                    <a:pt x="5365" y="0"/>
                                  </a:lnTo>
                                  <a:lnTo>
                                    <a:pt x="0" y="0"/>
                                  </a:lnTo>
                                  <a:lnTo>
                                    <a:pt x="0" y="42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87" o:spid="_x0000_s1026" alt="Title: Windows Security Alert dialog box - Description: Windows Security Alert dialog box" style="width:210.75pt;height:154.5pt;mso-position-horizontal-relative:char;mso-position-vertical-relative:line" coordsize="5375,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">
                <v:shape id="Picture 690" o:spid="_x0000_s1027" type="#_x0000_t75" alt="Windows Security Alert dialog box" style="position:absolute;left:10;top:10;width:5355;height: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aCHTAAAAA3QAAAA8AAABkcnMvZG93bnJldi54bWxET01rAjEQvQv+hzBCb5roQcvWKK0oeK1W&#10;7HHYjJvFzWRJ4rr775tCobd5vM9Zb3vXiI5CrD1rmM8UCOLSm5orDV/nw/QVREzIBhvPpGGgCNvN&#10;eLTGwvgnf1J3SpXIIRwL1GBTagspY2nJYZz5ljhzNx8cpgxDJU3AZw53jVwotZQOa84NFlvaWSrv&#10;p4fTsLAfw+UQv12qrqsQzp16dMNe65dJ//4GIlGf/sV/7qPJ89VqDr/f5BPk5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doIdMAAAADdAAAADwAAAAAAAAAAAAAAAACfAgAA&#10;ZHJzL2Rvd25yZXYueG1sUEsFBgAAAAAEAAQA9wAAAIwDAAAAAA==&#10;">
                  <v:imagedata r:id="rId35" o:title="Windows Security Alert dialog box"/>
                </v:shape>
                <v:group id="Group 688" o:spid="_x0000_s1028" style="position:absolute;left:5;top:5;width:5365;height:4270" coordorigin="5,5" coordsize="5365,4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Ih8sUAAADdAAAADwAAAGRycy9kb3ducmV2LnhtbERPS2vCQBC+F/wPywi9&#10;1U0irSV1FREtPUjBRCi9DdkxCWZnQ3bN4993C4Xe5uN7zno7mkb01LnasoJ4EYEgLqyuuVRwyY9P&#10;ryCcR9bYWCYFEznYbmYPa0y1HfhMfeZLEULYpaig8r5NpXRFRQbdwrbEgbvazqAPsCul7nAI4aaR&#10;SRS9SIM1h4YKW9pXVNyyu1HwPuCwW8aH/nS77qfv/Pnz6xSTUo/zcfcGwtPo/8V/7g8d5k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CIfLFAAAA3QAA&#10;AA8AAAAAAAAAAAAAAAAAqgIAAGRycy9kb3ducmV2LnhtbFBLBQYAAAAABAAEAPoAAACcAwAAAAA=&#10;">
                  <v:shape id="Freeform 689" o:spid="_x0000_s1029" style="position:absolute;left:5;top:5;width:5365;height:4270;visibility:visible;mso-wrap-style:square;v-text-anchor:top" coordsize="536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KeMEA&#10;AADdAAAADwAAAGRycy9kb3ducmV2LnhtbERPS2sCMRC+F/wPYQRvNatCla1RyoripQef52Ez3Szd&#10;TEISdf33TaHQ23x8z1mue9uJO4XYOlYwGRcgiGunW24UnE/b1wWImJA1do5JwZMirFeDlyWW2j34&#10;QPdjakQO4ViiApOSL6WMtSGLcew8cea+XLCYMgyN1AEfOdx2cloUb9Jiy7nBoKfKUP19vFkFm90l&#10;4KH6nGNTmbOZ+GnvT1elRsP+4x1Eoj79i//ce53nF/MZ/H6TT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VynjBAAAA3QAAAA8AAAAAAAAAAAAAAAAAmAIAAGRycy9kb3du&#10;cmV2LnhtbFBLBQYAAAAABAAEAPUAAACGAwAAAAA=&#10;" path="m,4270r5365,l5365,,,,,4270xe" filled="f" strokeweight=".5pt">
                    <v:path arrowok="t" o:connecttype="custom" o:connectlocs="0,4275;5365,4275;5365,5;0,5;0,4275" o:connectangles="0,0,0,0,0"/>
                  </v:shape>
                </v:group>
                <w10:anchorlock/>
              </v:group>
            </w:pict>
          </mc:Fallback>
        </mc:AlternateContent>
      </w:r>
    </w:p>
    <w:p w:rsidR="00321241" w:rsidRPr="0087588A" w:rsidRDefault="00B62C20" w:rsidP="00B62C20">
      <w:pPr>
        <w:pStyle w:val="Caption"/>
        <w:jc w:val="center"/>
        <w:rPr>
          <w:rFonts w:ascii="Arial" w:eastAsia="Arial" w:hAnsi="Arial"/>
          <w:sz w:val="18"/>
          <w:szCs w:val="18"/>
        </w:rPr>
      </w:pPr>
      <w:bookmarkStart w:id="167" w:name="_Toc479683261"/>
      <w:bookmarkStart w:id="168" w:name="_Toc479632044"/>
      <w:bookmarkStart w:id="169" w:name="_Toc499543488"/>
      <w:r w:rsidRPr="0087588A">
        <w:t xml:space="preserve">Figure </w:t>
      </w:r>
      <w:fldSimple w:instr=" SEQ Figure \* ARABIC ">
        <w:r w:rsidR="0034324B">
          <w:rPr>
            <w:noProof/>
          </w:rPr>
          <w:t>7</w:t>
        </w:r>
      </w:fldSimple>
      <w:r w:rsidRPr="0087588A">
        <w:t>:</w:t>
      </w:r>
      <w:r w:rsidRPr="0087588A">
        <w:rPr>
          <w:rFonts w:ascii="Arial"/>
          <w:b w:val="0"/>
          <w:sz w:val="18"/>
        </w:rPr>
        <w:t xml:space="preserve"> </w:t>
      </w:r>
      <w:r w:rsidR="00321241" w:rsidRPr="0087588A">
        <w:t>Windows Security Alert dialog box</w:t>
      </w:r>
      <w:bookmarkEnd w:id="167"/>
      <w:bookmarkEnd w:id="168"/>
      <w:bookmarkEnd w:id="169"/>
    </w:p>
    <w:p w:rsidR="005C6012" w:rsidRPr="0087588A" w:rsidRDefault="0045159C" w:rsidP="00247D26">
      <w:pPr>
        <w:pStyle w:val="Heading2"/>
      </w:pPr>
      <w:r w:rsidRPr="0087588A">
        <w:t xml:space="preserve"> </w:t>
      </w:r>
      <w:bookmarkStart w:id="170" w:name="_Toc479675982"/>
      <w:bookmarkStart w:id="171" w:name="_Toc479631720"/>
      <w:bookmarkStart w:id="172" w:name="_Toc499543684"/>
      <w:r w:rsidR="005C6012" w:rsidRPr="0087588A">
        <w:t>Locating Your NUMI Point of Contact (POC</w:t>
      </w:r>
      <w:r w:rsidR="00F10F79" w:rsidRPr="0087588A">
        <w:t>)</w:t>
      </w:r>
      <w:bookmarkEnd w:id="170"/>
      <w:bookmarkEnd w:id="171"/>
      <w:bookmarkEnd w:id="172"/>
      <w:r w:rsidR="002D4EC1" w:rsidRPr="0087588A">
        <w:t xml:space="preserve"> </w:t>
      </w:r>
      <w:r w:rsidR="002D4EC1" w:rsidRPr="0087588A">
        <w:fldChar w:fldCharType="begin"/>
      </w:r>
      <w:r w:rsidR="002D4EC1" w:rsidRPr="0087588A">
        <w:instrText xml:space="preserve"> XE "</w:instrText>
      </w:r>
      <w:r w:rsidR="002D4EC1" w:rsidRPr="0087588A">
        <w:rPr>
          <w:spacing w:val="-1"/>
          <w:sz w:val="20"/>
        </w:rPr>
        <w:instrText>NUMI</w:instrText>
      </w:r>
      <w:r w:rsidR="002D4EC1" w:rsidRPr="0087588A">
        <w:rPr>
          <w:sz w:val="20"/>
        </w:rPr>
        <w:instrText xml:space="preserve"> </w:instrText>
      </w:r>
      <w:r w:rsidR="002D4EC1" w:rsidRPr="0087588A">
        <w:rPr>
          <w:spacing w:val="-1"/>
          <w:sz w:val="20"/>
        </w:rPr>
        <w:instrText>Point</w:instrText>
      </w:r>
      <w:r w:rsidR="002D4EC1" w:rsidRPr="0087588A">
        <w:rPr>
          <w:spacing w:val="-2"/>
          <w:sz w:val="20"/>
        </w:rPr>
        <w:instrText xml:space="preserve"> </w:instrText>
      </w:r>
      <w:r w:rsidR="002D4EC1" w:rsidRPr="0087588A">
        <w:rPr>
          <w:sz w:val="20"/>
        </w:rPr>
        <w:instrText xml:space="preserve">of </w:instrText>
      </w:r>
      <w:r w:rsidR="002D4EC1" w:rsidRPr="0087588A">
        <w:rPr>
          <w:spacing w:val="-1"/>
          <w:sz w:val="20"/>
        </w:rPr>
        <w:instrText>Contact (POC)</w:instrText>
      </w:r>
      <w:r w:rsidR="002D4EC1" w:rsidRPr="0087588A">
        <w:instrText xml:space="preserve">" </w:instrText>
      </w:r>
      <w:r w:rsidR="002D4EC1" w:rsidRPr="0087588A">
        <w:fldChar w:fldCharType="end"/>
      </w:r>
    </w:p>
    <w:p w:rsidR="009621BC" w:rsidRPr="0087588A" w:rsidRDefault="005C6012" w:rsidP="005C6012">
      <w:pPr>
        <w:pStyle w:val="BodyText"/>
        <w:spacing w:before="238"/>
        <w:ind w:right="205"/>
      </w:pPr>
      <w:r w:rsidRPr="0087588A">
        <w:t xml:space="preserve">As </w:t>
      </w:r>
      <w:r w:rsidRPr="0087588A">
        <w:rPr>
          <w:spacing w:val="-1"/>
        </w:rPr>
        <w:t>mentioned</w:t>
      </w:r>
      <w:r w:rsidRPr="0087588A">
        <w:t xml:space="preserve"> earlier in </w:t>
      </w:r>
      <w:r w:rsidRPr="0087588A">
        <w:rPr>
          <w:spacing w:val="-1"/>
        </w:rPr>
        <w:t>this</w:t>
      </w:r>
      <w:r w:rsidRPr="0087588A">
        <w:t xml:space="preserve"> </w:t>
      </w:r>
      <w:r w:rsidRPr="0087588A">
        <w:rPr>
          <w:spacing w:val="-1"/>
        </w:rPr>
        <w:t>chapter,</w:t>
      </w:r>
      <w:r w:rsidRPr="0087588A">
        <w:t xml:space="preserve"> you</w:t>
      </w:r>
      <w:r w:rsidRPr="0087588A">
        <w:rPr>
          <w:spacing w:val="-1"/>
        </w:rPr>
        <w:t xml:space="preserve"> </w:t>
      </w:r>
      <w:r w:rsidRPr="0087588A">
        <w:t>will be</w:t>
      </w:r>
      <w:r w:rsidRPr="0087588A">
        <w:rPr>
          <w:spacing w:val="-1"/>
        </w:rPr>
        <w:t xml:space="preserve"> </w:t>
      </w:r>
      <w:r w:rsidRPr="0087588A">
        <w:t>given the</w:t>
      </w:r>
      <w:r w:rsidRPr="0087588A">
        <w:rPr>
          <w:spacing w:val="2"/>
        </w:rPr>
        <w:t xml:space="preserve"> </w:t>
      </w:r>
      <w:r w:rsidRPr="0087588A">
        <w:rPr>
          <w:spacing w:val="-1"/>
        </w:rPr>
        <w:t>URL</w:t>
      </w:r>
      <w:r w:rsidRPr="0087588A">
        <w:t xml:space="preserve"> to the </w:t>
      </w:r>
      <w:r w:rsidRPr="0087588A">
        <w:rPr>
          <w:spacing w:val="-1"/>
        </w:rPr>
        <w:t>NUMI</w:t>
      </w:r>
      <w:r w:rsidRPr="0087588A">
        <w:t xml:space="preserve"> </w:t>
      </w:r>
      <w:r w:rsidRPr="0087588A">
        <w:rPr>
          <w:spacing w:val="-1"/>
        </w:rPr>
        <w:t>application</w:t>
      </w:r>
      <w:r w:rsidRPr="0087588A">
        <w:t xml:space="preserve"> </w:t>
      </w:r>
      <w:r w:rsidRPr="0087588A">
        <w:rPr>
          <w:spacing w:val="-1"/>
        </w:rPr>
        <w:t>after</w:t>
      </w:r>
      <w:r w:rsidRPr="0087588A">
        <w:rPr>
          <w:spacing w:val="69"/>
        </w:rPr>
        <w:t xml:space="preserve"> </w:t>
      </w:r>
      <w:r w:rsidRPr="0087588A">
        <w:t xml:space="preserve">you have </w:t>
      </w:r>
      <w:r w:rsidRPr="0087588A">
        <w:rPr>
          <w:spacing w:val="-1"/>
        </w:rPr>
        <w:t>completed</w:t>
      </w:r>
      <w:r w:rsidRPr="0087588A">
        <w:t xml:space="preserve"> </w:t>
      </w:r>
      <w:r w:rsidRPr="0087588A">
        <w:rPr>
          <w:spacing w:val="-1"/>
        </w:rPr>
        <w:t>NUMI</w:t>
      </w:r>
      <w:r w:rsidRPr="0087588A">
        <w:t xml:space="preserve"> </w:t>
      </w:r>
      <w:r w:rsidRPr="0087588A">
        <w:rPr>
          <w:spacing w:val="-1"/>
        </w:rPr>
        <w:t>training.</w:t>
      </w:r>
      <w:r w:rsidRPr="0087588A">
        <w:t xml:space="preserve"> </w:t>
      </w:r>
      <w:r w:rsidRPr="0087588A">
        <w:rPr>
          <w:spacing w:val="-1"/>
        </w:rPr>
        <w:t>You</w:t>
      </w:r>
      <w:r w:rsidRPr="0087588A">
        <w:t xml:space="preserve"> will also be given</w:t>
      </w:r>
      <w:r w:rsidRPr="0087588A">
        <w:rPr>
          <w:spacing w:val="1"/>
        </w:rPr>
        <w:t xml:space="preserve"> </w:t>
      </w:r>
      <w:r w:rsidRPr="0087588A">
        <w:rPr>
          <w:spacing w:val="-1"/>
        </w:rPr>
        <w:t>information</w:t>
      </w:r>
      <w:r w:rsidRPr="0087588A">
        <w:t xml:space="preserve"> about your</w:t>
      </w:r>
      <w:r w:rsidRPr="0087588A">
        <w:rPr>
          <w:spacing w:val="-1"/>
        </w:rPr>
        <w:t xml:space="preserve"> NUMI</w:t>
      </w:r>
      <w:r w:rsidRPr="0087588A">
        <w:rPr>
          <w:spacing w:val="63"/>
        </w:rPr>
        <w:t xml:space="preserve"> </w:t>
      </w:r>
      <w:r w:rsidRPr="0087588A">
        <w:t xml:space="preserve">Facility </w:t>
      </w:r>
      <w:r w:rsidRPr="0087588A">
        <w:rPr>
          <w:spacing w:val="-1"/>
        </w:rPr>
        <w:t>Site POC/Administrator.</w:t>
      </w:r>
      <w:r w:rsidRPr="0087588A">
        <w:t xml:space="preserve"> </w:t>
      </w:r>
      <w:r w:rsidRPr="0087588A">
        <w:rPr>
          <w:spacing w:val="-1"/>
        </w:rPr>
        <w:t>That</w:t>
      </w:r>
      <w:r w:rsidRPr="0087588A">
        <w:t xml:space="preserve"> </w:t>
      </w:r>
      <w:r w:rsidRPr="0087588A">
        <w:rPr>
          <w:spacing w:val="-1"/>
        </w:rPr>
        <w:t xml:space="preserve">individual </w:t>
      </w:r>
      <w:r w:rsidRPr="0087588A">
        <w:t xml:space="preserve">is a </w:t>
      </w:r>
      <w:r w:rsidRPr="0087588A">
        <w:rPr>
          <w:spacing w:val="-1"/>
        </w:rPr>
        <w:t>member</w:t>
      </w:r>
      <w:r w:rsidRPr="0087588A">
        <w:rPr>
          <w:spacing w:val="1"/>
        </w:rPr>
        <w:t xml:space="preserve"> </w:t>
      </w:r>
      <w:r w:rsidRPr="0087588A">
        <w:t>of</w:t>
      </w:r>
      <w:r w:rsidRPr="0087588A">
        <w:rPr>
          <w:spacing w:val="-1"/>
        </w:rPr>
        <w:t xml:space="preserve"> </w:t>
      </w:r>
      <w:r w:rsidRPr="0087588A">
        <w:t>the UM staff</w:t>
      </w:r>
      <w:r w:rsidRPr="0087588A">
        <w:rPr>
          <w:spacing w:val="-2"/>
        </w:rPr>
        <w:t xml:space="preserve"> </w:t>
      </w:r>
      <w:r w:rsidRPr="0087588A">
        <w:t>and should be</w:t>
      </w:r>
      <w:r w:rsidRPr="0087588A">
        <w:rPr>
          <w:spacing w:val="63"/>
        </w:rPr>
        <w:t xml:space="preserve"> </w:t>
      </w:r>
      <w:r w:rsidRPr="0087588A">
        <w:t>contacted if</w:t>
      </w:r>
      <w:r w:rsidRPr="0087588A">
        <w:rPr>
          <w:spacing w:val="-2"/>
        </w:rPr>
        <w:t xml:space="preserve"> </w:t>
      </w:r>
      <w:r w:rsidRPr="0087588A">
        <w:t xml:space="preserve">you need </w:t>
      </w:r>
      <w:r w:rsidRPr="0087588A">
        <w:rPr>
          <w:spacing w:val="-1"/>
        </w:rPr>
        <w:t>assistance</w:t>
      </w:r>
      <w:r w:rsidRPr="0087588A">
        <w:t xml:space="preserve"> while using </w:t>
      </w:r>
      <w:r w:rsidRPr="0087588A">
        <w:rPr>
          <w:spacing w:val="-1"/>
        </w:rPr>
        <w:t>the NUMI</w:t>
      </w:r>
      <w:r w:rsidR="00696BC1" w:rsidRPr="0087588A">
        <w:t xml:space="preserve"> application </w:t>
      </w:r>
      <w:r w:rsidRPr="0087588A">
        <w:rPr>
          <w:spacing w:val="-1"/>
        </w:rPr>
        <w:t>(</w:t>
      </w:r>
      <w:r w:rsidR="000F7271" w:rsidRPr="0087588A">
        <w:rPr>
          <w:b/>
          <w:spacing w:val="-1"/>
        </w:rPr>
        <w:t>NOTE</w:t>
      </w:r>
      <w:r w:rsidRPr="0087588A">
        <w:rPr>
          <w:spacing w:val="-1"/>
        </w:rPr>
        <w:t>:</w:t>
      </w:r>
      <w:r w:rsidRPr="0087588A">
        <w:t xml:space="preserve"> </w:t>
      </w:r>
      <w:r w:rsidR="00AB3B5E" w:rsidRPr="0087588A">
        <w:t>T</w:t>
      </w:r>
      <w:r w:rsidRPr="0087588A">
        <w:t xml:space="preserve">he </w:t>
      </w:r>
      <w:r w:rsidRPr="0087588A">
        <w:rPr>
          <w:spacing w:val="-1"/>
        </w:rPr>
        <w:t>NUMI</w:t>
      </w:r>
      <w:r w:rsidRPr="0087588A">
        <w:rPr>
          <w:spacing w:val="43"/>
        </w:rPr>
        <w:t xml:space="preserve"> </w:t>
      </w:r>
      <w:r w:rsidRPr="0087588A">
        <w:rPr>
          <w:spacing w:val="-1"/>
        </w:rPr>
        <w:t>POC/Administrator</w:t>
      </w:r>
      <w:r w:rsidRPr="0087588A">
        <w:t xml:space="preserve"> is not the </w:t>
      </w:r>
      <w:r w:rsidRPr="0087588A">
        <w:rPr>
          <w:spacing w:val="-1"/>
        </w:rPr>
        <w:t>same</w:t>
      </w:r>
      <w:r w:rsidRPr="0087588A">
        <w:t xml:space="preserve"> as an IRM </w:t>
      </w:r>
      <w:r w:rsidRPr="0087588A">
        <w:rPr>
          <w:spacing w:val="-1"/>
        </w:rPr>
        <w:t>representative.</w:t>
      </w:r>
      <w:r w:rsidRPr="0087588A">
        <w:rPr>
          <w:spacing w:val="-2"/>
        </w:rPr>
        <w:t xml:space="preserve"> </w:t>
      </w:r>
      <w:r w:rsidRPr="0087588A">
        <w:t xml:space="preserve">The </w:t>
      </w:r>
      <w:r w:rsidRPr="0087588A">
        <w:rPr>
          <w:spacing w:val="-1"/>
        </w:rPr>
        <w:t>NUMI</w:t>
      </w:r>
      <w:r w:rsidRPr="0087588A">
        <w:t xml:space="preserve"> </w:t>
      </w:r>
      <w:r w:rsidRPr="0087588A">
        <w:rPr>
          <w:spacing w:val="-1"/>
        </w:rPr>
        <w:t>POC/Administrator</w:t>
      </w:r>
      <w:r w:rsidRPr="0087588A">
        <w:rPr>
          <w:spacing w:val="91"/>
        </w:rPr>
        <w:t xml:space="preserve"> </w:t>
      </w:r>
      <w:r w:rsidRPr="0087588A">
        <w:rPr>
          <w:spacing w:val="-1"/>
        </w:rPr>
        <w:t>manages</w:t>
      </w:r>
      <w:r w:rsidRPr="0087588A">
        <w:t xml:space="preserve"> the </w:t>
      </w:r>
      <w:r w:rsidRPr="0087588A">
        <w:rPr>
          <w:spacing w:val="-1"/>
        </w:rPr>
        <w:t>NUMI</w:t>
      </w:r>
      <w:r w:rsidRPr="0087588A">
        <w:t xml:space="preserve"> account, while</w:t>
      </w:r>
      <w:r w:rsidRPr="0087588A">
        <w:rPr>
          <w:spacing w:val="-1"/>
        </w:rPr>
        <w:t xml:space="preserve"> IRM</w:t>
      </w:r>
      <w:r w:rsidRPr="0087588A">
        <w:t xml:space="preserve"> takes </w:t>
      </w:r>
      <w:r w:rsidRPr="0087588A">
        <w:rPr>
          <w:spacing w:val="-1"/>
        </w:rPr>
        <w:t>care</w:t>
      </w:r>
      <w:r w:rsidRPr="0087588A">
        <w:t xml:space="preserve"> of </w:t>
      </w:r>
      <w:r w:rsidRPr="0087588A">
        <w:rPr>
          <w:spacing w:val="-1"/>
        </w:rPr>
        <w:t>VistA</w:t>
      </w:r>
      <w:r w:rsidRPr="0087588A">
        <w:rPr>
          <w:spacing w:val="1"/>
        </w:rPr>
        <w:t xml:space="preserve"> </w:t>
      </w:r>
      <w:r w:rsidRPr="0087588A">
        <w:t xml:space="preserve">and other </w:t>
      </w:r>
      <w:r w:rsidRPr="0087588A">
        <w:rPr>
          <w:spacing w:val="-1"/>
        </w:rPr>
        <w:t>software</w:t>
      </w:r>
      <w:r w:rsidRPr="0087588A">
        <w:t xml:space="preserve"> and </w:t>
      </w:r>
      <w:r w:rsidRPr="0087588A">
        <w:rPr>
          <w:spacing w:val="-1"/>
        </w:rPr>
        <w:t>hardware</w:t>
      </w:r>
      <w:r w:rsidRPr="0087588A">
        <w:rPr>
          <w:spacing w:val="59"/>
        </w:rPr>
        <w:t xml:space="preserve"> </w:t>
      </w:r>
      <w:r w:rsidRPr="0087588A">
        <w:rPr>
          <w:spacing w:val="-1"/>
        </w:rPr>
        <w:t>issues).</w:t>
      </w:r>
      <w:r w:rsidRPr="0087588A">
        <w:t xml:space="preserve"> </w:t>
      </w:r>
      <w:r w:rsidRPr="0087588A">
        <w:rPr>
          <w:spacing w:val="-1"/>
        </w:rPr>
        <w:t>Additional</w:t>
      </w:r>
      <w:r w:rsidRPr="0087588A">
        <w:t xml:space="preserve"> </w:t>
      </w:r>
      <w:r w:rsidRPr="0087588A">
        <w:rPr>
          <w:spacing w:val="-1"/>
        </w:rPr>
        <w:t>NUMI</w:t>
      </w:r>
      <w:r w:rsidRPr="0087588A">
        <w:t xml:space="preserve"> </w:t>
      </w:r>
      <w:r w:rsidRPr="0087588A">
        <w:rPr>
          <w:spacing w:val="-1"/>
        </w:rPr>
        <w:t>assistance</w:t>
      </w:r>
      <w:r w:rsidRPr="0087588A">
        <w:t xml:space="preserve"> </w:t>
      </w:r>
      <w:r w:rsidRPr="0087588A">
        <w:rPr>
          <w:spacing w:val="-1"/>
        </w:rPr>
        <w:t>may</w:t>
      </w:r>
      <w:r w:rsidRPr="0087588A">
        <w:t xml:space="preserve"> be found through</w:t>
      </w:r>
      <w:r w:rsidRPr="0087588A">
        <w:rPr>
          <w:spacing w:val="-1"/>
        </w:rPr>
        <w:t xml:space="preserve"> NUMI</w:t>
      </w:r>
      <w:r w:rsidRPr="0087588A">
        <w:t xml:space="preserve"> Online Help. </w:t>
      </w:r>
    </w:p>
    <w:p w:rsidR="005C6012" w:rsidRPr="0087588A" w:rsidRDefault="005C6012" w:rsidP="005C6012">
      <w:pPr>
        <w:pStyle w:val="BodyText"/>
        <w:spacing w:before="238"/>
        <w:ind w:right="205"/>
        <w:rPr>
          <w:spacing w:val="-1"/>
        </w:rPr>
      </w:pPr>
      <w:r w:rsidRPr="0087588A">
        <w:t>To access</w:t>
      </w:r>
      <w:r w:rsidRPr="0087588A">
        <w:rPr>
          <w:spacing w:val="-1"/>
        </w:rPr>
        <w:t xml:space="preserve"> </w:t>
      </w:r>
      <w:r w:rsidRPr="0087588A">
        <w:t>that,</w:t>
      </w:r>
      <w:r w:rsidRPr="0087588A">
        <w:rPr>
          <w:spacing w:val="61"/>
        </w:rPr>
        <w:t xml:space="preserve"> </w:t>
      </w:r>
      <w:r w:rsidRPr="0087588A">
        <w:t>click</w:t>
      </w:r>
      <w:r w:rsidRPr="0087588A">
        <w:rPr>
          <w:spacing w:val="-1"/>
        </w:rPr>
        <w:t xml:space="preserve"> </w:t>
      </w:r>
      <w:r w:rsidRPr="0087588A">
        <w:t>the</w:t>
      </w:r>
      <w:r w:rsidRPr="0087588A">
        <w:rPr>
          <w:spacing w:val="1"/>
        </w:rPr>
        <w:t xml:space="preserve"> </w:t>
      </w:r>
      <w:r w:rsidRPr="0087588A">
        <w:rPr>
          <w:rFonts w:ascii="Courier New"/>
          <w:spacing w:val="-1"/>
          <w:sz w:val="20"/>
        </w:rPr>
        <w:t>Help</w:t>
      </w:r>
      <w:r w:rsidRPr="0087588A">
        <w:rPr>
          <w:rFonts w:ascii="Courier New"/>
          <w:spacing w:val="-61"/>
          <w:sz w:val="20"/>
        </w:rPr>
        <w:t xml:space="preserve"> </w:t>
      </w:r>
      <w:r w:rsidRPr="0087588A">
        <w:t xml:space="preserve">dropdown </w:t>
      </w:r>
      <w:r w:rsidRPr="0087588A">
        <w:rPr>
          <w:spacing w:val="-1"/>
        </w:rPr>
        <w:t>(located</w:t>
      </w:r>
      <w:r w:rsidRPr="0087588A">
        <w:t xml:space="preserve"> </w:t>
      </w:r>
      <w:r w:rsidRPr="0087588A">
        <w:rPr>
          <w:spacing w:val="-1"/>
        </w:rPr>
        <w:t xml:space="preserve">at </w:t>
      </w:r>
      <w:r w:rsidRPr="0087588A">
        <w:t xml:space="preserve">the top of all </w:t>
      </w:r>
      <w:r w:rsidRPr="0087588A">
        <w:rPr>
          <w:spacing w:val="-1"/>
        </w:rPr>
        <w:t>main</w:t>
      </w:r>
      <w:r w:rsidRPr="0087588A">
        <w:t xml:space="preserve"> NUMI </w:t>
      </w:r>
      <w:r w:rsidRPr="0087588A">
        <w:rPr>
          <w:spacing w:val="-1"/>
        </w:rPr>
        <w:t>screens)</w:t>
      </w:r>
      <w:r w:rsidRPr="0087588A">
        <w:t xml:space="preserve"> </w:t>
      </w:r>
      <w:r w:rsidRPr="0087588A">
        <w:rPr>
          <w:spacing w:val="-1"/>
        </w:rPr>
        <w:t>and</w:t>
      </w:r>
      <w:r w:rsidRPr="0087588A">
        <w:t xml:space="preserve"> select the</w:t>
      </w:r>
      <w:r w:rsidRPr="0087588A">
        <w:rPr>
          <w:spacing w:val="1"/>
        </w:rPr>
        <w:t xml:space="preserve"> </w:t>
      </w:r>
      <w:r w:rsidRPr="0087588A">
        <w:rPr>
          <w:rFonts w:ascii="Courier New"/>
          <w:spacing w:val="-1"/>
          <w:sz w:val="20"/>
        </w:rPr>
        <w:t>User</w:t>
      </w:r>
      <w:r w:rsidR="00FE2C31" w:rsidRPr="0087588A">
        <w:rPr>
          <w:rFonts w:ascii="Courier New"/>
          <w:spacing w:val="-1"/>
          <w:sz w:val="20"/>
        </w:rPr>
        <w:t xml:space="preserve"> </w:t>
      </w:r>
      <w:r w:rsidRPr="0087588A">
        <w:rPr>
          <w:rFonts w:ascii="Courier New"/>
          <w:spacing w:val="-1"/>
          <w:sz w:val="20"/>
        </w:rPr>
        <w:t>Guide</w:t>
      </w:r>
      <w:r w:rsidRPr="0087588A">
        <w:rPr>
          <w:rFonts w:ascii="Courier New"/>
          <w:spacing w:val="-61"/>
          <w:sz w:val="20"/>
        </w:rPr>
        <w:t xml:space="preserve"> </w:t>
      </w:r>
      <w:r w:rsidRPr="0087588A">
        <w:rPr>
          <w:spacing w:val="-1"/>
        </w:rPr>
        <w:t>option.</w:t>
      </w:r>
    </w:p>
    <w:p w:rsidR="00A934D0" w:rsidRPr="0087588A" w:rsidRDefault="0045159C" w:rsidP="00247D26">
      <w:pPr>
        <w:pStyle w:val="Heading2"/>
      </w:pPr>
      <w:r w:rsidRPr="0087588A">
        <w:t xml:space="preserve"> </w:t>
      </w:r>
      <w:bookmarkStart w:id="173" w:name="_Toc479675983"/>
      <w:bookmarkStart w:id="174" w:name="_Toc479631721"/>
      <w:bookmarkStart w:id="175" w:name="_Toc499543685"/>
      <w:r w:rsidR="00A934D0" w:rsidRPr="0087588A">
        <w:t>Using NUMI Search Filters</w:t>
      </w:r>
      <w:bookmarkEnd w:id="173"/>
      <w:bookmarkEnd w:id="174"/>
      <w:bookmarkEnd w:id="175"/>
      <w:r w:rsidR="002D4EC1" w:rsidRPr="0087588A">
        <w:fldChar w:fldCharType="begin"/>
      </w:r>
      <w:r w:rsidR="002D4EC1" w:rsidRPr="0087588A">
        <w:instrText xml:space="preserve"> XE "</w:instrText>
      </w:r>
      <w:r w:rsidR="002D4EC1" w:rsidRPr="0087588A">
        <w:rPr>
          <w:spacing w:val="-1"/>
          <w:sz w:val="20"/>
        </w:rPr>
        <w:instrText>Search</w:instrText>
      </w:r>
      <w:r w:rsidR="002D4EC1" w:rsidRPr="0087588A">
        <w:rPr>
          <w:sz w:val="20"/>
        </w:rPr>
        <w:instrText xml:space="preserve"> </w:instrText>
      </w:r>
      <w:r w:rsidR="002D4EC1" w:rsidRPr="0087588A">
        <w:rPr>
          <w:spacing w:val="-1"/>
          <w:sz w:val="20"/>
        </w:rPr>
        <w:instrText>Filters</w:instrText>
      </w:r>
      <w:r w:rsidR="002D4EC1" w:rsidRPr="0087588A">
        <w:instrText xml:space="preserve">" </w:instrText>
      </w:r>
      <w:r w:rsidR="002D4EC1" w:rsidRPr="0087588A">
        <w:fldChar w:fldCharType="end"/>
      </w:r>
    </w:p>
    <w:p w:rsidR="00D31058" w:rsidRPr="0087588A" w:rsidRDefault="00D31058" w:rsidP="00D31058">
      <w:pPr>
        <w:pStyle w:val="BodyText"/>
        <w:spacing w:before="238"/>
        <w:ind w:right="205"/>
      </w:pPr>
      <w:r w:rsidRPr="0087588A">
        <w:t xml:space="preserve">Many NUMI screens </w:t>
      </w:r>
      <w:r w:rsidRPr="0087588A">
        <w:rPr>
          <w:spacing w:val="-1"/>
        </w:rPr>
        <w:t>offer</w:t>
      </w:r>
      <w:r w:rsidRPr="0087588A">
        <w:t xml:space="preserve"> a </w:t>
      </w:r>
      <w:r w:rsidRPr="0087588A">
        <w:rPr>
          <w:spacing w:val="-1"/>
        </w:rPr>
        <w:t xml:space="preserve">variety </w:t>
      </w:r>
      <w:r w:rsidRPr="0087588A">
        <w:t>of</w:t>
      </w:r>
      <w:r w:rsidRPr="0087588A">
        <w:rPr>
          <w:spacing w:val="-1"/>
        </w:rPr>
        <w:t xml:space="preserve"> filters</w:t>
      </w:r>
      <w:r w:rsidRPr="0087588A">
        <w:t xml:space="preserve"> </w:t>
      </w:r>
      <w:r w:rsidRPr="0087588A">
        <w:rPr>
          <w:spacing w:val="-1"/>
        </w:rPr>
        <w:t>that</w:t>
      </w:r>
      <w:r w:rsidRPr="0087588A">
        <w:t xml:space="preserve"> you</w:t>
      </w:r>
      <w:r w:rsidRPr="0087588A">
        <w:rPr>
          <w:spacing w:val="2"/>
        </w:rPr>
        <w:t xml:space="preserve"> </w:t>
      </w:r>
      <w:r w:rsidRPr="0087588A">
        <w:t xml:space="preserve">can use to </w:t>
      </w:r>
      <w:r w:rsidRPr="0087588A">
        <w:rPr>
          <w:spacing w:val="-1"/>
        </w:rPr>
        <w:t>search</w:t>
      </w:r>
      <w:r w:rsidRPr="0087588A">
        <w:t xml:space="preserve"> for </w:t>
      </w:r>
      <w:r w:rsidRPr="0087588A">
        <w:rPr>
          <w:spacing w:val="-1"/>
        </w:rPr>
        <w:t>patients</w:t>
      </w:r>
      <w:r w:rsidRPr="0087588A">
        <w:t xml:space="preserve"> </w:t>
      </w:r>
      <w:r w:rsidRPr="0087588A">
        <w:rPr>
          <w:spacing w:val="-1"/>
        </w:rPr>
        <w:t>and</w:t>
      </w:r>
      <w:r w:rsidRPr="0087588A">
        <w:t xml:space="preserve"> other</w:t>
      </w:r>
      <w:r w:rsidRPr="0087588A">
        <w:rPr>
          <w:spacing w:val="59"/>
        </w:rPr>
        <w:t xml:space="preserve"> </w:t>
      </w:r>
      <w:r w:rsidRPr="0087588A">
        <w:rPr>
          <w:spacing w:val="-1"/>
        </w:rPr>
        <w:t>information.</w:t>
      </w:r>
      <w:r w:rsidRPr="0087588A">
        <w:t xml:space="preserve"> You can select </w:t>
      </w:r>
      <w:r w:rsidRPr="0087588A">
        <w:rPr>
          <w:spacing w:val="-1"/>
        </w:rPr>
        <w:t xml:space="preserve">multiple </w:t>
      </w:r>
      <w:r w:rsidRPr="0087588A">
        <w:t xml:space="preserve">filters if </w:t>
      </w:r>
      <w:r w:rsidRPr="0087588A">
        <w:rPr>
          <w:spacing w:val="-1"/>
        </w:rPr>
        <w:t>you</w:t>
      </w:r>
      <w:r w:rsidRPr="0087588A">
        <w:t xml:space="preserve"> wish to </w:t>
      </w:r>
      <w:r w:rsidRPr="0087588A">
        <w:rPr>
          <w:spacing w:val="-1"/>
        </w:rPr>
        <w:t>refine</w:t>
      </w:r>
      <w:r w:rsidRPr="0087588A">
        <w:t xml:space="preserve"> your </w:t>
      </w:r>
      <w:r w:rsidRPr="0087588A">
        <w:rPr>
          <w:spacing w:val="-1"/>
        </w:rPr>
        <w:t>search</w:t>
      </w:r>
      <w:r w:rsidRPr="0087588A">
        <w:t xml:space="preserve"> to a </w:t>
      </w:r>
      <w:r w:rsidRPr="0087588A">
        <w:rPr>
          <w:spacing w:val="-1"/>
        </w:rPr>
        <w:t>more</w:t>
      </w:r>
      <w:r w:rsidRPr="0087588A">
        <w:t xml:space="preserve"> detailed</w:t>
      </w:r>
      <w:r w:rsidRPr="0087588A">
        <w:rPr>
          <w:spacing w:val="57"/>
        </w:rPr>
        <w:t xml:space="preserve"> </w:t>
      </w:r>
      <w:r w:rsidRPr="0087588A">
        <w:t xml:space="preserve">level. </w:t>
      </w:r>
      <w:r w:rsidRPr="0087588A">
        <w:rPr>
          <w:spacing w:val="-1"/>
        </w:rPr>
        <w:t>Here</w:t>
      </w:r>
      <w:r w:rsidRPr="0087588A">
        <w:t xml:space="preserve"> </w:t>
      </w:r>
      <w:r w:rsidRPr="0087588A">
        <w:rPr>
          <w:spacing w:val="-1"/>
        </w:rPr>
        <w:t>are</w:t>
      </w:r>
      <w:r w:rsidRPr="0087588A">
        <w:t xml:space="preserve"> </w:t>
      </w:r>
      <w:r w:rsidRPr="0087588A">
        <w:rPr>
          <w:spacing w:val="-1"/>
        </w:rPr>
        <w:t>general instructions</w:t>
      </w:r>
      <w:r w:rsidRPr="0087588A">
        <w:t xml:space="preserve"> </w:t>
      </w:r>
      <w:r w:rsidRPr="0087588A">
        <w:rPr>
          <w:spacing w:val="-1"/>
        </w:rPr>
        <w:t>for</w:t>
      </w:r>
      <w:r w:rsidRPr="0087588A">
        <w:t xml:space="preserve"> using filters:</w:t>
      </w:r>
    </w:p>
    <w:p w:rsidR="00364749" w:rsidRPr="0087588A" w:rsidRDefault="00364749" w:rsidP="00DA39F3">
      <w:pPr>
        <w:pStyle w:val="BodyText"/>
        <w:widowControl w:val="0"/>
        <w:numPr>
          <w:ilvl w:val="3"/>
          <w:numId w:val="23"/>
        </w:numPr>
        <w:tabs>
          <w:tab w:val="left" w:pos="1901"/>
        </w:tabs>
        <w:spacing w:before="0" w:after="0"/>
        <w:ind w:left="1900" w:right="192"/>
      </w:pPr>
      <w:r w:rsidRPr="0087588A">
        <w:t>First, activate the filter you wish to use by clicking on the checkbox in the filter header. Then…</w:t>
      </w:r>
    </w:p>
    <w:p w:rsidR="00364749" w:rsidRPr="0087588A" w:rsidRDefault="00364749" w:rsidP="00DA39F3">
      <w:pPr>
        <w:pStyle w:val="BodyText"/>
        <w:widowControl w:val="0"/>
        <w:numPr>
          <w:ilvl w:val="3"/>
          <w:numId w:val="23"/>
        </w:numPr>
        <w:tabs>
          <w:tab w:val="left" w:pos="1901"/>
        </w:tabs>
        <w:spacing w:before="0" w:after="0"/>
        <w:ind w:left="1900" w:right="192"/>
      </w:pPr>
      <w:r w:rsidRPr="0087588A">
        <w:lastRenderedPageBreak/>
        <w:t xml:space="preserve">If the filter </w:t>
      </w:r>
      <w:r w:rsidRPr="0087588A">
        <w:rPr>
          <w:spacing w:val="-1"/>
        </w:rPr>
        <w:t>is</w:t>
      </w:r>
      <w:r w:rsidRPr="0087588A">
        <w:t xml:space="preserve"> for a beginning and </w:t>
      </w:r>
      <w:r w:rsidRPr="0087588A">
        <w:rPr>
          <w:spacing w:val="-1"/>
        </w:rPr>
        <w:t>ending</w:t>
      </w:r>
      <w:r w:rsidRPr="0087588A">
        <w:t xml:space="preserve"> date</w:t>
      </w:r>
      <w:r w:rsidRPr="0087588A">
        <w:rPr>
          <w:spacing w:val="-1"/>
        </w:rPr>
        <w:t xml:space="preserve"> </w:t>
      </w:r>
      <w:r w:rsidRPr="0087588A">
        <w:t>range (</w:t>
      </w:r>
      <w:r w:rsidR="00F2643F" w:rsidRPr="0087588A">
        <w:t>e.g.,</w:t>
      </w:r>
      <w:r w:rsidR="00F2643F" w:rsidRPr="0087588A">
        <w:rPr>
          <w:spacing w:val="-1"/>
        </w:rPr>
        <w:t xml:space="preserve"> Reminder</w:t>
      </w:r>
      <w:r w:rsidRPr="0087588A">
        <w:t xml:space="preserve"> Date), or</w:t>
      </w:r>
      <w:r w:rsidRPr="0087588A">
        <w:rPr>
          <w:spacing w:val="23"/>
        </w:rPr>
        <w:t xml:space="preserve"> </w:t>
      </w:r>
      <w:r w:rsidRPr="0087588A">
        <w:t xml:space="preserve">for other </w:t>
      </w:r>
      <w:r w:rsidRPr="0087588A">
        <w:rPr>
          <w:spacing w:val="-1"/>
        </w:rPr>
        <w:t>date</w:t>
      </w:r>
      <w:r w:rsidRPr="0087588A">
        <w:t xml:space="preserve"> </w:t>
      </w:r>
      <w:r w:rsidRPr="0087588A">
        <w:rPr>
          <w:spacing w:val="-1"/>
        </w:rPr>
        <w:t>fields</w:t>
      </w:r>
      <w:r w:rsidRPr="0087588A">
        <w:t xml:space="preserve"> such</w:t>
      </w:r>
      <w:r w:rsidRPr="0087588A">
        <w:rPr>
          <w:spacing w:val="-1"/>
        </w:rPr>
        <w:t xml:space="preserve"> </w:t>
      </w:r>
      <w:r w:rsidRPr="0087588A">
        <w:t xml:space="preserve">as </w:t>
      </w:r>
      <w:r w:rsidRPr="0087588A">
        <w:rPr>
          <w:spacing w:val="-1"/>
        </w:rPr>
        <w:t>Admission,</w:t>
      </w:r>
      <w:r w:rsidRPr="0087588A">
        <w:t xml:space="preserve"> </w:t>
      </w:r>
      <w:r w:rsidRPr="0087588A">
        <w:rPr>
          <w:spacing w:val="-1"/>
        </w:rPr>
        <w:t>Discharge,</w:t>
      </w:r>
      <w:r w:rsidRPr="0087588A">
        <w:t xml:space="preserve"> or Review, choose a </w:t>
      </w:r>
      <w:r w:rsidRPr="0087588A">
        <w:rPr>
          <w:spacing w:val="-1"/>
        </w:rPr>
        <w:t>date</w:t>
      </w:r>
      <w:r w:rsidRPr="0087588A">
        <w:rPr>
          <w:spacing w:val="51"/>
        </w:rPr>
        <w:t xml:space="preserve"> </w:t>
      </w:r>
      <w:r w:rsidRPr="0087588A">
        <w:t xml:space="preserve">by </w:t>
      </w:r>
      <w:r w:rsidRPr="0087588A">
        <w:rPr>
          <w:i/>
        </w:rPr>
        <w:t>clicking</w:t>
      </w:r>
      <w:r w:rsidRPr="0087588A">
        <w:rPr>
          <w:i/>
          <w:spacing w:val="-1"/>
        </w:rPr>
        <w:t xml:space="preserve"> </w:t>
      </w:r>
      <w:r w:rsidRPr="0087588A">
        <w:t xml:space="preserve">on the </w:t>
      </w:r>
      <w:r w:rsidRPr="0087588A">
        <w:rPr>
          <w:spacing w:val="-1"/>
        </w:rPr>
        <w:t>calendar</w:t>
      </w:r>
      <w:r w:rsidRPr="0087588A">
        <w:t xml:space="preserve"> icon, or</w:t>
      </w:r>
      <w:r w:rsidRPr="0087588A">
        <w:rPr>
          <w:spacing w:val="-2"/>
        </w:rPr>
        <w:t xml:space="preserve"> </w:t>
      </w:r>
      <w:r w:rsidRPr="0087588A">
        <w:t xml:space="preserve">by </w:t>
      </w:r>
      <w:r w:rsidRPr="0087588A">
        <w:rPr>
          <w:spacing w:val="-1"/>
        </w:rPr>
        <w:t>manually</w:t>
      </w:r>
      <w:r w:rsidRPr="0087588A">
        <w:t xml:space="preserve"> </w:t>
      </w:r>
      <w:r w:rsidRPr="0087588A">
        <w:rPr>
          <w:i/>
        </w:rPr>
        <w:t xml:space="preserve">typing </w:t>
      </w:r>
      <w:r w:rsidRPr="0087588A">
        <w:t xml:space="preserve">a </w:t>
      </w:r>
      <w:r w:rsidRPr="0087588A">
        <w:rPr>
          <w:spacing w:val="-1"/>
        </w:rPr>
        <w:t>date</w:t>
      </w:r>
      <w:r w:rsidRPr="0087588A">
        <w:t xml:space="preserve"> in. </w:t>
      </w:r>
      <w:r w:rsidRPr="0087588A">
        <w:rPr>
          <w:spacing w:val="-1"/>
        </w:rPr>
        <w:t>When</w:t>
      </w:r>
      <w:r w:rsidRPr="0087588A">
        <w:rPr>
          <w:spacing w:val="31"/>
        </w:rPr>
        <w:t xml:space="preserve"> </w:t>
      </w:r>
      <w:r w:rsidRPr="0087588A">
        <w:rPr>
          <w:spacing w:val="-1"/>
        </w:rPr>
        <w:t>manually</w:t>
      </w:r>
      <w:r w:rsidRPr="0087588A">
        <w:t xml:space="preserve"> </w:t>
      </w:r>
      <w:r w:rsidRPr="0087588A">
        <w:rPr>
          <w:i/>
        </w:rPr>
        <w:t xml:space="preserve">typing </w:t>
      </w:r>
      <w:r w:rsidRPr="0087588A">
        <w:t xml:space="preserve">a date </w:t>
      </w:r>
      <w:r w:rsidRPr="0087588A">
        <w:rPr>
          <w:spacing w:val="-1"/>
        </w:rPr>
        <w:t>in,</w:t>
      </w:r>
      <w:r w:rsidRPr="0087588A">
        <w:t xml:space="preserve"> be sure to</w:t>
      </w:r>
      <w:r w:rsidRPr="0087588A">
        <w:rPr>
          <w:spacing w:val="-2"/>
        </w:rPr>
        <w:t xml:space="preserve"> </w:t>
      </w:r>
      <w:r w:rsidRPr="0087588A">
        <w:t xml:space="preserve">use the </w:t>
      </w:r>
      <w:r w:rsidRPr="0087588A">
        <w:rPr>
          <w:spacing w:val="-1"/>
        </w:rPr>
        <w:t>format</w:t>
      </w:r>
      <w:r w:rsidRPr="0087588A">
        <w:rPr>
          <w:spacing w:val="1"/>
        </w:rPr>
        <w:t xml:space="preserve"> </w:t>
      </w:r>
      <w:r w:rsidRPr="0087588A">
        <w:rPr>
          <w:spacing w:val="-1"/>
        </w:rPr>
        <w:t>mm/</w:t>
      </w:r>
      <w:proofErr w:type="spellStart"/>
      <w:r w:rsidRPr="0087588A">
        <w:rPr>
          <w:spacing w:val="-1"/>
        </w:rPr>
        <w:t>dd</w:t>
      </w:r>
      <w:proofErr w:type="spellEnd"/>
      <w:r w:rsidRPr="0087588A">
        <w:rPr>
          <w:spacing w:val="-1"/>
        </w:rPr>
        <w:t>/</w:t>
      </w:r>
      <w:proofErr w:type="spellStart"/>
      <w:r w:rsidRPr="0087588A">
        <w:rPr>
          <w:spacing w:val="-1"/>
        </w:rPr>
        <w:t>yyyy</w:t>
      </w:r>
      <w:proofErr w:type="spellEnd"/>
      <w:r w:rsidRPr="0087588A">
        <w:rPr>
          <w:spacing w:val="-1"/>
        </w:rPr>
        <w:t>.</w:t>
      </w:r>
    </w:p>
    <w:p w:rsidR="00364749" w:rsidRPr="0087588A" w:rsidRDefault="00364749" w:rsidP="00DA39F3">
      <w:pPr>
        <w:pStyle w:val="BodyText"/>
        <w:widowControl w:val="0"/>
        <w:numPr>
          <w:ilvl w:val="3"/>
          <w:numId w:val="23"/>
        </w:numPr>
        <w:tabs>
          <w:tab w:val="left" w:pos="1901"/>
        </w:tabs>
        <w:spacing w:before="0" w:after="0"/>
        <w:ind w:left="1900"/>
      </w:pPr>
      <w:r w:rsidRPr="0087588A">
        <w:t xml:space="preserve">If the filter </w:t>
      </w:r>
      <w:r w:rsidRPr="0087588A">
        <w:rPr>
          <w:spacing w:val="-1"/>
        </w:rPr>
        <w:t>is</w:t>
      </w:r>
      <w:r w:rsidRPr="0087588A">
        <w:t xml:space="preserve"> for a Dropdown box, choose an option from</w:t>
      </w:r>
      <w:r w:rsidRPr="0087588A">
        <w:rPr>
          <w:spacing w:val="-2"/>
        </w:rPr>
        <w:t xml:space="preserve"> </w:t>
      </w:r>
      <w:r w:rsidRPr="0087588A">
        <w:t>the</w:t>
      </w:r>
      <w:r w:rsidRPr="0087588A">
        <w:rPr>
          <w:spacing w:val="1"/>
        </w:rPr>
        <w:t xml:space="preserve"> </w:t>
      </w:r>
      <w:r w:rsidRPr="0087588A">
        <w:t>dropdown by</w:t>
      </w:r>
    </w:p>
    <w:p w:rsidR="00364749" w:rsidRPr="0087588A" w:rsidRDefault="007E1621" w:rsidP="00364749">
      <w:pPr>
        <w:ind w:left="1900"/>
        <w:rPr>
          <w:sz w:val="24"/>
        </w:rPr>
      </w:pPr>
      <w:proofErr w:type="gramStart"/>
      <w:r w:rsidRPr="0087588A">
        <w:rPr>
          <w:i/>
          <w:sz w:val="24"/>
        </w:rPr>
        <w:t>c</w:t>
      </w:r>
      <w:r w:rsidR="00364749" w:rsidRPr="0087588A">
        <w:rPr>
          <w:i/>
          <w:sz w:val="24"/>
        </w:rPr>
        <w:t>licking</w:t>
      </w:r>
      <w:proofErr w:type="gramEnd"/>
      <w:r w:rsidRPr="0087588A">
        <w:rPr>
          <w:i/>
          <w:sz w:val="24"/>
        </w:rPr>
        <w:t xml:space="preserve"> </w:t>
      </w:r>
      <w:r w:rsidR="00364749" w:rsidRPr="0087588A">
        <w:rPr>
          <w:sz w:val="24"/>
        </w:rPr>
        <w:t xml:space="preserve">on </w:t>
      </w:r>
      <w:r w:rsidR="00364749" w:rsidRPr="0087588A">
        <w:rPr>
          <w:spacing w:val="-1"/>
          <w:sz w:val="24"/>
        </w:rPr>
        <w:t>it</w:t>
      </w:r>
    </w:p>
    <w:p w:rsidR="00364749" w:rsidRPr="0087588A" w:rsidRDefault="00364749" w:rsidP="00DA39F3">
      <w:pPr>
        <w:pStyle w:val="BodyText"/>
        <w:widowControl w:val="0"/>
        <w:numPr>
          <w:ilvl w:val="3"/>
          <w:numId w:val="23"/>
        </w:numPr>
        <w:tabs>
          <w:tab w:val="left" w:pos="1901"/>
        </w:tabs>
        <w:spacing w:before="56" w:after="0"/>
        <w:ind w:left="1920" w:right="167"/>
      </w:pPr>
      <w:r w:rsidRPr="0087588A">
        <w:t xml:space="preserve">If the filter </w:t>
      </w:r>
      <w:r w:rsidRPr="0087588A">
        <w:rPr>
          <w:spacing w:val="-1"/>
        </w:rPr>
        <w:t>is</w:t>
      </w:r>
      <w:r w:rsidRPr="0087588A">
        <w:t xml:space="preserve"> for List of </w:t>
      </w:r>
      <w:r w:rsidRPr="0087588A">
        <w:rPr>
          <w:spacing w:val="-1"/>
        </w:rPr>
        <w:t>items,</w:t>
      </w:r>
      <w:r w:rsidRPr="0087588A">
        <w:t xml:space="preserve"> single </w:t>
      </w:r>
      <w:r w:rsidRPr="0087588A">
        <w:rPr>
          <w:i/>
        </w:rPr>
        <w:t xml:space="preserve">click </w:t>
      </w:r>
      <w:r w:rsidRPr="0087588A">
        <w:t>on an item</w:t>
      </w:r>
      <w:r w:rsidRPr="0087588A">
        <w:rPr>
          <w:spacing w:val="-2"/>
        </w:rPr>
        <w:t xml:space="preserve"> </w:t>
      </w:r>
      <w:r w:rsidRPr="0087588A">
        <w:t xml:space="preserve">in the list. In </w:t>
      </w:r>
      <w:r w:rsidRPr="0087588A">
        <w:rPr>
          <w:spacing w:val="-1"/>
        </w:rPr>
        <w:t>some</w:t>
      </w:r>
      <w:r w:rsidRPr="0087588A">
        <w:t xml:space="preserve"> cases</w:t>
      </w:r>
      <w:r w:rsidRPr="0087588A">
        <w:rPr>
          <w:spacing w:val="28"/>
        </w:rPr>
        <w:t xml:space="preserve"> </w:t>
      </w:r>
      <w:r w:rsidRPr="0087588A">
        <w:t xml:space="preserve">you </w:t>
      </w:r>
      <w:r w:rsidRPr="0087588A">
        <w:rPr>
          <w:spacing w:val="-1"/>
        </w:rPr>
        <w:t>may</w:t>
      </w:r>
      <w:r w:rsidRPr="0087588A">
        <w:t xml:space="preserve"> be able to </w:t>
      </w:r>
      <w:r w:rsidRPr="0087588A">
        <w:rPr>
          <w:i/>
          <w:spacing w:val="-1"/>
        </w:rPr>
        <w:t xml:space="preserve">control-click </w:t>
      </w:r>
      <w:r w:rsidRPr="0087588A">
        <w:t xml:space="preserve">to select </w:t>
      </w:r>
      <w:r w:rsidRPr="0087588A">
        <w:rPr>
          <w:spacing w:val="-1"/>
        </w:rPr>
        <w:t>or</w:t>
      </w:r>
      <w:r w:rsidRPr="0087588A">
        <w:t xml:space="preserve"> </w:t>
      </w:r>
      <w:r w:rsidRPr="0087588A">
        <w:rPr>
          <w:spacing w:val="-1"/>
        </w:rPr>
        <w:t>deselect</w:t>
      </w:r>
      <w:r w:rsidRPr="0087588A">
        <w:t xml:space="preserve"> </w:t>
      </w:r>
      <w:r w:rsidRPr="0087588A">
        <w:rPr>
          <w:spacing w:val="-1"/>
        </w:rPr>
        <w:t>multiple independent items,</w:t>
      </w:r>
      <w:r w:rsidRPr="0087588A">
        <w:t xml:space="preserve"> or </w:t>
      </w:r>
      <w:r w:rsidRPr="0087588A">
        <w:rPr>
          <w:i/>
          <w:spacing w:val="-1"/>
        </w:rPr>
        <w:t>shift-click</w:t>
      </w:r>
      <w:r w:rsidRPr="0087588A">
        <w:rPr>
          <w:i/>
        </w:rPr>
        <w:t xml:space="preserve"> </w:t>
      </w:r>
      <w:r w:rsidRPr="0087588A">
        <w:t xml:space="preserve">to </w:t>
      </w:r>
      <w:r w:rsidRPr="0087588A">
        <w:rPr>
          <w:spacing w:val="-1"/>
        </w:rPr>
        <w:t xml:space="preserve">select </w:t>
      </w:r>
      <w:r w:rsidRPr="0087588A">
        <w:t>a range of</w:t>
      </w:r>
      <w:r w:rsidRPr="0087588A">
        <w:rPr>
          <w:spacing w:val="-2"/>
        </w:rPr>
        <w:t xml:space="preserve"> </w:t>
      </w:r>
      <w:r w:rsidRPr="0087588A">
        <w:rPr>
          <w:spacing w:val="-1"/>
        </w:rPr>
        <w:t>items.</w:t>
      </w:r>
      <w:r w:rsidRPr="0087588A">
        <w:t xml:space="preserve"> This will </w:t>
      </w:r>
      <w:r w:rsidRPr="0087588A">
        <w:rPr>
          <w:spacing w:val="-1"/>
        </w:rPr>
        <w:t>depend</w:t>
      </w:r>
      <w:r w:rsidRPr="0087588A">
        <w:t xml:space="preserve"> on the</w:t>
      </w:r>
      <w:r w:rsidRPr="0087588A">
        <w:rPr>
          <w:spacing w:val="53"/>
        </w:rPr>
        <w:t xml:space="preserve"> </w:t>
      </w:r>
      <w:r w:rsidRPr="0087588A">
        <w:t xml:space="preserve">particular </w:t>
      </w:r>
      <w:r w:rsidRPr="0087588A">
        <w:rPr>
          <w:spacing w:val="-1"/>
        </w:rPr>
        <w:t>field.</w:t>
      </w:r>
    </w:p>
    <w:p w:rsidR="00364749" w:rsidRPr="0087588A" w:rsidRDefault="00364749" w:rsidP="00DA39F3">
      <w:pPr>
        <w:pStyle w:val="BodyText"/>
        <w:widowControl w:val="0"/>
        <w:numPr>
          <w:ilvl w:val="3"/>
          <w:numId w:val="23"/>
        </w:numPr>
        <w:tabs>
          <w:tab w:val="left" w:pos="1921"/>
        </w:tabs>
        <w:spacing w:before="0" w:after="0"/>
        <w:ind w:left="1920" w:right="361"/>
        <w:jc w:val="both"/>
      </w:pPr>
      <w:r w:rsidRPr="0087588A">
        <w:t xml:space="preserve">If the filter </w:t>
      </w:r>
      <w:r w:rsidRPr="0087588A">
        <w:rPr>
          <w:spacing w:val="-1"/>
        </w:rPr>
        <w:t>is</w:t>
      </w:r>
      <w:r w:rsidRPr="0087588A">
        <w:t xml:space="preserve"> for a Text</w:t>
      </w:r>
      <w:r w:rsidRPr="0087588A">
        <w:rPr>
          <w:spacing w:val="-1"/>
        </w:rPr>
        <w:t xml:space="preserve"> </w:t>
      </w:r>
      <w:r w:rsidRPr="0087588A">
        <w:t>Entry field,</w:t>
      </w:r>
      <w:r w:rsidRPr="0087588A">
        <w:rPr>
          <w:spacing w:val="-1"/>
        </w:rPr>
        <w:t xml:space="preserve"> </w:t>
      </w:r>
      <w:r w:rsidRPr="0087588A">
        <w:rPr>
          <w:i/>
        </w:rPr>
        <w:t>type</w:t>
      </w:r>
      <w:r w:rsidRPr="0087588A">
        <w:rPr>
          <w:i/>
          <w:spacing w:val="-1"/>
        </w:rPr>
        <w:t xml:space="preserve"> </w:t>
      </w:r>
      <w:r w:rsidRPr="0087588A">
        <w:t>the</w:t>
      </w:r>
      <w:r w:rsidRPr="0087588A">
        <w:rPr>
          <w:spacing w:val="-1"/>
        </w:rPr>
        <w:t xml:space="preserve"> information</w:t>
      </w:r>
      <w:r w:rsidRPr="0087588A">
        <w:t xml:space="preserve"> you wish to </w:t>
      </w:r>
      <w:r w:rsidRPr="0087588A">
        <w:rPr>
          <w:spacing w:val="-1"/>
        </w:rPr>
        <w:t>search</w:t>
      </w:r>
      <w:r w:rsidRPr="0087588A">
        <w:rPr>
          <w:spacing w:val="29"/>
        </w:rPr>
        <w:t xml:space="preserve"> </w:t>
      </w:r>
      <w:r w:rsidRPr="0087588A">
        <w:t>for into the</w:t>
      </w:r>
      <w:r w:rsidRPr="0087588A">
        <w:rPr>
          <w:spacing w:val="-1"/>
        </w:rPr>
        <w:t xml:space="preserve"> </w:t>
      </w:r>
      <w:r w:rsidRPr="0087588A">
        <w:t xml:space="preserve">text entry </w:t>
      </w:r>
      <w:r w:rsidRPr="0087588A">
        <w:rPr>
          <w:spacing w:val="-1"/>
        </w:rPr>
        <w:t>field.</w:t>
      </w:r>
      <w:r w:rsidRPr="0087588A">
        <w:t xml:space="preserve"> The format in which</w:t>
      </w:r>
      <w:r w:rsidRPr="0087588A">
        <w:rPr>
          <w:spacing w:val="-2"/>
        </w:rPr>
        <w:t xml:space="preserve"> </w:t>
      </w:r>
      <w:r w:rsidRPr="0087588A">
        <w:t>you can enter data</w:t>
      </w:r>
      <w:r w:rsidRPr="0087588A">
        <w:rPr>
          <w:spacing w:val="-1"/>
        </w:rPr>
        <w:t xml:space="preserve"> </w:t>
      </w:r>
      <w:r w:rsidRPr="0087588A">
        <w:t xml:space="preserve">in </w:t>
      </w:r>
      <w:r w:rsidRPr="0087588A">
        <w:rPr>
          <w:spacing w:val="-1"/>
        </w:rPr>
        <w:t>these</w:t>
      </w:r>
      <w:r w:rsidRPr="0087588A">
        <w:rPr>
          <w:spacing w:val="28"/>
        </w:rPr>
        <w:t xml:space="preserve"> </w:t>
      </w:r>
      <w:r w:rsidRPr="0087588A">
        <w:t>fields will depend on the</w:t>
      </w:r>
      <w:r w:rsidRPr="0087588A">
        <w:rPr>
          <w:spacing w:val="-1"/>
        </w:rPr>
        <w:t xml:space="preserve"> field.</w:t>
      </w:r>
    </w:p>
    <w:p w:rsidR="00364749" w:rsidRPr="0087588A" w:rsidRDefault="00364749" w:rsidP="00DA39F3">
      <w:pPr>
        <w:pStyle w:val="BodyText"/>
        <w:widowControl w:val="0"/>
        <w:numPr>
          <w:ilvl w:val="3"/>
          <w:numId w:val="23"/>
        </w:numPr>
        <w:tabs>
          <w:tab w:val="left" w:pos="1921"/>
        </w:tabs>
        <w:spacing w:before="0" w:after="0"/>
        <w:ind w:left="1920"/>
      </w:pPr>
      <w:r w:rsidRPr="0087588A">
        <w:t xml:space="preserve">If the filter </w:t>
      </w:r>
      <w:r w:rsidRPr="0087588A">
        <w:rPr>
          <w:spacing w:val="-1"/>
        </w:rPr>
        <w:t>contains</w:t>
      </w:r>
      <w:r w:rsidRPr="0087588A">
        <w:t xml:space="preserve"> </w:t>
      </w:r>
      <w:r w:rsidRPr="0087588A">
        <w:rPr>
          <w:spacing w:val="-1"/>
        </w:rPr>
        <w:t>other</w:t>
      </w:r>
      <w:r w:rsidRPr="0087588A">
        <w:t xml:space="preserve"> checkboxes, </w:t>
      </w:r>
      <w:r w:rsidRPr="0087588A">
        <w:rPr>
          <w:i/>
        </w:rPr>
        <w:t xml:space="preserve">click </w:t>
      </w:r>
      <w:r w:rsidRPr="0087588A">
        <w:t xml:space="preserve">on </w:t>
      </w:r>
      <w:r w:rsidRPr="0087588A">
        <w:rPr>
          <w:spacing w:val="-1"/>
        </w:rPr>
        <w:t>one</w:t>
      </w:r>
      <w:r w:rsidRPr="0087588A">
        <w:t xml:space="preserve"> or </w:t>
      </w:r>
      <w:r w:rsidRPr="0087588A">
        <w:rPr>
          <w:spacing w:val="-1"/>
        </w:rPr>
        <w:t>more</w:t>
      </w:r>
      <w:r w:rsidRPr="0087588A">
        <w:t xml:space="preserve"> checkboxes.</w:t>
      </w:r>
    </w:p>
    <w:p w:rsidR="00364749" w:rsidRPr="0087588A" w:rsidRDefault="00364749" w:rsidP="00DA39F3">
      <w:pPr>
        <w:pStyle w:val="BodyText"/>
        <w:widowControl w:val="0"/>
        <w:numPr>
          <w:ilvl w:val="3"/>
          <w:numId w:val="23"/>
        </w:numPr>
        <w:tabs>
          <w:tab w:val="left" w:pos="1921"/>
        </w:tabs>
        <w:spacing w:before="0" w:after="0"/>
        <w:ind w:left="1920"/>
      </w:pPr>
      <w:r w:rsidRPr="0087588A">
        <w:t xml:space="preserve">If the filter </w:t>
      </w:r>
      <w:r w:rsidRPr="0087588A">
        <w:rPr>
          <w:spacing w:val="-1"/>
        </w:rPr>
        <w:t>contains</w:t>
      </w:r>
      <w:r w:rsidRPr="0087588A">
        <w:t xml:space="preserve"> radio buttons </w:t>
      </w:r>
      <w:r w:rsidRPr="0087588A">
        <w:rPr>
          <w:spacing w:val="-1"/>
        </w:rPr>
        <w:t>you</w:t>
      </w:r>
      <w:r w:rsidRPr="0087588A">
        <w:t xml:space="preserve"> </w:t>
      </w:r>
      <w:r w:rsidRPr="0087588A">
        <w:rPr>
          <w:spacing w:val="-1"/>
        </w:rPr>
        <w:t>may</w:t>
      </w:r>
      <w:r w:rsidRPr="0087588A">
        <w:t xml:space="preserve"> select one of</w:t>
      </w:r>
      <w:r w:rsidRPr="0087588A">
        <w:rPr>
          <w:spacing w:val="-1"/>
        </w:rPr>
        <w:t xml:space="preserve"> </w:t>
      </w:r>
      <w:r w:rsidRPr="0087588A">
        <w:t>the options.</w:t>
      </w:r>
    </w:p>
    <w:p w:rsidR="00364749" w:rsidRPr="0087588A" w:rsidRDefault="00364749" w:rsidP="00DA39F3">
      <w:pPr>
        <w:pStyle w:val="BodyText"/>
        <w:widowControl w:val="0"/>
        <w:numPr>
          <w:ilvl w:val="3"/>
          <w:numId w:val="23"/>
        </w:numPr>
        <w:tabs>
          <w:tab w:val="left" w:pos="1921"/>
        </w:tabs>
        <w:spacing w:before="0" w:after="0"/>
        <w:ind w:left="1920"/>
      </w:pPr>
      <w:r w:rsidRPr="0087588A">
        <w:t xml:space="preserve">In </w:t>
      </w:r>
      <w:r w:rsidRPr="0087588A">
        <w:rPr>
          <w:spacing w:val="-1"/>
        </w:rPr>
        <w:t>most</w:t>
      </w:r>
      <w:r w:rsidRPr="0087588A">
        <w:t xml:space="preserve"> cases, at </w:t>
      </w:r>
      <w:r w:rsidRPr="0087588A">
        <w:rPr>
          <w:spacing w:val="-1"/>
        </w:rPr>
        <w:t>the</w:t>
      </w:r>
      <w:r w:rsidRPr="0087588A">
        <w:t xml:space="preserve"> bottom</w:t>
      </w:r>
      <w:r w:rsidRPr="0087588A">
        <w:rPr>
          <w:spacing w:val="-2"/>
        </w:rPr>
        <w:t xml:space="preserve"> </w:t>
      </w:r>
      <w:r w:rsidRPr="0087588A">
        <w:t xml:space="preserve">of the </w:t>
      </w:r>
      <w:r w:rsidRPr="0087588A">
        <w:rPr>
          <w:spacing w:val="-1"/>
        </w:rPr>
        <w:t>filter</w:t>
      </w:r>
      <w:r w:rsidRPr="0087588A">
        <w:t xml:space="preserve"> bank you</w:t>
      </w:r>
      <w:r w:rsidRPr="0087588A">
        <w:rPr>
          <w:spacing w:val="-2"/>
        </w:rPr>
        <w:t xml:space="preserve"> </w:t>
      </w:r>
      <w:r w:rsidRPr="0087588A">
        <w:t xml:space="preserve">will need to </w:t>
      </w:r>
      <w:r w:rsidRPr="0087588A">
        <w:rPr>
          <w:i/>
        </w:rPr>
        <w:t xml:space="preserve">click </w:t>
      </w:r>
      <w:r w:rsidRPr="0087588A">
        <w:t>the</w:t>
      </w:r>
    </w:p>
    <w:p w:rsidR="00364749" w:rsidRPr="0087588A" w:rsidRDefault="00364749" w:rsidP="00364749">
      <w:pPr>
        <w:pStyle w:val="BodyText"/>
        <w:spacing w:before="9" w:line="278" w:lineRule="exact"/>
        <w:ind w:left="1920" w:right="167"/>
      </w:pPr>
      <w:r w:rsidRPr="0087588A">
        <w:rPr>
          <w:spacing w:val="-1"/>
        </w:rPr>
        <w:t>&lt;</w:t>
      </w:r>
      <w:r w:rsidRPr="0087588A">
        <w:rPr>
          <w:rFonts w:ascii="Courier New" w:eastAsia="Courier New" w:hAnsi="Courier New" w:cs="Courier New"/>
          <w:spacing w:val="-1"/>
          <w:sz w:val="20"/>
        </w:rPr>
        <w:t>Find</w:t>
      </w:r>
      <w:r w:rsidRPr="0087588A">
        <w:rPr>
          <w:spacing w:val="-1"/>
        </w:rPr>
        <w:t>&gt;</w:t>
      </w:r>
      <w:r w:rsidRPr="0087588A">
        <w:t xml:space="preserve"> </w:t>
      </w:r>
      <w:r w:rsidRPr="0087588A">
        <w:rPr>
          <w:spacing w:val="-1"/>
        </w:rPr>
        <w:t>button</w:t>
      </w:r>
      <w:r w:rsidRPr="0087588A">
        <w:t xml:space="preserve"> to see </w:t>
      </w:r>
      <w:r w:rsidRPr="0087588A">
        <w:rPr>
          <w:spacing w:val="-1"/>
        </w:rPr>
        <w:t>any</w:t>
      </w:r>
      <w:r w:rsidRPr="0087588A">
        <w:t xml:space="preserve"> changes in the </w:t>
      </w:r>
      <w:r w:rsidRPr="0087588A">
        <w:rPr>
          <w:spacing w:val="-1"/>
        </w:rPr>
        <w:t>information</w:t>
      </w:r>
      <w:r w:rsidRPr="0087588A">
        <w:t xml:space="preserve"> </w:t>
      </w:r>
      <w:r w:rsidRPr="0087588A">
        <w:rPr>
          <w:spacing w:val="-1"/>
        </w:rPr>
        <w:t>that</w:t>
      </w:r>
      <w:r w:rsidRPr="0087588A">
        <w:t xml:space="preserve"> </w:t>
      </w:r>
      <w:r w:rsidRPr="0087588A">
        <w:rPr>
          <w:spacing w:val="-1"/>
        </w:rPr>
        <w:t>is</w:t>
      </w:r>
      <w:r w:rsidRPr="0087588A">
        <w:t xml:space="preserve"> </w:t>
      </w:r>
      <w:r w:rsidRPr="0087588A">
        <w:rPr>
          <w:spacing w:val="-1"/>
        </w:rPr>
        <w:t>displayed</w:t>
      </w:r>
      <w:r w:rsidRPr="0087588A">
        <w:rPr>
          <w:spacing w:val="2"/>
        </w:rPr>
        <w:t xml:space="preserve"> </w:t>
      </w:r>
      <w:r w:rsidRPr="0087588A">
        <w:t>–</w:t>
      </w:r>
      <w:r w:rsidRPr="0087588A">
        <w:rPr>
          <w:spacing w:val="55"/>
        </w:rPr>
        <w:t xml:space="preserve"> </w:t>
      </w:r>
      <w:r w:rsidRPr="0087588A">
        <w:t>although in</w:t>
      </w:r>
      <w:r w:rsidRPr="0087588A">
        <w:rPr>
          <w:spacing w:val="-2"/>
        </w:rPr>
        <w:t xml:space="preserve"> </w:t>
      </w:r>
      <w:r w:rsidRPr="0087588A">
        <w:rPr>
          <w:spacing w:val="-1"/>
        </w:rPr>
        <w:t>some</w:t>
      </w:r>
      <w:r w:rsidRPr="0087588A">
        <w:t xml:space="preserve"> cases the page will</w:t>
      </w:r>
      <w:r w:rsidRPr="0087588A">
        <w:rPr>
          <w:spacing w:val="-2"/>
        </w:rPr>
        <w:t xml:space="preserve"> </w:t>
      </w:r>
      <w:r w:rsidRPr="0087588A">
        <w:t>be updated</w:t>
      </w:r>
      <w:r w:rsidRPr="0087588A">
        <w:rPr>
          <w:spacing w:val="-1"/>
        </w:rPr>
        <w:t xml:space="preserve"> immediately.</w:t>
      </w:r>
    </w:p>
    <w:p w:rsidR="00364749" w:rsidRPr="0087588A" w:rsidRDefault="000F7271" w:rsidP="00364749">
      <w:pPr>
        <w:pStyle w:val="BodyText"/>
        <w:spacing w:line="276" w:lineRule="exact"/>
        <w:ind w:left="120" w:right="115"/>
      </w:pPr>
      <w:r w:rsidRPr="0087588A">
        <w:rPr>
          <w:b/>
        </w:rPr>
        <w:t>NOTE</w:t>
      </w:r>
      <w:r w:rsidR="00364749" w:rsidRPr="0087588A">
        <w:rPr>
          <w:b/>
        </w:rPr>
        <w:t>:</w:t>
      </w:r>
      <w:r w:rsidR="00364749" w:rsidRPr="0087588A">
        <w:t xml:space="preserve"> </w:t>
      </w:r>
      <w:r w:rsidR="00364749" w:rsidRPr="0087588A">
        <w:rPr>
          <w:spacing w:val="-1"/>
        </w:rPr>
        <w:t>After</w:t>
      </w:r>
      <w:r w:rsidR="00364749" w:rsidRPr="0087588A">
        <w:t xml:space="preserve"> </w:t>
      </w:r>
      <w:r w:rsidR="00364749" w:rsidRPr="0087588A">
        <w:rPr>
          <w:spacing w:val="-1"/>
        </w:rPr>
        <w:t>performing</w:t>
      </w:r>
      <w:r w:rsidR="00364749" w:rsidRPr="0087588A">
        <w:rPr>
          <w:spacing w:val="1"/>
        </w:rPr>
        <w:t xml:space="preserve"> </w:t>
      </w:r>
      <w:r w:rsidR="00364749" w:rsidRPr="0087588A">
        <w:t xml:space="preserve">a search (on the </w:t>
      </w:r>
      <w:r w:rsidR="00364749" w:rsidRPr="0087588A">
        <w:rPr>
          <w:b/>
          <w:i/>
        </w:rPr>
        <w:t>Patient</w:t>
      </w:r>
      <w:r w:rsidR="00364749" w:rsidRPr="0087588A">
        <w:rPr>
          <w:b/>
          <w:i/>
          <w:spacing w:val="-2"/>
        </w:rPr>
        <w:t xml:space="preserve"> </w:t>
      </w:r>
      <w:r w:rsidR="00364749" w:rsidRPr="0087588A">
        <w:rPr>
          <w:b/>
          <w:i/>
          <w:spacing w:val="-1"/>
        </w:rPr>
        <w:t>Selection/Worklist</w:t>
      </w:r>
      <w:r w:rsidR="00364749" w:rsidRPr="0087588A">
        <w:rPr>
          <w:spacing w:val="-1"/>
        </w:rPr>
        <w:t>),</w:t>
      </w:r>
      <w:r w:rsidR="00364749" w:rsidRPr="0087588A">
        <w:t xml:space="preserve"> if </w:t>
      </w:r>
      <w:r w:rsidR="00364749" w:rsidRPr="0087588A">
        <w:rPr>
          <w:spacing w:val="-1"/>
        </w:rPr>
        <w:t>you</w:t>
      </w:r>
      <w:r w:rsidR="00364749" w:rsidRPr="0087588A">
        <w:t xml:space="preserve"> click on</w:t>
      </w:r>
      <w:r w:rsidR="00364749" w:rsidRPr="0087588A">
        <w:rPr>
          <w:spacing w:val="-2"/>
        </w:rPr>
        <w:t xml:space="preserve"> </w:t>
      </w:r>
      <w:r w:rsidR="00364749" w:rsidRPr="0087588A">
        <w:rPr>
          <w:spacing w:val="-1"/>
        </w:rPr>
        <w:t>the</w:t>
      </w:r>
      <w:r w:rsidR="00364749" w:rsidRPr="0087588A">
        <w:t xml:space="preserve"> </w:t>
      </w:r>
      <w:r w:rsidR="00364749" w:rsidRPr="0087588A">
        <w:rPr>
          <w:spacing w:val="-1"/>
        </w:rPr>
        <w:t>&lt;</w:t>
      </w:r>
      <w:r w:rsidR="00364749" w:rsidRPr="0087588A">
        <w:rPr>
          <w:rFonts w:ascii="Courier New"/>
          <w:spacing w:val="-1"/>
          <w:sz w:val="20"/>
        </w:rPr>
        <w:t>Reset</w:t>
      </w:r>
      <w:r w:rsidR="00364749" w:rsidRPr="0087588A">
        <w:rPr>
          <w:spacing w:val="-1"/>
        </w:rPr>
        <w:t>&gt;</w:t>
      </w:r>
      <w:r w:rsidR="00364749" w:rsidRPr="0087588A">
        <w:rPr>
          <w:spacing w:val="69"/>
        </w:rPr>
        <w:t xml:space="preserve"> </w:t>
      </w:r>
      <w:r w:rsidR="00364749" w:rsidRPr="0087588A">
        <w:t>button, your</w:t>
      </w:r>
      <w:r w:rsidR="00364749" w:rsidRPr="0087588A">
        <w:rPr>
          <w:spacing w:val="-1"/>
        </w:rPr>
        <w:t xml:space="preserve"> filter</w:t>
      </w:r>
      <w:r w:rsidR="00364749" w:rsidRPr="0087588A">
        <w:t xml:space="preserve"> </w:t>
      </w:r>
      <w:r w:rsidR="00364749" w:rsidRPr="0087588A">
        <w:rPr>
          <w:spacing w:val="-1"/>
        </w:rPr>
        <w:t>selections</w:t>
      </w:r>
      <w:r w:rsidR="00364749" w:rsidRPr="0087588A">
        <w:t xml:space="preserve"> will be</w:t>
      </w:r>
      <w:r w:rsidR="00364749" w:rsidRPr="0087588A">
        <w:rPr>
          <w:spacing w:val="2"/>
        </w:rPr>
        <w:t xml:space="preserve"> </w:t>
      </w:r>
      <w:r w:rsidR="00364749" w:rsidRPr="0087588A">
        <w:rPr>
          <w:spacing w:val="-1"/>
        </w:rPr>
        <w:t>set</w:t>
      </w:r>
      <w:r w:rsidR="00364749" w:rsidRPr="0087588A">
        <w:t xml:space="preserve"> to</w:t>
      </w:r>
      <w:r w:rsidR="00364749" w:rsidRPr="0087588A">
        <w:rPr>
          <w:spacing w:val="-1"/>
        </w:rPr>
        <w:t xml:space="preserve"> </w:t>
      </w:r>
      <w:r w:rsidR="00364749" w:rsidRPr="0087588A">
        <w:t xml:space="preserve">their </w:t>
      </w:r>
      <w:r w:rsidR="00364749" w:rsidRPr="0087588A">
        <w:rPr>
          <w:spacing w:val="-1"/>
        </w:rPr>
        <w:t>initial</w:t>
      </w:r>
      <w:r w:rsidR="00364749" w:rsidRPr="0087588A">
        <w:t xml:space="preserve"> </w:t>
      </w:r>
      <w:r w:rsidR="00364749" w:rsidRPr="0087588A">
        <w:rPr>
          <w:spacing w:val="-1"/>
        </w:rPr>
        <w:t xml:space="preserve">default </w:t>
      </w:r>
      <w:r w:rsidR="00364749" w:rsidRPr="0087588A">
        <w:t xml:space="preserve">state and when the </w:t>
      </w:r>
      <w:r w:rsidR="00364749" w:rsidRPr="0087588A">
        <w:rPr>
          <w:spacing w:val="-1"/>
        </w:rPr>
        <w:t>screen</w:t>
      </w:r>
      <w:r w:rsidR="00364749" w:rsidRPr="0087588A">
        <w:t xml:space="preserve"> is </w:t>
      </w:r>
      <w:r w:rsidR="00364749" w:rsidRPr="0087588A">
        <w:rPr>
          <w:spacing w:val="-1"/>
        </w:rPr>
        <w:t>re-</w:t>
      </w:r>
      <w:r w:rsidR="00364749" w:rsidRPr="0087588A">
        <w:t xml:space="preserve">loaded, </w:t>
      </w:r>
      <w:r w:rsidR="00364749" w:rsidRPr="0087588A">
        <w:rPr>
          <w:spacing w:val="-1"/>
        </w:rPr>
        <w:t>the Reminder</w:t>
      </w:r>
      <w:r w:rsidR="00364749" w:rsidRPr="0087588A">
        <w:t xml:space="preserve"> Date </w:t>
      </w:r>
      <w:r w:rsidR="00364749" w:rsidRPr="0087588A">
        <w:rPr>
          <w:spacing w:val="-1"/>
        </w:rPr>
        <w:t>checkbox</w:t>
      </w:r>
      <w:r w:rsidR="00364749" w:rsidRPr="0087588A">
        <w:t xml:space="preserve"> will once again be </w:t>
      </w:r>
      <w:r w:rsidR="00364749" w:rsidRPr="0087588A">
        <w:rPr>
          <w:spacing w:val="-1"/>
        </w:rPr>
        <w:t>selected</w:t>
      </w:r>
      <w:r w:rsidR="00364749" w:rsidRPr="0087588A">
        <w:rPr>
          <w:spacing w:val="1"/>
        </w:rPr>
        <w:t xml:space="preserve"> </w:t>
      </w:r>
      <w:r w:rsidR="00364749" w:rsidRPr="0087588A">
        <w:t xml:space="preserve">and </w:t>
      </w:r>
      <w:r w:rsidR="00364749" w:rsidRPr="0087588A">
        <w:rPr>
          <w:spacing w:val="-1"/>
        </w:rPr>
        <w:t>display</w:t>
      </w:r>
      <w:r w:rsidR="00364749" w:rsidRPr="0087588A">
        <w:t xml:space="preserve"> </w:t>
      </w:r>
      <w:r w:rsidR="00364749" w:rsidRPr="0087588A">
        <w:rPr>
          <w:spacing w:val="-1"/>
        </w:rPr>
        <w:t>default</w:t>
      </w:r>
      <w:r w:rsidR="00364749" w:rsidRPr="0087588A">
        <w:t xml:space="preserve"> </w:t>
      </w:r>
      <w:r w:rsidR="00F2643F" w:rsidRPr="0087588A">
        <w:rPr>
          <w:spacing w:val="-1"/>
        </w:rPr>
        <w:t>information.</w:t>
      </w:r>
      <w:r w:rsidR="00F2643F" w:rsidRPr="0087588A">
        <w:t xml:space="preserve"> For</w:t>
      </w:r>
      <w:r w:rsidR="00364749" w:rsidRPr="0087588A">
        <w:t xml:space="preserve"> </w:t>
      </w:r>
      <w:r w:rsidR="00364749" w:rsidRPr="0087588A">
        <w:rPr>
          <w:spacing w:val="-1"/>
        </w:rPr>
        <w:t>more</w:t>
      </w:r>
      <w:r w:rsidR="00364749" w:rsidRPr="0087588A">
        <w:t xml:space="preserve"> </w:t>
      </w:r>
      <w:r w:rsidR="00364749" w:rsidRPr="0087588A">
        <w:rPr>
          <w:spacing w:val="-1"/>
        </w:rPr>
        <w:t>information</w:t>
      </w:r>
      <w:r w:rsidR="00364749" w:rsidRPr="0087588A">
        <w:t xml:space="preserve"> about NUMI </w:t>
      </w:r>
      <w:r w:rsidR="00364749" w:rsidRPr="0087588A">
        <w:rPr>
          <w:spacing w:val="-1"/>
        </w:rPr>
        <w:t>filters,</w:t>
      </w:r>
      <w:r w:rsidR="00364749" w:rsidRPr="0087588A">
        <w:t xml:space="preserve"> see</w:t>
      </w:r>
      <w:r w:rsidR="00364749" w:rsidRPr="0087588A">
        <w:rPr>
          <w:spacing w:val="1"/>
        </w:rPr>
        <w:t xml:space="preserve"> </w:t>
      </w:r>
      <w:r w:rsidR="00364749" w:rsidRPr="0087588A">
        <w:rPr>
          <w:spacing w:val="-1"/>
        </w:rPr>
        <w:t>Section</w:t>
      </w:r>
      <w:r w:rsidR="00364749" w:rsidRPr="0087588A">
        <w:rPr>
          <w:spacing w:val="1"/>
        </w:rPr>
        <w:t xml:space="preserve"> </w:t>
      </w:r>
      <w:r w:rsidR="00364749" w:rsidRPr="0087588A">
        <w:t>5.4.</w:t>
      </w:r>
    </w:p>
    <w:p w:rsidR="00A934D0" w:rsidRPr="0087588A" w:rsidRDefault="00A934D0" w:rsidP="00247D26">
      <w:pPr>
        <w:pStyle w:val="Heading2"/>
      </w:pPr>
      <w:bookmarkStart w:id="176" w:name="_Toc479675984"/>
      <w:bookmarkStart w:id="177" w:name="_Toc479631722"/>
      <w:bookmarkStart w:id="178" w:name="_Toc499543686"/>
      <w:r w:rsidRPr="0087588A">
        <w:t xml:space="preserve">Using NUMI </w:t>
      </w:r>
      <w:r w:rsidR="003B5004" w:rsidRPr="0087588A">
        <w:t>Hyperlinks</w:t>
      </w:r>
      <w:bookmarkEnd w:id="176"/>
      <w:bookmarkEnd w:id="177"/>
      <w:bookmarkEnd w:id="178"/>
      <w:r w:rsidR="002D4EC1" w:rsidRPr="0087588A">
        <w:fldChar w:fldCharType="begin"/>
      </w:r>
      <w:r w:rsidR="002D4EC1" w:rsidRPr="0087588A">
        <w:instrText xml:space="preserve"> XE "</w:instrText>
      </w:r>
      <w:r w:rsidR="002D4EC1" w:rsidRPr="0087588A">
        <w:rPr>
          <w:spacing w:val="-1"/>
          <w:sz w:val="20"/>
        </w:rPr>
        <w:instrText>Hyperlinks</w:instrText>
      </w:r>
      <w:r w:rsidR="002D4EC1" w:rsidRPr="0087588A">
        <w:instrText xml:space="preserve">" </w:instrText>
      </w:r>
      <w:r w:rsidR="002D4EC1" w:rsidRPr="0087588A">
        <w:fldChar w:fldCharType="end"/>
      </w:r>
    </w:p>
    <w:p w:rsidR="00A934D0" w:rsidRPr="0087588A" w:rsidRDefault="00A934D0" w:rsidP="00A934D0">
      <w:pPr>
        <w:pStyle w:val="BodyText"/>
        <w:spacing w:before="203" w:line="239" w:lineRule="auto"/>
        <w:ind w:right="167"/>
      </w:pPr>
      <w:r w:rsidRPr="0087588A">
        <w:rPr>
          <w:spacing w:val="-1"/>
        </w:rPr>
        <w:t>NUMI offers</w:t>
      </w:r>
      <w:r w:rsidRPr="0087588A">
        <w:t xml:space="preserve"> a variety </w:t>
      </w:r>
      <w:r w:rsidRPr="0087588A">
        <w:rPr>
          <w:spacing w:val="-1"/>
        </w:rPr>
        <w:t>of</w:t>
      </w:r>
      <w:r w:rsidRPr="0087588A">
        <w:t xml:space="preserve"> </w:t>
      </w:r>
      <w:r w:rsidRPr="0087588A">
        <w:rPr>
          <w:spacing w:val="-1"/>
        </w:rPr>
        <w:t>hyperlinks</w:t>
      </w:r>
      <w:r w:rsidRPr="0087588A">
        <w:rPr>
          <w:spacing w:val="-1"/>
          <w:position w:val="11"/>
          <w:sz w:val="16"/>
        </w:rPr>
        <w:t>1</w:t>
      </w:r>
      <w:r w:rsidRPr="0087588A">
        <w:rPr>
          <w:spacing w:val="20"/>
          <w:position w:val="11"/>
          <w:sz w:val="16"/>
        </w:rPr>
        <w:t xml:space="preserve"> </w:t>
      </w:r>
      <w:r w:rsidRPr="0087588A">
        <w:t xml:space="preserve">that </w:t>
      </w:r>
      <w:r w:rsidRPr="0087588A">
        <w:rPr>
          <w:spacing w:val="-1"/>
        </w:rPr>
        <w:t>will</w:t>
      </w:r>
      <w:r w:rsidRPr="0087588A">
        <w:rPr>
          <w:spacing w:val="1"/>
        </w:rPr>
        <w:t xml:space="preserve"> </w:t>
      </w:r>
      <w:r w:rsidRPr="0087588A">
        <w:rPr>
          <w:spacing w:val="-1"/>
        </w:rPr>
        <w:t>quickly</w:t>
      </w:r>
      <w:r w:rsidRPr="0087588A">
        <w:t xml:space="preserve"> </w:t>
      </w:r>
      <w:r w:rsidRPr="0087588A">
        <w:rPr>
          <w:spacing w:val="-1"/>
        </w:rPr>
        <w:t>redirect</w:t>
      </w:r>
      <w:r w:rsidRPr="0087588A">
        <w:t xml:space="preserve"> you to other</w:t>
      </w:r>
      <w:r w:rsidRPr="0087588A">
        <w:rPr>
          <w:spacing w:val="-1"/>
        </w:rPr>
        <w:t xml:space="preserve"> </w:t>
      </w:r>
      <w:r w:rsidRPr="0087588A">
        <w:t>screens</w:t>
      </w:r>
      <w:r w:rsidRPr="0087588A">
        <w:rPr>
          <w:spacing w:val="-1"/>
        </w:rPr>
        <w:t xml:space="preserve"> </w:t>
      </w:r>
      <w:r w:rsidRPr="0087588A">
        <w:t>and</w:t>
      </w:r>
      <w:r w:rsidRPr="0087588A">
        <w:rPr>
          <w:spacing w:val="67"/>
        </w:rPr>
        <w:t xml:space="preserve"> </w:t>
      </w:r>
      <w:r w:rsidRPr="0087588A">
        <w:rPr>
          <w:spacing w:val="-1"/>
        </w:rPr>
        <w:t>information.</w:t>
      </w:r>
      <w:r w:rsidRPr="0087588A">
        <w:t xml:space="preserve"> Hyperlinks</w:t>
      </w:r>
      <w:r w:rsidR="002D4EC1" w:rsidRPr="0087588A">
        <w:fldChar w:fldCharType="begin"/>
      </w:r>
      <w:r w:rsidR="002D4EC1" w:rsidRPr="0087588A">
        <w:instrText xml:space="preserve"> XE "</w:instrText>
      </w:r>
      <w:r w:rsidR="002D4EC1" w:rsidRPr="0087588A">
        <w:rPr>
          <w:spacing w:val="-1"/>
          <w:sz w:val="20"/>
        </w:rPr>
        <w:instrText>Hyperlinks</w:instrText>
      </w:r>
      <w:r w:rsidR="002D4EC1" w:rsidRPr="0087588A">
        <w:instrText xml:space="preserve">" </w:instrText>
      </w:r>
      <w:r w:rsidR="002D4EC1" w:rsidRPr="0087588A">
        <w:fldChar w:fldCharType="end"/>
      </w:r>
      <w:r w:rsidR="00DF273B" w:rsidRPr="0087588A">
        <w:t xml:space="preserve"> </w:t>
      </w:r>
      <w:r w:rsidRPr="0087588A">
        <w:t xml:space="preserve">can be </w:t>
      </w:r>
      <w:r w:rsidRPr="0087588A">
        <w:rPr>
          <w:spacing w:val="-1"/>
        </w:rPr>
        <w:t>found</w:t>
      </w:r>
      <w:r w:rsidRPr="0087588A">
        <w:t xml:space="preserve"> in NUMI data </w:t>
      </w:r>
      <w:r w:rsidRPr="0087588A">
        <w:rPr>
          <w:spacing w:val="-1"/>
        </w:rPr>
        <w:t>displayed</w:t>
      </w:r>
      <w:r w:rsidRPr="0087588A">
        <w:t xml:space="preserve"> in </w:t>
      </w:r>
      <w:r w:rsidRPr="0087588A">
        <w:rPr>
          <w:spacing w:val="-1"/>
        </w:rPr>
        <w:t>table</w:t>
      </w:r>
      <w:r w:rsidRPr="0087588A">
        <w:t xml:space="preserve"> </w:t>
      </w:r>
      <w:r w:rsidRPr="0087588A">
        <w:rPr>
          <w:spacing w:val="-1"/>
        </w:rPr>
        <w:t>format.</w:t>
      </w:r>
      <w:r w:rsidRPr="0087588A">
        <w:t xml:space="preserve"> </w:t>
      </w:r>
      <w:r w:rsidRPr="0087588A">
        <w:rPr>
          <w:spacing w:val="-1"/>
        </w:rPr>
        <w:t>Some</w:t>
      </w:r>
      <w:r w:rsidRPr="0087588A">
        <w:rPr>
          <w:spacing w:val="1"/>
        </w:rPr>
        <w:t xml:space="preserve"> </w:t>
      </w:r>
      <w:r w:rsidRPr="0087588A">
        <w:rPr>
          <w:spacing w:val="-1"/>
        </w:rPr>
        <w:t>tables</w:t>
      </w:r>
      <w:r w:rsidRPr="0087588A">
        <w:t xml:space="preserve"> will</w:t>
      </w:r>
      <w:r w:rsidRPr="0087588A">
        <w:rPr>
          <w:spacing w:val="79"/>
        </w:rPr>
        <w:t xml:space="preserve"> </w:t>
      </w:r>
      <w:r w:rsidRPr="0087588A">
        <w:t xml:space="preserve">be closed </w:t>
      </w:r>
      <w:r w:rsidRPr="0087588A">
        <w:rPr>
          <w:spacing w:val="-1"/>
        </w:rPr>
        <w:t>when</w:t>
      </w:r>
      <w:r w:rsidRPr="0087588A">
        <w:t xml:space="preserve"> the </w:t>
      </w:r>
      <w:r w:rsidRPr="0087588A">
        <w:rPr>
          <w:spacing w:val="-1"/>
        </w:rPr>
        <w:t>screen</w:t>
      </w:r>
      <w:r w:rsidRPr="0087588A">
        <w:t xml:space="preserve"> first </w:t>
      </w:r>
      <w:r w:rsidRPr="0087588A">
        <w:rPr>
          <w:spacing w:val="-1"/>
        </w:rPr>
        <w:t>displays,</w:t>
      </w:r>
      <w:r w:rsidRPr="0087588A">
        <w:t xml:space="preserve"> and</w:t>
      </w:r>
      <w:r w:rsidRPr="0087588A">
        <w:rPr>
          <w:spacing w:val="1"/>
        </w:rPr>
        <w:t xml:space="preserve"> </w:t>
      </w:r>
      <w:r w:rsidRPr="0087588A">
        <w:rPr>
          <w:spacing w:val="-1"/>
        </w:rPr>
        <w:t>must</w:t>
      </w:r>
      <w:r w:rsidRPr="0087588A">
        <w:t xml:space="preserve"> be opened (e.g., the </w:t>
      </w:r>
      <w:r w:rsidRPr="0087588A">
        <w:rPr>
          <w:rFonts w:ascii="Courier New"/>
          <w:spacing w:val="-1"/>
          <w:sz w:val="20"/>
        </w:rPr>
        <w:t>Show Reviews</w:t>
      </w:r>
      <w:r w:rsidRPr="0087588A">
        <w:rPr>
          <w:rFonts w:ascii="Courier New"/>
          <w:spacing w:val="-61"/>
          <w:sz w:val="20"/>
        </w:rPr>
        <w:t xml:space="preserve"> </w:t>
      </w:r>
      <w:r w:rsidRPr="0087588A">
        <w:t>button on</w:t>
      </w:r>
      <w:r w:rsidRPr="0087588A">
        <w:rPr>
          <w:spacing w:val="45"/>
        </w:rPr>
        <w:t xml:space="preserve"> </w:t>
      </w:r>
      <w:r w:rsidRPr="0087588A">
        <w:t xml:space="preserve">the </w:t>
      </w:r>
      <w:r w:rsidRPr="0087588A">
        <w:rPr>
          <w:b/>
          <w:i/>
        </w:rPr>
        <w:t>Patient</w:t>
      </w:r>
      <w:r w:rsidRPr="0087588A">
        <w:rPr>
          <w:b/>
          <w:i/>
          <w:spacing w:val="-2"/>
        </w:rPr>
        <w:t xml:space="preserve"> </w:t>
      </w:r>
      <w:r w:rsidRPr="0087588A">
        <w:rPr>
          <w:b/>
          <w:i/>
        </w:rPr>
        <w:t xml:space="preserve">Stay </w:t>
      </w:r>
      <w:r w:rsidRPr="0087588A">
        <w:rPr>
          <w:b/>
          <w:i/>
          <w:spacing w:val="-1"/>
        </w:rPr>
        <w:t>History</w:t>
      </w:r>
      <w:r w:rsidR="002D4EC1" w:rsidRPr="0087588A">
        <w:rPr>
          <w:b/>
          <w:i/>
          <w:spacing w:val="-1"/>
        </w:rPr>
        <w:fldChar w:fldCharType="begin"/>
      </w:r>
      <w:r w:rsidR="002D4EC1" w:rsidRPr="0087588A">
        <w:instrText xml:space="preserve"> XE "</w:instrText>
      </w:r>
      <w:r w:rsidR="002D4EC1" w:rsidRPr="0087588A">
        <w:rPr>
          <w:spacing w:val="-1"/>
          <w:sz w:val="20"/>
        </w:rPr>
        <w:instrText>Patient</w:instrText>
      </w:r>
      <w:r w:rsidR="002D4EC1" w:rsidRPr="0087588A">
        <w:rPr>
          <w:sz w:val="20"/>
        </w:rPr>
        <w:instrText xml:space="preserve"> Stay</w:instrText>
      </w:r>
      <w:r w:rsidR="002D4EC1" w:rsidRPr="0087588A">
        <w:rPr>
          <w:spacing w:val="-1"/>
          <w:sz w:val="20"/>
        </w:rPr>
        <w:instrText xml:space="preserve"> History</w:instrText>
      </w:r>
      <w:r w:rsidR="002D4EC1" w:rsidRPr="0087588A">
        <w:instrText xml:space="preserve">" </w:instrText>
      </w:r>
      <w:r w:rsidR="002D4EC1" w:rsidRPr="0087588A">
        <w:rPr>
          <w:b/>
          <w:i/>
          <w:spacing w:val="-1"/>
        </w:rPr>
        <w:fldChar w:fldCharType="end"/>
      </w:r>
      <w:r w:rsidR="00DF273B" w:rsidRPr="0087588A">
        <w:rPr>
          <w:b/>
          <w:i/>
        </w:rPr>
        <w:t xml:space="preserve"> </w:t>
      </w:r>
      <w:r w:rsidRPr="0087588A">
        <w:t>screen will</w:t>
      </w:r>
      <w:r w:rsidRPr="0087588A">
        <w:rPr>
          <w:spacing w:val="-1"/>
        </w:rPr>
        <w:t xml:space="preserve"> </w:t>
      </w:r>
      <w:r w:rsidRPr="0087588A">
        <w:t xml:space="preserve">open the </w:t>
      </w:r>
      <w:r w:rsidRPr="0087588A">
        <w:rPr>
          <w:spacing w:val="-1"/>
        </w:rPr>
        <w:t>Reviews</w:t>
      </w:r>
      <w:r w:rsidRPr="0087588A">
        <w:t xml:space="preserve"> table). </w:t>
      </w:r>
      <w:r w:rsidRPr="0087588A">
        <w:rPr>
          <w:spacing w:val="-1"/>
        </w:rPr>
        <w:t>Here</w:t>
      </w:r>
      <w:r w:rsidRPr="0087588A">
        <w:t xml:space="preserve"> are </w:t>
      </w:r>
      <w:r w:rsidRPr="0087588A">
        <w:rPr>
          <w:spacing w:val="-1"/>
        </w:rPr>
        <w:t xml:space="preserve">general </w:t>
      </w:r>
      <w:r w:rsidRPr="0087588A">
        <w:t>instructions for</w:t>
      </w:r>
      <w:r w:rsidRPr="0087588A">
        <w:rPr>
          <w:spacing w:val="37"/>
        </w:rPr>
        <w:t xml:space="preserve"> </w:t>
      </w:r>
      <w:r w:rsidRPr="0087588A">
        <w:t xml:space="preserve">using </w:t>
      </w:r>
      <w:r w:rsidRPr="0087588A">
        <w:rPr>
          <w:spacing w:val="-1"/>
        </w:rPr>
        <w:t>hyperlinks:</w:t>
      </w:r>
    </w:p>
    <w:p w:rsidR="00A934D0" w:rsidRPr="0087588A" w:rsidRDefault="00A934D0" w:rsidP="00F2643F">
      <w:pPr>
        <w:pStyle w:val="BodyText"/>
        <w:widowControl w:val="0"/>
        <w:numPr>
          <w:ilvl w:val="3"/>
          <w:numId w:val="24"/>
        </w:numPr>
        <w:tabs>
          <w:tab w:val="left" w:pos="2011"/>
        </w:tabs>
        <w:spacing w:before="0" w:after="0"/>
        <w:ind w:right="477"/>
        <w:rPr>
          <w:szCs w:val="24"/>
        </w:rPr>
      </w:pPr>
      <w:r w:rsidRPr="0087588A">
        <w:rPr>
          <w:spacing w:val="-1"/>
          <w:szCs w:val="24"/>
        </w:rPr>
        <w:t>While</w:t>
      </w:r>
      <w:r w:rsidRPr="0087588A">
        <w:rPr>
          <w:szCs w:val="24"/>
        </w:rPr>
        <w:t xml:space="preserve"> </w:t>
      </w:r>
      <w:r w:rsidRPr="0087588A">
        <w:rPr>
          <w:spacing w:val="-1"/>
          <w:szCs w:val="24"/>
        </w:rPr>
        <w:t>viewing</w:t>
      </w:r>
      <w:r w:rsidRPr="0087588A">
        <w:rPr>
          <w:szCs w:val="24"/>
        </w:rPr>
        <w:t xml:space="preserve"> a table, </w:t>
      </w:r>
      <w:r w:rsidRPr="0087588A">
        <w:rPr>
          <w:i/>
          <w:szCs w:val="24"/>
        </w:rPr>
        <w:t xml:space="preserve">click </w:t>
      </w:r>
      <w:r w:rsidRPr="0087588A">
        <w:rPr>
          <w:szCs w:val="24"/>
        </w:rPr>
        <w:t xml:space="preserve">on the </w:t>
      </w:r>
      <w:r w:rsidRPr="0087588A">
        <w:rPr>
          <w:spacing w:val="-1"/>
          <w:szCs w:val="24"/>
        </w:rPr>
        <w:t>hyperlink</w:t>
      </w:r>
      <w:r w:rsidRPr="0087588A">
        <w:rPr>
          <w:szCs w:val="24"/>
        </w:rPr>
        <w:t xml:space="preserve"> </w:t>
      </w:r>
      <w:r w:rsidRPr="0087588A">
        <w:rPr>
          <w:spacing w:val="-1"/>
          <w:szCs w:val="24"/>
        </w:rPr>
        <w:t>beside</w:t>
      </w:r>
      <w:r w:rsidRPr="0087588A">
        <w:rPr>
          <w:szCs w:val="24"/>
        </w:rPr>
        <w:t xml:space="preserve"> the </w:t>
      </w:r>
      <w:r w:rsidRPr="0087588A">
        <w:rPr>
          <w:spacing w:val="-1"/>
          <w:szCs w:val="24"/>
        </w:rPr>
        <w:t>desired</w:t>
      </w:r>
      <w:r w:rsidRPr="0087588A">
        <w:rPr>
          <w:szCs w:val="24"/>
        </w:rPr>
        <w:t xml:space="preserve"> patient or</w:t>
      </w:r>
      <w:r w:rsidRPr="0087588A">
        <w:rPr>
          <w:spacing w:val="53"/>
          <w:szCs w:val="24"/>
        </w:rPr>
        <w:t xml:space="preserve"> </w:t>
      </w:r>
      <w:r w:rsidRPr="0087588A">
        <w:rPr>
          <w:spacing w:val="-1"/>
          <w:szCs w:val="24"/>
        </w:rPr>
        <w:t>information.</w:t>
      </w:r>
      <w:r w:rsidRPr="0087588A">
        <w:rPr>
          <w:szCs w:val="24"/>
        </w:rPr>
        <w:t xml:space="preserve"> For </w:t>
      </w:r>
      <w:r w:rsidRPr="0087588A">
        <w:rPr>
          <w:spacing w:val="-1"/>
          <w:szCs w:val="24"/>
        </w:rPr>
        <w:t>example,</w:t>
      </w:r>
      <w:r w:rsidRPr="0087588A">
        <w:rPr>
          <w:szCs w:val="24"/>
        </w:rPr>
        <w:t xml:space="preserve"> clicking </w:t>
      </w:r>
      <w:r w:rsidRPr="0087588A">
        <w:rPr>
          <w:spacing w:val="-1"/>
          <w:szCs w:val="24"/>
        </w:rPr>
        <w:t>on</w:t>
      </w:r>
      <w:r w:rsidRPr="0087588A">
        <w:rPr>
          <w:szCs w:val="24"/>
        </w:rPr>
        <w:t xml:space="preserve"> this </w:t>
      </w:r>
      <w:r w:rsidRPr="0087588A">
        <w:rPr>
          <w:spacing w:val="-1"/>
          <w:szCs w:val="24"/>
        </w:rPr>
        <w:t>hyperlink</w:t>
      </w:r>
      <w:r w:rsidRPr="0087588A">
        <w:rPr>
          <w:szCs w:val="24"/>
        </w:rPr>
        <w:t xml:space="preserve"> would </w:t>
      </w:r>
      <w:r w:rsidRPr="0087588A">
        <w:rPr>
          <w:spacing w:val="-1"/>
          <w:szCs w:val="24"/>
        </w:rPr>
        <w:t>automatically</w:t>
      </w:r>
      <w:r w:rsidRPr="0087588A">
        <w:rPr>
          <w:spacing w:val="69"/>
          <w:szCs w:val="24"/>
        </w:rPr>
        <w:t xml:space="preserve"> </w:t>
      </w:r>
      <w:r w:rsidRPr="0087588A">
        <w:rPr>
          <w:szCs w:val="24"/>
        </w:rPr>
        <w:t xml:space="preserve">take you to </w:t>
      </w:r>
      <w:r w:rsidRPr="0087588A">
        <w:rPr>
          <w:spacing w:val="-1"/>
          <w:szCs w:val="24"/>
        </w:rPr>
        <w:t>the</w:t>
      </w:r>
      <w:r w:rsidRPr="0087588A">
        <w:rPr>
          <w:szCs w:val="24"/>
        </w:rPr>
        <w:t xml:space="preserve"> </w:t>
      </w:r>
      <w:r w:rsidRPr="0087588A">
        <w:rPr>
          <w:b/>
          <w:i/>
          <w:szCs w:val="24"/>
        </w:rPr>
        <w:t xml:space="preserve">Patient </w:t>
      </w:r>
      <w:r w:rsidRPr="0087588A">
        <w:rPr>
          <w:b/>
          <w:i/>
          <w:spacing w:val="-1"/>
          <w:szCs w:val="24"/>
        </w:rPr>
        <w:t>Selection/Worklist</w:t>
      </w:r>
      <w:r w:rsidRPr="0087588A">
        <w:rPr>
          <w:spacing w:val="-1"/>
          <w:szCs w:val="24"/>
        </w:rPr>
        <w:t>.</w:t>
      </w:r>
      <w:r w:rsidR="002D4EC1" w:rsidRPr="0087588A">
        <w:rPr>
          <w:b/>
          <w:i/>
          <w:spacing w:val="-1"/>
          <w:szCs w:val="24"/>
        </w:rPr>
        <w:t xml:space="preserve"> </w:t>
      </w:r>
      <w:r w:rsidR="002D4EC1" w:rsidRPr="0087588A">
        <w:rPr>
          <w:b/>
          <w:i/>
          <w:spacing w:val="-1"/>
          <w:szCs w:val="24"/>
        </w:rPr>
        <w:fldChar w:fldCharType="begin"/>
      </w:r>
      <w:r w:rsidR="002D4EC1" w:rsidRPr="0087588A">
        <w:instrText xml:space="preserve"> XE "</w:instrText>
      </w:r>
      <w:r w:rsidR="002D4EC1" w:rsidRPr="0087588A">
        <w:rPr>
          <w:spacing w:val="-1"/>
          <w:sz w:val="20"/>
        </w:rPr>
        <w:instrText>Patient</w:instrText>
      </w:r>
      <w:r w:rsidR="002D4EC1" w:rsidRPr="0087588A">
        <w:rPr>
          <w:sz w:val="20"/>
        </w:rPr>
        <w:instrText xml:space="preserve"> </w:instrText>
      </w:r>
      <w:r w:rsidR="002D4EC1" w:rsidRPr="0087588A">
        <w:rPr>
          <w:spacing w:val="-1"/>
          <w:sz w:val="20"/>
        </w:rPr>
        <w:instrText>Selection/Worklist</w:instrText>
      </w:r>
      <w:r w:rsidR="002D4EC1" w:rsidRPr="0087588A">
        <w:instrText xml:space="preserve">" </w:instrText>
      </w:r>
      <w:r w:rsidR="002D4EC1" w:rsidRPr="0087588A">
        <w:rPr>
          <w:b/>
          <w:i/>
          <w:spacing w:val="-1"/>
          <w:szCs w:val="24"/>
        </w:rPr>
        <w:fldChar w:fldCharType="end"/>
      </w:r>
    </w:p>
    <w:p w:rsidR="00A934D0" w:rsidRPr="0087588A" w:rsidRDefault="00A934D0" w:rsidP="00F2643F">
      <w:pPr>
        <w:pStyle w:val="BodyText"/>
        <w:widowControl w:val="0"/>
        <w:numPr>
          <w:ilvl w:val="3"/>
          <w:numId w:val="24"/>
        </w:numPr>
        <w:tabs>
          <w:tab w:val="left" w:pos="2011"/>
        </w:tabs>
        <w:spacing w:before="0" w:after="0"/>
        <w:ind w:right="477"/>
        <w:rPr>
          <w:szCs w:val="24"/>
        </w:rPr>
      </w:pPr>
      <w:r w:rsidRPr="0087588A">
        <w:rPr>
          <w:szCs w:val="24"/>
        </w:rPr>
        <w:t>The link will take you to</w:t>
      </w:r>
      <w:r w:rsidRPr="0087588A">
        <w:rPr>
          <w:spacing w:val="-2"/>
          <w:szCs w:val="24"/>
        </w:rPr>
        <w:t xml:space="preserve"> </w:t>
      </w:r>
      <w:r w:rsidRPr="0087588A">
        <w:rPr>
          <w:szCs w:val="24"/>
        </w:rPr>
        <w:t xml:space="preserve">another </w:t>
      </w:r>
      <w:r w:rsidRPr="0087588A">
        <w:rPr>
          <w:spacing w:val="-1"/>
          <w:szCs w:val="24"/>
        </w:rPr>
        <w:t xml:space="preserve">location </w:t>
      </w:r>
      <w:r w:rsidRPr="0087588A">
        <w:rPr>
          <w:szCs w:val="24"/>
        </w:rPr>
        <w:t xml:space="preserve">in the </w:t>
      </w:r>
      <w:r w:rsidRPr="0087588A">
        <w:rPr>
          <w:spacing w:val="-1"/>
          <w:szCs w:val="24"/>
        </w:rPr>
        <w:t>NUMI</w:t>
      </w:r>
      <w:r w:rsidR="0089704C" w:rsidRPr="0087588A">
        <w:rPr>
          <w:szCs w:val="24"/>
        </w:rPr>
        <w:t xml:space="preserve"> application</w:t>
      </w:r>
      <w:r w:rsidRPr="0087588A">
        <w:rPr>
          <w:spacing w:val="60"/>
          <w:szCs w:val="24"/>
        </w:rPr>
        <w:t xml:space="preserve"> </w:t>
      </w:r>
      <w:r w:rsidRPr="0087588A">
        <w:rPr>
          <w:spacing w:val="-1"/>
          <w:szCs w:val="24"/>
        </w:rPr>
        <w:t>(e.g.,</w:t>
      </w:r>
      <w:r w:rsidRPr="0087588A">
        <w:rPr>
          <w:spacing w:val="29"/>
          <w:szCs w:val="24"/>
        </w:rPr>
        <w:t xml:space="preserve"> </w:t>
      </w:r>
      <w:r w:rsidRPr="0087588A">
        <w:rPr>
          <w:spacing w:val="-1"/>
          <w:szCs w:val="24"/>
        </w:rPr>
        <w:t>clicking</w:t>
      </w:r>
      <w:r w:rsidRPr="0087588A">
        <w:rPr>
          <w:szCs w:val="24"/>
        </w:rPr>
        <w:t xml:space="preserve"> on </w:t>
      </w:r>
      <w:r w:rsidRPr="0087588A">
        <w:rPr>
          <w:spacing w:val="-1"/>
          <w:szCs w:val="24"/>
        </w:rPr>
        <w:t>the</w:t>
      </w:r>
      <w:r w:rsidRPr="0087588A">
        <w:rPr>
          <w:szCs w:val="24"/>
        </w:rPr>
        <w:t xml:space="preserve"> patient’s</w:t>
      </w:r>
      <w:r w:rsidRPr="0087588A">
        <w:rPr>
          <w:spacing w:val="-2"/>
          <w:szCs w:val="24"/>
        </w:rPr>
        <w:t xml:space="preserve"> </w:t>
      </w:r>
      <w:r w:rsidRPr="0087588A">
        <w:rPr>
          <w:spacing w:val="-1"/>
          <w:szCs w:val="24"/>
        </w:rPr>
        <w:t>name</w:t>
      </w:r>
      <w:r w:rsidRPr="0087588A">
        <w:rPr>
          <w:szCs w:val="24"/>
        </w:rPr>
        <w:t xml:space="preserve"> in the </w:t>
      </w:r>
      <w:r w:rsidRPr="0087588A">
        <w:rPr>
          <w:b/>
          <w:bCs/>
          <w:i/>
          <w:szCs w:val="24"/>
        </w:rPr>
        <w:t xml:space="preserve">Patient </w:t>
      </w:r>
      <w:r w:rsidRPr="0087588A">
        <w:rPr>
          <w:b/>
          <w:bCs/>
          <w:i/>
          <w:spacing w:val="-1"/>
          <w:szCs w:val="24"/>
        </w:rPr>
        <w:t>Selection/Worklist</w:t>
      </w:r>
      <w:r w:rsidR="002D4EC1" w:rsidRPr="0087588A">
        <w:rPr>
          <w:b/>
          <w:bCs/>
          <w:i/>
          <w:spacing w:val="-1"/>
          <w:szCs w:val="24"/>
        </w:rPr>
        <w:fldChar w:fldCharType="begin"/>
      </w:r>
      <w:r w:rsidR="002D4EC1" w:rsidRPr="0087588A">
        <w:instrText xml:space="preserve"> XE "</w:instrText>
      </w:r>
      <w:r w:rsidR="002D4EC1" w:rsidRPr="0087588A">
        <w:rPr>
          <w:spacing w:val="-1"/>
          <w:sz w:val="20"/>
        </w:rPr>
        <w:instrText>Patient</w:instrText>
      </w:r>
      <w:r w:rsidR="002D4EC1" w:rsidRPr="0087588A">
        <w:rPr>
          <w:sz w:val="20"/>
        </w:rPr>
        <w:instrText xml:space="preserve"> </w:instrText>
      </w:r>
      <w:r w:rsidR="002D4EC1" w:rsidRPr="0087588A">
        <w:rPr>
          <w:spacing w:val="-1"/>
          <w:sz w:val="20"/>
        </w:rPr>
        <w:instrText>Selection/Worklist</w:instrText>
      </w:r>
      <w:r w:rsidR="002D4EC1" w:rsidRPr="0087588A">
        <w:instrText xml:space="preserve">" </w:instrText>
      </w:r>
      <w:r w:rsidR="002D4EC1" w:rsidRPr="0087588A">
        <w:rPr>
          <w:b/>
          <w:bCs/>
          <w:i/>
          <w:spacing w:val="-1"/>
          <w:szCs w:val="24"/>
        </w:rPr>
        <w:fldChar w:fldCharType="end"/>
      </w:r>
      <w:r w:rsidRPr="0087588A">
        <w:rPr>
          <w:b/>
          <w:bCs/>
          <w:i/>
          <w:spacing w:val="1"/>
          <w:szCs w:val="24"/>
        </w:rPr>
        <w:t xml:space="preserve"> </w:t>
      </w:r>
      <w:r w:rsidRPr="0087588A">
        <w:rPr>
          <w:spacing w:val="-1"/>
          <w:szCs w:val="24"/>
        </w:rPr>
        <w:t>will</w:t>
      </w:r>
      <w:r w:rsidRPr="0087588A">
        <w:rPr>
          <w:szCs w:val="24"/>
        </w:rPr>
        <w:t xml:space="preserve"> take</w:t>
      </w:r>
      <w:r w:rsidRPr="0087588A">
        <w:rPr>
          <w:spacing w:val="-1"/>
          <w:szCs w:val="24"/>
        </w:rPr>
        <w:t xml:space="preserve"> </w:t>
      </w:r>
      <w:r w:rsidRPr="0087588A">
        <w:rPr>
          <w:szCs w:val="24"/>
        </w:rPr>
        <w:t>you</w:t>
      </w:r>
      <w:r w:rsidRPr="0087588A">
        <w:rPr>
          <w:spacing w:val="59"/>
          <w:szCs w:val="24"/>
        </w:rPr>
        <w:t xml:space="preserve"> </w:t>
      </w:r>
      <w:r w:rsidRPr="0087588A">
        <w:rPr>
          <w:szCs w:val="24"/>
        </w:rPr>
        <w:t xml:space="preserve">to the </w:t>
      </w:r>
      <w:r w:rsidRPr="0087588A">
        <w:rPr>
          <w:b/>
          <w:bCs/>
          <w:i/>
          <w:spacing w:val="-1"/>
          <w:szCs w:val="24"/>
        </w:rPr>
        <w:t>Patient</w:t>
      </w:r>
      <w:r w:rsidRPr="0087588A">
        <w:rPr>
          <w:b/>
          <w:bCs/>
          <w:i/>
          <w:szCs w:val="24"/>
        </w:rPr>
        <w:t xml:space="preserve"> Stay </w:t>
      </w:r>
      <w:r w:rsidRPr="0087588A">
        <w:rPr>
          <w:b/>
          <w:bCs/>
          <w:i/>
          <w:spacing w:val="-1"/>
          <w:szCs w:val="24"/>
        </w:rPr>
        <w:t>History</w:t>
      </w:r>
      <w:r w:rsidR="002D4EC1" w:rsidRPr="0087588A">
        <w:rPr>
          <w:b/>
          <w:bCs/>
          <w:i/>
          <w:spacing w:val="-1"/>
          <w:szCs w:val="24"/>
        </w:rPr>
        <w:fldChar w:fldCharType="begin"/>
      </w:r>
      <w:r w:rsidR="002D4EC1" w:rsidRPr="0087588A">
        <w:instrText xml:space="preserve"> XE "</w:instrText>
      </w:r>
      <w:r w:rsidR="002D4EC1" w:rsidRPr="0087588A">
        <w:rPr>
          <w:spacing w:val="-1"/>
          <w:sz w:val="20"/>
        </w:rPr>
        <w:instrText>Patient</w:instrText>
      </w:r>
      <w:r w:rsidR="002D4EC1" w:rsidRPr="0087588A">
        <w:rPr>
          <w:sz w:val="20"/>
        </w:rPr>
        <w:instrText xml:space="preserve"> Stay</w:instrText>
      </w:r>
      <w:r w:rsidR="002D4EC1" w:rsidRPr="0087588A">
        <w:rPr>
          <w:spacing w:val="-1"/>
          <w:sz w:val="20"/>
        </w:rPr>
        <w:instrText xml:space="preserve"> History</w:instrText>
      </w:r>
      <w:r w:rsidR="002D4EC1" w:rsidRPr="0087588A">
        <w:instrText xml:space="preserve">" </w:instrText>
      </w:r>
      <w:r w:rsidR="002D4EC1" w:rsidRPr="0087588A">
        <w:rPr>
          <w:b/>
          <w:bCs/>
          <w:i/>
          <w:spacing w:val="-1"/>
          <w:szCs w:val="24"/>
        </w:rPr>
        <w:fldChar w:fldCharType="end"/>
      </w:r>
      <w:r w:rsidRPr="0087588A">
        <w:rPr>
          <w:b/>
          <w:bCs/>
          <w:i/>
          <w:szCs w:val="24"/>
        </w:rPr>
        <w:t xml:space="preserve"> </w:t>
      </w:r>
      <w:r w:rsidRPr="0087588A">
        <w:rPr>
          <w:spacing w:val="-1"/>
          <w:szCs w:val="24"/>
        </w:rPr>
        <w:t>screen).</w:t>
      </w:r>
    </w:p>
    <w:p w:rsidR="00A934D0" w:rsidRPr="0087588A" w:rsidRDefault="00A934D0" w:rsidP="00DA39F3">
      <w:pPr>
        <w:widowControl w:val="0"/>
        <w:numPr>
          <w:ilvl w:val="3"/>
          <w:numId w:val="24"/>
        </w:numPr>
        <w:tabs>
          <w:tab w:val="left" w:pos="2011"/>
        </w:tabs>
        <w:ind w:right="115"/>
        <w:rPr>
          <w:sz w:val="24"/>
        </w:rPr>
      </w:pPr>
      <w:r w:rsidRPr="0087588A">
        <w:rPr>
          <w:sz w:val="24"/>
        </w:rPr>
        <w:t xml:space="preserve">Depending on the hyperlink, it </w:t>
      </w:r>
      <w:r w:rsidRPr="0087588A">
        <w:rPr>
          <w:spacing w:val="-1"/>
          <w:sz w:val="24"/>
        </w:rPr>
        <w:t>may</w:t>
      </w:r>
      <w:r w:rsidRPr="0087588A">
        <w:rPr>
          <w:spacing w:val="1"/>
          <w:sz w:val="24"/>
        </w:rPr>
        <w:t xml:space="preserve"> </w:t>
      </w:r>
      <w:r w:rsidRPr="0087588A">
        <w:rPr>
          <w:sz w:val="24"/>
        </w:rPr>
        <w:t>perform</w:t>
      </w:r>
      <w:r w:rsidRPr="0087588A">
        <w:rPr>
          <w:spacing w:val="-3"/>
          <w:sz w:val="24"/>
        </w:rPr>
        <w:t xml:space="preserve"> </w:t>
      </w:r>
      <w:r w:rsidRPr="0087588A">
        <w:rPr>
          <w:sz w:val="24"/>
        </w:rPr>
        <w:t xml:space="preserve">different </w:t>
      </w:r>
      <w:r w:rsidRPr="0087588A">
        <w:rPr>
          <w:spacing w:val="-1"/>
          <w:sz w:val="24"/>
        </w:rPr>
        <w:t>functions</w:t>
      </w:r>
      <w:r w:rsidRPr="0087588A">
        <w:rPr>
          <w:sz w:val="24"/>
        </w:rPr>
        <w:t xml:space="preserve"> </w:t>
      </w:r>
      <w:r w:rsidRPr="0087588A">
        <w:rPr>
          <w:spacing w:val="-1"/>
          <w:sz w:val="24"/>
        </w:rPr>
        <w:t>depending</w:t>
      </w:r>
      <w:r w:rsidRPr="0087588A">
        <w:rPr>
          <w:sz w:val="24"/>
        </w:rPr>
        <w:t xml:space="preserve"> on</w:t>
      </w:r>
      <w:r w:rsidRPr="0087588A">
        <w:rPr>
          <w:spacing w:val="33"/>
          <w:sz w:val="24"/>
        </w:rPr>
        <w:t xml:space="preserve"> </w:t>
      </w:r>
      <w:r w:rsidRPr="0087588A">
        <w:rPr>
          <w:sz w:val="24"/>
        </w:rPr>
        <w:t>the status of</w:t>
      </w:r>
      <w:r w:rsidRPr="0087588A">
        <w:rPr>
          <w:spacing w:val="-2"/>
          <w:sz w:val="24"/>
        </w:rPr>
        <w:t xml:space="preserve"> </w:t>
      </w:r>
      <w:r w:rsidRPr="0087588A">
        <w:rPr>
          <w:sz w:val="24"/>
        </w:rPr>
        <w:t>a patient or</w:t>
      </w:r>
      <w:r w:rsidRPr="0087588A">
        <w:rPr>
          <w:spacing w:val="-1"/>
          <w:sz w:val="24"/>
        </w:rPr>
        <w:t xml:space="preserve"> </w:t>
      </w:r>
      <w:r w:rsidRPr="0087588A">
        <w:rPr>
          <w:sz w:val="24"/>
        </w:rPr>
        <w:t xml:space="preserve">review, and </w:t>
      </w:r>
      <w:r w:rsidRPr="0087588A">
        <w:rPr>
          <w:spacing w:val="-1"/>
          <w:sz w:val="24"/>
        </w:rPr>
        <w:t>on</w:t>
      </w:r>
      <w:r w:rsidRPr="0087588A">
        <w:rPr>
          <w:sz w:val="24"/>
        </w:rPr>
        <w:t xml:space="preserve"> your </w:t>
      </w:r>
      <w:r w:rsidRPr="0087588A">
        <w:rPr>
          <w:spacing w:val="-1"/>
          <w:sz w:val="24"/>
        </w:rPr>
        <w:t>privileges.</w:t>
      </w:r>
    </w:p>
    <w:p w:rsidR="00C068BE" w:rsidRPr="0087588A" w:rsidRDefault="0045159C" w:rsidP="00247D26">
      <w:pPr>
        <w:pStyle w:val="Heading2"/>
      </w:pPr>
      <w:r w:rsidRPr="0087588A">
        <w:lastRenderedPageBreak/>
        <w:t xml:space="preserve"> </w:t>
      </w:r>
      <w:bookmarkStart w:id="179" w:name="_Toc479675985"/>
      <w:bookmarkStart w:id="180" w:name="_Toc479631723"/>
      <w:bookmarkStart w:id="181" w:name="_Toc499543687"/>
      <w:r w:rsidR="00AF6D92" w:rsidRPr="0087588A">
        <w:t>Displaying</w:t>
      </w:r>
      <w:r w:rsidR="00C068BE" w:rsidRPr="0087588A">
        <w:t xml:space="preserve"> Information in NUMI</w:t>
      </w:r>
      <w:bookmarkEnd w:id="179"/>
      <w:bookmarkEnd w:id="180"/>
      <w:bookmarkEnd w:id="181"/>
      <w:r w:rsidR="002D4EC1" w:rsidRPr="0087588A">
        <w:fldChar w:fldCharType="begin"/>
      </w:r>
      <w:r w:rsidR="002D4EC1" w:rsidRPr="0087588A">
        <w:instrText xml:space="preserve"> XE "</w:instrText>
      </w:r>
      <w:r w:rsidR="002D4EC1" w:rsidRPr="0087588A">
        <w:rPr>
          <w:spacing w:val="-1"/>
          <w:sz w:val="20"/>
        </w:rPr>
        <w:instrText>Sorting</w:instrText>
      </w:r>
      <w:r w:rsidR="002D4EC1" w:rsidRPr="0087588A">
        <w:rPr>
          <w:sz w:val="20"/>
        </w:rPr>
        <w:instrText xml:space="preserve"> </w:instrText>
      </w:r>
      <w:r w:rsidR="002D4EC1" w:rsidRPr="0087588A">
        <w:rPr>
          <w:spacing w:val="-1"/>
          <w:sz w:val="20"/>
        </w:rPr>
        <w:instrText>Information</w:instrText>
      </w:r>
      <w:r w:rsidR="002D4EC1" w:rsidRPr="0087588A">
        <w:instrText xml:space="preserve">" </w:instrText>
      </w:r>
      <w:r w:rsidR="002D4EC1" w:rsidRPr="0087588A">
        <w:fldChar w:fldCharType="end"/>
      </w:r>
    </w:p>
    <w:p w:rsidR="00F93F6A" w:rsidRPr="0087588A" w:rsidRDefault="00C068BE" w:rsidP="00C068BE">
      <w:pPr>
        <w:pStyle w:val="BodyText"/>
        <w:spacing w:before="237"/>
        <w:ind w:right="115"/>
        <w:rPr>
          <w:spacing w:val="-1"/>
        </w:rPr>
      </w:pPr>
      <w:r w:rsidRPr="0087588A">
        <w:rPr>
          <w:spacing w:val="-1"/>
        </w:rPr>
        <w:t>NUMI</w:t>
      </w:r>
      <w:r w:rsidRPr="0087588A">
        <w:t xml:space="preserve"> </w:t>
      </w:r>
      <w:r w:rsidRPr="0087588A">
        <w:rPr>
          <w:spacing w:val="-1"/>
        </w:rPr>
        <w:t>offers</w:t>
      </w:r>
      <w:r w:rsidRPr="0087588A">
        <w:t xml:space="preserve"> the </w:t>
      </w:r>
      <w:r w:rsidRPr="0087588A">
        <w:rPr>
          <w:spacing w:val="-1"/>
        </w:rPr>
        <w:t>ability</w:t>
      </w:r>
      <w:r w:rsidRPr="0087588A">
        <w:rPr>
          <w:spacing w:val="-2"/>
        </w:rPr>
        <w:t xml:space="preserve"> </w:t>
      </w:r>
      <w:r w:rsidRPr="0087588A">
        <w:t>to sort</w:t>
      </w:r>
      <w:r w:rsidRPr="0087588A">
        <w:rPr>
          <w:spacing w:val="-1"/>
        </w:rPr>
        <w:t xml:space="preserve"> information</w:t>
      </w:r>
      <w:r w:rsidRPr="0087588A">
        <w:t xml:space="preserve"> in the tables on the </w:t>
      </w:r>
      <w:r w:rsidRPr="0087588A">
        <w:rPr>
          <w:spacing w:val="-1"/>
        </w:rPr>
        <w:t>application.</w:t>
      </w:r>
      <w:r w:rsidRPr="0087588A">
        <w:rPr>
          <w:spacing w:val="2"/>
        </w:rPr>
        <w:t xml:space="preserve"> </w:t>
      </w:r>
      <w:r w:rsidRPr="0087588A">
        <w:t xml:space="preserve">If the </w:t>
      </w:r>
      <w:r w:rsidRPr="0087588A">
        <w:rPr>
          <w:spacing w:val="-1"/>
        </w:rPr>
        <w:t>content</w:t>
      </w:r>
      <w:r w:rsidRPr="0087588A">
        <w:t xml:space="preserve"> of the</w:t>
      </w:r>
      <w:r w:rsidRPr="0087588A">
        <w:rPr>
          <w:spacing w:val="75"/>
        </w:rPr>
        <w:t xml:space="preserve"> </w:t>
      </w:r>
      <w:r w:rsidRPr="0087588A">
        <w:t xml:space="preserve">page is </w:t>
      </w:r>
      <w:r w:rsidRPr="0087588A">
        <w:rPr>
          <w:spacing w:val="-1"/>
        </w:rPr>
        <w:t>changed</w:t>
      </w:r>
      <w:r w:rsidRPr="0087588A">
        <w:t xml:space="preserve"> by resetting the </w:t>
      </w:r>
      <w:r w:rsidRPr="0087588A">
        <w:rPr>
          <w:spacing w:val="-1"/>
        </w:rPr>
        <w:t xml:space="preserve">page </w:t>
      </w:r>
      <w:r w:rsidRPr="0087588A">
        <w:t>size or</w:t>
      </w:r>
      <w:r w:rsidRPr="0087588A">
        <w:rPr>
          <w:spacing w:val="-1"/>
        </w:rPr>
        <w:t xml:space="preserve"> clicking</w:t>
      </w:r>
      <w:r w:rsidRPr="0087588A">
        <w:t xml:space="preserve"> the</w:t>
      </w:r>
      <w:r w:rsidRPr="0087588A">
        <w:rPr>
          <w:spacing w:val="2"/>
        </w:rPr>
        <w:t xml:space="preserve"> </w:t>
      </w:r>
      <w:r w:rsidRPr="0087588A">
        <w:rPr>
          <w:color w:val="0000FF"/>
          <w:spacing w:val="-1"/>
          <w:u w:val="single" w:color="0000FF"/>
        </w:rPr>
        <w:t>Next</w:t>
      </w:r>
      <w:r w:rsidRPr="0087588A">
        <w:rPr>
          <w:spacing w:val="-1"/>
        </w:rPr>
        <w:t>,</w:t>
      </w:r>
      <w:r w:rsidRPr="0087588A">
        <w:t xml:space="preserve"> </w:t>
      </w:r>
      <w:r w:rsidRPr="0087588A">
        <w:rPr>
          <w:color w:val="0000FF"/>
          <w:u w:val="single" w:color="0000FF"/>
        </w:rPr>
        <w:t>Previous</w:t>
      </w:r>
      <w:r w:rsidRPr="0087588A">
        <w:t xml:space="preserve">, </w:t>
      </w:r>
      <w:r w:rsidRPr="0087588A">
        <w:rPr>
          <w:color w:val="0000FF"/>
          <w:spacing w:val="-1"/>
          <w:u w:val="single" w:color="0000FF"/>
        </w:rPr>
        <w:t>Last</w:t>
      </w:r>
      <w:r w:rsidRPr="0087588A">
        <w:rPr>
          <w:color w:val="0000FF"/>
          <w:u w:val="single" w:color="0000FF"/>
        </w:rPr>
        <w:t xml:space="preserve"> Page </w:t>
      </w:r>
      <w:r w:rsidRPr="0087588A">
        <w:t>or</w:t>
      </w:r>
      <w:r w:rsidRPr="0087588A">
        <w:rPr>
          <w:spacing w:val="-1"/>
        </w:rPr>
        <w:t xml:space="preserve"> </w:t>
      </w:r>
      <w:r w:rsidRPr="0087588A">
        <w:rPr>
          <w:color w:val="0000FF"/>
          <w:u w:val="single" w:color="0000FF"/>
        </w:rPr>
        <w:t>First Page</w:t>
      </w:r>
      <w:r w:rsidRPr="0087588A">
        <w:rPr>
          <w:color w:val="0000FF"/>
          <w:spacing w:val="41"/>
        </w:rPr>
        <w:t xml:space="preserve"> </w:t>
      </w:r>
      <w:r w:rsidRPr="0087588A">
        <w:t>hyperlinks, the sort</w:t>
      </w:r>
      <w:r w:rsidRPr="0087588A">
        <w:rPr>
          <w:spacing w:val="1"/>
        </w:rPr>
        <w:t xml:space="preserve"> </w:t>
      </w:r>
      <w:r w:rsidRPr="0087588A">
        <w:rPr>
          <w:spacing w:val="-1"/>
        </w:rPr>
        <w:t xml:space="preserve">does </w:t>
      </w:r>
      <w:r w:rsidRPr="0087588A">
        <w:t>not need to</w:t>
      </w:r>
      <w:r w:rsidRPr="0087588A">
        <w:rPr>
          <w:spacing w:val="-2"/>
        </w:rPr>
        <w:t xml:space="preserve"> </w:t>
      </w:r>
      <w:r w:rsidRPr="0087588A">
        <w:t xml:space="preserve">be </w:t>
      </w:r>
      <w:r w:rsidRPr="0087588A">
        <w:rPr>
          <w:spacing w:val="-1"/>
        </w:rPr>
        <w:t xml:space="preserve">re-done. </w:t>
      </w:r>
      <w:r w:rsidR="0089704C" w:rsidRPr="0087588A">
        <w:rPr>
          <w:rStyle w:val="FootnoteReference"/>
          <w:spacing w:val="-1"/>
        </w:rPr>
        <w:footnoteReference w:id="2"/>
      </w:r>
    </w:p>
    <w:p w:rsidR="00C068BE" w:rsidRPr="0087588A" w:rsidRDefault="00C068BE" w:rsidP="00C068BE">
      <w:pPr>
        <w:pStyle w:val="BodyText"/>
        <w:spacing w:before="237"/>
        <w:ind w:right="115"/>
      </w:pPr>
      <w:r w:rsidRPr="0087588A">
        <w:t xml:space="preserve">Here are </w:t>
      </w:r>
      <w:r w:rsidRPr="0087588A">
        <w:rPr>
          <w:spacing w:val="-1"/>
        </w:rPr>
        <w:t xml:space="preserve">general </w:t>
      </w:r>
      <w:r w:rsidRPr="0087588A">
        <w:t xml:space="preserve">instructions </w:t>
      </w:r>
      <w:r w:rsidRPr="0087588A">
        <w:rPr>
          <w:spacing w:val="-1"/>
        </w:rPr>
        <w:t>for</w:t>
      </w:r>
      <w:r w:rsidRPr="0087588A">
        <w:t xml:space="preserve"> </w:t>
      </w:r>
      <w:r w:rsidRPr="0087588A">
        <w:rPr>
          <w:spacing w:val="-1"/>
        </w:rPr>
        <w:t>using</w:t>
      </w:r>
      <w:r w:rsidRPr="0087588A">
        <w:t xml:space="preserve"> the</w:t>
      </w:r>
      <w:r w:rsidRPr="0087588A">
        <w:rPr>
          <w:spacing w:val="1"/>
        </w:rPr>
        <w:t xml:space="preserve"> </w:t>
      </w:r>
      <w:r w:rsidRPr="0087588A">
        <w:t>sort</w:t>
      </w:r>
      <w:r w:rsidRPr="0087588A">
        <w:rPr>
          <w:spacing w:val="39"/>
        </w:rPr>
        <w:t xml:space="preserve"> </w:t>
      </w:r>
      <w:r w:rsidRPr="0087588A">
        <w:t>feature:</w:t>
      </w:r>
    </w:p>
    <w:p w:rsidR="00C068BE" w:rsidRPr="0087588A" w:rsidRDefault="00C068BE" w:rsidP="00DA39F3">
      <w:pPr>
        <w:widowControl w:val="0"/>
        <w:numPr>
          <w:ilvl w:val="3"/>
          <w:numId w:val="25"/>
        </w:numPr>
        <w:tabs>
          <w:tab w:val="left" w:pos="2011"/>
        </w:tabs>
        <w:ind w:right="397"/>
        <w:rPr>
          <w:sz w:val="24"/>
        </w:rPr>
      </w:pPr>
      <w:r w:rsidRPr="0087588A">
        <w:rPr>
          <w:sz w:val="24"/>
        </w:rPr>
        <w:t>Click on an</w:t>
      </w:r>
      <w:r w:rsidRPr="0087588A">
        <w:rPr>
          <w:spacing w:val="-1"/>
          <w:sz w:val="24"/>
        </w:rPr>
        <w:t xml:space="preserve"> </w:t>
      </w:r>
      <w:r w:rsidRPr="0087588A">
        <w:rPr>
          <w:sz w:val="24"/>
        </w:rPr>
        <w:t>underscored</w:t>
      </w:r>
      <w:r w:rsidRPr="0087588A">
        <w:rPr>
          <w:spacing w:val="-2"/>
          <w:sz w:val="24"/>
        </w:rPr>
        <w:t xml:space="preserve"> </w:t>
      </w:r>
      <w:r w:rsidRPr="0087588A">
        <w:rPr>
          <w:spacing w:val="-1"/>
          <w:sz w:val="24"/>
        </w:rPr>
        <w:t>column</w:t>
      </w:r>
      <w:r w:rsidRPr="0087588A">
        <w:rPr>
          <w:sz w:val="24"/>
        </w:rPr>
        <w:t xml:space="preserve"> header</w:t>
      </w:r>
      <w:r w:rsidRPr="0087588A">
        <w:rPr>
          <w:spacing w:val="1"/>
          <w:sz w:val="24"/>
        </w:rPr>
        <w:t xml:space="preserve"> </w:t>
      </w:r>
      <w:r w:rsidRPr="0087588A">
        <w:rPr>
          <w:sz w:val="24"/>
        </w:rPr>
        <w:t>in</w:t>
      </w:r>
      <w:r w:rsidRPr="0087588A">
        <w:rPr>
          <w:spacing w:val="-1"/>
          <w:sz w:val="24"/>
        </w:rPr>
        <w:t xml:space="preserve"> </w:t>
      </w:r>
      <w:r w:rsidRPr="0087588A">
        <w:rPr>
          <w:sz w:val="24"/>
        </w:rPr>
        <w:t xml:space="preserve">the table (e.g., </w:t>
      </w:r>
      <w:r w:rsidRPr="0087588A">
        <w:rPr>
          <w:spacing w:val="-1"/>
          <w:sz w:val="24"/>
        </w:rPr>
        <w:t>Patient</w:t>
      </w:r>
      <w:r w:rsidRPr="0087588A">
        <w:rPr>
          <w:sz w:val="24"/>
        </w:rPr>
        <w:t xml:space="preserve"> </w:t>
      </w:r>
      <w:r w:rsidRPr="0087588A">
        <w:rPr>
          <w:spacing w:val="-1"/>
          <w:sz w:val="24"/>
        </w:rPr>
        <w:t>Name</w:t>
      </w:r>
      <w:r w:rsidRPr="0087588A">
        <w:rPr>
          <w:sz w:val="24"/>
        </w:rPr>
        <w:t xml:space="preserve"> on</w:t>
      </w:r>
      <w:r w:rsidRPr="0087588A">
        <w:rPr>
          <w:spacing w:val="23"/>
          <w:sz w:val="24"/>
        </w:rPr>
        <w:t xml:space="preserve"> </w:t>
      </w:r>
      <w:r w:rsidRPr="0087588A">
        <w:rPr>
          <w:sz w:val="24"/>
        </w:rPr>
        <w:t xml:space="preserve">the </w:t>
      </w:r>
      <w:r w:rsidRPr="0087588A">
        <w:rPr>
          <w:b/>
          <w:i/>
          <w:sz w:val="24"/>
        </w:rPr>
        <w:t>Patient</w:t>
      </w:r>
      <w:r w:rsidRPr="0087588A">
        <w:rPr>
          <w:b/>
          <w:i/>
          <w:spacing w:val="-2"/>
          <w:sz w:val="24"/>
        </w:rPr>
        <w:t xml:space="preserve"> </w:t>
      </w:r>
      <w:r w:rsidRPr="0087588A">
        <w:rPr>
          <w:b/>
          <w:i/>
          <w:spacing w:val="-1"/>
          <w:sz w:val="24"/>
        </w:rPr>
        <w:t>Selection/Worklist</w:t>
      </w:r>
      <w:r w:rsidRPr="0087588A">
        <w:rPr>
          <w:spacing w:val="-1"/>
          <w:sz w:val="24"/>
        </w:rPr>
        <w:t>)</w:t>
      </w:r>
      <w:r w:rsidR="00D610F8" w:rsidRPr="0087588A">
        <w:rPr>
          <w:b/>
          <w:i/>
          <w:spacing w:val="-1"/>
          <w:sz w:val="24"/>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w:instrText>
      </w:r>
      <w:r w:rsidR="00D610F8" w:rsidRPr="0087588A">
        <w:rPr>
          <w:spacing w:val="-1"/>
          <w:sz w:val="20"/>
        </w:rPr>
        <w:instrText>Selection/Worklist</w:instrText>
      </w:r>
      <w:r w:rsidR="00D610F8" w:rsidRPr="0087588A">
        <w:instrText xml:space="preserve">" </w:instrText>
      </w:r>
      <w:r w:rsidR="00D610F8" w:rsidRPr="0087588A">
        <w:rPr>
          <w:b/>
          <w:i/>
          <w:spacing w:val="-1"/>
          <w:sz w:val="24"/>
        </w:rPr>
        <w:fldChar w:fldCharType="end"/>
      </w:r>
      <w:r w:rsidRPr="0087588A">
        <w:rPr>
          <w:spacing w:val="-1"/>
          <w:sz w:val="24"/>
        </w:rPr>
        <w:t>.</w:t>
      </w:r>
    </w:p>
    <w:p w:rsidR="00C068BE" w:rsidRPr="0087588A" w:rsidRDefault="00C068BE" w:rsidP="00DA39F3">
      <w:pPr>
        <w:widowControl w:val="0"/>
        <w:numPr>
          <w:ilvl w:val="3"/>
          <w:numId w:val="25"/>
        </w:numPr>
        <w:tabs>
          <w:tab w:val="left" w:pos="2011"/>
        </w:tabs>
        <w:ind w:right="397"/>
        <w:rPr>
          <w:sz w:val="24"/>
        </w:rPr>
      </w:pPr>
      <w:r w:rsidRPr="0087588A">
        <w:rPr>
          <w:sz w:val="24"/>
        </w:rPr>
        <w:t>The screen</w:t>
      </w:r>
      <w:r w:rsidRPr="0087588A">
        <w:rPr>
          <w:spacing w:val="-1"/>
          <w:sz w:val="24"/>
        </w:rPr>
        <w:t xml:space="preserve"> </w:t>
      </w:r>
      <w:r w:rsidRPr="0087588A">
        <w:rPr>
          <w:sz w:val="24"/>
        </w:rPr>
        <w:t xml:space="preserve">will </w:t>
      </w:r>
      <w:r w:rsidRPr="0087588A">
        <w:rPr>
          <w:spacing w:val="-1"/>
          <w:sz w:val="24"/>
        </w:rPr>
        <w:t xml:space="preserve">refresh </w:t>
      </w:r>
      <w:r w:rsidRPr="0087588A">
        <w:rPr>
          <w:sz w:val="24"/>
        </w:rPr>
        <w:t xml:space="preserve">and the </w:t>
      </w:r>
      <w:r w:rsidRPr="0087588A">
        <w:rPr>
          <w:spacing w:val="-1"/>
          <w:sz w:val="24"/>
        </w:rPr>
        <w:t>information</w:t>
      </w:r>
      <w:r w:rsidRPr="0087588A">
        <w:rPr>
          <w:sz w:val="24"/>
        </w:rPr>
        <w:t xml:space="preserve"> will be sorted</w:t>
      </w:r>
      <w:r w:rsidRPr="0087588A">
        <w:rPr>
          <w:spacing w:val="-2"/>
          <w:sz w:val="24"/>
        </w:rPr>
        <w:t xml:space="preserve"> </w:t>
      </w:r>
      <w:r w:rsidRPr="0087588A">
        <w:rPr>
          <w:sz w:val="24"/>
        </w:rPr>
        <w:t>in</w:t>
      </w:r>
      <w:r w:rsidRPr="0087588A">
        <w:rPr>
          <w:spacing w:val="-1"/>
          <w:sz w:val="24"/>
        </w:rPr>
        <w:t xml:space="preserve"> </w:t>
      </w:r>
      <w:r w:rsidRPr="0087588A">
        <w:rPr>
          <w:sz w:val="24"/>
        </w:rPr>
        <w:t xml:space="preserve">ascending </w:t>
      </w:r>
      <w:r w:rsidRPr="0087588A">
        <w:rPr>
          <w:spacing w:val="-1"/>
          <w:sz w:val="24"/>
        </w:rPr>
        <w:t>order.</w:t>
      </w:r>
    </w:p>
    <w:p w:rsidR="003B5004" w:rsidRPr="0087588A" w:rsidRDefault="003B5004" w:rsidP="00DA39F3">
      <w:pPr>
        <w:pStyle w:val="BodyText"/>
        <w:widowControl w:val="0"/>
        <w:numPr>
          <w:ilvl w:val="3"/>
          <w:numId w:val="25"/>
        </w:numPr>
        <w:tabs>
          <w:tab w:val="left" w:pos="1987"/>
        </w:tabs>
        <w:spacing w:before="56" w:after="0"/>
        <w:ind w:right="461"/>
      </w:pPr>
      <w:r w:rsidRPr="0087588A">
        <w:t xml:space="preserve">Click on the header </w:t>
      </w:r>
      <w:r w:rsidRPr="0087588A">
        <w:rPr>
          <w:spacing w:val="-1"/>
        </w:rPr>
        <w:t>again</w:t>
      </w:r>
      <w:r w:rsidRPr="0087588A">
        <w:t xml:space="preserve"> to refresh</w:t>
      </w:r>
      <w:r w:rsidRPr="0087588A">
        <w:rPr>
          <w:spacing w:val="-1"/>
        </w:rPr>
        <w:t xml:space="preserve"> the</w:t>
      </w:r>
      <w:r w:rsidRPr="0087588A">
        <w:t xml:space="preserve"> screen </w:t>
      </w:r>
      <w:r w:rsidRPr="0087588A">
        <w:rPr>
          <w:spacing w:val="-1"/>
        </w:rPr>
        <w:t>and</w:t>
      </w:r>
      <w:r w:rsidRPr="0087588A">
        <w:t xml:space="preserve"> change the display</w:t>
      </w:r>
      <w:r w:rsidRPr="0087588A">
        <w:rPr>
          <w:spacing w:val="-1"/>
        </w:rPr>
        <w:t xml:space="preserve"> </w:t>
      </w:r>
      <w:r w:rsidRPr="0087588A">
        <w:t>to</w:t>
      </w:r>
      <w:r w:rsidRPr="0087588A">
        <w:rPr>
          <w:spacing w:val="27"/>
        </w:rPr>
        <w:t xml:space="preserve"> </w:t>
      </w:r>
      <w:r w:rsidRPr="0087588A">
        <w:t>descending</w:t>
      </w:r>
      <w:r w:rsidRPr="0087588A">
        <w:rPr>
          <w:spacing w:val="-2"/>
        </w:rPr>
        <w:t xml:space="preserve"> </w:t>
      </w:r>
      <w:r w:rsidRPr="0087588A">
        <w:t>order.</w:t>
      </w:r>
    </w:p>
    <w:p w:rsidR="003B5004" w:rsidRPr="0087588A" w:rsidRDefault="003B5004" w:rsidP="00354DB3">
      <w:pPr>
        <w:pStyle w:val="Heading3"/>
      </w:pPr>
      <w:bookmarkStart w:id="182" w:name="_Toc479675986"/>
      <w:bookmarkStart w:id="183" w:name="_Toc479631724"/>
      <w:bookmarkStart w:id="184" w:name="_Toc499543688"/>
      <w:r w:rsidRPr="0087588A">
        <w:t>Using NUMI Buttons</w:t>
      </w:r>
      <w:bookmarkEnd w:id="182"/>
      <w:bookmarkEnd w:id="183"/>
      <w:bookmarkEnd w:id="184"/>
      <w:r w:rsidR="002D4EC1" w:rsidRPr="0087588A">
        <w:fldChar w:fldCharType="begin"/>
      </w:r>
      <w:r w:rsidR="002D4EC1" w:rsidRPr="0087588A">
        <w:instrText xml:space="preserve"> XE "</w:instrText>
      </w:r>
      <w:r w:rsidR="002D4EC1" w:rsidRPr="0087588A">
        <w:rPr>
          <w:w w:val="95"/>
          <w:sz w:val="20"/>
        </w:rPr>
        <w:instrText>Buttons</w:instrText>
      </w:r>
      <w:r w:rsidR="002D4EC1" w:rsidRPr="0087588A">
        <w:instrText xml:space="preserve">" \i </w:instrText>
      </w:r>
      <w:r w:rsidR="002D4EC1" w:rsidRPr="0087588A">
        <w:fldChar w:fldCharType="end"/>
      </w:r>
    </w:p>
    <w:p w:rsidR="003B5004" w:rsidRPr="0087588A" w:rsidRDefault="003B5004" w:rsidP="003B5004">
      <w:pPr>
        <w:pStyle w:val="BodyText"/>
        <w:spacing w:before="238"/>
        <w:ind w:right="34"/>
      </w:pPr>
      <w:r w:rsidRPr="0087588A">
        <w:rPr>
          <w:spacing w:val="-1"/>
        </w:rPr>
        <w:t>NUMI</w:t>
      </w:r>
      <w:r w:rsidRPr="0087588A">
        <w:t xml:space="preserve"> displays a series of</w:t>
      </w:r>
      <w:r w:rsidRPr="0087588A">
        <w:rPr>
          <w:spacing w:val="-2"/>
        </w:rPr>
        <w:t xml:space="preserve"> </w:t>
      </w:r>
      <w:r w:rsidRPr="0087588A">
        <w:t xml:space="preserve">buttons </w:t>
      </w:r>
      <w:r w:rsidRPr="0087588A">
        <w:rPr>
          <w:spacing w:val="-1"/>
        </w:rPr>
        <w:t>that,</w:t>
      </w:r>
      <w:r w:rsidRPr="0087588A">
        <w:t xml:space="preserve"> when clicked, will </w:t>
      </w:r>
      <w:r w:rsidRPr="0087588A">
        <w:rPr>
          <w:spacing w:val="-1"/>
        </w:rPr>
        <w:t>display</w:t>
      </w:r>
      <w:r w:rsidRPr="0087588A">
        <w:t xml:space="preserve"> additional </w:t>
      </w:r>
      <w:r w:rsidRPr="0087588A">
        <w:rPr>
          <w:spacing w:val="-1"/>
        </w:rPr>
        <w:t>information.</w:t>
      </w:r>
      <w:r w:rsidRPr="0087588A">
        <w:t xml:space="preserve"> Here</w:t>
      </w:r>
      <w:r w:rsidRPr="0087588A">
        <w:rPr>
          <w:spacing w:val="45"/>
        </w:rPr>
        <w:t xml:space="preserve"> </w:t>
      </w:r>
      <w:r w:rsidRPr="0087588A">
        <w:t xml:space="preserve">are </w:t>
      </w:r>
      <w:r w:rsidRPr="0087588A">
        <w:rPr>
          <w:spacing w:val="-1"/>
        </w:rPr>
        <w:t>the</w:t>
      </w:r>
      <w:r w:rsidRPr="0087588A">
        <w:t xml:space="preserve"> </w:t>
      </w:r>
      <w:r w:rsidRPr="0087588A">
        <w:rPr>
          <w:spacing w:val="-1"/>
        </w:rPr>
        <w:t>different</w:t>
      </w:r>
      <w:r w:rsidRPr="0087588A">
        <w:t xml:space="preserve"> ways in</w:t>
      </w:r>
      <w:r w:rsidRPr="0087588A">
        <w:rPr>
          <w:spacing w:val="-1"/>
        </w:rPr>
        <w:t xml:space="preserve"> </w:t>
      </w:r>
      <w:r w:rsidRPr="0087588A">
        <w:t xml:space="preserve">which </w:t>
      </w:r>
      <w:r w:rsidRPr="0087588A">
        <w:rPr>
          <w:spacing w:val="-1"/>
        </w:rPr>
        <w:t>clicking</w:t>
      </w:r>
      <w:r w:rsidRPr="0087588A">
        <w:t xml:space="preserve"> a </w:t>
      </w:r>
      <w:r w:rsidRPr="0087588A">
        <w:rPr>
          <w:spacing w:val="-1"/>
        </w:rPr>
        <w:t xml:space="preserve">button </w:t>
      </w:r>
      <w:r w:rsidRPr="0087588A">
        <w:t xml:space="preserve">feature </w:t>
      </w:r>
      <w:r w:rsidRPr="0087588A">
        <w:rPr>
          <w:spacing w:val="-1"/>
        </w:rPr>
        <w:t>works:</w:t>
      </w:r>
    </w:p>
    <w:p w:rsidR="003B5004" w:rsidRPr="0087588A" w:rsidRDefault="003B5004" w:rsidP="00DA39F3">
      <w:pPr>
        <w:widowControl w:val="0"/>
        <w:numPr>
          <w:ilvl w:val="3"/>
          <w:numId w:val="26"/>
        </w:numPr>
        <w:tabs>
          <w:tab w:val="left" w:pos="1991"/>
        </w:tabs>
        <w:spacing w:before="6" w:line="237" w:lineRule="auto"/>
        <w:ind w:left="1990" w:right="201"/>
      </w:pPr>
      <w:r w:rsidRPr="0087588A">
        <w:rPr>
          <w:sz w:val="24"/>
        </w:rPr>
        <w:t>Takes you to another screen (e.g., on the Patient Stay History</w:t>
      </w:r>
      <w:r w:rsidR="00D610F8" w:rsidRPr="0087588A">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fldChar w:fldCharType="end"/>
      </w:r>
      <w:r w:rsidRPr="0087588A">
        <w:rPr>
          <w:sz w:val="24"/>
        </w:rPr>
        <w:t xml:space="preserve"> screen, the Patient</w:t>
      </w:r>
      <w:r w:rsidRPr="0087588A">
        <w:rPr>
          <w:rFonts w:ascii="Courier New" w:hAnsi="Courier New" w:cs="Courier New"/>
          <w:sz w:val="24"/>
        </w:rPr>
        <w:t xml:space="preserve"> Selection,</w:t>
      </w:r>
      <w:r w:rsidR="00B122CF" w:rsidRPr="0087588A">
        <w:rPr>
          <w:rFonts w:ascii="Courier New" w:hAnsi="Courier New" w:cs="Courier New"/>
          <w:sz w:val="24"/>
        </w:rPr>
        <w:t xml:space="preserve"> CERMe </w:t>
      </w:r>
      <w:r w:rsidRPr="0087588A">
        <w:rPr>
          <w:sz w:val="24"/>
        </w:rPr>
        <w:t xml:space="preserve">and </w:t>
      </w:r>
      <w:r w:rsidRPr="0087588A">
        <w:rPr>
          <w:rFonts w:ascii="Courier New" w:hAnsi="Courier New" w:cs="Courier New"/>
          <w:sz w:val="24"/>
        </w:rPr>
        <w:t>Primary Review</w:t>
      </w:r>
      <w:r w:rsidRPr="0087588A">
        <w:rPr>
          <w:sz w:val="24"/>
        </w:rPr>
        <w:t xml:space="preserve"> buttons navigate to other screens</w:t>
      </w:r>
      <w:r w:rsidRPr="0087588A">
        <w:t>).</w:t>
      </w:r>
    </w:p>
    <w:p w:rsidR="003B5004" w:rsidRPr="0087588A" w:rsidRDefault="005F2D1C" w:rsidP="00DA39F3">
      <w:pPr>
        <w:widowControl w:val="0"/>
        <w:numPr>
          <w:ilvl w:val="3"/>
          <w:numId w:val="26"/>
        </w:numPr>
        <w:tabs>
          <w:tab w:val="left" w:pos="1991"/>
        </w:tabs>
        <w:spacing w:before="6" w:line="237" w:lineRule="auto"/>
        <w:ind w:left="1990" w:right="201"/>
        <w:rPr>
          <w:sz w:val="24"/>
        </w:rPr>
      </w:pPr>
      <w:r w:rsidRPr="0087588A">
        <w:rPr>
          <w:noProof/>
        </w:rPr>
        <mc:AlternateContent>
          <mc:Choice Requires="wpg">
            <w:drawing>
              <wp:anchor distT="0" distB="0" distL="114300" distR="114300" simplePos="0" relativeHeight="252405248" behindDoc="1" locked="0" layoutInCell="1" allowOverlap="1" wp14:anchorId="7CDF7284" wp14:editId="2339341B">
                <wp:simplePos x="0" y="0"/>
                <wp:positionH relativeFrom="page">
                  <wp:posOffset>5579110</wp:posOffset>
                </wp:positionH>
                <wp:positionV relativeFrom="paragraph">
                  <wp:posOffset>503555</wp:posOffset>
                </wp:positionV>
                <wp:extent cx="155575" cy="203200"/>
                <wp:effectExtent l="0" t="0" r="15875" b="25400"/>
                <wp:wrapNone/>
                <wp:docPr id="84" name="Group 678" descr="Notes Icon button" title="Notes Icon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203200"/>
                          <a:chOff x="8802" y="855"/>
                          <a:chExt cx="245" cy="320"/>
                        </a:xfrm>
                      </wpg:grpSpPr>
                      <pic:pic xmlns:pic="http://schemas.openxmlformats.org/drawingml/2006/picture">
                        <pic:nvPicPr>
                          <pic:cNvPr id="88" name="Picture 681" descr="Notes Icon Button" title="Notes Icon Butt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8812" y="865"/>
                            <a:ext cx="2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0" name="Group 679"/>
                        <wpg:cNvGrpSpPr>
                          <a:grpSpLocks/>
                        </wpg:cNvGrpSpPr>
                        <wpg:grpSpPr bwMode="auto">
                          <a:xfrm>
                            <a:off x="8807" y="860"/>
                            <a:ext cx="235" cy="310"/>
                            <a:chOff x="8807" y="860"/>
                            <a:chExt cx="235" cy="310"/>
                          </a:xfrm>
                        </wpg:grpSpPr>
                        <wps:wsp>
                          <wps:cNvPr id="164" name="Freeform 680"/>
                          <wps:cNvSpPr>
                            <a:spLocks/>
                          </wps:cNvSpPr>
                          <wps:spPr bwMode="auto">
                            <a:xfrm>
                              <a:off x="8807" y="860"/>
                              <a:ext cx="235" cy="310"/>
                            </a:xfrm>
                            <a:custGeom>
                              <a:avLst/>
                              <a:gdLst>
                                <a:gd name="T0" fmla="+- 0 8807 8807"/>
                                <a:gd name="T1" fmla="*/ T0 w 235"/>
                                <a:gd name="T2" fmla="+- 0 1170 860"/>
                                <a:gd name="T3" fmla="*/ 1170 h 310"/>
                                <a:gd name="T4" fmla="+- 0 9042 8807"/>
                                <a:gd name="T5" fmla="*/ T4 w 235"/>
                                <a:gd name="T6" fmla="+- 0 1170 860"/>
                                <a:gd name="T7" fmla="*/ 1170 h 310"/>
                                <a:gd name="T8" fmla="+- 0 9042 8807"/>
                                <a:gd name="T9" fmla="*/ T8 w 235"/>
                                <a:gd name="T10" fmla="+- 0 860 860"/>
                                <a:gd name="T11" fmla="*/ 860 h 310"/>
                                <a:gd name="T12" fmla="+- 0 8807 8807"/>
                                <a:gd name="T13" fmla="*/ T12 w 235"/>
                                <a:gd name="T14" fmla="+- 0 860 860"/>
                                <a:gd name="T15" fmla="*/ 860 h 310"/>
                                <a:gd name="T16" fmla="+- 0 8807 8807"/>
                                <a:gd name="T17" fmla="*/ T16 w 235"/>
                                <a:gd name="T18" fmla="+- 0 1170 860"/>
                                <a:gd name="T19" fmla="*/ 1170 h 310"/>
                              </a:gdLst>
                              <a:ahLst/>
                              <a:cxnLst>
                                <a:cxn ang="0">
                                  <a:pos x="T1" y="T3"/>
                                </a:cxn>
                                <a:cxn ang="0">
                                  <a:pos x="T5" y="T7"/>
                                </a:cxn>
                                <a:cxn ang="0">
                                  <a:pos x="T9" y="T11"/>
                                </a:cxn>
                                <a:cxn ang="0">
                                  <a:pos x="T13" y="T15"/>
                                </a:cxn>
                                <a:cxn ang="0">
                                  <a:pos x="T17" y="T19"/>
                                </a:cxn>
                              </a:cxnLst>
                              <a:rect l="0" t="0" r="r" b="b"/>
                              <a:pathLst>
                                <a:path w="235" h="310">
                                  <a:moveTo>
                                    <a:pt x="0" y="310"/>
                                  </a:moveTo>
                                  <a:lnTo>
                                    <a:pt x="235" y="310"/>
                                  </a:lnTo>
                                  <a:lnTo>
                                    <a:pt x="235" y="0"/>
                                  </a:lnTo>
                                  <a:lnTo>
                                    <a:pt x="0" y="0"/>
                                  </a:lnTo>
                                  <a:lnTo>
                                    <a:pt x="0" y="3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8" o:spid="_x0000_s1026" alt="Title: Notes Icon button - Description: Notes Icon button" style="position:absolute;margin-left:439.3pt;margin-top:39.65pt;width:12.25pt;height:16pt;z-index:-250911232;mso-position-horizontal-relative:page" coordorigin="8802,855" coordsize="245,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">
                <v:shape id="Picture 681" o:spid="_x0000_s1027" type="#_x0000_t75" alt="Notes Icon Button" style="position:absolute;left:8812;top:865;width:225;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owE/BAAAA2wAAAA8AAABkcnMvZG93bnJldi54bWxET01rwkAQvRf8D8sIvdVNW6ySZiNSkHow&#10;h8ZAr0N2mqTNzobsVuO/dw6Cx8f7zjaT69WJxtB5NvC8SEAR19523BiojrunNagQkS32nsnAhQJs&#10;8tlDhqn1Z/6iUxkbJSEcUjTQxjikWoe6JYdh4Qdi4X786DAKHBttRzxLuOv1S5K8aYcdS0OLA320&#10;VP+V/056f4uispeiWPnXSR+29L3clZ/GPM6n7TuoSFO8i2/uvTWwlrHyRX6Az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owE/BAAAA2wAAAA8AAAAAAAAAAAAAAAAAnwIA&#10;AGRycy9kb3ducmV2LnhtbFBLBQYAAAAABAAEAPcAAACNAwAAAAA=&#10;">
                  <v:imagedata r:id="rId37" o:title="Notes Icon Button"/>
                </v:shape>
                <v:group id="Group 679" o:spid="_x0000_s1028" style="position:absolute;left:8807;top:860;width:235;height:310" coordorigin="8807,860" coordsize="235,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Freeform 680" o:spid="_x0000_s1029" style="position:absolute;left:8807;top:860;width:235;height:310;visibility:visible;mso-wrap-style:square;v-text-anchor:top" coordsize="23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r8AA&#10;AADcAAAADwAAAGRycy9kb3ducmV2LnhtbERPTWvCQBC9C/6HZYTedGMoUqKriFCwx6oFj0N2TBaz&#10;MzG7jWl/fbcgeJvH+5zVZvCN6qkLTtjAfJaBIi7FOq4MnI7v0zdQISJbbITJwA8F2KzHoxUWVu78&#10;Sf0hViqFcCjQQB1jW2gdypo8hpm0xIm7SOcxJthV2nZ4T+G+0XmWLbRHx6mhxpZ2NZXXw7c30LoP&#10;exv68rKXkxP5PfvjV54b8zIZtktQkYb4FD/ce5vmL17h/5l0gV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kr8AAAADcAAAADwAAAAAAAAAAAAAAAACYAgAAZHJzL2Rvd25y&#10;ZXYueG1sUEsFBgAAAAAEAAQA9QAAAIUDAAAAAA==&#10;" path="m,310r235,l235,,,,,310xe" filled="f" strokeweight=".5pt">
                    <v:path arrowok="t" o:connecttype="custom" o:connectlocs="0,1170;235,1170;235,860;0,860;0,1170" o:connectangles="0,0,0,0,0"/>
                  </v:shape>
                </v:group>
                <w10:wrap anchorx="page"/>
              </v:group>
            </w:pict>
          </mc:Fallback>
        </mc:AlternateContent>
      </w:r>
      <w:r w:rsidR="003B5004" w:rsidRPr="0087588A">
        <w:rPr>
          <w:sz w:val="24"/>
        </w:rPr>
        <w:t xml:space="preserve">Displays a </w:t>
      </w:r>
      <w:r w:rsidR="003B5004" w:rsidRPr="0087588A">
        <w:rPr>
          <w:spacing w:val="-1"/>
          <w:sz w:val="24"/>
        </w:rPr>
        <w:t>pop-up</w:t>
      </w:r>
      <w:r w:rsidR="003B5004" w:rsidRPr="0087588A">
        <w:rPr>
          <w:sz w:val="24"/>
        </w:rPr>
        <w:t xml:space="preserve"> </w:t>
      </w:r>
      <w:r w:rsidR="003B5004" w:rsidRPr="0087588A">
        <w:rPr>
          <w:spacing w:val="-1"/>
          <w:sz w:val="24"/>
        </w:rPr>
        <w:t>window</w:t>
      </w:r>
      <w:r w:rsidR="003B5004" w:rsidRPr="0087588A">
        <w:rPr>
          <w:sz w:val="24"/>
        </w:rPr>
        <w:t xml:space="preserve"> (the </w:t>
      </w:r>
      <w:r w:rsidR="003B5004" w:rsidRPr="0087588A">
        <w:rPr>
          <w:rFonts w:ascii="Courier New"/>
          <w:spacing w:val="-1"/>
          <w:sz w:val="20"/>
        </w:rPr>
        <w:t>Patient Worksheet</w:t>
      </w:r>
      <w:r w:rsidR="003B5004" w:rsidRPr="0087588A">
        <w:rPr>
          <w:rFonts w:ascii="Courier New"/>
          <w:spacing w:val="-60"/>
          <w:sz w:val="20"/>
        </w:rPr>
        <w:t xml:space="preserve"> </w:t>
      </w:r>
      <w:r w:rsidR="003B5004" w:rsidRPr="0087588A">
        <w:rPr>
          <w:sz w:val="24"/>
        </w:rPr>
        <w:t xml:space="preserve">button </w:t>
      </w:r>
      <w:r w:rsidR="003B5004" w:rsidRPr="0087588A">
        <w:rPr>
          <w:spacing w:val="-1"/>
          <w:sz w:val="24"/>
        </w:rPr>
        <w:t>on</w:t>
      </w:r>
      <w:r w:rsidR="003B5004" w:rsidRPr="0087588A">
        <w:rPr>
          <w:sz w:val="24"/>
        </w:rPr>
        <w:t xml:space="preserve"> the </w:t>
      </w:r>
      <w:r w:rsidR="003B5004" w:rsidRPr="0087588A">
        <w:rPr>
          <w:b/>
          <w:i/>
          <w:sz w:val="24"/>
        </w:rPr>
        <w:t>Patient</w:t>
      </w:r>
      <w:r w:rsidR="003B5004" w:rsidRPr="0087588A">
        <w:rPr>
          <w:b/>
          <w:i/>
          <w:spacing w:val="39"/>
          <w:sz w:val="24"/>
        </w:rPr>
        <w:t xml:space="preserve"> </w:t>
      </w:r>
      <w:r w:rsidR="003B5004" w:rsidRPr="0087588A">
        <w:rPr>
          <w:b/>
          <w:i/>
          <w:sz w:val="24"/>
        </w:rPr>
        <w:t xml:space="preserve">Stay </w:t>
      </w:r>
      <w:r w:rsidR="003B5004" w:rsidRPr="0087588A">
        <w:rPr>
          <w:b/>
          <w:i/>
          <w:spacing w:val="-1"/>
          <w:sz w:val="24"/>
        </w:rPr>
        <w:t>History</w:t>
      </w:r>
      <w:r w:rsidR="00D610F8" w:rsidRPr="0087588A">
        <w:rPr>
          <w:b/>
          <w:i/>
          <w:spacing w:val="-1"/>
          <w:sz w:val="24"/>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rPr>
          <w:b/>
          <w:i/>
          <w:spacing w:val="-1"/>
          <w:sz w:val="24"/>
        </w:rPr>
        <w:fldChar w:fldCharType="end"/>
      </w:r>
      <w:r w:rsidR="003B5004" w:rsidRPr="0087588A">
        <w:rPr>
          <w:b/>
          <w:i/>
          <w:sz w:val="24"/>
        </w:rPr>
        <w:t xml:space="preserve"> </w:t>
      </w:r>
      <w:r w:rsidR="003B5004" w:rsidRPr="0087588A">
        <w:rPr>
          <w:sz w:val="24"/>
        </w:rPr>
        <w:t xml:space="preserve">screen </w:t>
      </w:r>
      <w:r w:rsidR="003B5004" w:rsidRPr="0087588A">
        <w:rPr>
          <w:spacing w:val="-1"/>
          <w:sz w:val="24"/>
        </w:rPr>
        <w:t>opens</w:t>
      </w:r>
      <w:r w:rsidR="003B5004" w:rsidRPr="0087588A">
        <w:rPr>
          <w:sz w:val="24"/>
        </w:rPr>
        <w:t xml:space="preserve"> a window </w:t>
      </w:r>
      <w:r w:rsidR="003B5004" w:rsidRPr="0087588A">
        <w:rPr>
          <w:spacing w:val="-1"/>
          <w:sz w:val="24"/>
        </w:rPr>
        <w:t>containing</w:t>
      </w:r>
      <w:r w:rsidR="003B5004" w:rsidRPr="0087588A">
        <w:rPr>
          <w:sz w:val="24"/>
        </w:rPr>
        <w:t xml:space="preserve"> a worksheet with Stay </w:t>
      </w:r>
      <w:r w:rsidR="003B5004" w:rsidRPr="0087588A">
        <w:rPr>
          <w:spacing w:val="-1"/>
          <w:sz w:val="24"/>
        </w:rPr>
        <w:t>information</w:t>
      </w:r>
      <w:r w:rsidR="003B5004" w:rsidRPr="0087588A">
        <w:rPr>
          <w:sz w:val="24"/>
        </w:rPr>
        <w:t xml:space="preserve"> for a</w:t>
      </w:r>
      <w:r w:rsidR="003B5004" w:rsidRPr="0087588A">
        <w:rPr>
          <w:spacing w:val="53"/>
          <w:sz w:val="24"/>
        </w:rPr>
        <w:t xml:space="preserve"> </w:t>
      </w:r>
      <w:r w:rsidR="003B5004" w:rsidRPr="0087588A">
        <w:rPr>
          <w:spacing w:val="-1"/>
          <w:sz w:val="24"/>
        </w:rPr>
        <w:t>patient).</w:t>
      </w:r>
      <w:r w:rsidRPr="0087588A">
        <w:rPr>
          <w:noProof/>
        </w:rPr>
        <w:t xml:space="preserve"> </w:t>
      </w:r>
    </w:p>
    <w:p w:rsidR="003B5004" w:rsidRPr="0087588A" w:rsidRDefault="003B5004" w:rsidP="00DA39F3">
      <w:pPr>
        <w:pStyle w:val="BodyText"/>
        <w:widowControl w:val="0"/>
        <w:numPr>
          <w:ilvl w:val="3"/>
          <w:numId w:val="26"/>
        </w:numPr>
        <w:tabs>
          <w:tab w:val="left" w:pos="1991"/>
          <w:tab w:val="left" w:pos="7862"/>
        </w:tabs>
        <w:spacing w:before="0" w:after="0" w:line="262" w:lineRule="exact"/>
        <w:ind w:left="1990"/>
      </w:pPr>
      <w:r w:rsidRPr="0087588A">
        <w:t xml:space="preserve">Displays </w:t>
      </w:r>
      <w:r w:rsidRPr="0087588A">
        <w:rPr>
          <w:spacing w:val="-1"/>
        </w:rPr>
        <w:t>informational</w:t>
      </w:r>
      <w:r w:rsidRPr="0087588A">
        <w:t xml:space="preserve"> text (e.g.,</w:t>
      </w:r>
      <w:r w:rsidRPr="0087588A">
        <w:rPr>
          <w:spacing w:val="59"/>
        </w:rPr>
        <w:t xml:space="preserve"> </w:t>
      </w:r>
      <w:r w:rsidRPr="0087588A">
        <w:rPr>
          <w:spacing w:val="-1"/>
        </w:rPr>
        <w:t>the</w:t>
      </w:r>
      <w:r w:rsidRPr="0087588A">
        <w:t xml:space="preserve"> </w:t>
      </w:r>
      <w:r w:rsidRPr="0087588A">
        <w:rPr>
          <w:rFonts w:ascii="Courier New"/>
          <w:spacing w:val="-1"/>
          <w:sz w:val="20"/>
        </w:rPr>
        <w:t>Notes</w:t>
      </w:r>
      <w:r w:rsidRPr="0087588A">
        <w:rPr>
          <w:rFonts w:ascii="Courier New"/>
          <w:spacing w:val="-61"/>
          <w:sz w:val="20"/>
        </w:rPr>
        <w:t xml:space="preserve"> </w:t>
      </w:r>
      <w:r w:rsidRPr="0087588A">
        <w:rPr>
          <w:spacing w:val="-1"/>
        </w:rPr>
        <w:t>icon</w:t>
      </w:r>
      <w:r w:rsidRPr="0087588A">
        <w:t xml:space="preserve"> button</w:t>
      </w:r>
      <w:r w:rsidRPr="0087588A">
        <w:tab/>
        <w:t>on the</w:t>
      </w:r>
    </w:p>
    <w:p w:rsidR="003B5004" w:rsidRPr="0087588A" w:rsidRDefault="003B5004" w:rsidP="003B5004">
      <w:pPr>
        <w:spacing w:line="290" w:lineRule="exact"/>
        <w:ind w:left="1990"/>
        <w:rPr>
          <w:sz w:val="24"/>
        </w:rPr>
      </w:pPr>
      <w:r w:rsidRPr="0087588A">
        <w:rPr>
          <w:b/>
          <w:i/>
          <w:sz w:val="24"/>
        </w:rPr>
        <w:t>InterQual</w:t>
      </w:r>
      <w:r w:rsidR="00B63480" w:rsidRPr="0087588A">
        <w:rPr>
          <w:spacing w:val="-1"/>
          <w:position w:val="11"/>
          <w:sz w:val="16"/>
        </w:rPr>
        <w:t>®</w:t>
      </w:r>
      <w:r w:rsidRPr="0087588A">
        <w:rPr>
          <w:b/>
          <w:i/>
          <w:spacing w:val="-1"/>
          <w:sz w:val="24"/>
        </w:rPr>
        <w:t xml:space="preserve"> </w:t>
      </w:r>
      <w:r w:rsidRPr="0087588A">
        <w:rPr>
          <w:b/>
          <w:i/>
          <w:sz w:val="24"/>
        </w:rPr>
        <w:t>Criteria</w:t>
      </w:r>
      <w:r w:rsidR="00D610F8" w:rsidRPr="0087588A">
        <w:rPr>
          <w:b/>
          <w:i/>
          <w:sz w:val="24"/>
        </w:rPr>
        <w:fldChar w:fldCharType="begin"/>
      </w:r>
      <w:r w:rsidR="00D610F8" w:rsidRPr="0087588A">
        <w:instrText xml:space="preserve"> XE "</w:instrText>
      </w:r>
      <w:r w:rsidR="00D610F8" w:rsidRPr="0087588A">
        <w:rPr>
          <w:spacing w:val="-1"/>
          <w:sz w:val="20"/>
        </w:rPr>
        <w:instrText>InterQual</w:instrText>
      </w:r>
      <w:r w:rsidR="00D610F8" w:rsidRPr="0087588A">
        <w:rPr>
          <w:sz w:val="20"/>
        </w:rPr>
        <w:instrText xml:space="preserve"> </w:instrText>
      </w:r>
      <w:r w:rsidR="00D610F8" w:rsidRPr="0087588A">
        <w:rPr>
          <w:spacing w:val="-1"/>
          <w:sz w:val="20"/>
        </w:rPr>
        <w:instrText>Criteria</w:instrText>
      </w:r>
      <w:r w:rsidR="00D610F8" w:rsidRPr="0087588A">
        <w:instrText xml:space="preserve">" </w:instrText>
      </w:r>
      <w:r w:rsidR="00D610F8" w:rsidRPr="0087588A">
        <w:rPr>
          <w:b/>
          <w:i/>
          <w:sz w:val="24"/>
        </w:rPr>
        <w:fldChar w:fldCharType="end"/>
      </w:r>
      <w:r w:rsidR="00DF273B" w:rsidRPr="0087588A">
        <w:rPr>
          <w:b/>
          <w:i/>
          <w:sz w:val="24"/>
        </w:rPr>
        <w:t xml:space="preserve"> </w:t>
      </w:r>
      <w:r w:rsidRPr="0087588A">
        <w:rPr>
          <w:spacing w:val="-1"/>
          <w:sz w:val="24"/>
        </w:rPr>
        <w:t>displays</w:t>
      </w:r>
      <w:r w:rsidRPr="0087588A">
        <w:rPr>
          <w:sz w:val="24"/>
        </w:rPr>
        <w:t xml:space="preserve"> </w:t>
      </w:r>
      <w:r w:rsidRPr="0087588A">
        <w:rPr>
          <w:spacing w:val="-1"/>
          <w:sz w:val="24"/>
        </w:rPr>
        <w:t>read-only</w:t>
      </w:r>
      <w:r w:rsidRPr="0087588A">
        <w:rPr>
          <w:sz w:val="24"/>
        </w:rPr>
        <w:t xml:space="preserve"> </w:t>
      </w:r>
      <w:r w:rsidRPr="0087588A">
        <w:rPr>
          <w:spacing w:val="-1"/>
          <w:sz w:val="24"/>
        </w:rPr>
        <w:t>InterQual</w:t>
      </w:r>
      <w:r w:rsidRPr="0087588A">
        <w:rPr>
          <w:spacing w:val="-1"/>
          <w:position w:val="11"/>
          <w:sz w:val="16"/>
        </w:rPr>
        <w:t>®</w:t>
      </w:r>
      <w:r w:rsidRPr="0087588A">
        <w:rPr>
          <w:spacing w:val="19"/>
          <w:position w:val="11"/>
          <w:sz w:val="16"/>
        </w:rPr>
        <w:t xml:space="preserve"> </w:t>
      </w:r>
      <w:r w:rsidRPr="0087588A">
        <w:rPr>
          <w:sz w:val="24"/>
        </w:rPr>
        <w:t>Notes</w:t>
      </w:r>
      <w:r w:rsidRPr="0087588A">
        <w:rPr>
          <w:spacing w:val="-1"/>
          <w:sz w:val="24"/>
        </w:rPr>
        <w:t xml:space="preserve"> information).</w:t>
      </w:r>
    </w:p>
    <w:p w:rsidR="003B5004" w:rsidRPr="0087588A" w:rsidRDefault="003B5004" w:rsidP="00DA39F3">
      <w:pPr>
        <w:widowControl w:val="0"/>
        <w:numPr>
          <w:ilvl w:val="3"/>
          <w:numId w:val="26"/>
        </w:numPr>
        <w:tabs>
          <w:tab w:val="left" w:pos="1991"/>
        </w:tabs>
        <w:spacing w:before="10" w:line="276" w:lineRule="exact"/>
        <w:ind w:left="1990" w:right="188"/>
        <w:rPr>
          <w:sz w:val="24"/>
        </w:rPr>
      </w:pPr>
      <w:r w:rsidRPr="0087588A">
        <w:rPr>
          <w:sz w:val="24"/>
        </w:rPr>
        <w:t xml:space="preserve">Expands and </w:t>
      </w:r>
      <w:r w:rsidRPr="0087588A">
        <w:rPr>
          <w:spacing w:val="-1"/>
          <w:sz w:val="24"/>
        </w:rPr>
        <w:t>collapses</w:t>
      </w:r>
      <w:r w:rsidRPr="0087588A">
        <w:rPr>
          <w:sz w:val="24"/>
        </w:rPr>
        <w:t xml:space="preserve"> fields</w:t>
      </w:r>
      <w:r w:rsidRPr="0087588A">
        <w:rPr>
          <w:spacing w:val="-1"/>
          <w:sz w:val="24"/>
        </w:rPr>
        <w:t xml:space="preserve"> </w:t>
      </w:r>
      <w:r w:rsidRPr="0087588A">
        <w:rPr>
          <w:sz w:val="24"/>
        </w:rPr>
        <w:t>(e.g.,</w:t>
      </w:r>
      <w:r w:rsidR="00DF273B" w:rsidRPr="0087588A">
        <w:rPr>
          <w:sz w:val="24"/>
        </w:rPr>
        <w:t xml:space="preserve"> </w:t>
      </w:r>
      <w:r w:rsidRPr="0087588A">
        <w:rPr>
          <w:spacing w:val="-1"/>
          <w:sz w:val="24"/>
        </w:rPr>
        <w:t>the</w:t>
      </w:r>
      <w:r w:rsidRPr="0087588A">
        <w:rPr>
          <w:sz w:val="24"/>
        </w:rPr>
        <w:t xml:space="preserve"> </w:t>
      </w:r>
      <w:r w:rsidRPr="0087588A">
        <w:rPr>
          <w:rFonts w:ascii="Courier New" w:eastAsia="Courier New" w:hAnsi="Courier New" w:cs="Courier New"/>
          <w:sz w:val="20"/>
          <w:szCs w:val="20"/>
        </w:rPr>
        <w:t>+</w:t>
      </w:r>
      <w:r w:rsidRPr="0087588A">
        <w:rPr>
          <w:rFonts w:ascii="Courier New" w:eastAsia="Courier New" w:hAnsi="Courier New" w:cs="Courier New"/>
          <w:spacing w:val="-61"/>
          <w:sz w:val="20"/>
          <w:szCs w:val="20"/>
        </w:rPr>
        <w:t xml:space="preserve"> </w:t>
      </w:r>
      <w:r w:rsidRPr="0087588A">
        <w:rPr>
          <w:sz w:val="24"/>
        </w:rPr>
        <w:t xml:space="preserve">and </w:t>
      </w:r>
      <w:r w:rsidRPr="0087588A">
        <w:rPr>
          <w:rFonts w:ascii="Courier New" w:eastAsia="Courier New" w:hAnsi="Courier New" w:cs="Courier New"/>
          <w:sz w:val="20"/>
          <w:szCs w:val="20"/>
        </w:rPr>
        <w:t>–</w:t>
      </w:r>
      <w:r w:rsidRPr="0087588A">
        <w:rPr>
          <w:rFonts w:ascii="Courier New" w:eastAsia="Courier New" w:hAnsi="Courier New" w:cs="Courier New"/>
          <w:spacing w:val="-61"/>
          <w:sz w:val="20"/>
          <w:szCs w:val="20"/>
        </w:rPr>
        <w:t xml:space="preserve"> </w:t>
      </w:r>
      <w:r w:rsidRPr="0087588A">
        <w:rPr>
          <w:sz w:val="24"/>
        </w:rPr>
        <w:t>Stay ‘toggle’</w:t>
      </w:r>
      <w:r w:rsidRPr="0087588A">
        <w:rPr>
          <w:spacing w:val="-2"/>
          <w:sz w:val="24"/>
        </w:rPr>
        <w:t xml:space="preserve"> </w:t>
      </w:r>
      <w:r w:rsidRPr="0087588A">
        <w:rPr>
          <w:sz w:val="24"/>
        </w:rPr>
        <w:t>buttons on</w:t>
      </w:r>
      <w:r w:rsidRPr="0087588A">
        <w:rPr>
          <w:spacing w:val="-2"/>
          <w:sz w:val="24"/>
        </w:rPr>
        <w:t xml:space="preserve"> </w:t>
      </w:r>
      <w:r w:rsidRPr="0087588A">
        <w:rPr>
          <w:spacing w:val="-1"/>
          <w:sz w:val="24"/>
        </w:rPr>
        <w:t>the</w:t>
      </w:r>
      <w:r w:rsidRPr="0087588A">
        <w:rPr>
          <w:spacing w:val="25"/>
          <w:sz w:val="24"/>
        </w:rPr>
        <w:t xml:space="preserve"> </w:t>
      </w:r>
      <w:r w:rsidRPr="0087588A">
        <w:rPr>
          <w:b/>
          <w:bCs/>
          <w:i/>
          <w:sz w:val="24"/>
        </w:rPr>
        <w:t xml:space="preserve">Patient </w:t>
      </w:r>
      <w:r w:rsidRPr="0087588A">
        <w:rPr>
          <w:b/>
          <w:bCs/>
          <w:i/>
          <w:spacing w:val="-1"/>
          <w:sz w:val="24"/>
        </w:rPr>
        <w:t xml:space="preserve">Stay </w:t>
      </w:r>
      <w:r w:rsidRPr="0087588A">
        <w:rPr>
          <w:b/>
          <w:bCs/>
          <w:i/>
          <w:sz w:val="24"/>
        </w:rPr>
        <w:t xml:space="preserve">History </w:t>
      </w:r>
      <w:r w:rsidR="00D610F8" w:rsidRPr="0087588A">
        <w:rPr>
          <w:b/>
          <w:bCs/>
          <w:i/>
          <w:sz w:val="24"/>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rPr>
          <w:b/>
          <w:bCs/>
          <w:i/>
          <w:sz w:val="24"/>
        </w:rPr>
        <w:fldChar w:fldCharType="end"/>
      </w:r>
      <w:r w:rsidR="00D610F8" w:rsidRPr="0087588A">
        <w:rPr>
          <w:b/>
          <w:bCs/>
          <w:i/>
          <w:sz w:val="24"/>
        </w:rPr>
        <w:t xml:space="preserve"> </w:t>
      </w:r>
      <w:r w:rsidRPr="0087588A">
        <w:rPr>
          <w:sz w:val="24"/>
        </w:rPr>
        <w:t>and</w:t>
      </w:r>
      <w:r w:rsidRPr="0087588A">
        <w:rPr>
          <w:spacing w:val="-1"/>
          <w:sz w:val="24"/>
        </w:rPr>
        <w:t xml:space="preserve"> </w:t>
      </w:r>
      <w:r w:rsidRPr="0087588A">
        <w:rPr>
          <w:b/>
          <w:bCs/>
          <w:i/>
          <w:sz w:val="24"/>
        </w:rPr>
        <w:t xml:space="preserve">Primary </w:t>
      </w:r>
      <w:r w:rsidRPr="0087588A">
        <w:rPr>
          <w:b/>
          <w:bCs/>
          <w:i/>
          <w:spacing w:val="-1"/>
          <w:sz w:val="24"/>
        </w:rPr>
        <w:t>Review</w:t>
      </w:r>
      <w:r w:rsidRPr="0087588A">
        <w:rPr>
          <w:b/>
          <w:bCs/>
          <w:i/>
          <w:sz w:val="24"/>
        </w:rPr>
        <w:t xml:space="preserve"> </w:t>
      </w:r>
      <w:r w:rsidRPr="0087588A">
        <w:rPr>
          <w:b/>
          <w:bCs/>
          <w:i/>
          <w:spacing w:val="-1"/>
          <w:sz w:val="24"/>
        </w:rPr>
        <w:t>Summary</w:t>
      </w:r>
      <w:r w:rsidR="00D610F8" w:rsidRPr="0087588A">
        <w:rPr>
          <w:b/>
          <w:bCs/>
          <w:i/>
          <w:spacing w:val="-1"/>
          <w:sz w:val="24"/>
        </w:rPr>
        <w:fldChar w:fldCharType="begin"/>
      </w:r>
      <w:r w:rsidR="00D610F8" w:rsidRPr="0087588A">
        <w:instrText xml:space="preserve"> XE "</w:instrText>
      </w:r>
      <w:r w:rsidR="00D610F8" w:rsidRPr="0087588A">
        <w:rPr>
          <w:spacing w:val="-1"/>
          <w:sz w:val="20"/>
        </w:rPr>
        <w:instrText>Primary</w:instrText>
      </w:r>
      <w:r w:rsidR="00D610F8" w:rsidRPr="0087588A">
        <w:rPr>
          <w:sz w:val="20"/>
        </w:rPr>
        <w:instrText xml:space="preserve"> </w:instrText>
      </w:r>
      <w:r w:rsidR="00D610F8" w:rsidRPr="0087588A">
        <w:rPr>
          <w:spacing w:val="-1"/>
          <w:sz w:val="20"/>
        </w:rPr>
        <w:instrText>Review</w:instrText>
      </w:r>
      <w:r w:rsidR="00D610F8" w:rsidRPr="0087588A">
        <w:rPr>
          <w:sz w:val="20"/>
        </w:rPr>
        <w:instrText xml:space="preserve"> </w:instrText>
      </w:r>
      <w:r w:rsidR="00D610F8" w:rsidRPr="0087588A">
        <w:rPr>
          <w:spacing w:val="-1"/>
          <w:sz w:val="20"/>
        </w:rPr>
        <w:instrText>Summary</w:instrText>
      </w:r>
      <w:r w:rsidR="00D610F8" w:rsidRPr="0087588A">
        <w:instrText xml:space="preserve">" </w:instrText>
      </w:r>
      <w:r w:rsidR="00D610F8" w:rsidRPr="0087588A">
        <w:rPr>
          <w:b/>
          <w:bCs/>
          <w:i/>
          <w:spacing w:val="-1"/>
          <w:sz w:val="24"/>
        </w:rPr>
        <w:fldChar w:fldCharType="end"/>
      </w:r>
      <w:r w:rsidR="00DF273B" w:rsidRPr="0087588A">
        <w:rPr>
          <w:b/>
          <w:bCs/>
          <w:i/>
          <w:sz w:val="24"/>
        </w:rPr>
        <w:t xml:space="preserve"> </w:t>
      </w:r>
      <w:r w:rsidRPr="0087588A">
        <w:rPr>
          <w:spacing w:val="-1"/>
          <w:sz w:val="24"/>
        </w:rPr>
        <w:t>screens, expand</w:t>
      </w:r>
      <w:r w:rsidRPr="0087588A">
        <w:rPr>
          <w:sz w:val="24"/>
        </w:rPr>
        <w:t xml:space="preserve"> and</w:t>
      </w:r>
      <w:r w:rsidRPr="0087588A">
        <w:rPr>
          <w:spacing w:val="53"/>
          <w:sz w:val="24"/>
        </w:rPr>
        <w:t xml:space="preserve"> </w:t>
      </w:r>
      <w:r w:rsidRPr="0087588A">
        <w:rPr>
          <w:spacing w:val="-1"/>
          <w:sz w:val="24"/>
        </w:rPr>
        <w:t>collapse</w:t>
      </w:r>
      <w:r w:rsidRPr="0087588A">
        <w:rPr>
          <w:sz w:val="24"/>
        </w:rPr>
        <w:t xml:space="preserve"> the</w:t>
      </w:r>
      <w:r w:rsidRPr="0087588A">
        <w:rPr>
          <w:spacing w:val="-1"/>
          <w:sz w:val="24"/>
        </w:rPr>
        <w:t xml:space="preserve"> </w:t>
      </w:r>
      <w:r w:rsidRPr="0087588A">
        <w:rPr>
          <w:sz w:val="24"/>
        </w:rPr>
        <w:t xml:space="preserve">list of Stay </w:t>
      </w:r>
      <w:r w:rsidRPr="0087588A">
        <w:rPr>
          <w:spacing w:val="-1"/>
          <w:sz w:val="24"/>
        </w:rPr>
        <w:t>Reasons).</w:t>
      </w:r>
    </w:p>
    <w:p w:rsidR="003B5004" w:rsidRPr="0087588A" w:rsidRDefault="003B5004" w:rsidP="002633D0">
      <w:pPr>
        <w:pStyle w:val="Heading3"/>
      </w:pPr>
      <w:bookmarkStart w:id="185" w:name="_Toc479675987"/>
      <w:bookmarkStart w:id="186" w:name="_Toc479631725"/>
      <w:bookmarkStart w:id="187" w:name="_Toc499543689"/>
      <w:r w:rsidRPr="0087588A">
        <w:t>Using NUMI Radio Buttons</w:t>
      </w:r>
      <w:bookmarkEnd w:id="185"/>
      <w:bookmarkEnd w:id="186"/>
      <w:bookmarkEnd w:id="187"/>
      <w:r w:rsidR="00D610F8" w:rsidRPr="0087588A">
        <w:fldChar w:fldCharType="begin"/>
      </w:r>
      <w:r w:rsidR="00D610F8" w:rsidRPr="0087588A">
        <w:instrText xml:space="preserve"> XE "Buttons" \i </w:instrText>
      </w:r>
      <w:r w:rsidR="00D610F8" w:rsidRPr="0087588A">
        <w:fldChar w:fldCharType="end"/>
      </w:r>
    </w:p>
    <w:p w:rsidR="00354DB3" w:rsidRPr="0087588A" w:rsidRDefault="00354DB3" w:rsidP="0081175D">
      <w:pPr>
        <w:pStyle w:val="BodyText"/>
        <w:tabs>
          <w:tab w:val="left" w:pos="5859"/>
        </w:tabs>
        <w:ind w:right="314"/>
      </w:pPr>
      <w:r w:rsidRPr="0087588A">
        <w:rPr>
          <w:noProof/>
        </w:rPr>
        <mc:AlternateContent>
          <mc:Choice Requires="wpg">
            <w:drawing>
              <wp:anchor distT="0" distB="0" distL="114300" distR="114300" simplePos="0" relativeHeight="251005440" behindDoc="1" locked="0" layoutInCell="1" allowOverlap="1" wp14:anchorId="6490B6EA" wp14:editId="1EC6174F">
                <wp:simplePos x="0" y="0"/>
                <wp:positionH relativeFrom="page">
                  <wp:posOffset>3676650</wp:posOffset>
                </wp:positionH>
                <wp:positionV relativeFrom="paragraph">
                  <wp:posOffset>4446</wp:posOffset>
                </wp:positionV>
                <wp:extent cx="581025" cy="197040"/>
                <wp:effectExtent l="0" t="0" r="9525" b="12700"/>
                <wp:wrapNone/>
                <wp:docPr id="1057" name="Group 674" descr="Radio buttons" title="Radio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197040"/>
                          <a:chOff x="5839" y="418"/>
                          <a:chExt cx="1325" cy="335"/>
                        </a:xfrm>
                      </wpg:grpSpPr>
                      <pic:pic xmlns:pic="http://schemas.openxmlformats.org/drawingml/2006/picture">
                        <pic:nvPicPr>
                          <pic:cNvPr id="1058" name="Picture 677" descr="Radio Button" title="Radio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849" y="428"/>
                            <a:ext cx="130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9" name="Group 675"/>
                        <wpg:cNvGrpSpPr>
                          <a:grpSpLocks/>
                        </wpg:cNvGrpSpPr>
                        <wpg:grpSpPr bwMode="auto">
                          <a:xfrm>
                            <a:off x="5844" y="423"/>
                            <a:ext cx="1315" cy="325"/>
                            <a:chOff x="5844" y="423"/>
                            <a:chExt cx="1315" cy="325"/>
                          </a:xfrm>
                        </wpg:grpSpPr>
                        <wps:wsp>
                          <wps:cNvPr id="1060" name="Freeform 676"/>
                          <wps:cNvSpPr>
                            <a:spLocks/>
                          </wps:cNvSpPr>
                          <wps:spPr bwMode="auto">
                            <a:xfrm>
                              <a:off x="5844" y="423"/>
                              <a:ext cx="1315" cy="325"/>
                            </a:xfrm>
                            <a:custGeom>
                              <a:avLst/>
                              <a:gdLst>
                                <a:gd name="T0" fmla="+- 0 5844 5844"/>
                                <a:gd name="T1" fmla="*/ T0 w 1315"/>
                                <a:gd name="T2" fmla="+- 0 748 423"/>
                                <a:gd name="T3" fmla="*/ 748 h 325"/>
                                <a:gd name="T4" fmla="+- 0 7159 5844"/>
                                <a:gd name="T5" fmla="*/ T4 w 1315"/>
                                <a:gd name="T6" fmla="+- 0 748 423"/>
                                <a:gd name="T7" fmla="*/ 748 h 325"/>
                                <a:gd name="T8" fmla="+- 0 7159 5844"/>
                                <a:gd name="T9" fmla="*/ T8 w 1315"/>
                                <a:gd name="T10" fmla="+- 0 423 423"/>
                                <a:gd name="T11" fmla="*/ 423 h 325"/>
                                <a:gd name="T12" fmla="+- 0 5844 5844"/>
                                <a:gd name="T13" fmla="*/ T12 w 1315"/>
                                <a:gd name="T14" fmla="+- 0 423 423"/>
                                <a:gd name="T15" fmla="*/ 423 h 325"/>
                                <a:gd name="T16" fmla="+- 0 5844 5844"/>
                                <a:gd name="T17" fmla="*/ T16 w 1315"/>
                                <a:gd name="T18" fmla="+- 0 748 423"/>
                                <a:gd name="T19" fmla="*/ 748 h 325"/>
                              </a:gdLst>
                              <a:ahLst/>
                              <a:cxnLst>
                                <a:cxn ang="0">
                                  <a:pos x="T1" y="T3"/>
                                </a:cxn>
                                <a:cxn ang="0">
                                  <a:pos x="T5" y="T7"/>
                                </a:cxn>
                                <a:cxn ang="0">
                                  <a:pos x="T9" y="T11"/>
                                </a:cxn>
                                <a:cxn ang="0">
                                  <a:pos x="T13" y="T15"/>
                                </a:cxn>
                                <a:cxn ang="0">
                                  <a:pos x="T17" y="T19"/>
                                </a:cxn>
                              </a:cxnLst>
                              <a:rect l="0" t="0" r="r" b="b"/>
                              <a:pathLst>
                                <a:path w="1315" h="325">
                                  <a:moveTo>
                                    <a:pt x="0" y="325"/>
                                  </a:moveTo>
                                  <a:lnTo>
                                    <a:pt x="1315" y="325"/>
                                  </a:lnTo>
                                  <a:lnTo>
                                    <a:pt x="1315" y="0"/>
                                  </a:lnTo>
                                  <a:lnTo>
                                    <a:pt x="0" y="0"/>
                                  </a:lnTo>
                                  <a:lnTo>
                                    <a:pt x="0" y="3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4" o:spid="_x0000_s1026" alt="Title: Radio buttons - Description: Radio buttons" style="position:absolute;margin-left:289.5pt;margin-top:.35pt;width:45.75pt;height:15.5pt;z-index:-252311040;mso-position-horizontal-relative:page" coordorigin="5839,418" coordsize="132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">
                <v:shape id="Picture 677" o:spid="_x0000_s1027" type="#_x0000_t75" alt="Radio Button" style="position:absolute;left:5849;top:428;width:1305;height: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CBebIAAAA3QAAAA8AAABkcnMvZG93bnJldi54bWxEj0FrwkAQhe+C/2EZoRfRjQVDm7pKabEN&#10;9VCqpechO83GZmdDdqvx33cOBW8zvDfvfbPaDL5VJ+pjE9jAYp6BIq6Cbbg28HnYzu5AxYRssQ1M&#10;Bi4UYbMej1ZY2HDmDzrtU60khGOBBlxKXaF1rBx5jPPQEYv2HXqPSda+1rbHs4T7Vt9mWa49NiwN&#10;Djt6clT97H+9gffL9L6cvm7zhfPLMv/aPb8c347G3EyGxwdQiYZ0Nf9fl1bws6Xgyjcygl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ggXmyAAAAN0AAAAPAAAAAAAAAAAA&#10;AAAAAJ8CAABkcnMvZG93bnJldi54bWxQSwUGAAAAAAQABAD3AAAAlAMAAAAA&#10;">
                  <v:imagedata r:id="rId39" o:title="Radio Button"/>
                </v:shape>
                <v:group id="Group 675" o:spid="_x0000_s1028" style="position:absolute;left:5844;top:423;width:1315;height:325" coordorigin="5844,423" coordsize="131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Pv48MAAADdAAAADwAAAGRycy9kb3ducmV2LnhtbERPS4vCMBC+L/gfwgje&#10;NK2iuF2jiKh4EMEHLHsbmrEtNpPSxLb++82CsLf5+J6zWHWmFA3VrrCsIB5FIIhTqwvOFNyuu+Ec&#10;hPPIGkvLpOBFDlbL3scCE21bPlNz8ZkIIewSVJB7XyVSujQng25kK+LA3W1t0AdYZ1LX2IZwU8px&#10;FM2kwYJDQ44VbXJKH5enUbBvsV1P4m1zfNw3r5/r9PR9jEmpQb9bf4Hw1Pl/8dt90GF+N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E+/jwwAAAN0AAAAP&#10;AAAAAAAAAAAAAAAAAKoCAABkcnMvZG93bnJldi54bWxQSwUGAAAAAAQABAD6AAAAmgMAAAAA&#10;">
                  <v:shape id="Freeform 676" o:spid="_x0000_s1029" style="position:absolute;left:5844;top:423;width:1315;height:325;visibility:visible;mso-wrap-style:square;v-text-anchor:top" coordsize="131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avsQA&#10;AADdAAAADwAAAGRycy9kb3ducmV2LnhtbESPT2vDMAzF74N9B6PBbqu9QNuR1S1jUOix/w7dTcRa&#10;EhbLIXYb59tPh0JvEu/pvZ9Wm+w7daMhtoEtvM8MKOIquJZrC+fT9u0DVEzIDrvAZGGiCJv189MK&#10;SxdGPtDtmGolIRxLtNCk1Jdax6ohj3EWemLRfsPgMck61NoNOEq473RhzEJ7bFkaGuzpu6Hq73j1&#10;Fngs5vveL6dspp9QXHV3yfOtta8v+esTVKKcHub79c4JvlkIv3wjI+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mr7EAAAA3QAAAA8AAAAAAAAAAAAAAAAAmAIAAGRycy9k&#10;b3ducmV2LnhtbFBLBQYAAAAABAAEAPUAAACJAwAAAAA=&#10;" path="m,325r1315,l1315,,,,,325xe" filled="f" strokeweight=".5pt">
                    <v:path arrowok="t" o:connecttype="custom" o:connectlocs="0,748;1315,748;1315,423;0,423;0,748" o:connectangles="0,0,0,0,0"/>
                  </v:shape>
                </v:group>
                <w10:wrap anchorx="page"/>
              </v:group>
            </w:pict>
          </mc:Fallback>
        </mc:AlternateContent>
      </w:r>
      <w:r w:rsidR="003B5004" w:rsidRPr="0087588A">
        <w:rPr>
          <w:spacing w:val="-1"/>
        </w:rPr>
        <w:t>Some</w:t>
      </w:r>
      <w:r w:rsidR="003B5004" w:rsidRPr="0087588A">
        <w:t xml:space="preserve"> NUMI </w:t>
      </w:r>
      <w:r w:rsidR="003B5004" w:rsidRPr="0087588A">
        <w:rPr>
          <w:spacing w:val="-1"/>
        </w:rPr>
        <w:t>screens</w:t>
      </w:r>
      <w:r w:rsidR="003B5004" w:rsidRPr="0087588A">
        <w:t xml:space="preserve"> </w:t>
      </w:r>
      <w:r w:rsidR="003B5004" w:rsidRPr="0087588A">
        <w:rPr>
          <w:spacing w:val="-1"/>
        </w:rPr>
        <w:t>contain</w:t>
      </w:r>
      <w:r w:rsidR="003B5004" w:rsidRPr="0087588A">
        <w:t xml:space="preserve"> </w:t>
      </w:r>
      <w:r w:rsidR="003B5004" w:rsidRPr="0087588A">
        <w:rPr>
          <w:spacing w:val="-1"/>
        </w:rPr>
        <w:t xml:space="preserve">‘radio’ </w:t>
      </w:r>
      <w:r w:rsidR="00094197" w:rsidRPr="0087588A">
        <w:t>button</w:t>
      </w:r>
    </w:p>
    <w:p w:rsidR="003B5004" w:rsidRPr="0087588A" w:rsidRDefault="003B5004" w:rsidP="003B5004">
      <w:pPr>
        <w:pStyle w:val="BodyText"/>
        <w:tabs>
          <w:tab w:val="left" w:pos="5859"/>
        </w:tabs>
        <w:ind w:right="314"/>
      </w:pPr>
      <w:r w:rsidRPr="0087588A">
        <w:t xml:space="preserve">Here </w:t>
      </w:r>
      <w:r w:rsidRPr="0087588A">
        <w:rPr>
          <w:spacing w:val="-1"/>
        </w:rPr>
        <w:t>are</w:t>
      </w:r>
      <w:r w:rsidRPr="0087588A">
        <w:t xml:space="preserve"> </w:t>
      </w:r>
      <w:r w:rsidRPr="0087588A">
        <w:rPr>
          <w:spacing w:val="-1"/>
        </w:rPr>
        <w:t xml:space="preserve">general </w:t>
      </w:r>
      <w:r w:rsidRPr="0087588A">
        <w:t xml:space="preserve">instructions </w:t>
      </w:r>
      <w:r w:rsidRPr="0087588A">
        <w:rPr>
          <w:spacing w:val="-1"/>
        </w:rPr>
        <w:t>for</w:t>
      </w:r>
      <w:r w:rsidRPr="0087588A">
        <w:rPr>
          <w:spacing w:val="55"/>
        </w:rPr>
        <w:t xml:space="preserve"> </w:t>
      </w:r>
      <w:r w:rsidRPr="0087588A">
        <w:t>using those:</w:t>
      </w:r>
    </w:p>
    <w:p w:rsidR="00354DB3" w:rsidRPr="0087588A" w:rsidRDefault="00354DB3" w:rsidP="00DA39F3">
      <w:pPr>
        <w:pStyle w:val="BodyText"/>
        <w:widowControl w:val="0"/>
        <w:numPr>
          <w:ilvl w:val="4"/>
          <w:numId w:val="27"/>
        </w:numPr>
        <w:tabs>
          <w:tab w:val="left" w:pos="1991"/>
        </w:tabs>
        <w:spacing w:before="0" w:after="0"/>
      </w:pPr>
      <w:r w:rsidRPr="0087588A">
        <w:rPr>
          <w:i/>
        </w:rPr>
        <w:t xml:space="preserve">Click </w:t>
      </w:r>
      <w:r w:rsidRPr="0087588A">
        <w:t>on the</w:t>
      </w:r>
      <w:r w:rsidRPr="0087588A">
        <w:rPr>
          <w:spacing w:val="-2"/>
        </w:rPr>
        <w:t xml:space="preserve"> </w:t>
      </w:r>
      <w:r w:rsidRPr="0087588A">
        <w:t>desired</w:t>
      </w:r>
      <w:r w:rsidRPr="0087588A">
        <w:rPr>
          <w:spacing w:val="-2"/>
        </w:rPr>
        <w:t xml:space="preserve"> </w:t>
      </w:r>
      <w:r w:rsidRPr="0087588A">
        <w:rPr>
          <w:spacing w:val="-1"/>
        </w:rPr>
        <w:t xml:space="preserve">radio </w:t>
      </w:r>
      <w:r w:rsidRPr="0087588A">
        <w:t xml:space="preserve">button to </w:t>
      </w:r>
      <w:r w:rsidRPr="0087588A">
        <w:rPr>
          <w:spacing w:val="-1"/>
        </w:rPr>
        <w:t>select</w:t>
      </w:r>
      <w:r w:rsidRPr="0087588A">
        <w:t xml:space="preserve"> that </w:t>
      </w:r>
      <w:r w:rsidRPr="0087588A">
        <w:rPr>
          <w:spacing w:val="-1"/>
        </w:rPr>
        <w:t>option.</w:t>
      </w:r>
    </w:p>
    <w:p w:rsidR="00354DB3" w:rsidRPr="0087588A" w:rsidRDefault="00354DB3" w:rsidP="00354DB3">
      <w:pPr>
        <w:pStyle w:val="Heading3"/>
      </w:pPr>
      <w:bookmarkStart w:id="188" w:name="_Toc479675988"/>
      <w:bookmarkStart w:id="189" w:name="_Toc479631726"/>
      <w:bookmarkStart w:id="190" w:name="_Toc499543690"/>
      <w:r w:rsidRPr="0087588A">
        <w:t>NUMI Screen ‘Tabs’</w:t>
      </w:r>
      <w:bookmarkEnd w:id="188"/>
      <w:bookmarkEnd w:id="189"/>
      <w:bookmarkEnd w:id="190"/>
      <w:r w:rsidR="00D610F8" w:rsidRPr="0087588A">
        <w:fldChar w:fldCharType="begin"/>
      </w:r>
      <w:r w:rsidR="00D610F8" w:rsidRPr="0087588A">
        <w:instrText xml:space="preserve"> XE "</w:instrText>
      </w:r>
      <w:r w:rsidR="00D610F8" w:rsidRPr="0087588A">
        <w:rPr>
          <w:spacing w:val="-1"/>
          <w:sz w:val="20"/>
          <w:szCs w:val="20"/>
        </w:rPr>
        <w:instrText>Screen</w:instrText>
      </w:r>
      <w:r w:rsidR="00D610F8" w:rsidRPr="0087588A">
        <w:rPr>
          <w:sz w:val="20"/>
          <w:szCs w:val="20"/>
        </w:rPr>
        <w:instrText xml:space="preserve"> </w:instrText>
      </w:r>
      <w:r w:rsidR="00D610F8" w:rsidRPr="0087588A">
        <w:rPr>
          <w:spacing w:val="-1"/>
          <w:sz w:val="20"/>
          <w:szCs w:val="20"/>
        </w:rPr>
        <w:instrText>‘Tabs’</w:instrText>
      </w:r>
      <w:r w:rsidR="00D610F8" w:rsidRPr="0087588A">
        <w:instrText xml:space="preserve">" </w:instrText>
      </w:r>
      <w:r w:rsidR="00D610F8" w:rsidRPr="0087588A">
        <w:fldChar w:fldCharType="end"/>
      </w:r>
    </w:p>
    <w:p w:rsidR="003B5004" w:rsidRPr="0087588A" w:rsidRDefault="00D24663" w:rsidP="005C6012">
      <w:pPr>
        <w:pStyle w:val="BodyText"/>
      </w:pPr>
      <w:r w:rsidRPr="0087588A">
        <w:rPr>
          <w:noProof/>
        </w:rPr>
        <mc:AlternateContent>
          <mc:Choice Requires="wpg">
            <w:drawing>
              <wp:anchor distT="0" distB="0" distL="114300" distR="114300" simplePos="0" relativeHeight="252432896" behindDoc="1" locked="0" layoutInCell="1" allowOverlap="1" wp14:anchorId="3079058C" wp14:editId="2DD68927">
                <wp:simplePos x="0" y="0"/>
                <wp:positionH relativeFrom="page">
                  <wp:posOffset>3021496</wp:posOffset>
                </wp:positionH>
                <wp:positionV relativeFrom="paragraph">
                  <wp:posOffset>2347</wp:posOffset>
                </wp:positionV>
                <wp:extent cx="2971800" cy="237987"/>
                <wp:effectExtent l="0" t="0" r="19050" b="10160"/>
                <wp:wrapNone/>
                <wp:docPr id="20" name="Group 670" descr="NUMI Screen" title="NUMI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237987"/>
                          <a:chOff x="4746" y="-174"/>
                          <a:chExt cx="4685" cy="365"/>
                        </a:xfrm>
                      </wpg:grpSpPr>
                      <pic:pic xmlns:pic="http://schemas.openxmlformats.org/drawingml/2006/picture">
                        <pic:nvPicPr>
                          <pic:cNvPr id="22" name="Picture 673" descr="NUMI screen tabs" title="NUMI screen tab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756" y="-164"/>
                            <a:ext cx="4635"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3" name="Group 671"/>
                        <wpg:cNvGrpSpPr>
                          <a:grpSpLocks/>
                        </wpg:cNvGrpSpPr>
                        <wpg:grpSpPr bwMode="auto">
                          <a:xfrm>
                            <a:off x="4751" y="-169"/>
                            <a:ext cx="4675" cy="355"/>
                            <a:chOff x="4751" y="-169"/>
                            <a:chExt cx="4675" cy="355"/>
                          </a:xfrm>
                        </wpg:grpSpPr>
                        <wps:wsp>
                          <wps:cNvPr id="24" name="Freeform 672" descr="NUMI Screen Tabs" title="NUMI Screen Tabs"/>
                          <wps:cNvSpPr>
                            <a:spLocks/>
                          </wps:cNvSpPr>
                          <wps:spPr bwMode="auto">
                            <a:xfrm>
                              <a:off x="4751" y="-169"/>
                              <a:ext cx="4675" cy="355"/>
                            </a:xfrm>
                            <a:custGeom>
                              <a:avLst/>
                              <a:gdLst>
                                <a:gd name="T0" fmla="+- 0 4751 4751"/>
                                <a:gd name="T1" fmla="*/ T0 w 4675"/>
                                <a:gd name="T2" fmla="+- 0 186 -169"/>
                                <a:gd name="T3" fmla="*/ 186 h 355"/>
                                <a:gd name="T4" fmla="+- 0 9426 4751"/>
                                <a:gd name="T5" fmla="*/ T4 w 4675"/>
                                <a:gd name="T6" fmla="+- 0 186 -169"/>
                                <a:gd name="T7" fmla="*/ 186 h 355"/>
                                <a:gd name="T8" fmla="+- 0 9426 4751"/>
                                <a:gd name="T9" fmla="*/ T8 w 4675"/>
                                <a:gd name="T10" fmla="+- 0 -169 -169"/>
                                <a:gd name="T11" fmla="*/ -169 h 355"/>
                                <a:gd name="T12" fmla="+- 0 4751 4751"/>
                                <a:gd name="T13" fmla="*/ T12 w 4675"/>
                                <a:gd name="T14" fmla="+- 0 -169 -169"/>
                                <a:gd name="T15" fmla="*/ -169 h 355"/>
                                <a:gd name="T16" fmla="+- 0 4751 4751"/>
                                <a:gd name="T17" fmla="*/ T16 w 4675"/>
                                <a:gd name="T18" fmla="+- 0 186 -169"/>
                                <a:gd name="T19" fmla="*/ 186 h 355"/>
                              </a:gdLst>
                              <a:ahLst/>
                              <a:cxnLst>
                                <a:cxn ang="0">
                                  <a:pos x="T1" y="T3"/>
                                </a:cxn>
                                <a:cxn ang="0">
                                  <a:pos x="T5" y="T7"/>
                                </a:cxn>
                                <a:cxn ang="0">
                                  <a:pos x="T9" y="T11"/>
                                </a:cxn>
                                <a:cxn ang="0">
                                  <a:pos x="T13" y="T15"/>
                                </a:cxn>
                                <a:cxn ang="0">
                                  <a:pos x="T17" y="T19"/>
                                </a:cxn>
                              </a:cxnLst>
                              <a:rect l="0" t="0" r="r" b="b"/>
                              <a:pathLst>
                                <a:path w="4675" h="355">
                                  <a:moveTo>
                                    <a:pt x="0" y="355"/>
                                  </a:moveTo>
                                  <a:lnTo>
                                    <a:pt x="4675" y="355"/>
                                  </a:lnTo>
                                  <a:lnTo>
                                    <a:pt x="4675" y="0"/>
                                  </a:lnTo>
                                  <a:lnTo>
                                    <a:pt x="0" y="0"/>
                                  </a:lnTo>
                                  <a:lnTo>
                                    <a:pt x="0" y="3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0" o:spid="_x0000_s1026" alt="Title: NUMI Screen - Description: NUMI Screen" style="position:absolute;margin-left:237.9pt;margin-top:.2pt;width:234pt;height:18.75pt;z-index:-250883584;mso-position-horizontal-relative:page" coordorigin="4746,-174" coordsize="4685,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">
                <v:shape id="Picture 673" o:spid="_x0000_s1027" type="#_x0000_t75" alt="NUMI screen tabs" style="position:absolute;left:4756;top:-164;width:4635;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bEjDAAAA2wAAAA8AAABkcnMvZG93bnJldi54bWxEj81qwzAQhO+FvoPYQC+lluNDKE5kkxRM&#10;Cz3ZySHHxVr/NNbKWGrsvH1UCPQ4zMw3zC5fzCCuNLnesoJ1FIMgrq3uuVVwOhZv7yCcR9Y4WCYF&#10;N3KQZ89PO0y1nbmka+VbESDsUlTQeT+mUrq6I4MusiNx8Bo7GfRBTq3UE84BbgaZxPFGGuw5LHQ4&#10;0kdH9aX6NQra+OebPqvz+Nr4sqZiPRwPtlDqZbXstyA8Lf4//Gh/aQVJAn9fwg+Q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8tsSMMAAADbAAAADwAAAAAAAAAAAAAAAACf&#10;AgAAZHJzL2Rvd25yZXYueG1sUEsFBgAAAAAEAAQA9wAAAI8DAAAAAA==&#10;">
                  <v:imagedata r:id="rId41" o:title="NUMI screen tabs"/>
                </v:shape>
                <v:group id="Group 671" o:spid="_x0000_s1028" style="position:absolute;left:4751;top:-169;width:4675;height:355" coordorigin="4751,-169" coordsize="4675,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Freeform 672" o:spid="_x0000_s1029" alt="NUMI Screen Tabs" style="position:absolute;left:4751;top:-169;width:4675;height:355;visibility:visible;mso-wrap-style:square;v-text-anchor:top" coordsize="4675,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fY8EA&#10;AADbAAAADwAAAGRycy9kb3ducmV2LnhtbESPT4vCMBTE7wt+h/CEvWmqiEg1igjiXq0iens0z6a0&#10;eSlNtn++/WZhYY/DzPyG2R0GW4uOWl86VrCYJyCIc6dLLhTcb+fZBoQPyBprx6RgJA+H/eRjh6l2&#10;PV+py0IhIoR9igpMCE0qpc8NWfRz1xBH7+1aiyHKtpC6xT7CbS2XSbKWFkuOCwYbOhnKq+zbKmhe&#10;vluX1aUyl+OIT+6zxy2MSn1Oh+MWRKAh/If/2l9awXIFv1/iD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xn2PBAAAA2wAAAA8AAAAAAAAAAAAAAAAAmAIAAGRycy9kb3du&#10;cmV2LnhtbFBLBQYAAAAABAAEAPUAAACGAwAAAAA=&#10;" path="m,355r4675,l4675,,,,,355xe" filled="f" strokeweight=".5pt">
                    <v:path arrowok="t" o:connecttype="custom" o:connectlocs="0,186;4675,186;4675,-169;0,-169;0,186" o:connectangles="0,0,0,0,0"/>
                  </v:shape>
                </v:group>
                <w10:wrap anchorx="page"/>
              </v:group>
            </w:pict>
          </mc:Fallback>
        </mc:AlternateContent>
      </w:r>
    </w:p>
    <w:p w:rsidR="005A3CB2" w:rsidRPr="0087588A" w:rsidRDefault="00354DB3" w:rsidP="00D24663">
      <w:pPr>
        <w:pStyle w:val="BodyText"/>
        <w:tabs>
          <w:tab w:val="left" w:pos="8246"/>
        </w:tabs>
        <w:spacing w:line="275" w:lineRule="exact"/>
      </w:pPr>
      <w:r w:rsidRPr="0087588A">
        <w:rPr>
          <w:spacing w:val="-1"/>
        </w:rPr>
        <w:t>Some</w:t>
      </w:r>
      <w:r w:rsidRPr="0087588A">
        <w:t xml:space="preserve"> NUMI </w:t>
      </w:r>
      <w:r w:rsidRPr="0087588A">
        <w:rPr>
          <w:spacing w:val="-1"/>
        </w:rPr>
        <w:t>screens</w:t>
      </w:r>
      <w:r w:rsidRPr="0087588A">
        <w:t xml:space="preserve"> </w:t>
      </w:r>
      <w:r w:rsidRPr="0087588A">
        <w:rPr>
          <w:spacing w:val="-1"/>
        </w:rPr>
        <w:t xml:space="preserve">contain </w:t>
      </w:r>
      <w:r w:rsidRPr="0087588A">
        <w:t>tabs</w:t>
      </w:r>
      <w:r w:rsidR="00D610F8" w:rsidRPr="0087588A">
        <w:t xml:space="preserve"> </w:t>
      </w:r>
      <w:r w:rsidR="00CC5C30" w:rsidRPr="0087588A">
        <w:t xml:space="preserve">when </w:t>
      </w:r>
      <w:r w:rsidRPr="0087588A">
        <w:rPr>
          <w:spacing w:val="-1"/>
        </w:rPr>
        <w:t>clicked,</w:t>
      </w:r>
      <w:r w:rsidRPr="0087588A">
        <w:t xml:space="preserve"> will</w:t>
      </w:r>
      <w:r w:rsidRPr="0087588A">
        <w:rPr>
          <w:spacing w:val="-1"/>
        </w:rPr>
        <w:t xml:space="preserve"> </w:t>
      </w:r>
      <w:r w:rsidRPr="0087588A">
        <w:t>take</w:t>
      </w:r>
      <w:r w:rsidRPr="0087588A">
        <w:rPr>
          <w:spacing w:val="1"/>
        </w:rPr>
        <w:t xml:space="preserve"> </w:t>
      </w:r>
      <w:r w:rsidRPr="0087588A">
        <w:t>you to other NUMI</w:t>
      </w:r>
      <w:r w:rsidRPr="0087588A">
        <w:rPr>
          <w:spacing w:val="-1"/>
        </w:rPr>
        <w:t xml:space="preserve"> </w:t>
      </w:r>
      <w:r w:rsidRPr="0087588A">
        <w:t xml:space="preserve">screens. </w:t>
      </w:r>
      <w:r w:rsidRPr="0087588A">
        <w:rPr>
          <w:spacing w:val="-1"/>
        </w:rPr>
        <w:t>Certain</w:t>
      </w:r>
      <w:r w:rsidRPr="0087588A">
        <w:t xml:space="preserve"> </w:t>
      </w:r>
      <w:r w:rsidRPr="0087588A">
        <w:rPr>
          <w:spacing w:val="-1"/>
        </w:rPr>
        <w:t>buttons</w:t>
      </w:r>
      <w:r w:rsidRPr="0087588A">
        <w:t xml:space="preserve"> </w:t>
      </w:r>
      <w:r w:rsidRPr="0087588A">
        <w:rPr>
          <w:spacing w:val="-1"/>
        </w:rPr>
        <w:t>may</w:t>
      </w:r>
      <w:r w:rsidRPr="0087588A">
        <w:t xml:space="preserve"> be </w:t>
      </w:r>
      <w:r w:rsidRPr="0087588A">
        <w:rPr>
          <w:spacing w:val="-1"/>
        </w:rPr>
        <w:t>grayed</w:t>
      </w:r>
      <w:r w:rsidRPr="0087588A">
        <w:t xml:space="preserve"> out, </w:t>
      </w:r>
      <w:r w:rsidRPr="0087588A">
        <w:rPr>
          <w:spacing w:val="-1"/>
        </w:rPr>
        <w:t>depending</w:t>
      </w:r>
      <w:r w:rsidRPr="0087588A">
        <w:t xml:space="preserve"> on</w:t>
      </w:r>
      <w:r w:rsidRPr="0087588A">
        <w:rPr>
          <w:spacing w:val="59"/>
        </w:rPr>
        <w:t xml:space="preserve"> </w:t>
      </w:r>
      <w:r w:rsidRPr="0087588A">
        <w:t xml:space="preserve">which </w:t>
      </w:r>
      <w:r w:rsidRPr="0087588A">
        <w:rPr>
          <w:spacing w:val="-1"/>
        </w:rPr>
        <w:t>screen</w:t>
      </w:r>
      <w:r w:rsidRPr="0087588A">
        <w:t xml:space="preserve"> you are working on.</w:t>
      </w:r>
      <w:r w:rsidRPr="0087588A">
        <w:rPr>
          <w:spacing w:val="1"/>
        </w:rPr>
        <w:t xml:space="preserve"> </w:t>
      </w:r>
      <w:r w:rsidRPr="0087588A">
        <w:t xml:space="preserve">Here </w:t>
      </w:r>
      <w:r w:rsidRPr="0087588A">
        <w:rPr>
          <w:spacing w:val="-1"/>
        </w:rPr>
        <w:t>are</w:t>
      </w:r>
      <w:r w:rsidRPr="0087588A">
        <w:t xml:space="preserve"> </w:t>
      </w:r>
      <w:r w:rsidRPr="0087588A">
        <w:rPr>
          <w:spacing w:val="-1"/>
        </w:rPr>
        <w:t xml:space="preserve">general </w:t>
      </w:r>
      <w:r w:rsidRPr="0087588A">
        <w:t xml:space="preserve">instructions </w:t>
      </w:r>
      <w:r w:rsidRPr="0087588A">
        <w:rPr>
          <w:spacing w:val="-1"/>
        </w:rPr>
        <w:t>for</w:t>
      </w:r>
      <w:r w:rsidRPr="0087588A">
        <w:t xml:space="preserve"> using</w:t>
      </w:r>
      <w:r w:rsidRPr="0087588A">
        <w:rPr>
          <w:spacing w:val="-1"/>
        </w:rPr>
        <w:t xml:space="preserve"> </w:t>
      </w:r>
      <w:r w:rsidRPr="0087588A">
        <w:t>tabs:</w:t>
      </w:r>
    </w:p>
    <w:p w:rsidR="00354DB3" w:rsidRPr="0087588A" w:rsidRDefault="00902DBC" w:rsidP="005262FB">
      <w:pPr>
        <w:pStyle w:val="BodyText"/>
        <w:widowControl w:val="0"/>
        <w:numPr>
          <w:ilvl w:val="3"/>
          <w:numId w:val="28"/>
        </w:numPr>
        <w:tabs>
          <w:tab w:val="left" w:pos="1991"/>
        </w:tabs>
        <w:spacing w:before="0" w:after="0"/>
      </w:pPr>
      <w:r w:rsidRPr="0087588A">
        <w:rPr>
          <w:spacing w:val="-1"/>
        </w:rPr>
        <w:lastRenderedPageBreak/>
        <w:t>While</w:t>
      </w:r>
      <w:r w:rsidRPr="0087588A">
        <w:t xml:space="preserve"> on a screen that </w:t>
      </w:r>
      <w:r w:rsidRPr="0087588A">
        <w:rPr>
          <w:spacing w:val="-1"/>
        </w:rPr>
        <w:t>displays</w:t>
      </w:r>
      <w:r w:rsidRPr="0087588A">
        <w:t xml:space="preserve"> tabs (e.g., the </w:t>
      </w:r>
      <w:r w:rsidRPr="0087588A">
        <w:rPr>
          <w:b/>
          <w:i/>
          <w:spacing w:val="-1"/>
        </w:rPr>
        <w:t>Patient</w:t>
      </w:r>
      <w:r w:rsidRPr="0087588A">
        <w:rPr>
          <w:b/>
          <w:i/>
        </w:rPr>
        <w:t xml:space="preserve"> Stay</w:t>
      </w:r>
      <w:r w:rsidRPr="0087588A">
        <w:rPr>
          <w:b/>
          <w:i/>
          <w:spacing w:val="-1"/>
        </w:rPr>
        <w:t xml:space="preserve"> </w:t>
      </w:r>
      <w:r w:rsidRPr="0087588A">
        <w:rPr>
          <w:b/>
          <w:i/>
        </w:rPr>
        <w:t xml:space="preserve">History </w:t>
      </w:r>
      <w:r w:rsidR="00D610F8" w:rsidRPr="0087588A">
        <w:rPr>
          <w:b/>
          <w:i/>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rPr>
          <w:b/>
          <w:i/>
        </w:rPr>
        <w:fldChar w:fldCharType="end"/>
      </w:r>
      <w:r w:rsidRPr="0087588A">
        <w:rPr>
          <w:spacing w:val="-1"/>
        </w:rPr>
        <w:t>screen</w:t>
      </w:r>
      <w:r w:rsidR="00E738EF" w:rsidRPr="0087588A">
        <w:rPr>
          <w:spacing w:val="-1"/>
        </w:rPr>
        <w:t>) click</w:t>
      </w:r>
      <w:r w:rsidRPr="0087588A">
        <w:rPr>
          <w:i/>
        </w:rPr>
        <w:t xml:space="preserve"> </w:t>
      </w:r>
      <w:r w:rsidR="00354DB3" w:rsidRPr="0087588A">
        <w:t xml:space="preserve">on a </w:t>
      </w:r>
      <w:r w:rsidR="00354DB3" w:rsidRPr="0087588A">
        <w:rPr>
          <w:spacing w:val="-1"/>
        </w:rPr>
        <w:t>tab.</w:t>
      </w:r>
    </w:p>
    <w:p w:rsidR="00354DB3" w:rsidRPr="0087588A" w:rsidRDefault="00354DB3" w:rsidP="00DA39F3">
      <w:pPr>
        <w:pStyle w:val="BodyText"/>
        <w:widowControl w:val="0"/>
        <w:numPr>
          <w:ilvl w:val="3"/>
          <w:numId w:val="28"/>
        </w:numPr>
        <w:tabs>
          <w:tab w:val="left" w:pos="1991"/>
        </w:tabs>
        <w:spacing w:before="0" w:after="0"/>
      </w:pPr>
      <w:r w:rsidRPr="0087588A">
        <w:t xml:space="preserve">You </w:t>
      </w:r>
      <w:r w:rsidRPr="0087588A">
        <w:rPr>
          <w:spacing w:val="-1"/>
        </w:rPr>
        <w:t>will</w:t>
      </w:r>
      <w:r w:rsidRPr="0087588A">
        <w:t xml:space="preserve"> be</w:t>
      </w:r>
      <w:r w:rsidRPr="0087588A">
        <w:rPr>
          <w:spacing w:val="-1"/>
        </w:rPr>
        <w:t xml:space="preserve"> </w:t>
      </w:r>
      <w:r w:rsidRPr="0087588A">
        <w:t>redirected to</w:t>
      </w:r>
      <w:r w:rsidRPr="0087588A">
        <w:rPr>
          <w:spacing w:val="-1"/>
        </w:rPr>
        <w:t xml:space="preserve"> </w:t>
      </w:r>
      <w:r w:rsidR="00FE2C31" w:rsidRPr="0087588A">
        <w:t>the tab of the corresponding screen.</w:t>
      </w:r>
    </w:p>
    <w:p w:rsidR="00354DB3" w:rsidRPr="0087588A" w:rsidRDefault="00354DB3" w:rsidP="00354DB3">
      <w:pPr>
        <w:pStyle w:val="Heading3"/>
      </w:pPr>
      <w:bookmarkStart w:id="191" w:name="_Toc479675989"/>
      <w:bookmarkStart w:id="192" w:name="_Toc479631727"/>
      <w:bookmarkStart w:id="193" w:name="_Toc499543691"/>
      <w:r w:rsidRPr="0087588A">
        <w:t>NUMI Menus</w:t>
      </w:r>
      <w:bookmarkEnd w:id="191"/>
      <w:bookmarkEnd w:id="192"/>
      <w:bookmarkEnd w:id="193"/>
      <w:r w:rsidR="00D610F8" w:rsidRPr="0087588A">
        <w:fldChar w:fldCharType="begin"/>
      </w:r>
      <w:r w:rsidR="00D610F8" w:rsidRPr="0087588A">
        <w:instrText xml:space="preserve"> XE "</w:instrText>
      </w:r>
      <w:r w:rsidR="00D610F8" w:rsidRPr="0087588A">
        <w:rPr>
          <w:sz w:val="20"/>
        </w:rPr>
        <w:instrText>Menus</w:instrText>
      </w:r>
      <w:r w:rsidR="00D610F8" w:rsidRPr="0087588A">
        <w:instrText xml:space="preserve">" </w:instrText>
      </w:r>
      <w:r w:rsidR="00D610F8" w:rsidRPr="0087588A">
        <w:fldChar w:fldCharType="end"/>
      </w:r>
    </w:p>
    <w:p w:rsidR="006D1801" w:rsidRPr="0087588A" w:rsidRDefault="006D1801" w:rsidP="006D1801">
      <w:pPr>
        <w:pStyle w:val="BodyText"/>
        <w:spacing w:before="237"/>
        <w:ind w:right="34"/>
      </w:pPr>
      <w:r w:rsidRPr="0087588A">
        <w:rPr>
          <w:spacing w:val="-1"/>
        </w:rPr>
        <w:t>NUMI</w:t>
      </w:r>
      <w:r w:rsidRPr="0087588A">
        <w:t xml:space="preserve"> provides </w:t>
      </w:r>
      <w:r w:rsidRPr="0087588A">
        <w:rPr>
          <w:spacing w:val="-1"/>
        </w:rPr>
        <w:t>menus,</w:t>
      </w:r>
      <w:r w:rsidRPr="0087588A">
        <w:rPr>
          <w:spacing w:val="1"/>
        </w:rPr>
        <w:t xml:space="preserve"> </w:t>
      </w:r>
      <w:r w:rsidRPr="0087588A">
        <w:t xml:space="preserve">which are </w:t>
      </w:r>
      <w:r w:rsidRPr="0087588A">
        <w:rPr>
          <w:spacing w:val="-1"/>
        </w:rPr>
        <w:t>accessible</w:t>
      </w:r>
      <w:r w:rsidRPr="0087588A">
        <w:t xml:space="preserve"> </w:t>
      </w:r>
      <w:r w:rsidRPr="0087588A">
        <w:rPr>
          <w:spacing w:val="-1"/>
        </w:rPr>
        <w:t>from</w:t>
      </w:r>
      <w:r w:rsidRPr="0087588A">
        <w:t xml:space="preserve"> the </w:t>
      </w:r>
      <w:r w:rsidRPr="0087588A">
        <w:rPr>
          <w:spacing w:val="-1"/>
        </w:rPr>
        <w:t>major</w:t>
      </w:r>
      <w:r w:rsidRPr="0087588A">
        <w:t xml:space="preserve"> NUMI </w:t>
      </w:r>
      <w:r w:rsidRPr="0087588A">
        <w:rPr>
          <w:spacing w:val="-1"/>
        </w:rPr>
        <w:t>screens.</w:t>
      </w:r>
      <w:r w:rsidRPr="0087588A">
        <w:t xml:space="preserve"> These </w:t>
      </w:r>
      <w:r w:rsidRPr="0087588A">
        <w:rPr>
          <w:spacing w:val="-1"/>
        </w:rPr>
        <w:t>menus</w:t>
      </w:r>
      <w:r w:rsidRPr="0087588A">
        <w:rPr>
          <w:spacing w:val="63"/>
        </w:rPr>
        <w:t xml:space="preserve"> </w:t>
      </w:r>
      <w:r w:rsidRPr="0087588A">
        <w:t xml:space="preserve">provide </w:t>
      </w:r>
      <w:r w:rsidRPr="0087588A">
        <w:rPr>
          <w:spacing w:val="-1"/>
        </w:rPr>
        <w:t>access</w:t>
      </w:r>
      <w:r w:rsidRPr="0087588A">
        <w:t xml:space="preserve"> to various</w:t>
      </w:r>
      <w:r w:rsidRPr="0087588A">
        <w:rPr>
          <w:spacing w:val="-2"/>
        </w:rPr>
        <w:t xml:space="preserve"> </w:t>
      </w:r>
      <w:r w:rsidRPr="0087588A">
        <w:rPr>
          <w:spacing w:val="-1"/>
        </w:rPr>
        <w:t>features</w:t>
      </w:r>
      <w:r w:rsidRPr="0087588A">
        <w:t xml:space="preserve"> of </w:t>
      </w:r>
      <w:r w:rsidRPr="0087588A">
        <w:rPr>
          <w:spacing w:val="-1"/>
        </w:rPr>
        <w:t>the</w:t>
      </w:r>
      <w:r w:rsidRPr="0087588A">
        <w:t xml:space="preserve"> </w:t>
      </w:r>
      <w:r w:rsidRPr="0087588A">
        <w:rPr>
          <w:spacing w:val="-1"/>
        </w:rPr>
        <w:t>NUMI</w:t>
      </w:r>
      <w:r w:rsidRPr="0087588A">
        <w:t xml:space="preserve"> application.</w:t>
      </w:r>
    </w:p>
    <w:p w:rsidR="006D1801" w:rsidRPr="0087588A" w:rsidRDefault="00DE7AC9" w:rsidP="000443F5">
      <w:pPr>
        <w:pStyle w:val="Heading4"/>
        <w:widowControl w:val="0"/>
        <w:tabs>
          <w:tab w:val="clear" w:pos="2394"/>
        </w:tabs>
        <w:spacing w:before="120" w:after="0"/>
        <w:ind w:left="864"/>
        <w:rPr>
          <w:rFonts w:eastAsia="Arial"/>
        </w:rPr>
      </w:pPr>
      <w:bookmarkStart w:id="194" w:name="_Toc479675990"/>
      <w:bookmarkStart w:id="195" w:name="_Toc479631728"/>
      <w:bookmarkStart w:id="196" w:name="_Toc499543692"/>
      <w:r w:rsidRPr="0087588A">
        <w:t>Administrator (Admin)</w:t>
      </w:r>
      <w:r w:rsidR="006D1801" w:rsidRPr="0087588A">
        <w:t xml:space="preserve"> Menu</w:t>
      </w:r>
      <w:bookmarkEnd w:id="194"/>
      <w:bookmarkEnd w:id="195"/>
      <w:bookmarkEnd w:id="196"/>
    </w:p>
    <w:p w:rsidR="00AF3336" w:rsidRPr="0087588A" w:rsidRDefault="006D1801" w:rsidP="008D28BF">
      <w:pPr>
        <w:pStyle w:val="BodyText"/>
        <w:spacing w:before="118"/>
        <w:ind w:right="130"/>
        <w:jc w:val="both"/>
      </w:pPr>
      <w:r w:rsidRPr="0087588A">
        <w:t xml:space="preserve">The </w:t>
      </w:r>
      <w:r w:rsidRPr="0087588A">
        <w:rPr>
          <w:spacing w:val="-1"/>
        </w:rPr>
        <w:t>Admin</w:t>
      </w:r>
      <w:r w:rsidRPr="0087588A">
        <w:t xml:space="preserve"> Menu</w:t>
      </w:r>
      <w:r w:rsidR="00D610F8" w:rsidRPr="0087588A">
        <w:fldChar w:fldCharType="begin"/>
      </w:r>
      <w:r w:rsidR="00D610F8" w:rsidRPr="0087588A">
        <w:instrText xml:space="preserve"> XE "</w:instrText>
      </w:r>
      <w:r w:rsidR="00D610F8" w:rsidRPr="0087588A">
        <w:rPr>
          <w:spacing w:val="-1"/>
          <w:sz w:val="20"/>
        </w:rPr>
        <w:instrText>Admin</w:instrText>
      </w:r>
      <w:r w:rsidR="00D610F8" w:rsidRPr="0087588A">
        <w:rPr>
          <w:sz w:val="20"/>
        </w:rPr>
        <w:instrText xml:space="preserve"> </w:instrText>
      </w:r>
      <w:r w:rsidR="00D610F8" w:rsidRPr="0087588A">
        <w:rPr>
          <w:spacing w:val="-1"/>
          <w:sz w:val="20"/>
        </w:rPr>
        <w:instrText>Menu</w:instrText>
      </w:r>
      <w:r w:rsidR="00D610F8" w:rsidRPr="0087588A">
        <w:instrText xml:space="preserve">" </w:instrText>
      </w:r>
      <w:r w:rsidR="00D610F8" w:rsidRPr="0087588A">
        <w:fldChar w:fldCharType="end"/>
      </w:r>
      <w:r w:rsidR="00D610F8" w:rsidRPr="0087588A">
        <w:t xml:space="preserve"> </w:t>
      </w:r>
      <w:r w:rsidRPr="0087588A">
        <w:t>is only available</w:t>
      </w:r>
      <w:r w:rsidRPr="0087588A">
        <w:rPr>
          <w:spacing w:val="-1"/>
        </w:rPr>
        <w:t xml:space="preserve"> </w:t>
      </w:r>
      <w:r w:rsidRPr="0087588A">
        <w:t>to</w:t>
      </w:r>
      <w:r w:rsidRPr="0087588A">
        <w:rPr>
          <w:spacing w:val="-1"/>
        </w:rPr>
        <w:t xml:space="preserve"> NUMI</w:t>
      </w:r>
      <w:r w:rsidRPr="0087588A">
        <w:t xml:space="preserve"> </w:t>
      </w:r>
      <w:r w:rsidRPr="0087588A">
        <w:rPr>
          <w:spacing w:val="-1"/>
        </w:rPr>
        <w:t xml:space="preserve">Administrator </w:t>
      </w:r>
      <w:r w:rsidRPr="0087588A">
        <w:t xml:space="preserve">users. </w:t>
      </w:r>
    </w:p>
    <w:p w:rsidR="006D1801" w:rsidRPr="0087588A" w:rsidRDefault="006D1801" w:rsidP="00FE2C31">
      <w:pPr>
        <w:pStyle w:val="BodyText"/>
        <w:spacing w:before="118"/>
        <w:ind w:right="130"/>
      </w:pPr>
      <w:r w:rsidRPr="0087588A">
        <w:rPr>
          <w:spacing w:val="-1"/>
        </w:rPr>
        <w:t>Non-administrator</w:t>
      </w:r>
      <w:r w:rsidRPr="0087588A">
        <w:t xml:space="preserve"> users will</w:t>
      </w:r>
      <w:r w:rsidRPr="0087588A">
        <w:rPr>
          <w:spacing w:val="65"/>
        </w:rPr>
        <w:t xml:space="preserve"> </w:t>
      </w:r>
      <w:r w:rsidRPr="0087588A">
        <w:t xml:space="preserve">see </w:t>
      </w:r>
      <w:r w:rsidRPr="0087588A">
        <w:rPr>
          <w:spacing w:val="-1"/>
        </w:rPr>
        <w:t>this</w:t>
      </w:r>
      <w:r w:rsidRPr="0087588A">
        <w:t xml:space="preserve"> </w:t>
      </w:r>
      <w:r w:rsidRPr="0087588A">
        <w:rPr>
          <w:spacing w:val="-1"/>
        </w:rPr>
        <w:t>menu</w:t>
      </w:r>
      <w:r w:rsidRPr="0087588A">
        <w:t xml:space="preserve"> option on the Graphical User </w:t>
      </w:r>
      <w:r w:rsidRPr="0087588A">
        <w:rPr>
          <w:spacing w:val="-1"/>
        </w:rPr>
        <w:t>Interface</w:t>
      </w:r>
      <w:r w:rsidRPr="0087588A">
        <w:t xml:space="preserve"> (GUI); </w:t>
      </w:r>
      <w:r w:rsidRPr="0087588A">
        <w:rPr>
          <w:spacing w:val="-1"/>
        </w:rPr>
        <w:t>however,</w:t>
      </w:r>
      <w:r w:rsidRPr="0087588A">
        <w:t xml:space="preserve"> its dropdown menus will</w:t>
      </w:r>
      <w:r w:rsidRPr="0087588A">
        <w:rPr>
          <w:spacing w:val="35"/>
        </w:rPr>
        <w:t xml:space="preserve"> </w:t>
      </w:r>
      <w:r w:rsidRPr="0087588A">
        <w:t xml:space="preserve">be </w:t>
      </w:r>
      <w:r w:rsidRPr="0087588A">
        <w:rPr>
          <w:spacing w:val="-1"/>
        </w:rPr>
        <w:t>disabled.</w:t>
      </w:r>
      <w:r w:rsidRPr="0087588A">
        <w:rPr>
          <w:spacing w:val="-2"/>
        </w:rPr>
        <w:t xml:space="preserve"> </w:t>
      </w:r>
      <w:r w:rsidRPr="0087588A">
        <w:t xml:space="preserve">If </w:t>
      </w:r>
      <w:r w:rsidRPr="0087588A">
        <w:rPr>
          <w:spacing w:val="-1"/>
        </w:rPr>
        <w:t>Administrator</w:t>
      </w:r>
      <w:r w:rsidRPr="0087588A">
        <w:t xml:space="preserve"> users </w:t>
      </w:r>
      <w:r w:rsidRPr="0087588A">
        <w:rPr>
          <w:spacing w:val="-1"/>
        </w:rPr>
        <w:t>have</w:t>
      </w:r>
      <w:r w:rsidRPr="0087588A">
        <w:t xml:space="preserve"> </w:t>
      </w:r>
      <w:r w:rsidRPr="0087588A">
        <w:rPr>
          <w:spacing w:val="-1"/>
        </w:rPr>
        <w:t>problems</w:t>
      </w:r>
      <w:r w:rsidRPr="0087588A">
        <w:t xml:space="preserve"> using this</w:t>
      </w:r>
      <w:r w:rsidRPr="0087588A">
        <w:rPr>
          <w:spacing w:val="-2"/>
        </w:rPr>
        <w:t xml:space="preserve"> </w:t>
      </w:r>
      <w:r w:rsidRPr="0087588A">
        <w:rPr>
          <w:spacing w:val="-1"/>
        </w:rPr>
        <w:t>menu</w:t>
      </w:r>
      <w:r w:rsidRPr="0087588A">
        <w:t xml:space="preserve"> or its features, validate </w:t>
      </w:r>
      <w:r w:rsidRPr="0087588A">
        <w:rPr>
          <w:spacing w:val="-1"/>
        </w:rPr>
        <w:t>that</w:t>
      </w:r>
      <w:r w:rsidR="006945DE" w:rsidRPr="0087588A">
        <w:rPr>
          <w:spacing w:val="-1"/>
        </w:rPr>
        <w:t xml:space="preserve"> </w:t>
      </w:r>
      <w:r w:rsidRPr="0087588A">
        <w:t>their profile</w:t>
      </w:r>
      <w:r w:rsidRPr="0087588A">
        <w:rPr>
          <w:spacing w:val="-1"/>
        </w:rPr>
        <w:t xml:space="preserve"> </w:t>
      </w:r>
      <w:r w:rsidRPr="0087588A">
        <w:t>indicates</w:t>
      </w:r>
      <w:r w:rsidRPr="0087588A">
        <w:rPr>
          <w:spacing w:val="-1"/>
        </w:rPr>
        <w:t xml:space="preserve"> </w:t>
      </w:r>
      <w:r w:rsidRPr="0087588A">
        <w:t xml:space="preserve">they have the </w:t>
      </w:r>
      <w:r w:rsidRPr="0087588A">
        <w:rPr>
          <w:spacing w:val="-1"/>
        </w:rPr>
        <w:t>appropriate</w:t>
      </w:r>
      <w:r w:rsidRPr="0087588A">
        <w:t xml:space="preserve"> </w:t>
      </w:r>
      <w:r w:rsidRPr="0087588A">
        <w:rPr>
          <w:spacing w:val="-1"/>
        </w:rPr>
        <w:t>access</w:t>
      </w:r>
      <w:r w:rsidRPr="0087588A">
        <w:t xml:space="preserve"> </w:t>
      </w:r>
      <w:r w:rsidRPr="0087588A">
        <w:rPr>
          <w:spacing w:val="-1"/>
        </w:rPr>
        <w:t>privileges.</w:t>
      </w:r>
      <w:r w:rsidRPr="0087588A">
        <w:t xml:space="preserve"> Please</w:t>
      </w:r>
      <w:r w:rsidRPr="0087588A">
        <w:rPr>
          <w:spacing w:val="-1"/>
        </w:rPr>
        <w:t xml:space="preserve"> see</w:t>
      </w:r>
      <w:r w:rsidRPr="0087588A">
        <w:rPr>
          <w:spacing w:val="3"/>
        </w:rPr>
        <w:t xml:space="preserve"> </w:t>
      </w:r>
      <w:r w:rsidRPr="0087588A">
        <w:t>Chapter 6</w:t>
      </w:r>
      <w:r w:rsidRPr="0087588A">
        <w:rPr>
          <w:spacing w:val="-2"/>
          <w:u w:val="single" w:color="000000"/>
        </w:rPr>
        <w:t xml:space="preserve"> </w:t>
      </w:r>
      <w:r w:rsidRPr="0087588A">
        <w:t xml:space="preserve">for </w:t>
      </w:r>
      <w:r w:rsidRPr="0087588A">
        <w:rPr>
          <w:spacing w:val="-1"/>
        </w:rPr>
        <w:t>more</w:t>
      </w:r>
      <w:r w:rsidRPr="0087588A">
        <w:rPr>
          <w:spacing w:val="59"/>
        </w:rPr>
        <w:t xml:space="preserve"> </w:t>
      </w:r>
      <w:r w:rsidRPr="0087588A">
        <w:rPr>
          <w:spacing w:val="-1"/>
        </w:rPr>
        <w:t>information</w:t>
      </w:r>
      <w:r w:rsidRPr="0087588A">
        <w:rPr>
          <w:spacing w:val="1"/>
        </w:rPr>
        <w:t xml:space="preserve"> </w:t>
      </w:r>
      <w:r w:rsidRPr="0087588A">
        <w:t xml:space="preserve">about </w:t>
      </w:r>
      <w:r w:rsidRPr="0087588A">
        <w:rPr>
          <w:spacing w:val="-1"/>
        </w:rPr>
        <w:t>this</w:t>
      </w:r>
      <w:r w:rsidRPr="0087588A">
        <w:t xml:space="preserve"> menu.</w:t>
      </w:r>
    </w:p>
    <w:p w:rsidR="006D1801" w:rsidRPr="0087588A" w:rsidRDefault="006D1801" w:rsidP="000443F5">
      <w:pPr>
        <w:pStyle w:val="Heading4"/>
        <w:widowControl w:val="0"/>
        <w:tabs>
          <w:tab w:val="clear" w:pos="2394"/>
        </w:tabs>
        <w:spacing w:before="120" w:after="0"/>
        <w:ind w:left="864"/>
        <w:rPr>
          <w:rFonts w:eastAsia="Arial"/>
        </w:rPr>
      </w:pPr>
      <w:bookmarkStart w:id="197" w:name="_Toc479675991"/>
      <w:bookmarkStart w:id="198" w:name="_Toc479631729"/>
      <w:bookmarkStart w:id="199" w:name="_Toc499543693"/>
      <w:r w:rsidRPr="0087588A">
        <w:t>Reports Menu</w:t>
      </w:r>
      <w:bookmarkEnd w:id="197"/>
      <w:bookmarkEnd w:id="198"/>
      <w:bookmarkEnd w:id="199"/>
    </w:p>
    <w:p w:rsidR="006D1801" w:rsidRPr="0087588A" w:rsidRDefault="006D1801" w:rsidP="006D1801">
      <w:pPr>
        <w:pStyle w:val="BodyText"/>
        <w:spacing w:before="119"/>
        <w:ind w:right="107"/>
      </w:pPr>
      <w:r w:rsidRPr="0087588A">
        <w:t>The Reports</w:t>
      </w:r>
      <w:r w:rsidRPr="0087588A">
        <w:rPr>
          <w:spacing w:val="-1"/>
        </w:rPr>
        <w:t xml:space="preserve"> </w:t>
      </w:r>
      <w:r w:rsidRPr="0087588A">
        <w:t xml:space="preserve">Menu is </w:t>
      </w:r>
      <w:r w:rsidRPr="0087588A">
        <w:rPr>
          <w:spacing w:val="-1"/>
        </w:rPr>
        <w:t>available</w:t>
      </w:r>
      <w:r w:rsidRPr="0087588A">
        <w:t xml:space="preserve"> to</w:t>
      </w:r>
      <w:r w:rsidRPr="0087588A">
        <w:rPr>
          <w:spacing w:val="-1"/>
        </w:rPr>
        <w:t xml:space="preserve"> </w:t>
      </w:r>
      <w:r w:rsidRPr="0087588A">
        <w:t>all</w:t>
      </w:r>
      <w:r w:rsidRPr="0087588A">
        <w:rPr>
          <w:spacing w:val="-2"/>
        </w:rPr>
        <w:t xml:space="preserve"> </w:t>
      </w:r>
      <w:r w:rsidRPr="0087588A">
        <w:rPr>
          <w:spacing w:val="-1"/>
        </w:rPr>
        <w:t>NUMI</w:t>
      </w:r>
      <w:r w:rsidRPr="0087588A">
        <w:t xml:space="preserve"> users and links to the separate Enhanced Reports system which includes its own help options. These reports are </w:t>
      </w:r>
      <w:r w:rsidRPr="0087588A">
        <w:rPr>
          <w:spacing w:val="-1"/>
        </w:rPr>
        <w:t>generated</w:t>
      </w:r>
      <w:r w:rsidRPr="0087588A">
        <w:t xml:space="preserve"> </w:t>
      </w:r>
      <w:r w:rsidRPr="0087588A">
        <w:rPr>
          <w:spacing w:val="-1"/>
        </w:rPr>
        <w:t>on-demand.</w:t>
      </w:r>
      <w:r w:rsidRPr="0087588A">
        <w:rPr>
          <w:spacing w:val="1"/>
        </w:rPr>
        <w:t xml:space="preserve"> </w:t>
      </w:r>
      <w:r w:rsidRPr="0087588A">
        <w:t>Please see</w:t>
      </w:r>
      <w:r w:rsidRPr="0087588A">
        <w:rPr>
          <w:spacing w:val="1"/>
        </w:rPr>
        <w:t xml:space="preserve"> </w:t>
      </w:r>
      <w:r w:rsidRPr="0087588A">
        <w:rPr>
          <w:spacing w:val="-1"/>
        </w:rPr>
        <w:t>Chapter</w:t>
      </w:r>
      <w:r w:rsidRPr="0087588A">
        <w:t xml:space="preserve"> 12 for</w:t>
      </w:r>
      <w:r w:rsidRPr="0087588A">
        <w:rPr>
          <w:spacing w:val="-2"/>
        </w:rPr>
        <w:t xml:space="preserve"> </w:t>
      </w:r>
      <w:r w:rsidRPr="0087588A">
        <w:t xml:space="preserve">more information </w:t>
      </w:r>
      <w:r w:rsidRPr="0087588A">
        <w:rPr>
          <w:spacing w:val="-1"/>
        </w:rPr>
        <w:t>about</w:t>
      </w:r>
      <w:r w:rsidRPr="0087588A">
        <w:t xml:space="preserve"> this </w:t>
      </w:r>
      <w:r w:rsidRPr="0087588A">
        <w:rPr>
          <w:spacing w:val="-1"/>
        </w:rPr>
        <w:t>menu.</w:t>
      </w:r>
    </w:p>
    <w:p w:rsidR="006D1801" w:rsidRPr="0087588A" w:rsidRDefault="006D1801" w:rsidP="000443F5">
      <w:pPr>
        <w:pStyle w:val="Heading4"/>
        <w:widowControl w:val="0"/>
        <w:tabs>
          <w:tab w:val="clear" w:pos="2394"/>
        </w:tabs>
        <w:spacing w:before="120" w:after="0"/>
        <w:ind w:left="864"/>
        <w:rPr>
          <w:rFonts w:eastAsia="Arial"/>
        </w:rPr>
      </w:pPr>
      <w:bookmarkStart w:id="200" w:name="_Toc479675992"/>
      <w:bookmarkStart w:id="201" w:name="_Toc479631730"/>
      <w:bookmarkStart w:id="202" w:name="_Toc499543694"/>
      <w:r w:rsidRPr="0087588A">
        <w:t>Tools Menu</w:t>
      </w:r>
      <w:bookmarkEnd w:id="200"/>
      <w:bookmarkEnd w:id="201"/>
      <w:bookmarkEnd w:id="202"/>
      <w:r w:rsidR="00D610F8" w:rsidRPr="0087588A">
        <w:fldChar w:fldCharType="begin"/>
      </w:r>
      <w:r w:rsidR="00D610F8" w:rsidRPr="0087588A">
        <w:instrText xml:space="preserve"> XE "</w:instrText>
      </w:r>
      <w:r w:rsidR="00D610F8" w:rsidRPr="0087588A">
        <w:rPr>
          <w:spacing w:val="-1"/>
          <w:sz w:val="20"/>
        </w:rPr>
        <w:instrText>Tools</w:instrText>
      </w:r>
      <w:r w:rsidR="00D610F8" w:rsidRPr="0087588A">
        <w:rPr>
          <w:sz w:val="20"/>
        </w:rPr>
        <w:instrText xml:space="preserve"> </w:instrText>
      </w:r>
      <w:r w:rsidR="00D610F8" w:rsidRPr="0087588A">
        <w:rPr>
          <w:spacing w:val="-1"/>
          <w:sz w:val="20"/>
        </w:rPr>
        <w:instrText>Menu</w:instrText>
      </w:r>
      <w:r w:rsidR="00D610F8" w:rsidRPr="0087588A">
        <w:instrText xml:space="preserve">" </w:instrText>
      </w:r>
      <w:r w:rsidR="00D610F8" w:rsidRPr="0087588A">
        <w:fldChar w:fldCharType="end"/>
      </w:r>
    </w:p>
    <w:p w:rsidR="006D1801" w:rsidRPr="0087588A" w:rsidRDefault="006D1801" w:rsidP="006D1801">
      <w:pPr>
        <w:pStyle w:val="BodyText"/>
        <w:spacing w:before="118"/>
        <w:ind w:right="107"/>
      </w:pPr>
      <w:r w:rsidRPr="0087588A">
        <w:t>The Tools</w:t>
      </w:r>
      <w:r w:rsidRPr="0087588A">
        <w:rPr>
          <w:spacing w:val="-1"/>
        </w:rPr>
        <w:t xml:space="preserve"> </w:t>
      </w:r>
      <w:r w:rsidRPr="0087588A">
        <w:t>Menu</w:t>
      </w:r>
      <w:r w:rsidR="00D610F8" w:rsidRPr="0087588A">
        <w:fldChar w:fldCharType="begin"/>
      </w:r>
      <w:r w:rsidR="00D610F8" w:rsidRPr="0087588A">
        <w:instrText xml:space="preserve"> XE "</w:instrText>
      </w:r>
      <w:r w:rsidR="00D610F8" w:rsidRPr="0087588A">
        <w:rPr>
          <w:spacing w:val="-1"/>
          <w:sz w:val="20"/>
        </w:rPr>
        <w:instrText>Tools</w:instrText>
      </w:r>
      <w:r w:rsidR="00D610F8" w:rsidRPr="0087588A">
        <w:rPr>
          <w:sz w:val="20"/>
        </w:rPr>
        <w:instrText xml:space="preserve"> </w:instrText>
      </w:r>
      <w:r w:rsidR="00D610F8" w:rsidRPr="0087588A">
        <w:rPr>
          <w:spacing w:val="-1"/>
          <w:sz w:val="20"/>
        </w:rPr>
        <w:instrText>Menu</w:instrText>
      </w:r>
      <w:r w:rsidR="00D610F8" w:rsidRPr="0087588A">
        <w:instrText xml:space="preserve">" </w:instrText>
      </w:r>
      <w:r w:rsidR="00D610F8" w:rsidRPr="0087588A">
        <w:fldChar w:fldCharType="end"/>
      </w:r>
      <w:r w:rsidR="00DF273B" w:rsidRPr="0087588A">
        <w:t xml:space="preserve"> </w:t>
      </w:r>
      <w:r w:rsidRPr="0087588A">
        <w:t xml:space="preserve">is </w:t>
      </w:r>
      <w:r w:rsidRPr="0087588A">
        <w:rPr>
          <w:spacing w:val="-1"/>
        </w:rPr>
        <w:t>accessible</w:t>
      </w:r>
      <w:r w:rsidRPr="0087588A">
        <w:t xml:space="preserve"> to all </w:t>
      </w:r>
      <w:r w:rsidRPr="0087588A">
        <w:rPr>
          <w:spacing w:val="-1"/>
        </w:rPr>
        <w:t>NUMI</w:t>
      </w:r>
      <w:r w:rsidRPr="0087588A">
        <w:t xml:space="preserve"> users. </w:t>
      </w:r>
      <w:r w:rsidRPr="0087588A">
        <w:rPr>
          <w:spacing w:val="-1"/>
        </w:rPr>
        <w:t>However,</w:t>
      </w:r>
      <w:r w:rsidRPr="0087588A">
        <w:t xml:space="preserve"> the </w:t>
      </w:r>
      <w:r w:rsidRPr="0087588A">
        <w:rPr>
          <w:spacing w:val="-1"/>
        </w:rPr>
        <w:t>accessibility</w:t>
      </w:r>
      <w:r w:rsidRPr="0087588A">
        <w:t xml:space="preserve"> of </w:t>
      </w:r>
      <w:r w:rsidRPr="0087588A">
        <w:rPr>
          <w:spacing w:val="-1"/>
        </w:rPr>
        <w:t xml:space="preserve">certain </w:t>
      </w:r>
      <w:r w:rsidRPr="0087588A">
        <w:t>options</w:t>
      </w:r>
      <w:r w:rsidRPr="0087588A">
        <w:rPr>
          <w:spacing w:val="-1"/>
        </w:rPr>
        <w:t xml:space="preserve"> </w:t>
      </w:r>
      <w:r w:rsidRPr="0087588A">
        <w:t>is</w:t>
      </w:r>
      <w:r w:rsidRPr="0087588A">
        <w:rPr>
          <w:spacing w:val="65"/>
        </w:rPr>
        <w:t xml:space="preserve"> </w:t>
      </w:r>
      <w:r w:rsidRPr="0087588A">
        <w:t xml:space="preserve">based on individual access </w:t>
      </w:r>
      <w:r w:rsidRPr="0087588A">
        <w:rPr>
          <w:spacing w:val="-1"/>
        </w:rPr>
        <w:t>privileges.</w:t>
      </w:r>
      <w:r w:rsidRPr="0087588A">
        <w:t xml:space="preserve"> </w:t>
      </w:r>
      <w:r w:rsidRPr="0087588A">
        <w:rPr>
          <w:spacing w:val="-1"/>
        </w:rPr>
        <w:t>Please</w:t>
      </w:r>
      <w:r w:rsidRPr="0087588A">
        <w:t xml:space="preserve"> see</w:t>
      </w:r>
      <w:r w:rsidRPr="0087588A">
        <w:rPr>
          <w:spacing w:val="-2"/>
        </w:rPr>
        <w:t xml:space="preserve"> </w:t>
      </w:r>
      <w:r w:rsidRPr="0087588A">
        <w:t>Chapter</w:t>
      </w:r>
      <w:r w:rsidRPr="0087588A">
        <w:rPr>
          <w:spacing w:val="2"/>
        </w:rPr>
        <w:t xml:space="preserve"> </w:t>
      </w:r>
      <w:hyperlink w:anchor="_bookmark248" w:history="1">
        <w:r w:rsidRPr="0087588A">
          <w:t>11</w:t>
        </w:r>
      </w:hyperlink>
      <w:r w:rsidRPr="0087588A">
        <w:t xml:space="preserve"> for </w:t>
      </w:r>
      <w:r w:rsidRPr="0087588A">
        <w:rPr>
          <w:spacing w:val="-1"/>
        </w:rPr>
        <w:t>more</w:t>
      </w:r>
      <w:r w:rsidRPr="0087588A">
        <w:t xml:space="preserve"> </w:t>
      </w:r>
      <w:r w:rsidRPr="0087588A">
        <w:rPr>
          <w:spacing w:val="-1"/>
        </w:rPr>
        <w:t>information</w:t>
      </w:r>
      <w:r w:rsidRPr="0087588A">
        <w:t xml:space="preserve"> about this</w:t>
      </w:r>
      <w:r w:rsidRPr="0087588A">
        <w:rPr>
          <w:spacing w:val="47"/>
        </w:rPr>
        <w:t xml:space="preserve"> </w:t>
      </w:r>
      <w:r w:rsidRPr="0087588A">
        <w:rPr>
          <w:spacing w:val="-1"/>
        </w:rPr>
        <w:t>menu.</w:t>
      </w:r>
    </w:p>
    <w:p w:rsidR="006D1801" w:rsidRPr="0087588A" w:rsidRDefault="006D1801" w:rsidP="000443F5">
      <w:pPr>
        <w:pStyle w:val="Heading4"/>
        <w:widowControl w:val="0"/>
        <w:tabs>
          <w:tab w:val="clear" w:pos="2394"/>
        </w:tabs>
        <w:spacing w:before="120" w:after="0"/>
        <w:ind w:left="864"/>
        <w:rPr>
          <w:rFonts w:eastAsia="Arial"/>
        </w:rPr>
      </w:pPr>
      <w:bookmarkStart w:id="203" w:name="_Toc479675993"/>
      <w:bookmarkStart w:id="204" w:name="_Toc479631731"/>
      <w:bookmarkStart w:id="205" w:name="_Toc499543695"/>
      <w:r w:rsidRPr="0087588A">
        <w:rPr>
          <w:spacing w:val="-1"/>
        </w:rPr>
        <w:t>Help</w:t>
      </w:r>
      <w:r w:rsidRPr="0087588A">
        <w:t xml:space="preserve"> Menu</w:t>
      </w:r>
      <w:bookmarkEnd w:id="203"/>
      <w:bookmarkEnd w:id="204"/>
      <w:bookmarkEnd w:id="205"/>
    </w:p>
    <w:p w:rsidR="006D1801" w:rsidRPr="0087588A" w:rsidRDefault="006D1801" w:rsidP="006D1801">
      <w:pPr>
        <w:pStyle w:val="BodyText"/>
        <w:spacing w:before="118"/>
        <w:ind w:right="107"/>
      </w:pPr>
      <w:r w:rsidRPr="0087588A">
        <w:t>Online help</w:t>
      </w:r>
      <w:r w:rsidRPr="0087588A">
        <w:rPr>
          <w:spacing w:val="-2"/>
        </w:rPr>
        <w:t xml:space="preserve"> </w:t>
      </w:r>
      <w:r w:rsidRPr="0087588A">
        <w:t xml:space="preserve">for </w:t>
      </w:r>
      <w:r w:rsidRPr="0087588A">
        <w:rPr>
          <w:spacing w:val="-1"/>
        </w:rPr>
        <w:t>NUMI</w:t>
      </w:r>
      <w:r w:rsidRPr="0087588A">
        <w:t xml:space="preserve"> </w:t>
      </w:r>
      <w:r w:rsidRPr="0087588A">
        <w:rPr>
          <w:spacing w:val="-1"/>
        </w:rPr>
        <w:t xml:space="preserve">functionality </w:t>
      </w:r>
      <w:r w:rsidRPr="0087588A">
        <w:t>consists of</w:t>
      </w:r>
      <w:r w:rsidRPr="0087588A">
        <w:rPr>
          <w:spacing w:val="-1"/>
        </w:rPr>
        <w:t xml:space="preserve"> </w:t>
      </w:r>
      <w:r w:rsidRPr="0087588A">
        <w:t>a Help Menu</w:t>
      </w:r>
      <w:r w:rsidRPr="0087588A">
        <w:rPr>
          <w:spacing w:val="-2"/>
        </w:rPr>
        <w:t xml:space="preserve"> </w:t>
      </w:r>
      <w:r w:rsidRPr="0087588A">
        <w:t xml:space="preserve">option on the </w:t>
      </w:r>
      <w:r w:rsidRPr="0087588A">
        <w:rPr>
          <w:spacing w:val="-1"/>
        </w:rPr>
        <w:t>major</w:t>
      </w:r>
      <w:r w:rsidRPr="0087588A">
        <w:t xml:space="preserve"> NUMI screens.</w:t>
      </w:r>
      <w:r w:rsidRPr="0087588A">
        <w:rPr>
          <w:spacing w:val="33"/>
        </w:rPr>
        <w:t xml:space="preserve"> </w:t>
      </w:r>
      <w:r w:rsidRPr="0087588A">
        <w:t>The only option under</w:t>
      </w:r>
      <w:r w:rsidRPr="0087588A">
        <w:rPr>
          <w:spacing w:val="-1"/>
        </w:rPr>
        <w:t xml:space="preserve"> </w:t>
      </w:r>
      <w:r w:rsidRPr="0087588A">
        <w:t xml:space="preserve">this </w:t>
      </w:r>
      <w:r w:rsidRPr="0087588A">
        <w:rPr>
          <w:spacing w:val="-1"/>
        </w:rPr>
        <w:t>menu</w:t>
      </w:r>
      <w:r w:rsidRPr="0087588A">
        <w:t xml:space="preserve"> is</w:t>
      </w:r>
      <w:r w:rsidRPr="0087588A">
        <w:rPr>
          <w:spacing w:val="1"/>
        </w:rPr>
        <w:t xml:space="preserve"> </w:t>
      </w:r>
      <w:r w:rsidRPr="0087588A">
        <w:rPr>
          <w:i/>
        </w:rPr>
        <w:t>User Guide</w:t>
      </w:r>
      <w:r w:rsidRPr="0087588A">
        <w:t xml:space="preserve">. </w:t>
      </w:r>
      <w:r w:rsidRPr="0087588A">
        <w:rPr>
          <w:spacing w:val="-1"/>
        </w:rPr>
        <w:t>Selecting</w:t>
      </w:r>
      <w:r w:rsidRPr="0087588A">
        <w:t xml:space="preserve"> </w:t>
      </w:r>
      <w:r w:rsidRPr="0087588A">
        <w:rPr>
          <w:spacing w:val="-1"/>
        </w:rPr>
        <w:t xml:space="preserve">the </w:t>
      </w:r>
      <w:r w:rsidRPr="0087588A">
        <w:t>option</w:t>
      </w:r>
      <w:r w:rsidRPr="0087588A">
        <w:rPr>
          <w:spacing w:val="1"/>
        </w:rPr>
        <w:t xml:space="preserve"> </w:t>
      </w:r>
      <w:r w:rsidRPr="0087588A">
        <w:rPr>
          <w:spacing w:val="-1"/>
        </w:rPr>
        <w:t>opens</w:t>
      </w:r>
      <w:r w:rsidRPr="0087588A">
        <w:t xml:space="preserve"> a new </w:t>
      </w:r>
      <w:r w:rsidRPr="0087588A">
        <w:rPr>
          <w:spacing w:val="-1"/>
        </w:rPr>
        <w:t>webpage</w:t>
      </w:r>
      <w:r w:rsidRPr="0087588A">
        <w:t xml:space="preserve"> to </w:t>
      </w:r>
      <w:r w:rsidRPr="0087588A">
        <w:rPr>
          <w:spacing w:val="-1"/>
        </w:rPr>
        <w:t>the</w:t>
      </w:r>
      <w:r w:rsidRPr="0087588A">
        <w:rPr>
          <w:spacing w:val="43"/>
        </w:rPr>
        <w:t xml:space="preserve"> </w:t>
      </w:r>
      <w:r w:rsidRPr="0087588A">
        <w:rPr>
          <w:spacing w:val="-1"/>
        </w:rPr>
        <w:t>main</w:t>
      </w:r>
      <w:r w:rsidRPr="0087588A">
        <w:t xml:space="preserve"> </w:t>
      </w:r>
      <w:r w:rsidRPr="0087588A">
        <w:rPr>
          <w:spacing w:val="-1"/>
        </w:rPr>
        <w:t>OQSV</w:t>
      </w:r>
      <w:r w:rsidRPr="0087588A">
        <w:rPr>
          <w:spacing w:val="2"/>
        </w:rPr>
        <w:t xml:space="preserve"> </w:t>
      </w:r>
      <w:r w:rsidRPr="0087588A">
        <w:t xml:space="preserve">web page, where </w:t>
      </w:r>
      <w:r w:rsidRPr="0087588A">
        <w:rPr>
          <w:spacing w:val="-1"/>
        </w:rPr>
        <w:t>they</w:t>
      </w:r>
      <w:r w:rsidRPr="0087588A">
        <w:t xml:space="preserve"> </w:t>
      </w:r>
      <w:r w:rsidRPr="0087588A">
        <w:rPr>
          <w:spacing w:val="-1"/>
        </w:rPr>
        <w:t>will</w:t>
      </w:r>
      <w:r w:rsidRPr="0087588A">
        <w:t xml:space="preserve"> have </w:t>
      </w:r>
      <w:r w:rsidRPr="0087588A">
        <w:rPr>
          <w:spacing w:val="-1"/>
        </w:rPr>
        <w:t>hyperlinked</w:t>
      </w:r>
      <w:r w:rsidRPr="0087588A">
        <w:rPr>
          <w:spacing w:val="63"/>
        </w:rPr>
        <w:t xml:space="preserve"> </w:t>
      </w:r>
      <w:r w:rsidRPr="0087588A">
        <w:t>access</w:t>
      </w:r>
      <w:r w:rsidRPr="0087588A">
        <w:rPr>
          <w:spacing w:val="-1"/>
        </w:rPr>
        <w:t xml:space="preserve"> </w:t>
      </w:r>
      <w:r w:rsidRPr="0087588A">
        <w:t xml:space="preserve">to </w:t>
      </w:r>
      <w:r w:rsidRPr="0087588A">
        <w:rPr>
          <w:spacing w:val="-1"/>
        </w:rPr>
        <w:t>view</w:t>
      </w:r>
      <w:r w:rsidRPr="0087588A">
        <w:t xml:space="preserve"> the latest</w:t>
      </w:r>
      <w:r w:rsidRPr="0087588A">
        <w:rPr>
          <w:spacing w:val="-1"/>
        </w:rPr>
        <w:t xml:space="preserve"> </w:t>
      </w:r>
      <w:r w:rsidRPr="0087588A">
        <w:t xml:space="preserve">version of </w:t>
      </w:r>
      <w:r w:rsidRPr="0087588A">
        <w:rPr>
          <w:spacing w:val="-1"/>
        </w:rPr>
        <w:t>the</w:t>
      </w:r>
      <w:r w:rsidRPr="0087588A">
        <w:rPr>
          <w:spacing w:val="2"/>
        </w:rPr>
        <w:t xml:space="preserve"> </w:t>
      </w:r>
      <w:r w:rsidRPr="0087588A">
        <w:rPr>
          <w:i/>
          <w:spacing w:val="-1"/>
        </w:rPr>
        <w:t>NUMI</w:t>
      </w:r>
      <w:r w:rsidRPr="0087588A">
        <w:rPr>
          <w:i/>
        </w:rPr>
        <w:t xml:space="preserve"> User Guide.</w:t>
      </w:r>
      <w:r w:rsidRPr="0087588A">
        <w:rPr>
          <w:i/>
          <w:spacing w:val="1"/>
        </w:rPr>
        <w:t xml:space="preserve"> </w:t>
      </w:r>
      <w:r w:rsidRPr="0087588A">
        <w:rPr>
          <w:spacing w:val="-1"/>
        </w:rPr>
        <w:t>Please</w:t>
      </w:r>
      <w:r w:rsidRPr="0087588A">
        <w:t xml:space="preserve"> see </w:t>
      </w:r>
      <w:r w:rsidRPr="0087588A">
        <w:rPr>
          <w:spacing w:val="-1"/>
        </w:rPr>
        <w:t>Chapter</w:t>
      </w:r>
      <w:r w:rsidRPr="0087588A">
        <w:t xml:space="preserve"> 17 for</w:t>
      </w:r>
      <w:r w:rsidRPr="0087588A">
        <w:rPr>
          <w:spacing w:val="-2"/>
        </w:rPr>
        <w:t xml:space="preserve"> </w:t>
      </w:r>
      <w:r w:rsidRPr="0087588A">
        <w:t>more</w:t>
      </w:r>
      <w:r w:rsidRPr="0087588A">
        <w:rPr>
          <w:spacing w:val="35"/>
        </w:rPr>
        <w:t xml:space="preserve"> </w:t>
      </w:r>
      <w:r w:rsidRPr="0087588A">
        <w:rPr>
          <w:spacing w:val="-1"/>
        </w:rPr>
        <w:t>information</w:t>
      </w:r>
      <w:r w:rsidRPr="0087588A">
        <w:t xml:space="preserve"> about </w:t>
      </w:r>
      <w:r w:rsidRPr="0087588A">
        <w:rPr>
          <w:spacing w:val="-1"/>
        </w:rPr>
        <w:t>this</w:t>
      </w:r>
      <w:r w:rsidRPr="0087588A">
        <w:t xml:space="preserve"> menu.</w:t>
      </w:r>
    </w:p>
    <w:bookmarkStart w:id="206" w:name="_Toc479675994"/>
    <w:bookmarkStart w:id="207" w:name="_Toc479631732"/>
    <w:bookmarkStart w:id="208" w:name="_Toc499543696"/>
    <w:p w:rsidR="006945DE" w:rsidRPr="0087588A" w:rsidRDefault="00A42F95" w:rsidP="006945DE">
      <w:pPr>
        <w:pStyle w:val="Heading3"/>
      </w:pPr>
      <w:r w:rsidRPr="0087588A">
        <w:rPr>
          <w:noProof/>
        </w:rPr>
        <mc:AlternateContent>
          <mc:Choice Requires="wpg">
            <w:drawing>
              <wp:anchor distT="0" distB="0" distL="114300" distR="114300" simplePos="0" relativeHeight="251097600" behindDoc="1" locked="0" layoutInCell="1" allowOverlap="1" wp14:anchorId="1A5866FA" wp14:editId="4C733513">
                <wp:simplePos x="0" y="0"/>
                <wp:positionH relativeFrom="page">
                  <wp:posOffset>3803650</wp:posOffset>
                </wp:positionH>
                <wp:positionV relativeFrom="paragraph">
                  <wp:posOffset>284480</wp:posOffset>
                </wp:positionV>
                <wp:extent cx="1946275" cy="184150"/>
                <wp:effectExtent l="0" t="0" r="15875" b="25400"/>
                <wp:wrapNone/>
                <wp:docPr id="1049" name="Group 666" descr="gold-colored bars" title="gold-colored bar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6275" cy="184150"/>
                          <a:chOff x="6045" y="-84"/>
                          <a:chExt cx="3065" cy="290"/>
                        </a:xfrm>
                      </wpg:grpSpPr>
                      <pic:pic xmlns:pic="http://schemas.openxmlformats.org/drawingml/2006/picture">
                        <pic:nvPicPr>
                          <pic:cNvPr id="1050" name="Picture 669" descr="Gold-colored bars" title="Gold-colored ba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055" y="-74"/>
                            <a:ext cx="300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1" name="Group 667"/>
                        <wpg:cNvGrpSpPr>
                          <a:grpSpLocks/>
                        </wpg:cNvGrpSpPr>
                        <wpg:grpSpPr bwMode="auto">
                          <a:xfrm>
                            <a:off x="6050" y="-79"/>
                            <a:ext cx="3055" cy="280"/>
                            <a:chOff x="6050" y="-79"/>
                            <a:chExt cx="3055" cy="280"/>
                          </a:xfrm>
                        </wpg:grpSpPr>
                        <wps:wsp>
                          <wps:cNvPr id="1052" name="Freeform 668"/>
                          <wps:cNvSpPr>
                            <a:spLocks/>
                          </wps:cNvSpPr>
                          <wps:spPr bwMode="auto">
                            <a:xfrm>
                              <a:off x="6050" y="-79"/>
                              <a:ext cx="3055" cy="280"/>
                            </a:xfrm>
                            <a:custGeom>
                              <a:avLst/>
                              <a:gdLst>
                                <a:gd name="T0" fmla="+- 0 6050 6050"/>
                                <a:gd name="T1" fmla="*/ T0 w 3055"/>
                                <a:gd name="T2" fmla="+- 0 201 -79"/>
                                <a:gd name="T3" fmla="*/ 201 h 280"/>
                                <a:gd name="T4" fmla="+- 0 9105 6050"/>
                                <a:gd name="T5" fmla="*/ T4 w 3055"/>
                                <a:gd name="T6" fmla="+- 0 201 -79"/>
                                <a:gd name="T7" fmla="*/ 201 h 280"/>
                                <a:gd name="T8" fmla="+- 0 9105 6050"/>
                                <a:gd name="T9" fmla="*/ T8 w 3055"/>
                                <a:gd name="T10" fmla="+- 0 -79 -79"/>
                                <a:gd name="T11" fmla="*/ -79 h 280"/>
                                <a:gd name="T12" fmla="+- 0 6050 6050"/>
                                <a:gd name="T13" fmla="*/ T12 w 3055"/>
                                <a:gd name="T14" fmla="+- 0 -79 -79"/>
                                <a:gd name="T15" fmla="*/ -79 h 280"/>
                                <a:gd name="T16" fmla="+- 0 6050 6050"/>
                                <a:gd name="T17" fmla="*/ T16 w 3055"/>
                                <a:gd name="T18" fmla="+- 0 201 -79"/>
                                <a:gd name="T19" fmla="*/ 201 h 280"/>
                              </a:gdLst>
                              <a:ahLst/>
                              <a:cxnLst>
                                <a:cxn ang="0">
                                  <a:pos x="T1" y="T3"/>
                                </a:cxn>
                                <a:cxn ang="0">
                                  <a:pos x="T5" y="T7"/>
                                </a:cxn>
                                <a:cxn ang="0">
                                  <a:pos x="T9" y="T11"/>
                                </a:cxn>
                                <a:cxn ang="0">
                                  <a:pos x="T13" y="T15"/>
                                </a:cxn>
                                <a:cxn ang="0">
                                  <a:pos x="T17" y="T19"/>
                                </a:cxn>
                              </a:cxnLst>
                              <a:rect l="0" t="0" r="r" b="b"/>
                              <a:pathLst>
                                <a:path w="3055" h="280">
                                  <a:moveTo>
                                    <a:pt x="0" y="280"/>
                                  </a:moveTo>
                                  <a:lnTo>
                                    <a:pt x="3055" y="280"/>
                                  </a:lnTo>
                                  <a:lnTo>
                                    <a:pt x="3055" y="0"/>
                                  </a:lnTo>
                                  <a:lnTo>
                                    <a:pt x="0" y="0"/>
                                  </a:lnTo>
                                  <a:lnTo>
                                    <a:pt x="0" y="2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66" o:spid="_x0000_s1026" alt="Title: gold-colored bars - Description: gold-colored bars" style="position:absolute;margin-left:299.5pt;margin-top:22.4pt;width:153.25pt;height:14.5pt;z-index:-252218880;mso-position-horizontal-relative:page" coordorigin="6045,-84" coordsize="3065,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">
                <v:shape id="Picture 669" o:spid="_x0000_s1027" type="#_x0000_t75" alt="Gold-colored bars" style="position:absolute;left:6055;top:-74;width:3000;height: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qDB3EAAAA3QAAAA8AAABkcnMvZG93bnJldi54bWxEj0FrwzAMhe+F/QejwW6NnY2NkdUtpbRQ&#10;6Glpt7OItSQslkPsJem/rw6D3iTe03ufVpvZd2qkIbaBLeSZAUVcBddybeFyPizfQcWE7LALTBau&#10;FGGzflissHBh4k8ay1QrCeFYoIUmpb7QOlYNeYxZ6IlF+wmDxyTrUGs34CThvtPPxrxpjy1LQ4M9&#10;7Rqqfss/b6G+mnHH++8j5y/baX84dflUfln79DhvP0AlmtPd/H99dIJvXoVfvpER9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qDB3EAAAA3QAAAA8AAAAAAAAAAAAAAAAA&#10;nwIAAGRycy9kb3ducmV2LnhtbFBLBQYAAAAABAAEAPcAAACQAwAAAAA=&#10;">
                  <v:imagedata r:id="rId43" o:title="Gold-colored bars"/>
                </v:shape>
                <v:group id="Group 667" o:spid="_x0000_s1028" style="position:absolute;left:6050;top:-79;width:3055;height:280" coordorigin="6050,-79" coordsize="305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Xj5cMAAADdAAAADwAAAGRycy9kb3ducmV2LnhtbERPTYvCMBC9C/sfwgje&#10;NK2iSDWKyLp4kAWrsOxtaMa22ExKk23rvzcLgrd5vM9Zb3tTiZYaV1pWEE8iEMSZ1SXnCq6Xw3gJ&#10;wnlkjZVlUvAgB9vNx2CNibYdn6lNfS5CCLsEFRTe14mULivIoJvYmjhwN9sY9AE2udQNdiHcVHIa&#10;RQtpsOTQUGBN+4Kye/pnFHx12O1m8Wd7ut/2j9/L/PvnFJNSo2G/W4Hw1Pu3+OU+6jA/ms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ZePlwwAAAN0AAAAP&#10;AAAAAAAAAAAAAAAAAKoCAABkcnMvZG93bnJldi54bWxQSwUGAAAAAAQABAD6AAAAmgMAAAAA&#10;">
                  <v:shape id="Freeform 668" o:spid="_x0000_s1029" style="position:absolute;left:6050;top:-79;width:3055;height:280;visibility:visible;mso-wrap-style:none;v-text-anchor:top" coordsize="305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KPsMA&#10;AADdAAAADwAAAGRycy9kb3ducmV2LnhtbERPS2vCQBC+F/wPywi91Y2WikZXUUEQ2ktjBI9jdvLA&#10;7GzMrjH9991Cwdt8fM9ZrntTi45aV1lWMB5FIIgzqysuFKTH/dsMhPPIGmvLpOCHHKxXg5clxto+&#10;+Ju6xBcihLCLUUHpfRNL6bKSDLqRbYgDl9vWoA+wLaRu8RHCTS0nUTSVBisODSU2tCspuyZ3oyDv&#10;P3Nz2543/lSn3SXBbPo+/1LqddhvFiA89f4p/ncfdJgffUzg75tw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KPsMAAADdAAAADwAAAAAAAAAAAAAAAACYAgAAZHJzL2Rv&#10;d25yZXYueG1sUEsFBgAAAAAEAAQA9QAAAIgDAAAAAA==&#10;" path="m,280r3055,l3055,,,,,280xe" filled="f" strokeweight=".5pt">
                    <v:path arrowok="t" o:connecttype="custom" o:connectlocs="0,201;3055,201;3055,-79;0,-79;0,201" o:connectangles="0,0,0,0,0"/>
                  </v:shape>
                </v:group>
                <w10:wrap anchorx="page"/>
              </v:group>
            </w:pict>
          </mc:Fallback>
        </mc:AlternateContent>
      </w:r>
      <w:r w:rsidR="006945DE" w:rsidRPr="0087588A">
        <w:t>Using Screen ‘Bars’</w:t>
      </w:r>
      <w:bookmarkEnd w:id="206"/>
      <w:bookmarkEnd w:id="207"/>
      <w:bookmarkEnd w:id="208"/>
      <w:r w:rsidR="00D610F8" w:rsidRPr="0087588A">
        <w:fldChar w:fldCharType="begin"/>
      </w:r>
      <w:r w:rsidR="00D610F8" w:rsidRPr="0087588A">
        <w:instrText xml:space="preserve"> XE "</w:instrText>
      </w:r>
      <w:r w:rsidR="00D610F8" w:rsidRPr="0087588A">
        <w:rPr>
          <w:spacing w:val="-1"/>
          <w:sz w:val="20"/>
          <w:szCs w:val="20"/>
        </w:rPr>
        <w:instrText>Screen</w:instrText>
      </w:r>
      <w:r w:rsidR="00D610F8" w:rsidRPr="0087588A">
        <w:rPr>
          <w:sz w:val="20"/>
          <w:szCs w:val="20"/>
        </w:rPr>
        <w:instrText xml:space="preserve"> </w:instrText>
      </w:r>
      <w:r w:rsidR="00D610F8" w:rsidRPr="0087588A">
        <w:rPr>
          <w:spacing w:val="-1"/>
          <w:sz w:val="20"/>
          <w:szCs w:val="20"/>
        </w:rPr>
        <w:instrText>‘Bars’</w:instrText>
      </w:r>
      <w:r w:rsidR="00D610F8" w:rsidRPr="0087588A">
        <w:instrText xml:space="preserve">" </w:instrText>
      </w:r>
      <w:r w:rsidR="00D610F8" w:rsidRPr="0087588A">
        <w:fldChar w:fldCharType="end"/>
      </w:r>
    </w:p>
    <w:p w:rsidR="00031C59" w:rsidRPr="0087588A" w:rsidRDefault="006945DE" w:rsidP="00031C59">
      <w:pPr>
        <w:pStyle w:val="BodyText"/>
        <w:tabs>
          <w:tab w:val="left" w:pos="7865"/>
        </w:tabs>
        <w:ind w:right="201"/>
      </w:pPr>
      <w:r w:rsidRPr="0087588A">
        <w:rPr>
          <w:spacing w:val="-1"/>
        </w:rPr>
        <w:t>Some</w:t>
      </w:r>
      <w:r w:rsidRPr="0087588A">
        <w:t xml:space="preserve"> NUMI </w:t>
      </w:r>
      <w:r w:rsidRPr="0087588A">
        <w:rPr>
          <w:spacing w:val="-1"/>
        </w:rPr>
        <w:t>screens</w:t>
      </w:r>
      <w:r w:rsidRPr="0087588A">
        <w:t xml:space="preserve"> contain </w:t>
      </w:r>
      <w:r w:rsidRPr="0087588A">
        <w:rPr>
          <w:spacing w:val="-1"/>
        </w:rPr>
        <w:t>gold-colored</w:t>
      </w:r>
      <w:r w:rsidRPr="0087588A">
        <w:t xml:space="preserve"> </w:t>
      </w:r>
      <w:r w:rsidRPr="0087588A">
        <w:rPr>
          <w:spacing w:val="-1"/>
        </w:rPr>
        <w:t>bars</w:t>
      </w:r>
      <w:r w:rsidRPr="0087588A">
        <w:rPr>
          <w:spacing w:val="-1"/>
        </w:rPr>
        <w:tab/>
      </w:r>
      <w:r w:rsidRPr="0087588A">
        <w:t>that, when</w:t>
      </w:r>
      <w:r w:rsidRPr="0087588A">
        <w:rPr>
          <w:spacing w:val="43"/>
        </w:rPr>
        <w:t xml:space="preserve"> </w:t>
      </w:r>
      <w:r w:rsidRPr="0087588A">
        <w:rPr>
          <w:spacing w:val="-1"/>
        </w:rPr>
        <w:t>clicked,</w:t>
      </w:r>
      <w:r w:rsidRPr="0087588A">
        <w:t xml:space="preserve"> will</w:t>
      </w:r>
      <w:r w:rsidRPr="0087588A">
        <w:rPr>
          <w:spacing w:val="-1"/>
        </w:rPr>
        <w:t xml:space="preserve"> </w:t>
      </w:r>
      <w:r w:rsidRPr="0087588A">
        <w:t xml:space="preserve">display </w:t>
      </w:r>
      <w:r w:rsidRPr="0087588A">
        <w:rPr>
          <w:spacing w:val="-1"/>
        </w:rPr>
        <w:t>or</w:t>
      </w:r>
      <w:r w:rsidRPr="0087588A">
        <w:t xml:space="preserve"> hide the</w:t>
      </w:r>
      <w:r w:rsidRPr="0087588A">
        <w:rPr>
          <w:spacing w:val="-1"/>
        </w:rPr>
        <w:t xml:space="preserve"> information</w:t>
      </w:r>
      <w:r w:rsidRPr="0087588A">
        <w:t xml:space="preserve"> in</w:t>
      </w:r>
      <w:r w:rsidRPr="0087588A">
        <w:rPr>
          <w:spacing w:val="2"/>
        </w:rPr>
        <w:t xml:space="preserve"> </w:t>
      </w:r>
      <w:r w:rsidRPr="0087588A">
        <w:t xml:space="preserve">the </w:t>
      </w:r>
      <w:r w:rsidRPr="0087588A">
        <w:rPr>
          <w:spacing w:val="-1"/>
        </w:rPr>
        <w:t>NUMI</w:t>
      </w:r>
      <w:r w:rsidRPr="0087588A">
        <w:t xml:space="preserve"> tables</w:t>
      </w:r>
      <w:r w:rsidRPr="0087588A">
        <w:rPr>
          <w:spacing w:val="1"/>
        </w:rPr>
        <w:t xml:space="preserve"> </w:t>
      </w:r>
      <w:r w:rsidRPr="0087588A">
        <w:t xml:space="preserve">on that </w:t>
      </w:r>
      <w:r w:rsidRPr="0087588A">
        <w:rPr>
          <w:spacing w:val="-1"/>
        </w:rPr>
        <w:t>screen.</w:t>
      </w:r>
      <w:r w:rsidRPr="0087588A">
        <w:t xml:space="preserve"> Here</w:t>
      </w:r>
      <w:r w:rsidRPr="0087588A">
        <w:rPr>
          <w:spacing w:val="-1"/>
        </w:rPr>
        <w:t xml:space="preserve"> are</w:t>
      </w:r>
      <w:r w:rsidRPr="0087588A">
        <w:t xml:space="preserve"> </w:t>
      </w:r>
      <w:r w:rsidRPr="0087588A">
        <w:rPr>
          <w:spacing w:val="-1"/>
        </w:rPr>
        <w:t>general</w:t>
      </w:r>
      <w:r w:rsidRPr="0087588A">
        <w:rPr>
          <w:spacing w:val="65"/>
        </w:rPr>
        <w:t xml:space="preserve"> </w:t>
      </w:r>
      <w:r w:rsidRPr="0087588A">
        <w:rPr>
          <w:spacing w:val="-1"/>
        </w:rPr>
        <w:t>instructions</w:t>
      </w:r>
      <w:r w:rsidRPr="0087588A">
        <w:t xml:space="preserve"> </w:t>
      </w:r>
      <w:r w:rsidRPr="0087588A">
        <w:rPr>
          <w:spacing w:val="-1"/>
        </w:rPr>
        <w:t>for</w:t>
      </w:r>
      <w:r w:rsidR="00031C59" w:rsidRPr="0087588A">
        <w:t xml:space="preserve"> using bars:</w:t>
      </w:r>
    </w:p>
    <w:p w:rsidR="006945DE" w:rsidRPr="0087588A" w:rsidRDefault="006945DE" w:rsidP="00DA39F3">
      <w:pPr>
        <w:widowControl w:val="0"/>
        <w:numPr>
          <w:ilvl w:val="3"/>
          <w:numId w:val="29"/>
        </w:numPr>
        <w:tabs>
          <w:tab w:val="left" w:pos="1901"/>
        </w:tabs>
        <w:rPr>
          <w:sz w:val="24"/>
        </w:rPr>
      </w:pPr>
      <w:r w:rsidRPr="0087588A">
        <w:rPr>
          <w:spacing w:val="-1"/>
          <w:sz w:val="24"/>
        </w:rPr>
        <w:t>While</w:t>
      </w:r>
      <w:r w:rsidRPr="0087588A">
        <w:rPr>
          <w:sz w:val="24"/>
        </w:rPr>
        <w:t xml:space="preserve"> on a screen that </w:t>
      </w:r>
      <w:r w:rsidRPr="0087588A">
        <w:rPr>
          <w:spacing w:val="-1"/>
          <w:sz w:val="24"/>
        </w:rPr>
        <w:t>displays</w:t>
      </w:r>
      <w:r w:rsidRPr="0087588A">
        <w:rPr>
          <w:sz w:val="24"/>
        </w:rPr>
        <w:t xml:space="preserve"> bars (e.g., </w:t>
      </w:r>
      <w:r w:rsidRPr="0087588A">
        <w:rPr>
          <w:b/>
          <w:i/>
          <w:spacing w:val="-1"/>
          <w:sz w:val="24"/>
        </w:rPr>
        <w:t>Patient</w:t>
      </w:r>
      <w:r w:rsidRPr="0087588A">
        <w:rPr>
          <w:b/>
          <w:i/>
          <w:sz w:val="24"/>
        </w:rPr>
        <w:t xml:space="preserve"> Stay</w:t>
      </w:r>
      <w:r w:rsidRPr="0087588A">
        <w:rPr>
          <w:b/>
          <w:i/>
          <w:spacing w:val="1"/>
          <w:sz w:val="24"/>
        </w:rPr>
        <w:t xml:space="preserve"> </w:t>
      </w:r>
      <w:r w:rsidRPr="0087588A">
        <w:rPr>
          <w:b/>
          <w:i/>
          <w:spacing w:val="-1"/>
          <w:sz w:val="24"/>
        </w:rPr>
        <w:t>History</w:t>
      </w:r>
      <w:r w:rsidRPr="0087588A">
        <w:rPr>
          <w:b/>
          <w:i/>
          <w:sz w:val="24"/>
        </w:rPr>
        <w:t xml:space="preserve"> </w:t>
      </w:r>
      <w:r w:rsidR="00D610F8" w:rsidRPr="0087588A">
        <w:rPr>
          <w:b/>
          <w:i/>
          <w:spacing w:val="-1"/>
          <w:sz w:val="24"/>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rPr>
          <w:b/>
          <w:i/>
          <w:spacing w:val="-1"/>
          <w:sz w:val="24"/>
        </w:rPr>
        <w:fldChar w:fldCharType="end"/>
      </w:r>
      <w:r w:rsidRPr="0087588A">
        <w:rPr>
          <w:spacing w:val="-1"/>
          <w:sz w:val="24"/>
        </w:rPr>
        <w:t>screen),</w:t>
      </w:r>
      <w:r w:rsidRPr="0087588A">
        <w:rPr>
          <w:sz w:val="24"/>
        </w:rPr>
        <w:t xml:space="preserve"> </w:t>
      </w:r>
      <w:r w:rsidRPr="0087588A">
        <w:rPr>
          <w:i/>
          <w:spacing w:val="-1"/>
          <w:sz w:val="24"/>
        </w:rPr>
        <w:t>click</w:t>
      </w:r>
      <w:r w:rsidR="00DD7DB9" w:rsidRPr="0087588A">
        <w:rPr>
          <w:i/>
          <w:spacing w:val="-1"/>
          <w:sz w:val="24"/>
        </w:rPr>
        <w:t xml:space="preserve"> </w:t>
      </w:r>
      <w:r w:rsidR="00DD7DB9" w:rsidRPr="0087588A">
        <w:rPr>
          <w:spacing w:val="-1"/>
          <w:sz w:val="24"/>
        </w:rPr>
        <w:t>on a bar.</w:t>
      </w:r>
    </w:p>
    <w:p w:rsidR="006945DE" w:rsidRPr="0087588A" w:rsidRDefault="006945DE" w:rsidP="00DA39F3">
      <w:pPr>
        <w:pStyle w:val="BodyText"/>
        <w:widowControl w:val="0"/>
        <w:numPr>
          <w:ilvl w:val="3"/>
          <w:numId w:val="29"/>
        </w:numPr>
        <w:tabs>
          <w:tab w:val="left" w:pos="1901"/>
        </w:tabs>
        <w:spacing w:before="0" w:after="0"/>
        <w:ind w:right="1068"/>
      </w:pPr>
      <w:r w:rsidRPr="0087588A">
        <w:t xml:space="preserve">The </w:t>
      </w:r>
      <w:r w:rsidRPr="0087588A">
        <w:rPr>
          <w:spacing w:val="-1"/>
        </w:rPr>
        <w:t>corresponding</w:t>
      </w:r>
      <w:r w:rsidRPr="0087588A">
        <w:t xml:space="preserve"> </w:t>
      </w:r>
      <w:r w:rsidRPr="0087588A">
        <w:rPr>
          <w:spacing w:val="-1"/>
        </w:rPr>
        <w:t>table</w:t>
      </w:r>
      <w:r w:rsidRPr="0087588A">
        <w:t xml:space="preserve"> </w:t>
      </w:r>
      <w:r w:rsidRPr="0087588A">
        <w:rPr>
          <w:spacing w:val="-1"/>
        </w:rPr>
        <w:t>for</w:t>
      </w:r>
      <w:r w:rsidRPr="0087588A">
        <w:t xml:space="preserve"> that </w:t>
      </w:r>
      <w:r w:rsidRPr="0087588A">
        <w:rPr>
          <w:spacing w:val="-1"/>
        </w:rPr>
        <w:t>bar</w:t>
      </w:r>
      <w:r w:rsidRPr="0087588A">
        <w:t xml:space="preserve"> </w:t>
      </w:r>
      <w:r w:rsidRPr="0087588A">
        <w:rPr>
          <w:spacing w:val="-1"/>
        </w:rPr>
        <w:t>will</w:t>
      </w:r>
      <w:r w:rsidRPr="0087588A">
        <w:t xml:space="preserve"> either display or be</w:t>
      </w:r>
      <w:r w:rsidRPr="0087588A">
        <w:rPr>
          <w:spacing w:val="-1"/>
        </w:rPr>
        <w:t xml:space="preserve"> </w:t>
      </w:r>
      <w:r w:rsidRPr="0087588A">
        <w:t>hidden,</w:t>
      </w:r>
      <w:r w:rsidRPr="0087588A">
        <w:rPr>
          <w:spacing w:val="41"/>
        </w:rPr>
        <w:t xml:space="preserve"> </w:t>
      </w:r>
      <w:r w:rsidRPr="0087588A">
        <w:t xml:space="preserve">depending </w:t>
      </w:r>
      <w:r w:rsidRPr="0087588A">
        <w:rPr>
          <w:spacing w:val="-1"/>
        </w:rPr>
        <w:t>on</w:t>
      </w:r>
      <w:r w:rsidRPr="0087588A">
        <w:t xml:space="preserve"> whether </w:t>
      </w:r>
      <w:r w:rsidRPr="0087588A">
        <w:rPr>
          <w:spacing w:val="-1"/>
        </w:rPr>
        <w:t>the</w:t>
      </w:r>
      <w:r w:rsidRPr="0087588A">
        <w:t xml:space="preserve"> “Show” or “Hide” bar </w:t>
      </w:r>
      <w:r w:rsidRPr="0087588A">
        <w:rPr>
          <w:spacing w:val="-1"/>
        </w:rPr>
        <w:t>was</w:t>
      </w:r>
      <w:r w:rsidRPr="0087588A">
        <w:t xml:space="preserve"> </w:t>
      </w:r>
      <w:r w:rsidRPr="0087588A">
        <w:rPr>
          <w:spacing w:val="-1"/>
        </w:rPr>
        <w:t>selected.</w:t>
      </w:r>
    </w:p>
    <w:p w:rsidR="006945DE" w:rsidRPr="0087588A" w:rsidRDefault="006945DE" w:rsidP="000443F5">
      <w:pPr>
        <w:pStyle w:val="Heading4"/>
        <w:widowControl w:val="0"/>
        <w:tabs>
          <w:tab w:val="clear" w:pos="2394"/>
        </w:tabs>
        <w:spacing w:before="120" w:after="0"/>
        <w:ind w:left="864"/>
        <w:rPr>
          <w:rFonts w:eastAsia="Arial"/>
        </w:rPr>
      </w:pPr>
      <w:bookmarkStart w:id="209" w:name="_Toc479675995"/>
      <w:bookmarkStart w:id="210" w:name="_Toc479631733"/>
      <w:bookmarkStart w:id="211" w:name="_Toc499543697"/>
      <w:r w:rsidRPr="0087588A">
        <w:t>Using Sidebars</w:t>
      </w:r>
      <w:bookmarkEnd w:id="209"/>
      <w:bookmarkEnd w:id="210"/>
      <w:bookmarkEnd w:id="211"/>
    </w:p>
    <w:p w:rsidR="00DD7DB9" w:rsidRPr="0087588A" w:rsidRDefault="006945DE" w:rsidP="006945DE">
      <w:pPr>
        <w:pStyle w:val="BodyText"/>
        <w:spacing w:before="118"/>
        <w:ind w:right="107"/>
      </w:pPr>
      <w:r w:rsidRPr="0087588A">
        <w:rPr>
          <w:spacing w:val="-1"/>
        </w:rPr>
        <w:t>Some</w:t>
      </w:r>
      <w:r w:rsidRPr="0087588A">
        <w:t xml:space="preserve"> </w:t>
      </w:r>
      <w:r w:rsidRPr="0087588A">
        <w:rPr>
          <w:spacing w:val="-1"/>
        </w:rPr>
        <w:t>screens</w:t>
      </w:r>
      <w:r w:rsidRPr="0087588A">
        <w:t xml:space="preserve"> </w:t>
      </w:r>
      <w:r w:rsidRPr="0087588A">
        <w:rPr>
          <w:spacing w:val="-1"/>
        </w:rPr>
        <w:t>contain</w:t>
      </w:r>
      <w:r w:rsidRPr="0087588A">
        <w:t xml:space="preserve"> </w:t>
      </w:r>
      <w:r w:rsidRPr="0087588A">
        <w:rPr>
          <w:spacing w:val="-1"/>
        </w:rPr>
        <w:t>sidebars.</w:t>
      </w:r>
      <w:r w:rsidRPr="0087588A">
        <w:rPr>
          <w:spacing w:val="2"/>
        </w:rPr>
        <w:t xml:space="preserve"> </w:t>
      </w:r>
      <w:r w:rsidRPr="0087588A">
        <w:t xml:space="preserve">The </w:t>
      </w:r>
      <w:r w:rsidRPr="0087588A">
        <w:rPr>
          <w:spacing w:val="-1"/>
        </w:rPr>
        <w:t>sidebar</w:t>
      </w:r>
      <w:r w:rsidRPr="0087588A">
        <w:t xml:space="preserve"> on the</w:t>
      </w:r>
      <w:r w:rsidRPr="0087588A">
        <w:rPr>
          <w:spacing w:val="-2"/>
        </w:rPr>
        <w:t xml:space="preserve"> </w:t>
      </w:r>
      <w:r w:rsidRPr="0087588A">
        <w:rPr>
          <w:b/>
          <w:i/>
        </w:rPr>
        <w:t>InterQual</w:t>
      </w:r>
      <w:r w:rsidRPr="0087588A">
        <w:rPr>
          <w:b/>
          <w:i/>
          <w:spacing w:val="-1"/>
        </w:rPr>
        <w:t xml:space="preserve"> </w:t>
      </w:r>
      <w:r w:rsidR="00B63480" w:rsidRPr="0087588A">
        <w:rPr>
          <w:spacing w:val="-1"/>
          <w:position w:val="11"/>
          <w:sz w:val="16"/>
        </w:rPr>
        <w:t>®</w:t>
      </w:r>
      <w:r w:rsidRPr="0087588A">
        <w:rPr>
          <w:b/>
          <w:i/>
        </w:rPr>
        <w:t>Criteria</w:t>
      </w:r>
      <w:r w:rsidR="00204E1E" w:rsidRPr="0087588A">
        <w:rPr>
          <w:b/>
          <w:i/>
        </w:rPr>
        <w:fldChar w:fldCharType="begin"/>
      </w:r>
      <w:r w:rsidR="00204E1E" w:rsidRPr="0087588A">
        <w:instrText xml:space="preserve"> XE "</w:instrText>
      </w:r>
      <w:r w:rsidR="00204E1E" w:rsidRPr="0087588A">
        <w:rPr>
          <w:spacing w:val="-1"/>
          <w:sz w:val="20"/>
        </w:rPr>
        <w:instrText>InterQual</w:instrText>
      </w:r>
      <w:r w:rsidR="00204E1E" w:rsidRPr="0087588A">
        <w:rPr>
          <w:sz w:val="20"/>
        </w:rPr>
        <w:instrText xml:space="preserve"> </w:instrText>
      </w:r>
      <w:r w:rsidR="00204E1E" w:rsidRPr="0087588A">
        <w:rPr>
          <w:spacing w:val="-1"/>
          <w:sz w:val="20"/>
        </w:rPr>
        <w:instrText>Criteria</w:instrText>
      </w:r>
      <w:r w:rsidR="00204E1E" w:rsidRPr="0087588A">
        <w:instrText xml:space="preserve">" </w:instrText>
      </w:r>
      <w:r w:rsidR="00204E1E" w:rsidRPr="0087588A">
        <w:rPr>
          <w:b/>
          <w:i/>
        </w:rPr>
        <w:fldChar w:fldCharType="end"/>
      </w:r>
      <w:r w:rsidR="00DF273B" w:rsidRPr="0087588A">
        <w:rPr>
          <w:b/>
          <w:i/>
          <w:spacing w:val="-1"/>
        </w:rPr>
        <w:t xml:space="preserve"> </w:t>
      </w:r>
      <w:r w:rsidRPr="0087588A">
        <w:t>in</w:t>
      </w:r>
      <w:r w:rsidRPr="0087588A">
        <w:rPr>
          <w:spacing w:val="-2"/>
        </w:rPr>
        <w:t xml:space="preserve"> </w:t>
      </w:r>
      <w:r w:rsidRPr="0087588A">
        <w:rPr>
          <w:spacing w:val="-1"/>
        </w:rPr>
        <w:t>NUMI</w:t>
      </w:r>
      <w:r w:rsidRPr="0087588A">
        <w:t xml:space="preserve"> (as </w:t>
      </w:r>
      <w:r w:rsidRPr="0087588A">
        <w:rPr>
          <w:spacing w:val="-1"/>
        </w:rPr>
        <w:t>shown</w:t>
      </w:r>
      <w:r w:rsidRPr="0087588A">
        <w:t xml:space="preserve"> in</w:t>
      </w:r>
      <w:r w:rsidRPr="0087588A">
        <w:rPr>
          <w:spacing w:val="67"/>
        </w:rPr>
        <w:t xml:space="preserve"> </w:t>
      </w:r>
      <w:r w:rsidRPr="0087588A">
        <w:t>Figure 8)</w:t>
      </w:r>
      <w:r w:rsidRPr="0087588A">
        <w:rPr>
          <w:spacing w:val="-1"/>
        </w:rPr>
        <w:t xml:space="preserve"> </w:t>
      </w:r>
      <w:r w:rsidRPr="0087588A">
        <w:t>is a good example of</w:t>
      </w:r>
      <w:r w:rsidRPr="0087588A">
        <w:rPr>
          <w:spacing w:val="-1"/>
        </w:rPr>
        <w:t xml:space="preserve"> </w:t>
      </w:r>
      <w:r w:rsidRPr="0087588A">
        <w:t xml:space="preserve">one. </w:t>
      </w:r>
    </w:p>
    <w:p w:rsidR="006945DE" w:rsidRPr="0087588A" w:rsidRDefault="006945DE" w:rsidP="006945DE">
      <w:pPr>
        <w:pStyle w:val="BodyText"/>
        <w:spacing w:before="118"/>
        <w:ind w:right="107"/>
      </w:pPr>
      <w:r w:rsidRPr="0087588A">
        <w:t xml:space="preserve">A sidebar </w:t>
      </w:r>
      <w:r w:rsidRPr="0087588A">
        <w:rPr>
          <w:spacing w:val="-1"/>
        </w:rPr>
        <w:t xml:space="preserve">is </w:t>
      </w:r>
      <w:r w:rsidRPr="0087588A">
        <w:t>an auxiliary</w:t>
      </w:r>
      <w:r w:rsidRPr="0087588A">
        <w:rPr>
          <w:spacing w:val="-1"/>
        </w:rPr>
        <w:t xml:space="preserve"> </w:t>
      </w:r>
      <w:r w:rsidRPr="0087588A">
        <w:t>box of</w:t>
      </w:r>
      <w:r w:rsidRPr="0087588A">
        <w:rPr>
          <w:spacing w:val="-1"/>
        </w:rPr>
        <w:t xml:space="preserve"> information,</w:t>
      </w:r>
      <w:r w:rsidRPr="0087588A">
        <w:t xml:space="preserve"> appearing next</w:t>
      </w:r>
      <w:r w:rsidRPr="0087588A">
        <w:rPr>
          <w:spacing w:val="23"/>
        </w:rPr>
        <w:t xml:space="preserve"> </w:t>
      </w:r>
      <w:r w:rsidRPr="0087588A">
        <w:t xml:space="preserve">to the </w:t>
      </w:r>
      <w:r w:rsidRPr="0087588A">
        <w:rPr>
          <w:spacing w:val="-1"/>
        </w:rPr>
        <w:t>main</w:t>
      </w:r>
      <w:r w:rsidRPr="0087588A">
        <w:t xml:space="preserve"> </w:t>
      </w:r>
      <w:r w:rsidRPr="0087588A">
        <w:rPr>
          <w:spacing w:val="-1"/>
        </w:rPr>
        <w:t>information</w:t>
      </w:r>
      <w:r w:rsidRPr="0087588A">
        <w:t xml:space="preserve"> on a </w:t>
      </w:r>
      <w:r w:rsidRPr="0087588A">
        <w:rPr>
          <w:spacing w:val="-1"/>
        </w:rPr>
        <w:t>screen</w:t>
      </w:r>
      <w:r w:rsidRPr="0087588A">
        <w:rPr>
          <w:spacing w:val="2"/>
        </w:rPr>
        <w:t xml:space="preserve"> </w:t>
      </w:r>
      <w:r w:rsidRPr="0087588A">
        <w:rPr>
          <w:spacing w:val="-1"/>
        </w:rPr>
        <w:t>that</w:t>
      </w:r>
      <w:r w:rsidRPr="0087588A">
        <w:t xml:space="preserve"> </w:t>
      </w:r>
      <w:r w:rsidRPr="0087588A">
        <w:rPr>
          <w:spacing w:val="-1"/>
        </w:rPr>
        <w:t>may</w:t>
      </w:r>
      <w:r w:rsidRPr="0087588A">
        <w:t xml:space="preserve"> contain </w:t>
      </w:r>
      <w:r w:rsidRPr="0087588A">
        <w:rPr>
          <w:spacing w:val="-1"/>
        </w:rPr>
        <w:t>functional</w:t>
      </w:r>
      <w:r w:rsidRPr="0087588A">
        <w:t xml:space="preserve"> rows or</w:t>
      </w:r>
      <w:r w:rsidRPr="0087588A">
        <w:rPr>
          <w:spacing w:val="-1"/>
        </w:rPr>
        <w:t xml:space="preserve"> items</w:t>
      </w:r>
      <w:r w:rsidRPr="0087588A">
        <w:t xml:space="preserve"> that can be clicked</w:t>
      </w:r>
      <w:r w:rsidRPr="0087588A">
        <w:rPr>
          <w:spacing w:val="59"/>
        </w:rPr>
        <w:t xml:space="preserve"> </w:t>
      </w:r>
      <w:r w:rsidRPr="0087588A">
        <w:t xml:space="preserve">or </w:t>
      </w:r>
      <w:r w:rsidRPr="0087588A">
        <w:rPr>
          <w:spacing w:val="-1"/>
        </w:rPr>
        <w:t>selected.</w:t>
      </w:r>
    </w:p>
    <w:p w:rsidR="00354DB3" w:rsidRPr="0087588A" w:rsidRDefault="006945DE" w:rsidP="006945DE">
      <w:pPr>
        <w:pStyle w:val="BodyText"/>
        <w:jc w:val="center"/>
      </w:pPr>
      <w:r w:rsidRPr="0087588A">
        <w:rPr>
          <w:noProof/>
          <w:sz w:val="20"/>
        </w:rPr>
        <w:lastRenderedPageBreak/>
        <mc:AlternateContent>
          <mc:Choice Requires="wpg">
            <w:drawing>
              <wp:inline distT="0" distB="0" distL="0" distR="0" wp14:anchorId="7AC7F2D7" wp14:editId="63BC133F">
                <wp:extent cx="1419225" cy="2409825"/>
                <wp:effectExtent l="0" t="0" r="9525" b="9525"/>
                <wp:docPr id="1045" name="Group 662" descr="Sidebar" title="Sideb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9225" cy="2409825"/>
                          <a:chOff x="0" y="0"/>
                          <a:chExt cx="2525" cy="4100"/>
                        </a:xfrm>
                      </wpg:grpSpPr>
                      <pic:pic xmlns:pic="http://schemas.openxmlformats.org/drawingml/2006/picture">
                        <pic:nvPicPr>
                          <pic:cNvPr id="1046" name="Picture 665" descr="Sidebar" title="Sideba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0" y="10"/>
                            <a:ext cx="2490"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7" name="Group 663"/>
                        <wpg:cNvGrpSpPr>
                          <a:grpSpLocks/>
                        </wpg:cNvGrpSpPr>
                        <wpg:grpSpPr bwMode="auto">
                          <a:xfrm>
                            <a:off x="5" y="5"/>
                            <a:ext cx="2515" cy="4090"/>
                            <a:chOff x="5" y="5"/>
                            <a:chExt cx="2515" cy="4090"/>
                          </a:xfrm>
                        </wpg:grpSpPr>
                        <wps:wsp>
                          <wps:cNvPr id="1048" name="Freeform 664"/>
                          <wps:cNvSpPr>
                            <a:spLocks/>
                          </wps:cNvSpPr>
                          <wps:spPr bwMode="auto">
                            <a:xfrm>
                              <a:off x="5" y="5"/>
                              <a:ext cx="2515" cy="4090"/>
                            </a:xfrm>
                            <a:custGeom>
                              <a:avLst/>
                              <a:gdLst>
                                <a:gd name="T0" fmla="+- 0 5 5"/>
                                <a:gd name="T1" fmla="*/ T0 w 2515"/>
                                <a:gd name="T2" fmla="+- 0 4095 5"/>
                                <a:gd name="T3" fmla="*/ 4095 h 4090"/>
                                <a:gd name="T4" fmla="+- 0 2520 5"/>
                                <a:gd name="T5" fmla="*/ T4 w 2515"/>
                                <a:gd name="T6" fmla="+- 0 4095 5"/>
                                <a:gd name="T7" fmla="*/ 4095 h 4090"/>
                                <a:gd name="T8" fmla="+- 0 2520 5"/>
                                <a:gd name="T9" fmla="*/ T8 w 2515"/>
                                <a:gd name="T10" fmla="+- 0 5 5"/>
                                <a:gd name="T11" fmla="*/ 5 h 4090"/>
                                <a:gd name="T12" fmla="+- 0 5 5"/>
                                <a:gd name="T13" fmla="*/ T12 w 2515"/>
                                <a:gd name="T14" fmla="+- 0 5 5"/>
                                <a:gd name="T15" fmla="*/ 5 h 4090"/>
                                <a:gd name="T16" fmla="+- 0 5 5"/>
                                <a:gd name="T17" fmla="*/ T16 w 2515"/>
                                <a:gd name="T18" fmla="+- 0 4095 5"/>
                                <a:gd name="T19" fmla="*/ 4095 h 4090"/>
                              </a:gdLst>
                              <a:ahLst/>
                              <a:cxnLst>
                                <a:cxn ang="0">
                                  <a:pos x="T1" y="T3"/>
                                </a:cxn>
                                <a:cxn ang="0">
                                  <a:pos x="T5" y="T7"/>
                                </a:cxn>
                                <a:cxn ang="0">
                                  <a:pos x="T9" y="T11"/>
                                </a:cxn>
                                <a:cxn ang="0">
                                  <a:pos x="T13" y="T15"/>
                                </a:cxn>
                                <a:cxn ang="0">
                                  <a:pos x="T17" y="T19"/>
                                </a:cxn>
                              </a:cxnLst>
                              <a:rect l="0" t="0" r="r" b="b"/>
                              <a:pathLst>
                                <a:path w="2515" h="4090">
                                  <a:moveTo>
                                    <a:pt x="0" y="4090"/>
                                  </a:moveTo>
                                  <a:lnTo>
                                    <a:pt x="2515" y="4090"/>
                                  </a:lnTo>
                                  <a:lnTo>
                                    <a:pt x="2515" y="0"/>
                                  </a:lnTo>
                                  <a:lnTo>
                                    <a:pt x="0" y="0"/>
                                  </a:lnTo>
                                  <a:lnTo>
                                    <a:pt x="0" y="40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62" o:spid="_x0000_s1026" alt="Title: Sidebar - Description: Sidebar" style="width:111.75pt;height:189.75pt;mso-position-horizontal-relative:char;mso-position-vertical-relative:line" coordsize="2525,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">
                <v:shape id="Picture 665" o:spid="_x0000_s1027" type="#_x0000_t75" alt="Sidebar" style="position:absolute;left:10;top:10;width:2490;height:4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izDAAAA3QAAAA8AAABkcnMvZG93bnJldi54bWxET0uLwjAQvi/4H8IIXhZNlEWkGkUUQTws&#10;WEWvQzN9aDMpTdTuv98IC3ubj+85i1Vna/Gk1leONYxHCgRx5kzFhYbzaTecgfAB2WDtmDT8kIfV&#10;svexwMS4Fx/pmYZCxBD2CWooQ2gSKX1WkkU/cg1x5HLXWgwRtoU0Lb5iuK3lRKmptFhxbCixoU1J&#10;2T19WA1dfh3nnxunmsv39nJLD+fD7HHXetDv1nMQgbrwL/5z702cr76m8P4mni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0GLMMAAADdAAAADwAAAAAAAAAAAAAAAACf&#10;AgAAZHJzL2Rvd25yZXYueG1sUEsFBgAAAAAEAAQA9wAAAI8DAAAAAA==&#10;">
                  <v:imagedata r:id="rId45" o:title="Sidebar"/>
                </v:shape>
                <v:group id="Group 663" o:spid="_x0000_s1028" style="position:absolute;left:5;top:5;width:2515;height:4090" coordorigin="5,5" coordsize="2515,4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shape id="Freeform 664" o:spid="_x0000_s1029" style="position:absolute;left:5;top:5;width:2515;height:4090;visibility:visible;mso-wrap-style:square;v-text-anchor:top" coordsize="2515,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bTsUA&#10;AADdAAAADwAAAGRycy9kb3ducmV2LnhtbESPQWvCQBCF74X+h2UKvdVdpUiJriJFpYeirVXPQ3ZM&#10;QrOzIbvG+O+dg+BthvfmvW+m897XqqM2VoEtDAcGFHEeXMWFhf3f6u0DVEzIDuvAZOFKEeaz56cp&#10;Zi5c+Je6XSqUhHDM0EKZUpNpHfOSPMZBaIhFO4XWY5K1LbRr8SLhvtYjY8baY8XSUGJDnyXl/7uz&#10;t5CaeFh+V9wdN+frYXt0P2Y9LKx9fekXE1CJ+vQw36+/nOCbd8GVb2QEP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tOxQAAAN0AAAAPAAAAAAAAAAAAAAAAAJgCAABkcnMv&#10;ZG93bnJldi54bWxQSwUGAAAAAAQABAD1AAAAigMAAAAA&#10;" path="m,4090r2515,l2515,,,,,4090xe" filled="f" strokeweight=".5pt">
                    <v:path arrowok="t" o:connecttype="custom" o:connectlocs="0,4095;2515,4095;2515,5;0,5;0,4095" o:connectangles="0,0,0,0,0"/>
                  </v:shape>
                </v:group>
                <w10:anchorlock/>
              </v:group>
            </w:pict>
          </mc:Fallback>
        </mc:AlternateContent>
      </w:r>
    </w:p>
    <w:p w:rsidR="006945DE" w:rsidRPr="0087588A" w:rsidRDefault="003F6303" w:rsidP="003F6303">
      <w:pPr>
        <w:pStyle w:val="Caption"/>
        <w:jc w:val="center"/>
        <w:rPr>
          <w:rFonts w:ascii="Arial" w:eastAsia="Arial" w:hAnsi="Arial"/>
          <w:sz w:val="18"/>
          <w:szCs w:val="18"/>
        </w:rPr>
      </w:pPr>
      <w:bookmarkStart w:id="212" w:name="_Toc479683262"/>
      <w:bookmarkStart w:id="213" w:name="_Toc479632045"/>
      <w:bookmarkStart w:id="214" w:name="_Toc499543489"/>
      <w:r w:rsidRPr="0087588A">
        <w:t xml:space="preserve">Figure </w:t>
      </w:r>
      <w:fldSimple w:instr=" SEQ Figure \* ARABIC ">
        <w:r w:rsidR="0034324B">
          <w:rPr>
            <w:noProof/>
          </w:rPr>
          <w:t>8</w:t>
        </w:r>
      </w:fldSimple>
      <w:r w:rsidRPr="0087588A">
        <w:t>: Sidebar</w:t>
      </w:r>
      <w:bookmarkEnd w:id="212"/>
      <w:bookmarkEnd w:id="213"/>
      <w:bookmarkEnd w:id="214"/>
    </w:p>
    <w:p w:rsidR="006945DE" w:rsidRPr="0087588A" w:rsidRDefault="006945DE" w:rsidP="000443F5">
      <w:pPr>
        <w:pStyle w:val="Heading4"/>
        <w:widowControl w:val="0"/>
        <w:tabs>
          <w:tab w:val="clear" w:pos="2394"/>
        </w:tabs>
        <w:spacing w:before="120" w:after="0"/>
        <w:ind w:left="864"/>
        <w:rPr>
          <w:rFonts w:eastAsia="Arial"/>
        </w:rPr>
      </w:pPr>
      <w:bookmarkStart w:id="215" w:name="_Toc479675996"/>
      <w:bookmarkStart w:id="216" w:name="_Toc479631734"/>
      <w:bookmarkStart w:id="217" w:name="_Toc499543698"/>
      <w:r w:rsidRPr="0087588A">
        <w:rPr>
          <w:spacing w:val="-1"/>
        </w:rPr>
        <w:t>Using</w:t>
      </w:r>
      <w:r w:rsidRPr="0087588A">
        <w:t xml:space="preserve"> Scrollbars</w:t>
      </w:r>
      <w:bookmarkEnd w:id="215"/>
      <w:bookmarkEnd w:id="216"/>
      <w:bookmarkEnd w:id="217"/>
    </w:p>
    <w:p w:rsidR="006945DE" w:rsidRPr="0087588A" w:rsidRDefault="006945DE" w:rsidP="006945DE">
      <w:pPr>
        <w:pStyle w:val="BodyText"/>
        <w:spacing w:before="118"/>
        <w:ind w:right="99"/>
      </w:pPr>
      <w:r w:rsidRPr="0087588A">
        <w:t>Throughout</w:t>
      </w:r>
      <w:r w:rsidRPr="0087588A">
        <w:rPr>
          <w:spacing w:val="-1"/>
        </w:rPr>
        <w:t xml:space="preserve"> </w:t>
      </w:r>
      <w:r w:rsidRPr="0087588A">
        <w:t xml:space="preserve">the </w:t>
      </w:r>
      <w:r w:rsidRPr="0087588A">
        <w:rPr>
          <w:spacing w:val="-1"/>
        </w:rPr>
        <w:t>NUMI</w:t>
      </w:r>
      <w:r w:rsidRPr="0087588A">
        <w:t xml:space="preserve"> </w:t>
      </w:r>
      <w:r w:rsidRPr="0087588A">
        <w:rPr>
          <w:spacing w:val="-1"/>
        </w:rPr>
        <w:t>application,</w:t>
      </w:r>
      <w:r w:rsidRPr="0087588A">
        <w:t xml:space="preserve"> </w:t>
      </w:r>
      <w:r w:rsidRPr="0087588A">
        <w:rPr>
          <w:spacing w:val="-1"/>
        </w:rPr>
        <w:t>you</w:t>
      </w:r>
      <w:r w:rsidRPr="0087588A">
        <w:t xml:space="preserve"> will </w:t>
      </w:r>
      <w:r w:rsidRPr="0087588A">
        <w:rPr>
          <w:spacing w:val="-1"/>
        </w:rPr>
        <w:t xml:space="preserve">find </w:t>
      </w:r>
      <w:r w:rsidR="007A1CC7" w:rsidRPr="0087588A">
        <w:t xml:space="preserve">scrollbars </w:t>
      </w:r>
      <w:r w:rsidRPr="0087588A">
        <w:rPr>
          <w:spacing w:val="-1"/>
        </w:rPr>
        <w:t>(Figure</w:t>
      </w:r>
      <w:r w:rsidRPr="0087588A">
        <w:t xml:space="preserve"> 9 </w:t>
      </w:r>
      <w:r w:rsidRPr="0087588A">
        <w:rPr>
          <w:spacing w:val="-1"/>
        </w:rPr>
        <w:t>shows</w:t>
      </w:r>
      <w:r w:rsidRPr="0087588A">
        <w:t xml:space="preserve"> an </w:t>
      </w:r>
      <w:r w:rsidRPr="0087588A">
        <w:rPr>
          <w:spacing w:val="-1"/>
        </w:rPr>
        <w:t>image</w:t>
      </w:r>
      <w:r w:rsidRPr="0087588A">
        <w:rPr>
          <w:spacing w:val="1"/>
        </w:rPr>
        <w:t xml:space="preserve"> </w:t>
      </w:r>
      <w:r w:rsidRPr="0087588A">
        <w:t>of the</w:t>
      </w:r>
      <w:r w:rsidRPr="0087588A">
        <w:rPr>
          <w:spacing w:val="69"/>
        </w:rPr>
        <w:t xml:space="preserve"> </w:t>
      </w:r>
      <w:r w:rsidRPr="0087588A">
        <w:rPr>
          <w:spacing w:val="-1"/>
        </w:rPr>
        <w:t>scrollbar</w:t>
      </w:r>
      <w:r w:rsidRPr="0087588A">
        <w:t xml:space="preserve"> that appears on</w:t>
      </w:r>
      <w:r w:rsidRPr="0087588A">
        <w:rPr>
          <w:spacing w:val="-2"/>
        </w:rPr>
        <w:t xml:space="preserve"> </w:t>
      </w:r>
      <w:r w:rsidRPr="0087588A">
        <w:t xml:space="preserve">the </w:t>
      </w:r>
      <w:r w:rsidRPr="0087588A">
        <w:rPr>
          <w:spacing w:val="-1"/>
        </w:rPr>
        <w:t>right</w:t>
      </w:r>
      <w:r w:rsidRPr="0087588A">
        <w:rPr>
          <w:spacing w:val="1"/>
        </w:rPr>
        <w:t xml:space="preserve"> </w:t>
      </w:r>
      <w:r w:rsidRPr="0087588A">
        <w:rPr>
          <w:spacing w:val="-1"/>
        </w:rPr>
        <w:t>hand</w:t>
      </w:r>
      <w:r w:rsidRPr="0087588A">
        <w:t xml:space="preserve"> side of the</w:t>
      </w:r>
      <w:r w:rsidRPr="0087588A">
        <w:rPr>
          <w:spacing w:val="-1"/>
        </w:rPr>
        <w:t xml:space="preserve"> </w:t>
      </w:r>
      <w:r w:rsidRPr="0087588A">
        <w:rPr>
          <w:b/>
          <w:i/>
        </w:rPr>
        <w:t>InterQual</w:t>
      </w:r>
      <w:r w:rsidR="00B63480" w:rsidRPr="0087588A">
        <w:rPr>
          <w:spacing w:val="-1"/>
          <w:position w:val="11"/>
          <w:sz w:val="16"/>
        </w:rPr>
        <w:t>®</w:t>
      </w:r>
      <w:r w:rsidRPr="0087588A">
        <w:rPr>
          <w:b/>
          <w:i/>
          <w:spacing w:val="-2"/>
        </w:rPr>
        <w:t xml:space="preserve"> </w:t>
      </w:r>
      <w:r w:rsidRPr="0087588A">
        <w:rPr>
          <w:b/>
          <w:i/>
          <w:spacing w:val="-1"/>
        </w:rPr>
        <w:t>Criteria</w:t>
      </w:r>
      <w:r w:rsidRPr="0087588A">
        <w:rPr>
          <w:spacing w:val="-1"/>
        </w:rPr>
        <w:t>).</w:t>
      </w:r>
      <w:r w:rsidRPr="0087588A">
        <w:t xml:space="preserve"> A scrollbar</w:t>
      </w:r>
      <w:r w:rsidRPr="0087588A">
        <w:rPr>
          <w:spacing w:val="-1"/>
        </w:rPr>
        <w:t xml:space="preserve"> </w:t>
      </w:r>
      <w:r w:rsidRPr="0087588A">
        <w:t>is a long</w:t>
      </w:r>
      <w:r w:rsidRPr="0087588A">
        <w:rPr>
          <w:spacing w:val="49"/>
        </w:rPr>
        <w:t xml:space="preserve"> </w:t>
      </w:r>
      <w:r w:rsidRPr="0087588A">
        <w:t>rectangular</w:t>
      </w:r>
      <w:r w:rsidRPr="0087588A">
        <w:rPr>
          <w:spacing w:val="-2"/>
        </w:rPr>
        <w:t xml:space="preserve"> </w:t>
      </w:r>
      <w:r w:rsidRPr="0087588A">
        <w:t xml:space="preserve">area </w:t>
      </w:r>
      <w:r w:rsidRPr="0087588A">
        <w:rPr>
          <w:spacing w:val="-1"/>
        </w:rPr>
        <w:t>containing</w:t>
      </w:r>
      <w:r w:rsidRPr="0087588A">
        <w:t xml:space="preserve"> a bar</w:t>
      </w:r>
      <w:r w:rsidRPr="0087588A">
        <w:rPr>
          <w:spacing w:val="-1"/>
        </w:rPr>
        <w:t xml:space="preserve"> </w:t>
      </w:r>
      <w:r w:rsidRPr="0087588A">
        <w:t xml:space="preserve">that can be </w:t>
      </w:r>
      <w:r w:rsidRPr="0087588A">
        <w:rPr>
          <w:spacing w:val="-1"/>
        </w:rPr>
        <w:t>dragged</w:t>
      </w:r>
      <w:r w:rsidRPr="0087588A">
        <w:rPr>
          <w:spacing w:val="2"/>
        </w:rPr>
        <w:t xml:space="preserve"> </w:t>
      </w:r>
      <w:r w:rsidRPr="0087588A">
        <w:t>to scroll up, down, left or right.</w:t>
      </w:r>
      <w:r w:rsidRPr="0087588A">
        <w:rPr>
          <w:spacing w:val="-1"/>
        </w:rPr>
        <w:t xml:space="preserve"> </w:t>
      </w:r>
      <w:r w:rsidRPr="0087588A">
        <w:t>Depending</w:t>
      </w:r>
      <w:r w:rsidRPr="0087588A">
        <w:rPr>
          <w:spacing w:val="25"/>
        </w:rPr>
        <w:t xml:space="preserve"> </w:t>
      </w:r>
      <w:r w:rsidRPr="0087588A">
        <w:t xml:space="preserve">on the </w:t>
      </w:r>
      <w:r w:rsidRPr="0087588A">
        <w:rPr>
          <w:spacing w:val="-1"/>
        </w:rPr>
        <w:t>screen,</w:t>
      </w:r>
      <w:r w:rsidRPr="0087588A">
        <w:t xml:space="preserve"> the</w:t>
      </w:r>
      <w:r w:rsidRPr="0087588A">
        <w:rPr>
          <w:spacing w:val="1"/>
        </w:rPr>
        <w:t xml:space="preserve"> </w:t>
      </w:r>
      <w:r w:rsidRPr="0087588A">
        <w:rPr>
          <w:spacing w:val="-1"/>
        </w:rPr>
        <w:t>scrollbar</w:t>
      </w:r>
      <w:r w:rsidRPr="0087588A">
        <w:t xml:space="preserve"> can be horizontal or</w:t>
      </w:r>
      <w:r w:rsidRPr="0087588A">
        <w:rPr>
          <w:spacing w:val="-2"/>
        </w:rPr>
        <w:t xml:space="preserve"> </w:t>
      </w:r>
      <w:r w:rsidRPr="0087588A">
        <w:t>vertical.</w:t>
      </w:r>
    </w:p>
    <w:p w:rsidR="006945DE" w:rsidRPr="0087588A" w:rsidRDefault="006945DE" w:rsidP="006945DE">
      <w:pPr>
        <w:spacing w:line="200" w:lineRule="atLeast"/>
        <w:ind w:left="4630"/>
        <w:rPr>
          <w:sz w:val="20"/>
          <w:szCs w:val="20"/>
        </w:rPr>
      </w:pPr>
      <w:r w:rsidRPr="0087588A">
        <w:rPr>
          <w:noProof/>
          <w:sz w:val="20"/>
          <w:szCs w:val="20"/>
        </w:rPr>
        <w:drawing>
          <wp:inline distT="0" distB="0" distL="0" distR="0" wp14:anchorId="413B3C84" wp14:editId="188D6B9F">
            <wp:extent cx="142875" cy="1085975"/>
            <wp:effectExtent l="0" t="0" r="0" b="0"/>
            <wp:docPr id="13" name="image15.png" descr="Scrollbar" title="Scrol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46" cstate="print"/>
                    <a:stretch>
                      <a:fillRect/>
                    </a:stretch>
                  </pic:blipFill>
                  <pic:spPr>
                    <a:xfrm>
                      <a:off x="0" y="0"/>
                      <a:ext cx="142591" cy="1083814"/>
                    </a:xfrm>
                    <a:prstGeom prst="rect">
                      <a:avLst/>
                    </a:prstGeom>
                  </pic:spPr>
                </pic:pic>
              </a:graphicData>
            </a:graphic>
          </wp:inline>
        </w:drawing>
      </w:r>
    </w:p>
    <w:p w:rsidR="006945DE" w:rsidRPr="0087588A" w:rsidRDefault="003F6303" w:rsidP="003F6303">
      <w:pPr>
        <w:pStyle w:val="Caption"/>
        <w:jc w:val="center"/>
      </w:pPr>
      <w:bookmarkStart w:id="218" w:name="_bookmark34"/>
      <w:bookmarkStart w:id="219" w:name="_Toc479683263"/>
      <w:bookmarkStart w:id="220" w:name="_Toc479632046"/>
      <w:bookmarkStart w:id="221" w:name="_Toc499543490"/>
      <w:bookmarkEnd w:id="218"/>
      <w:r w:rsidRPr="0087588A">
        <w:t xml:space="preserve">Figure </w:t>
      </w:r>
      <w:fldSimple w:instr=" SEQ Figure \* ARABIC ">
        <w:r w:rsidR="0034324B">
          <w:rPr>
            <w:noProof/>
          </w:rPr>
          <w:t>9</w:t>
        </w:r>
      </w:fldSimple>
      <w:r w:rsidRPr="0087588A">
        <w:t>: Scrollbar</w:t>
      </w:r>
      <w:bookmarkEnd w:id="219"/>
      <w:bookmarkEnd w:id="220"/>
      <w:bookmarkEnd w:id="221"/>
    </w:p>
    <w:p w:rsidR="006945DE" w:rsidRPr="0087588A" w:rsidRDefault="006945DE" w:rsidP="006945DE">
      <w:pPr>
        <w:ind w:left="100"/>
        <w:rPr>
          <w:noProof/>
        </w:rPr>
      </w:pPr>
      <w:r w:rsidRPr="0087588A">
        <w:rPr>
          <w:noProof/>
        </w:rPr>
        <w:drawing>
          <wp:inline distT="0" distB="0" distL="0" distR="0" wp14:anchorId="04667A2C" wp14:editId="6A69A16E">
            <wp:extent cx="247650" cy="247396"/>
            <wp:effectExtent l="0" t="0" r="0" b="635"/>
            <wp:docPr id="15"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7" cstate="print"/>
                    <a:stretch>
                      <a:fillRect/>
                    </a:stretch>
                  </pic:blipFill>
                  <pic:spPr>
                    <a:xfrm>
                      <a:off x="0" y="0"/>
                      <a:ext cx="247650" cy="247396"/>
                    </a:xfrm>
                    <a:prstGeom prst="rect">
                      <a:avLst/>
                    </a:prstGeom>
                  </pic:spPr>
                </pic:pic>
              </a:graphicData>
            </a:graphic>
          </wp:inline>
        </w:drawing>
      </w:r>
      <w:r w:rsidR="00DF273B" w:rsidRPr="0087588A">
        <w:rPr>
          <w:noProof/>
        </w:rPr>
        <w:t xml:space="preserve"> </w:t>
      </w:r>
      <w:r w:rsidRPr="0087588A">
        <w:rPr>
          <w:b/>
          <w:noProof/>
        </w:rPr>
        <w:t>While working in NUMI, if you use the BACK button on your browser instead of one of the screen</w:t>
      </w:r>
      <w:r w:rsidRPr="0087588A">
        <w:rPr>
          <w:noProof/>
        </w:rPr>
        <w:t xml:space="preserve"> </w:t>
      </w:r>
      <w:r w:rsidRPr="0087588A">
        <w:rPr>
          <w:b/>
          <w:noProof/>
        </w:rPr>
        <w:t>tabs or the Tools menu, you may get an error message. Always navigate around NUMI using the tabs or the Tools menu and you will avoid error messages and delays.</w:t>
      </w:r>
    </w:p>
    <w:p w:rsidR="004D314A" w:rsidRPr="0087588A" w:rsidRDefault="004D314A" w:rsidP="004D314A">
      <w:pPr>
        <w:pStyle w:val="Heading3"/>
      </w:pPr>
      <w:bookmarkStart w:id="222" w:name="_Toc479675997"/>
      <w:bookmarkStart w:id="223" w:name="_Toc479631735"/>
      <w:bookmarkStart w:id="224" w:name="_Toc499543699"/>
      <w:r w:rsidRPr="0087588A">
        <w:t>Using NUMI Dropdown Boxes</w:t>
      </w:r>
      <w:bookmarkEnd w:id="222"/>
      <w:bookmarkEnd w:id="223"/>
      <w:bookmarkEnd w:id="224"/>
      <w:r w:rsidR="008A0617" w:rsidRPr="0087588A">
        <w:fldChar w:fldCharType="begin"/>
      </w:r>
      <w:r w:rsidR="008A0617" w:rsidRPr="0087588A">
        <w:instrText xml:space="preserve"> XE "</w:instrText>
      </w:r>
      <w:r w:rsidR="008A0617" w:rsidRPr="0087588A">
        <w:rPr>
          <w:spacing w:val="-1"/>
          <w:sz w:val="20"/>
        </w:rPr>
        <w:instrText>Dropdown</w:instrText>
      </w:r>
      <w:r w:rsidR="008A0617" w:rsidRPr="0087588A">
        <w:rPr>
          <w:sz w:val="20"/>
        </w:rPr>
        <w:instrText xml:space="preserve"> </w:instrText>
      </w:r>
      <w:r w:rsidR="008A0617" w:rsidRPr="0087588A">
        <w:rPr>
          <w:spacing w:val="-1"/>
          <w:sz w:val="20"/>
        </w:rPr>
        <w:instrText>Boxes</w:instrText>
      </w:r>
      <w:r w:rsidR="008A0617" w:rsidRPr="0087588A">
        <w:instrText xml:space="preserve">" \i </w:instrText>
      </w:r>
      <w:r w:rsidR="008A0617" w:rsidRPr="0087588A">
        <w:fldChar w:fldCharType="end"/>
      </w:r>
    </w:p>
    <w:p w:rsidR="00E43987" w:rsidRPr="0087588A" w:rsidRDefault="004D314A" w:rsidP="00E43987">
      <w:pPr>
        <w:pStyle w:val="BodyText"/>
        <w:tabs>
          <w:tab w:val="left" w:pos="5720"/>
        </w:tabs>
        <w:spacing w:before="0" w:after="0" w:line="532" w:lineRule="exact"/>
        <w:ind w:right="99"/>
        <w:rPr>
          <w:spacing w:val="65"/>
        </w:rPr>
      </w:pPr>
      <w:r w:rsidRPr="0087588A">
        <w:rPr>
          <w:noProof/>
        </w:rPr>
        <mc:AlternateContent>
          <mc:Choice Requires="wpg">
            <w:drawing>
              <wp:anchor distT="0" distB="0" distL="114300" distR="114300" simplePos="0" relativeHeight="251143680" behindDoc="1" locked="0" layoutInCell="1" allowOverlap="1" wp14:anchorId="7162E2AF" wp14:editId="799F38B9">
                <wp:simplePos x="0" y="0"/>
                <wp:positionH relativeFrom="page">
                  <wp:posOffset>1933575</wp:posOffset>
                </wp:positionH>
                <wp:positionV relativeFrom="paragraph">
                  <wp:posOffset>413385</wp:posOffset>
                </wp:positionV>
                <wp:extent cx="2486025" cy="254224"/>
                <wp:effectExtent l="0" t="0" r="9525" b="12700"/>
                <wp:wrapNone/>
                <wp:docPr id="1041" name="Group 658" descr="NUMI Dropdown Boxes" title="NUMI Dropdown Box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25" cy="254224"/>
                          <a:chOff x="2400" y="537"/>
                          <a:chExt cx="4385" cy="425"/>
                        </a:xfrm>
                      </wpg:grpSpPr>
                      <pic:pic xmlns:pic="http://schemas.openxmlformats.org/drawingml/2006/picture">
                        <pic:nvPicPr>
                          <pic:cNvPr id="1042" name="Picture 661" descr="NUMI dropdown boxes" title="NUMI dropdown box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410" y="547"/>
                            <a:ext cx="43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3" name="Group 659"/>
                        <wpg:cNvGrpSpPr>
                          <a:grpSpLocks/>
                        </wpg:cNvGrpSpPr>
                        <wpg:grpSpPr bwMode="auto">
                          <a:xfrm>
                            <a:off x="2405" y="542"/>
                            <a:ext cx="4375" cy="415"/>
                            <a:chOff x="2405" y="542"/>
                            <a:chExt cx="4375" cy="415"/>
                          </a:xfrm>
                        </wpg:grpSpPr>
                        <wps:wsp>
                          <wps:cNvPr id="1044" name="Freeform 660"/>
                          <wps:cNvSpPr>
                            <a:spLocks/>
                          </wps:cNvSpPr>
                          <wps:spPr bwMode="auto">
                            <a:xfrm>
                              <a:off x="2405" y="542"/>
                              <a:ext cx="4375" cy="415"/>
                            </a:xfrm>
                            <a:custGeom>
                              <a:avLst/>
                              <a:gdLst>
                                <a:gd name="T0" fmla="+- 0 2405 2405"/>
                                <a:gd name="T1" fmla="*/ T0 w 4375"/>
                                <a:gd name="T2" fmla="+- 0 957 542"/>
                                <a:gd name="T3" fmla="*/ 957 h 415"/>
                                <a:gd name="T4" fmla="+- 0 6780 2405"/>
                                <a:gd name="T5" fmla="*/ T4 w 4375"/>
                                <a:gd name="T6" fmla="+- 0 957 542"/>
                                <a:gd name="T7" fmla="*/ 957 h 415"/>
                                <a:gd name="T8" fmla="+- 0 6780 2405"/>
                                <a:gd name="T9" fmla="*/ T8 w 4375"/>
                                <a:gd name="T10" fmla="+- 0 542 542"/>
                                <a:gd name="T11" fmla="*/ 542 h 415"/>
                                <a:gd name="T12" fmla="+- 0 2405 2405"/>
                                <a:gd name="T13" fmla="*/ T12 w 4375"/>
                                <a:gd name="T14" fmla="+- 0 542 542"/>
                                <a:gd name="T15" fmla="*/ 542 h 415"/>
                                <a:gd name="T16" fmla="+- 0 2405 2405"/>
                                <a:gd name="T17" fmla="*/ T16 w 4375"/>
                                <a:gd name="T18" fmla="+- 0 957 542"/>
                                <a:gd name="T19" fmla="*/ 957 h 415"/>
                              </a:gdLst>
                              <a:ahLst/>
                              <a:cxnLst>
                                <a:cxn ang="0">
                                  <a:pos x="T1" y="T3"/>
                                </a:cxn>
                                <a:cxn ang="0">
                                  <a:pos x="T5" y="T7"/>
                                </a:cxn>
                                <a:cxn ang="0">
                                  <a:pos x="T9" y="T11"/>
                                </a:cxn>
                                <a:cxn ang="0">
                                  <a:pos x="T13" y="T15"/>
                                </a:cxn>
                                <a:cxn ang="0">
                                  <a:pos x="T17" y="T19"/>
                                </a:cxn>
                              </a:cxnLst>
                              <a:rect l="0" t="0" r="r" b="b"/>
                              <a:pathLst>
                                <a:path w="4375" h="415">
                                  <a:moveTo>
                                    <a:pt x="0" y="415"/>
                                  </a:moveTo>
                                  <a:lnTo>
                                    <a:pt x="4375" y="415"/>
                                  </a:lnTo>
                                  <a:lnTo>
                                    <a:pt x="4375" y="0"/>
                                  </a:lnTo>
                                  <a:lnTo>
                                    <a:pt x="0" y="0"/>
                                  </a:lnTo>
                                  <a:lnTo>
                                    <a:pt x="0" y="4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58" o:spid="_x0000_s1026" alt="Title: NUMI Dropdown Boxes - Description: NUMI Dropdown Boxes" style="position:absolute;margin-left:152.25pt;margin-top:32.55pt;width:195.75pt;height:20pt;z-index:-252172800;mso-position-horizontal-relative:page" coordorigin="2400,537" coordsize="438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">
                <v:shape id="Picture 661" o:spid="_x0000_s1027" type="#_x0000_t75" alt="NUMI dropdown boxes" style="position:absolute;left:2410;top:547;width:4320;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7VVTFAAAA3QAAAA8AAABkcnMvZG93bnJldi54bWxET99rwjAQfh/4P4QT9jJmujJm6Yyig8EG&#10;vkyd4NvRnE1ncylJrN1/bwYD3+7j+3mzxWBb0ZMPjWMFT5MMBHHldMO1gt32/bEAESKyxtYxKfil&#10;AIv56G6GpXYX/qJ+E2uRQjiUqMDE2JVShsqQxTBxHXHijs5bjAn6WmqPlxRuW5ln2Yu02HBqMNjR&#10;m6HqtDlbBY3/qVffn3mxK/aH1bEP57WZPih1Px6WryAiDfEm/nd/6DQ/e87h75t0gp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u1VUxQAAAN0AAAAPAAAAAAAAAAAAAAAA&#10;AJ8CAABkcnMvZG93bnJldi54bWxQSwUGAAAAAAQABAD3AAAAkQMAAAAA&#10;">
                  <v:imagedata r:id="rId48" o:title="NUMI dropdown boxes"/>
                </v:shape>
                <v:group id="Group 659" o:spid="_x0000_s1028" style="position:absolute;left:2405;top:542;width:4375;height:415" coordorigin="2405,542" coordsize="4375,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shape id="Freeform 660" o:spid="_x0000_s1029" style="position:absolute;left:2405;top:542;width:4375;height:415;visibility:visible;mso-wrap-style:square;v-text-anchor:top" coordsize="4375,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sFMAA&#10;AADdAAAADwAAAGRycy9kb3ducmV2LnhtbERPy6rCMBDdC/5DGMGdpl5EtBpFLwhuBF+Iy7EZ22Iz&#10;KU3U6tcbQXA3h/Ocyaw2hbhT5XLLCnrdCARxYnXOqYLDftkZgnAeWWNhmRQ8ycFs2mxMMNb2wVu6&#10;73wqQgi7GBVk3pexlC7JyKDr2pI4cBdbGfQBVqnUFT5CuCnkXxQNpMGcQ0OGJf1nlFx3N6NgU645&#10;t5vjqTdKr9pvB8fza2GUarfq+RiEp9r/xF/3Sof5Ub8Pn2/CCXL6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sFMAAAADdAAAADwAAAAAAAAAAAAAAAACYAgAAZHJzL2Rvd25y&#10;ZXYueG1sUEsFBgAAAAAEAAQA9QAAAIUDAAAAAA==&#10;" path="m,415r4375,l4375,,,,,415xe" filled="f" strokeweight=".5pt">
                    <v:path arrowok="t" o:connecttype="custom" o:connectlocs="0,957;4375,957;4375,542;0,542;0,957" o:connectangles="0,0,0,0,0"/>
                  </v:shape>
                </v:group>
                <w10:wrap anchorx="page"/>
              </v:group>
            </w:pict>
          </mc:Fallback>
        </mc:AlternateContent>
      </w:r>
      <w:r w:rsidRPr="0087588A">
        <w:rPr>
          <w:spacing w:val="-1"/>
        </w:rPr>
        <w:t>Some</w:t>
      </w:r>
      <w:r w:rsidRPr="0087588A">
        <w:t xml:space="preserve"> NUMI </w:t>
      </w:r>
      <w:r w:rsidRPr="0087588A">
        <w:rPr>
          <w:spacing w:val="-1"/>
        </w:rPr>
        <w:t>screens</w:t>
      </w:r>
      <w:r w:rsidRPr="0087588A">
        <w:t xml:space="preserve"> </w:t>
      </w:r>
      <w:r w:rsidRPr="0087588A">
        <w:rPr>
          <w:spacing w:val="-1"/>
        </w:rPr>
        <w:t>display</w:t>
      </w:r>
      <w:r w:rsidRPr="0087588A">
        <w:t xml:space="preserve"> </w:t>
      </w:r>
      <w:r w:rsidRPr="0087588A">
        <w:rPr>
          <w:spacing w:val="-1"/>
        </w:rPr>
        <w:t>dropdown</w:t>
      </w:r>
      <w:r w:rsidRPr="0087588A">
        <w:t xml:space="preserve"> boxes that contain selectable </w:t>
      </w:r>
      <w:r w:rsidRPr="0087588A">
        <w:rPr>
          <w:spacing w:val="-1"/>
        </w:rPr>
        <w:t>options,</w:t>
      </w:r>
      <w:r w:rsidRPr="0087588A">
        <w:t xml:space="preserve"> </w:t>
      </w:r>
      <w:r w:rsidRPr="0087588A">
        <w:rPr>
          <w:spacing w:val="-1"/>
        </w:rPr>
        <w:t xml:space="preserve">similar </w:t>
      </w:r>
      <w:r w:rsidRPr="0087588A">
        <w:t>to this</w:t>
      </w:r>
      <w:r w:rsidR="00E43987" w:rsidRPr="0087588A">
        <w:t xml:space="preserve"> example:</w:t>
      </w:r>
    </w:p>
    <w:p w:rsidR="00E43987" w:rsidRPr="0087588A" w:rsidRDefault="00E43987" w:rsidP="00E43987">
      <w:pPr>
        <w:pStyle w:val="BodyText"/>
        <w:tabs>
          <w:tab w:val="left" w:pos="5720"/>
        </w:tabs>
        <w:spacing w:before="0" w:after="0"/>
        <w:ind w:right="99"/>
      </w:pPr>
    </w:p>
    <w:p w:rsidR="004D314A" w:rsidRPr="0087588A" w:rsidRDefault="004D314A" w:rsidP="00E43987">
      <w:pPr>
        <w:pStyle w:val="BodyText"/>
        <w:tabs>
          <w:tab w:val="left" w:pos="5720"/>
        </w:tabs>
        <w:spacing w:before="0" w:after="0"/>
        <w:ind w:right="99"/>
      </w:pPr>
      <w:r w:rsidRPr="0087588A">
        <w:t>To</w:t>
      </w:r>
      <w:r w:rsidRPr="0087588A">
        <w:rPr>
          <w:spacing w:val="-1"/>
        </w:rPr>
        <w:t xml:space="preserve"> </w:t>
      </w:r>
      <w:r w:rsidRPr="0087588A">
        <w:t xml:space="preserve">choose </w:t>
      </w:r>
      <w:r w:rsidRPr="0087588A">
        <w:rPr>
          <w:spacing w:val="-1"/>
        </w:rPr>
        <w:t>an</w:t>
      </w:r>
      <w:r w:rsidRPr="0087588A">
        <w:t xml:space="preserve"> option </w:t>
      </w:r>
      <w:r w:rsidRPr="0087588A">
        <w:rPr>
          <w:spacing w:val="-1"/>
        </w:rPr>
        <w:t>from</w:t>
      </w:r>
      <w:r w:rsidRPr="0087588A">
        <w:t xml:space="preserve"> a dropdown, </w:t>
      </w:r>
      <w:r w:rsidR="00DE7AC9" w:rsidRPr="0087588A">
        <w:t>c</w:t>
      </w:r>
      <w:r w:rsidRPr="0087588A">
        <w:rPr>
          <w:i/>
        </w:rPr>
        <w:t xml:space="preserve">lick </w:t>
      </w:r>
      <w:r w:rsidRPr="0087588A">
        <w:t>on the</w:t>
      </w:r>
      <w:r w:rsidRPr="0087588A">
        <w:rPr>
          <w:spacing w:val="-1"/>
        </w:rPr>
        <w:t xml:space="preserve"> </w:t>
      </w:r>
      <w:r w:rsidRPr="0087588A">
        <w:t>down arrow</w:t>
      </w:r>
      <w:r w:rsidRPr="0087588A">
        <w:rPr>
          <w:spacing w:val="-1"/>
        </w:rPr>
        <w:t xml:space="preserve"> </w:t>
      </w:r>
      <w:r w:rsidRPr="0087588A">
        <w:t xml:space="preserve">to display </w:t>
      </w:r>
      <w:r w:rsidRPr="0087588A">
        <w:rPr>
          <w:spacing w:val="-1"/>
        </w:rPr>
        <w:t>the</w:t>
      </w:r>
      <w:r w:rsidRPr="0087588A">
        <w:t xml:space="preserve"> list of</w:t>
      </w:r>
      <w:r w:rsidRPr="0087588A">
        <w:rPr>
          <w:spacing w:val="-1"/>
        </w:rPr>
        <w:t xml:space="preserve"> </w:t>
      </w:r>
      <w:r w:rsidRPr="0087588A">
        <w:t>options</w:t>
      </w:r>
      <w:r w:rsidR="00FE2C31" w:rsidRPr="0087588A">
        <w:t xml:space="preserve">. </w:t>
      </w:r>
      <w:r w:rsidRPr="0087588A">
        <w:t xml:space="preserve">Select </w:t>
      </w:r>
      <w:r w:rsidRPr="0087588A">
        <w:rPr>
          <w:spacing w:val="-1"/>
        </w:rPr>
        <w:t>the</w:t>
      </w:r>
      <w:r w:rsidRPr="0087588A">
        <w:t xml:space="preserve"> desired </w:t>
      </w:r>
      <w:r w:rsidRPr="0087588A">
        <w:rPr>
          <w:spacing w:val="-1"/>
        </w:rPr>
        <w:t>option</w:t>
      </w:r>
      <w:r w:rsidRPr="0087588A">
        <w:t xml:space="preserve"> by </w:t>
      </w:r>
      <w:r w:rsidRPr="0087588A">
        <w:rPr>
          <w:i/>
          <w:spacing w:val="-1"/>
        </w:rPr>
        <w:t>clicking</w:t>
      </w:r>
      <w:r w:rsidRPr="0087588A">
        <w:rPr>
          <w:i/>
        </w:rPr>
        <w:t xml:space="preserve"> </w:t>
      </w:r>
      <w:r w:rsidRPr="0087588A">
        <w:t xml:space="preserve">on </w:t>
      </w:r>
      <w:r w:rsidRPr="0087588A">
        <w:rPr>
          <w:spacing w:val="-1"/>
        </w:rPr>
        <w:t>it.</w:t>
      </w:r>
    </w:p>
    <w:p w:rsidR="004D314A" w:rsidRPr="0087588A" w:rsidRDefault="004D314A" w:rsidP="004D314A">
      <w:pPr>
        <w:pStyle w:val="Heading3"/>
      </w:pPr>
      <w:bookmarkStart w:id="225" w:name="_Toc479675998"/>
      <w:bookmarkStart w:id="226" w:name="_Toc479631736"/>
      <w:bookmarkStart w:id="227" w:name="_Toc499543700"/>
      <w:r w:rsidRPr="0087588A">
        <w:lastRenderedPageBreak/>
        <w:t>Using NUMI Paging Features</w:t>
      </w:r>
      <w:bookmarkEnd w:id="225"/>
      <w:bookmarkEnd w:id="226"/>
      <w:bookmarkEnd w:id="227"/>
    </w:p>
    <w:p w:rsidR="00CB7CEF" w:rsidRPr="0087588A" w:rsidRDefault="004D314A" w:rsidP="004D314A">
      <w:pPr>
        <w:pStyle w:val="BodyText"/>
        <w:spacing w:before="238"/>
        <w:ind w:right="115"/>
      </w:pPr>
      <w:r w:rsidRPr="0087588A">
        <w:t xml:space="preserve">The </w:t>
      </w:r>
      <w:r w:rsidRPr="0087588A">
        <w:rPr>
          <w:b/>
          <w:bCs/>
          <w:i/>
        </w:rPr>
        <w:t>Patient</w:t>
      </w:r>
      <w:r w:rsidRPr="0087588A">
        <w:rPr>
          <w:b/>
          <w:bCs/>
          <w:i/>
          <w:spacing w:val="-1"/>
        </w:rPr>
        <w:t xml:space="preserve"> </w:t>
      </w:r>
      <w:r w:rsidRPr="0087588A">
        <w:rPr>
          <w:b/>
          <w:bCs/>
          <w:i/>
        </w:rPr>
        <w:t>Selection/Worklist</w:t>
      </w:r>
      <w:r w:rsidRPr="0087588A">
        <w:t>,</w:t>
      </w:r>
      <w:r w:rsidR="008A0617" w:rsidRPr="0087588A">
        <w:rPr>
          <w:b/>
          <w:bCs/>
          <w:i/>
        </w:rPr>
        <w:fldChar w:fldCharType="begin"/>
      </w:r>
      <w:r w:rsidR="008A0617" w:rsidRPr="0087588A">
        <w:instrText xml:space="preserve"> XE "</w:instrText>
      </w:r>
      <w:r w:rsidR="008A0617" w:rsidRPr="0087588A">
        <w:rPr>
          <w:spacing w:val="-1"/>
          <w:sz w:val="20"/>
        </w:rPr>
        <w:instrText>Patient</w:instrText>
      </w:r>
      <w:r w:rsidR="008A0617" w:rsidRPr="0087588A">
        <w:rPr>
          <w:sz w:val="20"/>
        </w:rPr>
        <w:instrText xml:space="preserve"> </w:instrText>
      </w:r>
      <w:r w:rsidR="008A0617" w:rsidRPr="0087588A">
        <w:rPr>
          <w:spacing w:val="-1"/>
          <w:sz w:val="20"/>
        </w:rPr>
        <w:instrText>Selection/Worklist</w:instrText>
      </w:r>
      <w:r w:rsidR="008A0617" w:rsidRPr="0087588A">
        <w:instrText xml:space="preserve">" </w:instrText>
      </w:r>
      <w:r w:rsidR="008A0617" w:rsidRPr="0087588A">
        <w:rPr>
          <w:b/>
          <w:bCs/>
          <w:i/>
        </w:rPr>
        <w:fldChar w:fldCharType="end"/>
      </w:r>
      <w:r w:rsidR="00AF7BC3" w:rsidRPr="0087588A">
        <w:t xml:space="preserve"> </w:t>
      </w:r>
      <w:r w:rsidRPr="0087588A">
        <w:rPr>
          <w:b/>
          <w:bCs/>
          <w:i/>
          <w:spacing w:val="-1"/>
        </w:rPr>
        <w:t>Dismissed</w:t>
      </w:r>
      <w:r w:rsidRPr="0087588A">
        <w:rPr>
          <w:b/>
          <w:bCs/>
          <w:i/>
        </w:rPr>
        <w:t xml:space="preserve"> </w:t>
      </w:r>
      <w:r w:rsidRPr="0087588A">
        <w:rPr>
          <w:b/>
          <w:bCs/>
          <w:i/>
          <w:spacing w:val="-1"/>
        </w:rPr>
        <w:t>Patient</w:t>
      </w:r>
      <w:r w:rsidRPr="0087588A">
        <w:rPr>
          <w:b/>
          <w:bCs/>
          <w:i/>
        </w:rPr>
        <w:t xml:space="preserve"> Stays</w:t>
      </w:r>
      <w:r w:rsidRPr="0087588A">
        <w:rPr>
          <w:b/>
          <w:bCs/>
          <w:i/>
          <w:spacing w:val="1"/>
        </w:rPr>
        <w:t xml:space="preserve"> </w:t>
      </w:r>
      <w:r w:rsidRPr="0087588A">
        <w:rPr>
          <w:spacing w:val="-1"/>
        </w:rPr>
        <w:t>and</w:t>
      </w:r>
      <w:r w:rsidRPr="0087588A">
        <w:t xml:space="preserve"> </w:t>
      </w:r>
      <w:r w:rsidRPr="0087588A">
        <w:rPr>
          <w:b/>
          <w:bCs/>
          <w:i/>
        </w:rPr>
        <w:t>Utilization</w:t>
      </w:r>
      <w:r w:rsidRPr="0087588A">
        <w:rPr>
          <w:b/>
          <w:bCs/>
          <w:i/>
          <w:spacing w:val="-1"/>
        </w:rPr>
        <w:t xml:space="preserve"> Management</w:t>
      </w:r>
      <w:r w:rsidRPr="0087588A">
        <w:rPr>
          <w:b/>
          <w:bCs/>
          <w:i/>
        </w:rPr>
        <w:t xml:space="preserve"> Review</w:t>
      </w:r>
      <w:r w:rsidRPr="0087588A">
        <w:rPr>
          <w:b/>
          <w:bCs/>
          <w:i/>
          <w:spacing w:val="49"/>
        </w:rPr>
        <w:t xml:space="preserve"> </w:t>
      </w:r>
      <w:r w:rsidRPr="0087588A">
        <w:rPr>
          <w:b/>
          <w:bCs/>
          <w:i/>
        </w:rPr>
        <w:t xml:space="preserve">Listing </w:t>
      </w:r>
      <w:r w:rsidRPr="0087588A">
        <w:rPr>
          <w:spacing w:val="-1"/>
        </w:rPr>
        <w:t>screens</w:t>
      </w:r>
      <w:r w:rsidRPr="0087588A">
        <w:t xml:space="preserve"> </w:t>
      </w:r>
      <w:r w:rsidRPr="0087588A">
        <w:rPr>
          <w:spacing w:val="-1"/>
        </w:rPr>
        <w:t xml:space="preserve">contain </w:t>
      </w:r>
      <w:r w:rsidRPr="0087588A">
        <w:t xml:space="preserve">paging </w:t>
      </w:r>
      <w:r w:rsidRPr="0087588A">
        <w:rPr>
          <w:spacing w:val="-1"/>
        </w:rPr>
        <w:t>features</w:t>
      </w:r>
      <w:r w:rsidRPr="0087588A">
        <w:t xml:space="preserve"> that </w:t>
      </w:r>
      <w:r w:rsidRPr="0087588A">
        <w:rPr>
          <w:spacing w:val="-1"/>
        </w:rPr>
        <w:t>allow</w:t>
      </w:r>
      <w:r w:rsidRPr="0087588A">
        <w:t xml:space="preserve"> you to navigate</w:t>
      </w:r>
      <w:r w:rsidRPr="0087588A">
        <w:rPr>
          <w:spacing w:val="-1"/>
        </w:rPr>
        <w:t xml:space="preserve"> </w:t>
      </w:r>
      <w:r w:rsidRPr="0087588A">
        <w:t xml:space="preserve">thru lists of </w:t>
      </w:r>
      <w:r w:rsidRPr="0087588A">
        <w:rPr>
          <w:spacing w:val="-1"/>
        </w:rPr>
        <w:t xml:space="preserve">information </w:t>
      </w:r>
      <w:r w:rsidRPr="0087588A">
        <w:t>in the</w:t>
      </w:r>
      <w:r w:rsidRPr="0087588A">
        <w:rPr>
          <w:spacing w:val="65"/>
        </w:rPr>
        <w:t xml:space="preserve"> </w:t>
      </w:r>
      <w:r w:rsidRPr="0087588A">
        <w:t xml:space="preserve">tables. </w:t>
      </w:r>
      <w:r w:rsidRPr="0087588A">
        <w:rPr>
          <w:spacing w:val="-1"/>
        </w:rPr>
        <w:t>When</w:t>
      </w:r>
      <w:r w:rsidRPr="0087588A">
        <w:t xml:space="preserve"> these </w:t>
      </w:r>
      <w:r w:rsidRPr="0087588A">
        <w:rPr>
          <w:spacing w:val="-1"/>
        </w:rPr>
        <w:t>screens</w:t>
      </w:r>
      <w:r w:rsidRPr="0087588A">
        <w:t xml:space="preserve"> first open</w:t>
      </w:r>
      <w:r w:rsidRPr="0087588A">
        <w:rPr>
          <w:spacing w:val="-2"/>
        </w:rPr>
        <w:t xml:space="preserve"> </w:t>
      </w:r>
      <w:r w:rsidRPr="0087588A">
        <w:t xml:space="preserve">and you use </w:t>
      </w:r>
      <w:r w:rsidRPr="0087588A">
        <w:rPr>
          <w:spacing w:val="-1"/>
        </w:rPr>
        <w:t>NUMI’s</w:t>
      </w:r>
      <w:r w:rsidRPr="0087588A">
        <w:t xml:space="preserve"> filters to search</w:t>
      </w:r>
      <w:r w:rsidRPr="0087588A">
        <w:rPr>
          <w:spacing w:val="41"/>
        </w:rPr>
        <w:t xml:space="preserve"> </w:t>
      </w:r>
      <w:r w:rsidRPr="0087588A">
        <w:t xml:space="preserve">for </w:t>
      </w:r>
      <w:r w:rsidRPr="0087588A">
        <w:rPr>
          <w:spacing w:val="-1"/>
        </w:rPr>
        <w:t>information,</w:t>
      </w:r>
      <w:r w:rsidRPr="0087588A">
        <w:t xml:space="preserve"> the</w:t>
      </w:r>
      <w:r w:rsidRPr="0087588A">
        <w:rPr>
          <w:spacing w:val="-1"/>
        </w:rPr>
        <w:t xml:space="preserve"> results</w:t>
      </w:r>
      <w:r w:rsidRPr="0087588A">
        <w:t xml:space="preserve"> table will</w:t>
      </w:r>
      <w:r w:rsidRPr="0087588A">
        <w:rPr>
          <w:spacing w:val="-1"/>
        </w:rPr>
        <w:t xml:space="preserve"> </w:t>
      </w:r>
      <w:r w:rsidRPr="0087588A">
        <w:t>display the</w:t>
      </w:r>
      <w:r w:rsidRPr="0087588A">
        <w:rPr>
          <w:spacing w:val="-1"/>
        </w:rPr>
        <w:t xml:space="preserve"> </w:t>
      </w:r>
      <w:r w:rsidRPr="0087588A">
        <w:t>first</w:t>
      </w:r>
      <w:r w:rsidRPr="0087588A">
        <w:rPr>
          <w:spacing w:val="1"/>
        </w:rPr>
        <w:t xml:space="preserve"> </w:t>
      </w:r>
      <w:r w:rsidRPr="0087588A">
        <w:t>30 rows</w:t>
      </w:r>
      <w:r w:rsidRPr="0087588A">
        <w:rPr>
          <w:spacing w:val="-1"/>
        </w:rPr>
        <w:t xml:space="preserve"> </w:t>
      </w:r>
      <w:r w:rsidRPr="0087588A">
        <w:t>of</w:t>
      </w:r>
      <w:r w:rsidRPr="0087588A">
        <w:rPr>
          <w:spacing w:val="-1"/>
        </w:rPr>
        <w:t xml:space="preserve"> </w:t>
      </w:r>
      <w:r w:rsidRPr="0087588A">
        <w:t>results.</w:t>
      </w:r>
      <w:r w:rsidRPr="0087588A">
        <w:rPr>
          <w:spacing w:val="-1"/>
        </w:rPr>
        <w:t xml:space="preserve"> </w:t>
      </w:r>
      <w:r w:rsidRPr="0087588A">
        <w:t>You can navigate</w:t>
      </w:r>
      <w:r w:rsidRPr="0087588A">
        <w:rPr>
          <w:spacing w:val="-1"/>
        </w:rPr>
        <w:t xml:space="preserve"> </w:t>
      </w:r>
      <w:r w:rsidRPr="0087588A">
        <w:t>thru</w:t>
      </w:r>
      <w:r w:rsidRPr="0087588A">
        <w:rPr>
          <w:spacing w:val="33"/>
        </w:rPr>
        <w:t xml:space="preserve"> </w:t>
      </w:r>
      <w:r w:rsidRPr="0087588A">
        <w:t>each screen</w:t>
      </w:r>
      <w:r w:rsidRPr="0087588A">
        <w:rPr>
          <w:spacing w:val="-1"/>
        </w:rPr>
        <w:t xml:space="preserve"> </w:t>
      </w:r>
      <w:r w:rsidRPr="0087588A">
        <w:t>of</w:t>
      </w:r>
      <w:r w:rsidRPr="0087588A">
        <w:rPr>
          <w:spacing w:val="-1"/>
        </w:rPr>
        <w:t xml:space="preserve"> </w:t>
      </w:r>
      <w:r w:rsidRPr="0087588A">
        <w:t>results by</w:t>
      </w:r>
      <w:r w:rsidRPr="0087588A">
        <w:rPr>
          <w:spacing w:val="-1"/>
        </w:rPr>
        <w:t xml:space="preserve"> </w:t>
      </w:r>
      <w:r w:rsidRPr="0087588A">
        <w:t>selecting</w:t>
      </w:r>
      <w:r w:rsidRPr="0087588A">
        <w:rPr>
          <w:spacing w:val="-1"/>
        </w:rPr>
        <w:t xml:space="preserve"> the</w:t>
      </w:r>
      <w:r w:rsidRPr="0087588A">
        <w:t xml:space="preserve"> </w:t>
      </w:r>
      <w:r w:rsidRPr="0087588A">
        <w:rPr>
          <w:color w:val="0000FF"/>
          <w:u w:val="single" w:color="0000FF"/>
        </w:rPr>
        <w:t>Next</w:t>
      </w:r>
      <w:r w:rsidRPr="0087588A">
        <w:t xml:space="preserve">, </w:t>
      </w:r>
      <w:r w:rsidRPr="0087588A">
        <w:rPr>
          <w:color w:val="0000FF"/>
          <w:u w:val="single" w:color="0000FF"/>
        </w:rPr>
        <w:t>Last</w:t>
      </w:r>
      <w:r w:rsidRPr="0087588A">
        <w:rPr>
          <w:color w:val="0000FF"/>
          <w:spacing w:val="-1"/>
          <w:u w:val="single" w:color="0000FF"/>
        </w:rPr>
        <w:t xml:space="preserve"> </w:t>
      </w:r>
      <w:r w:rsidRPr="0087588A">
        <w:rPr>
          <w:color w:val="0000FF"/>
          <w:u w:val="single" w:color="0000FF"/>
        </w:rPr>
        <w:t>Page</w:t>
      </w:r>
      <w:r w:rsidRPr="0087588A">
        <w:t xml:space="preserve">, </w:t>
      </w:r>
      <w:r w:rsidRPr="0087588A">
        <w:rPr>
          <w:color w:val="0000FF"/>
          <w:spacing w:val="-1"/>
          <w:u w:val="single" w:color="0000FF"/>
        </w:rPr>
        <w:t>Previous</w:t>
      </w:r>
      <w:r w:rsidRPr="0087588A">
        <w:rPr>
          <w:color w:val="0000FF"/>
          <w:u w:val="single" w:color="0000FF"/>
        </w:rPr>
        <w:t xml:space="preserve"> </w:t>
      </w:r>
      <w:r w:rsidRPr="0087588A">
        <w:t xml:space="preserve">and </w:t>
      </w:r>
      <w:r w:rsidRPr="0087588A">
        <w:rPr>
          <w:color w:val="0000FF"/>
          <w:u w:val="single" w:color="0000FF"/>
        </w:rPr>
        <w:t>First</w:t>
      </w:r>
      <w:r w:rsidRPr="0087588A">
        <w:rPr>
          <w:color w:val="0000FF"/>
          <w:spacing w:val="-1"/>
          <w:u w:val="single" w:color="0000FF"/>
        </w:rPr>
        <w:t xml:space="preserve"> </w:t>
      </w:r>
      <w:r w:rsidRPr="0087588A">
        <w:rPr>
          <w:color w:val="0000FF"/>
          <w:u w:val="single" w:color="0000FF"/>
        </w:rPr>
        <w:t xml:space="preserve">Page </w:t>
      </w:r>
      <w:r w:rsidRPr="0087588A">
        <w:t>pagination</w:t>
      </w:r>
      <w:r w:rsidRPr="0087588A">
        <w:rPr>
          <w:spacing w:val="29"/>
        </w:rPr>
        <w:t xml:space="preserve"> </w:t>
      </w:r>
      <w:r w:rsidRPr="0087588A">
        <w:t>hyperlinks. If</w:t>
      </w:r>
      <w:r w:rsidRPr="0087588A">
        <w:rPr>
          <w:spacing w:val="-2"/>
        </w:rPr>
        <w:t xml:space="preserve"> </w:t>
      </w:r>
      <w:r w:rsidRPr="0087588A">
        <w:t xml:space="preserve">you wish to see </w:t>
      </w:r>
      <w:r w:rsidRPr="0087588A">
        <w:rPr>
          <w:spacing w:val="-1"/>
        </w:rPr>
        <w:t>more</w:t>
      </w:r>
      <w:r w:rsidRPr="0087588A">
        <w:t xml:space="preserve"> than 30 rows of results at</w:t>
      </w:r>
      <w:r w:rsidRPr="0087588A">
        <w:rPr>
          <w:spacing w:val="-1"/>
        </w:rPr>
        <w:t xml:space="preserve"> </w:t>
      </w:r>
      <w:r w:rsidRPr="0087588A">
        <w:t xml:space="preserve">a </w:t>
      </w:r>
      <w:r w:rsidRPr="0087588A">
        <w:rPr>
          <w:spacing w:val="-1"/>
        </w:rPr>
        <w:t>time,</w:t>
      </w:r>
      <w:r w:rsidRPr="0087588A">
        <w:t xml:space="preserve"> just type in a </w:t>
      </w:r>
      <w:r w:rsidRPr="0087588A">
        <w:rPr>
          <w:spacing w:val="-1"/>
        </w:rPr>
        <w:t>different</w:t>
      </w:r>
      <w:r w:rsidRPr="0087588A">
        <w:t xml:space="preserve"> </w:t>
      </w:r>
      <w:r w:rsidRPr="0087588A">
        <w:rPr>
          <w:spacing w:val="-1"/>
        </w:rPr>
        <w:t>value</w:t>
      </w:r>
      <w:r w:rsidRPr="0087588A">
        <w:rPr>
          <w:spacing w:val="29"/>
        </w:rPr>
        <w:t xml:space="preserve"> </w:t>
      </w:r>
      <w:r w:rsidRPr="0087588A">
        <w:t>and click the</w:t>
      </w:r>
      <w:r w:rsidRPr="0087588A">
        <w:rPr>
          <w:spacing w:val="-1"/>
        </w:rPr>
        <w:t xml:space="preserve"> </w:t>
      </w:r>
      <w:r w:rsidRPr="0087588A">
        <w:t xml:space="preserve">reset </w:t>
      </w:r>
      <w:r w:rsidRPr="0087588A">
        <w:rPr>
          <w:spacing w:val="-1"/>
        </w:rPr>
        <w:t>page</w:t>
      </w:r>
      <w:r w:rsidRPr="0087588A">
        <w:t xml:space="preserve"> size button. </w:t>
      </w:r>
    </w:p>
    <w:p w:rsidR="004D314A" w:rsidRPr="0087588A" w:rsidRDefault="004D314A" w:rsidP="004D314A">
      <w:pPr>
        <w:pStyle w:val="BodyText"/>
        <w:spacing w:before="238"/>
        <w:ind w:right="115"/>
      </w:pPr>
      <w:r w:rsidRPr="0087588A">
        <w:t xml:space="preserve">As long as the </w:t>
      </w:r>
      <w:r w:rsidRPr="0087588A">
        <w:rPr>
          <w:spacing w:val="-1"/>
        </w:rPr>
        <w:t>screen</w:t>
      </w:r>
      <w:r w:rsidRPr="0087588A">
        <w:t xml:space="preserve"> </w:t>
      </w:r>
      <w:r w:rsidRPr="0087588A">
        <w:rPr>
          <w:spacing w:val="-1"/>
        </w:rPr>
        <w:t>remains</w:t>
      </w:r>
      <w:r w:rsidRPr="0087588A">
        <w:t xml:space="preserve"> open, the system</w:t>
      </w:r>
      <w:r w:rsidRPr="0087588A">
        <w:rPr>
          <w:spacing w:val="-1"/>
        </w:rPr>
        <w:t xml:space="preserve"> </w:t>
      </w:r>
      <w:r w:rsidRPr="0087588A">
        <w:t xml:space="preserve">will </w:t>
      </w:r>
      <w:r w:rsidRPr="0087588A">
        <w:rPr>
          <w:spacing w:val="-1"/>
        </w:rPr>
        <w:t>continue</w:t>
      </w:r>
      <w:r w:rsidRPr="0087588A">
        <w:rPr>
          <w:spacing w:val="31"/>
        </w:rPr>
        <w:t xml:space="preserve"> </w:t>
      </w:r>
      <w:r w:rsidRPr="0087588A">
        <w:t xml:space="preserve">to display </w:t>
      </w:r>
      <w:r w:rsidRPr="0087588A">
        <w:rPr>
          <w:spacing w:val="-1"/>
        </w:rPr>
        <w:t>the</w:t>
      </w:r>
      <w:r w:rsidRPr="0087588A">
        <w:t xml:space="preserve"> </w:t>
      </w:r>
      <w:r w:rsidRPr="0087588A">
        <w:rPr>
          <w:spacing w:val="-1"/>
        </w:rPr>
        <w:t>number</w:t>
      </w:r>
      <w:r w:rsidRPr="0087588A">
        <w:t xml:space="preserve"> of rows in the</w:t>
      </w:r>
      <w:r w:rsidRPr="0087588A">
        <w:rPr>
          <w:spacing w:val="-1"/>
        </w:rPr>
        <w:t xml:space="preserve"> </w:t>
      </w:r>
      <w:r w:rsidRPr="0087588A">
        <w:t xml:space="preserve">result table </w:t>
      </w:r>
      <w:r w:rsidRPr="0087588A">
        <w:rPr>
          <w:spacing w:val="-1"/>
        </w:rPr>
        <w:t>that</w:t>
      </w:r>
      <w:r w:rsidRPr="0087588A">
        <w:t xml:space="preserve"> you </w:t>
      </w:r>
      <w:r w:rsidRPr="0087588A">
        <w:rPr>
          <w:spacing w:val="-1"/>
        </w:rPr>
        <w:t>specified.</w:t>
      </w:r>
      <w:r w:rsidRPr="0087588A">
        <w:t xml:space="preserve"> </w:t>
      </w:r>
      <w:r w:rsidRPr="0087588A">
        <w:rPr>
          <w:spacing w:val="-1"/>
        </w:rPr>
        <w:t>However,</w:t>
      </w:r>
      <w:r w:rsidRPr="0087588A">
        <w:t xml:space="preserve"> once you close the</w:t>
      </w:r>
      <w:r w:rsidRPr="0087588A">
        <w:rPr>
          <w:spacing w:val="51"/>
        </w:rPr>
        <w:t xml:space="preserve"> </w:t>
      </w:r>
      <w:r w:rsidRPr="0087588A">
        <w:t xml:space="preserve">screen and </w:t>
      </w:r>
      <w:r w:rsidRPr="0087588A">
        <w:rPr>
          <w:spacing w:val="-1"/>
        </w:rPr>
        <w:t>reopen</w:t>
      </w:r>
      <w:r w:rsidRPr="0087588A">
        <w:t xml:space="preserve"> it, </w:t>
      </w:r>
      <w:r w:rsidRPr="0087588A">
        <w:rPr>
          <w:spacing w:val="-1"/>
        </w:rPr>
        <w:t>your</w:t>
      </w:r>
      <w:r w:rsidRPr="0087588A">
        <w:t xml:space="preserve"> search </w:t>
      </w:r>
      <w:r w:rsidRPr="0087588A">
        <w:rPr>
          <w:spacing w:val="-1"/>
        </w:rPr>
        <w:t>results</w:t>
      </w:r>
      <w:r w:rsidRPr="0087588A">
        <w:t xml:space="preserve"> will </w:t>
      </w:r>
      <w:r w:rsidRPr="0087588A">
        <w:rPr>
          <w:spacing w:val="-1"/>
        </w:rPr>
        <w:t>once</w:t>
      </w:r>
      <w:r w:rsidRPr="0087588A">
        <w:t xml:space="preserve"> again </w:t>
      </w:r>
      <w:r w:rsidRPr="0087588A">
        <w:rPr>
          <w:spacing w:val="-1"/>
        </w:rPr>
        <w:t>display</w:t>
      </w:r>
      <w:r w:rsidRPr="0087588A">
        <w:t xml:space="preserve"> the first </w:t>
      </w:r>
      <w:r w:rsidRPr="0087588A">
        <w:rPr>
          <w:spacing w:val="-1"/>
        </w:rPr>
        <w:t>30</w:t>
      </w:r>
      <w:r w:rsidRPr="0087588A">
        <w:t xml:space="preserve"> rows of results. The</w:t>
      </w:r>
      <w:r w:rsidRPr="0087588A">
        <w:rPr>
          <w:spacing w:val="45"/>
        </w:rPr>
        <w:t xml:space="preserve"> </w:t>
      </w:r>
      <w:r w:rsidRPr="0087588A">
        <w:t>sections below</w:t>
      </w:r>
      <w:r w:rsidRPr="0087588A">
        <w:rPr>
          <w:spacing w:val="-1"/>
        </w:rPr>
        <w:t xml:space="preserve"> </w:t>
      </w:r>
      <w:r w:rsidRPr="0087588A">
        <w:t>explain</w:t>
      </w:r>
      <w:r w:rsidRPr="0087588A">
        <w:rPr>
          <w:spacing w:val="-1"/>
        </w:rPr>
        <w:t xml:space="preserve"> </w:t>
      </w:r>
      <w:r w:rsidRPr="0087588A">
        <w:t xml:space="preserve">how to use each paging </w:t>
      </w:r>
      <w:r w:rsidRPr="0087588A">
        <w:rPr>
          <w:spacing w:val="-1"/>
        </w:rPr>
        <w:t>feature.</w:t>
      </w:r>
    </w:p>
    <w:p w:rsidR="004D314A" w:rsidRPr="0087588A" w:rsidRDefault="004D314A" w:rsidP="000443F5">
      <w:pPr>
        <w:pStyle w:val="Heading4"/>
        <w:widowControl w:val="0"/>
        <w:tabs>
          <w:tab w:val="clear" w:pos="2394"/>
        </w:tabs>
        <w:spacing w:before="120" w:after="0"/>
        <w:ind w:left="864"/>
        <w:rPr>
          <w:spacing w:val="-1"/>
        </w:rPr>
      </w:pPr>
      <w:bookmarkStart w:id="228" w:name="_Toc479675999"/>
      <w:bookmarkStart w:id="229" w:name="_Toc479631737"/>
      <w:bookmarkStart w:id="230" w:name="_Toc499543701"/>
      <w:r w:rsidRPr="0087588A">
        <w:rPr>
          <w:spacing w:val="-1"/>
        </w:rPr>
        <w:t>Using the Next and Previous Page Paging Features</w:t>
      </w:r>
      <w:bookmarkEnd w:id="228"/>
      <w:bookmarkEnd w:id="229"/>
      <w:bookmarkEnd w:id="230"/>
    </w:p>
    <w:p w:rsidR="004D314A" w:rsidRPr="0087588A" w:rsidRDefault="004D314A" w:rsidP="00FE2C31">
      <w:pPr>
        <w:pStyle w:val="BodyText"/>
        <w:spacing w:before="118"/>
        <w:ind w:right="134"/>
      </w:pPr>
      <w:r w:rsidRPr="0087588A">
        <w:rPr>
          <w:spacing w:val="-1"/>
        </w:rPr>
        <w:t>When</w:t>
      </w:r>
      <w:r w:rsidRPr="0087588A">
        <w:t xml:space="preserve"> you open a screen</w:t>
      </w:r>
      <w:r w:rsidRPr="0087588A">
        <w:rPr>
          <w:spacing w:val="-2"/>
        </w:rPr>
        <w:t xml:space="preserve"> </w:t>
      </w:r>
      <w:r w:rsidRPr="0087588A">
        <w:t>that contains paging features,</w:t>
      </w:r>
      <w:r w:rsidRPr="0087588A">
        <w:rPr>
          <w:spacing w:val="2"/>
        </w:rPr>
        <w:t xml:space="preserve"> </w:t>
      </w:r>
      <w:r w:rsidRPr="0087588A">
        <w:rPr>
          <w:color w:val="0000FF"/>
          <w:u w:val="single" w:color="0000FF"/>
        </w:rPr>
        <w:t xml:space="preserve">Next </w:t>
      </w:r>
      <w:r w:rsidRPr="0087588A">
        <w:rPr>
          <w:spacing w:val="-1"/>
        </w:rPr>
        <w:t>and</w:t>
      </w:r>
      <w:r w:rsidRPr="0087588A">
        <w:t xml:space="preserve"> </w:t>
      </w:r>
      <w:r w:rsidRPr="0087588A">
        <w:rPr>
          <w:color w:val="0000FF"/>
          <w:u w:val="single" w:color="0000FF"/>
        </w:rPr>
        <w:t xml:space="preserve">Last </w:t>
      </w:r>
      <w:r w:rsidRPr="0087588A">
        <w:rPr>
          <w:color w:val="0000FF"/>
          <w:spacing w:val="-1"/>
          <w:u w:val="single" w:color="0000FF"/>
        </w:rPr>
        <w:t>Page</w:t>
      </w:r>
      <w:r w:rsidRPr="0087588A">
        <w:rPr>
          <w:color w:val="0000FF"/>
          <w:u w:val="single" w:color="0000FF"/>
        </w:rPr>
        <w:t xml:space="preserve"> </w:t>
      </w:r>
      <w:r w:rsidRPr="0087588A">
        <w:t>hyperlinks</w:t>
      </w:r>
      <w:r w:rsidRPr="0087588A">
        <w:rPr>
          <w:spacing w:val="-2"/>
        </w:rPr>
        <w:t xml:space="preserve"> </w:t>
      </w:r>
      <w:r w:rsidRPr="0087588A">
        <w:t>will</w:t>
      </w:r>
      <w:r w:rsidRPr="0087588A">
        <w:rPr>
          <w:spacing w:val="27"/>
        </w:rPr>
        <w:t xml:space="preserve"> </w:t>
      </w:r>
      <w:r w:rsidRPr="0087588A">
        <w:t xml:space="preserve">display </w:t>
      </w:r>
      <w:r w:rsidRPr="0087588A">
        <w:rPr>
          <w:spacing w:val="-1"/>
        </w:rPr>
        <w:t>within</w:t>
      </w:r>
      <w:r w:rsidRPr="0087588A">
        <w:t xml:space="preserve"> the</w:t>
      </w:r>
      <w:r w:rsidRPr="0087588A">
        <w:rPr>
          <w:spacing w:val="-1"/>
        </w:rPr>
        <w:t xml:space="preserve"> </w:t>
      </w:r>
      <w:r w:rsidRPr="0087588A">
        <w:t>table</w:t>
      </w:r>
      <w:r w:rsidRPr="0087588A">
        <w:rPr>
          <w:spacing w:val="-1"/>
        </w:rPr>
        <w:t xml:space="preserve"> </w:t>
      </w:r>
      <w:r w:rsidRPr="0087588A">
        <w:t>grid. If you</w:t>
      </w:r>
      <w:r w:rsidRPr="0087588A">
        <w:rPr>
          <w:spacing w:val="-2"/>
        </w:rPr>
        <w:t xml:space="preserve"> </w:t>
      </w:r>
      <w:r w:rsidRPr="0087588A">
        <w:t>are already</w:t>
      </w:r>
      <w:r w:rsidRPr="0087588A">
        <w:rPr>
          <w:spacing w:val="-2"/>
        </w:rPr>
        <w:t xml:space="preserve"> </w:t>
      </w:r>
      <w:r w:rsidRPr="0087588A">
        <w:t xml:space="preserve">on the </w:t>
      </w:r>
      <w:r w:rsidRPr="0087588A">
        <w:rPr>
          <w:spacing w:val="-1"/>
        </w:rPr>
        <w:t>first</w:t>
      </w:r>
      <w:r w:rsidRPr="0087588A">
        <w:t xml:space="preserve"> </w:t>
      </w:r>
      <w:r w:rsidRPr="0087588A">
        <w:rPr>
          <w:spacing w:val="-1"/>
        </w:rPr>
        <w:t>page,</w:t>
      </w:r>
      <w:r w:rsidRPr="0087588A">
        <w:t xml:space="preserve"> you will not see a</w:t>
      </w:r>
      <w:r w:rsidRPr="0087588A">
        <w:rPr>
          <w:spacing w:val="2"/>
        </w:rPr>
        <w:t xml:space="preserve"> </w:t>
      </w:r>
      <w:proofErr w:type="gramStart"/>
      <w:r w:rsidRPr="0087588A">
        <w:rPr>
          <w:color w:val="0000FF"/>
          <w:spacing w:val="-1"/>
          <w:u w:val="single" w:color="0000FF"/>
        </w:rPr>
        <w:t>Previous</w:t>
      </w:r>
      <w:proofErr w:type="gramEnd"/>
      <w:r w:rsidRPr="0087588A">
        <w:rPr>
          <w:color w:val="0000FF"/>
          <w:spacing w:val="-1"/>
          <w:u w:val="single" w:color="0000FF"/>
        </w:rPr>
        <w:t xml:space="preserve"> </w:t>
      </w:r>
      <w:r w:rsidRPr="0087588A">
        <w:t>link.</w:t>
      </w:r>
      <w:r w:rsidRPr="0087588A">
        <w:rPr>
          <w:spacing w:val="33"/>
        </w:rPr>
        <w:t xml:space="preserve"> </w:t>
      </w:r>
      <w:r w:rsidR="00327C31" w:rsidRPr="0087588A">
        <w:rPr>
          <w:spacing w:val="33"/>
        </w:rPr>
        <w:t>Similarly,</w:t>
      </w:r>
      <w:r w:rsidR="00327C31" w:rsidRPr="0087588A">
        <w:t xml:space="preserve"> if</w:t>
      </w:r>
      <w:r w:rsidRPr="0087588A">
        <w:rPr>
          <w:spacing w:val="-2"/>
        </w:rPr>
        <w:t xml:space="preserve"> </w:t>
      </w:r>
      <w:r w:rsidRPr="0087588A">
        <w:t xml:space="preserve">you are </w:t>
      </w:r>
      <w:r w:rsidRPr="0087588A">
        <w:rPr>
          <w:spacing w:val="-1"/>
        </w:rPr>
        <w:t>already</w:t>
      </w:r>
      <w:r w:rsidRPr="0087588A">
        <w:t xml:space="preserve"> on the last page, </w:t>
      </w:r>
      <w:r w:rsidRPr="0087588A">
        <w:rPr>
          <w:spacing w:val="-1"/>
        </w:rPr>
        <w:t>you</w:t>
      </w:r>
      <w:r w:rsidRPr="0087588A">
        <w:t xml:space="preserve"> will not</w:t>
      </w:r>
      <w:r w:rsidRPr="0087588A">
        <w:rPr>
          <w:spacing w:val="-1"/>
        </w:rPr>
        <w:t xml:space="preserve"> see</w:t>
      </w:r>
      <w:r w:rsidRPr="0087588A">
        <w:t xml:space="preserve"> a</w:t>
      </w:r>
      <w:r w:rsidRPr="0087588A">
        <w:rPr>
          <w:spacing w:val="1"/>
        </w:rPr>
        <w:t xml:space="preserve"> </w:t>
      </w:r>
      <w:r w:rsidRPr="0087588A">
        <w:rPr>
          <w:color w:val="0000FF"/>
          <w:u w:val="single" w:color="0000FF"/>
        </w:rPr>
        <w:t xml:space="preserve">Next </w:t>
      </w:r>
      <w:r w:rsidR="0074595D" w:rsidRPr="0087588A">
        <w:rPr>
          <w:spacing w:val="-1"/>
        </w:rPr>
        <w:t>link</w:t>
      </w:r>
      <w:r w:rsidRPr="0087588A">
        <w:t xml:space="preserve"> (Figure </w:t>
      </w:r>
      <w:r w:rsidRPr="0087588A">
        <w:rPr>
          <w:spacing w:val="-1"/>
        </w:rPr>
        <w:t>10</w:t>
      </w:r>
      <w:r w:rsidRPr="0087588A">
        <w:rPr>
          <w:spacing w:val="1"/>
        </w:rPr>
        <w:t xml:space="preserve"> </w:t>
      </w:r>
      <w:r w:rsidRPr="0087588A">
        <w:rPr>
          <w:spacing w:val="-1"/>
        </w:rPr>
        <w:t>illustrates</w:t>
      </w:r>
      <w:r w:rsidRPr="0087588A">
        <w:rPr>
          <w:spacing w:val="45"/>
        </w:rPr>
        <w:t xml:space="preserve"> </w:t>
      </w:r>
      <w:r w:rsidRPr="0087588A">
        <w:t xml:space="preserve">the screen </w:t>
      </w:r>
      <w:r w:rsidRPr="0087588A">
        <w:rPr>
          <w:spacing w:val="-1"/>
        </w:rPr>
        <w:t>with</w:t>
      </w:r>
      <w:r w:rsidRPr="0087588A">
        <w:t xml:space="preserve"> </w:t>
      </w:r>
      <w:r w:rsidRPr="0087588A">
        <w:rPr>
          <w:spacing w:val="-1"/>
        </w:rPr>
        <w:t>all</w:t>
      </w:r>
      <w:r w:rsidRPr="0087588A">
        <w:t xml:space="preserve"> </w:t>
      </w:r>
      <w:r w:rsidRPr="0087588A">
        <w:rPr>
          <w:spacing w:val="-1"/>
        </w:rPr>
        <w:t>paging</w:t>
      </w:r>
      <w:r w:rsidRPr="0087588A">
        <w:t xml:space="preserve"> links </w:t>
      </w:r>
      <w:r w:rsidRPr="0087588A">
        <w:rPr>
          <w:spacing w:val="-1"/>
        </w:rPr>
        <w:t>displayed).</w:t>
      </w:r>
    </w:p>
    <w:p w:rsidR="004D314A" w:rsidRPr="0087588A" w:rsidRDefault="004D314A" w:rsidP="004D314A">
      <w:pPr>
        <w:pStyle w:val="BodyText"/>
        <w:jc w:val="center"/>
      </w:pPr>
      <w:r w:rsidRPr="0087588A">
        <w:rPr>
          <w:noProof/>
          <w:sz w:val="20"/>
        </w:rPr>
        <w:drawing>
          <wp:inline distT="0" distB="0" distL="0" distR="0" wp14:anchorId="6C5019CD" wp14:editId="57FAAC68">
            <wp:extent cx="5572125" cy="2294650"/>
            <wp:effectExtent l="0" t="0" r="0" b="0"/>
            <wp:docPr id="17" name="image17.png" descr="NUMI Paging Hyperlinks" title="NUMI Paging Hype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49" cstate="print"/>
                    <a:stretch>
                      <a:fillRect/>
                    </a:stretch>
                  </pic:blipFill>
                  <pic:spPr>
                    <a:xfrm>
                      <a:off x="0" y="0"/>
                      <a:ext cx="5576636" cy="2296508"/>
                    </a:xfrm>
                    <a:prstGeom prst="rect">
                      <a:avLst/>
                    </a:prstGeom>
                  </pic:spPr>
                </pic:pic>
              </a:graphicData>
            </a:graphic>
          </wp:inline>
        </w:drawing>
      </w:r>
    </w:p>
    <w:p w:rsidR="00164467" w:rsidRPr="0087588A" w:rsidRDefault="00DD7DB9" w:rsidP="00DD7DB9">
      <w:pPr>
        <w:pStyle w:val="Caption"/>
        <w:jc w:val="center"/>
      </w:pPr>
      <w:bookmarkStart w:id="231" w:name="_Toc479683264"/>
      <w:bookmarkStart w:id="232" w:name="_Toc479632047"/>
      <w:bookmarkStart w:id="233" w:name="_Toc499543491"/>
      <w:r w:rsidRPr="0087588A">
        <w:t xml:space="preserve">Figure </w:t>
      </w:r>
      <w:fldSimple w:instr=" SEQ Figure \* ARABIC ">
        <w:r w:rsidR="0034324B">
          <w:rPr>
            <w:noProof/>
          </w:rPr>
          <w:t>10</w:t>
        </w:r>
      </w:fldSimple>
      <w:r w:rsidRPr="0087588A">
        <w:t>:</w:t>
      </w:r>
      <w:r w:rsidR="004D314A" w:rsidRPr="0087588A">
        <w:rPr>
          <w:rFonts w:ascii="Arial"/>
          <w:b w:val="0"/>
          <w:sz w:val="18"/>
        </w:rPr>
        <w:t xml:space="preserve"> </w:t>
      </w:r>
      <w:r w:rsidR="004D314A" w:rsidRPr="0087588A">
        <w:t>NUMI Paging Hyperlinks</w:t>
      </w:r>
      <w:bookmarkEnd w:id="231"/>
      <w:bookmarkEnd w:id="232"/>
      <w:bookmarkEnd w:id="233"/>
    </w:p>
    <w:p w:rsidR="00031C59" w:rsidRPr="0087588A" w:rsidRDefault="00031C59" w:rsidP="00031C59"/>
    <w:p w:rsidR="00164467" w:rsidRPr="0087588A" w:rsidRDefault="00164467" w:rsidP="00164467">
      <w:pPr>
        <w:rPr>
          <w:rFonts w:cs="Arial"/>
          <w:sz w:val="20"/>
          <w:szCs w:val="20"/>
        </w:rPr>
      </w:pPr>
      <w:r w:rsidRPr="0087588A">
        <w:br w:type="page"/>
      </w:r>
    </w:p>
    <w:p w:rsidR="00B14744" w:rsidRPr="0087588A" w:rsidRDefault="00B14744" w:rsidP="000443F5">
      <w:pPr>
        <w:pStyle w:val="Heading4"/>
        <w:widowControl w:val="0"/>
        <w:tabs>
          <w:tab w:val="clear" w:pos="2394"/>
        </w:tabs>
        <w:spacing w:before="120" w:after="0"/>
        <w:ind w:left="864"/>
      </w:pPr>
      <w:bookmarkStart w:id="234" w:name="_Toc479676000"/>
      <w:bookmarkStart w:id="235" w:name="_Toc479631738"/>
      <w:bookmarkStart w:id="236" w:name="_Toc499543702"/>
      <w:r w:rsidRPr="0087588A">
        <w:lastRenderedPageBreak/>
        <w:t xml:space="preserve">To </w:t>
      </w:r>
      <w:r w:rsidRPr="0087588A">
        <w:rPr>
          <w:spacing w:val="-1"/>
        </w:rPr>
        <w:t>use</w:t>
      </w:r>
      <w:r w:rsidRPr="0087588A">
        <w:t xml:space="preserve"> the Next and Previous </w:t>
      </w:r>
      <w:r w:rsidRPr="0087588A">
        <w:rPr>
          <w:spacing w:val="-1"/>
        </w:rPr>
        <w:t>Page</w:t>
      </w:r>
      <w:r w:rsidRPr="0087588A">
        <w:t xml:space="preserve"> </w:t>
      </w:r>
      <w:r w:rsidRPr="0087588A">
        <w:rPr>
          <w:spacing w:val="-1"/>
        </w:rPr>
        <w:t>features</w:t>
      </w:r>
      <w:bookmarkEnd w:id="234"/>
      <w:bookmarkEnd w:id="235"/>
      <w:bookmarkEnd w:id="236"/>
    </w:p>
    <w:p w:rsidR="00B14744" w:rsidRPr="0087588A" w:rsidRDefault="00B14744" w:rsidP="00DA39F3">
      <w:pPr>
        <w:pStyle w:val="BodyText"/>
        <w:widowControl w:val="0"/>
        <w:numPr>
          <w:ilvl w:val="4"/>
          <w:numId w:val="30"/>
        </w:numPr>
        <w:tabs>
          <w:tab w:val="left" w:pos="1901"/>
        </w:tabs>
        <w:spacing w:before="0" w:after="0" w:line="275" w:lineRule="exact"/>
      </w:pPr>
      <w:r w:rsidRPr="0087588A">
        <w:t>From</w:t>
      </w:r>
      <w:r w:rsidRPr="0087588A">
        <w:rPr>
          <w:spacing w:val="-2"/>
        </w:rPr>
        <w:t xml:space="preserve"> </w:t>
      </w:r>
      <w:r w:rsidRPr="0087588A">
        <w:t>any page but the</w:t>
      </w:r>
      <w:r w:rsidRPr="0087588A">
        <w:rPr>
          <w:spacing w:val="-1"/>
        </w:rPr>
        <w:t xml:space="preserve"> </w:t>
      </w:r>
      <w:r w:rsidRPr="0087588A">
        <w:t>last page,</w:t>
      </w:r>
      <w:r w:rsidRPr="0087588A">
        <w:rPr>
          <w:spacing w:val="1"/>
        </w:rPr>
        <w:t xml:space="preserve"> </w:t>
      </w:r>
      <w:r w:rsidRPr="0087588A">
        <w:rPr>
          <w:i/>
          <w:spacing w:val="-1"/>
        </w:rPr>
        <w:t>click</w:t>
      </w:r>
      <w:r w:rsidRPr="0087588A">
        <w:rPr>
          <w:i/>
        </w:rPr>
        <w:t xml:space="preserve"> </w:t>
      </w:r>
      <w:r w:rsidRPr="0087588A">
        <w:t xml:space="preserve">the </w:t>
      </w:r>
      <w:r w:rsidRPr="0087588A">
        <w:rPr>
          <w:color w:val="0000FF"/>
          <w:u w:val="single" w:color="0000FF"/>
        </w:rPr>
        <w:t xml:space="preserve">Next </w:t>
      </w:r>
      <w:r w:rsidRPr="0087588A">
        <w:rPr>
          <w:spacing w:val="-1"/>
        </w:rPr>
        <w:t>hyperlink.</w:t>
      </w:r>
    </w:p>
    <w:p w:rsidR="00B14744" w:rsidRPr="0087588A" w:rsidRDefault="00B14744" w:rsidP="00DA39F3">
      <w:pPr>
        <w:pStyle w:val="BodyText"/>
        <w:widowControl w:val="0"/>
        <w:numPr>
          <w:ilvl w:val="4"/>
          <w:numId w:val="30"/>
        </w:numPr>
        <w:tabs>
          <w:tab w:val="left" w:pos="1901"/>
        </w:tabs>
        <w:spacing w:before="0" w:after="0"/>
        <w:ind w:right="481"/>
      </w:pPr>
      <w:r w:rsidRPr="0087588A">
        <w:rPr>
          <w:spacing w:val="-1"/>
        </w:rPr>
        <w:t>The</w:t>
      </w:r>
      <w:r w:rsidRPr="0087588A">
        <w:t xml:space="preserve"> next </w:t>
      </w:r>
      <w:r w:rsidRPr="0087588A">
        <w:rPr>
          <w:spacing w:val="-1"/>
        </w:rPr>
        <w:t>page</w:t>
      </w:r>
      <w:r w:rsidRPr="0087588A">
        <w:t xml:space="preserve"> of results </w:t>
      </w:r>
      <w:r w:rsidRPr="0087588A">
        <w:rPr>
          <w:spacing w:val="-1"/>
        </w:rPr>
        <w:t>will</w:t>
      </w:r>
      <w:r w:rsidRPr="0087588A">
        <w:t xml:space="preserve"> </w:t>
      </w:r>
      <w:r w:rsidRPr="0087588A">
        <w:rPr>
          <w:spacing w:val="-1"/>
        </w:rPr>
        <w:t>display</w:t>
      </w:r>
      <w:r w:rsidRPr="0087588A">
        <w:rPr>
          <w:spacing w:val="-2"/>
        </w:rPr>
        <w:t xml:space="preserve"> </w:t>
      </w:r>
      <w:r w:rsidRPr="0087588A">
        <w:t>and a</w:t>
      </w:r>
      <w:r w:rsidRPr="0087588A">
        <w:rPr>
          <w:spacing w:val="2"/>
        </w:rPr>
        <w:t xml:space="preserve"> </w:t>
      </w:r>
      <w:proofErr w:type="gramStart"/>
      <w:r w:rsidRPr="0087588A">
        <w:rPr>
          <w:color w:val="0000FF"/>
          <w:u w:val="single" w:color="0000FF"/>
        </w:rPr>
        <w:t>Previous</w:t>
      </w:r>
      <w:proofErr w:type="gramEnd"/>
      <w:r w:rsidR="009865D7" w:rsidRPr="0087588A">
        <w:rPr>
          <w:color w:val="0000FF"/>
          <w:u w:val="single" w:color="0000FF"/>
        </w:rPr>
        <w:t xml:space="preserve"> </w:t>
      </w:r>
      <w:r w:rsidRPr="0087588A">
        <w:rPr>
          <w:spacing w:val="-1"/>
        </w:rPr>
        <w:t>hyperlink</w:t>
      </w:r>
      <w:r w:rsidRPr="0087588A">
        <w:t xml:space="preserve"> will </w:t>
      </w:r>
      <w:r w:rsidRPr="0087588A">
        <w:rPr>
          <w:spacing w:val="-1"/>
        </w:rPr>
        <w:t>become</w:t>
      </w:r>
      <w:r w:rsidRPr="0087588A">
        <w:rPr>
          <w:spacing w:val="49"/>
        </w:rPr>
        <w:t xml:space="preserve"> </w:t>
      </w:r>
      <w:r w:rsidRPr="0087588A">
        <w:rPr>
          <w:spacing w:val="-1"/>
        </w:rPr>
        <w:t>visible</w:t>
      </w:r>
      <w:r w:rsidRPr="0087588A">
        <w:t xml:space="preserve"> at</w:t>
      </w:r>
      <w:r w:rsidRPr="0087588A">
        <w:rPr>
          <w:spacing w:val="-1"/>
        </w:rPr>
        <w:t xml:space="preserve"> </w:t>
      </w:r>
      <w:r w:rsidRPr="0087588A">
        <w:t xml:space="preserve">the top and </w:t>
      </w:r>
      <w:r w:rsidRPr="0087588A">
        <w:rPr>
          <w:spacing w:val="-1"/>
        </w:rPr>
        <w:t>bottom</w:t>
      </w:r>
      <w:r w:rsidRPr="0087588A">
        <w:rPr>
          <w:spacing w:val="-2"/>
        </w:rPr>
        <w:t xml:space="preserve"> </w:t>
      </w:r>
      <w:r w:rsidRPr="0087588A">
        <w:t>of the table.</w:t>
      </w:r>
    </w:p>
    <w:p w:rsidR="00B14744" w:rsidRPr="0087588A" w:rsidRDefault="00B14744" w:rsidP="00DA39F3">
      <w:pPr>
        <w:widowControl w:val="0"/>
        <w:numPr>
          <w:ilvl w:val="4"/>
          <w:numId w:val="30"/>
        </w:numPr>
        <w:tabs>
          <w:tab w:val="left" w:pos="1901"/>
        </w:tabs>
        <w:rPr>
          <w:sz w:val="24"/>
        </w:rPr>
      </w:pPr>
      <w:r w:rsidRPr="0087588A">
        <w:rPr>
          <w:i/>
          <w:sz w:val="24"/>
        </w:rPr>
        <w:t xml:space="preserve">Click </w:t>
      </w:r>
      <w:r w:rsidRPr="0087588A">
        <w:rPr>
          <w:spacing w:val="-1"/>
          <w:sz w:val="24"/>
        </w:rPr>
        <w:t>the</w:t>
      </w:r>
      <w:r w:rsidRPr="0087588A">
        <w:rPr>
          <w:sz w:val="24"/>
        </w:rPr>
        <w:t xml:space="preserve"> </w:t>
      </w:r>
      <w:r w:rsidRPr="0087588A">
        <w:rPr>
          <w:color w:val="0000FF"/>
          <w:spacing w:val="-1"/>
          <w:sz w:val="24"/>
          <w:u w:val="single" w:color="0000FF"/>
        </w:rPr>
        <w:t>Previous</w:t>
      </w:r>
      <w:r w:rsidRPr="0087588A">
        <w:rPr>
          <w:color w:val="0000FF"/>
          <w:sz w:val="24"/>
          <w:u w:val="single" w:color="0000FF"/>
        </w:rPr>
        <w:t xml:space="preserve"> </w:t>
      </w:r>
      <w:r w:rsidRPr="0087588A">
        <w:rPr>
          <w:spacing w:val="-1"/>
          <w:sz w:val="24"/>
        </w:rPr>
        <w:t>hyperlink</w:t>
      </w:r>
      <w:r w:rsidR="005262FB" w:rsidRPr="0087588A">
        <w:rPr>
          <w:spacing w:val="-1"/>
          <w:sz w:val="24"/>
        </w:rPr>
        <w:t>.</w:t>
      </w:r>
    </w:p>
    <w:p w:rsidR="00B14744" w:rsidRPr="0087588A" w:rsidRDefault="00B14744" w:rsidP="00DA39F3">
      <w:pPr>
        <w:pStyle w:val="BodyText"/>
        <w:widowControl w:val="0"/>
        <w:numPr>
          <w:ilvl w:val="4"/>
          <w:numId w:val="30"/>
        </w:numPr>
        <w:tabs>
          <w:tab w:val="left" w:pos="1901"/>
        </w:tabs>
        <w:spacing w:before="0" w:after="0"/>
      </w:pPr>
      <w:r w:rsidRPr="0087588A">
        <w:rPr>
          <w:spacing w:val="-1"/>
        </w:rPr>
        <w:t>The</w:t>
      </w:r>
      <w:r w:rsidRPr="0087588A">
        <w:t xml:space="preserve"> </w:t>
      </w:r>
      <w:r w:rsidRPr="0087588A">
        <w:rPr>
          <w:spacing w:val="-1"/>
        </w:rPr>
        <w:t>previous</w:t>
      </w:r>
      <w:r w:rsidRPr="0087588A">
        <w:t xml:space="preserve"> page of </w:t>
      </w:r>
      <w:r w:rsidRPr="0087588A">
        <w:rPr>
          <w:spacing w:val="-1"/>
        </w:rPr>
        <w:t>results</w:t>
      </w:r>
      <w:r w:rsidRPr="0087588A">
        <w:t xml:space="preserve"> will </w:t>
      </w:r>
      <w:r w:rsidRPr="0087588A">
        <w:rPr>
          <w:spacing w:val="-1"/>
        </w:rPr>
        <w:t>display.</w:t>
      </w:r>
    </w:p>
    <w:p w:rsidR="00B14744" w:rsidRPr="0087588A" w:rsidRDefault="00B14744" w:rsidP="000443F5">
      <w:pPr>
        <w:pStyle w:val="Heading4"/>
        <w:widowControl w:val="0"/>
        <w:tabs>
          <w:tab w:val="clear" w:pos="2394"/>
        </w:tabs>
        <w:spacing w:before="120" w:after="0"/>
        <w:ind w:left="864"/>
        <w:rPr>
          <w:rFonts w:eastAsia="Arial"/>
        </w:rPr>
      </w:pPr>
      <w:bookmarkStart w:id="237" w:name="_Toc479676001"/>
      <w:bookmarkStart w:id="238" w:name="_Toc479631739"/>
      <w:bookmarkStart w:id="239" w:name="_Toc499543703"/>
      <w:r w:rsidRPr="0087588A">
        <w:rPr>
          <w:spacing w:val="-1"/>
        </w:rPr>
        <w:t>Using</w:t>
      </w:r>
      <w:r w:rsidRPr="0087588A">
        <w:t xml:space="preserve"> the First and </w:t>
      </w:r>
      <w:r w:rsidRPr="0087588A">
        <w:rPr>
          <w:spacing w:val="-1"/>
        </w:rPr>
        <w:t>Last</w:t>
      </w:r>
      <w:r w:rsidRPr="0087588A">
        <w:t xml:space="preserve"> Page Paging Features</w:t>
      </w:r>
      <w:bookmarkEnd w:id="237"/>
      <w:bookmarkEnd w:id="238"/>
      <w:bookmarkEnd w:id="239"/>
    </w:p>
    <w:p w:rsidR="00B14744" w:rsidRPr="0087588A" w:rsidRDefault="00B14744" w:rsidP="00B14744">
      <w:pPr>
        <w:pStyle w:val="BodyText"/>
        <w:spacing w:before="118"/>
        <w:ind w:right="167"/>
      </w:pPr>
      <w:r w:rsidRPr="0087588A">
        <w:t xml:space="preserve">If you are already on </w:t>
      </w:r>
      <w:r w:rsidRPr="0087588A">
        <w:rPr>
          <w:spacing w:val="-1"/>
        </w:rPr>
        <w:t>the first</w:t>
      </w:r>
      <w:r w:rsidRPr="0087588A">
        <w:t xml:space="preserve"> page,</w:t>
      </w:r>
      <w:r w:rsidRPr="0087588A">
        <w:rPr>
          <w:spacing w:val="-1"/>
        </w:rPr>
        <w:t xml:space="preserve"> the</w:t>
      </w:r>
      <w:r w:rsidRPr="0087588A">
        <w:rPr>
          <w:spacing w:val="1"/>
        </w:rPr>
        <w:t xml:space="preserve"> </w:t>
      </w:r>
      <w:r w:rsidRPr="0087588A">
        <w:rPr>
          <w:color w:val="0000FF"/>
          <w:u w:val="single" w:color="0000FF"/>
        </w:rPr>
        <w:t xml:space="preserve">Next </w:t>
      </w:r>
      <w:r w:rsidRPr="0087588A">
        <w:t>and</w:t>
      </w:r>
      <w:r w:rsidRPr="0087588A">
        <w:rPr>
          <w:spacing w:val="-1"/>
        </w:rPr>
        <w:t xml:space="preserve"> </w:t>
      </w:r>
      <w:r w:rsidRPr="0087588A">
        <w:rPr>
          <w:color w:val="0000FF"/>
          <w:u w:val="single" w:color="0000FF"/>
        </w:rPr>
        <w:t xml:space="preserve">Last Page </w:t>
      </w:r>
      <w:r w:rsidRPr="0087588A">
        <w:rPr>
          <w:spacing w:val="-1"/>
        </w:rPr>
        <w:t>links</w:t>
      </w:r>
      <w:r w:rsidRPr="0087588A">
        <w:t xml:space="preserve"> will </w:t>
      </w:r>
      <w:r w:rsidRPr="0087588A">
        <w:rPr>
          <w:spacing w:val="-1"/>
        </w:rPr>
        <w:t>display.</w:t>
      </w:r>
      <w:r w:rsidRPr="0087588A">
        <w:t xml:space="preserve"> Likewise, if you</w:t>
      </w:r>
      <w:r w:rsidRPr="0087588A">
        <w:rPr>
          <w:spacing w:val="35"/>
        </w:rPr>
        <w:t xml:space="preserve"> </w:t>
      </w:r>
      <w:r w:rsidRPr="0087588A">
        <w:t>are already</w:t>
      </w:r>
      <w:r w:rsidRPr="0087588A">
        <w:rPr>
          <w:spacing w:val="-2"/>
        </w:rPr>
        <w:t xml:space="preserve"> </w:t>
      </w:r>
      <w:r w:rsidRPr="0087588A">
        <w:t xml:space="preserve">on the last </w:t>
      </w:r>
      <w:r w:rsidRPr="0087588A">
        <w:rPr>
          <w:spacing w:val="-1"/>
        </w:rPr>
        <w:t>page,</w:t>
      </w:r>
      <w:r w:rsidRPr="0087588A">
        <w:rPr>
          <w:spacing w:val="1"/>
        </w:rPr>
        <w:t xml:space="preserve"> </w:t>
      </w:r>
      <w:r w:rsidRPr="0087588A">
        <w:t xml:space="preserve">the </w:t>
      </w:r>
      <w:r w:rsidRPr="0087588A">
        <w:rPr>
          <w:color w:val="0000FF"/>
          <w:spacing w:val="-1"/>
          <w:u w:val="single" w:color="0000FF"/>
        </w:rPr>
        <w:t>First</w:t>
      </w:r>
      <w:r w:rsidRPr="0087588A">
        <w:rPr>
          <w:color w:val="0000FF"/>
          <w:u w:val="single" w:color="0000FF"/>
        </w:rPr>
        <w:t xml:space="preserve"> Page </w:t>
      </w:r>
      <w:r w:rsidRPr="0087588A">
        <w:t xml:space="preserve">and </w:t>
      </w:r>
      <w:r w:rsidRPr="0087588A">
        <w:rPr>
          <w:color w:val="0000FF"/>
          <w:spacing w:val="-1"/>
          <w:u w:val="single" w:color="0000FF"/>
        </w:rPr>
        <w:t>Previous</w:t>
      </w:r>
      <w:r w:rsidRPr="0087588A">
        <w:rPr>
          <w:color w:val="0000FF"/>
          <w:u w:val="single" w:color="0000FF"/>
        </w:rPr>
        <w:t xml:space="preserve"> </w:t>
      </w:r>
      <w:r w:rsidRPr="0087588A">
        <w:rPr>
          <w:spacing w:val="-1"/>
        </w:rPr>
        <w:t>links</w:t>
      </w:r>
      <w:r w:rsidRPr="0087588A">
        <w:t xml:space="preserve"> will </w:t>
      </w:r>
      <w:r w:rsidRPr="0087588A">
        <w:rPr>
          <w:spacing w:val="-1"/>
        </w:rPr>
        <w:t>display.</w:t>
      </w:r>
    </w:p>
    <w:p w:rsidR="00B14744" w:rsidRPr="0087588A" w:rsidRDefault="00B14744" w:rsidP="000443F5">
      <w:pPr>
        <w:pStyle w:val="Heading4"/>
        <w:widowControl w:val="0"/>
        <w:tabs>
          <w:tab w:val="clear" w:pos="2394"/>
        </w:tabs>
        <w:spacing w:before="120" w:after="0"/>
        <w:ind w:left="864"/>
      </w:pPr>
      <w:bookmarkStart w:id="240" w:name="_Toc479676002"/>
      <w:bookmarkStart w:id="241" w:name="_Toc479631740"/>
      <w:bookmarkStart w:id="242" w:name="_Toc499543704"/>
      <w:r w:rsidRPr="0087588A">
        <w:t xml:space="preserve">To </w:t>
      </w:r>
      <w:r w:rsidRPr="0087588A">
        <w:rPr>
          <w:spacing w:val="-1"/>
        </w:rPr>
        <w:t>use</w:t>
      </w:r>
      <w:r w:rsidRPr="0087588A">
        <w:t xml:space="preserve"> the First Page </w:t>
      </w:r>
      <w:r w:rsidRPr="0087588A">
        <w:rPr>
          <w:spacing w:val="-1"/>
        </w:rPr>
        <w:t>and</w:t>
      </w:r>
      <w:r w:rsidRPr="0087588A">
        <w:t xml:space="preserve"> </w:t>
      </w:r>
      <w:r w:rsidRPr="0087588A">
        <w:rPr>
          <w:spacing w:val="-1"/>
        </w:rPr>
        <w:t>Last</w:t>
      </w:r>
      <w:r w:rsidRPr="0087588A">
        <w:t xml:space="preserve"> Page features</w:t>
      </w:r>
      <w:bookmarkEnd w:id="240"/>
      <w:bookmarkEnd w:id="241"/>
      <w:bookmarkEnd w:id="242"/>
    </w:p>
    <w:p w:rsidR="00B14744" w:rsidRPr="0087588A" w:rsidRDefault="00B14744" w:rsidP="00DA39F3">
      <w:pPr>
        <w:pStyle w:val="BodyText"/>
        <w:widowControl w:val="0"/>
        <w:numPr>
          <w:ilvl w:val="4"/>
          <w:numId w:val="31"/>
        </w:numPr>
        <w:tabs>
          <w:tab w:val="left" w:pos="1901"/>
        </w:tabs>
        <w:spacing w:before="0" w:after="0" w:line="275" w:lineRule="exact"/>
      </w:pPr>
      <w:r w:rsidRPr="0087588A">
        <w:t>From</w:t>
      </w:r>
      <w:r w:rsidRPr="0087588A">
        <w:rPr>
          <w:spacing w:val="-2"/>
        </w:rPr>
        <w:t xml:space="preserve"> </w:t>
      </w:r>
      <w:r w:rsidRPr="0087588A">
        <w:t xml:space="preserve">any page but the </w:t>
      </w:r>
      <w:r w:rsidRPr="0087588A">
        <w:rPr>
          <w:spacing w:val="-1"/>
        </w:rPr>
        <w:t>first</w:t>
      </w:r>
      <w:r w:rsidRPr="0087588A">
        <w:t xml:space="preserve"> page, </w:t>
      </w:r>
      <w:r w:rsidRPr="0087588A">
        <w:rPr>
          <w:i/>
          <w:spacing w:val="-1"/>
        </w:rPr>
        <w:t>click</w:t>
      </w:r>
      <w:r w:rsidRPr="0087588A">
        <w:rPr>
          <w:i/>
        </w:rPr>
        <w:t xml:space="preserve"> </w:t>
      </w:r>
      <w:r w:rsidRPr="0087588A">
        <w:t xml:space="preserve">the </w:t>
      </w:r>
      <w:r w:rsidRPr="0087588A">
        <w:rPr>
          <w:color w:val="0000FF"/>
          <w:spacing w:val="-1"/>
          <w:u w:val="single" w:color="0000FF"/>
        </w:rPr>
        <w:t>First</w:t>
      </w:r>
      <w:r w:rsidRPr="0087588A">
        <w:rPr>
          <w:color w:val="0000FF"/>
          <w:u w:val="single" w:color="0000FF"/>
        </w:rPr>
        <w:t xml:space="preserve"> </w:t>
      </w:r>
      <w:r w:rsidRPr="0087588A">
        <w:rPr>
          <w:color w:val="0000FF"/>
          <w:spacing w:val="-1"/>
          <w:u w:val="single" w:color="0000FF"/>
        </w:rPr>
        <w:t>Page</w:t>
      </w:r>
      <w:r w:rsidRPr="0087588A">
        <w:rPr>
          <w:color w:val="0000FF"/>
          <w:u w:val="single" w:color="0000FF"/>
        </w:rPr>
        <w:t xml:space="preserve"> </w:t>
      </w:r>
      <w:r w:rsidRPr="0087588A">
        <w:rPr>
          <w:spacing w:val="-1"/>
        </w:rPr>
        <w:t>hyperlink.</w:t>
      </w:r>
    </w:p>
    <w:p w:rsidR="00B14744" w:rsidRPr="0087588A" w:rsidRDefault="00B14744" w:rsidP="00DA39F3">
      <w:pPr>
        <w:pStyle w:val="BodyText"/>
        <w:widowControl w:val="0"/>
        <w:numPr>
          <w:ilvl w:val="4"/>
          <w:numId w:val="31"/>
        </w:numPr>
        <w:tabs>
          <w:tab w:val="left" w:pos="1901"/>
        </w:tabs>
        <w:spacing w:before="0" w:after="0"/>
      </w:pPr>
      <w:r w:rsidRPr="0087588A">
        <w:rPr>
          <w:spacing w:val="-1"/>
        </w:rPr>
        <w:t>The</w:t>
      </w:r>
      <w:r w:rsidRPr="0087588A">
        <w:t xml:space="preserve"> first </w:t>
      </w:r>
      <w:r w:rsidRPr="0087588A">
        <w:rPr>
          <w:spacing w:val="-1"/>
        </w:rPr>
        <w:t>page</w:t>
      </w:r>
      <w:r w:rsidRPr="0087588A">
        <w:t xml:space="preserve"> of results </w:t>
      </w:r>
      <w:r w:rsidRPr="0087588A">
        <w:rPr>
          <w:spacing w:val="-1"/>
        </w:rPr>
        <w:t>will</w:t>
      </w:r>
      <w:r w:rsidRPr="0087588A">
        <w:t xml:space="preserve"> </w:t>
      </w:r>
      <w:r w:rsidRPr="0087588A">
        <w:rPr>
          <w:spacing w:val="-1"/>
        </w:rPr>
        <w:t>display</w:t>
      </w:r>
      <w:r w:rsidR="005262FB" w:rsidRPr="0087588A">
        <w:rPr>
          <w:spacing w:val="-1"/>
        </w:rPr>
        <w:t xml:space="preserve"> </w:t>
      </w:r>
      <w:r w:rsidRPr="0087588A">
        <w:rPr>
          <w:spacing w:val="-1"/>
        </w:rPr>
        <w:t>.OR</w:t>
      </w:r>
    </w:p>
    <w:p w:rsidR="00B14744" w:rsidRPr="0087588A" w:rsidRDefault="00B14744" w:rsidP="00DA39F3">
      <w:pPr>
        <w:pStyle w:val="BodyText"/>
        <w:widowControl w:val="0"/>
        <w:numPr>
          <w:ilvl w:val="4"/>
          <w:numId w:val="31"/>
        </w:numPr>
        <w:tabs>
          <w:tab w:val="left" w:pos="1901"/>
        </w:tabs>
        <w:spacing w:before="0" w:after="0"/>
      </w:pPr>
      <w:r w:rsidRPr="0087588A">
        <w:rPr>
          <w:i/>
        </w:rPr>
        <w:t xml:space="preserve">Click </w:t>
      </w:r>
      <w:r w:rsidRPr="0087588A">
        <w:rPr>
          <w:spacing w:val="-1"/>
        </w:rPr>
        <w:t>the</w:t>
      </w:r>
      <w:r w:rsidRPr="0087588A">
        <w:t xml:space="preserve"> </w:t>
      </w:r>
      <w:r w:rsidRPr="0087588A">
        <w:rPr>
          <w:color w:val="0000FF"/>
          <w:spacing w:val="-1"/>
          <w:u w:val="single" w:color="0000FF"/>
        </w:rPr>
        <w:t>Last</w:t>
      </w:r>
      <w:r w:rsidRPr="0087588A">
        <w:rPr>
          <w:color w:val="0000FF"/>
          <w:u w:val="single" w:color="0000FF"/>
        </w:rPr>
        <w:t xml:space="preserve"> Page </w:t>
      </w:r>
      <w:r w:rsidRPr="0087588A">
        <w:rPr>
          <w:spacing w:val="-1"/>
        </w:rPr>
        <w:t>hyperlink.</w:t>
      </w:r>
    </w:p>
    <w:p w:rsidR="00B14744" w:rsidRPr="0087588A" w:rsidRDefault="00B14744" w:rsidP="00DA39F3">
      <w:pPr>
        <w:pStyle w:val="BodyText"/>
        <w:widowControl w:val="0"/>
        <w:numPr>
          <w:ilvl w:val="4"/>
          <w:numId w:val="31"/>
        </w:numPr>
        <w:tabs>
          <w:tab w:val="left" w:pos="1901"/>
        </w:tabs>
        <w:spacing w:before="0" w:after="0"/>
      </w:pPr>
      <w:r w:rsidRPr="0087588A">
        <w:rPr>
          <w:spacing w:val="-1"/>
        </w:rPr>
        <w:t>The</w:t>
      </w:r>
      <w:r w:rsidRPr="0087588A">
        <w:t xml:space="preserve"> last </w:t>
      </w:r>
      <w:r w:rsidRPr="0087588A">
        <w:rPr>
          <w:spacing w:val="-1"/>
        </w:rPr>
        <w:t>page</w:t>
      </w:r>
      <w:r w:rsidRPr="0087588A">
        <w:t xml:space="preserve"> of results </w:t>
      </w:r>
      <w:r w:rsidRPr="0087588A">
        <w:rPr>
          <w:spacing w:val="-1"/>
        </w:rPr>
        <w:t>will</w:t>
      </w:r>
      <w:r w:rsidRPr="0087588A">
        <w:t xml:space="preserve"> </w:t>
      </w:r>
      <w:r w:rsidRPr="0087588A">
        <w:rPr>
          <w:spacing w:val="-1"/>
        </w:rPr>
        <w:t>display.</w:t>
      </w:r>
    </w:p>
    <w:p w:rsidR="00B14744" w:rsidRPr="0087588A" w:rsidRDefault="00B14744" w:rsidP="000443F5">
      <w:pPr>
        <w:pStyle w:val="Heading4"/>
        <w:widowControl w:val="0"/>
        <w:tabs>
          <w:tab w:val="clear" w:pos="2394"/>
        </w:tabs>
        <w:spacing w:before="120" w:after="0"/>
        <w:ind w:left="864"/>
        <w:rPr>
          <w:rFonts w:eastAsia="Arial"/>
        </w:rPr>
      </w:pPr>
      <w:bookmarkStart w:id="243" w:name="_Toc479676003"/>
      <w:bookmarkStart w:id="244" w:name="_Toc479631741"/>
      <w:bookmarkStart w:id="245" w:name="_Toc499543705"/>
      <w:r w:rsidRPr="0087588A">
        <w:rPr>
          <w:spacing w:val="-1"/>
        </w:rPr>
        <w:t>Using</w:t>
      </w:r>
      <w:r w:rsidRPr="0087588A">
        <w:t xml:space="preserve"> the </w:t>
      </w:r>
      <w:r w:rsidRPr="0087588A">
        <w:rPr>
          <w:spacing w:val="-1"/>
        </w:rPr>
        <w:t>Row</w:t>
      </w:r>
      <w:r w:rsidRPr="0087588A">
        <w:rPr>
          <w:spacing w:val="2"/>
        </w:rPr>
        <w:t xml:space="preserve"> </w:t>
      </w:r>
      <w:r w:rsidRPr="0087588A">
        <w:rPr>
          <w:spacing w:val="-1"/>
        </w:rPr>
        <w:t>Results</w:t>
      </w:r>
      <w:r w:rsidRPr="0087588A">
        <w:t xml:space="preserve"> Display</w:t>
      </w:r>
      <w:r w:rsidRPr="0087588A">
        <w:rPr>
          <w:spacing w:val="-3"/>
        </w:rPr>
        <w:t xml:space="preserve"> </w:t>
      </w:r>
      <w:r w:rsidRPr="0087588A">
        <w:t>Paging Feature</w:t>
      </w:r>
      <w:bookmarkEnd w:id="243"/>
      <w:bookmarkEnd w:id="244"/>
      <w:bookmarkEnd w:id="245"/>
    </w:p>
    <w:p w:rsidR="00B14744" w:rsidRPr="0087588A" w:rsidRDefault="00B14744" w:rsidP="00C93B69">
      <w:pPr>
        <w:spacing w:before="121" w:after="240" w:line="275" w:lineRule="exact"/>
        <w:rPr>
          <w:b/>
          <w:spacing w:val="-1"/>
          <w:sz w:val="24"/>
        </w:rPr>
      </w:pPr>
      <w:r w:rsidRPr="0087588A">
        <w:rPr>
          <w:b/>
          <w:sz w:val="24"/>
        </w:rPr>
        <w:t>To specify</w:t>
      </w:r>
      <w:r w:rsidRPr="0087588A">
        <w:rPr>
          <w:b/>
          <w:spacing w:val="-2"/>
          <w:sz w:val="24"/>
        </w:rPr>
        <w:t xml:space="preserve"> </w:t>
      </w:r>
      <w:r w:rsidRPr="0087588A">
        <w:rPr>
          <w:b/>
          <w:sz w:val="24"/>
        </w:rPr>
        <w:t>how</w:t>
      </w:r>
      <w:r w:rsidRPr="0087588A">
        <w:rPr>
          <w:b/>
          <w:spacing w:val="-2"/>
          <w:sz w:val="24"/>
        </w:rPr>
        <w:t xml:space="preserve"> </w:t>
      </w:r>
      <w:r w:rsidRPr="0087588A">
        <w:rPr>
          <w:b/>
          <w:sz w:val="24"/>
        </w:rPr>
        <w:t xml:space="preserve">many result </w:t>
      </w:r>
      <w:r w:rsidRPr="0087588A">
        <w:rPr>
          <w:b/>
          <w:spacing w:val="-1"/>
          <w:sz w:val="24"/>
        </w:rPr>
        <w:t>rows</w:t>
      </w:r>
      <w:r w:rsidRPr="0087588A">
        <w:rPr>
          <w:b/>
          <w:sz w:val="24"/>
        </w:rPr>
        <w:t xml:space="preserve"> you </w:t>
      </w:r>
      <w:r w:rsidRPr="0087588A">
        <w:rPr>
          <w:b/>
          <w:spacing w:val="-1"/>
          <w:sz w:val="24"/>
        </w:rPr>
        <w:t>want</w:t>
      </w:r>
      <w:r w:rsidRPr="0087588A">
        <w:rPr>
          <w:b/>
          <w:sz w:val="24"/>
        </w:rPr>
        <w:t xml:space="preserve"> to see in the </w:t>
      </w:r>
      <w:r w:rsidRPr="0087588A">
        <w:rPr>
          <w:b/>
          <w:spacing w:val="-1"/>
          <w:sz w:val="24"/>
        </w:rPr>
        <w:t>table</w:t>
      </w:r>
    </w:p>
    <w:p w:rsidR="00B14744" w:rsidRPr="0087588A" w:rsidRDefault="00B14744" w:rsidP="00DA39F3">
      <w:pPr>
        <w:pStyle w:val="BodyText"/>
        <w:widowControl w:val="0"/>
        <w:numPr>
          <w:ilvl w:val="4"/>
          <w:numId w:val="32"/>
        </w:numPr>
        <w:tabs>
          <w:tab w:val="left" w:pos="1901"/>
        </w:tabs>
        <w:spacing w:before="0" w:after="0"/>
        <w:ind w:right="247"/>
      </w:pPr>
      <w:r w:rsidRPr="0087588A">
        <w:t xml:space="preserve">Type the </w:t>
      </w:r>
      <w:r w:rsidRPr="0087588A">
        <w:rPr>
          <w:spacing w:val="-1"/>
        </w:rPr>
        <w:t>number</w:t>
      </w:r>
      <w:r w:rsidRPr="0087588A">
        <w:t xml:space="preserve"> of result rows you</w:t>
      </w:r>
      <w:r w:rsidRPr="0087588A">
        <w:rPr>
          <w:spacing w:val="-2"/>
        </w:rPr>
        <w:t xml:space="preserve"> </w:t>
      </w:r>
      <w:r w:rsidRPr="0087588A">
        <w:t>want to see</w:t>
      </w:r>
      <w:r w:rsidRPr="0087588A">
        <w:rPr>
          <w:spacing w:val="-1"/>
        </w:rPr>
        <w:t xml:space="preserve"> </w:t>
      </w:r>
      <w:r w:rsidRPr="0087588A">
        <w:t>in</w:t>
      </w:r>
      <w:r w:rsidRPr="0087588A">
        <w:rPr>
          <w:spacing w:val="-1"/>
        </w:rPr>
        <w:t xml:space="preserve"> </w:t>
      </w:r>
      <w:r w:rsidRPr="0087588A">
        <w:t xml:space="preserve">the Page </w:t>
      </w:r>
      <w:r w:rsidRPr="0087588A">
        <w:rPr>
          <w:spacing w:val="-1"/>
        </w:rPr>
        <w:t>Size</w:t>
      </w:r>
      <w:r w:rsidR="007A1CC7" w:rsidRPr="0087588A">
        <w:t xml:space="preserve"> field </w:t>
      </w:r>
      <w:r w:rsidRPr="0087588A">
        <w:t>(</w:t>
      </w:r>
      <w:r w:rsidR="00E313F7" w:rsidRPr="0087588A">
        <w:rPr>
          <w:b/>
        </w:rPr>
        <w:t>NOTE:</w:t>
      </w:r>
      <w:r w:rsidR="002F5DB1" w:rsidRPr="0087588A">
        <w:rPr>
          <w:b/>
        </w:rPr>
        <w:t xml:space="preserve"> </w:t>
      </w:r>
      <w:r w:rsidR="002F5DB1" w:rsidRPr="0087588A">
        <w:t>T</w:t>
      </w:r>
      <w:r w:rsidRPr="0087588A">
        <w:t>he default</w:t>
      </w:r>
      <w:r w:rsidRPr="0087588A">
        <w:rPr>
          <w:spacing w:val="-1"/>
        </w:rPr>
        <w:t xml:space="preserve"> </w:t>
      </w:r>
      <w:r w:rsidRPr="0087588A">
        <w:t>is 30.)</w:t>
      </w:r>
    </w:p>
    <w:p w:rsidR="00B14744" w:rsidRPr="0087588A" w:rsidRDefault="00B14744" w:rsidP="00DA39F3">
      <w:pPr>
        <w:pStyle w:val="BodyText"/>
        <w:widowControl w:val="0"/>
        <w:numPr>
          <w:ilvl w:val="4"/>
          <w:numId w:val="32"/>
        </w:numPr>
        <w:tabs>
          <w:tab w:val="left" w:pos="1901"/>
        </w:tabs>
        <w:spacing w:before="0" w:after="0"/>
      </w:pPr>
      <w:r w:rsidRPr="0087588A">
        <w:t>Click the</w:t>
      </w:r>
      <w:r w:rsidRPr="0087588A">
        <w:rPr>
          <w:spacing w:val="-1"/>
        </w:rPr>
        <w:t xml:space="preserve"> &lt;Reset</w:t>
      </w:r>
      <w:r w:rsidRPr="0087588A">
        <w:t xml:space="preserve"> Page </w:t>
      </w:r>
      <w:r w:rsidRPr="0087588A">
        <w:rPr>
          <w:spacing w:val="-1"/>
        </w:rPr>
        <w:t>size&gt;</w:t>
      </w:r>
      <w:r w:rsidRPr="0087588A">
        <w:t xml:space="preserve"> </w:t>
      </w:r>
      <w:r w:rsidRPr="0087588A">
        <w:rPr>
          <w:spacing w:val="-1"/>
        </w:rPr>
        <w:t>button.</w:t>
      </w:r>
    </w:p>
    <w:p w:rsidR="00B14744" w:rsidRPr="0087588A" w:rsidRDefault="00B14744" w:rsidP="00DA39F3">
      <w:pPr>
        <w:pStyle w:val="BodyText"/>
        <w:widowControl w:val="0"/>
        <w:numPr>
          <w:ilvl w:val="4"/>
          <w:numId w:val="32"/>
        </w:numPr>
        <w:tabs>
          <w:tab w:val="left" w:pos="1901"/>
        </w:tabs>
        <w:spacing w:before="0" w:after="0"/>
        <w:ind w:right="173"/>
      </w:pPr>
      <w:r w:rsidRPr="0087588A">
        <w:t xml:space="preserve">The screen </w:t>
      </w:r>
      <w:r w:rsidRPr="0087588A">
        <w:rPr>
          <w:spacing w:val="-1"/>
        </w:rPr>
        <w:t>will</w:t>
      </w:r>
      <w:r w:rsidRPr="0087588A">
        <w:t xml:space="preserve"> </w:t>
      </w:r>
      <w:r w:rsidRPr="0087588A">
        <w:rPr>
          <w:spacing w:val="-1"/>
        </w:rPr>
        <w:t xml:space="preserve">refresh </w:t>
      </w:r>
      <w:r w:rsidRPr="0087588A">
        <w:t xml:space="preserve">and display </w:t>
      </w:r>
      <w:r w:rsidRPr="0087588A">
        <w:rPr>
          <w:spacing w:val="-1"/>
        </w:rPr>
        <w:t>the</w:t>
      </w:r>
      <w:r w:rsidRPr="0087588A">
        <w:t xml:space="preserve"> </w:t>
      </w:r>
      <w:r w:rsidRPr="0087588A">
        <w:rPr>
          <w:spacing w:val="-1"/>
        </w:rPr>
        <w:t>number</w:t>
      </w:r>
      <w:r w:rsidRPr="0087588A">
        <w:t xml:space="preserve"> of </w:t>
      </w:r>
      <w:r w:rsidRPr="0087588A">
        <w:rPr>
          <w:spacing w:val="-1"/>
        </w:rPr>
        <w:t>rows</w:t>
      </w:r>
      <w:r w:rsidRPr="0087588A">
        <w:t xml:space="preserve"> you specified for</w:t>
      </w:r>
      <w:r w:rsidRPr="0087588A">
        <w:rPr>
          <w:spacing w:val="-1"/>
        </w:rPr>
        <w:t xml:space="preserve"> </w:t>
      </w:r>
      <w:r w:rsidRPr="0087588A">
        <w:t>each</w:t>
      </w:r>
      <w:r w:rsidRPr="0087588A">
        <w:rPr>
          <w:spacing w:val="39"/>
        </w:rPr>
        <w:t xml:space="preserve"> </w:t>
      </w:r>
      <w:r w:rsidRPr="0087588A">
        <w:t xml:space="preserve">page in </w:t>
      </w:r>
      <w:r w:rsidRPr="0087588A">
        <w:rPr>
          <w:spacing w:val="-1"/>
        </w:rPr>
        <w:t>the</w:t>
      </w:r>
      <w:r w:rsidRPr="0087588A">
        <w:t xml:space="preserve"> table, and</w:t>
      </w:r>
      <w:r w:rsidRPr="0087588A">
        <w:rPr>
          <w:spacing w:val="-1"/>
        </w:rPr>
        <w:t xml:space="preserve"> </w:t>
      </w:r>
      <w:r w:rsidRPr="0087588A">
        <w:t>the</w:t>
      </w:r>
      <w:r w:rsidRPr="0087588A">
        <w:rPr>
          <w:spacing w:val="-1"/>
        </w:rPr>
        <w:t xml:space="preserve"> total</w:t>
      </w:r>
      <w:r w:rsidRPr="0087588A">
        <w:t xml:space="preserve"> </w:t>
      </w:r>
      <w:r w:rsidRPr="0087588A">
        <w:rPr>
          <w:spacing w:val="-1"/>
        </w:rPr>
        <w:t>number</w:t>
      </w:r>
      <w:r w:rsidRPr="0087588A">
        <w:t xml:space="preserve"> of pages in</w:t>
      </w:r>
      <w:r w:rsidRPr="0087588A">
        <w:rPr>
          <w:spacing w:val="-2"/>
        </w:rPr>
        <w:t xml:space="preserve"> </w:t>
      </w:r>
      <w:r w:rsidRPr="0087588A">
        <w:t xml:space="preserve">the </w:t>
      </w:r>
      <w:r w:rsidRPr="0087588A">
        <w:rPr>
          <w:spacing w:val="-1"/>
        </w:rPr>
        <w:t xml:space="preserve">listing </w:t>
      </w:r>
      <w:r w:rsidRPr="0087588A">
        <w:t xml:space="preserve">will </w:t>
      </w:r>
      <w:r w:rsidRPr="0087588A">
        <w:rPr>
          <w:spacing w:val="-1"/>
        </w:rPr>
        <w:t>change</w:t>
      </w:r>
      <w:r w:rsidRPr="0087588A">
        <w:rPr>
          <w:spacing w:val="45"/>
        </w:rPr>
        <w:t xml:space="preserve"> </w:t>
      </w:r>
      <w:r w:rsidRPr="0087588A">
        <w:rPr>
          <w:spacing w:val="-1"/>
        </w:rPr>
        <w:t>according</w:t>
      </w:r>
      <w:r w:rsidRPr="0087588A">
        <w:t xml:space="preserve"> to</w:t>
      </w:r>
      <w:r w:rsidRPr="0087588A">
        <w:rPr>
          <w:spacing w:val="-2"/>
        </w:rPr>
        <w:t xml:space="preserve"> </w:t>
      </w:r>
      <w:r w:rsidRPr="0087588A">
        <w:t>the change size you</w:t>
      </w:r>
      <w:r w:rsidRPr="0087588A">
        <w:rPr>
          <w:spacing w:val="1"/>
        </w:rPr>
        <w:t xml:space="preserve"> </w:t>
      </w:r>
      <w:r w:rsidRPr="0087588A">
        <w:t>specified.</w:t>
      </w:r>
    </w:p>
    <w:p w:rsidR="00B14744" w:rsidRPr="0087588A" w:rsidRDefault="00B14744" w:rsidP="00247D26">
      <w:pPr>
        <w:pStyle w:val="Heading2"/>
      </w:pPr>
      <w:bookmarkStart w:id="246" w:name="_Toc479676004"/>
      <w:bookmarkStart w:id="247" w:name="_Toc479631742"/>
      <w:bookmarkStart w:id="248" w:name="_Toc499543706"/>
      <w:r w:rsidRPr="0087588A">
        <w:t>Adobe Flash Player for CERM</w:t>
      </w:r>
      <w:r w:rsidR="001432D7" w:rsidRPr="0087588A">
        <w:t>e</w:t>
      </w:r>
      <w:bookmarkEnd w:id="246"/>
      <w:bookmarkEnd w:id="247"/>
      <w:bookmarkEnd w:id="248"/>
    </w:p>
    <w:p w:rsidR="00CB7CEF" w:rsidRPr="0087588A" w:rsidRDefault="004D298C" w:rsidP="00B14744">
      <w:pPr>
        <w:pStyle w:val="BodyText"/>
        <w:spacing w:before="237"/>
        <w:ind w:right="104"/>
        <w:rPr>
          <w:spacing w:val="60"/>
        </w:rPr>
      </w:pPr>
      <w:r w:rsidRPr="0087588A">
        <w:rPr>
          <w:spacing w:val="-1"/>
        </w:rPr>
        <w:t>CERMe</w:t>
      </w:r>
      <w:r w:rsidR="00B14744" w:rsidRPr="0087588A">
        <w:t xml:space="preserve"> </w:t>
      </w:r>
      <w:r w:rsidR="00557D4E" w:rsidRPr="0087588A">
        <w:rPr>
          <w:spacing w:val="-1"/>
        </w:rPr>
        <w:t>InterQual</w:t>
      </w:r>
      <w:r w:rsidR="00557D4E" w:rsidRPr="0087588A">
        <w:rPr>
          <w:spacing w:val="-1"/>
          <w:position w:val="11"/>
          <w:sz w:val="16"/>
        </w:rPr>
        <w:t>®</w:t>
      </w:r>
      <w:r w:rsidR="00B14744" w:rsidRPr="0087588A">
        <w:t xml:space="preserve"> </w:t>
      </w:r>
      <w:r w:rsidR="00D1249D" w:rsidRPr="0087588A">
        <w:t>C</w:t>
      </w:r>
      <w:r w:rsidR="00B14744" w:rsidRPr="0087588A">
        <w:t>riteria</w:t>
      </w:r>
      <w:r w:rsidR="00B14744" w:rsidRPr="0087588A">
        <w:rPr>
          <w:spacing w:val="-1"/>
        </w:rPr>
        <w:t xml:space="preserve"> </w:t>
      </w:r>
      <w:r w:rsidR="00B14744" w:rsidRPr="0087588A">
        <w:t xml:space="preserve">are </w:t>
      </w:r>
      <w:r w:rsidR="00B14744" w:rsidRPr="0087588A">
        <w:rPr>
          <w:spacing w:val="-1"/>
        </w:rPr>
        <w:t>loaded</w:t>
      </w:r>
      <w:r w:rsidR="00B14744" w:rsidRPr="0087588A">
        <w:t xml:space="preserve"> into NUMI. </w:t>
      </w:r>
      <w:r w:rsidRPr="0087588A">
        <w:rPr>
          <w:spacing w:val="-1"/>
        </w:rPr>
        <w:t>CERMe</w:t>
      </w:r>
      <w:r w:rsidR="00B14744" w:rsidRPr="0087588A">
        <w:t xml:space="preserve"> </w:t>
      </w:r>
      <w:r w:rsidR="00B14744" w:rsidRPr="0087588A">
        <w:rPr>
          <w:spacing w:val="-1"/>
        </w:rPr>
        <w:t>requires</w:t>
      </w:r>
      <w:r w:rsidR="00B14744" w:rsidRPr="0087588A">
        <w:t xml:space="preserve"> the use of</w:t>
      </w:r>
      <w:r w:rsidR="00B14744" w:rsidRPr="0087588A">
        <w:rPr>
          <w:spacing w:val="-2"/>
        </w:rPr>
        <w:t xml:space="preserve"> </w:t>
      </w:r>
      <w:r w:rsidR="00B14744" w:rsidRPr="0087588A">
        <w:t>a</w:t>
      </w:r>
      <w:r w:rsidR="00B14744" w:rsidRPr="0087588A">
        <w:rPr>
          <w:spacing w:val="49"/>
        </w:rPr>
        <w:t xml:space="preserve"> </w:t>
      </w:r>
      <w:r w:rsidR="00B14744" w:rsidRPr="0087588A">
        <w:t>Flash Player</w:t>
      </w:r>
      <w:r w:rsidR="00B14744" w:rsidRPr="0087588A">
        <w:rPr>
          <w:spacing w:val="-1"/>
        </w:rPr>
        <w:t xml:space="preserve"> </w:t>
      </w:r>
      <w:r w:rsidR="00B14744" w:rsidRPr="0087588A">
        <w:t>and expects</w:t>
      </w:r>
      <w:r w:rsidR="00B14744" w:rsidRPr="0087588A">
        <w:rPr>
          <w:spacing w:val="-2"/>
        </w:rPr>
        <w:t xml:space="preserve"> </w:t>
      </w:r>
      <w:r w:rsidR="00B14744" w:rsidRPr="0087588A">
        <w:t xml:space="preserve">that your </w:t>
      </w:r>
      <w:r w:rsidR="00B14744" w:rsidRPr="0087588A">
        <w:rPr>
          <w:spacing w:val="-1"/>
        </w:rPr>
        <w:t>desktop</w:t>
      </w:r>
      <w:r w:rsidR="00B14744" w:rsidRPr="0087588A">
        <w:t xml:space="preserve"> has Flash Player </w:t>
      </w:r>
      <w:r w:rsidR="007A1CC7" w:rsidRPr="0087588A">
        <w:rPr>
          <w:spacing w:val="-1"/>
        </w:rPr>
        <w:t xml:space="preserve">installed </w:t>
      </w:r>
      <w:r w:rsidR="00B14744" w:rsidRPr="0087588A">
        <w:rPr>
          <w:spacing w:val="-1"/>
        </w:rPr>
        <w:t xml:space="preserve">(It </w:t>
      </w:r>
      <w:r w:rsidR="00B14744" w:rsidRPr="0087588A">
        <w:t>is likely that</w:t>
      </w:r>
      <w:r w:rsidR="00B14744" w:rsidRPr="0087588A">
        <w:rPr>
          <w:spacing w:val="-2"/>
        </w:rPr>
        <w:t xml:space="preserve"> </w:t>
      </w:r>
      <w:r w:rsidR="00B14744" w:rsidRPr="0087588A">
        <w:t>you</w:t>
      </w:r>
      <w:r w:rsidR="00B14744" w:rsidRPr="0087588A">
        <w:rPr>
          <w:spacing w:val="31"/>
        </w:rPr>
        <w:t xml:space="preserve"> </w:t>
      </w:r>
      <w:r w:rsidR="00B14744" w:rsidRPr="0087588A">
        <w:t>already have</w:t>
      </w:r>
      <w:r w:rsidR="00B14744" w:rsidRPr="0087588A">
        <w:rPr>
          <w:spacing w:val="-1"/>
        </w:rPr>
        <w:t xml:space="preserve"> </w:t>
      </w:r>
      <w:r w:rsidR="00B14744" w:rsidRPr="0087588A">
        <w:t xml:space="preserve">Flash Player </w:t>
      </w:r>
      <w:r w:rsidR="00B14744" w:rsidRPr="0087588A">
        <w:rPr>
          <w:spacing w:val="-1"/>
        </w:rPr>
        <w:t>installed,</w:t>
      </w:r>
      <w:r w:rsidR="00B14744" w:rsidRPr="0087588A">
        <w:t xml:space="preserve"> </w:t>
      </w:r>
      <w:r w:rsidR="00B14744" w:rsidRPr="0087588A">
        <w:rPr>
          <w:spacing w:val="-1"/>
        </w:rPr>
        <w:t>because</w:t>
      </w:r>
      <w:r w:rsidR="00B14744" w:rsidRPr="0087588A">
        <w:t xml:space="preserve"> it is</w:t>
      </w:r>
      <w:r w:rsidR="00B14744" w:rsidRPr="0087588A">
        <w:rPr>
          <w:spacing w:val="-2"/>
        </w:rPr>
        <w:t xml:space="preserve"> </w:t>
      </w:r>
      <w:r w:rsidR="00B14744" w:rsidRPr="0087588A">
        <w:t xml:space="preserve">part of the </w:t>
      </w:r>
      <w:r w:rsidR="00B14744" w:rsidRPr="0087588A">
        <w:rPr>
          <w:spacing w:val="-1"/>
        </w:rPr>
        <w:t>standard</w:t>
      </w:r>
      <w:r w:rsidR="00B14744" w:rsidRPr="0087588A">
        <w:t xml:space="preserve"> </w:t>
      </w:r>
      <w:r w:rsidR="00B14744" w:rsidRPr="0087588A">
        <w:rPr>
          <w:spacing w:val="-1"/>
        </w:rPr>
        <w:t>desktop</w:t>
      </w:r>
      <w:r w:rsidR="00B14744" w:rsidRPr="0087588A">
        <w:t xml:space="preserve"> package for VA</w:t>
      </w:r>
      <w:r w:rsidR="00B14744" w:rsidRPr="0087588A">
        <w:rPr>
          <w:spacing w:val="49"/>
        </w:rPr>
        <w:t xml:space="preserve"> </w:t>
      </w:r>
      <w:r w:rsidR="00B14744" w:rsidRPr="0087588A">
        <w:rPr>
          <w:spacing w:val="-1"/>
        </w:rPr>
        <w:t>employees.</w:t>
      </w:r>
      <w:r w:rsidR="00B14744" w:rsidRPr="0087588A">
        <w:t xml:space="preserve"> If you are not certain </w:t>
      </w:r>
      <w:r w:rsidR="00B14744" w:rsidRPr="0087588A">
        <w:rPr>
          <w:spacing w:val="-1"/>
        </w:rPr>
        <w:t>whether</w:t>
      </w:r>
      <w:r w:rsidR="00B14744" w:rsidRPr="0087588A">
        <w:t xml:space="preserve"> you </w:t>
      </w:r>
      <w:r w:rsidR="00B14744" w:rsidRPr="0087588A">
        <w:rPr>
          <w:spacing w:val="-1"/>
        </w:rPr>
        <w:t>have</w:t>
      </w:r>
      <w:r w:rsidR="00B14744" w:rsidRPr="0087588A">
        <w:t xml:space="preserve"> Flash Player, please contact your </w:t>
      </w:r>
      <w:r w:rsidR="00B14744" w:rsidRPr="0087588A">
        <w:rPr>
          <w:spacing w:val="-1"/>
        </w:rPr>
        <w:t>local</w:t>
      </w:r>
      <w:r w:rsidR="00B14744" w:rsidRPr="0087588A">
        <w:t xml:space="preserve"> IRM</w:t>
      </w:r>
      <w:r w:rsidR="00B14744" w:rsidRPr="0087588A">
        <w:rPr>
          <w:spacing w:val="41"/>
        </w:rPr>
        <w:t xml:space="preserve"> </w:t>
      </w:r>
      <w:r w:rsidR="00B14744" w:rsidRPr="0087588A">
        <w:rPr>
          <w:spacing w:val="-1"/>
        </w:rPr>
        <w:t>representative</w:t>
      </w:r>
      <w:r w:rsidR="00B14744" w:rsidRPr="0087588A">
        <w:t xml:space="preserve"> or your </w:t>
      </w:r>
      <w:r w:rsidR="00B14744" w:rsidRPr="0087588A">
        <w:rPr>
          <w:spacing w:val="-1"/>
        </w:rPr>
        <w:t>NUMI</w:t>
      </w:r>
      <w:r w:rsidR="00B14744" w:rsidRPr="0087588A">
        <w:t xml:space="preserve"> POC</w:t>
      </w:r>
      <w:r w:rsidR="00B14744" w:rsidRPr="0087588A">
        <w:rPr>
          <w:spacing w:val="-1"/>
        </w:rPr>
        <w:t xml:space="preserve"> </w:t>
      </w:r>
      <w:r w:rsidR="00B14744" w:rsidRPr="0087588A">
        <w:t xml:space="preserve">for </w:t>
      </w:r>
      <w:r w:rsidR="00B14744" w:rsidRPr="0087588A">
        <w:rPr>
          <w:spacing w:val="-1"/>
        </w:rPr>
        <w:t>assistance).</w:t>
      </w:r>
      <w:r w:rsidR="00B14744" w:rsidRPr="0087588A">
        <w:t xml:space="preserve"> If your desktop does </w:t>
      </w:r>
      <w:r w:rsidR="00B14744" w:rsidRPr="0087588A">
        <w:rPr>
          <w:spacing w:val="-1"/>
        </w:rPr>
        <w:t>not</w:t>
      </w:r>
      <w:r w:rsidR="00B14744" w:rsidRPr="0087588A">
        <w:t xml:space="preserve"> have </w:t>
      </w:r>
      <w:r w:rsidR="00B14744" w:rsidRPr="0087588A">
        <w:rPr>
          <w:spacing w:val="-1"/>
        </w:rPr>
        <w:t>Flash</w:t>
      </w:r>
      <w:r w:rsidR="00B14744" w:rsidRPr="0087588A">
        <w:t xml:space="preserve"> Player, a</w:t>
      </w:r>
      <w:r w:rsidR="00B14744" w:rsidRPr="0087588A">
        <w:rPr>
          <w:spacing w:val="61"/>
        </w:rPr>
        <w:t xml:space="preserve"> </w:t>
      </w:r>
      <w:r w:rsidR="00B14744" w:rsidRPr="0087588A">
        <w:rPr>
          <w:spacing w:val="-1"/>
        </w:rPr>
        <w:t>reminder</w:t>
      </w:r>
      <w:r w:rsidR="00B14744" w:rsidRPr="0087588A">
        <w:t xml:space="preserve"> screen will </w:t>
      </w:r>
      <w:r w:rsidR="00B14744" w:rsidRPr="0087588A">
        <w:rPr>
          <w:spacing w:val="-1"/>
        </w:rPr>
        <w:t>display</w:t>
      </w:r>
      <w:r w:rsidR="00B14744" w:rsidRPr="0087588A">
        <w:t xml:space="preserve"> when you</w:t>
      </w:r>
      <w:r w:rsidR="00B14744" w:rsidRPr="0087588A">
        <w:rPr>
          <w:spacing w:val="1"/>
        </w:rPr>
        <w:t xml:space="preserve"> </w:t>
      </w:r>
      <w:r w:rsidR="00B14744" w:rsidRPr="0087588A">
        <w:t>try to</w:t>
      </w:r>
      <w:r w:rsidR="00B14744" w:rsidRPr="0087588A">
        <w:rPr>
          <w:spacing w:val="-1"/>
        </w:rPr>
        <w:t xml:space="preserve"> access</w:t>
      </w:r>
      <w:r w:rsidR="00B14744" w:rsidRPr="0087588A">
        <w:t xml:space="preserve"> </w:t>
      </w:r>
      <w:r w:rsidRPr="0087588A">
        <w:rPr>
          <w:spacing w:val="-1"/>
        </w:rPr>
        <w:t>CERMe</w:t>
      </w:r>
      <w:r w:rsidR="00B14744" w:rsidRPr="0087588A">
        <w:rPr>
          <w:spacing w:val="-1"/>
        </w:rPr>
        <w:t>,</w:t>
      </w:r>
      <w:r w:rsidR="00B14744" w:rsidRPr="0087588A">
        <w:t xml:space="preserve"> as illustrated</w:t>
      </w:r>
      <w:r w:rsidR="00B14744" w:rsidRPr="0087588A">
        <w:rPr>
          <w:spacing w:val="-2"/>
        </w:rPr>
        <w:t xml:space="preserve"> </w:t>
      </w:r>
      <w:r w:rsidR="00B14744" w:rsidRPr="0087588A">
        <w:t xml:space="preserve">in Figure </w:t>
      </w:r>
      <w:r w:rsidR="00B14744" w:rsidRPr="0087588A">
        <w:rPr>
          <w:spacing w:val="-1"/>
        </w:rPr>
        <w:t>11.</w:t>
      </w:r>
      <w:r w:rsidR="00B14744" w:rsidRPr="0087588A">
        <w:rPr>
          <w:spacing w:val="60"/>
        </w:rPr>
        <w:t xml:space="preserve"> </w:t>
      </w:r>
    </w:p>
    <w:p w:rsidR="00B14744" w:rsidRPr="0087588A" w:rsidRDefault="00B14744" w:rsidP="00B14744">
      <w:pPr>
        <w:pStyle w:val="BodyText"/>
        <w:spacing w:before="237"/>
        <w:ind w:right="104"/>
      </w:pPr>
      <w:r w:rsidRPr="0087588A">
        <w:t>This</w:t>
      </w:r>
      <w:r w:rsidRPr="0087588A">
        <w:rPr>
          <w:spacing w:val="45"/>
        </w:rPr>
        <w:t xml:space="preserve"> </w:t>
      </w:r>
      <w:r w:rsidRPr="0087588A">
        <w:rPr>
          <w:spacing w:val="-1"/>
        </w:rPr>
        <w:t>message</w:t>
      </w:r>
      <w:r w:rsidRPr="0087588A">
        <w:t xml:space="preserve"> cannot be </w:t>
      </w:r>
      <w:r w:rsidRPr="0087588A">
        <w:rPr>
          <w:spacing w:val="-1"/>
        </w:rPr>
        <w:t>disabled,</w:t>
      </w:r>
      <w:r w:rsidRPr="0087588A">
        <w:t xml:space="preserve"> as it is </w:t>
      </w:r>
      <w:r w:rsidRPr="0087588A">
        <w:rPr>
          <w:spacing w:val="-1"/>
        </w:rPr>
        <w:t>part</w:t>
      </w:r>
      <w:r w:rsidRPr="0087588A">
        <w:t xml:space="preserve"> of the McKesson </w:t>
      </w:r>
      <w:r w:rsidR="004D298C" w:rsidRPr="0087588A">
        <w:rPr>
          <w:spacing w:val="-1"/>
        </w:rPr>
        <w:t>CERMe</w:t>
      </w:r>
      <w:r w:rsidRPr="0087588A">
        <w:rPr>
          <w:spacing w:val="2"/>
        </w:rPr>
        <w:t xml:space="preserve"> </w:t>
      </w:r>
      <w:r w:rsidRPr="0087588A">
        <w:t xml:space="preserve">core </w:t>
      </w:r>
      <w:r w:rsidRPr="0087588A">
        <w:rPr>
          <w:spacing w:val="-1"/>
        </w:rPr>
        <w:t>package.</w:t>
      </w:r>
      <w:r w:rsidRPr="0087588A">
        <w:t xml:space="preserve"> Just</w:t>
      </w:r>
      <w:r w:rsidRPr="0087588A">
        <w:rPr>
          <w:spacing w:val="47"/>
        </w:rPr>
        <w:t xml:space="preserve"> </w:t>
      </w:r>
      <w:r w:rsidRPr="0087588A">
        <w:t>click</w:t>
      </w:r>
      <w:r w:rsidRPr="0087588A">
        <w:rPr>
          <w:spacing w:val="-2"/>
        </w:rPr>
        <w:t xml:space="preserve"> </w:t>
      </w:r>
      <w:r w:rsidRPr="0087588A">
        <w:t>the OK</w:t>
      </w:r>
      <w:r w:rsidRPr="0087588A">
        <w:rPr>
          <w:spacing w:val="-1"/>
        </w:rPr>
        <w:t xml:space="preserve"> </w:t>
      </w:r>
      <w:r w:rsidRPr="0087588A">
        <w:t xml:space="preserve">button to </w:t>
      </w:r>
      <w:r w:rsidRPr="0087588A">
        <w:rPr>
          <w:spacing w:val="-1"/>
        </w:rPr>
        <w:t>close</w:t>
      </w:r>
      <w:r w:rsidRPr="0087588A">
        <w:t xml:space="preserve"> this </w:t>
      </w:r>
      <w:r w:rsidRPr="0087588A">
        <w:rPr>
          <w:spacing w:val="-1"/>
        </w:rPr>
        <w:t>message</w:t>
      </w:r>
      <w:r w:rsidRPr="0087588A">
        <w:t xml:space="preserve"> and </w:t>
      </w:r>
      <w:r w:rsidRPr="0087588A">
        <w:rPr>
          <w:spacing w:val="-1"/>
        </w:rPr>
        <w:t>proceed</w:t>
      </w:r>
      <w:r w:rsidRPr="0087588A">
        <w:t xml:space="preserve"> </w:t>
      </w:r>
      <w:r w:rsidRPr="0087588A">
        <w:rPr>
          <w:spacing w:val="-1"/>
        </w:rPr>
        <w:t>into</w:t>
      </w:r>
      <w:r w:rsidRPr="0087588A">
        <w:t xml:space="preserve"> </w:t>
      </w:r>
      <w:r w:rsidR="004D298C" w:rsidRPr="0087588A">
        <w:rPr>
          <w:spacing w:val="-1"/>
        </w:rPr>
        <w:t>CERMe</w:t>
      </w:r>
      <w:r w:rsidRPr="0087588A">
        <w:t xml:space="preserve"> to </w:t>
      </w:r>
      <w:r w:rsidRPr="0087588A">
        <w:rPr>
          <w:spacing w:val="-1"/>
        </w:rPr>
        <w:t>complete</w:t>
      </w:r>
      <w:r w:rsidRPr="0087588A">
        <w:t xml:space="preserve"> your</w:t>
      </w:r>
      <w:r w:rsidRPr="0087588A">
        <w:rPr>
          <w:spacing w:val="-1"/>
        </w:rPr>
        <w:t xml:space="preserve"> </w:t>
      </w:r>
      <w:r w:rsidRPr="0087588A">
        <w:t>review</w:t>
      </w:r>
      <w:r w:rsidR="00EB2BB9" w:rsidRPr="0087588A">
        <w:t xml:space="preserve"> </w:t>
      </w:r>
      <w:r w:rsidRPr="0087588A">
        <w:t xml:space="preserve">(Flash </w:t>
      </w:r>
      <w:r w:rsidRPr="0087588A">
        <w:rPr>
          <w:spacing w:val="-1"/>
        </w:rPr>
        <w:t>Player</w:t>
      </w:r>
      <w:r w:rsidRPr="0087588A">
        <w:t xml:space="preserve"> is used for</w:t>
      </w:r>
      <w:r w:rsidRPr="0087588A">
        <w:rPr>
          <w:spacing w:val="-2"/>
        </w:rPr>
        <w:t xml:space="preserve"> </w:t>
      </w:r>
      <w:r w:rsidRPr="0087588A">
        <w:t xml:space="preserve">a </w:t>
      </w:r>
      <w:r w:rsidR="004D298C" w:rsidRPr="0087588A">
        <w:rPr>
          <w:spacing w:val="-1"/>
        </w:rPr>
        <w:t>CERMe</w:t>
      </w:r>
      <w:r w:rsidRPr="0087588A">
        <w:t xml:space="preserve"> insurance </w:t>
      </w:r>
      <w:r w:rsidRPr="0087588A">
        <w:rPr>
          <w:spacing w:val="-1"/>
        </w:rPr>
        <w:t>screen</w:t>
      </w:r>
      <w:r w:rsidRPr="0087588A">
        <w:t xml:space="preserve"> </w:t>
      </w:r>
      <w:r w:rsidRPr="0087588A">
        <w:rPr>
          <w:spacing w:val="-1"/>
        </w:rPr>
        <w:t>that</w:t>
      </w:r>
      <w:r w:rsidRPr="0087588A">
        <w:t xml:space="preserve"> NUMI</w:t>
      </w:r>
      <w:r w:rsidRPr="0087588A">
        <w:rPr>
          <w:spacing w:val="2"/>
        </w:rPr>
        <w:t xml:space="preserve"> </w:t>
      </w:r>
      <w:r w:rsidRPr="0087588A">
        <w:t>does not</w:t>
      </w:r>
      <w:r w:rsidRPr="0087588A">
        <w:rPr>
          <w:spacing w:val="-1"/>
        </w:rPr>
        <w:t xml:space="preserve"> </w:t>
      </w:r>
      <w:r w:rsidRPr="0087588A">
        <w:t xml:space="preserve">utilize, so </w:t>
      </w:r>
      <w:r w:rsidRPr="0087588A">
        <w:rPr>
          <w:spacing w:val="-1"/>
        </w:rPr>
        <w:t>you</w:t>
      </w:r>
      <w:r w:rsidRPr="0087588A">
        <w:t xml:space="preserve"> will be</w:t>
      </w:r>
      <w:r w:rsidRPr="0087588A">
        <w:rPr>
          <w:spacing w:val="35"/>
        </w:rPr>
        <w:t xml:space="preserve"> </w:t>
      </w:r>
      <w:r w:rsidRPr="0087588A">
        <w:t xml:space="preserve">able to </w:t>
      </w:r>
      <w:r w:rsidRPr="0087588A">
        <w:rPr>
          <w:spacing w:val="-1"/>
        </w:rPr>
        <w:t xml:space="preserve">use </w:t>
      </w:r>
      <w:r w:rsidR="004D298C" w:rsidRPr="0087588A">
        <w:rPr>
          <w:spacing w:val="-1"/>
        </w:rPr>
        <w:t>CERMe</w:t>
      </w:r>
      <w:r w:rsidRPr="0087588A">
        <w:rPr>
          <w:spacing w:val="-1"/>
        </w:rPr>
        <w:t>).</w:t>
      </w:r>
    </w:p>
    <w:p w:rsidR="00D26304" w:rsidRPr="0087588A" w:rsidRDefault="00B14744" w:rsidP="00B14744">
      <w:pPr>
        <w:pStyle w:val="BodyText"/>
        <w:jc w:val="center"/>
      </w:pPr>
      <w:r w:rsidRPr="0087588A">
        <w:rPr>
          <w:noProof/>
          <w:sz w:val="20"/>
        </w:rPr>
        <w:lastRenderedPageBreak/>
        <mc:AlternateContent>
          <mc:Choice Requires="wpg">
            <w:drawing>
              <wp:inline distT="0" distB="0" distL="0" distR="0" wp14:anchorId="46B4F104" wp14:editId="268EFB20">
                <wp:extent cx="3609892" cy="1447138"/>
                <wp:effectExtent l="0" t="0" r="10160" b="20320"/>
                <wp:docPr id="1035" name="Group 652" descr="Adobe Flash Player Dialog Box Select" title="Adobe Flash Player Dialog Box Sel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892" cy="1447138"/>
                          <a:chOff x="0" y="0"/>
                          <a:chExt cx="6365" cy="2645"/>
                        </a:xfrm>
                      </wpg:grpSpPr>
                      <pic:pic xmlns:pic="http://schemas.openxmlformats.org/drawingml/2006/picture">
                        <pic:nvPicPr>
                          <pic:cNvPr id="1036" name="Picture 655" descr="Adobe Flash Player Dialog Box Select" title="Adobe Flash Player Dialog Box Sel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0" y="10"/>
                            <a:ext cx="632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7" name="Group 653"/>
                        <wpg:cNvGrpSpPr>
                          <a:grpSpLocks/>
                        </wpg:cNvGrpSpPr>
                        <wpg:grpSpPr bwMode="auto">
                          <a:xfrm>
                            <a:off x="5" y="5"/>
                            <a:ext cx="6355" cy="2635"/>
                            <a:chOff x="5" y="5"/>
                            <a:chExt cx="6355" cy="2635"/>
                          </a:xfrm>
                        </wpg:grpSpPr>
                        <wps:wsp>
                          <wps:cNvPr id="1038" name="Freeform 654"/>
                          <wps:cNvSpPr>
                            <a:spLocks/>
                          </wps:cNvSpPr>
                          <wps:spPr bwMode="auto">
                            <a:xfrm>
                              <a:off x="5" y="5"/>
                              <a:ext cx="6355" cy="2635"/>
                            </a:xfrm>
                            <a:custGeom>
                              <a:avLst/>
                              <a:gdLst>
                                <a:gd name="T0" fmla="+- 0 5 5"/>
                                <a:gd name="T1" fmla="*/ T0 w 6355"/>
                                <a:gd name="T2" fmla="+- 0 2640 5"/>
                                <a:gd name="T3" fmla="*/ 2640 h 2635"/>
                                <a:gd name="T4" fmla="+- 0 6360 5"/>
                                <a:gd name="T5" fmla="*/ T4 w 6355"/>
                                <a:gd name="T6" fmla="+- 0 2640 5"/>
                                <a:gd name="T7" fmla="*/ 2640 h 2635"/>
                                <a:gd name="T8" fmla="+- 0 6360 5"/>
                                <a:gd name="T9" fmla="*/ T8 w 6355"/>
                                <a:gd name="T10" fmla="+- 0 5 5"/>
                                <a:gd name="T11" fmla="*/ 5 h 2635"/>
                                <a:gd name="T12" fmla="+- 0 5 5"/>
                                <a:gd name="T13" fmla="*/ T12 w 6355"/>
                                <a:gd name="T14" fmla="+- 0 5 5"/>
                                <a:gd name="T15" fmla="*/ 5 h 2635"/>
                                <a:gd name="T16" fmla="+- 0 5 5"/>
                                <a:gd name="T17" fmla="*/ T16 w 6355"/>
                                <a:gd name="T18" fmla="+- 0 2640 5"/>
                                <a:gd name="T19" fmla="*/ 2640 h 2635"/>
                              </a:gdLst>
                              <a:ahLst/>
                              <a:cxnLst>
                                <a:cxn ang="0">
                                  <a:pos x="T1" y="T3"/>
                                </a:cxn>
                                <a:cxn ang="0">
                                  <a:pos x="T5" y="T7"/>
                                </a:cxn>
                                <a:cxn ang="0">
                                  <a:pos x="T9" y="T11"/>
                                </a:cxn>
                                <a:cxn ang="0">
                                  <a:pos x="T13" y="T15"/>
                                </a:cxn>
                                <a:cxn ang="0">
                                  <a:pos x="T17" y="T19"/>
                                </a:cxn>
                              </a:cxnLst>
                              <a:rect l="0" t="0" r="r" b="b"/>
                              <a:pathLst>
                                <a:path w="6355" h="2635">
                                  <a:moveTo>
                                    <a:pt x="0" y="2635"/>
                                  </a:moveTo>
                                  <a:lnTo>
                                    <a:pt x="6355" y="2635"/>
                                  </a:lnTo>
                                  <a:lnTo>
                                    <a:pt x="6355" y="0"/>
                                  </a:lnTo>
                                  <a:lnTo>
                                    <a:pt x="0" y="0"/>
                                  </a:lnTo>
                                  <a:lnTo>
                                    <a:pt x="0" y="26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52" o:spid="_x0000_s1026" alt="Title: Adobe Flash Player Dialog Box Select - Description: Adobe Flash Player Dialog Box Select" style="width:284.25pt;height:113.95pt;mso-position-horizontal-relative:char;mso-position-vertical-relative:line" coordsize="6365,2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">
                <v:shape id="Picture 655" o:spid="_x0000_s1027" type="#_x0000_t75" alt="Adobe Flash Player Dialog Box Select" style="position:absolute;left:10;top:10;width:6322;height:2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n1JbDAAAA3QAAAA8AAABkcnMvZG93bnJldi54bWxEj0+LwjAQxe+C3yGMsDdN/YNINS0q6O5V&#10;d8Hr0EybYjMpTazdb79ZELzN8N6835tdPthG9NT52rGC+SwBQVw4XXOl4Of7NN2A8AFZY+OYFPyS&#10;hzwbj3aYavfkC/XXUIkYwj5FBSaENpXSF4Ys+plriaNWus5iiGtXSd3hM4bbRi6SZC0t1hwJBls6&#10;Giru14eN3Nvh/BnMpXxUNW16d18N5cop9TEZ9lsQgYbwNr+uv3SsnyzX8P9NHEF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fUlsMAAADdAAAADwAAAAAAAAAAAAAAAACf&#10;AgAAZHJzL2Rvd25yZXYueG1sUEsFBgAAAAAEAAQA9wAAAI8DAAAAAA==&#10;">
                  <v:imagedata r:id="rId51" o:title="Adobe Flash Player Dialog Box Select"/>
                </v:shape>
                <v:group id="Group 653" o:spid="_x0000_s1028" style="position:absolute;left:5;top:5;width:6355;height:2635" coordorigin="5,5" coordsize="6355,2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Freeform 654" o:spid="_x0000_s1029" style="position:absolute;left:5;top:5;width:6355;height:2635;visibility:visible;mso-wrap-style:square;v-text-anchor:top" coordsize="6355,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LhMgA&#10;AADdAAAADwAAAGRycy9kb3ducmV2LnhtbESPQWsCQQyF74L/YYjQS6kztkXaraOIUpGe1Eqht7CT&#10;7i7uZNadqW799c1B8JbwXt77Mpl1vlYnamMV2MJoaEAR58FVXFjYf74/vICKCdlhHZgs/FGE2bTf&#10;m2Dmwpm3dNqlQkkIxwwtlCk1mdYxL8ljHIaGWLSf0HpMsraFdi2eJdzX+tGYsfZYsTSU2NCipPyw&#10;+/UWDt+bi1tuuvuv1fPxNVa0X30sjbV3g27+BipRl27m6/XaCb55Elz5RkbQ0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houEyAAAAN0AAAAPAAAAAAAAAAAAAAAAAJgCAABk&#10;cnMvZG93bnJldi54bWxQSwUGAAAAAAQABAD1AAAAjQMAAAAA&#10;" path="m,2635r6355,l6355,,,,,2635xe" filled="f" strokeweight=".5pt">
                    <v:path arrowok="t" o:connecttype="custom" o:connectlocs="0,2640;6355,2640;6355,5;0,5;0,2640" o:connectangles="0,0,0,0,0"/>
                  </v:shape>
                </v:group>
                <w10:anchorlock/>
              </v:group>
            </w:pict>
          </mc:Fallback>
        </mc:AlternateContent>
      </w:r>
    </w:p>
    <w:p w:rsidR="00B14744" w:rsidRPr="0087588A" w:rsidRDefault="00DD7DB9" w:rsidP="00DD7DB9">
      <w:pPr>
        <w:pStyle w:val="Caption"/>
        <w:jc w:val="center"/>
        <w:rPr>
          <w:rFonts w:eastAsia="Arial" w:cs="Times New Roman"/>
        </w:rPr>
      </w:pPr>
      <w:bookmarkStart w:id="249" w:name="_Toc479683265"/>
      <w:bookmarkStart w:id="250" w:name="_Toc479632048"/>
      <w:bookmarkStart w:id="251" w:name="_Toc499543492"/>
      <w:r w:rsidRPr="0087588A">
        <w:t xml:space="preserve">Figure </w:t>
      </w:r>
      <w:fldSimple w:instr=" SEQ Figure \* ARABIC ">
        <w:r w:rsidR="0034324B">
          <w:rPr>
            <w:noProof/>
          </w:rPr>
          <w:t>11</w:t>
        </w:r>
      </w:fldSimple>
      <w:r w:rsidRPr="0087588A">
        <w:t>:</w:t>
      </w:r>
      <w:r w:rsidR="00B14744" w:rsidRPr="0087588A">
        <w:rPr>
          <w:rFonts w:ascii="Arial"/>
          <w:b w:val="0"/>
          <w:spacing w:val="2"/>
          <w:sz w:val="18"/>
        </w:rPr>
        <w:t xml:space="preserve"> </w:t>
      </w:r>
      <w:r w:rsidR="00B14744" w:rsidRPr="0087588A">
        <w:rPr>
          <w:rFonts w:cs="Times New Roman"/>
          <w:spacing w:val="-1"/>
        </w:rPr>
        <w:t>Adobe</w:t>
      </w:r>
      <w:r w:rsidR="00B14744" w:rsidRPr="0087588A">
        <w:rPr>
          <w:rFonts w:cs="Times New Roman"/>
        </w:rPr>
        <w:t xml:space="preserve"> </w:t>
      </w:r>
      <w:r w:rsidR="00B14744" w:rsidRPr="0087588A">
        <w:rPr>
          <w:rFonts w:cs="Times New Roman"/>
          <w:spacing w:val="-1"/>
        </w:rPr>
        <w:t>Flash</w:t>
      </w:r>
      <w:r w:rsidR="00B14744" w:rsidRPr="0087588A">
        <w:rPr>
          <w:rFonts w:cs="Times New Roman"/>
        </w:rPr>
        <w:t xml:space="preserve"> </w:t>
      </w:r>
      <w:r w:rsidR="00B14744" w:rsidRPr="0087588A">
        <w:rPr>
          <w:rFonts w:cs="Times New Roman"/>
          <w:spacing w:val="-1"/>
        </w:rPr>
        <w:t xml:space="preserve">Player </w:t>
      </w:r>
      <w:r w:rsidR="00B14744" w:rsidRPr="0087588A">
        <w:rPr>
          <w:rFonts w:cs="Times New Roman"/>
        </w:rPr>
        <w:t>Dialog Box</w:t>
      </w:r>
      <w:r w:rsidR="00B14744" w:rsidRPr="0087588A">
        <w:rPr>
          <w:rFonts w:cs="Times New Roman"/>
          <w:spacing w:val="1"/>
        </w:rPr>
        <w:t xml:space="preserve"> </w:t>
      </w:r>
      <w:r w:rsidR="00B14744" w:rsidRPr="0087588A">
        <w:rPr>
          <w:rFonts w:cs="Times New Roman"/>
          <w:spacing w:val="-1"/>
        </w:rPr>
        <w:t>Select</w:t>
      </w:r>
      <w:bookmarkEnd w:id="249"/>
      <w:bookmarkEnd w:id="250"/>
      <w:bookmarkEnd w:id="251"/>
    </w:p>
    <w:p w:rsidR="00080748" w:rsidRPr="0087588A" w:rsidRDefault="00123705" w:rsidP="00B40906">
      <w:pPr>
        <w:pStyle w:val="Heading1"/>
      </w:pPr>
      <w:bookmarkStart w:id="252" w:name="_Toc479676005"/>
      <w:bookmarkStart w:id="253" w:name="_Toc479631743"/>
      <w:bookmarkStart w:id="254" w:name="_Toc499543707"/>
      <w:r w:rsidRPr="0087588A">
        <w:t xml:space="preserve">National </w:t>
      </w:r>
      <w:r w:rsidR="00083091" w:rsidRPr="0087588A">
        <w:t>Utilization</w:t>
      </w:r>
      <w:r w:rsidRPr="0087588A">
        <w:t xml:space="preserve"> Management Integration (NUMI) Login</w:t>
      </w:r>
      <w:bookmarkEnd w:id="252"/>
      <w:bookmarkEnd w:id="253"/>
      <w:bookmarkEnd w:id="254"/>
    </w:p>
    <w:p w:rsidR="00FA084F" w:rsidRPr="0087588A" w:rsidRDefault="00FA084F" w:rsidP="00D304C9">
      <w:pPr>
        <w:pStyle w:val="BodyText"/>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bCs/>
          <w:i/>
        </w:rPr>
        <w:t xml:space="preserve">NUMI Login (NUMI Start) </w:t>
      </w:r>
      <w:r w:rsidRPr="0087588A">
        <w:rPr>
          <w:spacing w:val="-1"/>
        </w:rPr>
        <w:t>screen.</w:t>
      </w:r>
      <w:r w:rsidRPr="0087588A">
        <w:t xml:space="preserve"> </w:t>
      </w:r>
      <w:r w:rsidRPr="0087588A">
        <w:rPr>
          <w:spacing w:val="-1"/>
        </w:rPr>
        <w:t>This</w:t>
      </w:r>
      <w:r w:rsidRPr="0087588A">
        <w:t xml:space="preserve"> screen is</w:t>
      </w:r>
      <w:r w:rsidR="00566656" w:rsidRPr="0087588A">
        <w:rPr>
          <w:spacing w:val="67"/>
        </w:rPr>
        <w:t xml:space="preserve"> </w:t>
      </w:r>
      <w:r w:rsidRPr="0087588A">
        <w:t xml:space="preserve">considered </w:t>
      </w:r>
      <w:r w:rsidRPr="0087588A">
        <w:rPr>
          <w:spacing w:val="-1"/>
        </w:rPr>
        <w:t>the</w:t>
      </w:r>
      <w:r w:rsidRPr="0087588A">
        <w:t xml:space="preserve"> start </w:t>
      </w:r>
      <w:r w:rsidRPr="0087588A">
        <w:rPr>
          <w:spacing w:val="-1"/>
        </w:rPr>
        <w:t>page</w:t>
      </w:r>
      <w:r w:rsidRPr="0087588A">
        <w:rPr>
          <w:spacing w:val="2"/>
        </w:rPr>
        <w:t xml:space="preserve"> </w:t>
      </w:r>
      <w:r w:rsidRPr="0087588A">
        <w:rPr>
          <w:spacing w:val="-1"/>
        </w:rPr>
        <w:t>(</w:t>
      </w:r>
      <w:hyperlink w:anchor="_bookmark45" w:history="1">
        <w:r w:rsidRPr="0087588A">
          <w:rPr>
            <w:spacing w:val="-1"/>
            <w:u w:val="single" w:color="000000"/>
          </w:rPr>
          <w:t xml:space="preserve">Figure </w:t>
        </w:r>
        <w:r w:rsidRPr="0087588A">
          <w:rPr>
            <w:u w:val="single" w:color="000000"/>
          </w:rPr>
          <w:t>12</w:t>
        </w:r>
      </w:hyperlink>
      <w:r w:rsidRPr="0087588A">
        <w:t>). This is</w:t>
      </w:r>
      <w:r w:rsidRPr="0087588A">
        <w:rPr>
          <w:spacing w:val="43"/>
        </w:rPr>
        <w:t xml:space="preserve"> </w:t>
      </w:r>
      <w:r w:rsidRPr="0087588A">
        <w:t>where you will choose</w:t>
      </w:r>
      <w:r w:rsidRPr="0087588A">
        <w:rPr>
          <w:spacing w:val="-1"/>
        </w:rPr>
        <w:t xml:space="preserve"> </w:t>
      </w:r>
      <w:r w:rsidRPr="0087588A">
        <w:t xml:space="preserve">a specific </w:t>
      </w:r>
      <w:r w:rsidRPr="0087588A">
        <w:rPr>
          <w:spacing w:val="-1"/>
        </w:rPr>
        <w:t>VISN</w:t>
      </w:r>
      <w:r w:rsidRPr="0087588A">
        <w:t xml:space="preserve"> and site and provide VistA access and verify codes. </w:t>
      </w:r>
      <w:r w:rsidRPr="0087588A">
        <w:rPr>
          <w:spacing w:val="-1"/>
        </w:rPr>
        <w:t>The</w:t>
      </w:r>
      <w:r w:rsidRPr="0087588A">
        <w:t xml:space="preserve"> </w:t>
      </w:r>
      <w:r w:rsidRPr="0087588A">
        <w:rPr>
          <w:spacing w:val="-1"/>
        </w:rPr>
        <w:t>features</w:t>
      </w:r>
      <w:r w:rsidRPr="0087588A">
        <w:t xml:space="preserve"> of this </w:t>
      </w:r>
      <w:r w:rsidRPr="0087588A">
        <w:rPr>
          <w:spacing w:val="-1"/>
        </w:rPr>
        <w:t>screen</w:t>
      </w:r>
      <w:r w:rsidRPr="0087588A">
        <w:t xml:space="preserve"> are </w:t>
      </w:r>
      <w:r w:rsidRPr="0087588A">
        <w:rPr>
          <w:spacing w:val="-1"/>
        </w:rPr>
        <w:t xml:space="preserve">listed </w:t>
      </w:r>
      <w:r w:rsidRPr="0087588A">
        <w:t xml:space="preserve">in </w:t>
      </w:r>
      <w:hyperlink w:anchor="_bookmark44" w:history="1">
        <w:r w:rsidRPr="0087588A">
          <w:rPr>
            <w:u w:val="single" w:color="000000"/>
          </w:rPr>
          <w:t>Table 1</w:t>
        </w:r>
      </w:hyperlink>
      <w:r w:rsidRPr="0087588A">
        <w:t>.</w:t>
      </w:r>
    </w:p>
    <w:p w:rsidR="00FA084F" w:rsidRPr="0087588A" w:rsidRDefault="00DB1035" w:rsidP="00FA084F">
      <w:pPr>
        <w:pStyle w:val="Heading2"/>
        <w:widowControl w:val="0"/>
        <w:tabs>
          <w:tab w:val="clear" w:pos="900"/>
          <w:tab w:val="clear" w:pos="936"/>
        </w:tabs>
        <w:spacing w:after="0"/>
        <w:ind w:left="900" w:hanging="900"/>
      </w:pPr>
      <w:bookmarkStart w:id="255" w:name="_Toc478556683"/>
      <w:bookmarkStart w:id="256" w:name="_Toc479676006"/>
      <w:bookmarkStart w:id="257" w:name="_Toc479631744"/>
      <w:bookmarkStart w:id="258" w:name="_Toc499543708"/>
      <w:r w:rsidRPr="0087588A">
        <w:t xml:space="preserve">VA </w:t>
      </w:r>
      <w:r w:rsidR="00FA084F" w:rsidRPr="0087588A">
        <w:t>S</w:t>
      </w:r>
      <w:r w:rsidR="009B2D89" w:rsidRPr="0087588A">
        <w:t>ingle Sign-On</w:t>
      </w:r>
      <w:r w:rsidR="00FA084F" w:rsidRPr="0087588A">
        <w:t xml:space="preserve"> Login</w:t>
      </w:r>
      <w:bookmarkEnd w:id="255"/>
      <w:bookmarkEnd w:id="256"/>
      <w:bookmarkEnd w:id="257"/>
      <w:bookmarkEnd w:id="258"/>
      <w:r w:rsidR="008F6FB6" w:rsidRPr="0087588A">
        <w:fldChar w:fldCharType="begin"/>
      </w:r>
      <w:r w:rsidR="008F6FB6" w:rsidRPr="0087588A">
        <w:instrText xml:space="preserve"> XE "</w:instrText>
      </w:r>
      <w:r w:rsidR="008F6FB6" w:rsidRPr="0087588A">
        <w:rPr>
          <w:spacing w:val="-1"/>
          <w:sz w:val="20"/>
          <w:szCs w:val="20"/>
        </w:rPr>
        <w:instrText>Single Sign-On</w:instrText>
      </w:r>
      <w:r w:rsidR="00641092" w:rsidRPr="0087588A">
        <w:rPr>
          <w:spacing w:val="-1"/>
          <w:sz w:val="20"/>
          <w:szCs w:val="20"/>
        </w:rPr>
        <w:instrText xml:space="preserve"> Login</w:instrText>
      </w:r>
      <w:r w:rsidR="008F6FB6" w:rsidRPr="0087588A">
        <w:instrText xml:space="preserve">" </w:instrText>
      </w:r>
      <w:r w:rsidR="008F6FB6" w:rsidRPr="0087588A">
        <w:fldChar w:fldCharType="end"/>
      </w:r>
    </w:p>
    <w:p w:rsidR="00FA084F" w:rsidRPr="0087588A" w:rsidRDefault="00FA084F" w:rsidP="00FA084F">
      <w:pPr>
        <w:pStyle w:val="BodyText"/>
      </w:pPr>
      <w:r w:rsidRPr="0087588A">
        <w:t xml:space="preserve">The first page that you will see when you open </w:t>
      </w:r>
      <w:r w:rsidR="00327112" w:rsidRPr="0087588A">
        <w:t xml:space="preserve">the </w:t>
      </w:r>
      <w:r w:rsidRPr="0087588A">
        <w:t>NUMI</w:t>
      </w:r>
      <w:r w:rsidR="00DB1035" w:rsidRPr="0087588A">
        <w:t xml:space="preserve"> application in</w:t>
      </w:r>
      <w:r w:rsidR="009B58FC" w:rsidRPr="0087588A">
        <w:t xml:space="preserve"> a</w:t>
      </w:r>
      <w:r w:rsidR="00DB1035" w:rsidRPr="0087588A">
        <w:t xml:space="preserve"> browser</w:t>
      </w:r>
      <w:r w:rsidRPr="0087588A">
        <w:t xml:space="preserve"> is the </w:t>
      </w:r>
      <w:r w:rsidR="00DB1035" w:rsidRPr="0087588A">
        <w:t>VA Single Sign-On</w:t>
      </w:r>
      <w:r w:rsidR="009B2D89" w:rsidRPr="0087588A">
        <w:t xml:space="preserve"> </w:t>
      </w:r>
      <w:r w:rsidR="00DB1035" w:rsidRPr="0087588A">
        <w:t xml:space="preserve">(SSO) </w:t>
      </w:r>
      <w:r w:rsidRPr="0087588A">
        <w:t>login</w:t>
      </w:r>
      <w:r w:rsidR="00641092" w:rsidRPr="0087588A">
        <w:fldChar w:fldCharType="begin"/>
      </w:r>
      <w:r w:rsidR="00641092" w:rsidRPr="0087588A">
        <w:instrText xml:space="preserve"> XE "</w:instrText>
      </w:r>
      <w:r w:rsidR="00641092" w:rsidRPr="0087588A">
        <w:rPr>
          <w:spacing w:val="-1"/>
          <w:sz w:val="20"/>
        </w:rPr>
        <w:instrText>Single Sign-On Login</w:instrText>
      </w:r>
      <w:r w:rsidR="00641092" w:rsidRPr="0087588A">
        <w:instrText xml:space="preserve">" </w:instrText>
      </w:r>
      <w:r w:rsidR="00641092" w:rsidRPr="0087588A">
        <w:fldChar w:fldCharType="end"/>
      </w:r>
      <w:r w:rsidRPr="0087588A">
        <w:t xml:space="preserve"> screen, shown in </w:t>
      </w:r>
      <w:r w:rsidRPr="0087588A">
        <w:fldChar w:fldCharType="begin"/>
      </w:r>
      <w:r w:rsidRPr="0087588A">
        <w:instrText xml:space="preserve"> REF _Ref472943263 \h </w:instrText>
      </w:r>
      <w:r w:rsidR="00A21B0D" w:rsidRPr="0087588A">
        <w:instrText xml:space="preserve"> \* MERGEFORMAT </w:instrText>
      </w:r>
      <w:r w:rsidRPr="0087588A">
        <w:fldChar w:fldCharType="separate"/>
      </w:r>
      <w:r w:rsidR="006C6F7D" w:rsidRPr="0087588A">
        <w:t xml:space="preserve">Figure </w:t>
      </w:r>
      <w:r w:rsidR="006C6F7D">
        <w:rPr>
          <w:noProof/>
        </w:rPr>
        <w:t>12</w:t>
      </w:r>
      <w:r w:rsidRPr="0087588A">
        <w:fldChar w:fldCharType="end"/>
      </w:r>
      <w:r w:rsidRPr="0087588A">
        <w:t>.</w:t>
      </w:r>
    </w:p>
    <w:p w:rsidR="00FA084F" w:rsidRPr="0087588A" w:rsidRDefault="00FA084F" w:rsidP="00FA084F">
      <w:pPr>
        <w:jc w:val="center"/>
      </w:pPr>
      <w:r w:rsidRPr="0087588A">
        <w:rPr>
          <w:noProof/>
        </w:rPr>
        <w:drawing>
          <wp:inline distT="0" distB="0" distL="0" distR="0" wp14:anchorId="5644B7D7" wp14:editId="254D9C4F">
            <wp:extent cx="5943600" cy="3093720"/>
            <wp:effectExtent l="0" t="0" r="0" b="0"/>
            <wp:docPr id="66" name="Picture 66" descr="Figure 12: VA SSO Login" title="Figure 12: VA SSO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093720"/>
                    </a:xfrm>
                    <a:prstGeom prst="rect">
                      <a:avLst/>
                    </a:prstGeom>
                  </pic:spPr>
                </pic:pic>
              </a:graphicData>
            </a:graphic>
          </wp:inline>
        </w:drawing>
      </w:r>
    </w:p>
    <w:p w:rsidR="00FA084F" w:rsidRPr="0087588A" w:rsidRDefault="00FA084F" w:rsidP="00FA084F">
      <w:pPr>
        <w:pStyle w:val="Caption"/>
        <w:jc w:val="center"/>
      </w:pPr>
      <w:bookmarkStart w:id="259" w:name="_Ref472943263"/>
      <w:bookmarkStart w:id="260" w:name="_Ref472943210"/>
      <w:bookmarkStart w:id="261" w:name="_Toc478556896"/>
      <w:bookmarkStart w:id="262" w:name="_Toc479683266"/>
      <w:bookmarkStart w:id="263" w:name="_Toc479632049"/>
      <w:bookmarkStart w:id="264" w:name="_Toc499543493"/>
      <w:r w:rsidRPr="0087588A">
        <w:t xml:space="preserve">Figure </w:t>
      </w:r>
      <w:fldSimple w:instr=" SEQ Figure \* ARABIC ">
        <w:r w:rsidR="0034324B">
          <w:rPr>
            <w:noProof/>
          </w:rPr>
          <w:t>12</w:t>
        </w:r>
      </w:fldSimple>
      <w:bookmarkEnd w:id="259"/>
      <w:r w:rsidRPr="0087588A">
        <w:t xml:space="preserve">: </w:t>
      </w:r>
      <w:r w:rsidR="009B2D89" w:rsidRPr="0087588A">
        <w:t>VA</w:t>
      </w:r>
      <w:r w:rsidRPr="0087588A">
        <w:t xml:space="preserve"> SSO Login</w:t>
      </w:r>
      <w:bookmarkEnd w:id="260"/>
      <w:bookmarkEnd w:id="261"/>
      <w:bookmarkEnd w:id="262"/>
      <w:bookmarkEnd w:id="263"/>
      <w:bookmarkEnd w:id="264"/>
      <w:r w:rsidR="00641092" w:rsidRPr="0087588A">
        <w:fldChar w:fldCharType="begin"/>
      </w:r>
      <w:r w:rsidR="00641092" w:rsidRPr="0087588A">
        <w:instrText xml:space="preserve"> XE "</w:instrText>
      </w:r>
      <w:r w:rsidR="00641092" w:rsidRPr="0087588A">
        <w:rPr>
          <w:spacing w:val="-1"/>
        </w:rPr>
        <w:instrText>Single Sign-On Login</w:instrText>
      </w:r>
      <w:r w:rsidR="00641092" w:rsidRPr="0087588A">
        <w:instrText xml:space="preserve">" </w:instrText>
      </w:r>
      <w:r w:rsidR="00641092" w:rsidRPr="0087588A">
        <w:fldChar w:fldCharType="end"/>
      </w:r>
    </w:p>
    <w:p w:rsidR="00FA084F" w:rsidRPr="0087588A" w:rsidRDefault="00FA084F" w:rsidP="00FA084F">
      <w:pPr>
        <w:pStyle w:val="BodyText"/>
        <w:rPr>
          <w:noProof/>
        </w:rPr>
      </w:pPr>
      <w:r w:rsidRPr="0087588A">
        <w:t>Click on</w:t>
      </w:r>
      <w:r w:rsidR="00CF3206" w:rsidRPr="0087588A">
        <w:t>,</w:t>
      </w:r>
      <w:r w:rsidR="00E8585B" w:rsidRPr="0087588A">
        <w:t xml:space="preserve"> </w:t>
      </w:r>
      <w:r w:rsidR="00165C19" w:rsidRPr="0087588A">
        <w:t>“Sign In with VA PIV Card</w:t>
      </w:r>
      <w:r w:rsidR="00CF3206" w:rsidRPr="0087588A">
        <w:t>.</w:t>
      </w:r>
      <w:r w:rsidRPr="0087588A">
        <w:t xml:space="preserve">” You will be presented </w:t>
      </w:r>
      <w:r w:rsidR="009B58FC" w:rsidRPr="0087588A">
        <w:t xml:space="preserve">with a </w:t>
      </w:r>
      <w:r w:rsidRPr="0087588A">
        <w:t>certificate selection screen as shown in Figure 13.</w:t>
      </w:r>
      <w:bookmarkStart w:id="265" w:name="_Ref473016092"/>
      <w:bookmarkStart w:id="266" w:name="_Toc478556897"/>
      <w:r w:rsidRPr="0087588A">
        <w:rPr>
          <w:noProof/>
        </w:rPr>
        <w:t xml:space="preserve"> </w:t>
      </w:r>
    </w:p>
    <w:bookmarkEnd w:id="265"/>
    <w:bookmarkEnd w:id="266"/>
    <w:p w:rsidR="00FA084F" w:rsidRPr="0087588A" w:rsidRDefault="00FA084F" w:rsidP="00FA084F">
      <w:pPr>
        <w:jc w:val="center"/>
      </w:pPr>
      <w:r w:rsidRPr="0087588A">
        <w:rPr>
          <w:noProof/>
        </w:rPr>
        <w:lastRenderedPageBreak/>
        <w:drawing>
          <wp:inline distT="0" distB="0" distL="0" distR="0" wp14:anchorId="2D723713" wp14:editId="11B7AC79">
            <wp:extent cx="2093976" cy="2532888"/>
            <wp:effectExtent l="0" t="0" r="1905" b="1270"/>
            <wp:docPr id="50" name="Picture 50" descr="Windows Security Select a Certificate popup with certificate names (redacted for privacy), issuer information, and a valid from date." title="SSO PIV Certificat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3976" cy="2532888"/>
                    </a:xfrm>
                    <a:prstGeom prst="rect">
                      <a:avLst/>
                    </a:prstGeom>
                    <a:noFill/>
                    <a:ln>
                      <a:noFill/>
                    </a:ln>
                  </pic:spPr>
                </pic:pic>
              </a:graphicData>
            </a:graphic>
          </wp:inline>
        </w:drawing>
      </w:r>
    </w:p>
    <w:p w:rsidR="00FA084F" w:rsidRPr="0087588A" w:rsidRDefault="00FA084F" w:rsidP="00D7401E">
      <w:pPr>
        <w:pStyle w:val="Caption"/>
        <w:jc w:val="center"/>
      </w:pPr>
      <w:bookmarkStart w:id="267" w:name="_Toc479683267"/>
      <w:bookmarkStart w:id="268" w:name="_Toc479632050"/>
      <w:bookmarkStart w:id="269" w:name="_Toc499543494"/>
      <w:r w:rsidRPr="0087588A">
        <w:t xml:space="preserve">Figure </w:t>
      </w:r>
      <w:fldSimple w:instr=" SEQ Figure \* ARABIC ">
        <w:r w:rsidR="0034324B">
          <w:rPr>
            <w:noProof/>
          </w:rPr>
          <w:t>13</w:t>
        </w:r>
      </w:fldSimple>
      <w:r w:rsidRPr="0087588A">
        <w:t>: SSO PIV Certificate selection</w:t>
      </w:r>
      <w:bookmarkEnd w:id="267"/>
      <w:bookmarkEnd w:id="268"/>
      <w:bookmarkEnd w:id="269"/>
    </w:p>
    <w:p w:rsidR="00FA084F" w:rsidRPr="0087588A" w:rsidRDefault="00FA084F" w:rsidP="00FA084F">
      <w:pPr>
        <w:pStyle w:val="BodyText"/>
      </w:pPr>
      <w:r w:rsidRPr="0087588A">
        <w:t xml:space="preserve">Select the correct certificate (same as you use to login to your VA computer), and click on OK. Then you will be prompted to enter the PIN as shown in </w:t>
      </w:r>
      <w:r w:rsidRPr="0087588A">
        <w:fldChar w:fldCharType="begin"/>
      </w:r>
      <w:r w:rsidRPr="0087588A">
        <w:instrText xml:space="preserve"> REF _Ref473016264 \h </w:instrText>
      </w:r>
      <w:r w:rsidR="00A21B0D" w:rsidRPr="0087588A">
        <w:instrText xml:space="preserve"> \* MERGEFORMAT </w:instrText>
      </w:r>
      <w:r w:rsidRPr="0087588A">
        <w:fldChar w:fldCharType="separate"/>
      </w:r>
      <w:r w:rsidR="006C6F7D" w:rsidRPr="0087588A">
        <w:t xml:space="preserve">Figure </w:t>
      </w:r>
      <w:r w:rsidR="006C6F7D">
        <w:rPr>
          <w:noProof/>
        </w:rPr>
        <w:t>14</w:t>
      </w:r>
      <w:r w:rsidRPr="0087588A">
        <w:fldChar w:fldCharType="end"/>
      </w:r>
      <w:r w:rsidRPr="0087588A">
        <w:t>4.</w:t>
      </w:r>
    </w:p>
    <w:p w:rsidR="00FA084F" w:rsidRPr="0087588A" w:rsidRDefault="00FA084F" w:rsidP="00FA084F">
      <w:pPr>
        <w:jc w:val="center"/>
      </w:pPr>
      <w:r w:rsidRPr="0087588A">
        <w:rPr>
          <w:noProof/>
        </w:rPr>
        <w:drawing>
          <wp:inline distT="0" distB="0" distL="0" distR="0" wp14:anchorId="4E6045E5" wp14:editId="5E6634E9">
            <wp:extent cx="3017520" cy="2051383"/>
            <wp:effectExtent l="0" t="0" r="0" b="6350"/>
            <wp:docPr id="54" name="Picture 54" descr="Windows security popup for Smart Card that says, &quot;Please enter your PIN.&quot;" title="SSO PI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17520" cy="2051383"/>
                    </a:xfrm>
                    <a:prstGeom prst="rect">
                      <a:avLst/>
                    </a:prstGeom>
                  </pic:spPr>
                </pic:pic>
              </a:graphicData>
            </a:graphic>
          </wp:inline>
        </w:drawing>
      </w:r>
    </w:p>
    <w:p w:rsidR="00FA084F" w:rsidRPr="0087588A" w:rsidRDefault="00FA084F" w:rsidP="00FA084F">
      <w:pPr>
        <w:pStyle w:val="Caption"/>
        <w:jc w:val="center"/>
      </w:pPr>
      <w:bookmarkStart w:id="270" w:name="_Ref473016264"/>
      <w:bookmarkStart w:id="271" w:name="_Toc478556898"/>
      <w:bookmarkStart w:id="272" w:name="_Toc479683268"/>
      <w:bookmarkStart w:id="273" w:name="_Toc479632051"/>
      <w:bookmarkStart w:id="274" w:name="_Toc499543495"/>
      <w:r w:rsidRPr="0087588A">
        <w:t xml:space="preserve">Figure </w:t>
      </w:r>
      <w:fldSimple w:instr=" SEQ Figure \* ARABIC ">
        <w:r w:rsidR="0034324B">
          <w:rPr>
            <w:noProof/>
          </w:rPr>
          <w:t>14</w:t>
        </w:r>
      </w:fldSimple>
      <w:bookmarkEnd w:id="270"/>
      <w:r w:rsidRPr="0087588A">
        <w:t>: SSO PIN Entry</w:t>
      </w:r>
      <w:bookmarkEnd w:id="271"/>
      <w:bookmarkEnd w:id="272"/>
      <w:bookmarkEnd w:id="273"/>
      <w:bookmarkEnd w:id="274"/>
    </w:p>
    <w:p w:rsidR="00FA084F" w:rsidRPr="0087588A" w:rsidRDefault="00FA084F" w:rsidP="00FA084F">
      <w:pPr>
        <w:pStyle w:val="BodyText"/>
      </w:pPr>
      <w:r w:rsidRPr="0087588A">
        <w:t xml:space="preserve">Enter your PIN, and click on OK to complete the </w:t>
      </w:r>
      <w:r w:rsidR="00E8585B" w:rsidRPr="0087588A">
        <w:rPr>
          <w:szCs w:val="24"/>
        </w:rPr>
        <w:t>Identity and Access Management</w:t>
      </w:r>
      <w:r w:rsidR="00E8585B" w:rsidRPr="0087588A">
        <w:t xml:space="preserve"> (</w:t>
      </w:r>
      <w:r w:rsidRPr="0087588A">
        <w:t>IAM</w:t>
      </w:r>
      <w:r w:rsidR="00E8585B" w:rsidRPr="0087588A">
        <w:t>)</w:t>
      </w:r>
      <w:r w:rsidRPr="0087588A">
        <w:t xml:space="preserve"> login. On successful authentication of the PIV card user will directed to NUMI Login screen.</w:t>
      </w:r>
    </w:p>
    <w:p w:rsidR="00FA084F" w:rsidRPr="0087588A" w:rsidRDefault="00FA084F" w:rsidP="00FA084F">
      <w:pPr>
        <w:pStyle w:val="Heading2"/>
        <w:widowControl w:val="0"/>
        <w:tabs>
          <w:tab w:val="clear" w:pos="900"/>
          <w:tab w:val="clear" w:pos="936"/>
        </w:tabs>
        <w:spacing w:after="0"/>
        <w:ind w:left="900" w:hanging="900"/>
      </w:pPr>
      <w:bookmarkStart w:id="275" w:name="_Toc478556684"/>
      <w:bookmarkStart w:id="276" w:name="_Toc479676007"/>
      <w:bookmarkStart w:id="277" w:name="_Toc479631745"/>
      <w:bookmarkStart w:id="278" w:name="_Toc499543709"/>
      <w:r w:rsidRPr="0087588A">
        <w:t>NUMI Login</w:t>
      </w:r>
      <w:bookmarkEnd w:id="275"/>
      <w:bookmarkEnd w:id="276"/>
      <w:bookmarkEnd w:id="277"/>
      <w:bookmarkEnd w:id="278"/>
    </w:p>
    <w:p w:rsidR="00FA084F" w:rsidRPr="0087588A" w:rsidRDefault="00FA084F" w:rsidP="004451AB">
      <w:pPr>
        <w:pStyle w:val="Caption"/>
        <w:jc w:val="center"/>
      </w:pPr>
      <w:bookmarkStart w:id="279" w:name="_bookmark44"/>
      <w:bookmarkStart w:id="280" w:name="_Toc478556867"/>
      <w:bookmarkStart w:id="281" w:name="_Toc479676289"/>
      <w:bookmarkStart w:id="282" w:name="_Toc479632024"/>
      <w:bookmarkStart w:id="283" w:name="_Toc499108040"/>
      <w:bookmarkEnd w:id="279"/>
      <w:r w:rsidRPr="0087588A">
        <w:t xml:space="preserve">Table </w:t>
      </w:r>
      <w:fldSimple w:instr=" SEQ Table \* ARABIC ">
        <w:r w:rsidR="006C6F7D">
          <w:rPr>
            <w:noProof/>
          </w:rPr>
          <w:t>1</w:t>
        </w:r>
      </w:fldSimple>
      <w:r w:rsidRPr="0087588A">
        <w:t>: NUMI Login Screen Features</w:t>
      </w:r>
      <w:bookmarkEnd w:id="280"/>
      <w:bookmarkEnd w:id="281"/>
      <w:bookmarkEnd w:id="282"/>
      <w:bookmarkEnd w:id="2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FA084F" w:rsidRPr="0087588A" w:rsidTr="00F930B4">
        <w:tc>
          <w:tcPr>
            <w:tcW w:w="9776" w:type="dxa"/>
            <w:shd w:val="pct15" w:color="auto" w:fill="auto"/>
          </w:tcPr>
          <w:p w:rsidR="00FA084F" w:rsidRPr="0087588A" w:rsidRDefault="00FA084F" w:rsidP="00F930B4">
            <w:pPr>
              <w:pStyle w:val="TableParagraphHead"/>
            </w:pPr>
            <w:r w:rsidRPr="0087588A">
              <w:t>FEATURES</w:t>
            </w:r>
          </w:p>
        </w:tc>
      </w:tr>
      <w:tr w:rsidR="00FA084F" w:rsidRPr="0087588A" w:rsidTr="00F930B4">
        <w:tc>
          <w:tcPr>
            <w:tcW w:w="9776" w:type="dxa"/>
          </w:tcPr>
          <w:p w:rsidR="00FA084F" w:rsidRPr="0087588A" w:rsidRDefault="00FA084F" w:rsidP="00F930B4">
            <w:pPr>
              <w:pStyle w:val="TableParagraphCentered"/>
            </w:pPr>
            <w:r w:rsidRPr="0087588A">
              <w:t>Select VISN</w:t>
            </w:r>
          </w:p>
        </w:tc>
      </w:tr>
      <w:tr w:rsidR="00FA084F" w:rsidRPr="0087588A" w:rsidTr="00F930B4">
        <w:tc>
          <w:tcPr>
            <w:tcW w:w="9776" w:type="dxa"/>
          </w:tcPr>
          <w:p w:rsidR="00FA084F" w:rsidRPr="0087588A" w:rsidRDefault="00FA084F" w:rsidP="00F930B4">
            <w:pPr>
              <w:pStyle w:val="TableParagraphCentered"/>
            </w:pPr>
            <w:r w:rsidRPr="0087588A">
              <w:t>Select Site</w:t>
            </w:r>
            <w:r w:rsidR="008A0617" w:rsidRPr="0087588A">
              <w:rPr>
                <w:spacing w:val="-1"/>
              </w:rPr>
              <w:fldChar w:fldCharType="begin"/>
            </w:r>
            <w:r w:rsidR="008A0617" w:rsidRPr="0087588A">
              <w:instrText xml:space="preserve"> XE "</w:instrText>
            </w:r>
            <w:r w:rsidR="008A0617" w:rsidRPr="0087588A">
              <w:rPr>
                <w:spacing w:val="-1"/>
                <w:sz w:val="20"/>
              </w:rPr>
              <w:instrText xml:space="preserve">Select </w:instrText>
            </w:r>
            <w:r w:rsidR="008A0617" w:rsidRPr="0087588A">
              <w:rPr>
                <w:sz w:val="20"/>
              </w:rPr>
              <w:instrText>Site</w:instrText>
            </w:r>
            <w:r w:rsidR="008A0617" w:rsidRPr="0087588A">
              <w:instrText xml:space="preserve">" </w:instrText>
            </w:r>
            <w:r w:rsidR="008A0617" w:rsidRPr="0087588A">
              <w:rPr>
                <w:spacing w:val="-1"/>
              </w:rPr>
              <w:fldChar w:fldCharType="end"/>
            </w:r>
          </w:p>
        </w:tc>
      </w:tr>
      <w:tr w:rsidR="00FA084F" w:rsidRPr="0087588A" w:rsidTr="00F930B4">
        <w:tc>
          <w:tcPr>
            <w:tcW w:w="9776" w:type="dxa"/>
          </w:tcPr>
          <w:p w:rsidR="00FA084F" w:rsidRPr="0087588A" w:rsidRDefault="00FA084F" w:rsidP="00F930B4">
            <w:pPr>
              <w:pStyle w:val="TableParagraphCentered"/>
            </w:pPr>
            <w:r w:rsidRPr="0087588A">
              <w:t>Enter Access Code</w:t>
            </w:r>
            <w:r w:rsidR="00E24670" w:rsidRPr="0087588A">
              <w:fldChar w:fldCharType="begin"/>
            </w:r>
            <w:r w:rsidR="00E24670" w:rsidRPr="0087588A">
              <w:instrText xml:space="preserve"> XE "</w:instrText>
            </w:r>
            <w:r w:rsidR="00E24670" w:rsidRPr="0087588A">
              <w:rPr>
                <w:sz w:val="20"/>
              </w:rPr>
              <w:instrText xml:space="preserve">Access </w:instrText>
            </w:r>
            <w:r w:rsidR="00E24670" w:rsidRPr="0087588A">
              <w:rPr>
                <w:spacing w:val="-1"/>
                <w:sz w:val="20"/>
              </w:rPr>
              <w:instrText>and Verify</w:instrText>
            </w:r>
            <w:r w:rsidR="00E24670" w:rsidRPr="0087588A">
              <w:rPr>
                <w:sz w:val="20"/>
              </w:rPr>
              <w:instrText xml:space="preserve"> </w:instrText>
            </w:r>
            <w:r w:rsidR="00E24670" w:rsidRPr="0087588A">
              <w:rPr>
                <w:spacing w:val="-1"/>
                <w:sz w:val="20"/>
              </w:rPr>
              <w:instrText>Codes</w:instrText>
            </w:r>
            <w:r w:rsidR="00E24670" w:rsidRPr="0087588A">
              <w:instrText xml:space="preserve">" </w:instrText>
            </w:r>
            <w:r w:rsidR="00E24670" w:rsidRPr="0087588A">
              <w:fldChar w:fldCharType="end"/>
            </w:r>
          </w:p>
        </w:tc>
      </w:tr>
      <w:tr w:rsidR="00FA084F" w:rsidRPr="0087588A" w:rsidTr="00F930B4">
        <w:tc>
          <w:tcPr>
            <w:tcW w:w="9776" w:type="dxa"/>
          </w:tcPr>
          <w:p w:rsidR="00FA084F" w:rsidRPr="0087588A" w:rsidRDefault="00FA084F" w:rsidP="00F930B4">
            <w:pPr>
              <w:pStyle w:val="TableParagraphCentered"/>
            </w:pPr>
            <w:r w:rsidRPr="0087588A">
              <w:t>Enter Verify Code</w:t>
            </w:r>
            <w:r w:rsidR="00E24670" w:rsidRPr="0087588A">
              <w:fldChar w:fldCharType="begin"/>
            </w:r>
            <w:r w:rsidR="00E24670" w:rsidRPr="0087588A">
              <w:instrText xml:space="preserve"> XE "</w:instrText>
            </w:r>
            <w:r w:rsidR="00E24670" w:rsidRPr="0087588A">
              <w:rPr>
                <w:sz w:val="20"/>
              </w:rPr>
              <w:instrText xml:space="preserve">Access </w:instrText>
            </w:r>
            <w:r w:rsidR="00E24670" w:rsidRPr="0087588A">
              <w:rPr>
                <w:spacing w:val="-1"/>
                <w:sz w:val="20"/>
              </w:rPr>
              <w:instrText>and Verify</w:instrText>
            </w:r>
            <w:r w:rsidR="00E24670" w:rsidRPr="0087588A">
              <w:rPr>
                <w:sz w:val="20"/>
              </w:rPr>
              <w:instrText xml:space="preserve"> </w:instrText>
            </w:r>
            <w:r w:rsidR="00E24670" w:rsidRPr="0087588A">
              <w:rPr>
                <w:spacing w:val="-1"/>
                <w:sz w:val="20"/>
              </w:rPr>
              <w:instrText>Codes</w:instrText>
            </w:r>
            <w:r w:rsidR="00E24670" w:rsidRPr="0087588A">
              <w:instrText xml:space="preserve">" </w:instrText>
            </w:r>
            <w:r w:rsidR="00E24670" w:rsidRPr="0087588A">
              <w:fldChar w:fldCharType="end"/>
            </w:r>
          </w:p>
        </w:tc>
      </w:tr>
    </w:tbl>
    <w:p w:rsidR="00FA084F" w:rsidRPr="0087588A" w:rsidRDefault="00FA084F" w:rsidP="00FA084F"/>
    <w:p w:rsidR="00FA084F" w:rsidRPr="0087588A" w:rsidRDefault="00FA084F" w:rsidP="00FA084F">
      <w:pPr>
        <w:pStyle w:val="BodyText"/>
        <w:rPr>
          <w:rFonts w:eastAsia="Arial"/>
        </w:rPr>
      </w:pPr>
      <w:r w:rsidRPr="0087588A">
        <w:rPr>
          <w:rFonts w:eastAsia="Arial"/>
        </w:rPr>
        <w:lastRenderedPageBreak/>
        <w:t xml:space="preserve">Your domain and network ID will be displayed next to “Welcome” in the blacked out part of the screenshot displayed in </w:t>
      </w:r>
      <w:r w:rsidRPr="0087588A">
        <w:rPr>
          <w:rFonts w:eastAsia="Arial"/>
        </w:rPr>
        <w:fldChar w:fldCharType="begin"/>
      </w:r>
      <w:r w:rsidRPr="0087588A">
        <w:rPr>
          <w:rFonts w:eastAsia="Arial"/>
        </w:rPr>
        <w:instrText xml:space="preserve"> REF _Ref473016483 \h </w:instrText>
      </w:r>
      <w:r w:rsidR="00A21B0D" w:rsidRPr="0087588A">
        <w:rPr>
          <w:rFonts w:eastAsia="Arial"/>
        </w:rPr>
        <w:instrText xml:space="preserve"> \* MERGEFORMAT </w:instrText>
      </w:r>
      <w:r w:rsidRPr="0087588A">
        <w:rPr>
          <w:rFonts w:eastAsia="Arial"/>
        </w:rPr>
      </w:r>
      <w:r w:rsidRPr="0087588A">
        <w:rPr>
          <w:rFonts w:eastAsia="Arial"/>
        </w:rPr>
        <w:fldChar w:fldCharType="separate"/>
      </w:r>
      <w:r w:rsidR="006C6F7D" w:rsidRPr="0087588A">
        <w:t xml:space="preserve">Figure </w:t>
      </w:r>
      <w:r w:rsidR="006C6F7D">
        <w:rPr>
          <w:noProof/>
        </w:rPr>
        <w:t>15</w:t>
      </w:r>
      <w:r w:rsidRPr="0087588A">
        <w:rPr>
          <w:rFonts w:eastAsia="Arial"/>
        </w:rPr>
        <w:fldChar w:fldCharType="end"/>
      </w:r>
      <w:r w:rsidRPr="0087588A">
        <w:rPr>
          <w:rFonts w:eastAsia="Arial"/>
        </w:rPr>
        <w:t>.</w:t>
      </w:r>
    </w:p>
    <w:p w:rsidR="00FA084F" w:rsidRPr="0087588A" w:rsidRDefault="00DB1035" w:rsidP="00FA084F">
      <w:bookmarkStart w:id="284" w:name="_bookmark45"/>
      <w:bookmarkEnd w:id="284"/>
      <w:r w:rsidRPr="0087588A">
        <w:rPr>
          <w:noProof/>
        </w:rPr>
        <w:drawing>
          <wp:inline distT="0" distB="0" distL="0" distR="0" wp14:anchorId="1208BCDE" wp14:editId="74424B8A">
            <wp:extent cx="5629275" cy="3991011"/>
            <wp:effectExtent l="0" t="0" r="0" b="9525"/>
            <wp:docPr id="25" name="Picture 25" descr="NUMI Login" title="NUMI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34370" cy="3994623"/>
                    </a:xfrm>
                    <a:prstGeom prst="rect">
                      <a:avLst/>
                    </a:prstGeom>
                  </pic:spPr>
                </pic:pic>
              </a:graphicData>
            </a:graphic>
          </wp:inline>
        </w:drawing>
      </w:r>
    </w:p>
    <w:p w:rsidR="00FA084F" w:rsidRPr="0087588A" w:rsidRDefault="00FA084F" w:rsidP="00FA084F">
      <w:pPr>
        <w:pStyle w:val="Caption"/>
        <w:jc w:val="center"/>
      </w:pPr>
      <w:bookmarkStart w:id="285" w:name="_Ref473016483"/>
      <w:bookmarkStart w:id="286" w:name="_Toc478556899"/>
      <w:bookmarkStart w:id="287" w:name="_Toc479683269"/>
      <w:bookmarkStart w:id="288" w:name="_Toc479632052"/>
      <w:bookmarkStart w:id="289" w:name="_Toc499543496"/>
      <w:r w:rsidRPr="0087588A">
        <w:t xml:space="preserve">Figure </w:t>
      </w:r>
      <w:fldSimple w:instr=" SEQ Figure \* ARABIC ">
        <w:r w:rsidR="0034324B">
          <w:rPr>
            <w:noProof/>
          </w:rPr>
          <w:t>15</w:t>
        </w:r>
      </w:fldSimple>
      <w:bookmarkEnd w:id="285"/>
      <w:r w:rsidRPr="0087588A">
        <w:t>: NUMI Login</w:t>
      </w:r>
      <w:bookmarkEnd w:id="286"/>
      <w:bookmarkEnd w:id="287"/>
      <w:bookmarkEnd w:id="288"/>
      <w:bookmarkEnd w:id="289"/>
    </w:p>
    <w:p w:rsidR="00FA084F" w:rsidRPr="0087588A" w:rsidRDefault="00FA084F" w:rsidP="00FA084F">
      <w:pPr>
        <w:pStyle w:val="Heading3"/>
        <w:widowControl w:val="0"/>
        <w:tabs>
          <w:tab w:val="clear" w:pos="720"/>
        </w:tabs>
        <w:spacing w:after="0"/>
      </w:pPr>
      <w:bookmarkStart w:id="290" w:name="_Toc479676008"/>
      <w:bookmarkStart w:id="291" w:name="_Toc478556685"/>
      <w:bookmarkStart w:id="292" w:name="_Toc479676009"/>
      <w:bookmarkStart w:id="293" w:name="_Toc479631746"/>
      <w:bookmarkStart w:id="294" w:name="_Toc499543710"/>
      <w:bookmarkEnd w:id="290"/>
      <w:r w:rsidRPr="0087588A">
        <w:t>Select VISN and Site and Enter Access and Verify Codes</w:t>
      </w:r>
      <w:bookmarkEnd w:id="291"/>
      <w:bookmarkEnd w:id="292"/>
      <w:bookmarkEnd w:id="293"/>
      <w:bookmarkEnd w:id="294"/>
      <w:r w:rsidR="00E24670" w:rsidRPr="0087588A">
        <w:t xml:space="preserve"> </w:t>
      </w:r>
      <w:r w:rsidR="00BF5F42" w:rsidRPr="0087588A">
        <w:fldChar w:fldCharType="begin"/>
      </w:r>
      <w:r w:rsidR="00BF5F42" w:rsidRPr="0087588A">
        <w:instrText xml:space="preserve"> XE "</w:instrText>
      </w:r>
      <w:r w:rsidR="00BF5F42" w:rsidRPr="0087588A">
        <w:rPr>
          <w:noProof/>
        </w:rPr>
        <w:instrText xml:space="preserve">Access </w:instrText>
      </w:r>
      <w:r w:rsidR="00BF5F42" w:rsidRPr="0087588A">
        <w:rPr>
          <w:noProof/>
          <w:spacing w:val="-1"/>
        </w:rPr>
        <w:instrText>and Verify</w:instrText>
      </w:r>
      <w:r w:rsidR="00BF5F42" w:rsidRPr="0087588A">
        <w:rPr>
          <w:noProof/>
        </w:rPr>
        <w:instrText xml:space="preserve"> </w:instrText>
      </w:r>
      <w:r w:rsidR="00BF5F42" w:rsidRPr="0087588A">
        <w:rPr>
          <w:noProof/>
          <w:spacing w:val="-1"/>
        </w:rPr>
        <w:instrText>Codes</w:instrText>
      </w:r>
      <w:r w:rsidR="00BF5F42" w:rsidRPr="0087588A">
        <w:instrText xml:space="preserve">" \b </w:instrText>
      </w:r>
      <w:r w:rsidR="00BF5F42" w:rsidRPr="0087588A">
        <w:fldChar w:fldCharType="end"/>
      </w:r>
    </w:p>
    <w:p w:rsidR="00FA084F" w:rsidRPr="0087588A" w:rsidRDefault="00FA084F" w:rsidP="00FA084F">
      <w:pPr>
        <w:pStyle w:val="BodyText"/>
        <w:rPr>
          <w:spacing w:val="-1"/>
        </w:rPr>
      </w:pPr>
      <w:r w:rsidRPr="0087588A">
        <w:t xml:space="preserve">As </w:t>
      </w:r>
      <w:r w:rsidRPr="0087588A">
        <w:rPr>
          <w:spacing w:val="-1"/>
        </w:rPr>
        <w:t>with</w:t>
      </w:r>
      <w:r w:rsidRPr="0087588A">
        <w:t xml:space="preserve"> other VistA applications</w:t>
      </w:r>
      <w:r w:rsidRPr="0087588A">
        <w:rPr>
          <w:spacing w:val="-1"/>
        </w:rPr>
        <w:t>,</w:t>
      </w:r>
      <w:r w:rsidRPr="0087588A">
        <w:t xml:space="preserve"> you </w:t>
      </w:r>
      <w:r w:rsidRPr="0087588A">
        <w:rPr>
          <w:spacing w:val="-1"/>
        </w:rPr>
        <w:t>must</w:t>
      </w:r>
      <w:r w:rsidRPr="0087588A">
        <w:t xml:space="preserve"> select VISN</w:t>
      </w:r>
      <w:r w:rsidR="00DB1035" w:rsidRPr="0087588A">
        <w:t>, VistA S</w:t>
      </w:r>
      <w:r w:rsidRPr="0087588A">
        <w:t>ite and enter</w:t>
      </w:r>
      <w:r w:rsidRPr="0087588A">
        <w:rPr>
          <w:spacing w:val="1"/>
        </w:rPr>
        <w:t xml:space="preserve"> </w:t>
      </w:r>
      <w:r w:rsidRPr="0087588A">
        <w:t>valid</w:t>
      </w:r>
      <w:r w:rsidRPr="0087588A">
        <w:rPr>
          <w:spacing w:val="1"/>
        </w:rPr>
        <w:t xml:space="preserve"> </w:t>
      </w:r>
      <w:r w:rsidRPr="0087588A">
        <w:rPr>
          <w:spacing w:val="-1"/>
        </w:rPr>
        <w:t>access</w:t>
      </w:r>
      <w:r w:rsidRPr="0087588A">
        <w:t xml:space="preserve"> and verify </w:t>
      </w:r>
      <w:r w:rsidRPr="0087588A">
        <w:rPr>
          <w:spacing w:val="-1"/>
        </w:rPr>
        <w:t>codes</w:t>
      </w:r>
      <w:r w:rsidRPr="0087588A">
        <w:t xml:space="preserve"> in order</w:t>
      </w:r>
      <w:r w:rsidRPr="0087588A">
        <w:rPr>
          <w:spacing w:val="45"/>
        </w:rPr>
        <w:t xml:space="preserve"> </w:t>
      </w:r>
      <w:r w:rsidRPr="0087588A">
        <w:t xml:space="preserve">to login to </w:t>
      </w:r>
      <w:r w:rsidRPr="0087588A">
        <w:rPr>
          <w:spacing w:val="-1"/>
        </w:rPr>
        <w:t>NUMI.</w:t>
      </w:r>
    </w:p>
    <w:p w:rsidR="00FA084F" w:rsidRPr="0087588A" w:rsidRDefault="00FA084F" w:rsidP="00FA084F">
      <w:pPr>
        <w:pStyle w:val="Heading4"/>
        <w:widowControl w:val="0"/>
        <w:tabs>
          <w:tab w:val="clear" w:pos="2394"/>
        </w:tabs>
        <w:spacing w:before="120" w:after="0"/>
        <w:ind w:left="864"/>
      </w:pPr>
      <w:bookmarkStart w:id="295" w:name="_Toc479676010"/>
      <w:bookmarkStart w:id="296" w:name="_Toc479631747"/>
      <w:bookmarkStart w:id="297" w:name="_Toc499543711"/>
      <w:r w:rsidRPr="0087588A">
        <w:t>To login into NUMI:</w:t>
      </w:r>
      <w:bookmarkEnd w:id="295"/>
      <w:bookmarkEnd w:id="296"/>
      <w:bookmarkEnd w:id="297"/>
    </w:p>
    <w:p w:rsidR="00FA084F" w:rsidRPr="0087588A" w:rsidRDefault="00FA084F" w:rsidP="00FA084F">
      <w:pPr>
        <w:pStyle w:val="BodyText"/>
        <w:widowControl w:val="0"/>
        <w:numPr>
          <w:ilvl w:val="0"/>
          <w:numId w:val="33"/>
        </w:numPr>
        <w:tabs>
          <w:tab w:val="left" w:pos="2111"/>
        </w:tabs>
        <w:spacing w:after="60"/>
        <w:ind w:right="842"/>
      </w:pPr>
      <w:r w:rsidRPr="0087588A">
        <w:rPr>
          <w:i/>
        </w:rPr>
        <w:t xml:space="preserve">Click </w:t>
      </w:r>
      <w:r w:rsidRPr="0087588A">
        <w:t xml:space="preserve">on the </w:t>
      </w:r>
      <w:r w:rsidRPr="0087588A">
        <w:rPr>
          <w:b/>
        </w:rPr>
        <w:t xml:space="preserve">Select VISN </w:t>
      </w:r>
      <w:r w:rsidRPr="0087588A">
        <w:t xml:space="preserve">dropdown. Choose a VISN </w:t>
      </w:r>
      <w:r w:rsidRPr="0087588A">
        <w:rPr>
          <w:spacing w:val="-1"/>
        </w:rPr>
        <w:t>from</w:t>
      </w:r>
      <w:r w:rsidRPr="0087588A">
        <w:t xml:space="preserve"> the </w:t>
      </w:r>
      <w:r w:rsidRPr="0087588A">
        <w:rPr>
          <w:spacing w:val="-1"/>
        </w:rPr>
        <w:t>list</w:t>
      </w:r>
      <w:r w:rsidRPr="0087588A">
        <w:t xml:space="preserve"> by</w:t>
      </w:r>
      <w:r w:rsidRPr="0087588A">
        <w:rPr>
          <w:spacing w:val="1"/>
        </w:rPr>
        <w:t xml:space="preserve"> </w:t>
      </w:r>
      <w:r w:rsidRPr="0087588A">
        <w:rPr>
          <w:i/>
          <w:spacing w:val="-1"/>
        </w:rPr>
        <w:t>clicking</w:t>
      </w:r>
      <w:r w:rsidRPr="0087588A">
        <w:rPr>
          <w:i/>
          <w:spacing w:val="31"/>
        </w:rPr>
        <w:t xml:space="preserve"> </w:t>
      </w:r>
      <w:r w:rsidRPr="0087588A">
        <w:t>on it</w:t>
      </w:r>
      <w:r w:rsidR="00142944" w:rsidRPr="0087588A">
        <w:t xml:space="preserve">. </w:t>
      </w:r>
      <w:r w:rsidRPr="0087588A">
        <w:rPr>
          <w:spacing w:val="-1"/>
        </w:rPr>
        <w:t>NOTE:</w:t>
      </w:r>
      <w:r w:rsidRPr="0087588A">
        <w:t xml:space="preserve"> </w:t>
      </w:r>
      <w:r w:rsidRPr="0087588A">
        <w:rPr>
          <w:spacing w:val="-1"/>
        </w:rPr>
        <w:t>Depending</w:t>
      </w:r>
      <w:r w:rsidRPr="0087588A">
        <w:t xml:space="preserve"> on </w:t>
      </w:r>
      <w:proofErr w:type="gramStart"/>
      <w:r w:rsidRPr="0087588A">
        <w:t>your</w:t>
      </w:r>
      <w:proofErr w:type="gramEnd"/>
      <w:r w:rsidRPr="0087588A">
        <w:t xml:space="preserve"> UM role, you</w:t>
      </w:r>
      <w:r w:rsidRPr="0087588A">
        <w:rPr>
          <w:spacing w:val="-1"/>
        </w:rPr>
        <w:t xml:space="preserve"> may</w:t>
      </w:r>
      <w:r w:rsidRPr="0087588A">
        <w:t xml:space="preserve"> have access to </w:t>
      </w:r>
      <w:r w:rsidRPr="0087588A">
        <w:rPr>
          <w:spacing w:val="-1"/>
        </w:rPr>
        <w:t>several</w:t>
      </w:r>
      <w:r w:rsidRPr="0087588A">
        <w:rPr>
          <w:spacing w:val="39"/>
        </w:rPr>
        <w:t xml:space="preserve"> </w:t>
      </w:r>
      <w:r w:rsidRPr="0087588A">
        <w:t>sites</w:t>
      </w:r>
      <w:r w:rsidR="00142944" w:rsidRPr="0087588A">
        <w:t xml:space="preserve">. </w:t>
      </w:r>
      <w:r w:rsidRPr="0087588A">
        <w:rPr>
          <w:spacing w:val="-1"/>
        </w:rPr>
        <w:t>However,</w:t>
      </w:r>
      <w:r w:rsidRPr="0087588A">
        <w:t xml:space="preserve"> you </w:t>
      </w:r>
      <w:r w:rsidRPr="0087588A">
        <w:rPr>
          <w:spacing w:val="-1"/>
        </w:rPr>
        <w:t>must</w:t>
      </w:r>
      <w:r w:rsidRPr="0087588A">
        <w:t xml:space="preserve"> always</w:t>
      </w:r>
      <w:r w:rsidRPr="0087588A">
        <w:rPr>
          <w:spacing w:val="-1"/>
        </w:rPr>
        <w:t xml:space="preserve"> log</w:t>
      </w:r>
      <w:r w:rsidRPr="0087588A">
        <w:t xml:space="preserve"> onto NUMI using your</w:t>
      </w:r>
      <w:r w:rsidRPr="0087588A">
        <w:rPr>
          <w:spacing w:val="-1"/>
        </w:rPr>
        <w:t xml:space="preserve"> home</w:t>
      </w:r>
      <w:r w:rsidRPr="0087588A">
        <w:t xml:space="preserve"> VISN and</w:t>
      </w:r>
      <w:r w:rsidRPr="0087588A">
        <w:rPr>
          <w:spacing w:val="25"/>
        </w:rPr>
        <w:t xml:space="preserve"> </w:t>
      </w:r>
      <w:r w:rsidRPr="0087588A">
        <w:t xml:space="preserve">the </w:t>
      </w:r>
      <w:r w:rsidRPr="0087588A">
        <w:rPr>
          <w:spacing w:val="-1"/>
        </w:rPr>
        <w:t>facility</w:t>
      </w:r>
      <w:r w:rsidRPr="0087588A">
        <w:t xml:space="preserve"> </w:t>
      </w:r>
      <w:r w:rsidRPr="0087588A">
        <w:rPr>
          <w:spacing w:val="-1"/>
        </w:rPr>
        <w:t>associated</w:t>
      </w:r>
      <w:r w:rsidRPr="0087588A">
        <w:t xml:space="preserve"> </w:t>
      </w:r>
      <w:r w:rsidRPr="0087588A">
        <w:rPr>
          <w:spacing w:val="-1"/>
        </w:rPr>
        <w:t>with</w:t>
      </w:r>
      <w:r w:rsidRPr="0087588A">
        <w:t xml:space="preserve"> your</w:t>
      </w:r>
      <w:r w:rsidRPr="0087588A">
        <w:rPr>
          <w:spacing w:val="-1"/>
        </w:rPr>
        <w:t xml:space="preserve"> </w:t>
      </w:r>
      <w:r w:rsidRPr="0087588A">
        <w:t>VistA</w:t>
      </w:r>
      <w:r w:rsidRPr="0087588A">
        <w:rPr>
          <w:spacing w:val="-1"/>
        </w:rPr>
        <w:t xml:space="preserve"> </w:t>
      </w:r>
      <w:r w:rsidRPr="0087588A">
        <w:t xml:space="preserve">Access and </w:t>
      </w:r>
      <w:r w:rsidRPr="0087588A">
        <w:rPr>
          <w:spacing w:val="-1"/>
        </w:rPr>
        <w:t>Verify</w:t>
      </w:r>
      <w:r w:rsidRPr="0087588A">
        <w:t xml:space="preserve"> </w:t>
      </w:r>
      <w:r w:rsidRPr="0087588A">
        <w:rPr>
          <w:spacing w:val="-1"/>
        </w:rPr>
        <w:t>Codes</w:t>
      </w:r>
      <w:r w:rsidR="00BF5F42" w:rsidRPr="0087588A">
        <w:rPr>
          <w:spacing w:val="-1"/>
        </w:rPr>
        <w:fldChar w:fldCharType="begin"/>
      </w:r>
      <w:r w:rsidR="00BF5F42" w:rsidRPr="0087588A">
        <w:instrText xml:space="preserve"> XE "</w:instrText>
      </w:r>
      <w:r w:rsidR="00BF5F42" w:rsidRPr="0087588A">
        <w:rPr>
          <w:noProof/>
        </w:rPr>
        <w:instrText xml:space="preserve">Access </w:instrText>
      </w:r>
      <w:r w:rsidR="00BF5F42" w:rsidRPr="0087588A">
        <w:rPr>
          <w:noProof/>
          <w:spacing w:val="-1"/>
        </w:rPr>
        <w:instrText>and Verify</w:instrText>
      </w:r>
      <w:r w:rsidR="00BF5F42" w:rsidRPr="0087588A">
        <w:rPr>
          <w:noProof/>
        </w:rPr>
        <w:instrText xml:space="preserve"> </w:instrText>
      </w:r>
      <w:r w:rsidR="00BF5F42" w:rsidRPr="0087588A">
        <w:rPr>
          <w:noProof/>
          <w:spacing w:val="-1"/>
        </w:rPr>
        <w:instrText>Codes</w:instrText>
      </w:r>
      <w:r w:rsidR="00BF5F42" w:rsidRPr="0087588A">
        <w:instrText xml:space="preserve">" \b </w:instrText>
      </w:r>
      <w:r w:rsidR="00BF5F42" w:rsidRPr="0087588A">
        <w:rPr>
          <w:spacing w:val="-1"/>
        </w:rPr>
        <w:fldChar w:fldCharType="end"/>
      </w:r>
      <w:r w:rsidRPr="0087588A">
        <w:rPr>
          <w:spacing w:val="-1"/>
        </w:rPr>
        <w:t>.</w:t>
      </w:r>
      <w:r w:rsidRPr="0087588A">
        <w:t xml:space="preserve"> After you</w:t>
      </w:r>
      <w:r w:rsidRPr="0087588A">
        <w:rPr>
          <w:spacing w:val="57"/>
        </w:rPr>
        <w:t xml:space="preserve"> </w:t>
      </w:r>
      <w:r w:rsidRPr="0087588A">
        <w:t xml:space="preserve">are </w:t>
      </w:r>
      <w:r w:rsidRPr="0087588A">
        <w:rPr>
          <w:spacing w:val="-1"/>
        </w:rPr>
        <w:t>logged</w:t>
      </w:r>
      <w:r w:rsidRPr="0087588A">
        <w:t xml:space="preserve"> into NUMI with </w:t>
      </w:r>
      <w:r w:rsidRPr="0087588A">
        <w:rPr>
          <w:spacing w:val="-1"/>
        </w:rPr>
        <w:t>your</w:t>
      </w:r>
      <w:r w:rsidRPr="0087588A">
        <w:t xml:space="preserve"> </w:t>
      </w:r>
      <w:r w:rsidRPr="0087588A">
        <w:rPr>
          <w:spacing w:val="-1"/>
        </w:rPr>
        <w:t>home</w:t>
      </w:r>
      <w:r w:rsidRPr="0087588A">
        <w:t xml:space="preserve"> location, you can</w:t>
      </w:r>
      <w:r w:rsidRPr="0087588A">
        <w:rPr>
          <w:spacing w:val="-1"/>
        </w:rPr>
        <w:t xml:space="preserve"> </w:t>
      </w:r>
      <w:r w:rsidRPr="0087588A">
        <w:t>then select</w:t>
      </w:r>
      <w:r w:rsidRPr="0087588A">
        <w:rPr>
          <w:spacing w:val="1"/>
        </w:rPr>
        <w:t xml:space="preserve"> </w:t>
      </w:r>
      <w:r w:rsidRPr="0087588A">
        <w:t>a</w:t>
      </w:r>
      <w:r w:rsidRPr="0087588A">
        <w:rPr>
          <w:spacing w:val="29"/>
        </w:rPr>
        <w:t xml:space="preserve"> </w:t>
      </w:r>
      <w:r w:rsidRPr="0087588A">
        <w:rPr>
          <w:spacing w:val="-1"/>
        </w:rPr>
        <w:t>different</w:t>
      </w:r>
      <w:r w:rsidRPr="0087588A">
        <w:t xml:space="preserve"> </w:t>
      </w:r>
      <w:r w:rsidRPr="0087588A">
        <w:rPr>
          <w:spacing w:val="-1"/>
        </w:rPr>
        <w:t>site.</w:t>
      </w:r>
    </w:p>
    <w:p w:rsidR="00FA084F" w:rsidRPr="0087588A" w:rsidRDefault="00FA084F" w:rsidP="00FA084F">
      <w:pPr>
        <w:widowControl w:val="0"/>
        <w:numPr>
          <w:ilvl w:val="0"/>
          <w:numId w:val="33"/>
        </w:numPr>
        <w:tabs>
          <w:tab w:val="left" w:pos="2111"/>
        </w:tabs>
        <w:rPr>
          <w:sz w:val="24"/>
        </w:rPr>
      </w:pPr>
      <w:r w:rsidRPr="0087588A">
        <w:rPr>
          <w:i/>
          <w:sz w:val="24"/>
        </w:rPr>
        <w:t xml:space="preserve">Click </w:t>
      </w:r>
      <w:r w:rsidRPr="0087588A">
        <w:rPr>
          <w:sz w:val="24"/>
        </w:rPr>
        <w:t xml:space="preserve">the </w:t>
      </w:r>
      <w:r w:rsidRPr="0087588A">
        <w:rPr>
          <w:b/>
          <w:bCs/>
          <w:sz w:val="24"/>
        </w:rPr>
        <w:t>Select</w:t>
      </w:r>
      <w:r w:rsidRPr="0087588A">
        <w:rPr>
          <w:b/>
          <w:sz w:val="24"/>
        </w:rPr>
        <w:t xml:space="preserve"> </w:t>
      </w:r>
      <w:proofErr w:type="spellStart"/>
      <w:r w:rsidRPr="0087588A">
        <w:rPr>
          <w:b/>
          <w:sz w:val="24"/>
        </w:rPr>
        <w:t>Site</w:t>
      </w:r>
      <w:r w:rsidR="00566656" w:rsidRPr="0087588A">
        <w:rPr>
          <w:b/>
          <w:sz w:val="24"/>
        </w:rPr>
        <w:fldChar w:fldCharType="begin"/>
      </w:r>
      <w:r w:rsidR="00566656" w:rsidRPr="0087588A">
        <w:instrText xml:space="preserve"> XE "</w:instrText>
      </w:r>
      <w:r w:rsidR="00566656" w:rsidRPr="0087588A">
        <w:rPr>
          <w:spacing w:val="-1"/>
          <w:sz w:val="20"/>
        </w:rPr>
        <w:instrText xml:space="preserve">Select </w:instrText>
      </w:r>
      <w:r w:rsidR="00566656" w:rsidRPr="0087588A">
        <w:rPr>
          <w:sz w:val="20"/>
        </w:rPr>
        <w:instrText>Site</w:instrText>
      </w:r>
      <w:r w:rsidR="00566656" w:rsidRPr="0087588A">
        <w:instrText xml:space="preserve">" </w:instrText>
      </w:r>
      <w:r w:rsidR="00566656" w:rsidRPr="0087588A">
        <w:rPr>
          <w:b/>
          <w:sz w:val="24"/>
        </w:rPr>
        <w:fldChar w:fldCharType="end"/>
      </w:r>
      <w:r w:rsidRPr="0087588A">
        <w:rPr>
          <w:sz w:val="24"/>
        </w:rPr>
        <w:t>dropdown</w:t>
      </w:r>
      <w:proofErr w:type="spellEnd"/>
      <w:r w:rsidRPr="0087588A">
        <w:rPr>
          <w:sz w:val="24"/>
        </w:rPr>
        <w:t xml:space="preserve">. Choose a Site from the list by </w:t>
      </w:r>
      <w:r w:rsidRPr="0087588A">
        <w:rPr>
          <w:i/>
          <w:sz w:val="24"/>
        </w:rPr>
        <w:t xml:space="preserve">clicking </w:t>
      </w:r>
      <w:r w:rsidRPr="0087588A">
        <w:rPr>
          <w:sz w:val="24"/>
        </w:rPr>
        <w:t>on it.</w:t>
      </w:r>
    </w:p>
    <w:p w:rsidR="00FA084F" w:rsidRPr="0087588A" w:rsidRDefault="00FA084F" w:rsidP="00FA084F">
      <w:pPr>
        <w:widowControl w:val="0"/>
        <w:numPr>
          <w:ilvl w:val="0"/>
          <w:numId w:val="33"/>
        </w:numPr>
        <w:tabs>
          <w:tab w:val="left" w:pos="2111"/>
        </w:tabs>
        <w:spacing w:before="9" w:line="278" w:lineRule="exact"/>
        <w:ind w:right="1570"/>
        <w:rPr>
          <w:sz w:val="24"/>
        </w:rPr>
      </w:pPr>
      <w:r w:rsidRPr="0087588A">
        <w:rPr>
          <w:sz w:val="24"/>
        </w:rPr>
        <w:t>Type your VistA access code into the Access Code field and press the &lt;Tab&gt; key on your keyboard.</w:t>
      </w:r>
    </w:p>
    <w:p w:rsidR="00DA0A80" w:rsidRPr="0087588A" w:rsidRDefault="00FA084F" w:rsidP="00142944">
      <w:pPr>
        <w:widowControl w:val="0"/>
        <w:numPr>
          <w:ilvl w:val="0"/>
          <w:numId w:val="33"/>
        </w:numPr>
        <w:tabs>
          <w:tab w:val="left" w:pos="2111"/>
        </w:tabs>
        <w:spacing w:before="9" w:line="278" w:lineRule="exact"/>
        <w:ind w:right="1570"/>
        <w:rPr>
          <w:sz w:val="24"/>
        </w:rPr>
      </w:pPr>
      <w:r w:rsidRPr="0087588A">
        <w:rPr>
          <w:sz w:val="24"/>
        </w:rPr>
        <w:t>Type your VistA verify code into the Verify Code field.</w:t>
      </w:r>
    </w:p>
    <w:p w:rsidR="00FA084F" w:rsidRPr="0087588A" w:rsidRDefault="00FA084F" w:rsidP="00FA084F">
      <w:pPr>
        <w:widowControl w:val="0"/>
        <w:numPr>
          <w:ilvl w:val="0"/>
          <w:numId w:val="33"/>
        </w:numPr>
        <w:tabs>
          <w:tab w:val="left" w:pos="2111"/>
        </w:tabs>
        <w:spacing w:before="9" w:line="278" w:lineRule="exact"/>
        <w:ind w:right="1570"/>
        <w:rPr>
          <w:sz w:val="24"/>
        </w:rPr>
      </w:pPr>
      <w:r w:rsidRPr="0087588A">
        <w:rPr>
          <w:i/>
          <w:sz w:val="24"/>
        </w:rPr>
        <w:t>Click</w:t>
      </w:r>
      <w:r w:rsidRPr="0087588A">
        <w:rPr>
          <w:sz w:val="24"/>
        </w:rPr>
        <w:t xml:space="preserve"> the </w:t>
      </w:r>
      <w:r w:rsidRPr="0087588A">
        <w:rPr>
          <w:rStyle w:val="Button"/>
          <w:sz w:val="24"/>
        </w:rPr>
        <w:t>&lt;Access NUMI System&gt;</w:t>
      </w:r>
      <w:r w:rsidRPr="0087588A">
        <w:rPr>
          <w:sz w:val="24"/>
        </w:rPr>
        <w:t xml:space="preserve"> button and the </w:t>
      </w:r>
      <w:r w:rsidRPr="0087588A">
        <w:rPr>
          <w:b/>
          <w:i/>
          <w:sz w:val="24"/>
        </w:rPr>
        <w:t>Patient Selection/Worklist</w:t>
      </w:r>
      <w:r w:rsidRPr="0087588A">
        <w:rPr>
          <w:sz w:val="24"/>
        </w:rPr>
        <w:t xml:space="preserve"> screen will display if your credentials match</w:t>
      </w:r>
      <w:r w:rsidR="00142944" w:rsidRPr="0087588A">
        <w:rPr>
          <w:sz w:val="24"/>
        </w:rPr>
        <w:t xml:space="preserve">. </w:t>
      </w:r>
      <w:r w:rsidRPr="0087588A">
        <w:rPr>
          <w:sz w:val="24"/>
        </w:rPr>
        <w:t xml:space="preserve">If not, see Section </w:t>
      </w:r>
      <w:hyperlink w:anchor="_bookmark51" w:history="1">
        <w:r w:rsidR="00E738EF" w:rsidRPr="0087588A">
          <w:rPr>
            <w:sz w:val="24"/>
          </w:rPr>
          <w:t>3.2.2</w:t>
        </w:r>
      </w:hyperlink>
      <w:r w:rsidRPr="0087588A">
        <w:rPr>
          <w:sz w:val="24"/>
        </w:rPr>
        <w:t>.</w:t>
      </w:r>
    </w:p>
    <w:p w:rsidR="00FA084F" w:rsidRPr="0087588A" w:rsidRDefault="00FA084F" w:rsidP="00FA084F">
      <w:pPr>
        <w:pStyle w:val="Note"/>
      </w:pPr>
      <w:r w:rsidRPr="0087588A">
        <w:rPr>
          <w:noProof/>
        </w:rPr>
        <w:lastRenderedPageBreak/>
        <w:drawing>
          <wp:inline distT="0" distB="0" distL="0" distR="0" wp14:anchorId="2E58E47F" wp14:editId="23429D40">
            <wp:extent cx="247650" cy="247650"/>
            <wp:effectExtent l="0" t="0" r="0" b="0"/>
            <wp:docPr id="21"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t xml:space="preserve"> If VISN and/or Site information is not selected from the dropdowns, you will see the messages: “</w:t>
      </w:r>
      <w:r w:rsidRPr="0087588A">
        <w:rPr>
          <w:rFonts w:ascii="Courier New" w:eastAsia="Courier New" w:hAnsi="Courier New" w:cs="Courier New"/>
          <w:spacing w:val="-1"/>
          <w:sz w:val="20"/>
          <w:szCs w:val="20"/>
        </w:rPr>
        <w:t xml:space="preserve">Please select </w:t>
      </w:r>
      <w:r w:rsidRPr="0087588A">
        <w:rPr>
          <w:rStyle w:val="UIMessage"/>
          <w:rFonts w:eastAsia="Courier New"/>
        </w:rPr>
        <w:t>a</w:t>
      </w:r>
      <w:r w:rsidRPr="0087588A">
        <w:rPr>
          <w:rFonts w:ascii="Courier New" w:eastAsia="Courier New" w:hAnsi="Courier New" w:cs="Courier New"/>
          <w:spacing w:val="-1"/>
          <w:sz w:val="20"/>
          <w:szCs w:val="20"/>
        </w:rPr>
        <w:t xml:space="preserve"> VISN</w:t>
      </w:r>
      <w:r w:rsidRPr="0087588A">
        <w:t>” and/or “</w:t>
      </w:r>
      <w:r w:rsidRPr="0087588A">
        <w:rPr>
          <w:rFonts w:ascii="Courier New" w:eastAsia="Courier New" w:hAnsi="Courier New" w:cs="Courier New"/>
          <w:spacing w:val="-1"/>
          <w:sz w:val="20"/>
          <w:szCs w:val="20"/>
        </w:rPr>
        <w:t>Please select a site</w:t>
      </w:r>
      <w:r w:rsidRPr="0087588A">
        <w:t>”.</w:t>
      </w:r>
    </w:p>
    <w:p w:rsidR="00FA084F" w:rsidRPr="0087588A" w:rsidRDefault="00FA084F" w:rsidP="00FA084F">
      <w:pPr>
        <w:pStyle w:val="Note"/>
      </w:pPr>
      <w:r w:rsidRPr="0087588A">
        <w:rPr>
          <w:noProof/>
        </w:rPr>
        <w:drawing>
          <wp:inline distT="0" distB="0" distL="0" distR="0" wp14:anchorId="4D97742B" wp14:editId="4650803E">
            <wp:extent cx="247650" cy="247395"/>
            <wp:effectExtent l="0" t="0" r="0" b="635"/>
            <wp:docPr id="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7" cstate="print"/>
                    <a:stretch>
                      <a:fillRect/>
                    </a:stretch>
                  </pic:blipFill>
                  <pic:spPr>
                    <a:xfrm>
                      <a:off x="0" y="0"/>
                      <a:ext cx="247650" cy="247395"/>
                    </a:xfrm>
                    <a:prstGeom prst="rect">
                      <a:avLst/>
                    </a:prstGeom>
                  </pic:spPr>
                </pic:pic>
              </a:graphicData>
            </a:graphic>
          </wp:inline>
        </w:drawing>
      </w:r>
      <w:r w:rsidRPr="0087588A">
        <w:t xml:space="preserve"> If you enter an invalid access or verify code, the messages, “</w:t>
      </w:r>
      <w:r w:rsidRPr="0087588A">
        <w:rPr>
          <w:rStyle w:val="UIMessage"/>
          <w:rFonts w:eastAsia="Courier New"/>
        </w:rPr>
        <w:t>You must enter a</w:t>
      </w:r>
      <w:r w:rsidRPr="0087588A">
        <w:rPr>
          <w:rFonts w:ascii="Courier New" w:eastAsia="Courier New" w:hAnsi="Courier New" w:cs="Courier New"/>
          <w:spacing w:val="29"/>
          <w:sz w:val="20"/>
          <w:szCs w:val="20"/>
        </w:rPr>
        <w:t xml:space="preserve"> </w:t>
      </w:r>
      <w:r w:rsidRPr="0087588A">
        <w:rPr>
          <w:rStyle w:val="UIMessage"/>
          <w:rFonts w:eastAsia="Courier New"/>
        </w:rPr>
        <w:t>valid access code,</w:t>
      </w:r>
      <w:r w:rsidRPr="0087588A">
        <w:t>” or “</w:t>
      </w:r>
      <w:r w:rsidRPr="0087588A">
        <w:rPr>
          <w:rStyle w:val="UIMessage"/>
          <w:rFonts w:eastAsia="Courier New"/>
        </w:rPr>
        <w:t>You must enter a valid verify code,</w:t>
      </w:r>
      <w:r w:rsidRPr="0087588A">
        <w:t>” will display.</w:t>
      </w:r>
    </w:p>
    <w:p w:rsidR="00DB1035" w:rsidRPr="0087588A" w:rsidRDefault="00FA084F" w:rsidP="00FA084F">
      <w:pPr>
        <w:pStyle w:val="Note"/>
      </w:pPr>
      <w:r w:rsidRPr="0087588A">
        <w:rPr>
          <w:noProof/>
        </w:rPr>
        <w:drawing>
          <wp:inline distT="0" distB="0" distL="0" distR="0" wp14:anchorId="1954B693" wp14:editId="61ECD607">
            <wp:extent cx="247650" cy="247650"/>
            <wp:effectExtent l="0" t="0" r="0" b="0"/>
            <wp:docPr id="62" name="Picture 651"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87588A">
        <w:t xml:space="preserve"> If you receive an error message like this one, “</w:t>
      </w:r>
      <w:r w:rsidRPr="0087588A">
        <w:rPr>
          <w:rFonts w:ascii="Courier New" w:eastAsia="Courier New" w:hAnsi="Courier New" w:cs="Courier New"/>
          <w:spacing w:val="-1"/>
          <w:sz w:val="20"/>
          <w:szCs w:val="20"/>
        </w:rPr>
        <w:t>This account does not exist in</w:t>
      </w:r>
      <w:r w:rsidRPr="0087588A">
        <w:rPr>
          <w:rFonts w:ascii="Courier New" w:eastAsia="Courier New" w:hAnsi="Courier New" w:cs="Courier New"/>
          <w:spacing w:val="29"/>
          <w:sz w:val="20"/>
          <w:szCs w:val="20"/>
        </w:rPr>
        <w:t xml:space="preserve"> </w:t>
      </w:r>
      <w:r w:rsidRPr="0087588A">
        <w:rPr>
          <w:rFonts w:ascii="Courier New" w:eastAsia="Courier New" w:hAnsi="Courier New" w:cs="Courier New"/>
          <w:spacing w:val="-1"/>
          <w:sz w:val="20"/>
          <w:szCs w:val="20"/>
        </w:rPr>
        <w:t>NUMI,</w:t>
      </w:r>
      <w:r w:rsidRPr="0087588A">
        <w:t>” ask your local NUMI POC/Administrator to set up a NUMI profile for you.</w:t>
      </w:r>
    </w:p>
    <w:p w:rsidR="00FA084F" w:rsidRPr="0087588A" w:rsidRDefault="00FA084F" w:rsidP="00FA084F">
      <w:pPr>
        <w:jc w:val="center"/>
      </w:pPr>
      <w:bookmarkStart w:id="298" w:name="_bookmark48"/>
      <w:bookmarkEnd w:id="298"/>
      <w:r w:rsidRPr="0087588A">
        <w:rPr>
          <w:noProof/>
        </w:rPr>
        <w:drawing>
          <wp:inline distT="0" distB="0" distL="0" distR="0" wp14:anchorId="55DBC653" wp14:editId="6B543AB0">
            <wp:extent cx="2037522" cy="1712469"/>
            <wp:effectExtent l="0" t="0" r="1270" b="2540"/>
            <wp:docPr id="27" name="Picture 27" descr="NUMI Login screen displaying the &quot;This account does not exist in NUMI&quo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I-Login-Account-Not-Exis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43891" cy="1717822"/>
                    </a:xfrm>
                    <a:prstGeom prst="rect">
                      <a:avLst/>
                    </a:prstGeom>
                  </pic:spPr>
                </pic:pic>
              </a:graphicData>
            </a:graphic>
          </wp:inline>
        </w:drawing>
      </w:r>
    </w:p>
    <w:p w:rsidR="00DB1035" w:rsidRPr="0087588A" w:rsidRDefault="00DB1035" w:rsidP="00DB1035">
      <w:pPr>
        <w:pStyle w:val="Caption"/>
        <w:jc w:val="center"/>
      </w:pPr>
      <w:bookmarkStart w:id="299" w:name="_Toc478556900"/>
      <w:bookmarkStart w:id="300" w:name="_Toc479683270"/>
      <w:bookmarkStart w:id="301" w:name="_Toc479632053"/>
      <w:bookmarkStart w:id="302" w:name="_Toc499543497"/>
      <w:r w:rsidRPr="0087588A">
        <w:t xml:space="preserve">Figure </w:t>
      </w:r>
      <w:fldSimple w:instr=" SEQ Figure \* ARABIC ">
        <w:r w:rsidR="0034324B">
          <w:rPr>
            <w:noProof/>
          </w:rPr>
          <w:t>16</w:t>
        </w:r>
      </w:fldSimple>
      <w:r w:rsidRPr="0087588A">
        <w:t>: NUMI account does not exist</w:t>
      </w:r>
      <w:bookmarkEnd w:id="299"/>
      <w:bookmarkEnd w:id="300"/>
      <w:bookmarkEnd w:id="301"/>
      <w:bookmarkEnd w:id="302"/>
    </w:p>
    <w:p w:rsidR="00FA084F" w:rsidRPr="0087588A" w:rsidRDefault="00FA084F" w:rsidP="00475FEA">
      <w:pPr>
        <w:pStyle w:val="Note"/>
        <w:pBdr>
          <w:bottom w:val="single" w:sz="6" w:space="0" w:color="auto"/>
        </w:pBdr>
        <w:rPr>
          <w:bCs/>
          <w:color w:val="5F5F5F"/>
          <w:szCs w:val="25"/>
        </w:rPr>
      </w:pPr>
      <w:r w:rsidRPr="0087588A">
        <w:rPr>
          <w:noProof/>
        </w:rPr>
        <w:drawing>
          <wp:inline distT="0" distB="0" distL="0" distR="0" wp14:anchorId="195C584B" wp14:editId="06B3ED85">
            <wp:extent cx="247650" cy="247523"/>
            <wp:effectExtent l="0" t="0" r="0" b="635"/>
            <wp:docPr id="102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87588A">
        <w:t xml:space="preserve"> The maximum number of login attempts permitted is determined by the local VistA site. If you exceed the maximum number, VistA will lock you out of the application for 20 minutes. You may see an error message similar to: “</w:t>
      </w:r>
      <w:r w:rsidRPr="0087588A">
        <w:rPr>
          <w:rFonts w:ascii="Courier New" w:eastAsia="Courier New" w:hAnsi="Courier New" w:cs="Courier New"/>
          <w:spacing w:val="-1"/>
          <w:sz w:val="20"/>
          <w:szCs w:val="20"/>
        </w:rPr>
        <w:t>Unable</w:t>
      </w:r>
      <w:r w:rsidRPr="0087588A">
        <w:rPr>
          <w:rStyle w:val="UIMessage"/>
          <w:rFonts w:eastAsia="Courier New"/>
        </w:rPr>
        <w:t xml:space="preserve"> </w:t>
      </w:r>
      <w:r w:rsidRPr="0087588A">
        <w:rPr>
          <w:rFonts w:ascii="Courier New" w:eastAsia="Courier New" w:hAnsi="Courier New" w:cs="Courier New"/>
          <w:spacing w:val="-1"/>
          <w:sz w:val="20"/>
          <w:szCs w:val="20"/>
        </w:rPr>
        <w:t>to</w:t>
      </w:r>
      <w:r w:rsidRPr="0087588A">
        <w:rPr>
          <w:rStyle w:val="UIMessage"/>
          <w:rFonts w:eastAsia="Courier New"/>
        </w:rPr>
        <w:t xml:space="preserve"> </w:t>
      </w:r>
      <w:r w:rsidRPr="0087588A">
        <w:rPr>
          <w:rFonts w:ascii="Courier New" w:eastAsia="Courier New" w:hAnsi="Courier New" w:cs="Courier New"/>
          <w:spacing w:val="-1"/>
          <w:sz w:val="20"/>
          <w:szCs w:val="20"/>
        </w:rPr>
        <w:t>login</w:t>
      </w:r>
      <w:r w:rsidRPr="0087588A">
        <w:rPr>
          <w:rStyle w:val="UIMessage"/>
          <w:rFonts w:eastAsia="Courier New"/>
        </w:rPr>
        <w:t xml:space="preserve"> </w:t>
      </w:r>
      <w:r w:rsidRPr="0087588A">
        <w:rPr>
          <w:rFonts w:ascii="Courier New" w:eastAsia="Courier New" w:hAnsi="Courier New" w:cs="Courier New"/>
          <w:spacing w:val="-1"/>
          <w:sz w:val="20"/>
          <w:szCs w:val="20"/>
        </w:rPr>
        <w:t>to</w:t>
      </w:r>
      <w:r w:rsidRPr="0087588A">
        <w:rPr>
          <w:rStyle w:val="UIMessage"/>
          <w:rFonts w:eastAsia="Courier New"/>
        </w:rPr>
        <w:t xml:space="preserve"> </w:t>
      </w:r>
      <w:r w:rsidRPr="0087588A">
        <w:rPr>
          <w:rFonts w:ascii="Courier New" w:eastAsia="Courier New" w:hAnsi="Courier New" w:cs="Courier New"/>
          <w:spacing w:val="-1"/>
          <w:sz w:val="20"/>
          <w:szCs w:val="20"/>
        </w:rPr>
        <w:t xml:space="preserve">VistA. </w:t>
      </w:r>
      <w:r w:rsidRPr="0087588A">
        <w:rPr>
          <w:rStyle w:val="UIMessage"/>
          <w:rFonts w:eastAsia="Courier New"/>
        </w:rPr>
        <w:t>The</w:t>
      </w:r>
      <w:r w:rsidRPr="0087588A">
        <w:rPr>
          <w:rFonts w:ascii="Courier New" w:eastAsia="Courier New" w:hAnsi="Courier New" w:cs="Courier New"/>
          <w:spacing w:val="47"/>
          <w:sz w:val="20"/>
          <w:szCs w:val="20"/>
        </w:rPr>
        <w:t xml:space="preserve"> </w:t>
      </w:r>
      <w:r w:rsidRPr="0087588A">
        <w:rPr>
          <w:rFonts w:ascii="Courier New" w:eastAsia="Courier New" w:hAnsi="Courier New" w:cs="Courier New"/>
          <w:spacing w:val="-1"/>
          <w:sz w:val="20"/>
          <w:szCs w:val="20"/>
        </w:rPr>
        <w:t>error was: Device IP address is locked due to too many invalid sign-on</w:t>
      </w:r>
      <w:r w:rsidRPr="0087588A">
        <w:rPr>
          <w:rFonts w:ascii="Courier New" w:eastAsia="Courier New" w:hAnsi="Courier New" w:cs="Courier New"/>
          <w:spacing w:val="28"/>
          <w:sz w:val="20"/>
          <w:szCs w:val="20"/>
        </w:rPr>
        <w:t xml:space="preserve"> </w:t>
      </w:r>
      <w:r w:rsidRPr="0087588A">
        <w:rPr>
          <w:rFonts w:ascii="Courier New" w:eastAsia="Courier New" w:hAnsi="Courier New" w:cs="Courier New"/>
          <w:spacing w:val="-1"/>
          <w:sz w:val="20"/>
          <w:szCs w:val="20"/>
        </w:rPr>
        <w:t>attempts</w:t>
      </w:r>
      <w:r w:rsidRPr="0087588A">
        <w:t>”. After 20 minutes, VistA will clear your login restriction, and you can try to login again.</w:t>
      </w:r>
      <w:r w:rsidRPr="0087588A">
        <w:rPr>
          <w:noProof/>
        </w:rPr>
        <w:drawing>
          <wp:inline distT="0" distB="0" distL="0" distR="0" wp14:anchorId="3FABCA9A" wp14:editId="3C885421">
            <wp:extent cx="238125" cy="238125"/>
            <wp:effectExtent l="0" t="0" r="9525" b="9525"/>
            <wp:docPr id="10260"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87588A">
        <w:t xml:space="preserve"> Occasionally, after you’ve entered your correct access and verify codes you may see an error message similar to the one shown in </w:t>
      </w:r>
      <w:r w:rsidRPr="0087588A">
        <w:fldChar w:fldCharType="begin"/>
      </w:r>
      <w:r w:rsidRPr="0087588A">
        <w:instrText xml:space="preserve"> REF _Ref472682202 \h </w:instrText>
      </w:r>
      <w:r w:rsidR="00A21B0D" w:rsidRPr="0087588A">
        <w:instrText xml:space="preserve"> \* MERGEFORMAT </w:instrText>
      </w:r>
      <w:r w:rsidRPr="0087588A">
        <w:fldChar w:fldCharType="separate"/>
      </w:r>
      <w:r w:rsidR="006C6F7D">
        <w:rPr>
          <w:b/>
          <w:bCs/>
        </w:rPr>
        <w:t>Error! Reference source not found.</w:t>
      </w:r>
      <w:r w:rsidRPr="0087588A">
        <w:fldChar w:fldCharType="end"/>
      </w:r>
      <w:r w:rsidRPr="0087588A">
        <w:t>. If this happens, close down your Internet browser and restart the login process. Doing this resets your browser and you will then be able to log in successfully.</w:t>
      </w:r>
    </w:p>
    <w:p w:rsidR="00FA084F" w:rsidRPr="0087588A" w:rsidRDefault="00FA084F" w:rsidP="004451AB">
      <w:pPr>
        <w:pStyle w:val="Note"/>
        <w:pBdr>
          <w:bottom w:val="single" w:sz="6" w:space="0" w:color="auto"/>
        </w:pBdr>
      </w:pPr>
      <w:bookmarkStart w:id="303" w:name="_bookmark50"/>
      <w:bookmarkEnd w:id="303"/>
    </w:p>
    <w:p w:rsidR="00531790" w:rsidRPr="0087588A" w:rsidRDefault="00862882" w:rsidP="00862882">
      <w:pPr>
        <w:pStyle w:val="BodyText"/>
        <w:jc w:val="center"/>
      </w:pPr>
      <w:r w:rsidRPr="0087588A">
        <w:rPr>
          <w:noProof/>
          <w:sz w:val="20"/>
        </w:rPr>
        <mc:AlternateContent>
          <mc:Choice Requires="wpg">
            <w:drawing>
              <wp:inline distT="0" distB="0" distL="0" distR="0" wp14:anchorId="55105C31" wp14:editId="6FAD9459">
                <wp:extent cx="5613621" cy="278296"/>
                <wp:effectExtent l="0" t="0" r="25400" b="7620"/>
                <wp:docPr id="1030" name="Group 647" descr="VistA Login Error Message" title="VistA Login Error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3621" cy="278296"/>
                          <a:chOff x="0" y="0"/>
                          <a:chExt cx="9380" cy="530"/>
                        </a:xfrm>
                      </wpg:grpSpPr>
                      <pic:pic xmlns:pic="http://schemas.openxmlformats.org/drawingml/2006/picture">
                        <pic:nvPicPr>
                          <pic:cNvPr id="1031" name="Picture 650" descr="VistA Login Error Message" title="VistA Login Error Mess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0" y="10"/>
                            <a:ext cx="935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2" name="Group 648"/>
                        <wpg:cNvGrpSpPr>
                          <a:grpSpLocks/>
                        </wpg:cNvGrpSpPr>
                        <wpg:grpSpPr bwMode="auto">
                          <a:xfrm>
                            <a:off x="5" y="5"/>
                            <a:ext cx="9370" cy="520"/>
                            <a:chOff x="5" y="5"/>
                            <a:chExt cx="9370" cy="520"/>
                          </a:xfrm>
                        </wpg:grpSpPr>
                        <wps:wsp>
                          <wps:cNvPr id="1033" name="Freeform 649"/>
                          <wps:cNvSpPr>
                            <a:spLocks/>
                          </wps:cNvSpPr>
                          <wps:spPr bwMode="auto">
                            <a:xfrm>
                              <a:off x="5" y="5"/>
                              <a:ext cx="9370" cy="520"/>
                            </a:xfrm>
                            <a:custGeom>
                              <a:avLst/>
                              <a:gdLst>
                                <a:gd name="T0" fmla="+- 0 5 5"/>
                                <a:gd name="T1" fmla="*/ T0 w 9370"/>
                                <a:gd name="T2" fmla="+- 0 525 5"/>
                                <a:gd name="T3" fmla="*/ 525 h 520"/>
                                <a:gd name="T4" fmla="+- 0 9375 5"/>
                                <a:gd name="T5" fmla="*/ T4 w 9370"/>
                                <a:gd name="T6" fmla="+- 0 525 5"/>
                                <a:gd name="T7" fmla="*/ 525 h 520"/>
                                <a:gd name="T8" fmla="+- 0 9375 5"/>
                                <a:gd name="T9" fmla="*/ T8 w 9370"/>
                                <a:gd name="T10" fmla="+- 0 5 5"/>
                                <a:gd name="T11" fmla="*/ 5 h 520"/>
                                <a:gd name="T12" fmla="+- 0 5 5"/>
                                <a:gd name="T13" fmla="*/ T12 w 9370"/>
                                <a:gd name="T14" fmla="+- 0 5 5"/>
                                <a:gd name="T15" fmla="*/ 5 h 520"/>
                                <a:gd name="T16" fmla="+- 0 5 5"/>
                                <a:gd name="T17" fmla="*/ T16 w 9370"/>
                                <a:gd name="T18" fmla="+- 0 525 5"/>
                                <a:gd name="T19" fmla="*/ 525 h 520"/>
                              </a:gdLst>
                              <a:ahLst/>
                              <a:cxnLst>
                                <a:cxn ang="0">
                                  <a:pos x="T1" y="T3"/>
                                </a:cxn>
                                <a:cxn ang="0">
                                  <a:pos x="T5" y="T7"/>
                                </a:cxn>
                                <a:cxn ang="0">
                                  <a:pos x="T9" y="T11"/>
                                </a:cxn>
                                <a:cxn ang="0">
                                  <a:pos x="T13" y="T15"/>
                                </a:cxn>
                                <a:cxn ang="0">
                                  <a:pos x="T17" y="T19"/>
                                </a:cxn>
                              </a:cxnLst>
                              <a:rect l="0" t="0" r="r" b="b"/>
                              <a:pathLst>
                                <a:path w="9370" h="520">
                                  <a:moveTo>
                                    <a:pt x="0" y="520"/>
                                  </a:moveTo>
                                  <a:lnTo>
                                    <a:pt x="9370" y="520"/>
                                  </a:lnTo>
                                  <a:lnTo>
                                    <a:pt x="9370" y="0"/>
                                  </a:lnTo>
                                  <a:lnTo>
                                    <a:pt x="0" y="0"/>
                                  </a:lnTo>
                                  <a:lnTo>
                                    <a:pt x="0" y="5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7" o:spid="_x0000_s1026" alt="Title: VistA Login Error Message - Description: VistA Login Error Message" style="width:442pt;height:21.9pt;mso-position-horizontal-relative:char;mso-position-vertical-relative:line" coordsize="9380,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">
                <v:shape id="Picture 650" o:spid="_x0000_s1027" type="#_x0000_t75" alt="VistA Login Error Message" style="position:absolute;left:10;top:10;width:9350;height: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jTo7CAAAA3QAAAA8AAABkcnMvZG93bnJldi54bWxET8lqwzAQvRf6D2IKudVyGrrgWDGlYDDk&#10;kg3a42CNF2KNXEuxnb+PCoHe5vHWSbPZdGKkwbWWFSyjGARxaXXLtYLTMX/+AOE8ssbOMim4koNs&#10;8/iQYqLtxHsaD74WIYRdggoa7/tESlc2ZNBFticOXGUHgz7AoZZ6wCmEm06+xPGbNNhyaGiwp6+G&#10;yvPhYhTkcqzoOnf+91V+797JFMW0/VFq8TR/rkF4mv2/+O4udJgfr5bw9004QW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06OwgAAAN0AAAAPAAAAAAAAAAAAAAAAAJ8C&#10;AABkcnMvZG93bnJldi54bWxQSwUGAAAAAAQABAD3AAAAjgMAAAAA&#10;">
                  <v:imagedata r:id="rId58" o:title="VistA Login Error Message"/>
                </v:shape>
                <v:group id="Group 648" o:spid="_x0000_s1028" style="position:absolute;left:5;top:5;width:9370;height:520" coordorigin="5,5" coordsize="9370,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YMsQAAADdAAAADwAAAGRycy9kb3ducmV2LnhtbERPTWvCQBC9F/oflin0&#10;1myitEh0DUG09CBCjSDehuyYBLOzIbtN4r/vCoXe5vE+Z5VNphUD9a6xrCCJYhDEpdUNVwpOxe5t&#10;AcJ5ZI2tZVJwJwfZ+vlpham2I3/TcPSVCCHsUlRQe9+lUrqyJoMush1x4K62N+gD7CupexxDuGnl&#10;LI4/pMGGQ0ONHW1qKm/HH6Pgc8QxnyfbYX+7bu6X4v1w3iek1OvLlC9BeJr8v/jP/aXD/Hg+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iYMsQAAADdAAAA&#10;DwAAAAAAAAAAAAAAAACqAgAAZHJzL2Rvd25yZXYueG1sUEsFBgAAAAAEAAQA+gAAAJsDAAAAAA==&#10;">
                  <v:shape id="Freeform 649" o:spid="_x0000_s1029" style="position:absolute;left:5;top:5;width:9370;height:520;visibility:visible;mso-wrap-style:square;v-text-anchor:top" coordsize="937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l6scA&#10;AADdAAAADwAAAGRycy9kb3ducmV2LnhtbESPT2vCQBDF74V+h2UKvZlNq4hEVykFSw9CqEbQ25id&#10;JqHZ2TS75s+37wpCbzO893vzZrUZTC06al1lWcFLFIMgzq2uuFCQHbaTBQjnkTXWlknBSA4268eH&#10;FSba9vxF3d4XIoSwS1BB6X2TSOnykgy6yDbEQfu2rUEf1raQusU+hJtavsbxXBqsOFwosaH3kvKf&#10;/dWEGufe7sZjtb1k5qM7/c669NqnSj0/DW9LEJ4G/2++0586cPF0Crdvwgh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lperHAAAA3QAAAA8AAAAAAAAAAAAAAAAAmAIAAGRy&#10;cy9kb3ducmV2LnhtbFBLBQYAAAAABAAEAPUAAACMAwAAAAA=&#10;" path="m,520r9370,l9370,,,,,520xe" filled="f" strokeweight=".5pt">
                    <v:path arrowok="t" o:connecttype="custom" o:connectlocs="0,525;9370,525;9370,5;0,5;0,525" o:connectangles="0,0,0,0,0"/>
                  </v:shape>
                </v:group>
                <w10:anchorlock/>
              </v:group>
            </w:pict>
          </mc:Fallback>
        </mc:AlternateContent>
      </w:r>
    </w:p>
    <w:p w:rsidR="00862882" w:rsidRPr="0087588A" w:rsidRDefault="00434321" w:rsidP="00434321">
      <w:pPr>
        <w:pStyle w:val="Caption"/>
        <w:jc w:val="center"/>
        <w:rPr>
          <w:rFonts w:ascii="Arial" w:eastAsia="Arial" w:hAnsi="Arial"/>
          <w:sz w:val="18"/>
          <w:szCs w:val="18"/>
        </w:rPr>
      </w:pPr>
      <w:bookmarkStart w:id="304" w:name="_Toc479683271"/>
      <w:bookmarkStart w:id="305" w:name="_Toc479632054"/>
      <w:bookmarkStart w:id="306" w:name="_Toc499543498"/>
      <w:r w:rsidRPr="0087588A">
        <w:t xml:space="preserve">Figure </w:t>
      </w:r>
      <w:fldSimple w:instr=" SEQ Figure \* ARABIC ">
        <w:r w:rsidR="0034324B">
          <w:rPr>
            <w:noProof/>
          </w:rPr>
          <w:t>17</w:t>
        </w:r>
      </w:fldSimple>
      <w:r w:rsidRPr="0087588A">
        <w:t xml:space="preserve">: </w:t>
      </w:r>
      <w:r w:rsidR="00862882" w:rsidRPr="0087588A">
        <w:t>VistA Login Error Message</w:t>
      </w:r>
      <w:bookmarkEnd w:id="304"/>
      <w:bookmarkEnd w:id="305"/>
      <w:bookmarkEnd w:id="306"/>
    </w:p>
    <w:p w:rsidR="00862882" w:rsidRPr="0087588A" w:rsidRDefault="00862882" w:rsidP="00862882">
      <w:pPr>
        <w:pStyle w:val="Heading3"/>
      </w:pPr>
      <w:bookmarkStart w:id="307" w:name="_Toc479676011"/>
      <w:bookmarkStart w:id="308" w:name="_Toc479631748"/>
      <w:bookmarkStart w:id="309" w:name="_Toc499543712"/>
      <w:r w:rsidRPr="0087588A">
        <w:t>How your login credentials are authenticated</w:t>
      </w:r>
      <w:bookmarkEnd w:id="307"/>
      <w:bookmarkEnd w:id="308"/>
      <w:bookmarkEnd w:id="309"/>
      <w:r w:rsidRPr="0087588A">
        <w:t xml:space="preserve"> </w:t>
      </w:r>
    </w:p>
    <w:p w:rsidR="00475FEA" w:rsidRPr="0087588A" w:rsidRDefault="00862882" w:rsidP="00862882">
      <w:pPr>
        <w:pStyle w:val="BodyText"/>
        <w:spacing w:before="237"/>
        <w:ind w:right="267"/>
      </w:pPr>
      <w:r w:rsidRPr="0087588A">
        <w:rPr>
          <w:spacing w:val="-1"/>
        </w:rPr>
        <w:t>When</w:t>
      </w:r>
      <w:r w:rsidRPr="0087588A">
        <w:t xml:space="preserve"> you login to NUMI, your </w:t>
      </w:r>
      <w:r w:rsidRPr="0087588A">
        <w:rPr>
          <w:spacing w:val="-1"/>
        </w:rPr>
        <w:t>NUMI</w:t>
      </w:r>
      <w:r w:rsidRPr="0087588A">
        <w:t xml:space="preserve"> credentials will be</w:t>
      </w:r>
      <w:r w:rsidRPr="0087588A">
        <w:rPr>
          <w:spacing w:val="-2"/>
        </w:rPr>
        <w:t xml:space="preserve"> </w:t>
      </w:r>
      <w:r w:rsidRPr="0087588A">
        <w:rPr>
          <w:spacing w:val="-1"/>
        </w:rPr>
        <w:t>compared</w:t>
      </w:r>
      <w:r w:rsidRPr="0087588A">
        <w:t xml:space="preserve"> against </w:t>
      </w:r>
      <w:r w:rsidRPr="0087588A">
        <w:rPr>
          <w:spacing w:val="-1"/>
        </w:rPr>
        <w:t>your</w:t>
      </w:r>
      <w:r w:rsidRPr="0087588A">
        <w:t xml:space="preserve"> </w:t>
      </w:r>
      <w:r w:rsidRPr="0087588A">
        <w:rPr>
          <w:spacing w:val="-1"/>
        </w:rPr>
        <w:t>Windows</w:t>
      </w:r>
      <w:r w:rsidRPr="0087588A">
        <w:rPr>
          <w:spacing w:val="39"/>
        </w:rPr>
        <w:t xml:space="preserve"> </w:t>
      </w:r>
      <w:r w:rsidR="007A1CC7" w:rsidRPr="0087588A">
        <w:t>credentials</w:t>
      </w:r>
      <w:r w:rsidR="00475FEA" w:rsidRPr="0087588A">
        <w:t>.</w:t>
      </w:r>
      <w:r w:rsidR="007A1CC7" w:rsidRPr="0087588A">
        <w:t xml:space="preserve"> </w:t>
      </w:r>
    </w:p>
    <w:p w:rsidR="00862882" w:rsidRPr="0087588A" w:rsidRDefault="00862882" w:rsidP="00862882">
      <w:pPr>
        <w:pStyle w:val="BodyText"/>
        <w:spacing w:before="237"/>
        <w:ind w:right="267"/>
      </w:pPr>
      <w:r w:rsidRPr="0087588A">
        <w:lastRenderedPageBreak/>
        <w:t>(</w:t>
      </w:r>
      <w:r w:rsidR="00E313F7" w:rsidRPr="0087588A">
        <w:rPr>
          <w:b/>
        </w:rPr>
        <w:t>NOTE:</w:t>
      </w:r>
      <w:r w:rsidR="002F5DB1" w:rsidRPr="0087588A">
        <w:t xml:space="preserve"> T</w:t>
      </w:r>
      <w:r w:rsidRPr="0087588A">
        <w:t xml:space="preserve">he </w:t>
      </w:r>
      <w:r w:rsidRPr="0087588A">
        <w:rPr>
          <w:spacing w:val="-1"/>
        </w:rPr>
        <w:t>purpose</w:t>
      </w:r>
      <w:r w:rsidRPr="0087588A">
        <w:t xml:space="preserve"> of this </w:t>
      </w:r>
      <w:r w:rsidRPr="0087588A">
        <w:rPr>
          <w:spacing w:val="-1"/>
        </w:rPr>
        <w:t>comparison</w:t>
      </w:r>
      <w:r w:rsidRPr="0087588A">
        <w:t xml:space="preserve"> is to control the </w:t>
      </w:r>
      <w:r w:rsidRPr="0087588A">
        <w:rPr>
          <w:b/>
          <w:spacing w:val="-1"/>
        </w:rPr>
        <w:t>Enhanced</w:t>
      </w:r>
      <w:r w:rsidRPr="0087588A">
        <w:rPr>
          <w:b/>
        </w:rPr>
        <w:t xml:space="preserve"> Reporting</w:t>
      </w:r>
      <w:r w:rsidR="001C5CFD" w:rsidRPr="0087588A">
        <w:rPr>
          <w:b/>
        </w:rPr>
        <w:fldChar w:fldCharType="begin"/>
      </w:r>
      <w:r w:rsidR="001C5CFD" w:rsidRPr="0087588A">
        <w:instrText xml:space="preserve"> XE "</w:instrText>
      </w:r>
      <w:r w:rsidR="001C5CFD" w:rsidRPr="0087588A">
        <w:rPr>
          <w:spacing w:val="-1"/>
          <w:sz w:val="20"/>
        </w:rPr>
        <w:instrText>Enhanced</w:instrText>
      </w:r>
      <w:r w:rsidR="001C5CFD" w:rsidRPr="0087588A">
        <w:rPr>
          <w:sz w:val="20"/>
        </w:rPr>
        <w:instrText xml:space="preserve"> </w:instrText>
      </w:r>
      <w:r w:rsidR="001C5CFD" w:rsidRPr="0087588A">
        <w:rPr>
          <w:spacing w:val="-1"/>
          <w:sz w:val="20"/>
        </w:rPr>
        <w:instrText>Reporting</w:instrText>
      </w:r>
      <w:r w:rsidR="001C5CFD" w:rsidRPr="0087588A">
        <w:instrText xml:space="preserve">" </w:instrText>
      </w:r>
      <w:r w:rsidR="001C5CFD" w:rsidRPr="0087588A">
        <w:rPr>
          <w:b/>
        </w:rPr>
        <w:fldChar w:fldCharType="end"/>
      </w:r>
      <w:r w:rsidR="00DB1035" w:rsidRPr="0087588A">
        <w:rPr>
          <w:b/>
        </w:rPr>
        <w:t xml:space="preserve"> </w:t>
      </w:r>
      <w:r w:rsidRPr="0087588A">
        <w:t>content - not</w:t>
      </w:r>
      <w:r w:rsidRPr="0087588A">
        <w:rPr>
          <w:spacing w:val="-1"/>
        </w:rPr>
        <w:t xml:space="preserve"> </w:t>
      </w:r>
      <w:r w:rsidRPr="0087588A">
        <w:t xml:space="preserve">to </w:t>
      </w:r>
      <w:r w:rsidRPr="0087588A">
        <w:rPr>
          <w:spacing w:val="-1"/>
        </w:rPr>
        <w:t>authenticate</w:t>
      </w:r>
      <w:r w:rsidRPr="0087588A">
        <w:t xml:space="preserve"> your</w:t>
      </w:r>
      <w:r w:rsidRPr="0087588A">
        <w:rPr>
          <w:spacing w:val="-1"/>
        </w:rPr>
        <w:t xml:space="preserve"> </w:t>
      </w:r>
      <w:r w:rsidRPr="0087588A">
        <w:t xml:space="preserve">access to </w:t>
      </w:r>
      <w:r w:rsidRPr="0087588A">
        <w:rPr>
          <w:spacing w:val="-1"/>
        </w:rPr>
        <w:t>the</w:t>
      </w:r>
      <w:r w:rsidRPr="0087588A">
        <w:t xml:space="preserve"> NUMI </w:t>
      </w:r>
      <w:r w:rsidRPr="0087588A">
        <w:rPr>
          <w:spacing w:val="-1"/>
        </w:rPr>
        <w:t>application.</w:t>
      </w:r>
      <w:r w:rsidR="00475FEA" w:rsidRPr="0087588A">
        <w:rPr>
          <w:spacing w:val="60"/>
        </w:rPr>
        <w:t xml:space="preserve"> </w:t>
      </w:r>
      <w:r w:rsidRPr="0087588A">
        <w:t xml:space="preserve">For </w:t>
      </w:r>
      <w:r w:rsidRPr="0087588A">
        <w:rPr>
          <w:spacing w:val="-1"/>
        </w:rPr>
        <w:t>more</w:t>
      </w:r>
      <w:r w:rsidRPr="0087588A">
        <w:t xml:space="preserve"> </w:t>
      </w:r>
      <w:r w:rsidRPr="0087588A">
        <w:rPr>
          <w:spacing w:val="-1"/>
        </w:rPr>
        <w:t>information</w:t>
      </w:r>
      <w:r w:rsidRPr="0087588A">
        <w:t xml:space="preserve"> about</w:t>
      </w:r>
      <w:r w:rsidRPr="0087588A">
        <w:rPr>
          <w:spacing w:val="65"/>
        </w:rPr>
        <w:t xml:space="preserve"> </w:t>
      </w:r>
      <w:r w:rsidRPr="0087588A">
        <w:rPr>
          <w:b/>
          <w:spacing w:val="-1"/>
        </w:rPr>
        <w:t>Enhanced</w:t>
      </w:r>
      <w:r w:rsidRPr="0087588A">
        <w:rPr>
          <w:b/>
        </w:rPr>
        <w:t xml:space="preserve"> Reporting</w:t>
      </w:r>
      <w:r w:rsidRPr="0087588A">
        <w:t xml:space="preserve">, please </w:t>
      </w:r>
      <w:r w:rsidRPr="0087588A">
        <w:rPr>
          <w:spacing w:val="-1"/>
        </w:rPr>
        <w:t>see</w:t>
      </w:r>
      <w:r w:rsidRPr="0087588A">
        <w:t xml:space="preserve"> </w:t>
      </w:r>
      <w:r w:rsidRPr="0087588A">
        <w:rPr>
          <w:spacing w:val="-1"/>
        </w:rPr>
        <w:t>Section</w:t>
      </w:r>
      <w:r w:rsidRPr="0087588A">
        <w:t xml:space="preserve"> </w:t>
      </w:r>
      <w:r w:rsidRPr="0087588A">
        <w:rPr>
          <w:spacing w:val="-1"/>
        </w:rPr>
        <w:t>12.13).</w:t>
      </w:r>
    </w:p>
    <w:p w:rsidR="00862882" w:rsidRPr="0087588A" w:rsidRDefault="00862882" w:rsidP="00F311F4">
      <w:pPr>
        <w:pStyle w:val="BodyText"/>
        <w:spacing w:before="69"/>
        <w:ind w:right="147"/>
      </w:pPr>
      <w:r w:rsidRPr="0087588A">
        <w:t>The system</w:t>
      </w:r>
      <w:r w:rsidRPr="0087588A">
        <w:rPr>
          <w:spacing w:val="-2"/>
        </w:rPr>
        <w:t xml:space="preserve"> </w:t>
      </w:r>
      <w:r w:rsidRPr="0087588A">
        <w:rPr>
          <w:spacing w:val="-1"/>
        </w:rPr>
        <w:t>authenticates</w:t>
      </w:r>
      <w:r w:rsidRPr="0087588A">
        <w:t xml:space="preserve"> and </w:t>
      </w:r>
      <w:r w:rsidRPr="0087588A">
        <w:rPr>
          <w:spacing w:val="-1"/>
        </w:rPr>
        <w:t>tracks</w:t>
      </w:r>
      <w:r w:rsidRPr="0087588A">
        <w:t xml:space="preserve"> users when</w:t>
      </w:r>
      <w:r w:rsidRPr="0087588A">
        <w:rPr>
          <w:spacing w:val="-2"/>
        </w:rPr>
        <w:t xml:space="preserve"> </w:t>
      </w:r>
      <w:r w:rsidRPr="0087588A">
        <w:rPr>
          <w:spacing w:val="-1"/>
        </w:rPr>
        <w:t>communication</w:t>
      </w:r>
      <w:r w:rsidRPr="0087588A">
        <w:rPr>
          <w:spacing w:val="1"/>
        </w:rPr>
        <w:t xml:space="preserve"> </w:t>
      </w:r>
      <w:r w:rsidRPr="0087588A">
        <w:t xml:space="preserve">to </w:t>
      </w:r>
      <w:r w:rsidRPr="0087588A">
        <w:rPr>
          <w:spacing w:val="-1"/>
        </w:rPr>
        <w:t>the</w:t>
      </w:r>
      <w:r w:rsidRPr="0087588A">
        <w:t xml:space="preserve"> system</w:t>
      </w:r>
      <w:r w:rsidRPr="0087588A">
        <w:rPr>
          <w:spacing w:val="-2"/>
        </w:rPr>
        <w:t xml:space="preserve"> </w:t>
      </w:r>
      <w:r w:rsidRPr="0087588A">
        <w:t xml:space="preserve">is first </w:t>
      </w:r>
      <w:r w:rsidRPr="0087588A">
        <w:rPr>
          <w:spacing w:val="-1"/>
        </w:rPr>
        <w:t>established.</w:t>
      </w:r>
      <w:r w:rsidRPr="0087588A">
        <w:rPr>
          <w:spacing w:val="79"/>
        </w:rPr>
        <w:t xml:space="preserve"> </w:t>
      </w:r>
      <w:r w:rsidRPr="0087588A">
        <w:t xml:space="preserve">You </w:t>
      </w:r>
      <w:r w:rsidRPr="0087588A">
        <w:rPr>
          <w:spacing w:val="-1"/>
        </w:rPr>
        <w:t>must</w:t>
      </w:r>
      <w:r w:rsidRPr="0087588A">
        <w:t xml:space="preserve"> prove your identity</w:t>
      </w:r>
      <w:r w:rsidRPr="0087588A">
        <w:rPr>
          <w:spacing w:val="-2"/>
        </w:rPr>
        <w:t xml:space="preserve"> </w:t>
      </w:r>
      <w:r w:rsidRPr="0087588A">
        <w:t>to the</w:t>
      </w:r>
      <w:r w:rsidRPr="0087588A">
        <w:rPr>
          <w:spacing w:val="-1"/>
        </w:rPr>
        <w:t xml:space="preserve"> NUMI</w:t>
      </w:r>
      <w:r w:rsidRPr="0087588A">
        <w:t xml:space="preserve"> web site by </w:t>
      </w:r>
      <w:r w:rsidRPr="0087588A">
        <w:rPr>
          <w:spacing w:val="-1"/>
        </w:rPr>
        <w:t>supplying</w:t>
      </w:r>
      <w:r w:rsidRPr="0087588A">
        <w:t xml:space="preserve"> a valid</w:t>
      </w:r>
      <w:r w:rsidRPr="0087588A">
        <w:rPr>
          <w:spacing w:val="-2"/>
        </w:rPr>
        <w:t xml:space="preserve"> </w:t>
      </w:r>
      <w:r w:rsidRPr="0087588A">
        <w:t xml:space="preserve">VistA </w:t>
      </w:r>
      <w:r w:rsidRPr="0087588A">
        <w:rPr>
          <w:spacing w:val="-1"/>
        </w:rPr>
        <w:t>Access</w:t>
      </w:r>
      <w:r w:rsidRPr="0087588A">
        <w:t xml:space="preserve"> and</w:t>
      </w:r>
      <w:r w:rsidRPr="0087588A">
        <w:rPr>
          <w:spacing w:val="33"/>
        </w:rPr>
        <w:t xml:space="preserve"> </w:t>
      </w:r>
      <w:r w:rsidRPr="0087588A">
        <w:t xml:space="preserve">Verify </w:t>
      </w:r>
      <w:r w:rsidRPr="0087588A">
        <w:rPr>
          <w:spacing w:val="-1"/>
        </w:rPr>
        <w:t>Code</w:t>
      </w:r>
      <w:r w:rsidRPr="0087588A">
        <w:t xml:space="preserve"> </w:t>
      </w:r>
      <w:r w:rsidRPr="0087588A">
        <w:rPr>
          <w:spacing w:val="-1"/>
        </w:rPr>
        <w:t>combination</w:t>
      </w:r>
      <w:r w:rsidRPr="0087588A">
        <w:t xml:space="preserve"> in order</w:t>
      </w:r>
      <w:r w:rsidRPr="0087588A">
        <w:rPr>
          <w:spacing w:val="-1"/>
        </w:rPr>
        <w:t xml:space="preserve"> </w:t>
      </w:r>
      <w:r w:rsidRPr="0087588A">
        <w:t>to</w:t>
      </w:r>
      <w:r w:rsidRPr="0087588A">
        <w:rPr>
          <w:spacing w:val="-1"/>
        </w:rPr>
        <w:t xml:space="preserve"> establish </w:t>
      </w:r>
      <w:r w:rsidRPr="0087588A">
        <w:t xml:space="preserve">this </w:t>
      </w:r>
      <w:r w:rsidRPr="0087588A">
        <w:rPr>
          <w:spacing w:val="-1"/>
        </w:rPr>
        <w:t>communication.</w:t>
      </w:r>
      <w:r w:rsidRPr="0087588A">
        <w:t xml:space="preserve"> </w:t>
      </w:r>
      <w:r w:rsidRPr="0087588A">
        <w:rPr>
          <w:spacing w:val="-1"/>
        </w:rPr>
        <w:t>Rather</w:t>
      </w:r>
      <w:r w:rsidRPr="0087588A">
        <w:t xml:space="preserve"> than </w:t>
      </w:r>
      <w:r w:rsidRPr="0087588A">
        <w:rPr>
          <w:spacing w:val="-1"/>
        </w:rPr>
        <w:t>passing</w:t>
      </w:r>
      <w:r w:rsidRPr="0087588A">
        <w:t xml:space="preserve"> your</w:t>
      </w:r>
      <w:r w:rsidRPr="0087588A">
        <w:rPr>
          <w:spacing w:val="81"/>
        </w:rPr>
        <w:t xml:space="preserve"> </w:t>
      </w:r>
      <w:r w:rsidRPr="0087588A">
        <w:t>confidential</w:t>
      </w:r>
      <w:r w:rsidRPr="0087588A">
        <w:rPr>
          <w:spacing w:val="-2"/>
        </w:rPr>
        <w:t xml:space="preserve"> </w:t>
      </w:r>
      <w:r w:rsidRPr="0087588A">
        <w:rPr>
          <w:spacing w:val="-1"/>
        </w:rPr>
        <w:t>credentials</w:t>
      </w:r>
      <w:r w:rsidRPr="0087588A">
        <w:t xml:space="preserve"> back and </w:t>
      </w:r>
      <w:r w:rsidRPr="0087588A">
        <w:rPr>
          <w:spacing w:val="-1"/>
        </w:rPr>
        <w:t>forth</w:t>
      </w:r>
      <w:r w:rsidRPr="0087588A">
        <w:t xml:space="preserve"> with each </w:t>
      </w:r>
      <w:r w:rsidRPr="0087588A">
        <w:rPr>
          <w:spacing w:val="-1"/>
        </w:rPr>
        <w:t>transaction,</w:t>
      </w:r>
      <w:r w:rsidRPr="0087588A">
        <w:rPr>
          <w:spacing w:val="-2"/>
        </w:rPr>
        <w:t xml:space="preserve"> </w:t>
      </w:r>
      <w:r w:rsidRPr="0087588A">
        <w:t>the system</w:t>
      </w:r>
      <w:r w:rsidRPr="0087588A">
        <w:rPr>
          <w:spacing w:val="-2"/>
        </w:rPr>
        <w:t xml:space="preserve"> </w:t>
      </w:r>
      <w:r w:rsidRPr="0087588A">
        <w:rPr>
          <w:spacing w:val="-1"/>
        </w:rPr>
        <w:t>generates</w:t>
      </w:r>
      <w:r w:rsidRPr="0087588A">
        <w:t xml:space="preserve"> a </w:t>
      </w:r>
      <w:r w:rsidRPr="0087588A">
        <w:rPr>
          <w:spacing w:val="-1"/>
        </w:rPr>
        <w:t>unique</w:t>
      </w:r>
      <w:r w:rsidRPr="0087588A">
        <w:rPr>
          <w:spacing w:val="77"/>
        </w:rPr>
        <w:t xml:space="preserve"> </w:t>
      </w:r>
      <w:r w:rsidRPr="0087588A">
        <w:t xml:space="preserve">"Session ID" (i.e., </w:t>
      </w:r>
      <w:r w:rsidRPr="0087588A">
        <w:rPr>
          <w:spacing w:val="-1"/>
        </w:rPr>
        <w:t>Windows</w:t>
      </w:r>
      <w:r w:rsidRPr="0087588A">
        <w:t xml:space="preserve"> session</w:t>
      </w:r>
      <w:r w:rsidRPr="0087588A">
        <w:rPr>
          <w:spacing w:val="-1"/>
        </w:rPr>
        <w:t xml:space="preserve"> </w:t>
      </w:r>
      <w:r w:rsidRPr="0087588A">
        <w:t>credentials)</w:t>
      </w:r>
      <w:r w:rsidRPr="0087588A">
        <w:rPr>
          <w:spacing w:val="-1"/>
        </w:rPr>
        <w:t xml:space="preserve"> </w:t>
      </w:r>
      <w:r w:rsidRPr="0087588A">
        <w:t xml:space="preserve">to </w:t>
      </w:r>
      <w:r w:rsidRPr="0087588A">
        <w:rPr>
          <w:spacing w:val="-1"/>
        </w:rPr>
        <w:t>identify</w:t>
      </w:r>
      <w:r w:rsidRPr="0087588A">
        <w:t xml:space="preserve"> </w:t>
      </w:r>
      <w:r w:rsidRPr="0087588A">
        <w:rPr>
          <w:spacing w:val="-1"/>
        </w:rPr>
        <w:t>your</w:t>
      </w:r>
      <w:r w:rsidRPr="0087588A">
        <w:t xml:space="preserve"> session</w:t>
      </w:r>
      <w:r w:rsidRPr="0087588A">
        <w:rPr>
          <w:spacing w:val="-2"/>
        </w:rPr>
        <w:t xml:space="preserve"> </w:t>
      </w:r>
      <w:r w:rsidRPr="0087588A">
        <w:t xml:space="preserve">as </w:t>
      </w:r>
      <w:r w:rsidRPr="0087588A">
        <w:rPr>
          <w:spacing w:val="-1"/>
        </w:rPr>
        <w:t>authenticated.</w:t>
      </w:r>
    </w:p>
    <w:p w:rsidR="00862882" w:rsidRPr="0087588A" w:rsidRDefault="00862882" w:rsidP="00862882">
      <w:pPr>
        <w:pStyle w:val="BodyText"/>
        <w:ind w:right="147"/>
      </w:pPr>
      <w:r w:rsidRPr="0087588A">
        <w:t>Subsequent</w:t>
      </w:r>
      <w:r w:rsidRPr="0087588A">
        <w:rPr>
          <w:spacing w:val="-1"/>
        </w:rPr>
        <w:t xml:space="preserve"> communication</w:t>
      </w:r>
      <w:r w:rsidRPr="0087588A">
        <w:t xml:space="preserve"> between you and the</w:t>
      </w:r>
      <w:r w:rsidRPr="0087588A">
        <w:rPr>
          <w:spacing w:val="-1"/>
        </w:rPr>
        <w:t xml:space="preserve"> </w:t>
      </w:r>
      <w:r w:rsidRPr="0087588A">
        <w:t xml:space="preserve">web site </w:t>
      </w:r>
      <w:r w:rsidRPr="0087588A">
        <w:rPr>
          <w:spacing w:val="-1"/>
        </w:rPr>
        <w:t>will</w:t>
      </w:r>
      <w:r w:rsidRPr="0087588A">
        <w:t xml:space="preserve"> be tagged </w:t>
      </w:r>
      <w:r w:rsidRPr="0087588A">
        <w:rPr>
          <w:spacing w:val="-1"/>
        </w:rPr>
        <w:t>with</w:t>
      </w:r>
      <w:r w:rsidRPr="0087588A">
        <w:t xml:space="preserve"> </w:t>
      </w:r>
      <w:r w:rsidRPr="0087588A">
        <w:rPr>
          <w:spacing w:val="-1"/>
        </w:rPr>
        <w:t>the</w:t>
      </w:r>
      <w:r w:rsidRPr="0087588A">
        <w:t xml:space="preserve"> </w:t>
      </w:r>
      <w:r w:rsidRPr="0087588A">
        <w:rPr>
          <w:spacing w:val="-1"/>
        </w:rPr>
        <w:t>Session</w:t>
      </w:r>
      <w:r w:rsidRPr="0087588A">
        <w:t xml:space="preserve"> ID </w:t>
      </w:r>
      <w:r w:rsidRPr="0087588A">
        <w:rPr>
          <w:spacing w:val="1"/>
        </w:rPr>
        <w:t>as</w:t>
      </w:r>
      <w:r w:rsidRPr="0087588A">
        <w:rPr>
          <w:spacing w:val="49"/>
        </w:rPr>
        <w:t xml:space="preserve"> </w:t>
      </w:r>
      <w:r w:rsidRPr="0087588A">
        <w:t>"proof" of</w:t>
      </w:r>
      <w:r w:rsidRPr="0087588A">
        <w:rPr>
          <w:spacing w:val="-1"/>
        </w:rPr>
        <w:t xml:space="preserve"> </w:t>
      </w:r>
      <w:r w:rsidRPr="0087588A">
        <w:t xml:space="preserve">the </w:t>
      </w:r>
      <w:r w:rsidRPr="0087588A">
        <w:rPr>
          <w:spacing w:val="-1"/>
        </w:rPr>
        <w:t>authenticated</w:t>
      </w:r>
      <w:r w:rsidRPr="0087588A">
        <w:t xml:space="preserve"> session.</w:t>
      </w:r>
      <w:r w:rsidR="00F311F4" w:rsidRPr="0087588A">
        <w:t xml:space="preserve"> </w:t>
      </w:r>
      <w:r w:rsidRPr="0087588A">
        <w:t xml:space="preserve">For </w:t>
      </w:r>
      <w:r w:rsidRPr="0087588A">
        <w:rPr>
          <w:spacing w:val="-1"/>
        </w:rPr>
        <w:t>example,</w:t>
      </w:r>
      <w:r w:rsidRPr="0087588A">
        <w:t xml:space="preserve"> when you visit</w:t>
      </w:r>
      <w:r w:rsidRPr="0087588A">
        <w:rPr>
          <w:spacing w:val="-1"/>
        </w:rPr>
        <w:t xml:space="preserve"> </w:t>
      </w:r>
      <w:r w:rsidRPr="0087588A">
        <w:t xml:space="preserve">a </w:t>
      </w:r>
      <w:r w:rsidRPr="0087588A">
        <w:rPr>
          <w:spacing w:val="-1"/>
        </w:rPr>
        <w:t>retailer’s</w:t>
      </w:r>
      <w:r w:rsidRPr="0087588A">
        <w:t xml:space="preserve"> </w:t>
      </w:r>
      <w:r w:rsidRPr="0087588A">
        <w:rPr>
          <w:spacing w:val="-1"/>
        </w:rPr>
        <w:t xml:space="preserve">website </w:t>
      </w:r>
      <w:r w:rsidRPr="0087588A">
        <w:t xml:space="preserve">you want to </w:t>
      </w:r>
      <w:r w:rsidRPr="0087588A">
        <w:rPr>
          <w:spacing w:val="-1"/>
        </w:rPr>
        <w:t>collect</w:t>
      </w:r>
      <w:r w:rsidRPr="0087588A">
        <w:t xml:space="preserve"> </w:t>
      </w:r>
      <w:r w:rsidRPr="0087588A">
        <w:rPr>
          <w:spacing w:val="-1"/>
        </w:rPr>
        <w:t>articles</w:t>
      </w:r>
      <w:r w:rsidRPr="0087588A">
        <w:t xml:space="preserve"> in a </w:t>
      </w:r>
      <w:r w:rsidRPr="0087588A">
        <w:rPr>
          <w:spacing w:val="-1"/>
        </w:rPr>
        <w:t>‘shopping</w:t>
      </w:r>
      <w:r w:rsidRPr="0087588A">
        <w:t xml:space="preserve"> cart’</w:t>
      </w:r>
      <w:r w:rsidRPr="0087588A">
        <w:rPr>
          <w:spacing w:val="77"/>
        </w:rPr>
        <w:t xml:space="preserve"> </w:t>
      </w:r>
      <w:r w:rsidRPr="0087588A">
        <w:t>and then go</w:t>
      </w:r>
      <w:r w:rsidRPr="0087588A">
        <w:rPr>
          <w:spacing w:val="-1"/>
        </w:rPr>
        <w:t xml:space="preserve"> </w:t>
      </w:r>
      <w:r w:rsidRPr="0087588A">
        <w:t xml:space="preserve">to the </w:t>
      </w:r>
      <w:r w:rsidRPr="0087588A">
        <w:rPr>
          <w:spacing w:val="-1"/>
        </w:rPr>
        <w:t>checkout</w:t>
      </w:r>
      <w:r w:rsidRPr="0087588A">
        <w:t xml:space="preserve"> page to place your </w:t>
      </w:r>
      <w:r w:rsidRPr="0087588A">
        <w:rPr>
          <w:spacing w:val="-1"/>
        </w:rPr>
        <w:t>order.</w:t>
      </w:r>
      <w:r w:rsidRPr="0087588A">
        <w:t xml:space="preserve"> A Session ID enables the </w:t>
      </w:r>
      <w:r w:rsidRPr="0087588A">
        <w:rPr>
          <w:spacing w:val="-1"/>
        </w:rPr>
        <w:t>system</w:t>
      </w:r>
      <w:r w:rsidRPr="0087588A">
        <w:rPr>
          <w:spacing w:val="-2"/>
        </w:rPr>
        <w:t xml:space="preserve"> </w:t>
      </w:r>
      <w:r w:rsidRPr="0087588A">
        <w:t>to keep</w:t>
      </w:r>
      <w:r w:rsidRPr="0087588A">
        <w:rPr>
          <w:spacing w:val="31"/>
        </w:rPr>
        <w:t xml:space="preserve"> </w:t>
      </w:r>
      <w:r w:rsidRPr="0087588A">
        <w:t xml:space="preserve">track of </w:t>
      </w:r>
      <w:r w:rsidRPr="0087588A">
        <w:rPr>
          <w:spacing w:val="-1"/>
        </w:rPr>
        <w:t>your</w:t>
      </w:r>
      <w:r w:rsidRPr="0087588A">
        <w:t xml:space="preserve"> cart’s</w:t>
      </w:r>
      <w:r w:rsidRPr="0087588A">
        <w:rPr>
          <w:spacing w:val="1"/>
        </w:rPr>
        <w:t xml:space="preserve"> </w:t>
      </w:r>
      <w:r w:rsidRPr="0087588A">
        <w:rPr>
          <w:spacing w:val="-1"/>
        </w:rPr>
        <w:t>status.</w:t>
      </w:r>
    </w:p>
    <w:p w:rsidR="00862882" w:rsidRPr="0087588A" w:rsidRDefault="00862882" w:rsidP="00862882">
      <w:pPr>
        <w:pStyle w:val="BodyText"/>
      </w:pPr>
      <w:r w:rsidRPr="0087588A">
        <w:t>There are 3</w:t>
      </w:r>
      <w:r w:rsidRPr="0087588A">
        <w:rPr>
          <w:spacing w:val="-2"/>
        </w:rPr>
        <w:t xml:space="preserve"> </w:t>
      </w:r>
      <w:r w:rsidRPr="0087588A">
        <w:t xml:space="preserve">possible </w:t>
      </w:r>
      <w:r w:rsidRPr="0087588A">
        <w:rPr>
          <w:spacing w:val="-1"/>
        </w:rPr>
        <w:t>credential</w:t>
      </w:r>
      <w:r w:rsidRPr="0087588A">
        <w:t xml:space="preserve"> comparison</w:t>
      </w:r>
      <w:r w:rsidRPr="0087588A">
        <w:rPr>
          <w:spacing w:val="1"/>
        </w:rPr>
        <w:t xml:space="preserve"> </w:t>
      </w:r>
      <w:r w:rsidR="001C6A6A" w:rsidRPr="0087588A">
        <w:rPr>
          <w:spacing w:val="-1"/>
        </w:rPr>
        <w:t xml:space="preserve">scenarios, </w:t>
      </w:r>
      <w:r w:rsidR="00DB1035" w:rsidRPr="0087588A">
        <w:rPr>
          <w:b/>
          <w:spacing w:val="-1"/>
        </w:rPr>
        <w:t>3.2</w:t>
      </w:r>
      <w:r w:rsidR="001C6A6A" w:rsidRPr="0087588A">
        <w:rPr>
          <w:b/>
          <w:spacing w:val="-1"/>
        </w:rPr>
        <w:t xml:space="preserve">.2.1, </w:t>
      </w:r>
      <w:r w:rsidR="00DB1035" w:rsidRPr="0087588A">
        <w:rPr>
          <w:b/>
          <w:spacing w:val="-1"/>
        </w:rPr>
        <w:t>3.2.2.2</w:t>
      </w:r>
      <w:r w:rsidR="001C6A6A" w:rsidRPr="0087588A">
        <w:rPr>
          <w:spacing w:val="-1"/>
        </w:rPr>
        <w:t xml:space="preserve"> and </w:t>
      </w:r>
      <w:r w:rsidR="00DB1035" w:rsidRPr="0087588A">
        <w:rPr>
          <w:b/>
          <w:spacing w:val="-1"/>
        </w:rPr>
        <w:t>3.2.2.3</w:t>
      </w:r>
      <w:r w:rsidR="001C6A6A" w:rsidRPr="0087588A">
        <w:rPr>
          <w:b/>
          <w:spacing w:val="-1"/>
        </w:rPr>
        <w:t>:</w:t>
      </w:r>
    </w:p>
    <w:p w:rsidR="00862882" w:rsidRPr="0087588A" w:rsidRDefault="00862882" w:rsidP="000443F5">
      <w:pPr>
        <w:pStyle w:val="Heading4"/>
        <w:widowControl w:val="0"/>
        <w:tabs>
          <w:tab w:val="clear" w:pos="2394"/>
        </w:tabs>
        <w:spacing w:before="120" w:after="0"/>
        <w:ind w:left="864"/>
      </w:pPr>
      <w:bookmarkStart w:id="310" w:name="_Toc479676012"/>
      <w:bookmarkStart w:id="311" w:name="_Toc479631749"/>
      <w:bookmarkStart w:id="312" w:name="_Toc499543713"/>
      <w:r w:rsidRPr="0087588A">
        <w:rPr>
          <w:spacing w:val="-1"/>
          <w:u w:color="000000"/>
        </w:rPr>
        <w:t>The</w:t>
      </w:r>
      <w:r w:rsidRPr="0087588A">
        <w:rPr>
          <w:u w:color="000000"/>
        </w:rPr>
        <w:t xml:space="preserve"> Login</w:t>
      </w:r>
      <w:r w:rsidRPr="0087588A">
        <w:rPr>
          <w:spacing w:val="1"/>
          <w:u w:color="000000"/>
        </w:rPr>
        <w:t xml:space="preserve"> </w:t>
      </w:r>
      <w:r w:rsidRPr="0087588A">
        <w:rPr>
          <w:u w:color="000000"/>
        </w:rPr>
        <w:t>Credentials Match</w:t>
      </w:r>
      <w:bookmarkEnd w:id="310"/>
      <w:bookmarkEnd w:id="311"/>
      <w:bookmarkEnd w:id="312"/>
    </w:p>
    <w:p w:rsidR="00862882" w:rsidRPr="0087588A" w:rsidRDefault="00862882" w:rsidP="00862882">
      <w:pPr>
        <w:pStyle w:val="BodyText"/>
        <w:ind w:right="147"/>
      </w:pPr>
      <w:r w:rsidRPr="0087588A">
        <w:t xml:space="preserve">If your NUMI login </w:t>
      </w:r>
      <w:r w:rsidRPr="0087588A">
        <w:rPr>
          <w:spacing w:val="-1"/>
        </w:rPr>
        <w:t>credentials</w:t>
      </w:r>
      <w:r w:rsidRPr="0087588A">
        <w:t xml:space="preserve"> </w:t>
      </w:r>
      <w:r w:rsidRPr="0087588A">
        <w:rPr>
          <w:spacing w:val="-1"/>
        </w:rPr>
        <w:t>match</w:t>
      </w:r>
      <w:r w:rsidRPr="0087588A">
        <w:rPr>
          <w:spacing w:val="1"/>
        </w:rPr>
        <w:t xml:space="preserve"> </w:t>
      </w:r>
      <w:r w:rsidRPr="0087588A">
        <w:t xml:space="preserve">your </w:t>
      </w:r>
      <w:r w:rsidRPr="0087588A">
        <w:rPr>
          <w:spacing w:val="-1"/>
        </w:rPr>
        <w:t>Windows</w:t>
      </w:r>
      <w:r w:rsidRPr="0087588A">
        <w:t xml:space="preserve"> credentials, you </w:t>
      </w:r>
      <w:r w:rsidRPr="0087588A">
        <w:rPr>
          <w:spacing w:val="-1"/>
        </w:rPr>
        <w:t>will</w:t>
      </w:r>
      <w:r w:rsidRPr="0087588A">
        <w:t xml:space="preserve"> be</w:t>
      </w:r>
      <w:r w:rsidRPr="0087588A">
        <w:rPr>
          <w:spacing w:val="-1"/>
        </w:rPr>
        <w:t xml:space="preserve"> </w:t>
      </w:r>
      <w:r w:rsidRPr="0087588A">
        <w:t>logged in without</w:t>
      </w:r>
      <w:r w:rsidRPr="0087588A">
        <w:rPr>
          <w:spacing w:val="39"/>
        </w:rPr>
        <w:t xml:space="preserve"> </w:t>
      </w:r>
      <w:r w:rsidRPr="0087588A">
        <w:t xml:space="preserve">seeing any </w:t>
      </w:r>
      <w:r w:rsidRPr="0087588A">
        <w:rPr>
          <w:spacing w:val="-1"/>
        </w:rPr>
        <w:t>dialog</w:t>
      </w:r>
      <w:r w:rsidRPr="0087588A">
        <w:t xml:space="preserve"> or </w:t>
      </w:r>
      <w:r w:rsidRPr="0087588A">
        <w:rPr>
          <w:spacing w:val="-1"/>
        </w:rPr>
        <w:t>pop-up</w:t>
      </w:r>
      <w:r w:rsidRPr="0087588A">
        <w:t xml:space="preserve"> boxes.</w:t>
      </w:r>
    </w:p>
    <w:p w:rsidR="00862882" w:rsidRPr="0087588A" w:rsidRDefault="00862882" w:rsidP="000443F5">
      <w:pPr>
        <w:pStyle w:val="Heading4"/>
        <w:widowControl w:val="0"/>
        <w:tabs>
          <w:tab w:val="clear" w:pos="2394"/>
        </w:tabs>
        <w:spacing w:before="120" w:after="0"/>
        <w:ind w:left="864"/>
      </w:pPr>
      <w:bookmarkStart w:id="313" w:name="_Toc479676013"/>
      <w:bookmarkStart w:id="314" w:name="_Toc479631750"/>
      <w:bookmarkStart w:id="315" w:name="_Toc499543714"/>
      <w:r w:rsidRPr="0087588A">
        <w:rPr>
          <w:spacing w:val="-1"/>
          <w:u w:color="000000"/>
        </w:rPr>
        <w:t>The</w:t>
      </w:r>
      <w:r w:rsidRPr="0087588A">
        <w:rPr>
          <w:u w:color="000000"/>
        </w:rPr>
        <w:t xml:space="preserve"> Login</w:t>
      </w:r>
      <w:r w:rsidRPr="0087588A">
        <w:rPr>
          <w:spacing w:val="1"/>
          <w:u w:color="000000"/>
        </w:rPr>
        <w:t xml:space="preserve"> </w:t>
      </w:r>
      <w:r w:rsidRPr="0087588A">
        <w:rPr>
          <w:u w:color="000000"/>
        </w:rPr>
        <w:t>Credentials are Blank</w:t>
      </w:r>
      <w:bookmarkEnd w:id="313"/>
      <w:bookmarkEnd w:id="314"/>
      <w:bookmarkEnd w:id="315"/>
    </w:p>
    <w:p w:rsidR="00862882" w:rsidRPr="0087588A" w:rsidRDefault="00862882" w:rsidP="00862882">
      <w:pPr>
        <w:pStyle w:val="BodyText"/>
        <w:ind w:right="167"/>
      </w:pPr>
      <w:r w:rsidRPr="0087588A">
        <w:t>If your NUMI login</w:t>
      </w:r>
      <w:r w:rsidRPr="0087588A">
        <w:rPr>
          <w:spacing w:val="-2"/>
        </w:rPr>
        <w:t xml:space="preserve"> </w:t>
      </w:r>
      <w:r w:rsidRPr="0087588A">
        <w:rPr>
          <w:spacing w:val="-1"/>
        </w:rPr>
        <w:t>credentials</w:t>
      </w:r>
      <w:r w:rsidRPr="0087588A">
        <w:t xml:space="preserve"> are blank (e.g.,</w:t>
      </w:r>
      <w:r w:rsidRPr="0087588A">
        <w:rPr>
          <w:spacing w:val="-1"/>
        </w:rPr>
        <w:t xml:space="preserve"> </w:t>
      </w:r>
      <w:r w:rsidRPr="0087588A">
        <w:t xml:space="preserve">new </w:t>
      </w:r>
      <w:r w:rsidRPr="0087588A">
        <w:rPr>
          <w:spacing w:val="-1"/>
        </w:rPr>
        <w:t>NUMI</w:t>
      </w:r>
      <w:r w:rsidRPr="0087588A">
        <w:t xml:space="preserve"> user),</w:t>
      </w:r>
      <w:r w:rsidRPr="0087588A">
        <w:rPr>
          <w:spacing w:val="-2"/>
        </w:rPr>
        <w:t xml:space="preserve"> </w:t>
      </w:r>
      <w:r w:rsidRPr="0087588A">
        <w:t xml:space="preserve">the </w:t>
      </w:r>
      <w:r w:rsidRPr="0087588A">
        <w:rPr>
          <w:spacing w:val="-1"/>
        </w:rPr>
        <w:t>system</w:t>
      </w:r>
      <w:r w:rsidRPr="0087588A">
        <w:rPr>
          <w:spacing w:val="-2"/>
        </w:rPr>
        <w:t xml:space="preserve"> </w:t>
      </w:r>
      <w:r w:rsidRPr="0087588A">
        <w:t>will</w:t>
      </w:r>
      <w:r w:rsidRPr="0087588A">
        <w:rPr>
          <w:spacing w:val="1"/>
        </w:rPr>
        <w:t xml:space="preserve"> </w:t>
      </w:r>
      <w:r w:rsidRPr="0087588A">
        <w:t>apply the</w:t>
      </w:r>
      <w:r w:rsidRPr="0087588A">
        <w:rPr>
          <w:spacing w:val="38"/>
        </w:rPr>
        <w:t xml:space="preserve"> </w:t>
      </w:r>
      <w:r w:rsidRPr="0087588A">
        <w:rPr>
          <w:spacing w:val="-1"/>
        </w:rPr>
        <w:t>current</w:t>
      </w:r>
      <w:r w:rsidRPr="0087588A">
        <w:t xml:space="preserve"> </w:t>
      </w:r>
      <w:r w:rsidRPr="0087588A">
        <w:rPr>
          <w:spacing w:val="-1"/>
        </w:rPr>
        <w:t>credentials</w:t>
      </w:r>
      <w:r w:rsidRPr="0087588A">
        <w:t xml:space="preserve"> you </w:t>
      </w:r>
      <w:r w:rsidRPr="0087588A">
        <w:rPr>
          <w:spacing w:val="-1"/>
        </w:rPr>
        <w:t>are</w:t>
      </w:r>
      <w:r w:rsidRPr="0087588A">
        <w:t xml:space="preserve"> using and proceed </w:t>
      </w:r>
      <w:r w:rsidRPr="0087588A">
        <w:rPr>
          <w:spacing w:val="-1"/>
        </w:rPr>
        <w:t>with</w:t>
      </w:r>
      <w:r w:rsidRPr="0087588A">
        <w:t xml:space="preserve"> logging </w:t>
      </w:r>
      <w:r w:rsidRPr="0087588A">
        <w:rPr>
          <w:spacing w:val="-1"/>
        </w:rPr>
        <w:t>you</w:t>
      </w:r>
      <w:r w:rsidRPr="0087588A">
        <w:t xml:space="preserve"> in.</w:t>
      </w:r>
    </w:p>
    <w:p w:rsidR="00862882" w:rsidRPr="0087588A" w:rsidRDefault="00862882" w:rsidP="000443F5">
      <w:pPr>
        <w:pStyle w:val="Heading4"/>
        <w:widowControl w:val="0"/>
        <w:tabs>
          <w:tab w:val="clear" w:pos="2394"/>
        </w:tabs>
        <w:spacing w:before="120" w:after="0"/>
        <w:ind w:left="864"/>
      </w:pPr>
      <w:bookmarkStart w:id="316" w:name="_Toc479676014"/>
      <w:bookmarkStart w:id="317" w:name="_Toc479631751"/>
      <w:bookmarkStart w:id="318" w:name="_Toc499543715"/>
      <w:r w:rsidRPr="0087588A">
        <w:rPr>
          <w:spacing w:val="-1"/>
          <w:u w:color="000000"/>
        </w:rPr>
        <w:t>The</w:t>
      </w:r>
      <w:r w:rsidRPr="0087588A">
        <w:rPr>
          <w:u w:color="000000"/>
        </w:rPr>
        <w:t xml:space="preserve"> Login</w:t>
      </w:r>
      <w:r w:rsidRPr="0087588A">
        <w:rPr>
          <w:spacing w:val="1"/>
          <w:u w:color="000000"/>
        </w:rPr>
        <w:t xml:space="preserve"> </w:t>
      </w:r>
      <w:r w:rsidRPr="0087588A">
        <w:rPr>
          <w:u w:color="000000"/>
        </w:rPr>
        <w:t>Credentials</w:t>
      </w:r>
      <w:r w:rsidR="00DA2FE5" w:rsidRPr="0087588A">
        <w:rPr>
          <w:u w:color="000000"/>
        </w:rPr>
        <w:t xml:space="preserve"> Do Not Match</w:t>
      </w:r>
      <w:bookmarkEnd w:id="316"/>
      <w:bookmarkEnd w:id="317"/>
      <w:bookmarkEnd w:id="318"/>
    </w:p>
    <w:p w:rsidR="00862882" w:rsidRPr="0087588A" w:rsidRDefault="00862882" w:rsidP="00862882">
      <w:pPr>
        <w:pStyle w:val="BodyText"/>
        <w:ind w:right="167"/>
      </w:pPr>
      <w:r w:rsidRPr="0087588A">
        <w:rPr>
          <w:spacing w:val="-1"/>
        </w:rPr>
        <w:t>When</w:t>
      </w:r>
      <w:r w:rsidRPr="0087588A">
        <w:t xml:space="preserve"> you login to NUMI, if </w:t>
      </w:r>
      <w:r w:rsidRPr="0087588A">
        <w:rPr>
          <w:spacing w:val="-1"/>
        </w:rPr>
        <w:t>your Windows</w:t>
      </w:r>
      <w:r w:rsidRPr="0087588A">
        <w:t xml:space="preserve"> credentials do</w:t>
      </w:r>
      <w:r w:rsidRPr="0087588A">
        <w:rPr>
          <w:spacing w:val="-2"/>
        </w:rPr>
        <w:t xml:space="preserve"> </w:t>
      </w:r>
      <w:r w:rsidRPr="0087588A">
        <w:t xml:space="preserve">not </w:t>
      </w:r>
      <w:r w:rsidRPr="0087588A">
        <w:rPr>
          <w:spacing w:val="-1"/>
        </w:rPr>
        <w:t>match</w:t>
      </w:r>
      <w:r w:rsidRPr="0087588A">
        <w:t xml:space="preserve"> the credentials</w:t>
      </w:r>
      <w:r w:rsidRPr="0087588A">
        <w:rPr>
          <w:spacing w:val="-2"/>
        </w:rPr>
        <w:t xml:space="preserve"> </w:t>
      </w:r>
      <w:r w:rsidRPr="0087588A">
        <w:t>saved in</w:t>
      </w:r>
      <w:r w:rsidRPr="0087588A">
        <w:rPr>
          <w:spacing w:val="33"/>
        </w:rPr>
        <w:t xml:space="preserve"> </w:t>
      </w:r>
      <w:r w:rsidRPr="0087588A">
        <w:rPr>
          <w:spacing w:val="-1"/>
        </w:rPr>
        <w:t>NUMI,</w:t>
      </w:r>
      <w:r w:rsidRPr="0087588A">
        <w:t xml:space="preserve"> you will see a </w:t>
      </w:r>
      <w:r w:rsidRPr="0087588A">
        <w:rPr>
          <w:b/>
          <w:bCs/>
          <w:color w:val="FF0000"/>
          <w:spacing w:val="-1"/>
        </w:rPr>
        <w:t>Security</w:t>
      </w:r>
      <w:r w:rsidRPr="0087588A">
        <w:rPr>
          <w:b/>
          <w:bCs/>
          <w:color w:val="FF0000"/>
        </w:rPr>
        <w:t xml:space="preserve"> Warning </w:t>
      </w:r>
      <w:r w:rsidRPr="0087588A">
        <w:rPr>
          <w:spacing w:val="-1"/>
        </w:rPr>
        <w:t>message</w:t>
      </w:r>
      <w:r w:rsidRPr="0087588A">
        <w:t xml:space="preserve"> </w:t>
      </w:r>
      <w:r w:rsidRPr="0087588A">
        <w:rPr>
          <w:spacing w:val="-1"/>
        </w:rPr>
        <w:t>similar</w:t>
      </w:r>
      <w:r w:rsidRPr="0087588A">
        <w:t xml:space="preserve"> to </w:t>
      </w:r>
      <w:r w:rsidRPr="0087588A">
        <w:rPr>
          <w:spacing w:val="-1"/>
        </w:rPr>
        <w:t>the</w:t>
      </w:r>
      <w:r w:rsidRPr="0087588A">
        <w:t xml:space="preserve"> one illustrated</w:t>
      </w:r>
      <w:r w:rsidRPr="0087588A">
        <w:rPr>
          <w:spacing w:val="-2"/>
        </w:rPr>
        <w:t xml:space="preserve"> </w:t>
      </w:r>
      <w:r w:rsidRPr="0087588A">
        <w:t xml:space="preserve">in </w:t>
      </w:r>
      <w:r w:rsidRPr="0087588A">
        <w:rPr>
          <w:spacing w:val="-1"/>
        </w:rPr>
        <w:t>Figure</w:t>
      </w:r>
      <w:r w:rsidR="009B2D89" w:rsidRPr="0087588A">
        <w:t xml:space="preserve"> 18</w:t>
      </w:r>
      <w:r w:rsidR="00316601" w:rsidRPr="0087588A">
        <w:t xml:space="preserve"> </w:t>
      </w:r>
      <w:r w:rsidRPr="0087588A">
        <w:t>(One reason</w:t>
      </w:r>
      <w:r w:rsidRPr="0087588A">
        <w:rPr>
          <w:spacing w:val="-2"/>
        </w:rPr>
        <w:t xml:space="preserve"> </w:t>
      </w:r>
      <w:r w:rsidRPr="0087588A">
        <w:t xml:space="preserve">for a </w:t>
      </w:r>
      <w:r w:rsidRPr="0087588A">
        <w:rPr>
          <w:spacing w:val="-1"/>
        </w:rPr>
        <w:t>credential</w:t>
      </w:r>
      <w:r w:rsidRPr="0087588A">
        <w:t xml:space="preserve"> </w:t>
      </w:r>
      <w:r w:rsidRPr="0087588A">
        <w:rPr>
          <w:spacing w:val="-1"/>
        </w:rPr>
        <w:t>mismatch</w:t>
      </w:r>
      <w:r w:rsidRPr="0087588A">
        <w:t xml:space="preserve"> would be if</w:t>
      </w:r>
      <w:r w:rsidRPr="0087588A">
        <w:rPr>
          <w:spacing w:val="-2"/>
        </w:rPr>
        <w:t xml:space="preserve"> </w:t>
      </w:r>
      <w:r w:rsidRPr="0087588A">
        <w:t>you logged in to NUMI</w:t>
      </w:r>
      <w:r w:rsidRPr="0087588A">
        <w:rPr>
          <w:spacing w:val="1"/>
        </w:rPr>
        <w:t xml:space="preserve"> </w:t>
      </w:r>
      <w:r w:rsidRPr="0087588A">
        <w:t>from</w:t>
      </w:r>
      <w:r w:rsidRPr="0087588A">
        <w:rPr>
          <w:spacing w:val="-2"/>
        </w:rPr>
        <w:t xml:space="preserve"> </w:t>
      </w:r>
      <w:r w:rsidRPr="0087588A">
        <w:t xml:space="preserve">someone </w:t>
      </w:r>
      <w:r w:rsidRPr="0087588A">
        <w:rPr>
          <w:spacing w:val="-1"/>
        </w:rPr>
        <w:t>else’s</w:t>
      </w:r>
      <w:r w:rsidRPr="0087588A">
        <w:rPr>
          <w:spacing w:val="37"/>
        </w:rPr>
        <w:t xml:space="preserve"> </w:t>
      </w:r>
      <w:r w:rsidRPr="0087588A">
        <w:rPr>
          <w:spacing w:val="-1"/>
        </w:rPr>
        <w:t>computer).</w:t>
      </w:r>
      <w:r w:rsidRPr="0087588A">
        <w:t xml:space="preserve"> You </w:t>
      </w:r>
      <w:r w:rsidRPr="0087588A">
        <w:rPr>
          <w:spacing w:val="-1"/>
        </w:rPr>
        <w:t>will</w:t>
      </w:r>
      <w:r w:rsidRPr="0087588A">
        <w:t xml:space="preserve"> be</w:t>
      </w:r>
      <w:r w:rsidRPr="0087588A">
        <w:rPr>
          <w:spacing w:val="-1"/>
        </w:rPr>
        <w:t xml:space="preserve"> </w:t>
      </w:r>
      <w:r w:rsidRPr="0087588A">
        <w:t xml:space="preserve">given the </w:t>
      </w:r>
      <w:r w:rsidRPr="0087588A">
        <w:rPr>
          <w:spacing w:val="-1"/>
        </w:rPr>
        <w:t>opportunity</w:t>
      </w:r>
      <w:r w:rsidRPr="0087588A">
        <w:t xml:space="preserve"> to</w:t>
      </w:r>
      <w:r w:rsidRPr="0087588A">
        <w:rPr>
          <w:spacing w:val="-2"/>
        </w:rPr>
        <w:t xml:space="preserve"> </w:t>
      </w:r>
      <w:r w:rsidRPr="0087588A">
        <w:t xml:space="preserve">either update your </w:t>
      </w:r>
      <w:r w:rsidRPr="0087588A">
        <w:rPr>
          <w:spacing w:val="-1"/>
        </w:rPr>
        <w:t>network</w:t>
      </w:r>
      <w:r w:rsidRPr="0087588A">
        <w:t xml:space="preserve"> account</w:t>
      </w:r>
      <w:r w:rsidRPr="0087588A">
        <w:rPr>
          <w:spacing w:val="-2"/>
        </w:rPr>
        <w:t xml:space="preserve"> </w:t>
      </w:r>
      <w:r w:rsidRPr="0087588A">
        <w:rPr>
          <w:spacing w:val="-1"/>
        </w:rPr>
        <w:t>name</w:t>
      </w:r>
      <w:r w:rsidRPr="0087588A">
        <w:t xml:space="preserve"> or</w:t>
      </w:r>
      <w:r w:rsidRPr="0087588A">
        <w:rPr>
          <w:spacing w:val="53"/>
        </w:rPr>
        <w:t xml:space="preserve"> </w:t>
      </w:r>
      <w:r w:rsidRPr="0087588A">
        <w:t xml:space="preserve">logout of </w:t>
      </w:r>
      <w:r w:rsidRPr="0087588A">
        <w:rPr>
          <w:spacing w:val="-1"/>
        </w:rPr>
        <w:t>NUMI</w:t>
      </w:r>
      <w:r w:rsidRPr="0087588A">
        <w:t xml:space="preserve"> and </w:t>
      </w:r>
      <w:r w:rsidRPr="0087588A">
        <w:rPr>
          <w:spacing w:val="-1"/>
        </w:rPr>
        <w:t>log</w:t>
      </w:r>
      <w:r w:rsidRPr="0087588A">
        <w:t xml:space="preserve"> back in </w:t>
      </w:r>
      <w:r w:rsidRPr="0087588A">
        <w:rPr>
          <w:spacing w:val="-1"/>
        </w:rPr>
        <w:t>using</w:t>
      </w:r>
      <w:r w:rsidRPr="0087588A">
        <w:t xml:space="preserve"> your own credentials,</w:t>
      </w:r>
      <w:r w:rsidRPr="0087588A">
        <w:rPr>
          <w:spacing w:val="-2"/>
        </w:rPr>
        <w:t xml:space="preserve"> </w:t>
      </w:r>
      <w:r w:rsidRPr="0087588A">
        <w:t>as described</w:t>
      </w:r>
      <w:r w:rsidRPr="0087588A">
        <w:rPr>
          <w:spacing w:val="-1"/>
        </w:rPr>
        <w:t xml:space="preserve"> </w:t>
      </w:r>
      <w:r w:rsidRPr="0087588A">
        <w:t>in</w:t>
      </w:r>
      <w:r w:rsidRPr="0087588A">
        <w:rPr>
          <w:spacing w:val="2"/>
        </w:rPr>
        <w:t xml:space="preserve"> </w:t>
      </w:r>
      <w:r w:rsidRPr="0087588A">
        <w:t xml:space="preserve">Section </w:t>
      </w:r>
      <w:r w:rsidR="00DB1035" w:rsidRPr="0087588A">
        <w:rPr>
          <w:spacing w:val="-1"/>
        </w:rPr>
        <w:t>3.2</w:t>
      </w:r>
      <w:r w:rsidRPr="0087588A">
        <w:rPr>
          <w:spacing w:val="-1"/>
        </w:rPr>
        <w:t>.</w:t>
      </w:r>
    </w:p>
    <w:p w:rsidR="00086452" w:rsidRPr="0087588A" w:rsidRDefault="00086452" w:rsidP="00086452">
      <w:pPr>
        <w:pStyle w:val="BodyText"/>
        <w:jc w:val="center"/>
      </w:pPr>
      <w:r w:rsidRPr="0087588A">
        <w:rPr>
          <w:noProof/>
          <w:sz w:val="20"/>
        </w:rPr>
        <w:drawing>
          <wp:inline distT="0" distB="0" distL="0" distR="0" wp14:anchorId="7120FE49" wp14:editId="19C81C5A">
            <wp:extent cx="2365513" cy="1298462"/>
            <wp:effectExtent l="0" t="0" r="0" b="0"/>
            <wp:docPr id="29" name="image22.png" descr="Login Security Warning" title="Login 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59" cstate="print"/>
                    <a:stretch>
                      <a:fillRect/>
                    </a:stretch>
                  </pic:blipFill>
                  <pic:spPr>
                    <a:xfrm>
                      <a:off x="0" y="0"/>
                      <a:ext cx="2384650" cy="1308967"/>
                    </a:xfrm>
                    <a:prstGeom prst="rect">
                      <a:avLst/>
                    </a:prstGeom>
                  </pic:spPr>
                </pic:pic>
              </a:graphicData>
            </a:graphic>
          </wp:inline>
        </w:drawing>
      </w:r>
    </w:p>
    <w:p w:rsidR="00086452" w:rsidRPr="0087588A" w:rsidRDefault="00434321" w:rsidP="00434321">
      <w:pPr>
        <w:pStyle w:val="Caption"/>
        <w:jc w:val="center"/>
        <w:rPr>
          <w:rFonts w:ascii="Arial" w:eastAsia="Arial" w:hAnsi="Arial"/>
          <w:sz w:val="18"/>
          <w:szCs w:val="18"/>
        </w:rPr>
      </w:pPr>
      <w:bookmarkStart w:id="319" w:name="_Toc479683272"/>
      <w:bookmarkStart w:id="320" w:name="_Toc479632055"/>
      <w:bookmarkStart w:id="321" w:name="_Toc499543499"/>
      <w:r w:rsidRPr="0087588A">
        <w:t xml:space="preserve">Figure </w:t>
      </w:r>
      <w:fldSimple w:instr=" SEQ Figure \* ARABIC ">
        <w:r w:rsidR="0034324B">
          <w:rPr>
            <w:noProof/>
          </w:rPr>
          <w:t>18</w:t>
        </w:r>
      </w:fldSimple>
      <w:r w:rsidRPr="0087588A">
        <w:t>:</w:t>
      </w:r>
      <w:r w:rsidRPr="0087588A">
        <w:rPr>
          <w:rFonts w:ascii="Arial" w:cs="Times New Roman"/>
          <w:bCs w:val="0"/>
          <w:sz w:val="18"/>
          <w:szCs w:val="24"/>
        </w:rPr>
        <w:t xml:space="preserve"> </w:t>
      </w:r>
      <w:r w:rsidR="00086452" w:rsidRPr="0087588A">
        <w:t>Login Security Warning</w:t>
      </w:r>
      <w:bookmarkEnd w:id="319"/>
      <w:bookmarkEnd w:id="320"/>
      <w:bookmarkEnd w:id="321"/>
    </w:p>
    <w:p w:rsidR="001C5CFD" w:rsidRPr="0087588A" w:rsidRDefault="00086452" w:rsidP="001C5CFD">
      <w:pPr>
        <w:pStyle w:val="Heading3"/>
      </w:pPr>
      <w:bookmarkStart w:id="322" w:name="_Toc479676015"/>
      <w:bookmarkStart w:id="323" w:name="_Toc479631752"/>
      <w:bookmarkStart w:id="324" w:name="_Toc499543716"/>
      <w:r w:rsidRPr="0087588A">
        <w:t>Updating Your Network Account Name (at Login)</w:t>
      </w:r>
      <w:bookmarkEnd w:id="322"/>
      <w:bookmarkEnd w:id="323"/>
      <w:bookmarkEnd w:id="324"/>
      <w:r w:rsidR="001C5CFD" w:rsidRPr="0087588A">
        <w:t xml:space="preserve"> </w:t>
      </w:r>
      <w:r w:rsidR="001C5CFD" w:rsidRPr="0087588A">
        <w:fldChar w:fldCharType="begin"/>
      </w:r>
      <w:r w:rsidR="001C5CFD" w:rsidRPr="0087588A">
        <w:instrText xml:space="preserve"> XE "</w:instrText>
      </w:r>
      <w:r w:rsidR="001C5CFD" w:rsidRPr="0087588A">
        <w:rPr>
          <w:spacing w:val="-1"/>
          <w:sz w:val="20"/>
        </w:rPr>
        <w:instrText>Updating Your Network Account Name</w:instrText>
      </w:r>
      <w:r w:rsidR="001C5CFD" w:rsidRPr="0087588A">
        <w:rPr>
          <w:sz w:val="20"/>
        </w:rPr>
        <w:instrText xml:space="preserve"> (at </w:instrText>
      </w:r>
      <w:r w:rsidR="001C5CFD" w:rsidRPr="0087588A">
        <w:rPr>
          <w:spacing w:val="-1"/>
          <w:sz w:val="20"/>
        </w:rPr>
        <w:instrText>Login)</w:instrText>
      </w:r>
      <w:r w:rsidR="001C5CFD" w:rsidRPr="0087588A">
        <w:instrText xml:space="preserve">" </w:instrText>
      </w:r>
      <w:r w:rsidR="001C5CFD" w:rsidRPr="0087588A">
        <w:fldChar w:fldCharType="end"/>
      </w:r>
    </w:p>
    <w:p w:rsidR="00086452" w:rsidRPr="0087588A" w:rsidRDefault="00086452" w:rsidP="000443F5">
      <w:pPr>
        <w:pStyle w:val="Heading4"/>
        <w:widowControl w:val="0"/>
        <w:tabs>
          <w:tab w:val="clear" w:pos="2394"/>
        </w:tabs>
        <w:spacing w:before="120" w:after="0"/>
        <w:ind w:left="864"/>
      </w:pPr>
      <w:bookmarkStart w:id="325" w:name="_Toc479889777"/>
      <w:bookmarkStart w:id="326" w:name="_Toc479897747"/>
      <w:bookmarkStart w:id="327" w:name="_Toc479900884"/>
      <w:bookmarkStart w:id="328" w:name="_Toc479931180"/>
      <w:bookmarkStart w:id="329" w:name="_Toc479676016"/>
      <w:bookmarkStart w:id="330" w:name="_Toc479631753"/>
      <w:bookmarkStart w:id="331" w:name="_Toc499543717"/>
      <w:bookmarkEnd w:id="325"/>
      <w:bookmarkEnd w:id="326"/>
      <w:bookmarkEnd w:id="327"/>
      <w:bookmarkEnd w:id="328"/>
      <w:r w:rsidRPr="0087588A">
        <w:rPr>
          <w:u w:color="000000"/>
        </w:rPr>
        <w:t xml:space="preserve">If you </w:t>
      </w:r>
      <w:r w:rsidRPr="0087588A">
        <w:rPr>
          <w:spacing w:val="-1"/>
          <w:u w:color="000000"/>
        </w:rPr>
        <w:t>wish</w:t>
      </w:r>
      <w:r w:rsidRPr="0087588A">
        <w:rPr>
          <w:spacing w:val="1"/>
          <w:u w:color="000000"/>
        </w:rPr>
        <w:t xml:space="preserve"> </w:t>
      </w:r>
      <w:r w:rsidRPr="0087588A">
        <w:rPr>
          <w:u w:color="000000"/>
        </w:rPr>
        <w:t xml:space="preserve">to update your </w:t>
      </w:r>
      <w:r w:rsidRPr="0087588A">
        <w:rPr>
          <w:spacing w:val="-1"/>
          <w:u w:color="000000"/>
        </w:rPr>
        <w:t>network</w:t>
      </w:r>
      <w:r w:rsidRPr="0087588A">
        <w:rPr>
          <w:u w:color="000000"/>
        </w:rPr>
        <w:t xml:space="preserve"> account </w:t>
      </w:r>
      <w:r w:rsidRPr="0087588A">
        <w:rPr>
          <w:spacing w:val="-1"/>
          <w:u w:color="000000"/>
        </w:rPr>
        <w:t>name</w:t>
      </w:r>
      <w:bookmarkEnd w:id="329"/>
      <w:bookmarkEnd w:id="330"/>
      <w:bookmarkEnd w:id="331"/>
    </w:p>
    <w:p w:rsidR="00086452" w:rsidRPr="0087588A" w:rsidRDefault="00086452" w:rsidP="00DA39F3">
      <w:pPr>
        <w:pStyle w:val="BodyText"/>
        <w:widowControl w:val="0"/>
        <w:numPr>
          <w:ilvl w:val="3"/>
          <w:numId w:val="35"/>
        </w:numPr>
        <w:tabs>
          <w:tab w:val="left" w:pos="1901"/>
        </w:tabs>
        <w:spacing w:before="0" w:after="0"/>
        <w:ind w:left="1900" w:right="291"/>
        <w:rPr>
          <w:szCs w:val="24"/>
        </w:rPr>
      </w:pPr>
      <w:r w:rsidRPr="0087588A">
        <w:rPr>
          <w:spacing w:val="-1"/>
        </w:rPr>
        <w:t>With</w:t>
      </w:r>
      <w:r w:rsidRPr="0087588A">
        <w:t xml:space="preserve"> the </w:t>
      </w:r>
      <w:r w:rsidRPr="0087588A">
        <w:rPr>
          <w:b/>
          <w:color w:val="FF0000"/>
          <w:spacing w:val="-1"/>
        </w:rPr>
        <w:t>Security</w:t>
      </w:r>
      <w:r w:rsidRPr="0087588A">
        <w:rPr>
          <w:b/>
          <w:color w:val="FF0000"/>
        </w:rPr>
        <w:t xml:space="preserve"> Warning </w:t>
      </w:r>
      <w:r w:rsidRPr="0087588A">
        <w:rPr>
          <w:spacing w:val="-1"/>
        </w:rPr>
        <w:t>message</w:t>
      </w:r>
      <w:r w:rsidRPr="0087588A">
        <w:t xml:space="preserve"> displayed,</w:t>
      </w:r>
      <w:r w:rsidRPr="0087588A">
        <w:rPr>
          <w:spacing w:val="-2"/>
        </w:rPr>
        <w:t xml:space="preserve"> </w:t>
      </w:r>
      <w:r w:rsidRPr="0087588A">
        <w:rPr>
          <w:i/>
          <w:spacing w:val="-1"/>
        </w:rPr>
        <w:t>click</w:t>
      </w:r>
      <w:r w:rsidRPr="0087588A">
        <w:rPr>
          <w:i/>
        </w:rPr>
        <w:t xml:space="preserve"> </w:t>
      </w:r>
      <w:r w:rsidRPr="0087588A">
        <w:t>on the</w:t>
      </w:r>
      <w:r w:rsidRPr="0087588A">
        <w:rPr>
          <w:spacing w:val="-2"/>
        </w:rPr>
        <w:t xml:space="preserve"> </w:t>
      </w:r>
      <w:r w:rsidRPr="0087588A">
        <w:rPr>
          <w:color w:val="0000FF"/>
          <w:u w:val="single" w:color="0000FF"/>
        </w:rPr>
        <w:t>Update My</w:t>
      </w:r>
      <w:r w:rsidRPr="0087588A">
        <w:rPr>
          <w:color w:val="0000FF"/>
          <w:spacing w:val="35"/>
        </w:rPr>
        <w:t xml:space="preserve"> </w:t>
      </w:r>
      <w:r w:rsidRPr="0087588A">
        <w:rPr>
          <w:color w:val="0000FF"/>
          <w:u w:val="single" w:color="0000FF"/>
        </w:rPr>
        <w:t xml:space="preserve">Network </w:t>
      </w:r>
      <w:r w:rsidRPr="0087588A">
        <w:rPr>
          <w:color w:val="0000FF"/>
          <w:spacing w:val="-1"/>
          <w:u w:val="single" w:color="0000FF"/>
        </w:rPr>
        <w:t>Account</w:t>
      </w:r>
      <w:r w:rsidRPr="0087588A">
        <w:rPr>
          <w:color w:val="0000FF"/>
          <w:u w:val="single" w:color="0000FF"/>
        </w:rPr>
        <w:t xml:space="preserve"> </w:t>
      </w:r>
      <w:r w:rsidRPr="0087588A">
        <w:rPr>
          <w:color w:val="0000FF"/>
          <w:spacing w:val="-1"/>
          <w:u w:val="single" w:color="0000FF"/>
        </w:rPr>
        <w:t>name</w:t>
      </w:r>
      <w:r w:rsidRPr="0087588A">
        <w:rPr>
          <w:color w:val="0000FF"/>
          <w:u w:val="single" w:color="0000FF"/>
        </w:rPr>
        <w:t xml:space="preserve"> in </w:t>
      </w:r>
      <w:r w:rsidR="007E1621" w:rsidRPr="0087588A">
        <w:rPr>
          <w:color w:val="0000FF"/>
          <w:spacing w:val="-1"/>
          <w:u w:val="single" w:color="0000FF"/>
        </w:rPr>
        <w:t>NUMI</w:t>
      </w:r>
      <w:r w:rsidR="007E1621" w:rsidRPr="0087588A">
        <w:rPr>
          <w:color w:val="0000FF"/>
          <w:u w:val="single" w:color="0000FF"/>
        </w:rPr>
        <w:t xml:space="preserve"> </w:t>
      </w:r>
      <w:r w:rsidR="007E1621" w:rsidRPr="0087588A">
        <w:rPr>
          <w:color w:val="0000FF"/>
          <w:spacing w:val="1"/>
          <w:u w:val="single" w:color="0000FF"/>
        </w:rPr>
        <w:t>hyperlink</w:t>
      </w:r>
      <w:r w:rsidRPr="0087588A">
        <w:t>.</w:t>
      </w:r>
    </w:p>
    <w:p w:rsidR="00086452" w:rsidRPr="0087588A" w:rsidRDefault="00086452" w:rsidP="00DA39F3">
      <w:pPr>
        <w:pStyle w:val="BodyText"/>
        <w:widowControl w:val="0"/>
        <w:numPr>
          <w:ilvl w:val="3"/>
          <w:numId w:val="35"/>
        </w:numPr>
        <w:tabs>
          <w:tab w:val="left" w:pos="1901"/>
        </w:tabs>
        <w:spacing w:before="0" w:after="0"/>
        <w:ind w:left="1900" w:right="291"/>
      </w:pPr>
      <w:r w:rsidRPr="0087588A">
        <w:t>The system</w:t>
      </w:r>
      <w:r w:rsidRPr="0087588A">
        <w:rPr>
          <w:spacing w:val="-2"/>
        </w:rPr>
        <w:t xml:space="preserve"> </w:t>
      </w:r>
      <w:r w:rsidRPr="0087588A">
        <w:t xml:space="preserve">will </w:t>
      </w:r>
      <w:r w:rsidRPr="0087588A">
        <w:rPr>
          <w:spacing w:val="-1"/>
        </w:rPr>
        <w:t xml:space="preserve">update </w:t>
      </w:r>
      <w:r w:rsidRPr="0087588A">
        <w:t>your network</w:t>
      </w:r>
      <w:r w:rsidRPr="0087588A">
        <w:rPr>
          <w:spacing w:val="-1"/>
        </w:rPr>
        <w:t xml:space="preserve"> </w:t>
      </w:r>
      <w:r w:rsidRPr="0087588A">
        <w:t xml:space="preserve">account </w:t>
      </w:r>
      <w:r w:rsidRPr="0087588A">
        <w:rPr>
          <w:spacing w:val="-1"/>
        </w:rPr>
        <w:t>name</w:t>
      </w:r>
      <w:r w:rsidRPr="0087588A">
        <w:rPr>
          <w:spacing w:val="1"/>
        </w:rPr>
        <w:t xml:space="preserve"> </w:t>
      </w:r>
      <w:r w:rsidRPr="0087588A">
        <w:t xml:space="preserve">in the NUMI User </w:t>
      </w:r>
      <w:r w:rsidRPr="0087588A">
        <w:rPr>
          <w:spacing w:val="-1"/>
        </w:rPr>
        <w:t>table.</w:t>
      </w:r>
      <w:r w:rsidRPr="0087588A">
        <w:rPr>
          <w:spacing w:val="23"/>
        </w:rPr>
        <w:t xml:space="preserve"> </w:t>
      </w:r>
      <w:r w:rsidRPr="0087588A">
        <w:t>This update</w:t>
      </w:r>
      <w:r w:rsidRPr="0087588A">
        <w:rPr>
          <w:spacing w:val="-1"/>
        </w:rPr>
        <w:t xml:space="preserve"> </w:t>
      </w:r>
      <w:r w:rsidRPr="0087588A">
        <w:t xml:space="preserve">will not be </w:t>
      </w:r>
      <w:r w:rsidRPr="0087588A">
        <w:rPr>
          <w:spacing w:val="-1"/>
        </w:rPr>
        <w:t>visible</w:t>
      </w:r>
      <w:r w:rsidRPr="0087588A">
        <w:t xml:space="preserve"> to you.</w:t>
      </w:r>
    </w:p>
    <w:p w:rsidR="00086452" w:rsidRPr="0087588A" w:rsidRDefault="00086452" w:rsidP="00DA39F3">
      <w:pPr>
        <w:widowControl w:val="0"/>
        <w:numPr>
          <w:ilvl w:val="3"/>
          <w:numId w:val="35"/>
        </w:numPr>
        <w:tabs>
          <w:tab w:val="left" w:pos="1901"/>
        </w:tabs>
        <w:ind w:left="1900"/>
        <w:rPr>
          <w:sz w:val="24"/>
        </w:rPr>
      </w:pPr>
      <w:r w:rsidRPr="0087588A">
        <w:rPr>
          <w:sz w:val="24"/>
        </w:rPr>
        <w:t xml:space="preserve">The </w:t>
      </w:r>
      <w:r w:rsidRPr="0087588A">
        <w:rPr>
          <w:b/>
          <w:i/>
          <w:sz w:val="24"/>
        </w:rPr>
        <w:t>Patient</w:t>
      </w:r>
      <w:r w:rsidRPr="0087588A">
        <w:rPr>
          <w:b/>
          <w:i/>
          <w:spacing w:val="-1"/>
          <w:sz w:val="24"/>
        </w:rPr>
        <w:t xml:space="preserve"> Selection/Worklist</w:t>
      </w:r>
      <w:r w:rsidR="001C5CFD" w:rsidRPr="0087588A">
        <w:rPr>
          <w:b/>
          <w:i/>
          <w:spacing w:val="-1"/>
          <w:sz w:val="24"/>
        </w:rPr>
        <w:fldChar w:fldCharType="begin"/>
      </w:r>
      <w:r w:rsidR="001C5CFD" w:rsidRPr="0087588A">
        <w:instrText xml:space="preserve"> XE "</w:instrText>
      </w:r>
      <w:r w:rsidR="001C5CFD" w:rsidRPr="0087588A">
        <w:rPr>
          <w:spacing w:val="-1"/>
          <w:sz w:val="20"/>
        </w:rPr>
        <w:instrText>Patient</w:instrText>
      </w:r>
      <w:r w:rsidR="001C5CFD" w:rsidRPr="0087588A">
        <w:rPr>
          <w:sz w:val="20"/>
        </w:rPr>
        <w:instrText xml:space="preserve"> </w:instrText>
      </w:r>
      <w:r w:rsidR="001C5CFD" w:rsidRPr="0087588A">
        <w:rPr>
          <w:spacing w:val="-1"/>
          <w:sz w:val="20"/>
        </w:rPr>
        <w:instrText>Selection/Worklist</w:instrText>
      </w:r>
      <w:r w:rsidR="001C5CFD" w:rsidRPr="0087588A">
        <w:instrText xml:space="preserve">" </w:instrText>
      </w:r>
      <w:r w:rsidR="001C5CFD" w:rsidRPr="0087588A">
        <w:rPr>
          <w:b/>
          <w:i/>
          <w:spacing w:val="-1"/>
          <w:sz w:val="24"/>
        </w:rPr>
        <w:fldChar w:fldCharType="end"/>
      </w:r>
      <w:r w:rsidRPr="0087588A">
        <w:rPr>
          <w:b/>
          <w:i/>
          <w:sz w:val="24"/>
        </w:rPr>
        <w:t xml:space="preserve"> </w:t>
      </w:r>
      <w:r w:rsidRPr="0087588A">
        <w:rPr>
          <w:spacing w:val="-1"/>
          <w:sz w:val="24"/>
        </w:rPr>
        <w:t xml:space="preserve">will </w:t>
      </w:r>
      <w:r w:rsidRPr="0087588A">
        <w:rPr>
          <w:sz w:val="24"/>
        </w:rPr>
        <w:t>display.</w:t>
      </w:r>
    </w:p>
    <w:p w:rsidR="00086452" w:rsidRPr="0087588A" w:rsidRDefault="00086452" w:rsidP="000443F5">
      <w:pPr>
        <w:pStyle w:val="Heading4"/>
        <w:widowControl w:val="0"/>
        <w:tabs>
          <w:tab w:val="clear" w:pos="2394"/>
        </w:tabs>
        <w:spacing w:before="120" w:after="0"/>
        <w:ind w:left="864"/>
      </w:pPr>
      <w:bookmarkStart w:id="332" w:name="_Toc479676017"/>
      <w:bookmarkStart w:id="333" w:name="_Toc479631754"/>
      <w:bookmarkStart w:id="334" w:name="_Toc499543718"/>
      <w:r w:rsidRPr="0087588A">
        <w:rPr>
          <w:u w:color="000000"/>
        </w:rPr>
        <w:lastRenderedPageBreak/>
        <w:t xml:space="preserve">If you </w:t>
      </w:r>
      <w:r w:rsidRPr="0087588A">
        <w:rPr>
          <w:spacing w:val="-1"/>
          <w:u w:color="000000"/>
        </w:rPr>
        <w:t>wish</w:t>
      </w:r>
      <w:r w:rsidRPr="0087588A">
        <w:rPr>
          <w:spacing w:val="1"/>
          <w:u w:color="000000"/>
        </w:rPr>
        <w:t xml:space="preserve"> </w:t>
      </w:r>
      <w:r w:rsidRPr="0087588A">
        <w:rPr>
          <w:u w:color="000000"/>
        </w:rPr>
        <w:t xml:space="preserve">to logout </w:t>
      </w:r>
      <w:r w:rsidRPr="0087588A">
        <w:rPr>
          <w:spacing w:val="-1"/>
          <w:u w:color="000000"/>
        </w:rPr>
        <w:t>without</w:t>
      </w:r>
      <w:r w:rsidRPr="0087588A">
        <w:rPr>
          <w:u w:color="000000"/>
        </w:rPr>
        <w:t xml:space="preserve"> updating</w:t>
      </w:r>
      <w:r w:rsidRPr="0087588A">
        <w:rPr>
          <w:spacing w:val="1"/>
          <w:u w:color="000000"/>
        </w:rPr>
        <w:t xml:space="preserve"> </w:t>
      </w:r>
      <w:r w:rsidRPr="0087588A">
        <w:rPr>
          <w:u w:color="000000"/>
        </w:rPr>
        <w:t xml:space="preserve">your </w:t>
      </w:r>
      <w:r w:rsidRPr="0087588A">
        <w:rPr>
          <w:spacing w:val="-1"/>
          <w:u w:color="000000"/>
        </w:rPr>
        <w:t>network</w:t>
      </w:r>
      <w:r w:rsidRPr="0087588A">
        <w:rPr>
          <w:u w:color="000000"/>
        </w:rPr>
        <w:t xml:space="preserve"> account name</w:t>
      </w:r>
      <w:bookmarkEnd w:id="332"/>
      <w:bookmarkEnd w:id="333"/>
      <w:bookmarkEnd w:id="334"/>
    </w:p>
    <w:p w:rsidR="00086452" w:rsidRPr="0087588A" w:rsidRDefault="00086452" w:rsidP="00DA39F3">
      <w:pPr>
        <w:widowControl w:val="0"/>
        <w:numPr>
          <w:ilvl w:val="0"/>
          <w:numId w:val="37"/>
        </w:numPr>
        <w:tabs>
          <w:tab w:val="left" w:pos="1901"/>
        </w:tabs>
        <w:ind w:right="1098"/>
        <w:rPr>
          <w:sz w:val="24"/>
        </w:rPr>
      </w:pPr>
      <w:r w:rsidRPr="0087588A">
        <w:rPr>
          <w:spacing w:val="-1"/>
          <w:sz w:val="24"/>
        </w:rPr>
        <w:t>With</w:t>
      </w:r>
      <w:r w:rsidRPr="0087588A">
        <w:rPr>
          <w:sz w:val="24"/>
        </w:rPr>
        <w:t xml:space="preserve"> the </w:t>
      </w:r>
      <w:r w:rsidRPr="0087588A">
        <w:rPr>
          <w:b/>
          <w:color w:val="FF0000"/>
          <w:sz w:val="24"/>
        </w:rPr>
        <w:t xml:space="preserve">Security </w:t>
      </w:r>
      <w:r w:rsidRPr="0087588A">
        <w:rPr>
          <w:b/>
          <w:color w:val="FF0000"/>
          <w:spacing w:val="-1"/>
          <w:sz w:val="24"/>
        </w:rPr>
        <w:t>Warning</w:t>
      </w:r>
      <w:r w:rsidRPr="0087588A">
        <w:rPr>
          <w:b/>
          <w:color w:val="FF0000"/>
          <w:spacing w:val="1"/>
          <w:sz w:val="24"/>
        </w:rPr>
        <w:t xml:space="preserve"> </w:t>
      </w:r>
      <w:r w:rsidRPr="0087588A">
        <w:rPr>
          <w:spacing w:val="-1"/>
          <w:sz w:val="24"/>
        </w:rPr>
        <w:t>message</w:t>
      </w:r>
      <w:r w:rsidRPr="0087588A">
        <w:rPr>
          <w:sz w:val="24"/>
        </w:rPr>
        <w:t xml:space="preserve"> displayed,</w:t>
      </w:r>
      <w:r w:rsidRPr="0087588A">
        <w:rPr>
          <w:spacing w:val="-1"/>
          <w:sz w:val="24"/>
        </w:rPr>
        <w:t xml:space="preserve"> </w:t>
      </w:r>
      <w:r w:rsidRPr="0087588A">
        <w:rPr>
          <w:i/>
          <w:sz w:val="24"/>
        </w:rPr>
        <w:t xml:space="preserve">click </w:t>
      </w:r>
      <w:r w:rsidRPr="0087588A">
        <w:rPr>
          <w:sz w:val="24"/>
        </w:rPr>
        <w:t>on the</w:t>
      </w:r>
      <w:r w:rsidRPr="0087588A">
        <w:rPr>
          <w:spacing w:val="-1"/>
          <w:sz w:val="24"/>
        </w:rPr>
        <w:t xml:space="preserve"> </w:t>
      </w:r>
      <w:r w:rsidRPr="0087588A">
        <w:rPr>
          <w:color w:val="0000FF"/>
          <w:sz w:val="24"/>
          <w:u w:val="single" w:color="0000FF"/>
        </w:rPr>
        <w:t>Logout</w:t>
      </w:r>
      <w:r w:rsidRPr="0087588A">
        <w:rPr>
          <w:color w:val="0000FF"/>
          <w:spacing w:val="25"/>
          <w:sz w:val="24"/>
        </w:rPr>
        <w:t xml:space="preserve"> </w:t>
      </w:r>
      <w:r w:rsidRPr="0087588A">
        <w:rPr>
          <w:sz w:val="24"/>
        </w:rPr>
        <w:t>hyperlink.</w:t>
      </w:r>
    </w:p>
    <w:p w:rsidR="00086452" w:rsidRPr="0087588A" w:rsidRDefault="00086452" w:rsidP="00DA39F3">
      <w:pPr>
        <w:pStyle w:val="BodyText"/>
        <w:widowControl w:val="0"/>
        <w:numPr>
          <w:ilvl w:val="0"/>
          <w:numId w:val="37"/>
        </w:numPr>
        <w:tabs>
          <w:tab w:val="left" w:pos="1901"/>
        </w:tabs>
        <w:spacing w:before="56" w:after="0"/>
        <w:ind w:right="239"/>
      </w:pPr>
      <w:r w:rsidRPr="0087588A">
        <w:t>The system</w:t>
      </w:r>
      <w:r w:rsidRPr="0087588A">
        <w:rPr>
          <w:spacing w:val="-2"/>
        </w:rPr>
        <w:t xml:space="preserve"> </w:t>
      </w:r>
      <w:r w:rsidRPr="0087588A">
        <w:t xml:space="preserve">will not update your </w:t>
      </w:r>
      <w:r w:rsidRPr="0087588A">
        <w:rPr>
          <w:spacing w:val="-1"/>
        </w:rPr>
        <w:t>network</w:t>
      </w:r>
      <w:r w:rsidRPr="0087588A">
        <w:t xml:space="preserve"> account </w:t>
      </w:r>
      <w:r w:rsidRPr="0087588A">
        <w:rPr>
          <w:spacing w:val="-1"/>
        </w:rPr>
        <w:t>name</w:t>
      </w:r>
      <w:r w:rsidRPr="0087588A">
        <w:t xml:space="preserve"> in the </w:t>
      </w:r>
      <w:r w:rsidRPr="0087588A">
        <w:rPr>
          <w:spacing w:val="-1"/>
        </w:rPr>
        <w:t>NUMI</w:t>
      </w:r>
      <w:r w:rsidRPr="0087588A">
        <w:t xml:space="preserve"> User</w:t>
      </w:r>
      <w:r w:rsidRPr="0087588A">
        <w:rPr>
          <w:spacing w:val="21"/>
        </w:rPr>
        <w:t xml:space="preserve"> </w:t>
      </w:r>
      <w:r w:rsidRPr="0087588A">
        <w:t>table</w:t>
      </w:r>
      <w:r w:rsidRPr="0087588A">
        <w:rPr>
          <w:spacing w:val="-1"/>
        </w:rPr>
        <w:t xml:space="preserve"> </w:t>
      </w:r>
      <w:r w:rsidRPr="0087588A">
        <w:t xml:space="preserve">and </w:t>
      </w:r>
      <w:r w:rsidRPr="0087588A">
        <w:rPr>
          <w:spacing w:val="-1"/>
        </w:rPr>
        <w:t>you</w:t>
      </w:r>
      <w:r w:rsidRPr="0087588A">
        <w:t xml:space="preserve"> will be</w:t>
      </w:r>
      <w:r w:rsidRPr="0087588A">
        <w:rPr>
          <w:spacing w:val="-1"/>
        </w:rPr>
        <w:t xml:space="preserve"> logged</w:t>
      </w:r>
      <w:r w:rsidRPr="0087588A">
        <w:t xml:space="preserve"> out. You </w:t>
      </w:r>
      <w:r w:rsidRPr="0087588A">
        <w:rPr>
          <w:spacing w:val="-1"/>
        </w:rPr>
        <w:t>will</w:t>
      </w:r>
      <w:r w:rsidRPr="0087588A">
        <w:rPr>
          <w:spacing w:val="1"/>
        </w:rPr>
        <w:t xml:space="preserve"> </w:t>
      </w:r>
      <w:r w:rsidRPr="0087588A">
        <w:rPr>
          <w:spacing w:val="-1"/>
        </w:rPr>
        <w:t>then be</w:t>
      </w:r>
      <w:r w:rsidRPr="0087588A">
        <w:t xml:space="preserve"> </w:t>
      </w:r>
      <w:r w:rsidRPr="0087588A">
        <w:rPr>
          <w:spacing w:val="-1"/>
        </w:rPr>
        <w:t>able</w:t>
      </w:r>
      <w:r w:rsidRPr="0087588A">
        <w:t xml:space="preserve"> to</w:t>
      </w:r>
      <w:r w:rsidRPr="0087588A">
        <w:rPr>
          <w:spacing w:val="-1"/>
        </w:rPr>
        <w:t xml:space="preserve"> </w:t>
      </w:r>
      <w:r w:rsidRPr="0087588A">
        <w:t xml:space="preserve">login </w:t>
      </w:r>
      <w:r w:rsidRPr="0087588A">
        <w:rPr>
          <w:spacing w:val="-1"/>
        </w:rPr>
        <w:t>to</w:t>
      </w:r>
      <w:r w:rsidRPr="0087588A">
        <w:t xml:space="preserve"> </w:t>
      </w:r>
      <w:r w:rsidRPr="0087588A">
        <w:rPr>
          <w:spacing w:val="-1"/>
        </w:rPr>
        <w:t>NUMI</w:t>
      </w:r>
      <w:r w:rsidRPr="0087588A">
        <w:rPr>
          <w:spacing w:val="1"/>
        </w:rPr>
        <w:t xml:space="preserve"> </w:t>
      </w:r>
      <w:r w:rsidRPr="0087588A">
        <w:t xml:space="preserve">as </w:t>
      </w:r>
      <w:r w:rsidRPr="0087588A">
        <w:rPr>
          <w:spacing w:val="-1"/>
        </w:rPr>
        <w:t>normal</w:t>
      </w:r>
      <w:r w:rsidR="007E1621" w:rsidRPr="0087588A">
        <w:t xml:space="preserve"> </w:t>
      </w:r>
      <w:r w:rsidRPr="0087588A">
        <w:t xml:space="preserve">using </w:t>
      </w:r>
      <w:r w:rsidRPr="0087588A">
        <w:rPr>
          <w:spacing w:val="-1"/>
        </w:rPr>
        <w:t>your</w:t>
      </w:r>
      <w:r w:rsidRPr="0087588A">
        <w:t xml:space="preserve"> own </w:t>
      </w:r>
      <w:r w:rsidRPr="0087588A">
        <w:rPr>
          <w:spacing w:val="-1"/>
        </w:rPr>
        <w:t>credentials.</w:t>
      </w:r>
    </w:p>
    <w:p w:rsidR="00086452" w:rsidRPr="0087588A" w:rsidRDefault="00086452" w:rsidP="000443F5">
      <w:pPr>
        <w:pStyle w:val="Heading4"/>
        <w:widowControl w:val="0"/>
        <w:tabs>
          <w:tab w:val="clear" w:pos="2394"/>
        </w:tabs>
        <w:spacing w:before="120" w:after="0"/>
        <w:ind w:left="864"/>
        <w:rPr>
          <w:u w:color="000000"/>
        </w:rPr>
      </w:pPr>
      <w:bookmarkStart w:id="335" w:name="_Toc479676018"/>
      <w:bookmarkStart w:id="336" w:name="_Toc479631755"/>
      <w:bookmarkStart w:id="337" w:name="_Toc499543719"/>
      <w:r w:rsidRPr="0087588A">
        <w:rPr>
          <w:u w:color="000000"/>
        </w:rPr>
        <w:t xml:space="preserve">If you </w:t>
      </w:r>
      <w:r w:rsidRPr="0087588A">
        <w:rPr>
          <w:spacing w:val="-1"/>
          <w:u w:color="000000"/>
        </w:rPr>
        <w:t>wish</w:t>
      </w:r>
      <w:r w:rsidRPr="0087588A">
        <w:rPr>
          <w:spacing w:val="1"/>
          <w:u w:color="000000"/>
        </w:rPr>
        <w:t xml:space="preserve"> </w:t>
      </w:r>
      <w:r w:rsidRPr="0087588A">
        <w:rPr>
          <w:u w:color="000000"/>
        </w:rPr>
        <w:t>to continue</w:t>
      </w:r>
      <w:r w:rsidRPr="0087588A">
        <w:rPr>
          <w:spacing w:val="-2"/>
          <w:u w:color="000000"/>
        </w:rPr>
        <w:t xml:space="preserve"> </w:t>
      </w:r>
      <w:r w:rsidRPr="0087588A">
        <w:rPr>
          <w:u w:color="000000"/>
        </w:rPr>
        <w:t xml:space="preserve">on </w:t>
      </w:r>
      <w:r w:rsidRPr="0087588A">
        <w:rPr>
          <w:spacing w:val="-1"/>
          <w:u w:color="000000"/>
        </w:rPr>
        <w:t>without</w:t>
      </w:r>
      <w:r w:rsidRPr="0087588A">
        <w:rPr>
          <w:u w:color="000000"/>
        </w:rPr>
        <w:t xml:space="preserve"> updating your </w:t>
      </w:r>
      <w:r w:rsidRPr="0087588A">
        <w:rPr>
          <w:spacing w:val="-1"/>
          <w:u w:color="000000"/>
        </w:rPr>
        <w:t>network</w:t>
      </w:r>
      <w:r w:rsidRPr="0087588A">
        <w:rPr>
          <w:u w:color="000000"/>
        </w:rPr>
        <w:t xml:space="preserve"> account name</w:t>
      </w:r>
      <w:bookmarkEnd w:id="335"/>
      <w:bookmarkEnd w:id="336"/>
      <w:bookmarkEnd w:id="337"/>
    </w:p>
    <w:p w:rsidR="00086452" w:rsidRPr="0087588A" w:rsidRDefault="00086452" w:rsidP="00DA39F3">
      <w:pPr>
        <w:pStyle w:val="BodyText"/>
        <w:widowControl w:val="0"/>
        <w:numPr>
          <w:ilvl w:val="0"/>
          <w:numId w:val="36"/>
        </w:numPr>
        <w:tabs>
          <w:tab w:val="left" w:pos="1901"/>
        </w:tabs>
        <w:spacing w:before="0" w:after="0"/>
        <w:ind w:right="552"/>
      </w:pPr>
      <w:r w:rsidRPr="0087588A">
        <w:rPr>
          <w:spacing w:val="-1"/>
        </w:rPr>
        <w:t>With</w:t>
      </w:r>
      <w:r w:rsidRPr="0087588A">
        <w:t xml:space="preserve"> the </w:t>
      </w:r>
      <w:r w:rsidRPr="0087588A">
        <w:rPr>
          <w:b/>
          <w:color w:val="FF0000"/>
        </w:rPr>
        <w:t xml:space="preserve">Security </w:t>
      </w:r>
      <w:r w:rsidRPr="0087588A">
        <w:rPr>
          <w:b/>
          <w:color w:val="FF0000"/>
          <w:spacing w:val="-1"/>
        </w:rPr>
        <w:t>Warning</w:t>
      </w:r>
      <w:r w:rsidRPr="0087588A">
        <w:rPr>
          <w:b/>
          <w:color w:val="FF0000"/>
          <w:spacing w:val="1"/>
        </w:rPr>
        <w:t xml:space="preserve"> </w:t>
      </w:r>
      <w:r w:rsidRPr="0087588A">
        <w:rPr>
          <w:spacing w:val="-1"/>
        </w:rPr>
        <w:t>message</w:t>
      </w:r>
      <w:r w:rsidRPr="0087588A">
        <w:rPr>
          <w:spacing w:val="1"/>
        </w:rPr>
        <w:t xml:space="preserve"> </w:t>
      </w:r>
      <w:r w:rsidRPr="0087588A">
        <w:t>displayed,</w:t>
      </w:r>
      <w:r w:rsidRPr="0087588A">
        <w:rPr>
          <w:spacing w:val="-2"/>
        </w:rPr>
        <w:t xml:space="preserve"> </w:t>
      </w:r>
      <w:r w:rsidRPr="0087588A">
        <w:rPr>
          <w:i/>
        </w:rPr>
        <w:t xml:space="preserve">click </w:t>
      </w:r>
      <w:r w:rsidRPr="0087588A">
        <w:t>on the</w:t>
      </w:r>
      <w:r w:rsidRPr="0087588A">
        <w:rPr>
          <w:spacing w:val="-1"/>
        </w:rPr>
        <w:t xml:space="preserve"> </w:t>
      </w:r>
      <w:r w:rsidRPr="0087588A">
        <w:rPr>
          <w:color w:val="0000FF"/>
          <w:u w:val="single" w:color="0000FF"/>
        </w:rPr>
        <w:t xml:space="preserve">Click here </w:t>
      </w:r>
      <w:r w:rsidRPr="0087588A">
        <w:rPr>
          <w:color w:val="0000FF"/>
          <w:spacing w:val="-1"/>
          <w:u w:val="single" w:color="0000FF"/>
        </w:rPr>
        <w:t>to</w:t>
      </w:r>
      <w:r w:rsidRPr="0087588A">
        <w:rPr>
          <w:color w:val="0000FF"/>
          <w:spacing w:val="27"/>
        </w:rPr>
        <w:t xml:space="preserve"> </w:t>
      </w:r>
      <w:r w:rsidRPr="0087588A">
        <w:rPr>
          <w:color w:val="0000FF"/>
          <w:u w:val="single" w:color="0000FF"/>
        </w:rPr>
        <w:t>continue</w:t>
      </w:r>
      <w:r w:rsidRPr="0087588A">
        <w:rPr>
          <w:color w:val="0000FF"/>
          <w:spacing w:val="-1"/>
          <w:u w:val="single" w:color="0000FF"/>
        </w:rPr>
        <w:t xml:space="preserve"> </w:t>
      </w:r>
      <w:r w:rsidRPr="0087588A">
        <w:rPr>
          <w:color w:val="0000FF"/>
          <w:u w:val="single" w:color="0000FF"/>
        </w:rPr>
        <w:t xml:space="preserve">to the </w:t>
      </w:r>
      <w:r w:rsidRPr="0087588A">
        <w:rPr>
          <w:color w:val="0000FF"/>
          <w:spacing w:val="-1"/>
          <w:u w:val="single" w:color="0000FF"/>
        </w:rPr>
        <w:t>Patient</w:t>
      </w:r>
      <w:r w:rsidRPr="0087588A">
        <w:rPr>
          <w:color w:val="0000FF"/>
          <w:u w:val="single" w:color="0000FF"/>
        </w:rPr>
        <w:t xml:space="preserve"> </w:t>
      </w:r>
      <w:r w:rsidRPr="0087588A">
        <w:rPr>
          <w:color w:val="0000FF"/>
          <w:spacing w:val="-1"/>
          <w:u w:val="single" w:color="0000FF"/>
        </w:rPr>
        <w:t>Selection/</w:t>
      </w:r>
      <w:r w:rsidR="00E738EF" w:rsidRPr="0087588A">
        <w:rPr>
          <w:color w:val="0000FF"/>
          <w:spacing w:val="-1"/>
          <w:u w:val="single" w:color="0000FF"/>
        </w:rPr>
        <w:t xml:space="preserve">Worklist </w:t>
      </w:r>
      <w:r w:rsidR="00E738EF" w:rsidRPr="0087588A">
        <w:rPr>
          <w:color w:val="0000FF"/>
          <w:spacing w:val="1"/>
          <w:u w:val="single" w:color="0000FF"/>
        </w:rPr>
        <w:t>hyperlink</w:t>
      </w:r>
      <w:r w:rsidRPr="0087588A">
        <w:rPr>
          <w:spacing w:val="-1"/>
        </w:rPr>
        <w:t>.</w:t>
      </w:r>
    </w:p>
    <w:p w:rsidR="000F27C5" w:rsidRPr="0087588A" w:rsidRDefault="00086452" w:rsidP="009B2D89">
      <w:pPr>
        <w:widowControl w:val="0"/>
        <w:numPr>
          <w:ilvl w:val="0"/>
          <w:numId w:val="36"/>
        </w:numPr>
        <w:tabs>
          <w:tab w:val="left" w:pos="1901"/>
        </w:tabs>
        <w:rPr>
          <w:sz w:val="24"/>
        </w:rPr>
      </w:pPr>
      <w:r w:rsidRPr="0087588A">
        <w:rPr>
          <w:sz w:val="24"/>
        </w:rPr>
        <w:t xml:space="preserve">The </w:t>
      </w:r>
      <w:r w:rsidRPr="0087588A">
        <w:rPr>
          <w:b/>
          <w:i/>
          <w:sz w:val="24"/>
        </w:rPr>
        <w:t>Patient</w:t>
      </w:r>
      <w:r w:rsidRPr="0087588A">
        <w:rPr>
          <w:b/>
          <w:i/>
          <w:spacing w:val="-1"/>
          <w:sz w:val="24"/>
        </w:rPr>
        <w:t xml:space="preserve"> Selection/Worklist</w:t>
      </w:r>
      <w:r w:rsidRPr="0087588A">
        <w:rPr>
          <w:b/>
          <w:i/>
          <w:sz w:val="24"/>
        </w:rPr>
        <w:t xml:space="preserve"> </w:t>
      </w:r>
      <w:r w:rsidRPr="0087588A">
        <w:rPr>
          <w:spacing w:val="-1"/>
          <w:sz w:val="24"/>
        </w:rPr>
        <w:t xml:space="preserve">will </w:t>
      </w:r>
      <w:r w:rsidRPr="0087588A">
        <w:rPr>
          <w:sz w:val="24"/>
        </w:rPr>
        <w:t>display.</w:t>
      </w:r>
    </w:p>
    <w:p w:rsidR="000F27C5" w:rsidRPr="0087588A" w:rsidRDefault="000F27C5" w:rsidP="000F27C5">
      <w:pPr>
        <w:pStyle w:val="Heading3"/>
      </w:pPr>
      <w:bookmarkStart w:id="338" w:name="_Toc479676019"/>
      <w:bookmarkStart w:id="339" w:name="_Toc479631756"/>
      <w:bookmarkStart w:id="340" w:name="_Toc499543720"/>
      <w:r w:rsidRPr="0087588A">
        <w:t>Session Timeout</w:t>
      </w:r>
      <w:bookmarkEnd w:id="338"/>
      <w:bookmarkEnd w:id="339"/>
      <w:bookmarkEnd w:id="340"/>
      <w:r w:rsidR="00845C60" w:rsidRPr="0087588A">
        <w:fldChar w:fldCharType="begin"/>
      </w:r>
      <w:r w:rsidR="00845C60" w:rsidRPr="0087588A">
        <w:instrText xml:space="preserve"> XE "</w:instrText>
      </w:r>
      <w:r w:rsidR="00845C60" w:rsidRPr="0087588A">
        <w:rPr>
          <w:spacing w:val="-1"/>
          <w:sz w:val="20"/>
        </w:rPr>
        <w:instrText>Session</w:instrText>
      </w:r>
      <w:r w:rsidR="00845C60" w:rsidRPr="0087588A">
        <w:rPr>
          <w:sz w:val="20"/>
        </w:rPr>
        <w:instrText xml:space="preserve"> </w:instrText>
      </w:r>
      <w:r w:rsidR="00845C60" w:rsidRPr="0087588A">
        <w:rPr>
          <w:spacing w:val="-1"/>
          <w:sz w:val="20"/>
        </w:rPr>
        <w:instrText>Timeout</w:instrText>
      </w:r>
      <w:r w:rsidR="00845C60" w:rsidRPr="0087588A">
        <w:rPr>
          <w:sz w:val="20"/>
        </w:rPr>
        <w:instrText xml:space="preserve"> /</w:instrText>
      </w:r>
      <w:r w:rsidR="00845C60" w:rsidRPr="0087588A">
        <w:rPr>
          <w:spacing w:val="-1"/>
          <w:sz w:val="20"/>
        </w:rPr>
        <w:instrText xml:space="preserve"> Lost</w:instrText>
      </w:r>
      <w:r w:rsidR="00845C60" w:rsidRPr="0087588A">
        <w:rPr>
          <w:sz w:val="20"/>
        </w:rPr>
        <w:instrText xml:space="preserve"> </w:instrText>
      </w:r>
      <w:r w:rsidR="00845C60" w:rsidRPr="0087588A">
        <w:rPr>
          <w:spacing w:val="-1"/>
          <w:sz w:val="20"/>
        </w:rPr>
        <w:instrText>Sessions</w:instrText>
      </w:r>
      <w:r w:rsidR="00845C60" w:rsidRPr="0087588A">
        <w:instrText xml:space="preserve">" </w:instrText>
      </w:r>
      <w:r w:rsidR="00845C60" w:rsidRPr="0087588A">
        <w:fldChar w:fldCharType="end"/>
      </w:r>
    </w:p>
    <w:p w:rsidR="000F27C5" w:rsidRPr="0087588A" w:rsidRDefault="000F27C5" w:rsidP="000443F5">
      <w:pPr>
        <w:pStyle w:val="Heading4"/>
        <w:widowControl w:val="0"/>
        <w:tabs>
          <w:tab w:val="clear" w:pos="2394"/>
        </w:tabs>
        <w:spacing w:before="120" w:after="0"/>
        <w:ind w:left="864"/>
      </w:pPr>
      <w:bookmarkStart w:id="341" w:name="_Toc479676020"/>
      <w:bookmarkStart w:id="342" w:name="_Toc479631757"/>
      <w:bookmarkStart w:id="343" w:name="_Toc499543721"/>
      <w:r w:rsidRPr="0087588A">
        <w:t>Timeout due to Inactivity</w:t>
      </w:r>
      <w:bookmarkEnd w:id="341"/>
      <w:bookmarkEnd w:id="342"/>
      <w:bookmarkEnd w:id="343"/>
    </w:p>
    <w:p w:rsidR="000F27C5" w:rsidRPr="0087588A" w:rsidRDefault="000F27C5" w:rsidP="000F27C5">
      <w:pPr>
        <w:pStyle w:val="BodyText"/>
        <w:ind w:right="176"/>
      </w:pPr>
      <w:r w:rsidRPr="0087588A">
        <w:rPr>
          <w:spacing w:val="-1"/>
        </w:rPr>
        <w:t>After</w:t>
      </w:r>
      <w:r w:rsidRPr="0087588A">
        <w:t xml:space="preserve"> 15</w:t>
      </w:r>
      <w:r w:rsidRPr="0087588A">
        <w:rPr>
          <w:spacing w:val="1"/>
        </w:rPr>
        <w:t xml:space="preserve"> </w:t>
      </w:r>
      <w:r w:rsidRPr="0087588A">
        <w:rPr>
          <w:spacing w:val="-1"/>
        </w:rPr>
        <w:t>minutes</w:t>
      </w:r>
      <w:r w:rsidRPr="0087588A">
        <w:t xml:space="preserve"> of inactivity, a dialog box </w:t>
      </w:r>
      <w:r w:rsidRPr="0087588A">
        <w:rPr>
          <w:spacing w:val="-1"/>
        </w:rPr>
        <w:t>with</w:t>
      </w:r>
      <w:r w:rsidRPr="0087588A">
        <w:t xml:space="preserve"> an </w:t>
      </w:r>
      <w:r w:rsidRPr="0087588A">
        <w:rPr>
          <w:spacing w:val="-1"/>
        </w:rPr>
        <w:t>audible</w:t>
      </w:r>
      <w:r w:rsidRPr="0087588A">
        <w:t xml:space="preserve"> “beep… </w:t>
      </w:r>
      <w:r w:rsidRPr="0087588A">
        <w:rPr>
          <w:spacing w:val="-1"/>
        </w:rPr>
        <w:t>beep…</w:t>
      </w:r>
      <w:r w:rsidRPr="0087588A">
        <w:t xml:space="preserve"> beep… beep…</w:t>
      </w:r>
      <w:r w:rsidRPr="0087588A">
        <w:rPr>
          <w:spacing w:val="41"/>
        </w:rPr>
        <w:t xml:space="preserve"> </w:t>
      </w:r>
      <w:r w:rsidRPr="0087588A">
        <w:t xml:space="preserve">beep” </w:t>
      </w:r>
      <w:r w:rsidRPr="0087588A">
        <w:rPr>
          <w:spacing w:val="-1"/>
        </w:rPr>
        <w:t>will</w:t>
      </w:r>
      <w:r w:rsidRPr="0087588A">
        <w:t xml:space="preserve"> </w:t>
      </w:r>
      <w:r w:rsidRPr="0087588A">
        <w:rPr>
          <w:spacing w:val="-1"/>
        </w:rPr>
        <w:t xml:space="preserve">display </w:t>
      </w:r>
      <w:r w:rsidRPr="0087588A">
        <w:t>at</w:t>
      </w:r>
      <w:r w:rsidRPr="0087588A">
        <w:rPr>
          <w:spacing w:val="1"/>
        </w:rPr>
        <w:t xml:space="preserve"> </w:t>
      </w:r>
      <w:r w:rsidRPr="0087588A">
        <w:rPr>
          <w:spacing w:val="-1"/>
        </w:rPr>
        <w:t xml:space="preserve">the </w:t>
      </w:r>
      <w:r w:rsidRPr="0087588A">
        <w:t>top of the screen with</w:t>
      </w:r>
      <w:r w:rsidRPr="0087588A">
        <w:rPr>
          <w:spacing w:val="-2"/>
        </w:rPr>
        <w:t xml:space="preserve"> </w:t>
      </w:r>
      <w:r w:rsidRPr="0087588A">
        <w:t>a</w:t>
      </w:r>
      <w:r w:rsidRPr="0087588A">
        <w:rPr>
          <w:spacing w:val="-1"/>
        </w:rPr>
        <w:t xml:space="preserve"> </w:t>
      </w:r>
      <w:r w:rsidRPr="0087588A">
        <w:t xml:space="preserve">countdown </w:t>
      </w:r>
      <w:r w:rsidRPr="0087588A">
        <w:rPr>
          <w:spacing w:val="-1"/>
        </w:rPr>
        <w:t>timer</w:t>
      </w:r>
      <w:r w:rsidRPr="0087588A">
        <w:t xml:space="preserve"> set </w:t>
      </w:r>
      <w:r w:rsidRPr="0087588A">
        <w:rPr>
          <w:spacing w:val="-1"/>
        </w:rPr>
        <w:t>for</w:t>
      </w:r>
      <w:r w:rsidRPr="0087588A">
        <w:t xml:space="preserve"> 5</w:t>
      </w:r>
      <w:r w:rsidRPr="0087588A">
        <w:rPr>
          <w:spacing w:val="1"/>
        </w:rPr>
        <w:t xml:space="preserve"> </w:t>
      </w:r>
      <w:r w:rsidRPr="0087588A">
        <w:rPr>
          <w:spacing w:val="-1"/>
        </w:rPr>
        <w:t>minutes</w:t>
      </w:r>
      <w:r w:rsidRPr="0087588A">
        <w:t xml:space="preserve"> </w:t>
      </w:r>
      <w:r w:rsidRPr="0087588A">
        <w:rPr>
          <w:spacing w:val="-1"/>
        </w:rPr>
        <w:t>and</w:t>
      </w:r>
      <w:r w:rsidRPr="0087588A">
        <w:t xml:space="preserve"> the</w:t>
      </w:r>
      <w:r w:rsidRPr="0087588A">
        <w:rPr>
          <w:spacing w:val="41"/>
        </w:rPr>
        <w:t xml:space="preserve"> </w:t>
      </w:r>
      <w:r w:rsidRPr="0087588A">
        <w:rPr>
          <w:spacing w:val="-1"/>
        </w:rPr>
        <w:t>message</w:t>
      </w:r>
      <w:r w:rsidRPr="0087588A">
        <w:t xml:space="preserve"> </w:t>
      </w:r>
      <w:r w:rsidRPr="0087588A">
        <w:rPr>
          <w:spacing w:val="-1"/>
        </w:rPr>
        <w:t>illustrated</w:t>
      </w:r>
      <w:r w:rsidRPr="0087588A">
        <w:t xml:space="preserve"> in</w:t>
      </w:r>
      <w:r w:rsidRPr="0087588A">
        <w:rPr>
          <w:spacing w:val="2"/>
        </w:rPr>
        <w:t xml:space="preserve"> </w:t>
      </w:r>
      <w:r w:rsidRPr="0087588A">
        <w:rPr>
          <w:spacing w:val="-1"/>
        </w:rPr>
        <w:t>Figure</w:t>
      </w:r>
      <w:r w:rsidRPr="0087588A">
        <w:t xml:space="preserve"> 16.</w:t>
      </w:r>
      <w:r w:rsidR="005262FB" w:rsidRPr="0087588A">
        <w:t xml:space="preserve"> </w:t>
      </w:r>
      <w:r w:rsidRPr="0087588A">
        <w:t xml:space="preserve">If </w:t>
      </w:r>
      <w:r w:rsidRPr="0087588A">
        <w:rPr>
          <w:spacing w:val="-1"/>
        </w:rPr>
        <w:t>the</w:t>
      </w:r>
      <w:r w:rsidRPr="0087588A">
        <w:t xml:space="preserve"> </w:t>
      </w:r>
      <w:r w:rsidRPr="0087588A">
        <w:rPr>
          <w:rFonts w:ascii="Courier New" w:eastAsia="Courier New" w:hAnsi="Courier New" w:cs="Courier New"/>
          <w:spacing w:val="-1"/>
          <w:sz w:val="20"/>
        </w:rPr>
        <w:t>OK</w:t>
      </w:r>
      <w:r w:rsidRPr="0087588A">
        <w:rPr>
          <w:rFonts w:ascii="Courier New" w:eastAsia="Courier New" w:hAnsi="Courier New" w:cs="Courier New"/>
          <w:spacing w:val="-61"/>
          <w:sz w:val="20"/>
        </w:rPr>
        <w:t xml:space="preserve"> </w:t>
      </w:r>
      <w:r w:rsidRPr="0087588A">
        <w:t>button</w:t>
      </w:r>
      <w:r w:rsidRPr="0087588A">
        <w:rPr>
          <w:spacing w:val="-2"/>
        </w:rPr>
        <w:t xml:space="preserve"> </w:t>
      </w:r>
      <w:r w:rsidRPr="0087588A">
        <w:t xml:space="preserve">is clicked </w:t>
      </w:r>
      <w:r w:rsidRPr="0087588A">
        <w:rPr>
          <w:spacing w:val="-1"/>
        </w:rPr>
        <w:t xml:space="preserve">within </w:t>
      </w:r>
      <w:r w:rsidRPr="0087588A">
        <w:t xml:space="preserve">the 5 </w:t>
      </w:r>
      <w:r w:rsidRPr="0087588A">
        <w:rPr>
          <w:spacing w:val="-1"/>
        </w:rPr>
        <w:t>minutes,</w:t>
      </w:r>
      <w:r w:rsidRPr="0087588A">
        <w:t xml:space="preserve"> you</w:t>
      </w:r>
      <w:r w:rsidRPr="0087588A">
        <w:rPr>
          <w:spacing w:val="-1"/>
        </w:rPr>
        <w:t xml:space="preserve"> </w:t>
      </w:r>
      <w:r w:rsidRPr="0087588A">
        <w:t>will be</w:t>
      </w:r>
      <w:r w:rsidRPr="0087588A">
        <w:rPr>
          <w:spacing w:val="61"/>
        </w:rPr>
        <w:t xml:space="preserve"> </w:t>
      </w:r>
      <w:r w:rsidRPr="0087588A">
        <w:rPr>
          <w:spacing w:val="-1"/>
        </w:rPr>
        <w:t>returned</w:t>
      </w:r>
      <w:r w:rsidRPr="0087588A">
        <w:t xml:space="preserve"> to</w:t>
      </w:r>
      <w:r w:rsidRPr="0087588A">
        <w:rPr>
          <w:spacing w:val="-2"/>
        </w:rPr>
        <w:t xml:space="preserve"> </w:t>
      </w:r>
      <w:r w:rsidRPr="0087588A">
        <w:rPr>
          <w:spacing w:val="-1"/>
        </w:rPr>
        <w:t>the</w:t>
      </w:r>
      <w:r w:rsidRPr="0087588A">
        <w:t xml:space="preserve"> last </w:t>
      </w:r>
      <w:r w:rsidRPr="0087588A">
        <w:rPr>
          <w:spacing w:val="-1"/>
        </w:rPr>
        <w:t>screen</w:t>
      </w:r>
      <w:r w:rsidRPr="0087588A">
        <w:t xml:space="preserve"> you were on in NUMI. </w:t>
      </w:r>
      <w:r w:rsidR="00E313F7" w:rsidRPr="0087588A">
        <w:rPr>
          <w:b/>
        </w:rPr>
        <w:t>NOTE:</w:t>
      </w:r>
      <w:r w:rsidR="00F311F4" w:rsidRPr="0087588A">
        <w:t xml:space="preserve"> </w:t>
      </w:r>
      <w:r w:rsidR="005D7B79" w:rsidRPr="0087588A">
        <w:t>I</w:t>
      </w:r>
      <w:r w:rsidRPr="0087588A">
        <w:t>f the</w:t>
      </w:r>
      <w:r w:rsidRPr="0087588A">
        <w:rPr>
          <w:spacing w:val="-1"/>
        </w:rPr>
        <w:t xml:space="preserve"> </w:t>
      </w:r>
      <w:r w:rsidRPr="0087588A">
        <w:rPr>
          <w:rFonts w:ascii="Courier New" w:eastAsia="Courier New" w:hAnsi="Courier New" w:cs="Courier New"/>
          <w:spacing w:val="-1"/>
          <w:sz w:val="20"/>
        </w:rPr>
        <w:t>OK</w:t>
      </w:r>
      <w:r w:rsidRPr="0087588A">
        <w:rPr>
          <w:rFonts w:ascii="Courier New" w:eastAsia="Courier New" w:hAnsi="Courier New" w:cs="Courier New"/>
          <w:spacing w:val="-61"/>
          <w:sz w:val="20"/>
        </w:rPr>
        <w:t xml:space="preserve"> </w:t>
      </w:r>
      <w:r w:rsidRPr="0087588A">
        <w:t xml:space="preserve">button is not clicked </w:t>
      </w:r>
      <w:r w:rsidRPr="0087588A">
        <w:rPr>
          <w:spacing w:val="-1"/>
        </w:rPr>
        <w:t>before</w:t>
      </w:r>
      <w:r w:rsidRPr="0087588A">
        <w:t xml:space="preserve"> the</w:t>
      </w:r>
      <w:r w:rsidRPr="0087588A">
        <w:rPr>
          <w:spacing w:val="35"/>
        </w:rPr>
        <w:t xml:space="preserve"> </w:t>
      </w:r>
      <w:r w:rsidRPr="0087588A">
        <w:t xml:space="preserve">5 </w:t>
      </w:r>
      <w:r w:rsidRPr="0087588A">
        <w:rPr>
          <w:spacing w:val="-1"/>
        </w:rPr>
        <w:t>minutes</w:t>
      </w:r>
      <w:r w:rsidRPr="0087588A">
        <w:t xml:space="preserve"> elapse, the </w:t>
      </w:r>
      <w:r w:rsidRPr="0087588A">
        <w:rPr>
          <w:spacing w:val="-1"/>
        </w:rPr>
        <w:t>system</w:t>
      </w:r>
      <w:r w:rsidRPr="0087588A">
        <w:rPr>
          <w:spacing w:val="-2"/>
        </w:rPr>
        <w:t xml:space="preserve"> </w:t>
      </w:r>
      <w:r w:rsidRPr="0087588A">
        <w:t xml:space="preserve">will log you out of NUMI, but </w:t>
      </w:r>
      <w:r w:rsidRPr="0087588A">
        <w:rPr>
          <w:spacing w:val="-1"/>
        </w:rPr>
        <w:t>your</w:t>
      </w:r>
      <w:r w:rsidRPr="0087588A">
        <w:t xml:space="preserve"> browser </w:t>
      </w:r>
      <w:r w:rsidRPr="0087588A">
        <w:rPr>
          <w:spacing w:val="-1"/>
        </w:rPr>
        <w:t>will</w:t>
      </w:r>
      <w:r w:rsidRPr="0087588A">
        <w:t xml:space="preserve"> </w:t>
      </w:r>
      <w:r w:rsidRPr="0087588A">
        <w:rPr>
          <w:spacing w:val="-1"/>
        </w:rPr>
        <w:t>remain</w:t>
      </w:r>
      <w:r w:rsidRPr="0087588A">
        <w:t xml:space="preserve"> open.</w:t>
      </w:r>
    </w:p>
    <w:p w:rsidR="000F27C5" w:rsidRPr="0087588A" w:rsidRDefault="000F27C5" w:rsidP="000F27C5">
      <w:pPr>
        <w:pStyle w:val="BodyText"/>
        <w:ind w:right="176"/>
        <w:jc w:val="center"/>
      </w:pPr>
      <w:r w:rsidRPr="0087588A">
        <w:rPr>
          <w:noProof/>
          <w:sz w:val="20"/>
        </w:rPr>
        <w:drawing>
          <wp:inline distT="0" distB="0" distL="0" distR="0" wp14:anchorId="2CF4567A" wp14:editId="34A65F7C">
            <wp:extent cx="1293570" cy="938254"/>
            <wp:effectExtent l="0" t="0" r="1905" b="0"/>
            <wp:docPr id="33" name="image23.png" descr="Session Idle Message" title="Session Id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60" cstate="print"/>
                    <a:stretch>
                      <a:fillRect/>
                    </a:stretch>
                  </pic:blipFill>
                  <pic:spPr>
                    <a:xfrm>
                      <a:off x="0" y="0"/>
                      <a:ext cx="1293570" cy="938254"/>
                    </a:xfrm>
                    <a:prstGeom prst="rect">
                      <a:avLst/>
                    </a:prstGeom>
                  </pic:spPr>
                </pic:pic>
              </a:graphicData>
            </a:graphic>
          </wp:inline>
        </w:drawing>
      </w:r>
    </w:p>
    <w:p w:rsidR="00E0244E" w:rsidRPr="0087588A" w:rsidRDefault="00434321" w:rsidP="00434321">
      <w:pPr>
        <w:pStyle w:val="Caption"/>
        <w:jc w:val="center"/>
      </w:pPr>
      <w:bookmarkStart w:id="344" w:name="_Toc479683273"/>
      <w:bookmarkStart w:id="345" w:name="_Toc479632056"/>
      <w:bookmarkStart w:id="346" w:name="_Toc499543500"/>
      <w:r w:rsidRPr="0087588A">
        <w:t xml:space="preserve">Figure </w:t>
      </w:r>
      <w:fldSimple w:instr=" SEQ Figure \* ARABIC ">
        <w:r w:rsidR="0034324B">
          <w:rPr>
            <w:noProof/>
          </w:rPr>
          <w:t>19</w:t>
        </w:r>
      </w:fldSimple>
      <w:r w:rsidRPr="0087588A">
        <w:t>:</w:t>
      </w:r>
      <w:r w:rsidR="000F27C5" w:rsidRPr="0087588A">
        <w:rPr>
          <w:rFonts w:ascii="Arial"/>
          <w:b w:val="0"/>
          <w:sz w:val="18"/>
        </w:rPr>
        <w:t xml:space="preserve"> </w:t>
      </w:r>
      <w:r w:rsidR="000F27C5" w:rsidRPr="0087588A">
        <w:t>Session Idle Message</w:t>
      </w:r>
      <w:bookmarkEnd w:id="344"/>
      <w:bookmarkEnd w:id="345"/>
      <w:bookmarkEnd w:id="346"/>
    </w:p>
    <w:p w:rsidR="00E0244E" w:rsidRPr="0087588A" w:rsidRDefault="00E0244E">
      <w:pPr>
        <w:rPr>
          <w:rFonts w:cs="Arial"/>
          <w:b/>
          <w:bCs/>
          <w:sz w:val="20"/>
          <w:szCs w:val="20"/>
        </w:rPr>
      </w:pPr>
      <w:r w:rsidRPr="0087588A">
        <w:br w:type="page"/>
      </w:r>
    </w:p>
    <w:p w:rsidR="00A0499B" w:rsidRPr="0087588A" w:rsidRDefault="000A1BEF" w:rsidP="00A0499B">
      <w:pPr>
        <w:pStyle w:val="Heading2"/>
      </w:pPr>
      <w:bookmarkStart w:id="347" w:name="_Toc479676021"/>
      <w:bookmarkEnd w:id="347"/>
      <w:r w:rsidRPr="0087588A">
        <w:lastRenderedPageBreak/>
        <w:t xml:space="preserve"> </w:t>
      </w:r>
      <w:bookmarkStart w:id="348" w:name="_Toc479676022"/>
      <w:bookmarkStart w:id="349" w:name="_Toc479631758"/>
      <w:bookmarkStart w:id="350" w:name="_Toc499543722"/>
      <w:r w:rsidR="00A0499B" w:rsidRPr="0087588A">
        <w:t>Application Problem Notification</w:t>
      </w:r>
      <w:bookmarkEnd w:id="348"/>
      <w:bookmarkEnd w:id="349"/>
      <w:bookmarkEnd w:id="350"/>
      <w:r w:rsidR="00A949AF" w:rsidRPr="0087588A">
        <w:fldChar w:fldCharType="begin"/>
      </w:r>
      <w:r w:rsidR="00A949AF" w:rsidRPr="0087588A">
        <w:instrText xml:space="preserve"> XE "</w:instrText>
      </w:r>
      <w:r w:rsidR="00A949AF" w:rsidRPr="0087588A">
        <w:rPr>
          <w:spacing w:val="-1"/>
          <w:sz w:val="20"/>
        </w:rPr>
        <w:instrText>Session</w:instrText>
      </w:r>
      <w:r w:rsidR="00A949AF" w:rsidRPr="0087588A">
        <w:rPr>
          <w:sz w:val="20"/>
        </w:rPr>
        <w:instrText xml:space="preserve"> </w:instrText>
      </w:r>
      <w:r w:rsidR="00A949AF" w:rsidRPr="0087588A">
        <w:rPr>
          <w:spacing w:val="-1"/>
          <w:sz w:val="20"/>
        </w:rPr>
        <w:instrText>Timeout</w:instrText>
      </w:r>
      <w:r w:rsidR="00A949AF" w:rsidRPr="0087588A">
        <w:rPr>
          <w:sz w:val="20"/>
        </w:rPr>
        <w:instrText xml:space="preserve"> /</w:instrText>
      </w:r>
      <w:r w:rsidR="00A949AF" w:rsidRPr="0087588A">
        <w:rPr>
          <w:spacing w:val="-1"/>
          <w:sz w:val="20"/>
        </w:rPr>
        <w:instrText xml:space="preserve"> Lost</w:instrText>
      </w:r>
      <w:r w:rsidR="00A949AF" w:rsidRPr="0087588A">
        <w:rPr>
          <w:sz w:val="20"/>
        </w:rPr>
        <w:instrText xml:space="preserve"> </w:instrText>
      </w:r>
      <w:r w:rsidR="00A949AF" w:rsidRPr="0087588A">
        <w:rPr>
          <w:spacing w:val="-1"/>
          <w:sz w:val="20"/>
        </w:rPr>
        <w:instrText>Sessions</w:instrText>
      </w:r>
      <w:r w:rsidR="00A949AF" w:rsidRPr="0087588A">
        <w:instrText xml:space="preserve">" </w:instrText>
      </w:r>
      <w:r w:rsidR="00A949AF" w:rsidRPr="0087588A">
        <w:fldChar w:fldCharType="end"/>
      </w:r>
    </w:p>
    <w:p w:rsidR="00A0499B" w:rsidRPr="0087588A" w:rsidRDefault="00A0499B" w:rsidP="00A0499B">
      <w:pPr>
        <w:pStyle w:val="BodyText"/>
        <w:spacing w:before="146"/>
        <w:ind w:right="594"/>
        <w:jc w:val="both"/>
      </w:pPr>
      <w:r w:rsidRPr="0087588A">
        <w:t xml:space="preserve">VistA </w:t>
      </w:r>
      <w:r w:rsidRPr="0087588A">
        <w:rPr>
          <w:spacing w:val="-1"/>
        </w:rPr>
        <w:t>will lock</w:t>
      </w:r>
      <w:r w:rsidRPr="0087588A">
        <w:t xml:space="preserve"> your Access and </w:t>
      </w:r>
      <w:r w:rsidRPr="0087588A">
        <w:rPr>
          <w:spacing w:val="-1"/>
        </w:rPr>
        <w:t>Verify</w:t>
      </w:r>
      <w:r w:rsidRPr="0087588A">
        <w:t xml:space="preserve"> </w:t>
      </w:r>
      <w:r w:rsidRPr="0087588A">
        <w:rPr>
          <w:spacing w:val="-1"/>
        </w:rPr>
        <w:t>Codes</w:t>
      </w:r>
      <w:r w:rsidR="00DA2FE5" w:rsidRPr="0087588A">
        <w:rPr>
          <w:spacing w:val="-1"/>
        </w:rPr>
        <w:t xml:space="preserve"> </w:t>
      </w:r>
      <w:r w:rsidR="00A949AF" w:rsidRPr="0087588A">
        <w:rPr>
          <w:spacing w:val="-1"/>
        </w:rPr>
        <w:fldChar w:fldCharType="begin"/>
      </w:r>
      <w:r w:rsidR="00A949AF" w:rsidRPr="0087588A">
        <w:instrText xml:space="preserve"> XE "</w:instrText>
      </w:r>
      <w:r w:rsidR="00A949AF" w:rsidRPr="0087588A">
        <w:rPr>
          <w:sz w:val="20"/>
        </w:rPr>
        <w:instrText xml:space="preserve">Access </w:instrText>
      </w:r>
      <w:r w:rsidR="00A949AF" w:rsidRPr="0087588A">
        <w:rPr>
          <w:spacing w:val="-1"/>
          <w:sz w:val="20"/>
        </w:rPr>
        <w:instrText>and Verify</w:instrText>
      </w:r>
      <w:r w:rsidR="00A949AF" w:rsidRPr="0087588A">
        <w:rPr>
          <w:sz w:val="20"/>
        </w:rPr>
        <w:instrText xml:space="preserve"> </w:instrText>
      </w:r>
      <w:r w:rsidR="00A949AF" w:rsidRPr="0087588A">
        <w:rPr>
          <w:spacing w:val="-1"/>
          <w:sz w:val="20"/>
        </w:rPr>
        <w:instrText>Codes</w:instrText>
      </w:r>
      <w:r w:rsidR="00A949AF" w:rsidRPr="0087588A">
        <w:instrText xml:space="preserve">" </w:instrText>
      </w:r>
      <w:r w:rsidR="00A949AF" w:rsidRPr="0087588A">
        <w:rPr>
          <w:spacing w:val="-1"/>
        </w:rPr>
        <w:fldChar w:fldCharType="end"/>
      </w:r>
      <w:r w:rsidRPr="0087588A">
        <w:t>after</w:t>
      </w:r>
      <w:r w:rsidRPr="0087588A">
        <w:rPr>
          <w:spacing w:val="-1"/>
        </w:rPr>
        <w:t xml:space="preserve"> </w:t>
      </w:r>
      <w:r w:rsidRPr="0087588A">
        <w:t xml:space="preserve">the </w:t>
      </w:r>
      <w:r w:rsidRPr="0087588A">
        <w:rPr>
          <w:spacing w:val="-1"/>
        </w:rPr>
        <w:t>maximum</w:t>
      </w:r>
      <w:r w:rsidRPr="0087588A">
        <w:rPr>
          <w:spacing w:val="-2"/>
        </w:rPr>
        <w:t xml:space="preserve"> </w:t>
      </w:r>
      <w:r w:rsidRPr="0087588A">
        <w:t>number of</w:t>
      </w:r>
      <w:r w:rsidRPr="0087588A">
        <w:rPr>
          <w:spacing w:val="-1"/>
        </w:rPr>
        <w:t xml:space="preserve"> permitted</w:t>
      </w:r>
      <w:r w:rsidRPr="0087588A">
        <w:t xml:space="preserve"> login</w:t>
      </w:r>
      <w:r w:rsidRPr="0087588A">
        <w:rPr>
          <w:spacing w:val="55"/>
        </w:rPr>
        <w:t xml:space="preserve"> </w:t>
      </w:r>
      <w:r w:rsidRPr="0087588A">
        <w:rPr>
          <w:spacing w:val="-1"/>
        </w:rPr>
        <w:t>attempts</w:t>
      </w:r>
      <w:r w:rsidRPr="0087588A">
        <w:t xml:space="preserve"> is exceeded. </w:t>
      </w:r>
      <w:r w:rsidRPr="0087588A">
        <w:rPr>
          <w:spacing w:val="-1"/>
        </w:rPr>
        <w:t>VistA</w:t>
      </w:r>
      <w:r w:rsidRPr="0087588A">
        <w:t xml:space="preserve"> will </w:t>
      </w:r>
      <w:r w:rsidRPr="0087588A">
        <w:rPr>
          <w:spacing w:val="-1"/>
        </w:rPr>
        <w:t>automatically</w:t>
      </w:r>
      <w:r w:rsidRPr="0087588A">
        <w:t xml:space="preserve"> </w:t>
      </w:r>
      <w:r w:rsidRPr="0087588A">
        <w:rPr>
          <w:spacing w:val="-1"/>
        </w:rPr>
        <w:t>unlock</w:t>
      </w:r>
      <w:r w:rsidRPr="0087588A">
        <w:t xml:space="preserve"> your</w:t>
      </w:r>
      <w:r w:rsidRPr="0087588A">
        <w:rPr>
          <w:spacing w:val="-1"/>
        </w:rPr>
        <w:t xml:space="preserve"> </w:t>
      </w:r>
      <w:r w:rsidRPr="0087588A">
        <w:t>Access and</w:t>
      </w:r>
      <w:r w:rsidRPr="0087588A">
        <w:rPr>
          <w:spacing w:val="-1"/>
        </w:rPr>
        <w:t xml:space="preserve"> </w:t>
      </w:r>
      <w:r w:rsidRPr="0087588A">
        <w:t xml:space="preserve">Verify </w:t>
      </w:r>
      <w:r w:rsidRPr="0087588A">
        <w:rPr>
          <w:spacing w:val="-1"/>
        </w:rPr>
        <w:t>Codes</w:t>
      </w:r>
      <w:r w:rsidRPr="0087588A">
        <w:t xml:space="preserve"> after 20</w:t>
      </w:r>
      <w:r w:rsidRPr="0087588A">
        <w:rPr>
          <w:spacing w:val="57"/>
        </w:rPr>
        <w:t xml:space="preserve"> </w:t>
      </w:r>
      <w:r w:rsidRPr="0087588A">
        <w:rPr>
          <w:spacing w:val="-1"/>
        </w:rPr>
        <w:t>minutes</w:t>
      </w:r>
      <w:r w:rsidRPr="0087588A">
        <w:t xml:space="preserve"> and you </w:t>
      </w:r>
      <w:r w:rsidRPr="0087588A">
        <w:rPr>
          <w:spacing w:val="-1"/>
        </w:rPr>
        <w:t>may</w:t>
      </w:r>
      <w:r w:rsidRPr="0087588A">
        <w:t xml:space="preserve"> try to login</w:t>
      </w:r>
      <w:r w:rsidRPr="0087588A">
        <w:rPr>
          <w:spacing w:val="-2"/>
        </w:rPr>
        <w:t xml:space="preserve"> </w:t>
      </w:r>
      <w:r w:rsidRPr="0087588A">
        <w:t>again. See</w:t>
      </w:r>
      <w:r w:rsidRPr="0087588A">
        <w:rPr>
          <w:spacing w:val="1"/>
        </w:rPr>
        <w:t xml:space="preserve"> </w:t>
      </w:r>
      <w:r w:rsidRPr="0087588A">
        <w:rPr>
          <w:spacing w:val="-1"/>
        </w:rPr>
        <w:t>Section</w:t>
      </w:r>
      <w:r w:rsidR="009B2D89" w:rsidRPr="0087588A">
        <w:t xml:space="preserve"> 3.2</w:t>
      </w:r>
      <w:r w:rsidRPr="0087588A">
        <w:t xml:space="preserve"> for </w:t>
      </w:r>
      <w:r w:rsidRPr="0087588A">
        <w:rPr>
          <w:spacing w:val="-1"/>
        </w:rPr>
        <w:t>more</w:t>
      </w:r>
      <w:r w:rsidRPr="0087588A">
        <w:t xml:space="preserve"> information.</w:t>
      </w:r>
    </w:p>
    <w:p w:rsidR="00A0499B" w:rsidRPr="0087588A" w:rsidRDefault="00A0499B" w:rsidP="00FA7A9A">
      <w:pPr>
        <w:ind w:left="864"/>
        <w:rPr>
          <w:b/>
          <w:sz w:val="24"/>
        </w:rPr>
      </w:pPr>
      <w:r w:rsidRPr="0087588A">
        <w:rPr>
          <w:b/>
          <w:noProof/>
          <w:sz w:val="24"/>
        </w:rPr>
        <w:drawing>
          <wp:inline distT="0" distB="0" distL="0" distR="0" wp14:anchorId="6DA9F7BA" wp14:editId="2C91990D">
            <wp:extent cx="247650" cy="247649"/>
            <wp:effectExtent l="0" t="0" r="0" b="635"/>
            <wp:docPr id="2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17" cstate="print"/>
                    <a:stretch>
                      <a:fillRect/>
                    </a:stretch>
                  </pic:blipFill>
                  <pic:spPr>
                    <a:xfrm>
                      <a:off x="0" y="0"/>
                      <a:ext cx="247650" cy="247649"/>
                    </a:xfrm>
                    <a:prstGeom prst="rect">
                      <a:avLst/>
                    </a:prstGeom>
                  </pic:spPr>
                </pic:pic>
              </a:graphicData>
            </a:graphic>
          </wp:inline>
        </w:drawing>
      </w:r>
      <w:r w:rsidR="00DF273B" w:rsidRPr="0087588A">
        <w:rPr>
          <w:b/>
          <w:sz w:val="24"/>
        </w:rPr>
        <w:t xml:space="preserve"> </w:t>
      </w:r>
      <w:r w:rsidRPr="0087588A">
        <w:rPr>
          <w:b/>
          <w:sz w:val="24"/>
        </w:rPr>
        <w:t xml:space="preserve">While </w:t>
      </w:r>
      <w:r w:rsidRPr="0087588A">
        <w:rPr>
          <w:b/>
          <w:spacing w:val="-1"/>
          <w:sz w:val="24"/>
        </w:rPr>
        <w:t>working</w:t>
      </w:r>
      <w:r w:rsidRPr="0087588A">
        <w:rPr>
          <w:b/>
          <w:sz w:val="24"/>
        </w:rPr>
        <w:t xml:space="preserve"> in </w:t>
      </w:r>
      <w:r w:rsidRPr="0087588A">
        <w:rPr>
          <w:b/>
          <w:spacing w:val="-1"/>
          <w:sz w:val="24"/>
        </w:rPr>
        <w:t>NUMI,</w:t>
      </w:r>
      <w:r w:rsidRPr="0087588A">
        <w:rPr>
          <w:b/>
          <w:sz w:val="24"/>
        </w:rPr>
        <w:t xml:space="preserve"> if you </w:t>
      </w:r>
      <w:r w:rsidRPr="0087588A">
        <w:rPr>
          <w:b/>
          <w:spacing w:val="-1"/>
          <w:sz w:val="24"/>
        </w:rPr>
        <w:t>use</w:t>
      </w:r>
      <w:r w:rsidRPr="0087588A">
        <w:rPr>
          <w:b/>
          <w:sz w:val="24"/>
        </w:rPr>
        <w:t xml:space="preserve"> the </w:t>
      </w:r>
      <w:r w:rsidRPr="0087588A">
        <w:rPr>
          <w:b/>
          <w:spacing w:val="-1"/>
          <w:sz w:val="24"/>
        </w:rPr>
        <w:t>BACK</w:t>
      </w:r>
      <w:r w:rsidRPr="0087588A">
        <w:rPr>
          <w:b/>
          <w:sz w:val="24"/>
        </w:rPr>
        <w:t xml:space="preserve"> button </w:t>
      </w:r>
      <w:r w:rsidRPr="0087588A">
        <w:rPr>
          <w:b/>
          <w:spacing w:val="-1"/>
          <w:sz w:val="24"/>
        </w:rPr>
        <w:t>on</w:t>
      </w:r>
      <w:r w:rsidRPr="0087588A">
        <w:rPr>
          <w:b/>
          <w:sz w:val="24"/>
        </w:rPr>
        <w:t xml:space="preserve"> your </w:t>
      </w:r>
      <w:r w:rsidRPr="0087588A">
        <w:rPr>
          <w:b/>
          <w:spacing w:val="-1"/>
          <w:sz w:val="24"/>
        </w:rPr>
        <w:t>browser</w:t>
      </w:r>
      <w:r w:rsidRPr="0087588A">
        <w:rPr>
          <w:b/>
          <w:sz w:val="24"/>
        </w:rPr>
        <w:t xml:space="preserve"> instead of one</w:t>
      </w:r>
      <w:r w:rsidRPr="0087588A">
        <w:rPr>
          <w:b/>
          <w:spacing w:val="41"/>
          <w:sz w:val="24"/>
        </w:rPr>
        <w:t xml:space="preserve"> </w:t>
      </w:r>
      <w:r w:rsidRPr="0087588A">
        <w:rPr>
          <w:b/>
          <w:sz w:val="24"/>
        </w:rPr>
        <w:t xml:space="preserve">of the </w:t>
      </w:r>
      <w:r w:rsidRPr="0087588A">
        <w:rPr>
          <w:b/>
          <w:spacing w:val="-1"/>
          <w:sz w:val="24"/>
        </w:rPr>
        <w:t>screen</w:t>
      </w:r>
      <w:r w:rsidRPr="0087588A">
        <w:rPr>
          <w:b/>
          <w:sz w:val="24"/>
        </w:rPr>
        <w:t xml:space="preserve"> tabs or the</w:t>
      </w:r>
      <w:r w:rsidRPr="0087588A">
        <w:rPr>
          <w:b/>
          <w:spacing w:val="1"/>
          <w:sz w:val="24"/>
        </w:rPr>
        <w:t xml:space="preserve"> </w:t>
      </w:r>
      <w:r w:rsidRPr="0087588A">
        <w:rPr>
          <w:b/>
          <w:i/>
          <w:sz w:val="24"/>
        </w:rPr>
        <w:t>Tools</w:t>
      </w:r>
      <w:r w:rsidRPr="0087588A">
        <w:rPr>
          <w:b/>
          <w:i/>
          <w:spacing w:val="-1"/>
          <w:sz w:val="24"/>
        </w:rPr>
        <w:t xml:space="preserve"> </w:t>
      </w:r>
      <w:r w:rsidRPr="0087588A">
        <w:rPr>
          <w:b/>
          <w:sz w:val="24"/>
        </w:rPr>
        <w:t>menu, you may get an</w:t>
      </w:r>
      <w:r w:rsidRPr="0087588A">
        <w:rPr>
          <w:b/>
          <w:spacing w:val="-1"/>
          <w:sz w:val="24"/>
        </w:rPr>
        <w:t xml:space="preserve"> </w:t>
      </w:r>
      <w:r w:rsidRPr="0087588A">
        <w:rPr>
          <w:b/>
          <w:sz w:val="24"/>
        </w:rPr>
        <w:t>error</w:t>
      </w:r>
      <w:r w:rsidRPr="0087588A">
        <w:rPr>
          <w:b/>
          <w:spacing w:val="21"/>
          <w:sz w:val="24"/>
        </w:rPr>
        <w:t xml:space="preserve"> </w:t>
      </w:r>
      <w:r w:rsidRPr="0087588A">
        <w:rPr>
          <w:b/>
          <w:sz w:val="24"/>
        </w:rPr>
        <w:t xml:space="preserve">message. </w:t>
      </w:r>
      <w:r w:rsidRPr="0087588A">
        <w:rPr>
          <w:b/>
          <w:spacing w:val="-1"/>
          <w:sz w:val="24"/>
        </w:rPr>
        <w:t>Always</w:t>
      </w:r>
      <w:r w:rsidRPr="0087588A">
        <w:rPr>
          <w:b/>
          <w:sz w:val="24"/>
        </w:rPr>
        <w:t xml:space="preserve"> navigate around </w:t>
      </w:r>
      <w:r w:rsidRPr="0087588A">
        <w:rPr>
          <w:b/>
          <w:spacing w:val="-1"/>
          <w:sz w:val="24"/>
        </w:rPr>
        <w:t>NUMI</w:t>
      </w:r>
      <w:r w:rsidRPr="0087588A">
        <w:rPr>
          <w:b/>
          <w:sz w:val="24"/>
        </w:rPr>
        <w:t xml:space="preserve"> using the tabs or the</w:t>
      </w:r>
      <w:r w:rsidRPr="0087588A">
        <w:rPr>
          <w:b/>
          <w:spacing w:val="1"/>
          <w:sz w:val="24"/>
        </w:rPr>
        <w:t xml:space="preserve"> </w:t>
      </w:r>
      <w:r w:rsidRPr="0087588A">
        <w:rPr>
          <w:b/>
          <w:i/>
          <w:sz w:val="24"/>
        </w:rPr>
        <w:t>Tools</w:t>
      </w:r>
      <w:r w:rsidRPr="0087588A">
        <w:rPr>
          <w:b/>
          <w:i/>
          <w:spacing w:val="-1"/>
          <w:sz w:val="24"/>
        </w:rPr>
        <w:t xml:space="preserve"> </w:t>
      </w:r>
      <w:r w:rsidRPr="0087588A">
        <w:rPr>
          <w:b/>
          <w:sz w:val="24"/>
        </w:rPr>
        <w:t xml:space="preserve">menu </w:t>
      </w:r>
      <w:r w:rsidRPr="0087588A">
        <w:rPr>
          <w:b/>
          <w:spacing w:val="-1"/>
          <w:sz w:val="24"/>
        </w:rPr>
        <w:t>and</w:t>
      </w:r>
      <w:r w:rsidRPr="0087588A">
        <w:rPr>
          <w:b/>
          <w:sz w:val="24"/>
        </w:rPr>
        <w:t xml:space="preserve"> you </w:t>
      </w:r>
      <w:r w:rsidRPr="0087588A">
        <w:rPr>
          <w:b/>
          <w:spacing w:val="-1"/>
          <w:sz w:val="24"/>
        </w:rPr>
        <w:t>will</w:t>
      </w:r>
      <w:r w:rsidRPr="0087588A">
        <w:rPr>
          <w:b/>
          <w:spacing w:val="23"/>
          <w:sz w:val="24"/>
        </w:rPr>
        <w:t xml:space="preserve"> </w:t>
      </w:r>
      <w:r w:rsidRPr="0087588A">
        <w:rPr>
          <w:b/>
          <w:sz w:val="24"/>
        </w:rPr>
        <w:t>avoid error</w:t>
      </w:r>
      <w:r w:rsidRPr="0087588A">
        <w:rPr>
          <w:b/>
          <w:spacing w:val="-1"/>
          <w:sz w:val="24"/>
        </w:rPr>
        <w:t xml:space="preserve"> </w:t>
      </w:r>
      <w:r w:rsidRPr="0087588A">
        <w:rPr>
          <w:b/>
          <w:sz w:val="24"/>
        </w:rPr>
        <w:t xml:space="preserve">messages </w:t>
      </w:r>
      <w:r w:rsidRPr="0087588A">
        <w:rPr>
          <w:b/>
          <w:spacing w:val="-1"/>
          <w:sz w:val="24"/>
        </w:rPr>
        <w:t>and</w:t>
      </w:r>
      <w:r w:rsidRPr="0087588A">
        <w:rPr>
          <w:b/>
          <w:sz w:val="24"/>
        </w:rPr>
        <w:t xml:space="preserve"> </w:t>
      </w:r>
      <w:r w:rsidRPr="0087588A">
        <w:rPr>
          <w:b/>
          <w:spacing w:val="-1"/>
          <w:sz w:val="24"/>
        </w:rPr>
        <w:t>delays.</w:t>
      </w:r>
    </w:p>
    <w:p w:rsidR="00A0499B" w:rsidRPr="0087588A" w:rsidRDefault="00A0499B" w:rsidP="00A0499B">
      <w:pPr>
        <w:pStyle w:val="Heading1"/>
      </w:pPr>
      <w:bookmarkStart w:id="351" w:name="_Toc479676023"/>
      <w:bookmarkStart w:id="352" w:name="_Toc479631759"/>
      <w:bookmarkStart w:id="353" w:name="_Toc499543723"/>
      <w:r w:rsidRPr="0087588A">
        <w:t>Patient Selection / Worklist</w:t>
      </w:r>
      <w:bookmarkEnd w:id="351"/>
      <w:bookmarkEnd w:id="352"/>
      <w:bookmarkEnd w:id="353"/>
      <w:r w:rsidR="00A949AF" w:rsidRPr="0087588A">
        <w:rPr>
          <w:b w:val="0"/>
          <w:i/>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b w:val="0"/>
          <w:i/>
          <w:spacing w:val="-1"/>
        </w:rPr>
        <w:fldChar w:fldCharType="end"/>
      </w:r>
    </w:p>
    <w:p w:rsidR="000A1BEF" w:rsidRPr="0087588A" w:rsidRDefault="007C74A5" w:rsidP="007C74A5">
      <w:pPr>
        <w:pStyle w:val="BodyText"/>
        <w:spacing w:before="238"/>
        <w:ind w:right="176"/>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i/>
        </w:rPr>
        <w:t xml:space="preserve">Patient </w:t>
      </w:r>
      <w:r w:rsidRPr="0087588A">
        <w:rPr>
          <w:b/>
          <w:i/>
          <w:spacing w:val="-1"/>
        </w:rPr>
        <w:t>Selection/Worklist</w:t>
      </w:r>
      <w:r w:rsidR="00F12D3D" w:rsidRPr="0087588A">
        <w:rPr>
          <w:b/>
          <w:i/>
        </w:rPr>
        <w:t>.</w:t>
      </w:r>
      <w:r w:rsidR="00A949AF" w:rsidRPr="0087588A">
        <w:rPr>
          <w:b/>
          <w:i/>
          <w:spacing w:val="-1"/>
        </w:rPr>
        <w:t xml:space="preserve"> </w:t>
      </w:r>
      <w:r w:rsidR="00A949AF" w:rsidRPr="0087588A">
        <w:rPr>
          <w:b/>
          <w:i/>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b/>
          <w:i/>
          <w:spacing w:val="-1"/>
        </w:rPr>
        <w:fldChar w:fldCharType="end"/>
      </w:r>
      <w:r w:rsidR="00A949AF" w:rsidRPr="0087588A">
        <w:rPr>
          <w:b/>
          <w:i/>
        </w:rPr>
        <w:t>.</w:t>
      </w:r>
    </w:p>
    <w:p w:rsidR="00CF75E8" w:rsidRPr="0087588A" w:rsidRDefault="007C74A5" w:rsidP="007C74A5">
      <w:pPr>
        <w:pStyle w:val="BodyText"/>
        <w:spacing w:before="238"/>
        <w:ind w:right="176"/>
        <w:rPr>
          <w:spacing w:val="1"/>
        </w:rPr>
      </w:pPr>
      <w:r w:rsidRPr="0087588A">
        <w:t xml:space="preserve">If you have </w:t>
      </w:r>
      <w:r w:rsidRPr="0087588A">
        <w:rPr>
          <w:spacing w:val="-1"/>
        </w:rPr>
        <w:t>rights</w:t>
      </w:r>
      <w:r w:rsidRPr="0087588A">
        <w:t xml:space="preserve"> to create</w:t>
      </w:r>
      <w:r w:rsidRPr="0087588A">
        <w:rPr>
          <w:spacing w:val="83"/>
        </w:rPr>
        <w:t xml:space="preserve"> </w:t>
      </w:r>
      <w:r w:rsidRPr="0087588A">
        <w:t>and conduct</w:t>
      </w:r>
      <w:r w:rsidRPr="0087588A">
        <w:rPr>
          <w:spacing w:val="-1"/>
        </w:rPr>
        <w:t xml:space="preserve"> primary</w:t>
      </w:r>
      <w:r w:rsidRPr="0087588A">
        <w:t xml:space="preserve"> </w:t>
      </w:r>
      <w:r w:rsidRPr="0087588A">
        <w:rPr>
          <w:spacing w:val="-1"/>
        </w:rPr>
        <w:t>reviews</w:t>
      </w:r>
      <w:r w:rsidRPr="0087588A">
        <w:t xml:space="preserve"> or are a</w:t>
      </w:r>
      <w:r w:rsidRPr="0087588A">
        <w:rPr>
          <w:spacing w:val="-1"/>
        </w:rPr>
        <w:t xml:space="preserve"> </w:t>
      </w:r>
      <w:r w:rsidRPr="0087588A">
        <w:t>super user, this is</w:t>
      </w:r>
      <w:r w:rsidRPr="0087588A">
        <w:rPr>
          <w:spacing w:val="-1"/>
        </w:rPr>
        <w:t xml:space="preserve"> </w:t>
      </w:r>
      <w:r w:rsidRPr="0087588A">
        <w:t>the</w:t>
      </w:r>
      <w:r w:rsidRPr="0087588A">
        <w:rPr>
          <w:spacing w:val="1"/>
        </w:rPr>
        <w:t xml:space="preserve"> </w:t>
      </w:r>
      <w:r w:rsidRPr="0087588A">
        <w:rPr>
          <w:spacing w:val="-1"/>
        </w:rPr>
        <w:t>first</w:t>
      </w:r>
      <w:r w:rsidRPr="0087588A">
        <w:t xml:space="preserve"> screen </w:t>
      </w:r>
      <w:r w:rsidRPr="0087588A">
        <w:rPr>
          <w:spacing w:val="-1"/>
        </w:rPr>
        <w:t>that</w:t>
      </w:r>
      <w:r w:rsidRPr="0087588A">
        <w:t xml:space="preserve"> will</w:t>
      </w:r>
      <w:r w:rsidRPr="0087588A">
        <w:rPr>
          <w:spacing w:val="-1"/>
        </w:rPr>
        <w:t xml:space="preserve"> </w:t>
      </w:r>
      <w:r w:rsidRPr="0087588A">
        <w:t xml:space="preserve">appear </w:t>
      </w:r>
      <w:r w:rsidRPr="0087588A">
        <w:rPr>
          <w:spacing w:val="-1"/>
        </w:rPr>
        <w:t>after</w:t>
      </w:r>
      <w:r w:rsidRPr="0087588A">
        <w:t xml:space="preserve"> you</w:t>
      </w:r>
      <w:r w:rsidRPr="0087588A">
        <w:rPr>
          <w:spacing w:val="43"/>
        </w:rPr>
        <w:t xml:space="preserve"> </w:t>
      </w:r>
      <w:r w:rsidRPr="0087588A">
        <w:t>successfully</w:t>
      </w:r>
      <w:r w:rsidRPr="0087588A">
        <w:rPr>
          <w:spacing w:val="-1"/>
        </w:rPr>
        <w:t xml:space="preserve"> complete</w:t>
      </w:r>
      <w:r w:rsidRPr="0087588A">
        <w:t xml:space="preserve"> the login </w:t>
      </w:r>
      <w:r w:rsidRPr="0087588A">
        <w:rPr>
          <w:spacing w:val="-1"/>
        </w:rPr>
        <w:t>process.</w:t>
      </w:r>
      <w:r w:rsidRPr="0087588A">
        <w:t xml:space="preserve"> The top</w:t>
      </w:r>
      <w:r w:rsidRPr="0087588A">
        <w:rPr>
          <w:spacing w:val="-2"/>
        </w:rPr>
        <w:t xml:space="preserve"> </w:t>
      </w:r>
      <w:r w:rsidRPr="0087588A">
        <w:t>section of</w:t>
      </w:r>
      <w:r w:rsidRPr="0087588A">
        <w:rPr>
          <w:spacing w:val="-1"/>
        </w:rPr>
        <w:t xml:space="preserve"> </w:t>
      </w:r>
      <w:r w:rsidRPr="0087588A">
        <w:t xml:space="preserve">the </w:t>
      </w:r>
      <w:r w:rsidRPr="0087588A">
        <w:rPr>
          <w:spacing w:val="-1"/>
        </w:rPr>
        <w:t>screen</w:t>
      </w:r>
      <w:r w:rsidRPr="0087588A">
        <w:t xml:space="preserve"> will</w:t>
      </w:r>
      <w:r w:rsidRPr="0087588A">
        <w:rPr>
          <w:spacing w:val="-1"/>
        </w:rPr>
        <w:t xml:space="preserve"> </w:t>
      </w:r>
      <w:r w:rsidRPr="0087588A">
        <w:t>show a drop-down list</w:t>
      </w:r>
      <w:r w:rsidRPr="0087588A">
        <w:rPr>
          <w:spacing w:val="40"/>
        </w:rPr>
        <w:t xml:space="preserve"> </w:t>
      </w:r>
      <w:r w:rsidRPr="0087588A">
        <w:t>of</w:t>
      </w:r>
      <w:r w:rsidRPr="0087588A">
        <w:rPr>
          <w:spacing w:val="-1"/>
        </w:rPr>
        <w:t xml:space="preserve"> </w:t>
      </w:r>
      <w:r w:rsidRPr="0087588A">
        <w:t xml:space="preserve">sites to </w:t>
      </w:r>
      <w:r w:rsidRPr="0087588A">
        <w:rPr>
          <w:spacing w:val="-1"/>
        </w:rPr>
        <w:t>which</w:t>
      </w:r>
      <w:r w:rsidRPr="0087588A">
        <w:t xml:space="preserve"> you </w:t>
      </w:r>
      <w:r w:rsidRPr="0087588A">
        <w:rPr>
          <w:spacing w:val="-1"/>
        </w:rPr>
        <w:t>have</w:t>
      </w:r>
      <w:r w:rsidRPr="0087588A">
        <w:t xml:space="preserve"> access.</w:t>
      </w:r>
      <w:r w:rsidRPr="0087588A">
        <w:rPr>
          <w:spacing w:val="1"/>
        </w:rPr>
        <w:t xml:space="preserve"> </w:t>
      </w:r>
    </w:p>
    <w:p w:rsidR="007C74A5" w:rsidRPr="0087588A" w:rsidRDefault="007C74A5" w:rsidP="007C74A5">
      <w:pPr>
        <w:pStyle w:val="BodyText"/>
        <w:spacing w:before="238"/>
        <w:ind w:right="176"/>
      </w:pPr>
      <w:r w:rsidRPr="0087588A">
        <w:t xml:space="preserve">This screen is </w:t>
      </w:r>
      <w:r w:rsidRPr="0087588A">
        <w:rPr>
          <w:spacing w:val="-1"/>
        </w:rPr>
        <w:t>where</w:t>
      </w:r>
      <w:r w:rsidRPr="0087588A">
        <w:t xml:space="preserve"> UM Reviewers</w:t>
      </w:r>
      <w:r w:rsidRPr="0087588A">
        <w:rPr>
          <w:spacing w:val="-1"/>
        </w:rPr>
        <w:t xml:space="preserve"> </w:t>
      </w:r>
      <w:r w:rsidRPr="0087588A">
        <w:t xml:space="preserve">will search </w:t>
      </w:r>
      <w:r w:rsidRPr="0087588A">
        <w:rPr>
          <w:spacing w:val="-1"/>
        </w:rPr>
        <w:t>for</w:t>
      </w:r>
      <w:r w:rsidRPr="0087588A">
        <w:t xml:space="preserve"> patient</w:t>
      </w:r>
      <w:r w:rsidRPr="0087588A">
        <w:rPr>
          <w:spacing w:val="23"/>
        </w:rPr>
        <w:t xml:space="preserve"> </w:t>
      </w:r>
      <w:r w:rsidRPr="0087588A">
        <w:t xml:space="preserve">stays, </w:t>
      </w:r>
      <w:r w:rsidRPr="0087588A">
        <w:rPr>
          <w:spacing w:val="-1"/>
        </w:rPr>
        <w:t>select patients</w:t>
      </w:r>
      <w:r w:rsidRPr="0087588A">
        <w:t xml:space="preserve"> for review, </w:t>
      </w:r>
      <w:r w:rsidRPr="0087588A">
        <w:rPr>
          <w:spacing w:val="-1"/>
        </w:rPr>
        <w:t>assign</w:t>
      </w:r>
      <w:r w:rsidRPr="0087588A">
        <w:t xml:space="preserve"> and </w:t>
      </w:r>
      <w:r w:rsidRPr="0087588A">
        <w:rPr>
          <w:spacing w:val="-1"/>
        </w:rPr>
        <w:t>reassign</w:t>
      </w:r>
      <w:r w:rsidRPr="0087588A">
        <w:t xml:space="preserve"> </w:t>
      </w:r>
      <w:r w:rsidRPr="0087588A">
        <w:rPr>
          <w:spacing w:val="-1"/>
        </w:rPr>
        <w:t>reviewers,</w:t>
      </w:r>
      <w:r w:rsidRPr="0087588A">
        <w:t xml:space="preserve"> and view</w:t>
      </w:r>
      <w:r w:rsidRPr="0087588A">
        <w:rPr>
          <w:spacing w:val="-2"/>
        </w:rPr>
        <w:t xml:space="preserve"> </w:t>
      </w:r>
      <w:r w:rsidRPr="0087588A">
        <w:rPr>
          <w:spacing w:val="-1"/>
        </w:rPr>
        <w:t>patient</w:t>
      </w:r>
      <w:r w:rsidRPr="0087588A">
        <w:t xml:space="preserve"> </w:t>
      </w:r>
      <w:r w:rsidRPr="0087588A">
        <w:rPr>
          <w:spacing w:val="-1"/>
        </w:rPr>
        <w:t>information</w:t>
      </w:r>
      <w:r w:rsidRPr="0087588A">
        <w:t xml:space="preserve"> for</w:t>
      </w:r>
      <w:r w:rsidRPr="0087588A">
        <w:rPr>
          <w:spacing w:val="85"/>
        </w:rPr>
        <w:t xml:space="preserve"> </w:t>
      </w:r>
      <w:r w:rsidRPr="0087588A">
        <w:rPr>
          <w:spacing w:val="-1"/>
        </w:rPr>
        <w:t>different</w:t>
      </w:r>
      <w:r w:rsidRPr="0087588A">
        <w:t xml:space="preserve"> </w:t>
      </w:r>
      <w:r w:rsidRPr="0087588A">
        <w:rPr>
          <w:spacing w:val="-1"/>
        </w:rPr>
        <w:t>sites</w:t>
      </w:r>
      <w:r w:rsidRPr="0087588A">
        <w:t xml:space="preserve"> (if they </w:t>
      </w:r>
      <w:r w:rsidRPr="0087588A">
        <w:rPr>
          <w:spacing w:val="-1"/>
        </w:rPr>
        <w:t>have</w:t>
      </w:r>
      <w:r w:rsidRPr="0087588A">
        <w:t xml:space="preserve"> </w:t>
      </w:r>
      <w:r w:rsidRPr="0087588A">
        <w:rPr>
          <w:spacing w:val="-1"/>
        </w:rPr>
        <w:t>permission</w:t>
      </w:r>
      <w:r w:rsidRPr="0087588A">
        <w:t xml:space="preserve"> to visit </w:t>
      </w:r>
      <w:r w:rsidRPr="0087588A">
        <w:rPr>
          <w:spacing w:val="-1"/>
        </w:rPr>
        <w:t>multiple</w:t>
      </w:r>
      <w:r w:rsidRPr="0087588A">
        <w:t xml:space="preserve"> </w:t>
      </w:r>
      <w:r w:rsidRPr="0087588A">
        <w:rPr>
          <w:spacing w:val="-1"/>
        </w:rPr>
        <w:t>sites)</w:t>
      </w:r>
      <w:r w:rsidR="00142944" w:rsidRPr="0087588A">
        <w:rPr>
          <w:spacing w:val="-1"/>
        </w:rPr>
        <w:t xml:space="preserve">. </w:t>
      </w:r>
      <w:r w:rsidRPr="0087588A">
        <w:t xml:space="preserve">The </w:t>
      </w:r>
      <w:r w:rsidRPr="0087588A">
        <w:rPr>
          <w:spacing w:val="-1"/>
        </w:rPr>
        <w:t>features</w:t>
      </w:r>
      <w:r w:rsidRPr="0087588A">
        <w:t xml:space="preserve"> of</w:t>
      </w:r>
      <w:r w:rsidRPr="0087588A">
        <w:rPr>
          <w:spacing w:val="-1"/>
        </w:rPr>
        <w:t xml:space="preserve"> </w:t>
      </w:r>
      <w:r w:rsidRPr="0087588A">
        <w:t xml:space="preserve">this </w:t>
      </w:r>
      <w:r w:rsidRPr="0087588A">
        <w:rPr>
          <w:spacing w:val="-1"/>
        </w:rPr>
        <w:t>screen</w:t>
      </w:r>
      <w:r w:rsidRPr="0087588A">
        <w:t xml:space="preserve"> are</w:t>
      </w:r>
      <w:r w:rsidR="00D566B3" w:rsidRPr="0087588A">
        <w:t xml:space="preserve"> </w:t>
      </w:r>
      <w:r w:rsidRPr="0087588A">
        <w:t xml:space="preserve">listed in </w:t>
      </w:r>
      <w:r w:rsidRPr="0087588A">
        <w:rPr>
          <w:spacing w:val="-1"/>
        </w:rPr>
        <w:t>Table</w:t>
      </w:r>
      <w:r w:rsidRPr="0087588A">
        <w:t xml:space="preserve"> 3.</w:t>
      </w:r>
    </w:p>
    <w:p w:rsidR="007C74A5" w:rsidRPr="0087588A" w:rsidRDefault="007C74A5" w:rsidP="007C74A5">
      <w:pPr>
        <w:pStyle w:val="BodyText"/>
        <w:spacing w:before="69" w:line="241" w:lineRule="auto"/>
        <w:ind w:right="176"/>
        <w:rPr>
          <w:spacing w:val="-1"/>
        </w:rPr>
      </w:pPr>
      <w:r w:rsidRPr="0087588A">
        <w:rPr>
          <w:spacing w:val="-1"/>
        </w:rPr>
        <w:t xml:space="preserve">When the screen first opens you will see the search filters, but no patient data rows will automatically display. You will see instructions for using the filters to obtain search results, as shown in </w:t>
      </w:r>
      <w:hyperlink w:anchor="_bookmark68" w:history="1">
        <w:r w:rsidRPr="0087588A">
          <w:rPr>
            <w:spacing w:val="-1"/>
          </w:rPr>
          <w:t>Figure 19</w:t>
        </w:r>
      </w:hyperlink>
      <w:r w:rsidRPr="0087588A">
        <w:rPr>
          <w:spacing w:val="-1"/>
        </w:rPr>
        <w:t xml:space="preserve">, and the Date filter will be pre-selected and pre-populated with a 34-day default date </w:t>
      </w:r>
      <w:r w:rsidR="00696BC1" w:rsidRPr="0087588A">
        <w:rPr>
          <w:spacing w:val="-1"/>
        </w:rPr>
        <w:t>range</w:t>
      </w:r>
      <w:r w:rsidRPr="0087588A">
        <w:rPr>
          <w:spacing w:val="-1"/>
        </w:rPr>
        <w:t xml:space="preserve"> (You may click the &lt;Find&gt; button to display the last 34 days of stays in the table, or enter different or additional filtering criteria, then click the &lt;Find&gt; button)</w:t>
      </w:r>
      <w:r w:rsidR="00D26304" w:rsidRPr="0087588A">
        <w:rPr>
          <w:spacing w:val="-1"/>
        </w:rPr>
        <w:t>.</w:t>
      </w:r>
    </w:p>
    <w:p w:rsidR="00393BE7" w:rsidRPr="0087588A" w:rsidRDefault="00DF273B" w:rsidP="00393BE7">
      <w:pPr>
        <w:pStyle w:val="Heading2"/>
      </w:pPr>
      <w:r w:rsidRPr="0087588A">
        <w:t xml:space="preserve"> </w:t>
      </w:r>
      <w:bookmarkStart w:id="354" w:name="_Toc479676024"/>
      <w:bookmarkStart w:id="355" w:name="_Toc479631760"/>
      <w:bookmarkStart w:id="356" w:name="_Toc499543724"/>
      <w:r w:rsidR="00393BE7" w:rsidRPr="0087588A">
        <w:t>Accessing Patient Information</w:t>
      </w:r>
      <w:bookmarkEnd w:id="354"/>
      <w:bookmarkEnd w:id="355"/>
      <w:bookmarkEnd w:id="356"/>
      <w:r w:rsidR="00BF5F42" w:rsidRPr="0087588A">
        <w:fldChar w:fldCharType="begin"/>
      </w:r>
      <w:r w:rsidR="00BF5F42" w:rsidRPr="0087588A">
        <w:instrText xml:space="preserve"> XE "</w:instrText>
      </w:r>
      <w:r w:rsidR="00BF5F42" w:rsidRPr="0087588A">
        <w:rPr>
          <w:noProof/>
          <w:spacing w:val="-1"/>
        </w:rPr>
        <w:instrText>Accessing</w:instrText>
      </w:r>
      <w:r w:rsidR="00BF5F42" w:rsidRPr="0087588A">
        <w:rPr>
          <w:noProof/>
        </w:rPr>
        <w:instrText xml:space="preserve"> </w:instrText>
      </w:r>
      <w:r w:rsidR="00BF5F42" w:rsidRPr="0087588A">
        <w:rPr>
          <w:noProof/>
          <w:spacing w:val="-1"/>
        </w:rPr>
        <w:instrText>Patient</w:instrText>
      </w:r>
      <w:r w:rsidR="00BF5F42" w:rsidRPr="0087588A">
        <w:rPr>
          <w:noProof/>
        </w:rPr>
        <w:instrText xml:space="preserve"> </w:instrText>
      </w:r>
      <w:r w:rsidR="00BF5F42" w:rsidRPr="0087588A">
        <w:rPr>
          <w:noProof/>
          <w:spacing w:val="-1"/>
        </w:rPr>
        <w:instrText>Information</w:instrText>
      </w:r>
      <w:r w:rsidR="00BF5F42" w:rsidRPr="0087588A">
        <w:instrText xml:space="preserve">" </w:instrText>
      </w:r>
      <w:r w:rsidR="00BF5F42" w:rsidRPr="0087588A">
        <w:fldChar w:fldCharType="end"/>
      </w:r>
    </w:p>
    <w:p w:rsidR="00393BE7" w:rsidRPr="0087588A" w:rsidRDefault="000A1BEF" w:rsidP="00393BE7">
      <w:pPr>
        <w:pStyle w:val="Heading3"/>
      </w:pPr>
      <w:r w:rsidRPr="0087588A">
        <w:t xml:space="preserve"> </w:t>
      </w:r>
      <w:bookmarkStart w:id="357" w:name="_Toc479676025"/>
      <w:bookmarkStart w:id="358" w:name="_Toc479631761"/>
      <w:bookmarkStart w:id="359" w:name="_Toc499543725"/>
      <w:r w:rsidR="00393BE7" w:rsidRPr="0087588A">
        <w:t>General Search Information</w:t>
      </w:r>
      <w:bookmarkEnd w:id="357"/>
      <w:bookmarkEnd w:id="358"/>
      <w:bookmarkEnd w:id="359"/>
      <w:r w:rsidR="00393BE7" w:rsidRPr="0087588A">
        <w:t xml:space="preserve"> </w:t>
      </w:r>
    </w:p>
    <w:p w:rsidR="00393BE7" w:rsidRPr="0087588A" w:rsidRDefault="00393BE7" w:rsidP="00393BE7">
      <w:pPr>
        <w:pStyle w:val="BodyText"/>
        <w:ind w:right="307"/>
        <w:rPr>
          <w:spacing w:val="-1"/>
        </w:rPr>
      </w:pPr>
      <w:r w:rsidRPr="0087588A">
        <w:rPr>
          <w:spacing w:val="-1"/>
        </w:rPr>
        <w:t>After you select the search criteria and perform a search on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rPr>
          <w:spacing w:val="-1"/>
        </w:rPr>
        <w:t>, the resulting screen will not display the original select criteria controls. Instead, an unmodifiable summary of the search criteria will display.</w:t>
      </w:r>
      <w:r w:rsidR="003C3CBA" w:rsidRPr="0087588A">
        <w:rPr>
          <w:spacing w:val="-1"/>
        </w:rPr>
        <w:t xml:space="preserve"> </w:t>
      </w:r>
      <w:r w:rsidRPr="0087588A">
        <w:rPr>
          <w:spacing w:val="-1"/>
        </w:rPr>
        <w:t>This summary includes the date and time of the last synchronization with VistA for this site, and the date and time of the most recent generation of this worklist.</w:t>
      </w:r>
    </w:p>
    <w:p w:rsidR="00393BE7" w:rsidRPr="0087588A" w:rsidRDefault="00393BE7" w:rsidP="00393BE7">
      <w:pPr>
        <w:pStyle w:val="BodyText"/>
        <w:ind w:right="307"/>
        <w:rPr>
          <w:spacing w:val="-1"/>
        </w:rPr>
      </w:pPr>
      <w:r w:rsidRPr="0087588A">
        <w:rPr>
          <w:spacing w:val="-1"/>
        </w:rPr>
        <w:t>A button called “Modify Filter” can be used to display the original search criteria controls. After the button is clicked, the original search filters are displayed for selecting a new search.</w:t>
      </w:r>
    </w:p>
    <w:p w:rsidR="00DA0A80" w:rsidRPr="0087588A" w:rsidRDefault="00393BE7" w:rsidP="00393BE7">
      <w:pPr>
        <w:pStyle w:val="BodyText"/>
        <w:ind w:right="307"/>
        <w:rPr>
          <w:spacing w:val="-1"/>
        </w:rPr>
      </w:pPr>
      <w:r w:rsidRPr="0087588A">
        <w:rPr>
          <w:spacing w:val="-1"/>
        </w:rPr>
        <w:t xml:space="preserve">Upon performing a search, the resulting worklist will display one row per patient with at least one stay matching the search criteria. </w:t>
      </w:r>
    </w:p>
    <w:p w:rsidR="00393BE7" w:rsidRPr="0087588A" w:rsidRDefault="00393BE7" w:rsidP="00393BE7">
      <w:pPr>
        <w:pStyle w:val="BodyText"/>
        <w:ind w:right="307"/>
        <w:rPr>
          <w:spacing w:val="-1"/>
        </w:rPr>
      </w:pPr>
      <w:r w:rsidRPr="0087588A">
        <w:rPr>
          <w:spacing w:val="-1"/>
        </w:rPr>
        <w:t xml:space="preserve">Displayed row details will represent the most recent stay that meets the search criteria of one or more patient stays, displayed in the format illustrated in </w:t>
      </w:r>
      <w:hyperlink w:anchor="_bookmark69" w:history="1">
        <w:r w:rsidRPr="0087588A">
          <w:rPr>
            <w:spacing w:val="-1"/>
          </w:rPr>
          <w:t>Figure 20</w:t>
        </w:r>
      </w:hyperlink>
      <w:r w:rsidRPr="0087588A">
        <w:rPr>
          <w:spacing w:val="-1"/>
        </w:rPr>
        <w:t>. Search criteria that are different from the default criteria will remain effective when you leave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A949AF" w:rsidRPr="0087588A">
        <w:rPr>
          <w:spacing w:val="-1"/>
        </w:rPr>
        <w:t xml:space="preserve"> </w:t>
      </w:r>
      <w:r w:rsidRPr="0087588A">
        <w:rPr>
          <w:spacing w:val="-1"/>
        </w:rPr>
        <w:t>and return to it as long as you remain logged in.</w:t>
      </w:r>
    </w:p>
    <w:p w:rsidR="00393BE7" w:rsidRPr="0087588A" w:rsidRDefault="00393BE7" w:rsidP="00393BE7">
      <w:pPr>
        <w:pStyle w:val="BodyText"/>
        <w:ind w:right="307"/>
        <w:rPr>
          <w:spacing w:val="-1"/>
        </w:rPr>
      </w:pPr>
      <w:r w:rsidRPr="0087588A">
        <w:rPr>
          <w:spacing w:val="-1"/>
        </w:rPr>
        <w:lastRenderedPageBreak/>
        <w:t>To select a patient for review, click on their hyperlinked name in the Patient Name column.</w:t>
      </w:r>
    </w:p>
    <w:p w:rsidR="00393BE7" w:rsidRPr="0087588A" w:rsidRDefault="000A1BEF" w:rsidP="00393BE7">
      <w:pPr>
        <w:pStyle w:val="Heading3"/>
      </w:pPr>
      <w:r w:rsidRPr="0087588A">
        <w:t xml:space="preserve"> </w:t>
      </w:r>
      <w:bookmarkStart w:id="360" w:name="_Toc479676026"/>
      <w:bookmarkStart w:id="361" w:name="_Toc479631762"/>
      <w:bookmarkStart w:id="362" w:name="_Toc499543726"/>
      <w:r w:rsidR="00393BE7" w:rsidRPr="0087588A">
        <w:t>Cell Tooltips</w:t>
      </w:r>
      <w:bookmarkEnd w:id="360"/>
      <w:bookmarkEnd w:id="361"/>
      <w:bookmarkEnd w:id="362"/>
      <w:r w:rsidR="00393BE7" w:rsidRPr="0087588A">
        <w:t xml:space="preserve"> </w:t>
      </w:r>
    </w:p>
    <w:p w:rsidR="00393BE7" w:rsidRPr="0087588A" w:rsidRDefault="00393BE7" w:rsidP="00393BE7">
      <w:pPr>
        <w:pStyle w:val="BodyText"/>
        <w:ind w:right="307"/>
        <w:rPr>
          <w:spacing w:val="-1"/>
        </w:rPr>
      </w:pPr>
      <w:r w:rsidRPr="0087588A">
        <w:rPr>
          <w:spacing w:val="-1"/>
        </w:rPr>
        <w:t>Sometimes the information for a given cell in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rPr>
          <w:spacing w:val="-1"/>
        </w:rPr>
        <w:t xml:space="preserve"> will not entirely fit into the cell. When this happens ellipses (…) will appear in the cell. Hover the mouse over the cell will show the complete value for the cell.</w:t>
      </w:r>
    </w:p>
    <w:p w:rsidR="00393BE7" w:rsidRPr="0087588A" w:rsidRDefault="00DF273B" w:rsidP="00393BE7">
      <w:pPr>
        <w:pStyle w:val="Heading2"/>
      </w:pPr>
      <w:r w:rsidRPr="0087588A">
        <w:t xml:space="preserve"> </w:t>
      </w:r>
      <w:bookmarkStart w:id="363" w:name="_Toc479676027"/>
      <w:bookmarkStart w:id="364" w:name="_Toc479631763"/>
      <w:bookmarkStart w:id="365" w:name="_Toc499543727"/>
      <w:r w:rsidR="00393BE7" w:rsidRPr="0087588A">
        <w:t>General Navigation</w:t>
      </w:r>
      <w:bookmarkEnd w:id="363"/>
      <w:bookmarkEnd w:id="364"/>
      <w:bookmarkEnd w:id="365"/>
    </w:p>
    <w:p w:rsidR="00393BE7" w:rsidRPr="0087588A" w:rsidRDefault="00393BE7" w:rsidP="00DA39F3">
      <w:pPr>
        <w:pStyle w:val="BodyText"/>
        <w:widowControl w:val="0"/>
        <w:numPr>
          <w:ilvl w:val="0"/>
          <w:numId w:val="40"/>
        </w:numPr>
        <w:tabs>
          <w:tab w:val="left" w:pos="861"/>
        </w:tabs>
        <w:spacing w:before="118" w:after="0"/>
        <w:ind w:right="270" w:hanging="360"/>
      </w:pPr>
      <w:r w:rsidRPr="0087588A">
        <w:rPr>
          <w:u w:val="single" w:color="000000"/>
        </w:rPr>
        <w:t>Links</w:t>
      </w:r>
      <w:r w:rsidRPr="0087588A">
        <w:t xml:space="preserve">: </w:t>
      </w:r>
      <w:r w:rsidRPr="0087588A">
        <w:rPr>
          <w:spacing w:val="-1"/>
        </w:rPr>
        <w:t>When</w:t>
      </w:r>
      <w:r w:rsidRPr="0087588A">
        <w:t xml:space="preserve"> an active link is </w:t>
      </w:r>
      <w:r w:rsidRPr="0087588A">
        <w:rPr>
          <w:spacing w:val="-1"/>
        </w:rPr>
        <w:t>selected</w:t>
      </w:r>
      <w:r w:rsidRPr="0087588A">
        <w:t xml:space="preserve"> (e.g., a </w:t>
      </w:r>
      <w:r w:rsidRPr="0087588A">
        <w:rPr>
          <w:color w:val="0000FF"/>
          <w:spacing w:val="-1"/>
          <w:u w:val="single" w:color="0000FF"/>
        </w:rPr>
        <w:t>Patient</w:t>
      </w:r>
      <w:r w:rsidRPr="0087588A">
        <w:rPr>
          <w:color w:val="0000FF"/>
          <w:u w:val="single" w:color="0000FF"/>
        </w:rPr>
        <w:t xml:space="preserve"> </w:t>
      </w:r>
      <w:r w:rsidRPr="0087588A">
        <w:rPr>
          <w:color w:val="0000FF"/>
          <w:spacing w:val="-1"/>
          <w:u w:val="single" w:color="0000FF"/>
        </w:rPr>
        <w:t>Name</w:t>
      </w:r>
      <w:r w:rsidRPr="0087588A">
        <w:rPr>
          <w:color w:val="0000FF"/>
          <w:spacing w:val="1"/>
          <w:u w:val="single" w:color="0000FF"/>
        </w:rPr>
        <w:t xml:space="preserve"> </w:t>
      </w:r>
      <w:r w:rsidRPr="0087588A">
        <w:t>hyperlink is</w:t>
      </w:r>
      <w:r w:rsidRPr="0087588A">
        <w:rPr>
          <w:spacing w:val="-1"/>
        </w:rPr>
        <w:t xml:space="preserve"> clicked)</w:t>
      </w:r>
      <w:r w:rsidRPr="0087588A">
        <w:t xml:space="preserve"> and</w:t>
      </w:r>
      <w:r w:rsidRPr="0087588A">
        <w:rPr>
          <w:spacing w:val="41"/>
        </w:rPr>
        <w:t xml:space="preserve"> </w:t>
      </w:r>
      <w:r w:rsidRPr="0087588A">
        <w:t xml:space="preserve">you leave </w:t>
      </w:r>
      <w:r w:rsidRPr="0087588A">
        <w:rPr>
          <w:spacing w:val="-1"/>
        </w:rPr>
        <w:t>the</w:t>
      </w:r>
      <w:r w:rsidRPr="0087588A">
        <w:t xml:space="preserve"> </w:t>
      </w:r>
      <w:r w:rsidRPr="0087588A">
        <w:rPr>
          <w:b/>
          <w:i/>
        </w:rPr>
        <w:t xml:space="preserve">Patient </w:t>
      </w:r>
      <w:r w:rsidRPr="0087588A">
        <w:rPr>
          <w:b/>
          <w:i/>
          <w:spacing w:val="-1"/>
        </w:rPr>
        <w:t>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t xml:space="preserve">and </w:t>
      </w:r>
      <w:r w:rsidRPr="0087588A">
        <w:rPr>
          <w:spacing w:val="-1"/>
        </w:rPr>
        <w:t>then</w:t>
      </w:r>
      <w:r w:rsidRPr="0087588A">
        <w:t xml:space="preserve"> return</w:t>
      </w:r>
      <w:r w:rsidRPr="0087588A">
        <w:rPr>
          <w:spacing w:val="-1"/>
        </w:rPr>
        <w:t xml:space="preserve"> </w:t>
      </w:r>
      <w:r w:rsidRPr="0087588A">
        <w:t xml:space="preserve">to </w:t>
      </w:r>
      <w:r w:rsidRPr="0087588A">
        <w:rPr>
          <w:spacing w:val="-1"/>
        </w:rPr>
        <w:t>it,</w:t>
      </w:r>
      <w:r w:rsidRPr="0087588A">
        <w:t xml:space="preserve"> the original</w:t>
      </w:r>
      <w:r w:rsidRPr="0087588A">
        <w:rPr>
          <w:spacing w:val="-2"/>
        </w:rPr>
        <w:t xml:space="preserve"> </w:t>
      </w:r>
      <w:r w:rsidRPr="0087588A">
        <w:t xml:space="preserve">sort </w:t>
      </w:r>
      <w:r w:rsidRPr="0087588A">
        <w:rPr>
          <w:spacing w:val="-1"/>
        </w:rPr>
        <w:t>order</w:t>
      </w:r>
      <w:r w:rsidRPr="0087588A">
        <w:t xml:space="preserve"> </w:t>
      </w:r>
      <w:r w:rsidRPr="0087588A">
        <w:rPr>
          <w:spacing w:val="-1"/>
        </w:rPr>
        <w:t>will</w:t>
      </w:r>
      <w:r w:rsidRPr="0087588A">
        <w:rPr>
          <w:spacing w:val="57"/>
        </w:rPr>
        <w:t xml:space="preserve"> </w:t>
      </w:r>
      <w:r w:rsidRPr="0087588A">
        <w:t xml:space="preserve">be retained and you </w:t>
      </w:r>
      <w:r w:rsidRPr="0087588A">
        <w:rPr>
          <w:spacing w:val="-1"/>
        </w:rPr>
        <w:t xml:space="preserve">will </w:t>
      </w:r>
      <w:r w:rsidRPr="0087588A">
        <w:t xml:space="preserve">be </w:t>
      </w:r>
      <w:r w:rsidRPr="0087588A">
        <w:rPr>
          <w:spacing w:val="-1"/>
        </w:rPr>
        <w:t>returned</w:t>
      </w:r>
      <w:r w:rsidRPr="0087588A">
        <w:t xml:space="preserve"> </w:t>
      </w:r>
      <w:r w:rsidRPr="0087588A">
        <w:rPr>
          <w:spacing w:val="-1"/>
        </w:rPr>
        <w:t>to</w:t>
      </w:r>
      <w:r w:rsidRPr="0087588A">
        <w:t xml:space="preserve"> the original page </w:t>
      </w:r>
      <w:r w:rsidRPr="0087588A">
        <w:rPr>
          <w:spacing w:val="-1"/>
        </w:rPr>
        <w:t>display</w:t>
      </w:r>
      <w:r w:rsidRPr="0087588A">
        <w:t xml:space="preserve"> of the worklist</w:t>
      </w:r>
      <w:r w:rsidR="00D26304" w:rsidRPr="0087588A">
        <w:rPr>
          <w:spacing w:val="2"/>
        </w:rPr>
        <w:t>.</w:t>
      </w:r>
    </w:p>
    <w:p w:rsidR="003C3CBA" w:rsidRPr="0087588A" w:rsidRDefault="00393BE7" w:rsidP="000A1BEF">
      <w:pPr>
        <w:pStyle w:val="BodyText"/>
        <w:widowControl w:val="0"/>
        <w:numPr>
          <w:ilvl w:val="0"/>
          <w:numId w:val="40"/>
        </w:numPr>
        <w:tabs>
          <w:tab w:val="left" w:pos="861"/>
        </w:tabs>
        <w:spacing w:before="0" w:after="0"/>
        <w:ind w:right="161" w:hanging="360"/>
      </w:pPr>
      <w:r w:rsidRPr="0087588A">
        <w:rPr>
          <w:u w:val="single" w:color="000000"/>
        </w:rPr>
        <w:t>Other Pages</w:t>
      </w:r>
      <w:r w:rsidRPr="0087588A">
        <w:rPr>
          <w:spacing w:val="-1"/>
          <w:u w:val="single" w:color="000000"/>
        </w:rPr>
        <w:t xml:space="preserve"> </w:t>
      </w:r>
      <w:r w:rsidRPr="0087588A">
        <w:rPr>
          <w:u w:val="single" w:color="000000"/>
        </w:rPr>
        <w:t>in NUMI</w:t>
      </w:r>
      <w:r w:rsidRPr="0087588A">
        <w:t>:</w:t>
      </w:r>
      <w:r w:rsidRPr="0087588A">
        <w:rPr>
          <w:spacing w:val="-1"/>
        </w:rPr>
        <w:t xml:space="preserve"> When</w:t>
      </w:r>
      <w:r w:rsidRPr="0087588A">
        <w:t xml:space="preserve"> you leave the </w:t>
      </w:r>
      <w:r w:rsidRPr="0087588A">
        <w:rPr>
          <w:b/>
          <w:i/>
          <w:spacing w:val="-1"/>
        </w:rPr>
        <w:t>Patient</w:t>
      </w:r>
      <w:r w:rsidRPr="0087588A">
        <w:rPr>
          <w:b/>
          <w:i/>
        </w:rPr>
        <w:t xml:space="preserve"> </w:t>
      </w:r>
      <w:r w:rsidRPr="0087588A">
        <w:rPr>
          <w:b/>
          <w:i/>
          <w:spacing w:val="-1"/>
        </w:rPr>
        <w:t>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rPr>
          <w:b/>
          <w:i/>
        </w:rPr>
        <w:t xml:space="preserve"> </w:t>
      </w:r>
      <w:r w:rsidRPr="0087588A">
        <w:t>to</w:t>
      </w:r>
      <w:r w:rsidRPr="0087588A">
        <w:rPr>
          <w:spacing w:val="-1"/>
        </w:rPr>
        <w:t xml:space="preserve"> </w:t>
      </w:r>
      <w:r w:rsidRPr="0087588A">
        <w:t xml:space="preserve">view </w:t>
      </w:r>
      <w:r w:rsidRPr="0087588A">
        <w:rPr>
          <w:spacing w:val="-1"/>
        </w:rPr>
        <w:t>another</w:t>
      </w:r>
      <w:r w:rsidRPr="0087588A">
        <w:rPr>
          <w:spacing w:val="63"/>
        </w:rPr>
        <w:t xml:space="preserve"> </w:t>
      </w:r>
      <w:r w:rsidRPr="0087588A">
        <w:t>screen, link</w:t>
      </w:r>
      <w:r w:rsidRPr="0087588A">
        <w:rPr>
          <w:spacing w:val="-1"/>
        </w:rPr>
        <w:t xml:space="preserve"> </w:t>
      </w:r>
      <w:r w:rsidRPr="0087588A">
        <w:t>or report</w:t>
      </w:r>
      <w:r w:rsidR="00D26304" w:rsidRPr="0087588A">
        <w:t xml:space="preserve"> </w:t>
      </w:r>
      <w:r w:rsidRPr="0087588A">
        <w:rPr>
          <w:spacing w:val="-1"/>
        </w:rPr>
        <w:t>(e.g.,</w:t>
      </w:r>
      <w:r w:rsidRPr="0087588A">
        <w:t xml:space="preserve"> the </w:t>
      </w:r>
      <w:r w:rsidRPr="0087588A">
        <w:rPr>
          <w:b/>
        </w:rPr>
        <w:t xml:space="preserve">Report </w:t>
      </w:r>
      <w:r w:rsidRPr="0087588A">
        <w:rPr>
          <w:spacing w:val="-1"/>
        </w:rPr>
        <w:t>menu</w:t>
      </w:r>
      <w:r w:rsidRPr="0087588A">
        <w:t xml:space="preserve"> is clicked) and</w:t>
      </w:r>
      <w:r w:rsidRPr="0087588A">
        <w:rPr>
          <w:spacing w:val="-2"/>
        </w:rPr>
        <w:t xml:space="preserve"> </w:t>
      </w:r>
      <w:r w:rsidRPr="0087588A">
        <w:t>you return</w:t>
      </w:r>
      <w:r w:rsidRPr="0087588A">
        <w:rPr>
          <w:spacing w:val="-2"/>
        </w:rPr>
        <w:t xml:space="preserve"> </w:t>
      </w:r>
      <w:r w:rsidRPr="0087588A">
        <w:t>to</w:t>
      </w:r>
      <w:r w:rsidRPr="0087588A">
        <w:rPr>
          <w:spacing w:val="-1"/>
        </w:rPr>
        <w:t xml:space="preserve"> </w:t>
      </w:r>
      <w:r w:rsidRPr="0087588A">
        <w:t>the</w:t>
      </w:r>
      <w:r w:rsidRPr="0087588A">
        <w:rPr>
          <w:spacing w:val="1"/>
        </w:rPr>
        <w:t xml:space="preserve"> </w:t>
      </w:r>
      <w:r w:rsidRPr="0087588A">
        <w:rPr>
          <w:b/>
          <w:i/>
        </w:rPr>
        <w:t>Patient</w:t>
      </w:r>
      <w:r w:rsidRPr="0087588A">
        <w:rPr>
          <w:b/>
          <w:i/>
          <w:spacing w:val="27"/>
        </w:rPr>
        <w:t xml:space="preserve"> </w:t>
      </w:r>
      <w:r w:rsidRPr="0087588A">
        <w:rPr>
          <w:b/>
          <w:i/>
          <w:spacing w:val="-1"/>
        </w:rPr>
        <w:t>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rPr>
          <w:spacing w:val="-1"/>
        </w:rPr>
        <w:t>,</w:t>
      </w:r>
      <w:r w:rsidRPr="0087588A">
        <w:t xml:space="preserve"> the</w:t>
      </w:r>
      <w:r w:rsidRPr="0087588A">
        <w:rPr>
          <w:spacing w:val="-1"/>
        </w:rPr>
        <w:t xml:space="preserve"> sort</w:t>
      </w:r>
      <w:r w:rsidRPr="0087588A">
        <w:t xml:space="preserve"> order will be </w:t>
      </w:r>
      <w:r w:rsidRPr="0087588A">
        <w:rPr>
          <w:spacing w:val="-1"/>
        </w:rPr>
        <w:t xml:space="preserve">retained </w:t>
      </w:r>
      <w:r w:rsidRPr="0087588A">
        <w:t xml:space="preserve">on the </w:t>
      </w:r>
      <w:r w:rsidRPr="0087588A">
        <w:rPr>
          <w:spacing w:val="-1"/>
        </w:rPr>
        <w:t>worklist</w:t>
      </w:r>
      <w:r w:rsidRPr="0087588A">
        <w:t xml:space="preserve"> and you</w:t>
      </w:r>
      <w:r w:rsidRPr="0087588A">
        <w:rPr>
          <w:spacing w:val="-2"/>
        </w:rPr>
        <w:t xml:space="preserve"> </w:t>
      </w:r>
      <w:r w:rsidRPr="0087588A">
        <w:t>will be</w:t>
      </w:r>
      <w:r w:rsidRPr="0087588A">
        <w:rPr>
          <w:spacing w:val="67"/>
        </w:rPr>
        <w:t xml:space="preserve"> </w:t>
      </w:r>
      <w:r w:rsidRPr="0087588A">
        <w:rPr>
          <w:spacing w:val="-1"/>
        </w:rPr>
        <w:t>returned</w:t>
      </w:r>
      <w:r w:rsidRPr="0087588A">
        <w:t xml:space="preserve"> to</w:t>
      </w:r>
      <w:r w:rsidRPr="0087588A">
        <w:rPr>
          <w:spacing w:val="-2"/>
        </w:rPr>
        <w:t xml:space="preserve"> </w:t>
      </w:r>
      <w:r w:rsidRPr="0087588A">
        <w:rPr>
          <w:spacing w:val="-1"/>
        </w:rPr>
        <w:t>the</w:t>
      </w:r>
      <w:r w:rsidRPr="0087588A">
        <w:t xml:space="preserve"> </w:t>
      </w:r>
      <w:r w:rsidRPr="0087588A">
        <w:rPr>
          <w:spacing w:val="-1"/>
        </w:rPr>
        <w:t>original</w:t>
      </w:r>
      <w:r w:rsidRPr="0087588A">
        <w:t xml:space="preserve"> </w:t>
      </w:r>
      <w:r w:rsidRPr="0087588A">
        <w:rPr>
          <w:spacing w:val="-1"/>
        </w:rPr>
        <w:t>page</w:t>
      </w:r>
      <w:r w:rsidRPr="0087588A">
        <w:t xml:space="preserve"> </w:t>
      </w:r>
      <w:r w:rsidRPr="0087588A">
        <w:rPr>
          <w:spacing w:val="-1"/>
        </w:rPr>
        <w:t>displayed</w:t>
      </w:r>
      <w:r w:rsidRPr="0087588A">
        <w:t xml:space="preserve"> in the worklist.</w:t>
      </w:r>
    </w:p>
    <w:p w:rsidR="00393BE7" w:rsidRPr="0087588A" w:rsidRDefault="00393BE7" w:rsidP="000A1BEF">
      <w:pPr>
        <w:pStyle w:val="BodyText"/>
        <w:widowControl w:val="0"/>
        <w:numPr>
          <w:ilvl w:val="0"/>
          <w:numId w:val="40"/>
        </w:numPr>
        <w:tabs>
          <w:tab w:val="left" w:pos="861"/>
        </w:tabs>
        <w:spacing w:before="0" w:after="0"/>
        <w:ind w:right="161" w:hanging="360"/>
      </w:pPr>
      <w:r w:rsidRPr="0087588A">
        <w:t xml:space="preserve"> </w:t>
      </w:r>
      <w:r w:rsidRPr="0087588A">
        <w:rPr>
          <w:spacing w:val="-1"/>
        </w:rPr>
        <w:t xml:space="preserve">Additionally, </w:t>
      </w:r>
      <w:r w:rsidRPr="0087588A">
        <w:t xml:space="preserve">the </w:t>
      </w:r>
      <w:r w:rsidRPr="0087588A">
        <w:rPr>
          <w:spacing w:val="-1"/>
        </w:rPr>
        <w:t>sort</w:t>
      </w:r>
      <w:r w:rsidRPr="0087588A">
        <w:t xml:space="preserve"> order will be</w:t>
      </w:r>
      <w:r w:rsidRPr="0087588A">
        <w:rPr>
          <w:spacing w:val="75"/>
        </w:rPr>
        <w:t xml:space="preserve"> </w:t>
      </w:r>
      <w:r w:rsidRPr="0087588A">
        <w:t xml:space="preserve">applied </w:t>
      </w:r>
      <w:r w:rsidRPr="0087588A">
        <w:rPr>
          <w:spacing w:val="-1"/>
        </w:rPr>
        <w:t>when</w:t>
      </w:r>
      <w:r w:rsidRPr="0087588A">
        <w:t xml:space="preserve"> </w:t>
      </w:r>
      <w:r w:rsidRPr="0087588A">
        <w:rPr>
          <w:spacing w:val="-1"/>
        </w:rPr>
        <w:t xml:space="preserve">searching </w:t>
      </w:r>
      <w:r w:rsidRPr="0087588A">
        <w:t xml:space="preserve">on new </w:t>
      </w:r>
      <w:r w:rsidRPr="0087588A">
        <w:rPr>
          <w:spacing w:val="-1"/>
        </w:rPr>
        <w:t>criteria.</w:t>
      </w:r>
      <w:r w:rsidRPr="0087588A">
        <w:rPr>
          <w:spacing w:val="1"/>
        </w:rPr>
        <w:t xml:space="preserve"> </w:t>
      </w:r>
      <w:r w:rsidRPr="0087588A">
        <w:rPr>
          <w:spacing w:val="-1"/>
        </w:rPr>
        <w:t>After</w:t>
      </w:r>
      <w:r w:rsidRPr="0087588A">
        <w:t xml:space="preserve"> navigating to </w:t>
      </w:r>
      <w:r w:rsidRPr="0087588A">
        <w:rPr>
          <w:spacing w:val="-1"/>
        </w:rPr>
        <w:t>different</w:t>
      </w:r>
      <w:r w:rsidRPr="0087588A">
        <w:t xml:space="preserve"> </w:t>
      </w:r>
      <w:r w:rsidRPr="0087588A">
        <w:rPr>
          <w:spacing w:val="-1"/>
        </w:rPr>
        <w:t>pages</w:t>
      </w:r>
      <w:r w:rsidRPr="0087588A">
        <w:t xml:space="preserve"> in the</w:t>
      </w:r>
      <w:r w:rsidR="005262FB" w:rsidRPr="0087588A">
        <w:rPr>
          <w:spacing w:val="63"/>
        </w:rPr>
        <w:t xml:space="preserve"> </w:t>
      </w:r>
      <w:r w:rsidRPr="0087588A">
        <w:t xml:space="preserve">worklist, </w:t>
      </w:r>
      <w:r w:rsidRPr="0087588A">
        <w:rPr>
          <w:spacing w:val="-1"/>
        </w:rPr>
        <w:t>when</w:t>
      </w:r>
      <w:r w:rsidRPr="0087588A">
        <w:t xml:space="preserve"> you </w:t>
      </w:r>
      <w:r w:rsidRPr="0087588A">
        <w:rPr>
          <w:spacing w:val="-1"/>
        </w:rPr>
        <w:t>return</w:t>
      </w:r>
      <w:r w:rsidRPr="0087588A">
        <w:t xml:space="preserve"> to the first</w:t>
      </w:r>
      <w:r w:rsidRPr="0087588A">
        <w:rPr>
          <w:spacing w:val="-1"/>
        </w:rPr>
        <w:t xml:space="preserve"> </w:t>
      </w:r>
      <w:r w:rsidRPr="0087588A">
        <w:t xml:space="preserve">page </w:t>
      </w:r>
      <w:r w:rsidRPr="0087588A">
        <w:rPr>
          <w:spacing w:val="-1"/>
        </w:rPr>
        <w:t>(i.e.,</w:t>
      </w:r>
      <w:r w:rsidRPr="0087588A">
        <w:t xml:space="preserve"> Page 1) </w:t>
      </w:r>
      <w:r w:rsidRPr="0087588A">
        <w:rPr>
          <w:spacing w:val="-1"/>
        </w:rPr>
        <w:t>the</w:t>
      </w:r>
      <w:r w:rsidRPr="0087588A">
        <w:t xml:space="preserve"> sort </w:t>
      </w:r>
      <w:r w:rsidRPr="0087588A">
        <w:rPr>
          <w:spacing w:val="-1"/>
        </w:rPr>
        <w:t>order</w:t>
      </w:r>
      <w:r w:rsidRPr="0087588A">
        <w:t xml:space="preserve"> will</w:t>
      </w:r>
      <w:r w:rsidRPr="0087588A">
        <w:rPr>
          <w:spacing w:val="-1"/>
        </w:rPr>
        <w:t xml:space="preserve"> </w:t>
      </w:r>
      <w:r w:rsidRPr="0087588A">
        <w:t>be retained and</w:t>
      </w:r>
      <w:r w:rsidRPr="0087588A">
        <w:rPr>
          <w:spacing w:val="37"/>
        </w:rPr>
        <w:t xml:space="preserve"> </w:t>
      </w:r>
      <w:r w:rsidRPr="0087588A">
        <w:rPr>
          <w:spacing w:val="-1"/>
        </w:rPr>
        <w:t>displayed.</w:t>
      </w:r>
      <w:r w:rsidRPr="0087588A">
        <w:t xml:space="preserve"> If</w:t>
      </w:r>
      <w:r w:rsidRPr="0087588A">
        <w:rPr>
          <w:spacing w:val="-1"/>
        </w:rPr>
        <w:t xml:space="preserve"> </w:t>
      </w:r>
      <w:r w:rsidRPr="0087588A">
        <w:t xml:space="preserve">other </w:t>
      </w:r>
      <w:r w:rsidRPr="0087588A">
        <w:rPr>
          <w:spacing w:val="-1"/>
        </w:rPr>
        <w:t>users discharge</w:t>
      </w:r>
      <w:r w:rsidRPr="0087588A">
        <w:t xml:space="preserve"> patients</w:t>
      </w:r>
      <w:r w:rsidRPr="0087588A">
        <w:rPr>
          <w:spacing w:val="1"/>
        </w:rPr>
        <w:t xml:space="preserve"> </w:t>
      </w:r>
      <w:r w:rsidRPr="0087588A">
        <w:t>in</w:t>
      </w:r>
      <w:r w:rsidRPr="0087588A">
        <w:rPr>
          <w:spacing w:val="-1"/>
        </w:rPr>
        <w:t xml:space="preserve"> </w:t>
      </w:r>
      <w:r w:rsidRPr="0087588A">
        <w:t>the</w:t>
      </w:r>
      <w:r w:rsidRPr="0087588A">
        <w:rPr>
          <w:spacing w:val="-1"/>
        </w:rPr>
        <w:t xml:space="preserve"> interim</w:t>
      </w:r>
      <w:r w:rsidRPr="0087588A">
        <w:rPr>
          <w:spacing w:val="-2"/>
        </w:rPr>
        <w:t xml:space="preserve"> </w:t>
      </w:r>
      <w:r w:rsidRPr="0087588A">
        <w:t>between visits</w:t>
      </w:r>
      <w:r w:rsidRPr="0087588A">
        <w:rPr>
          <w:spacing w:val="-1"/>
        </w:rPr>
        <w:t xml:space="preserve"> </w:t>
      </w:r>
      <w:r w:rsidRPr="0087588A">
        <w:t>to</w:t>
      </w:r>
      <w:r w:rsidRPr="0087588A">
        <w:rPr>
          <w:spacing w:val="-1"/>
        </w:rPr>
        <w:t xml:space="preserve"> </w:t>
      </w:r>
      <w:r w:rsidRPr="0087588A">
        <w:t>the</w:t>
      </w:r>
      <w:r w:rsidRPr="0087588A">
        <w:rPr>
          <w:spacing w:val="2"/>
        </w:rPr>
        <w:t xml:space="preserve"> </w:t>
      </w:r>
      <w:r w:rsidRPr="0087588A">
        <w:rPr>
          <w:b/>
          <w:i/>
        </w:rPr>
        <w:t>Patient</w:t>
      </w:r>
      <w:r w:rsidRPr="0087588A">
        <w:rPr>
          <w:b/>
          <w:i/>
          <w:spacing w:val="53"/>
        </w:rPr>
        <w:t xml:space="preserve"> </w:t>
      </w:r>
      <w:r w:rsidRPr="0087588A">
        <w:rPr>
          <w:b/>
          <w:i/>
          <w:spacing w:val="-1"/>
        </w:rPr>
        <w:t>Selection/Worklist</w:t>
      </w:r>
      <w:r w:rsidRPr="0087588A">
        <w:rPr>
          <w:spacing w:val="-1"/>
        </w:rPr>
        <w: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t xml:space="preserve"> </w:t>
      </w:r>
      <w:r w:rsidRPr="0087588A">
        <w:rPr>
          <w:spacing w:val="-1"/>
        </w:rPr>
        <w:t>this</w:t>
      </w:r>
      <w:r w:rsidRPr="0087588A">
        <w:t xml:space="preserve"> </w:t>
      </w:r>
      <w:r w:rsidRPr="0087588A">
        <w:rPr>
          <w:spacing w:val="-1"/>
        </w:rPr>
        <w:t>will</w:t>
      </w:r>
      <w:r w:rsidRPr="0087588A">
        <w:t xml:space="preserve"> </w:t>
      </w:r>
      <w:r w:rsidRPr="0087588A">
        <w:rPr>
          <w:spacing w:val="-1"/>
        </w:rPr>
        <w:t>affect</w:t>
      </w:r>
      <w:r w:rsidRPr="0087588A">
        <w:t xml:space="preserve"> </w:t>
      </w:r>
      <w:r w:rsidRPr="0087588A">
        <w:rPr>
          <w:spacing w:val="-1"/>
        </w:rPr>
        <w:t>your</w:t>
      </w:r>
      <w:r w:rsidRPr="0087588A">
        <w:t xml:space="preserve"> existing</w:t>
      </w:r>
      <w:r w:rsidRPr="0087588A">
        <w:rPr>
          <w:spacing w:val="-1"/>
        </w:rPr>
        <w:t xml:space="preserve"> </w:t>
      </w:r>
      <w:r w:rsidRPr="0087588A">
        <w:t>search</w:t>
      </w:r>
      <w:r w:rsidRPr="0087588A">
        <w:rPr>
          <w:spacing w:val="-2"/>
        </w:rPr>
        <w:t xml:space="preserve"> </w:t>
      </w:r>
      <w:r w:rsidRPr="0087588A">
        <w:rPr>
          <w:spacing w:val="-1"/>
        </w:rPr>
        <w:t>results</w:t>
      </w:r>
      <w:r w:rsidRPr="0087588A">
        <w:rPr>
          <w:spacing w:val="1"/>
        </w:rPr>
        <w:t xml:space="preserve"> </w:t>
      </w:r>
      <w:r w:rsidRPr="0087588A">
        <w:t>and cause</w:t>
      </w:r>
      <w:r w:rsidRPr="0087588A">
        <w:rPr>
          <w:spacing w:val="-1"/>
        </w:rPr>
        <w:t xml:space="preserve"> </w:t>
      </w:r>
      <w:r w:rsidRPr="0087588A">
        <w:t xml:space="preserve">a </w:t>
      </w:r>
      <w:r w:rsidRPr="0087588A">
        <w:rPr>
          <w:spacing w:val="-1"/>
        </w:rPr>
        <w:t>re-sort</w:t>
      </w:r>
      <w:r w:rsidRPr="0087588A">
        <w:t xml:space="preserve"> </w:t>
      </w:r>
      <w:r w:rsidRPr="0087588A">
        <w:rPr>
          <w:spacing w:val="-1"/>
        </w:rPr>
        <w:t>which</w:t>
      </w:r>
      <w:r w:rsidRPr="0087588A">
        <w:rPr>
          <w:spacing w:val="91"/>
        </w:rPr>
        <w:t xml:space="preserve"> </w:t>
      </w:r>
      <w:r w:rsidRPr="0087588A">
        <w:rPr>
          <w:spacing w:val="-1"/>
        </w:rPr>
        <w:t>may</w:t>
      </w:r>
      <w:r w:rsidRPr="0087588A">
        <w:t xml:space="preserve"> invalidate </w:t>
      </w:r>
      <w:r w:rsidRPr="0087588A">
        <w:rPr>
          <w:spacing w:val="-1"/>
        </w:rPr>
        <w:t>the</w:t>
      </w:r>
      <w:r w:rsidRPr="0087588A">
        <w:t xml:space="preserve"> current page number</w:t>
      </w:r>
      <w:r w:rsidR="00142944" w:rsidRPr="0087588A">
        <w:t xml:space="preserve">. </w:t>
      </w:r>
      <w:r w:rsidRPr="0087588A">
        <w:t>If this</w:t>
      </w:r>
      <w:r w:rsidRPr="0087588A">
        <w:rPr>
          <w:spacing w:val="-1"/>
        </w:rPr>
        <w:t xml:space="preserve"> </w:t>
      </w:r>
      <w:r w:rsidRPr="0087588A">
        <w:t>is the case,</w:t>
      </w:r>
      <w:r w:rsidRPr="0087588A">
        <w:rPr>
          <w:spacing w:val="1"/>
        </w:rPr>
        <w:t xml:space="preserve"> </w:t>
      </w:r>
      <w:r w:rsidRPr="0087588A">
        <w:rPr>
          <w:spacing w:val="-1"/>
        </w:rPr>
        <w:t>the</w:t>
      </w:r>
      <w:r w:rsidRPr="0087588A">
        <w:t xml:space="preserve"> page </w:t>
      </w:r>
      <w:r w:rsidRPr="0087588A">
        <w:rPr>
          <w:spacing w:val="-1"/>
        </w:rPr>
        <w:t>number</w:t>
      </w:r>
      <w:r w:rsidRPr="0087588A">
        <w:rPr>
          <w:spacing w:val="1"/>
        </w:rPr>
        <w:t xml:space="preserve"> </w:t>
      </w:r>
      <w:r w:rsidRPr="0087588A">
        <w:rPr>
          <w:spacing w:val="-1"/>
        </w:rPr>
        <w:t>previously</w:t>
      </w:r>
      <w:r w:rsidRPr="0087588A">
        <w:rPr>
          <w:spacing w:val="35"/>
        </w:rPr>
        <w:t xml:space="preserve"> </w:t>
      </w:r>
      <w:r w:rsidRPr="0087588A">
        <w:t>shown</w:t>
      </w:r>
      <w:r w:rsidRPr="0087588A">
        <w:rPr>
          <w:spacing w:val="-1"/>
        </w:rPr>
        <w:t xml:space="preserve"> </w:t>
      </w:r>
      <w:r w:rsidRPr="0087588A">
        <w:t>will</w:t>
      </w:r>
      <w:r w:rsidRPr="0087588A">
        <w:rPr>
          <w:spacing w:val="-1"/>
        </w:rPr>
        <w:t xml:space="preserve"> </w:t>
      </w:r>
      <w:r w:rsidRPr="0087588A">
        <w:t>be set</w:t>
      </w:r>
      <w:r w:rsidRPr="0087588A">
        <w:rPr>
          <w:spacing w:val="-1"/>
        </w:rPr>
        <w:t xml:space="preserve"> </w:t>
      </w:r>
      <w:r w:rsidRPr="0087588A">
        <w:t>to the</w:t>
      </w:r>
      <w:r w:rsidRPr="0087588A">
        <w:rPr>
          <w:spacing w:val="-1"/>
        </w:rPr>
        <w:t xml:space="preserve"> </w:t>
      </w:r>
      <w:r w:rsidRPr="0087588A">
        <w:t>final page in</w:t>
      </w:r>
      <w:r w:rsidRPr="0087588A">
        <w:rPr>
          <w:spacing w:val="-1"/>
        </w:rPr>
        <w:t xml:space="preserve"> </w:t>
      </w:r>
      <w:r w:rsidRPr="0087588A">
        <w:t>the</w:t>
      </w:r>
      <w:r w:rsidRPr="0087588A">
        <w:rPr>
          <w:spacing w:val="1"/>
        </w:rPr>
        <w:t xml:space="preserve"> </w:t>
      </w:r>
      <w:r w:rsidRPr="0087588A">
        <w:rPr>
          <w:b/>
          <w:i/>
        </w:rPr>
        <w:t>Patient</w:t>
      </w:r>
      <w:r w:rsidRPr="0087588A">
        <w:rPr>
          <w:b/>
          <w:i/>
          <w:spacing w:val="-2"/>
        </w:rPr>
        <w:t xml:space="preserve"> </w:t>
      </w:r>
      <w:r w:rsidRPr="0087588A">
        <w:rPr>
          <w:b/>
          <w:i/>
          <w:spacing w:val="-1"/>
        </w:rPr>
        <w:t>Selection/Worklist</w:t>
      </w:r>
      <w:r w:rsidRPr="0087588A">
        <w:rPr>
          <w:spacing w:val="-1"/>
        </w:rPr>
        <w: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5262FB" w:rsidRPr="0087588A">
        <w:t xml:space="preserve"> </w:t>
      </w:r>
      <w:r w:rsidRPr="0087588A">
        <w:t xml:space="preserve">If </w:t>
      </w:r>
      <w:r w:rsidRPr="0087588A">
        <w:rPr>
          <w:spacing w:val="-1"/>
        </w:rPr>
        <w:t>the</w:t>
      </w:r>
      <w:r w:rsidRPr="0087588A">
        <w:t xml:space="preserve"> user re-</w:t>
      </w:r>
      <w:r w:rsidRPr="0087588A">
        <w:rPr>
          <w:spacing w:val="-1"/>
        </w:rPr>
        <w:t>searches</w:t>
      </w:r>
      <w:r w:rsidRPr="0087588A">
        <w:t xml:space="preserve"> with new </w:t>
      </w:r>
      <w:r w:rsidRPr="0087588A">
        <w:rPr>
          <w:spacing w:val="-1"/>
        </w:rPr>
        <w:t>criteria,</w:t>
      </w:r>
      <w:r w:rsidRPr="0087588A">
        <w:t xml:space="preserve"> the page </w:t>
      </w:r>
      <w:r w:rsidRPr="0087588A">
        <w:rPr>
          <w:spacing w:val="-1"/>
        </w:rPr>
        <w:t>number</w:t>
      </w:r>
      <w:r w:rsidRPr="0087588A">
        <w:t xml:space="preserve"> will </w:t>
      </w:r>
      <w:r w:rsidRPr="0087588A">
        <w:rPr>
          <w:spacing w:val="-1"/>
        </w:rPr>
        <w:t>be</w:t>
      </w:r>
      <w:r w:rsidRPr="0087588A">
        <w:t xml:space="preserve"> set</w:t>
      </w:r>
      <w:r w:rsidRPr="0087588A">
        <w:rPr>
          <w:spacing w:val="-1"/>
        </w:rPr>
        <w:t xml:space="preserve"> </w:t>
      </w:r>
      <w:r w:rsidRPr="0087588A">
        <w:t xml:space="preserve">to the </w:t>
      </w:r>
      <w:r w:rsidRPr="0087588A">
        <w:rPr>
          <w:spacing w:val="-1"/>
        </w:rPr>
        <w:t>first</w:t>
      </w:r>
      <w:r w:rsidRPr="0087588A">
        <w:t xml:space="preserve"> page.</w:t>
      </w:r>
    </w:p>
    <w:p w:rsidR="00393BE7" w:rsidRPr="0087588A" w:rsidRDefault="00393BE7" w:rsidP="00DA39F3">
      <w:pPr>
        <w:pStyle w:val="BodyText"/>
        <w:widowControl w:val="0"/>
        <w:numPr>
          <w:ilvl w:val="0"/>
          <w:numId w:val="40"/>
        </w:numPr>
        <w:tabs>
          <w:tab w:val="left" w:pos="861"/>
        </w:tabs>
        <w:spacing w:before="0"/>
        <w:ind w:right="372" w:hanging="360"/>
      </w:pPr>
      <w:r w:rsidRPr="0087588A">
        <w:rPr>
          <w:u w:val="single" w:color="000000"/>
        </w:rPr>
        <w:t>Pagination</w:t>
      </w:r>
      <w:r w:rsidRPr="0087588A">
        <w:t>:</w:t>
      </w:r>
      <w:r w:rsidRPr="0087588A">
        <w:rPr>
          <w:spacing w:val="-1"/>
        </w:rPr>
        <w:t xml:space="preserve"> When</w:t>
      </w:r>
      <w:r w:rsidRPr="0087588A">
        <w:t xml:space="preserve"> the </w:t>
      </w:r>
      <w:r w:rsidRPr="0087588A">
        <w:rPr>
          <w:spacing w:val="-1"/>
        </w:rPr>
        <w:t>filter</w:t>
      </w:r>
      <w:r w:rsidRPr="0087588A">
        <w:t xml:space="preserve"> </w:t>
      </w:r>
      <w:r w:rsidRPr="0087588A">
        <w:rPr>
          <w:spacing w:val="-1"/>
        </w:rPr>
        <w:t>selections</w:t>
      </w:r>
      <w:r w:rsidRPr="0087588A">
        <w:t xml:space="preserve"> are </w:t>
      </w:r>
      <w:r w:rsidRPr="0087588A">
        <w:rPr>
          <w:spacing w:val="-1"/>
        </w:rPr>
        <w:t>made</w:t>
      </w:r>
      <w:r w:rsidRPr="0087588A">
        <w:t xml:space="preserve"> and </w:t>
      </w:r>
      <w:r w:rsidRPr="0087588A">
        <w:rPr>
          <w:spacing w:val="-1"/>
        </w:rPr>
        <w:t xml:space="preserve">displayed </w:t>
      </w:r>
      <w:r w:rsidRPr="0087588A">
        <w:t xml:space="preserve">on the </w:t>
      </w:r>
      <w:r w:rsidRPr="0087588A">
        <w:rPr>
          <w:spacing w:val="-1"/>
        </w:rPr>
        <w:t>worklist</w:t>
      </w:r>
      <w:r w:rsidRPr="0087588A">
        <w:t xml:space="preserve"> and</w:t>
      </w:r>
      <w:r w:rsidRPr="0087588A">
        <w:rPr>
          <w:spacing w:val="59"/>
        </w:rPr>
        <w:t xml:space="preserve"> </w:t>
      </w:r>
      <w:r w:rsidRPr="0087588A">
        <w:t xml:space="preserve">multiple </w:t>
      </w:r>
      <w:r w:rsidRPr="0087588A">
        <w:rPr>
          <w:spacing w:val="-1"/>
        </w:rPr>
        <w:t>pages</w:t>
      </w:r>
      <w:r w:rsidRPr="0087588A">
        <w:t xml:space="preserve"> exist, you</w:t>
      </w:r>
      <w:r w:rsidRPr="0087588A">
        <w:rPr>
          <w:spacing w:val="-2"/>
        </w:rPr>
        <w:t xml:space="preserve"> </w:t>
      </w:r>
      <w:r w:rsidRPr="0087588A">
        <w:t xml:space="preserve">will </w:t>
      </w:r>
      <w:r w:rsidRPr="0087588A">
        <w:rPr>
          <w:spacing w:val="-1"/>
        </w:rPr>
        <w:t>still</w:t>
      </w:r>
      <w:r w:rsidRPr="0087588A">
        <w:t xml:space="preserve"> be</w:t>
      </w:r>
      <w:r w:rsidRPr="0087588A">
        <w:rPr>
          <w:spacing w:val="-1"/>
        </w:rPr>
        <w:t xml:space="preserve"> </w:t>
      </w:r>
      <w:r w:rsidRPr="0087588A">
        <w:t>able to</w:t>
      </w:r>
      <w:r w:rsidRPr="0087588A">
        <w:rPr>
          <w:spacing w:val="-2"/>
        </w:rPr>
        <w:t xml:space="preserve"> </w:t>
      </w:r>
      <w:r w:rsidRPr="0087588A">
        <w:t>click</w:t>
      </w:r>
      <w:r w:rsidRPr="0087588A">
        <w:rPr>
          <w:spacing w:val="-2"/>
        </w:rPr>
        <w:t xml:space="preserve"> </w:t>
      </w:r>
      <w:r w:rsidRPr="0087588A">
        <w:t>on the</w:t>
      </w:r>
      <w:r w:rsidRPr="0087588A">
        <w:rPr>
          <w:spacing w:val="3"/>
        </w:rPr>
        <w:t xml:space="preserve"> </w:t>
      </w:r>
      <w:r w:rsidRPr="0087588A">
        <w:rPr>
          <w:color w:val="0000FF"/>
          <w:u w:val="single" w:color="0000FF"/>
        </w:rPr>
        <w:t>First</w:t>
      </w:r>
      <w:r w:rsidRPr="0087588A">
        <w:rPr>
          <w:color w:val="0000FF"/>
          <w:spacing w:val="-1"/>
          <w:u w:val="single" w:color="0000FF"/>
        </w:rPr>
        <w:t xml:space="preserve"> </w:t>
      </w:r>
      <w:r w:rsidRPr="0087588A">
        <w:rPr>
          <w:color w:val="0000FF"/>
          <w:u w:val="single" w:color="0000FF"/>
        </w:rPr>
        <w:t>Page</w:t>
      </w:r>
      <w:r w:rsidRPr="0087588A">
        <w:t xml:space="preserve">, </w:t>
      </w:r>
      <w:r w:rsidRPr="0087588A">
        <w:rPr>
          <w:color w:val="0000FF"/>
          <w:u w:val="single" w:color="0000FF"/>
        </w:rPr>
        <w:t>Next</w:t>
      </w:r>
      <w:r w:rsidRPr="0087588A">
        <w:t xml:space="preserve">, </w:t>
      </w:r>
      <w:r w:rsidRPr="0087588A">
        <w:rPr>
          <w:color w:val="0000FF"/>
          <w:u w:val="single" w:color="0000FF"/>
        </w:rPr>
        <w:t xml:space="preserve">Previous </w:t>
      </w:r>
      <w:r w:rsidRPr="0087588A">
        <w:rPr>
          <w:spacing w:val="-1"/>
        </w:rPr>
        <w:t>and</w:t>
      </w:r>
      <w:r w:rsidRPr="0087588A">
        <w:t xml:space="preserve"> </w:t>
      </w:r>
      <w:r w:rsidRPr="0087588A">
        <w:rPr>
          <w:color w:val="0000FF"/>
          <w:u w:val="single" w:color="0000FF"/>
        </w:rPr>
        <w:t xml:space="preserve">Last Page </w:t>
      </w:r>
      <w:r w:rsidRPr="0087588A">
        <w:rPr>
          <w:spacing w:val="-1"/>
        </w:rPr>
        <w:t>hyperlinks</w:t>
      </w:r>
      <w:r w:rsidRPr="0087588A">
        <w:t xml:space="preserve"> to </w:t>
      </w:r>
      <w:r w:rsidRPr="0087588A">
        <w:rPr>
          <w:spacing w:val="-1"/>
        </w:rPr>
        <w:t>navigate</w:t>
      </w:r>
      <w:r w:rsidRPr="0087588A">
        <w:t xml:space="preserve"> </w:t>
      </w:r>
      <w:r w:rsidRPr="0087588A">
        <w:rPr>
          <w:spacing w:val="-1"/>
        </w:rPr>
        <w:t>through</w:t>
      </w:r>
      <w:r w:rsidRPr="0087588A">
        <w:t xml:space="preserve"> the </w:t>
      </w:r>
      <w:r w:rsidRPr="0087588A">
        <w:rPr>
          <w:spacing w:val="-1"/>
        </w:rPr>
        <w:t>results.</w:t>
      </w:r>
    </w:p>
    <w:p w:rsidR="00393BE7" w:rsidRPr="0087588A" w:rsidRDefault="00393BE7" w:rsidP="00393BE7">
      <w:pPr>
        <w:pStyle w:val="BodyText"/>
        <w:spacing w:before="56"/>
        <w:ind w:right="125"/>
        <w:rPr>
          <w:spacing w:val="-1"/>
        </w:rPr>
      </w:pPr>
      <w:r w:rsidRPr="0087588A">
        <w:rPr>
          <w:spacing w:val="-1"/>
        </w:rPr>
        <w:t>Depending on how refined your search is it may take a few seconds for the bottom part of this screen to load, showing the patient stays for the site. Please be patient to allow this screen to load completely before changing sites or clicking on filters.</w:t>
      </w:r>
    </w:p>
    <w:p w:rsidR="00393BE7" w:rsidRPr="0087588A" w:rsidRDefault="00393BE7" w:rsidP="00393BE7">
      <w:pPr>
        <w:pStyle w:val="BodyText"/>
        <w:spacing w:before="56"/>
        <w:ind w:right="125"/>
        <w:rPr>
          <w:spacing w:val="-1"/>
        </w:rPr>
      </w:pPr>
      <w:r w:rsidRPr="0087588A">
        <w:rPr>
          <w:spacing w:val="-1"/>
        </w:rPr>
        <w:t>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rPr>
          <w:spacing w:val="-1"/>
        </w:rPr>
        <w:t>displays an “X” column, and clicking any boxes in the column will flag those stays for dismissal.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rPr>
          <w:spacing w:val="-1"/>
        </w:rPr>
        <w:t xml:space="preserve">includes functionality that lets you distinguish dismissed stays for patients in non-reviewable specialties. Please see Section </w:t>
      </w:r>
      <w:hyperlink w:anchor="_bookmark91" w:history="1">
        <w:r w:rsidR="009E690E" w:rsidRPr="0087588A">
          <w:rPr>
            <w:spacing w:val="-1"/>
          </w:rPr>
          <w:t>4</w:t>
        </w:r>
        <w:r w:rsidRPr="0087588A">
          <w:rPr>
            <w:spacing w:val="-1"/>
          </w:rPr>
          <w:t>.5.</w:t>
        </w:r>
        <w:r w:rsidR="009E690E" w:rsidRPr="0087588A">
          <w:rPr>
            <w:spacing w:val="-1"/>
          </w:rPr>
          <w:t>2</w:t>
        </w:r>
        <w:r w:rsidRPr="0087588A">
          <w:rPr>
            <w:spacing w:val="-1"/>
          </w:rPr>
          <w:t xml:space="preserve"> </w:t>
        </w:r>
      </w:hyperlink>
      <w:r w:rsidRPr="0087588A">
        <w:rPr>
          <w:spacing w:val="-1"/>
        </w:rPr>
        <w:t>for more information.</w:t>
      </w:r>
      <w:r w:rsidR="00CF2651" w:rsidRPr="0087588A">
        <w:rPr>
          <w:spacing w:val="-1"/>
        </w:rPr>
        <w:t xml:space="preserve"> </w:t>
      </w:r>
      <w:r w:rsidRPr="0087588A">
        <w:rPr>
          <w:spacing w:val="-1"/>
        </w:rPr>
        <w:t>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rPr>
          <w:spacing w:val="-1"/>
        </w:rPr>
        <w:t>also includes the dismissal and review assignment controls available at the top and bottom of the worklist.</w:t>
      </w:r>
    </w:p>
    <w:p w:rsidR="00393BE7" w:rsidRPr="0087588A" w:rsidRDefault="00393BE7" w:rsidP="00393BE7">
      <w:pPr>
        <w:pStyle w:val="BodyText"/>
        <w:spacing w:before="56"/>
        <w:ind w:right="125"/>
        <w:rPr>
          <w:spacing w:val="-1"/>
        </w:rPr>
      </w:pPr>
      <w:r w:rsidRPr="0087588A">
        <w:rPr>
          <w:b/>
          <w:spacing w:val="-1"/>
        </w:rPr>
        <w:t>IMPORTANT:</w:t>
      </w:r>
      <w:r w:rsidRPr="0087588A">
        <w:rPr>
          <w:spacing w:val="-1"/>
        </w:rPr>
        <w:t xml:space="preserve"> Each row in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rPr>
          <w:spacing w:val="-1"/>
        </w:rPr>
        <w:t>represents a patient/admission. The patient stay row will have several information fields including: Patient Name, SSN, Specialty, Ward, Attending, Admitting Diagnosis, Admit Date, Date of Last Review, Met (i.e. whether that review met criteria), Reason Code, Reason Description, Criteria Subset, Episode Day of Care, Next Review Date, D/C (i.e., discharge date), Reviewer and Status.</w:t>
      </w:r>
    </w:p>
    <w:p w:rsidR="00690594" w:rsidRPr="0087588A" w:rsidRDefault="00690594" w:rsidP="00690594">
      <w:pPr>
        <w:pStyle w:val="BodyText"/>
        <w:spacing w:before="56"/>
        <w:ind w:right="125"/>
      </w:pPr>
      <w:r w:rsidRPr="0087588A">
        <w:rPr>
          <w:spacing w:val="-1"/>
        </w:rPr>
        <w:t>To</w:t>
      </w:r>
      <w:r w:rsidRPr="0087588A">
        <w:t xml:space="preserve"> </w:t>
      </w:r>
      <w:r w:rsidRPr="0087588A">
        <w:rPr>
          <w:spacing w:val="-1"/>
        </w:rPr>
        <w:t>make</w:t>
      </w:r>
      <w:r w:rsidRPr="0087588A">
        <w:t xml:space="preserve"> it easier</w:t>
      </w:r>
      <w:r w:rsidRPr="0087588A">
        <w:rPr>
          <w:spacing w:val="-1"/>
        </w:rPr>
        <w:t xml:space="preserve"> </w:t>
      </w:r>
      <w:r w:rsidRPr="0087588A">
        <w:t xml:space="preserve">to see </w:t>
      </w:r>
      <w:r w:rsidRPr="0087588A">
        <w:rPr>
          <w:spacing w:val="-1"/>
        </w:rPr>
        <w:t>the</w:t>
      </w:r>
      <w:r w:rsidRPr="0087588A">
        <w:t xml:space="preserve"> </w:t>
      </w:r>
      <w:r w:rsidRPr="0087588A">
        <w:rPr>
          <w:spacing w:val="-1"/>
        </w:rPr>
        <w:t>individual</w:t>
      </w:r>
      <w:r w:rsidRPr="0087588A">
        <w:t xml:space="preserve"> rows in </w:t>
      </w:r>
      <w:r w:rsidRPr="0087588A">
        <w:rPr>
          <w:spacing w:val="-1"/>
        </w:rPr>
        <w:t xml:space="preserve">the </w:t>
      </w:r>
      <w:r w:rsidRPr="0087588A">
        <w:t>table,</w:t>
      </w:r>
      <w:r w:rsidRPr="0087588A">
        <w:rPr>
          <w:spacing w:val="-1"/>
        </w:rPr>
        <w:t xml:space="preserve"> </w:t>
      </w:r>
      <w:r w:rsidRPr="0087588A">
        <w:t xml:space="preserve">the </w:t>
      </w:r>
      <w:r w:rsidRPr="0087588A">
        <w:rPr>
          <w:spacing w:val="-1"/>
        </w:rPr>
        <w:t>background</w:t>
      </w:r>
      <w:r w:rsidRPr="0087588A">
        <w:t xml:space="preserve"> of</w:t>
      </w:r>
      <w:r w:rsidRPr="0087588A">
        <w:rPr>
          <w:spacing w:val="-1"/>
        </w:rPr>
        <w:t xml:space="preserve"> </w:t>
      </w:r>
      <w:r w:rsidRPr="0087588A">
        <w:t xml:space="preserve">each row </w:t>
      </w:r>
      <w:r w:rsidRPr="0087588A">
        <w:rPr>
          <w:spacing w:val="-1"/>
        </w:rPr>
        <w:t>alternates</w:t>
      </w:r>
      <w:r w:rsidRPr="0087588A">
        <w:t xml:space="preserve"> in</w:t>
      </w:r>
      <w:r w:rsidRPr="0087588A">
        <w:rPr>
          <w:spacing w:val="65"/>
        </w:rPr>
        <w:t xml:space="preserve"> </w:t>
      </w:r>
      <w:r w:rsidRPr="0087588A">
        <w:t xml:space="preserve">color </w:t>
      </w:r>
      <w:r w:rsidRPr="0087588A">
        <w:rPr>
          <w:spacing w:val="-1"/>
        </w:rPr>
        <w:t>between</w:t>
      </w:r>
      <w:r w:rsidRPr="0087588A">
        <w:t xml:space="preserve"> white and shaded. The</w:t>
      </w:r>
      <w:r w:rsidRPr="0087588A">
        <w:rPr>
          <w:spacing w:val="-2"/>
        </w:rPr>
        <w:t xml:space="preserve"> </w:t>
      </w:r>
      <w:r w:rsidRPr="0087588A">
        <w:t xml:space="preserve">table </w:t>
      </w:r>
      <w:r w:rsidRPr="0087588A">
        <w:rPr>
          <w:spacing w:val="-1"/>
        </w:rPr>
        <w:t>will</w:t>
      </w:r>
      <w:r w:rsidRPr="0087588A">
        <w:t xml:space="preserve"> </w:t>
      </w:r>
      <w:r w:rsidRPr="0087588A">
        <w:rPr>
          <w:spacing w:val="-1"/>
        </w:rPr>
        <w:t>also</w:t>
      </w:r>
      <w:r w:rsidRPr="0087588A">
        <w:t xml:space="preserve"> show</w:t>
      </w:r>
      <w:r w:rsidRPr="0087588A">
        <w:rPr>
          <w:spacing w:val="-1"/>
        </w:rPr>
        <w:t xml:space="preserve"> </w:t>
      </w:r>
      <w:r w:rsidRPr="0087588A">
        <w:t xml:space="preserve">you last </w:t>
      </w:r>
      <w:r w:rsidRPr="0087588A">
        <w:rPr>
          <w:spacing w:val="-1"/>
        </w:rPr>
        <w:t>Specialty,</w:t>
      </w:r>
      <w:r w:rsidRPr="0087588A">
        <w:t xml:space="preserve"> </w:t>
      </w:r>
      <w:r w:rsidRPr="0087588A">
        <w:rPr>
          <w:spacing w:val="-1"/>
        </w:rPr>
        <w:t>Ward</w:t>
      </w:r>
      <w:r w:rsidRPr="0087588A">
        <w:t xml:space="preserve"> and</w:t>
      </w:r>
      <w:r w:rsidRPr="0087588A">
        <w:rPr>
          <w:spacing w:val="43"/>
        </w:rPr>
        <w:t xml:space="preserve"> </w:t>
      </w:r>
      <w:r w:rsidRPr="0087588A">
        <w:t xml:space="preserve">Attending </w:t>
      </w:r>
      <w:r w:rsidRPr="0087588A">
        <w:rPr>
          <w:spacing w:val="-1"/>
        </w:rPr>
        <w:t>for</w:t>
      </w:r>
      <w:r w:rsidRPr="0087588A">
        <w:t xml:space="preserve"> each </w:t>
      </w:r>
      <w:r w:rsidRPr="0087588A">
        <w:rPr>
          <w:spacing w:val="-1"/>
        </w:rPr>
        <w:t>patient,</w:t>
      </w:r>
      <w:r w:rsidRPr="0087588A">
        <w:t xml:space="preserve"> taken </w:t>
      </w:r>
      <w:r w:rsidRPr="0087588A">
        <w:rPr>
          <w:spacing w:val="-1"/>
        </w:rPr>
        <w:t>from</w:t>
      </w:r>
      <w:r w:rsidRPr="0087588A">
        <w:t xml:space="preserve"> the </w:t>
      </w:r>
      <w:r w:rsidRPr="0087588A">
        <w:rPr>
          <w:spacing w:val="-1"/>
        </w:rPr>
        <w:t>patient</w:t>
      </w:r>
      <w:r w:rsidRPr="0087588A">
        <w:t xml:space="preserve"> stay</w:t>
      </w:r>
      <w:r w:rsidRPr="0087588A">
        <w:rPr>
          <w:spacing w:val="-1"/>
        </w:rPr>
        <w:t xml:space="preserve"> record.</w:t>
      </w:r>
    </w:p>
    <w:p w:rsidR="00B14745" w:rsidRPr="0087588A" w:rsidRDefault="000A1BEF" w:rsidP="00B14745">
      <w:pPr>
        <w:pStyle w:val="Heading3"/>
      </w:pPr>
      <w:r w:rsidRPr="0087588A">
        <w:lastRenderedPageBreak/>
        <w:t xml:space="preserve"> </w:t>
      </w:r>
      <w:bookmarkStart w:id="366" w:name="_Toc479676028"/>
      <w:bookmarkStart w:id="367" w:name="_Toc479631764"/>
      <w:bookmarkStart w:id="368" w:name="_Toc499543728"/>
      <w:r w:rsidR="00B14745" w:rsidRPr="0087588A">
        <w:t>Information Feeds from VistA</w:t>
      </w:r>
      <w:bookmarkEnd w:id="366"/>
      <w:bookmarkEnd w:id="367"/>
      <w:bookmarkEnd w:id="368"/>
      <w:r w:rsidR="00C22164" w:rsidRPr="0087588A">
        <w:fldChar w:fldCharType="begin"/>
      </w:r>
      <w:r w:rsidR="00C22164" w:rsidRPr="0087588A">
        <w:instrText xml:space="preserve"> XE "</w:instrText>
      </w:r>
      <w:r w:rsidR="00C22164" w:rsidRPr="0087588A">
        <w:rPr>
          <w:spacing w:val="-1"/>
          <w:sz w:val="20"/>
        </w:rPr>
        <w:instrText>Information</w:instrText>
      </w:r>
      <w:r w:rsidR="00C22164" w:rsidRPr="0087588A">
        <w:rPr>
          <w:sz w:val="20"/>
        </w:rPr>
        <w:instrText xml:space="preserve"> </w:instrText>
      </w:r>
      <w:r w:rsidR="00C22164" w:rsidRPr="0087588A">
        <w:rPr>
          <w:spacing w:val="-1"/>
          <w:sz w:val="20"/>
        </w:rPr>
        <w:instrText>Feeds</w:instrText>
      </w:r>
      <w:r w:rsidR="00C22164" w:rsidRPr="0087588A">
        <w:rPr>
          <w:sz w:val="20"/>
        </w:rPr>
        <w:instrText xml:space="preserve"> </w:instrText>
      </w:r>
      <w:r w:rsidR="00C22164" w:rsidRPr="0087588A">
        <w:rPr>
          <w:spacing w:val="-1"/>
          <w:sz w:val="20"/>
        </w:rPr>
        <w:instrText>from</w:instrText>
      </w:r>
      <w:r w:rsidR="00C22164" w:rsidRPr="0087588A">
        <w:rPr>
          <w:spacing w:val="-2"/>
          <w:sz w:val="20"/>
        </w:rPr>
        <w:instrText xml:space="preserve"> </w:instrText>
      </w:r>
      <w:r w:rsidR="00C22164" w:rsidRPr="0087588A">
        <w:rPr>
          <w:spacing w:val="-1"/>
          <w:sz w:val="20"/>
        </w:rPr>
        <w:instrText>VistA</w:instrText>
      </w:r>
      <w:r w:rsidR="00C22164" w:rsidRPr="0087588A">
        <w:instrText xml:space="preserve">" </w:instrText>
      </w:r>
      <w:r w:rsidR="00C22164" w:rsidRPr="0087588A">
        <w:fldChar w:fldCharType="end"/>
      </w:r>
    </w:p>
    <w:p w:rsidR="004900E8" w:rsidRPr="0087588A" w:rsidRDefault="00B14745" w:rsidP="00B14745">
      <w:pPr>
        <w:pStyle w:val="BodyText"/>
        <w:spacing w:before="237"/>
        <w:ind w:right="107"/>
      </w:pPr>
      <w:r w:rsidRPr="0087588A">
        <w:rPr>
          <w:spacing w:val="-1"/>
        </w:rPr>
        <w:t>NUMI</w:t>
      </w:r>
      <w:r w:rsidRPr="0087588A">
        <w:t xml:space="preserve"> </w:t>
      </w:r>
      <w:r w:rsidRPr="0087588A">
        <w:rPr>
          <w:spacing w:val="-1"/>
        </w:rPr>
        <w:t>obtains</w:t>
      </w:r>
      <w:r w:rsidRPr="0087588A">
        <w:t xml:space="preserve"> </w:t>
      </w:r>
      <w:r w:rsidRPr="0087588A">
        <w:rPr>
          <w:spacing w:val="-1"/>
        </w:rPr>
        <w:t>Admissions,</w:t>
      </w:r>
      <w:r w:rsidRPr="0087588A">
        <w:rPr>
          <w:spacing w:val="1"/>
        </w:rPr>
        <w:t xml:space="preserve"> </w:t>
      </w:r>
      <w:r w:rsidRPr="0087588A">
        <w:rPr>
          <w:spacing w:val="-1"/>
        </w:rPr>
        <w:t>Ward</w:t>
      </w:r>
      <w:r w:rsidRPr="0087588A">
        <w:t xml:space="preserve"> transfers, and</w:t>
      </w:r>
      <w:r w:rsidRPr="0087588A">
        <w:rPr>
          <w:spacing w:val="-1"/>
        </w:rPr>
        <w:t xml:space="preserve"> Discharge</w:t>
      </w:r>
      <w:r w:rsidRPr="0087588A">
        <w:t xml:space="preserve"> </w:t>
      </w:r>
      <w:r w:rsidRPr="0087588A">
        <w:rPr>
          <w:spacing w:val="-1"/>
        </w:rPr>
        <w:t>movements</w:t>
      </w:r>
      <w:r w:rsidRPr="0087588A">
        <w:t xml:space="preserve"> from</w:t>
      </w:r>
      <w:r w:rsidRPr="0087588A">
        <w:rPr>
          <w:spacing w:val="-2"/>
        </w:rPr>
        <w:t xml:space="preserve"> </w:t>
      </w:r>
      <w:r w:rsidRPr="0087588A">
        <w:t>VistA on an hourly</w:t>
      </w:r>
      <w:r w:rsidRPr="0087588A">
        <w:rPr>
          <w:spacing w:val="67"/>
        </w:rPr>
        <w:t xml:space="preserve"> </w:t>
      </w:r>
      <w:r w:rsidRPr="0087588A">
        <w:t>basis during</w:t>
      </w:r>
      <w:r w:rsidRPr="0087588A">
        <w:rPr>
          <w:spacing w:val="-2"/>
        </w:rPr>
        <w:t xml:space="preserve"> </w:t>
      </w:r>
      <w:r w:rsidRPr="0087588A">
        <w:t xml:space="preserve">the </w:t>
      </w:r>
      <w:r w:rsidRPr="0087588A">
        <w:rPr>
          <w:spacing w:val="-1"/>
        </w:rPr>
        <w:t>daytime</w:t>
      </w:r>
      <w:r w:rsidRPr="0087588A">
        <w:rPr>
          <w:spacing w:val="2"/>
        </w:rPr>
        <w:t xml:space="preserve"> </w:t>
      </w:r>
      <w:r w:rsidRPr="0087588A">
        <w:t xml:space="preserve">(i.e., </w:t>
      </w:r>
      <w:r w:rsidRPr="0087588A">
        <w:rPr>
          <w:spacing w:val="-1"/>
        </w:rPr>
        <w:t>at</w:t>
      </w:r>
      <w:r w:rsidRPr="0087588A">
        <w:t xml:space="preserve"> the</w:t>
      </w:r>
      <w:r w:rsidRPr="0087588A">
        <w:rPr>
          <w:spacing w:val="-1"/>
        </w:rPr>
        <w:t xml:space="preserve"> top</w:t>
      </w:r>
      <w:r w:rsidRPr="0087588A">
        <w:t xml:space="preserve"> of each hour) and </w:t>
      </w:r>
      <w:r w:rsidRPr="0087588A">
        <w:rPr>
          <w:spacing w:val="-1"/>
        </w:rPr>
        <w:t>resynchronizes</w:t>
      </w:r>
      <w:r w:rsidRPr="0087588A">
        <w:rPr>
          <w:spacing w:val="-2"/>
        </w:rPr>
        <w:t xml:space="preserve"> </w:t>
      </w:r>
      <w:r w:rsidRPr="0087588A">
        <w:t xml:space="preserve">other </w:t>
      </w:r>
      <w:r w:rsidRPr="0087588A">
        <w:rPr>
          <w:spacing w:val="-1"/>
        </w:rPr>
        <w:t>movements</w:t>
      </w:r>
      <w:r w:rsidRPr="0087588A">
        <w:t xml:space="preserve"> at</w:t>
      </w:r>
      <w:r w:rsidRPr="0087588A">
        <w:rPr>
          <w:spacing w:val="51"/>
        </w:rPr>
        <w:t xml:space="preserve"> </w:t>
      </w:r>
      <w:r w:rsidRPr="0087588A">
        <w:t>Midnight</w:t>
      </w:r>
      <w:r w:rsidRPr="0087588A">
        <w:rPr>
          <w:spacing w:val="-1"/>
        </w:rPr>
        <w:t xml:space="preserve"> (local</w:t>
      </w:r>
      <w:r w:rsidRPr="0087588A">
        <w:t xml:space="preserve"> </w:t>
      </w:r>
      <w:r w:rsidRPr="0087588A">
        <w:rPr>
          <w:spacing w:val="-1"/>
        </w:rPr>
        <w:t>time)</w:t>
      </w:r>
      <w:r w:rsidRPr="0087588A">
        <w:t xml:space="preserve"> each night. </w:t>
      </w:r>
      <w:r w:rsidRPr="0087588A">
        <w:rPr>
          <w:spacing w:val="-1"/>
        </w:rPr>
        <w:t>Therefore,</w:t>
      </w:r>
      <w:r w:rsidRPr="0087588A">
        <w:t xml:space="preserve"> </w:t>
      </w:r>
      <w:r w:rsidRPr="0087588A">
        <w:rPr>
          <w:spacing w:val="-1"/>
        </w:rPr>
        <w:t>it</w:t>
      </w:r>
      <w:r w:rsidRPr="0087588A">
        <w:t xml:space="preserve"> is </w:t>
      </w:r>
      <w:r w:rsidRPr="0087588A">
        <w:rPr>
          <w:spacing w:val="-1"/>
        </w:rPr>
        <w:t xml:space="preserve">possible </w:t>
      </w:r>
      <w:r w:rsidRPr="0087588A">
        <w:t>that</w:t>
      </w:r>
      <w:r w:rsidRPr="0087588A">
        <w:rPr>
          <w:spacing w:val="-2"/>
        </w:rPr>
        <w:t xml:space="preserve"> </w:t>
      </w:r>
      <w:r w:rsidRPr="0087588A">
        <w:rPr>
          <w:spacing w:val="-1"/>
        </w:rPr>
        <w:t>some</w:t>
      </w:r>
      <w:r w:rsidRPr="0087588A">
        <w:t xml:space="preserve"> stays </w:t>
      </w:r>
      <w:r w:rsidRPr="0087588A">
        <w:rPr>
          <w:spacing w:val="-1"/>
        </w:rPr>
        <w:t>may</w:t>
      </w:r>
      <w:r w:rsidRPr="0087588A">
        <w:t xml:space="preserve"> not be in </w:t>
      </w:r>
      <w:r w:rsidRPr="0087588A">
        <w:rPr>
          <w:spacing w:val="-1"/>
        </w:rPr>
        <w:t>NUMI</w:t>
      </w:r>
      <w:r w:rsidRPr="0087588A">
        <w:rPr>
          <w:spacing w:val="59"/>
        </w:rPr>
        <w:t xml:space="preserve"> </w:t>
      </w:r>
      <w:r w:rsidRPr="0087588A">
        <w:t xml:space="preserve">yet, or </w:t>
      </w:r>
      <w:r w:rsidRPr="0087588A">
        <w:rPr>
          <w:spacing w:val="-1"/>
        </w:rPr>
        <w:t xml:space="preserve">have </w:t>
      </w:r>
      <w:r w:rsidRPr="0087588A">
        <w:t xml:space="preserve">not been </w:t>
      </w:r>
      <w:r w:rsidRPr="0087588A">
        <w:rPr>
          <w:spacing w:val="-1"/>
        </w:rPr>
        <w:t>updated</w:t>
      </w:r>
      <w:r w:rsidRPr="0087588A">
        <w:t xml:space="preserve"> </w:t>
      </w:r>
      <w:r w:rsidRPr="0087588A">
        <w:rPr>
          <w:spacing w:val="-1"/>
        </w:rPr>
        <w:t>yet.</w:t>
      </w:r>
      <w:r w:rsidRPr="0087588A">
        <w:t xml:space="preserve"> </w:t>
      </w:r>
    </w:p>
    <w:p w:rsidR="00B14745" w:rsidRPr="0087588A" w:rsidRDefault="00B14745" w:rsidP="00B14745">
      <w:pPr>
        <w:pStyle w:val="BodyText"/>
        <w:spacing w:before="237"/>
        <w:ind w:right="107"/>
      </w:pPr>
      <w:r w:rsidRPr="0087588A">
        <w:t xml:space="preserve">Reviewers </w:t>
      </w:r>
      <w:r w:rsidRPr="0087588A">
        <w:rPr>
          <w:spacing w:val="-1"/>
        </w:rPr>
        <w:t>may</w:t>
      </w:r>
      <w:r w:rsidRPr="0087588A">
        <w:t xml:space="preserve"> also see</w:t>
      </w:r>
      <w:r w:rsidRPr="0087588A">
        <w:rPr>
          <w:spacing w:val="-1"/>
        </w:rPr>
        <w:t xml:space="preserve"> </w:t>
      </w:r>
      <w:r w:rsidRPr="0087588A">
        <w:t xml:space="preserve">stays that </w:t>
      </w:r>
      <w:r w:rsidRPr="0087588A">
        <w:rPr>
          <w:spacing w:val="-1"/>
        </w:rPr>
        <w:t>have</w:t>
      </w:r>
      <w:r w:rsidRPr="0087588A">
        <w:t xml:space="preserve"> Transfers</w:t>
      </w:r>
      <w:r w:rsidRPr="0087588A">
        <w:rPr>
          <w:spacing w:val="-1"/>
        </w:rPr>
        <w:t xml:space="preserve"> </w:t>
      </w:r>
      <w:r w:rsidRPr="0087588A">
        <w:t>and</w:t>
      </w:r>
      <w:r w:rsidRPr="0087588A">
        <w:rPr>
          <w:spacing w:val="31"/>
        </w:rPr>
        <w:t xml:space="preserve"> </w:t>
      </w:r>
      <w:r w:rsidRPr="0087588A">
        <w:t>Discharges,</w:t>
      </w:r>
      <w:r w:rsidRPr="0087588A">
        <w:rPr>
          <w:spacing w:val="-1"/>
        </w:rPr>
        <w:t xml:space="preserve"> </w:t>
      </w:r>
      <w:r w:rsidRPr="0087588A">
        <w:t>even though</w:t>
      </w:r>
      <w:r w:rsidRPr="0087588A">
        <w:rPr>
          <w:spacing w:val="-2"/>
        </w:rPr>
        <w:t xml:space="preserve"> </w:t>
      </w:r>
      <w:r w:rsidRPr="0087588A">
        <w:t xml:space="preserve">they have not had a chance to do an </w:t>
      </w:r>
      <w:r w:rsidRPr="0087588A">
        <w:rPr>
          <w:spacing w:val="-1"/>
        </w:rPr>
        <w:t>Admission</w:t>
      </w:r>
      <w:r w:rsidRPr="0087588A">
        <w:t xml:space="preserve"> review yet.</w:t>
      </w:r>
      <w:r w:rsidRPr="0087588A">
        <w:rPr>
          <w:spacing w:val="2"/>
        </w:rPr>
        <w:t xml:space="preserve"> </w:t>
      </w:r>
      <w:r w:rsidRPr="0087588A">
        <w:rPr>
          <w:spacing w:val="-1"/>
        </w:rPr>
        <w:t>After</w:t>
      </w:r>
      <w:r w:rsidRPr="0087588A">
        <w:t xml:space="preserve"> the</w:t>
      </w:r>
      <w:r w:rsidRPr="0087588A">
        <w:rPr>
          <w:spacing w:val="29"/>
        </w:rPr>
        <w:t xml:space="preserve"> </w:t>
      </w:r>
      <w:r w:rsidRPr="0087588A">
        <w:rPr>
          <w:spacing w:val="-1"/>
        </w:rPr>
        <w:t>midnight</w:t>
      </w:r>
      <w:r w:rsidRPr="0087588A">
        <w:t xml:space="preserve"> synchronizer </w:t>
      </w:r>
      <w:r w:rsidRPr="0087588A">
        <w:rPr>
          <w:spacing w:val="-1"/>
        </w:rPr>
        <w:t>information</w:t>
      </w:r>
      <w:r w:rsidRPr="0087588A">
        <w:t xml:space="preserve"> feed </w:t>
      </w:r>
      <w:r w:rsidRPr="0087588A">
        <w:rPr>
          <w:spacing w:val="-1"/>
        </w:rPr>
        <w:t>occurs,</w:t>
      </w:r>
      <w:r w:rsidRPr="0087588A">
        <w:t xml:space="preserve"> most stays</w:t>
      </w:r>
      <w:r w:rsidRPr="0087588A">
        <w:rPr>
          <w:spacing w:val="-1"/>
        </w:rPr>
        <w:t xml:space="preserve"> that</w:t>
      </w:r>
      <w:r w:rsidRPr="0087588A">
        <w:t xml:space="preserve"> were </w:t>
      </w:r>
      <w:r w:rsidRPr="0087588A">
        <w:rPr>
          <w:spacing w:val="-1"/>
        </w:rPr>
        <w:t>dismissed</w:t>
      </w:r>
      <w:r w:rsidRPr="0087588A">
        <w:t xml:space="preserve"> the previous</w:t>
      </w:r>
      <w:r w:rsidRPr="0087588A">
        <w:rPr>
          <w:spacing w:val="1"/>
        </w:rPr>
        <w:t xml:space="preserve"> </w:t>
      </w:r>
      <w:r w:rsidRPr="0087588A">
        <w:t>day</w:t>
      </w:r>
      <w:r w:rsidRPr="0087588A">
        <w:rPr>
          <w:spacing w:val="57"/>
        </w:rPr>
        <w:t xml:space="preserve"> </w:t>
      </w:r>
      <w:r w:rsidRPr="0087588A">
        <w:t xml:space="preserve">will not </w:t>
      </w:r>
      <w:r w:rsidRPr="0087588A">
        <w:rPr>
          <w:spacing w:val="-1"/>
        </w:rPr>
        <w:t>display</w:t>
      </w:r>
      <w:r w:rsidRPr="0087588A">
        <w:t xml:space="preserve"> again in the worklist.</w:t>
      </w:r>
      <w:r w:rsidRPr="0087588A">
        <w:rPr>
          <w:spacing w:val="-2"/>
        </w:rPr>
        <w:t xml:space="preserve"> </w:t>
      </w:r>
      <w:r w:rsidRPr="0087588A">
        <w:t>Certain</w:t>
      </w:r>
      <w:r w:rsidRPr="0087588A">
        <w:rPr>
          <w:spacing w:val="-2"/>
        </w:rPr>
        <w:t xml:space="preserve"> </w:t>
      </w:r>
      <w:r w:rsidRPr="0087588A">
        <w:rPr>
          <w:spacing w:val="-1"/>
        </w:rPr>
        <w:t>stays</w:t>
      </w:r>
      <w:r w:rsidRPr="0087588A">
        <w:t xml:space="preserve"> can be </w:t>
      </w:r>
      <w:proofErr w:type="spellStart"/>
      <w:r w:rsidR="00A55CF9" w:rsidRPr="0087588A">
        <w:rPr>
          <w:spacing w:val="-1"/>
        </w:rPr>
        <w:t>undismissed</w:t>
      </w:r>
      <w:proofErr w:type="spellEnd"/>
      <w:r w:rsidRPr="0087588A">
        <w:rPr>
          <w:spacing w:val="1"/>
        </w:rPr>
        <w:t xml:space="preserve"> </w:t>
      </w:r>
      <w:r w:rsidRPr="0087588A">
        <w:t xml:space="preserve">using the </w:t>
      </w:r>
      <w:r w:rsidRPr="0087588A">
        <w:rPr>
          <w:b/>
          <w:i/>
        </w:rPr>
        <w:t>Dismissed</w:t>
      </w:r>
      <w:r w:rsidRPr="0087588A">
        <w:rPr>
          <w:b/>
          <w:i/>
          <w:spacing w:val="35"/>
        </w:rPr>
        <w:t xml:space="preserve"> </w:t>
      </w:r>
      <w:r w:rsidRPr="0087588A">
        <w:rPr>
          <w:b/>
          <w:i/>
        </w:rPr>
        <w:t xml:space="preserve">Patient </w:t>
      </w:r>
      <w:r w:rsidRPr="0087588A">
        <w:rPr>
          <w:b/>
          <w:i/>
          <w:spacing w:val="-1"/>
        </w:rPr>
        <w:t>Stays</w:t>
      </w:r>
      <w:r w:rsidRPr="0087588A">
        <w:rPr>
          <w:b/>
          <w:i/>
        </w:rPr>
        <w:t xml:space="preserve"> </w:t>
      </w:r>
      <w:r w:rsidRPr="0087588A">
        <w:t>screen.</w:t>
      </w:r>
    </w:p>
    <w:p w:rsidR="004900E8" w:rsidRPr="0087588A" w:rsidRDefault="00B14745" w:rsidP="00B14745">
      <w:pPr>
        <w:pStyle w:val="BodyText"/>
        <w:ind w:right="145"/>
        <w:rPr>
          <w:spacing w:val="1"/>
        </w:rPr>
      </w:pPr>
      <w:r w:rsidRPr="0087588A">
        <w:t xml:space="preserve">Stays will </w:t>
      </w:r>
      <w:r w:rsidRPr="0087588A">
        <w:rPr>
          <w:spacing w:val="-1"/>
        </w:rPr>
        <w:t>be</w:t>
      </w:r>
      <w:r w:rsidRPr="0087588A">
        <w:t xml:space="preserve"> updated by</w:t>
      </w:r>
      <w:r w:rsidRPr="0087588A">
        <w:rPr>
          <w:spacing w:val="-1"/>
        </w:rPr>
        <w:t xml:space="preserve"> </w:t>
      </w:r>
      <w:r w:rsidRPr="0087588A">
        <w:t xml:space="preserve">the </w:t>
      </w:r>
      <w:r w:rsidRPr="0087588A">
        <w:rPr>
          <w:spacing w:val="-1"/>
        </w:rPr>
        <w:t>synchronizer</w:t>
      </w:r>
      <w:r w:rsidRPr="0087588A">
        <w:t xml:space="preserve"> when</w:t>
      </w:r>
      <w:r w:rsidRPr="0087588A">
        <w:rPr>
          <w:spacing w:val="-2"/>
        </w:rPr>
        <w:t xml:space="preserve"> </w:t>
      </w:r>
      <w:r w:rsidRPr="0087588A">
        <w:t>it detects that a stay has</w:t>
      </w:r>
      <w:r w:rsidRPr="0087588A">
        <w:rPr>
          <w:spacing w:val="-1"/>
        </w:rPr>
        <w:t xml:space="preserve"> changed.</w:t>
      </w:r>
      <w:r w:rsidRPr="0087588A">
        <w:t xml:space="preserve"> This </w:t>
      </w:r>
      <w:r w:rsidRPr="0087588A">
        <w:rPr>
          <w:spacing w:val="-1"/>
        </w:rPr>
        <w:t>includes</w:t>
      </w:r>
      <w:r w:rsidRPr="0087588A">
        <w:rPr>
          <w:spacing w:val="47"/>
        </w:rPr>
        <w:t xml:space="preserve"> </w:t>
      </w:r>
      <w:r w:rsidRPr="0087588A">
        <w:t xml:space="preserve">stays </w:t>
      </w:r>
      <w:r w:rsidRPr="0087588A">
        <w:rPr>
          <w:spacing w:val="-1"/>
        </w:rPr>
        <w:t>that</w:t>
      </w:r>
      <w:r w:rsidRPr="0087588A">
        <w:t xml:space="preserve"> </w:t>
      </w:r>
      <w:r w:rsidRPr="0087588A">
        <w:rPr>
          <w:spacing w:val="-1"/>
        </w:rPr>
        <w:t>have</w:t>
      </w:r>
      <w:r w:rsidRPr="0087588A">
        <w:t xml:space="preserve"> been </w:t>
      </w:r>
      <w:r w:rsidRPr="0087588A">
        <w:rPr>
          <w:spacing w:val="-1"/>
        </w:rPr>
        <w:t>dismissed</w:t>
      </w:r>
      <w:r w:rsidRPr="0087588A">
        <w:t xml:space="preserve"> or that</w:t>
      </w:r>
      <w:r w:rsidRPr="0087588A">
        <w:rPr>
          <w:spacing w:val="2"/>
        </w:rPr>
        <w:t xml:space="preserve"> </w:t>
      </w:r>
      <w:r w:rsidRPr="0087588A">
        <w:t xml:space="preserve">have had </w:t>
      </w:r>
      <w:r w:rsidRPr="0087588A">
        <w:rPr>
          <w:spacing w:val="-1"/>
        </w:rPr>
        <w:t>continuing</w:t>
      </w:r>
      <w:r w:rsidRPr="0087588A">
        <w:t xml:space="preserve"> stay </w:t>
      </w:r>
      <w:r w:rsidRPr="0087588A">
        <w:rPr>
          <w:spacing w:val="-1"/>
        </w:rPr>
        <w:t>reminders</w:t>
      </w:r>
      <w:r w:rsidRPr="0087588A">
        <w:t xml:space="preserve"> set by the </w:t>
      </w:r>
      <w:r w:rsidR="007A1CC7" w:rsidRPr="0087588A">
        <w:rPr>
          <w:spacing w:val="-1"/>
        </w:rPr>
        <w:t xml:space="preserve">reviewer </w:t>
      </w:r>
      <w:r w:rsidRPr="0087588A">
        <w:t xml:space="preserve">(The </w:t>
      </w:r>
      <w:r w:rsidRPr="0087588A">
        <w:rPr>
          <w:spacing w:val="-1"/>
        </w:rPr>
        <w:t>purpose</w:t>
      </w:r>
      <w:r w:rsidRPr="0087588A">
        <w:t xml:space="preserve"> of this is </w:t>
      </w:r>
      <w:r w:rsidRPr="0087588A">
        <w:rPr>
          <w:spacing w:val="-1"/>
        </w:rPr>
        <w:t>to</w:t>
      </w:r>
      <w:r w:rsidRPr="0087588A">
        <w:t xml:space="preserve"> alert a </w:t>
      </w:r>
      <w:r w:rsidRPr="0087588A">
        <w:rPr>
          <w:spacing w:val="-1"/>
        </w:rPr>
        <w:t>reviewer</w:t>
      </w:r>
      <w:r w:rsidRPr="0087588A">
        <w:t xml:space="preserve"> </w:t>
      </w:r>
      <w:r w:rsidRPr="0087588A">
        <w:rPr>
          <w:spacing w:val="-1"/>
        </w:rPr>
        <w:t>that</w:t>
      </w:r>
      <w:r w:rsidRPr="0087588A">
        <w:t xml:space="preserve"> </w:t>
      </w:r>
      <w:r w:rsidRPr="0087588A">
        <w:rPr>
          <w:spacing w:val="-1"/>
        </w:rPr>
        <w:t>there</w:t>
      </w:r>
      <w:r w:rsidRPr="0087588A">
        <w:t xml:space="preserve"> has </w:t>
      </w:r>
      <w:r w:rsidRPr="0087588A">
        <w:rPr>
          <w:spacing w:val="-1"/>
        </w:rPr>
        <w:t xml:space="preserve">been </w:t>
      </w:r>
      <w:r w:rsidRPr="0087588A">
        <w:t xml:space="preserve">a </w:t>
      </w:r>
      <w:r w:rsidRPr="0087588A">
        <w:rPr>
          <w:spacing w:val="-1"/>
        </w:rPr>
        <w:t>movement.</w:t>
      </w:r>
      <w:r w:rsidRPr="0087588A">
        <w:t xml:space="preserve"> </w:t>
      </w:r>
      <w:r w:rsidRPr="0087588A">
        <w:rPr>
          <w:spacing w:val="-1"/>
        </w:rPr>
        <w:t>Whether</w:t>
      </w:r>
      <w:r w:rsidRPr="0087588A">
        <w:t xml:space="preserve"> or not </w:t>
      </w:r>
      <w:r w:rsidRPr="0087588A">
        <w:rPr>
          <w:spacing w:val="-1"/>
        </w:rPr>
        <w:t>it</w:t>
      </w:r>
      <w:r w:rsidRPr="0087588A">
        <w:t xml:space="preserve"> is of</w:t>
      </w:r>
      <w:r w:rsidRPr="0087588A">
        <w:rPr>
          <w:spacing w:val="69"/>
        </w:rPr>
        <w:t xml:space="preserve"> </w:t>
      </w:r>
      <w:r w:rsidRPr="0087588A">
        <w:rPr>
          <w:spacing w:val="-1"/>
        </w:rPr>
        <w:t>sufficient</w:t>
      </w:r>
      <w:r w:rsidRPr="0087588A">
        <w:t xml:space="preserve"> </w:t>
      </w:r>
      <w:r w:rsidRPr="0087588A">
        <w:rPr>
          <w:spacing w:val="-1"/>
        </w:rPr>
        <w:t>clinical significance</w:t>
      </w:r>
      <w:r w:rsidRPr="0087588A">
        <w:t xml:space="preserve"> to </w:t>
      </w:r>
      <w:r w:rsidRPr="0087588A">
        <w:rPr>
          <w:spacing w:val="-1"/>
        </w:rPr>
        <w:t>warrant</w:t>
      </w:r>
      <w:r w:rsidRPr="0087588A">
        <w:t xml:space="preserve"> a </w:t>
      </w:r>
      <w:r w:rsidRPr="0087588A">
        <w:rPr>
          <w:spacing w:val="-1"/>
        </w:rPr>
        <w:t>review</w:t>
      </w:r>
      <w:r w:rsidRPr="0087588A">
        <w:t xml:space="preserve"> </w:t>
      </w:r>
      <w:r w:rsidRPr="0087588A">
        <w:rPr>
          <w:spacing w:val="-1"/>
        </w:rPr>
        <w:t>before</w:t>
      </w:r>
      <w:r w:rsidRPr="0087588A">
        <w:t xml:space="preserve"> the scheduled</w:t>
      </w:r>
      <w:r w:rsidRPr="0087588A">
        <w:rPr>
          <w:spacing w:val="-1"/>
        </w:rPr>
        <w:t xml:space="preserve"> reminder</w:t>
      </w:r>
      <w:r w:rsidRPr="0087588A">
        <w:t xml:space="preserve"> is at the</w:t>
      </w:r>
      <w:r w:rsidRPr="0087588A">
        <w:rPr>
          <w:spacing w:val="87"/>
        </w:rPr>
        <w:t xml:space="preserve"> </w:t>
      </w:r>
      <w:r w:rsidRPr="0087588A">
        <w:t>discretion of</w:t>
      </w:r>
      <w:r w:rsidRPr="0087588A">
        <w:rPr>
          <w:spacing w:val="-2"/>
        </w:rPr>
        <w:t xml:space="preserve"> </w:t>
      </w:r>
      <w:r w:rsidRPr="0087588A">
        <w:t xml:space="preserve">the </w:t>
      </w:r>
      <w:r w:rsidRPr="0087588A">
        <w:rPr>
          <w:spacing w:val="-1"/>
        </w:rPr>
        <w:t>reviewer).</w:t>
      </w:r>
      <w:r w:rsidRPr="0087588A">
        <w:rPr>
          <w:spacing w:val="1"/>
        </w:rPr>
        <w:t xml:space="preserve"> </w:t>
      </w:r>
    </w:p>
    <w:p w:rsidR="00B14745" w:rsidRPr="0087588A" w:rsidRDefault="00B14745" w:rsidP="00B14745">
      <w:pPr>
        <w:pStyle w:val="BodyText"/>
        <w:ind w:right="145"/>
      </w:pPr>
      <w:r w:rsidRPr="0087588A">
        <w:t xml:space="preserve">For </w:t>
      </w:r>
      <w:r w:rsidRPr="0087588A">
        <w:rPr>
          <w:spacing w:val="-1"/>
        </w:rPr>
        <w:t>situations</w:t>
      </w:r>
      <w:r w:rsidRPr="0087588A">
        <w:t xml:space="preserve"> where a </w:t>
      </w:r>
      <w:r w:rsidRPr="0087588A">
        <w:rPr>
          <w:spacing w:val="-1"/>
        </w:rPr>
        <w:t>patient</w:t>
      </w:r>
      <w:r w:rsidRPr="0087588A">
        <w:t xml:space="preserve"> is </w:t>
      </w:r>
      <w:r w:rsidRPr="0087588A">
        <w:rPr>
          <w:spacing w:val="-1"/>
        </w:rPr>
        <w:t>not</w:t>
      </w:r>
      <w:r w:rsidRPr="0087588A">
        <w:t xml:space="preserve"> in </w:t>
      </w:r>
      <w:r w:rsidRPr="0087588A">
        <w:rPr>
          <w:spacing w:val="-1"/>
        </w:rPr>
        <w:t>the</w:t>
      </w:r>
      <w:r w:rsidRPr="0087588A">
        <w:t xml:space="preserve"> NUMI </w:t>
      </w:r>
      <w:r w:rsidRPr="0087588A">
        <w:rPr>
          <w:spacing w:val="-1"/>
        </w:rPr>
        <w:t>database</w:t>
      </w:r>
      <w:r w:rsidRPr="0087588A">
        <w:t xml:space="preserve"> and needs</w:t>
      </w:r>
      <w:r w:rsidR="003C3CBA" w:rsidRPr="0087588A">
        <w:t xml:space="preserve"> </w:t>
      </w:r>
      <w:r w:rsidRPr="0087588A">
        <w:t xml:space="preserve">to be </w:t>
      </w:r>
      <w:r w:rsidRPr="0087588A">
        <w:rPr>
          <w:spacing w:val="-1"/>
        </w:rPr>
        <w:t>loaded</w:t>
      </w:r>
      <w:r w:rsidRPr="0087588A">
        <w:t xml:space="preserve"> </w:t>
      </w:r>
      <w:r w:rsidRPr="0087588A">
        <w:rPr>
          <w:spacing w:val="-1"/>
        </w:rPr>
        <w:t>manually,</w:t>
      </w:r>
      <w:r w:rsidRPr="0087588A">
        <w:t xml:space="preserve"> </w:t>
      </w:r>
      <w:r w:rsidRPr="0087588A">
        <w:rPr>
          <w:spacing w:val="-1"/>
        </w:rPr>
        <w:t>please</w:t>
      </w:r>
      <w:r w:rsidRPr="0087588A">
        <w:t xml:space="preserve"> </w:t>
      </w:r>
      <w:r w:rsidRPr="0087588A">
        <w:rPr>
          <w:spacing w:val="-1"/>
        </w:rPr>
        <w:t>see</w:t>
      </w:r>
      <w:r w:rsidRPr="0087588A">
        <w:rPr>
          <w:spacing w:val="2"/>
        </w:rPr>
        <w:t xml:space="preserve"> </w:t>
      </w:r>
      <w:r w:rsidRPr="0087588A">
        <w:rPr>
          <w:spacing w:val="-1"/>
          <w:u w:val="single" w:color="000000"/>
        </w:rPr>
        <w:t>Section</w:t>
      </w:r>
      <w:r w:rsidRPr="0087588A">
        <w:rPr>
          <w:u w:val="single" w:color="000000"/>
        </w:rPr>
        <w:t xml:space="preserve"> 1</w:t>
      </w:r>
      <w:r w:rsidR="00D6090B" w:rsidRPr="0087588A">
        <w:rPr>
          <w:u w:val="single" w:color="000000"/>
        </w:rPr>
        <w:t>0</w:t>
      </w:r>
      <w:r w:rsidRPr="0087588A">
        <w:rPr>
          <w:u w:val="single" w:color="000000"/>
        </w:rPr>
        <w:t>.6</w:t>
      </w:r>
      <w:r w:rsidRPr="0087588A">
        <w:t>,</w:t>
      </w:r>
      <w:r w:rsidRPr="0087588A">
        <w:rPr>
          <w:spacing w:val="-2"/>
        </w:rPr>
        <w:t xml:space="preserve"> </w:t>
      </w:r>
      <w:r w:rsidRPr="0087588A">
        <w:t xml:space="preserve">which </w:t>
      </w:r>
      <w:r w:rsidRPr="0087588A">
        <w:rPr>
          <w:spacing w:val="-1"/>
        </w:rPr>
        <w:t>describes</w:t>
      </w:r>
      <w:r w:rsidRPr="0087588A">
        <w:t xml:space="preserve"> how to use the</w:t>
      </w:r>
      <w:r w:rsidRPr="0087588A">
        <w:rPr>
          <w:spacing w:val="1"/>
        </w:rPr>
        <w:t xml:space="preserve"> </w:t>
      </w:r>
      <w:r w:rsidRPr="0087588A">
        <w:rPr>
          <w:b/>
          <w:spacing w:val="-1"/>
        </w:rPr>
        <w:t>Manual</w:t>
      </w:r>
      <w:r w:rsidRPr="0087588A">
        <w:rPr>
          <w:b/>
        </w:rPr>
        <w:t xml:space="preserve"> VistA</w:t>
      </w:r>
      <w:r w:rsidRPr="0087588A">
        <w:rPr>
          <w:b/>
          <w:spacing w:val="69"/>
        </w:rPr>
        <w:t xml:space="preserve"> </w:t>
      </w:r>
      <w:r w:rsidRPr="0087588A">
        <w:rPr>
          <w:b/>
          <w:spacing w:val="-1"/>
        </w:rPr>
        <w:t>Synchronization</w:t>
      </w:r>
      <w:r w:rsidRPr="0087588A">
        <w:rPr>
          <w:b/>
        </w:rPr>
        <w:t xml:space="preserve"> </w:t>
      </w:r>
      <w:r w:rsidR="00C22164" w:rsidRPr="0087588A">
        <w:rPr>
          <w:b/>
          <w:spacing w:val="-1"/>
        </w:rPr>
        <w:fldChar w:fldCharType="begin"/>
      </w:r>
      <w:r w:rsidR="00C22164" w:rsidRPr="0087588A">
        <w:instrText xml:space="preserve"> XE "</w:instrText>
      </w:r>
      <w:r w:rsidR="00C22164" w:rsidRPr="0087588A">
        <w:rPr>
          <w:sz w:val="20"/>
        </w:rPr>
        <w:instrText>Manual</w:instrText>
      </w:r>
      <w:r w:rsidR="00C22164" w:rsidRPr="0087588A">
        <w:rPr>
          <w:spacing w:val="-2"/>
          <w:sz w:val="20"/>
        </w:rPr>
        <w:instrText xml:space="preserve"> </w:instrText>
      </w:r>
      <w:r w:rsidR="00C22164" w:rsidRPr="0087588A">
        <w:rPr>
          <w:sz w:val="20"/>
        </w:rPr>
        <w:instrText>VistA</w:instrText>
      </w:r>
      <w:r w:rsidR="00C22164" w:rsidRPr="0087588A">
        <w:rPr>
          <w:spacing w:val="-1"/>
          <w:sz w:val="20"/>
        </w:rPr>
        <w:instrText xml:space="preserve"> Synchronization</w:instrText>
      </w:r>
      <w:r w:rsidR="00C22164" w:rsidRPr="0087588A">
        <w:instrText xml:space="preserve">" </w:instrText>
      </w:r>
      <w:r w:rsidR="00C22164" w:rsidRPr="0087588A">
        <w:rPr>
          <w:b/>
          <w:spacing w:val="-1"/>
        </w:rPr>
        <w:fldChar w:fldCharType="end"/>
      </w:r>
      <w:r w:rsidRPr="0087588A">
        <w:t xml:space="preserve">feature to </w:t>
      </w:r>
      <w:r w:rsidRPr="0087588A">
        <w:rPr>
          <w:spacing w:val="-1"/>
        </w:rPr>
        <w:t>manually</w:t>
      </w:r>
      <w:r w:rsidRPr="0087588A">
        <w:t xml:space="preserve"> </w:t>
      </w:r>
      <w:r w:rsidRPr="0087588A">
        <w:rPr>
          <w:spacing w:val="-1"/>
        </w:rPr>
        <w:t>synchronize</w:t>
      </w:r>
      <w:r w:rsidRPr="0087588A">
        <w:t xml:space="preserve"> </w:t>
      </w:r>
      <w:r w:rsidRPr="0087588A">
        <w:rPr>
          <w:spacing w:val="-1"/>
        </w:rPr>
        <w:t>information</w:t>
      </w:r>
      <w:r w:rsidRPr="0087588A">
        <w:t xml:space="preserve"> from</w:t>
      </w:r>
      <w:r w:rsidRPr="0087588A">
        <w:rPr>
          <w:spacing w:val="-2"/>
        </w:rPr>
        <w:t xml:space="preserve"> </w:t>
      </w:r>
      <w:r w:rsidRPr="0087588A">
        <w:t xml:space="preserve">VistA into </w:t>
      </w:r>
      <w:r w:rsidRPr="0087588A">
        <w:rPr>
          <w:spacing w:val="1"/>
        </w:rPr>
        <w:t>the</w:t>
      </w:r>
      <w:r w:rsidRPr="0087588A">
        <w:t xml:space="preserve"> </w:t>
      </w:r>
      <w:r w:rsidRPr="0087588A">
        <w:rPr>
          <w:spacing w:val="-1"/>
        </w:rPr>
        <w:t>NUMI</w:t>
      </w:r>
      <w:r w:rsidRPr="0087588A">
        <w:rPr>
          <w:spacing w:val="83"/>
        </w:rPr>
        <w:t xml:space="preserve"> </w:t>
      </w:r>
      <w:r w:rsidRPr="0087588A">
        <w:rPr>
          <w:b/>
          <w:i/>
        </w:rPr>
        <w:t xml:space="preserve">Patient </w:t>
      </w:r>
      <w:r w:rsidRPr="0087588A">
        <w:rPr>
          <w:b/>
          <w:i/>
          <w:spacing w:val="-1"/>
        </w:rPr>
        <w:t>Selection/Worklist</w:t>
      </w:r>
      <w:r w:rsidR="00C22164" w:rsidRPr="0087588A">
        <w:rPr>
          <w:b/>
          <w:i/>
          <w:spacing w:val="-1"/>
        </w:rPr>
        <w:fldChar w:fldCharType="begin"/>
      </w:r>
      <w:r w:rsidR="00C22164" w:rsidRPr="0087588A">
        <w:instrText xml:space="preserve"> XE "</w:instrText>
      </w:r>
      <w:r w:rsidR="00C22164" w:rsidRPr="0087588A">
        <w:rPr>
          <w:spacing w:val="-1"/>
          <w:sz w:val="20"/>
        </w:rPr>
        <w:instrText>Patient</w:instrText>
      </w:r>
      <w:r w:rsidR="00C22164" w:rsidRPr="0087588A">
        <w:rPr>
          <w:sz w:val="20"/>
        </w:rPr>
        <w:instrText xml:space="preserve"> </w:instrText>
      </w:r>
      <w:r w:rsidR="00C22164" w:rsidRPr="0087588A">
        <w:rPr>
          <w:spacing w:val="-1"/>
          <w:sz w:val="20"/>
        </w:rPr>
        <w:instrText>Selection/Worklist</w:instrText>
      </w:r>
      <w:r w:rsidR="00C22164" w:rsidRPr="0087588A">
        <w:instrText xml:space="preserve">" </w:instrText>
      </w:r>
      <w:r w:rsidR="00C22164" w:rsidRPr="0087588A">
        <w:rPr>
          <w:b/>
          <w:i/>
          <w:spacing w:val="-1"/>
        </w:rPr>
        <w:fldChar w:fldCharType="end"/>
      </w:r>
      <w:r w:rsidR="00C22164" w:rsidRPr="0087588A">
        <w:rPr>
          <w:spacing w:val="-1"/>
        </w:rPr>
        <w:t>.</w:t>
      </w:r>
    </w:p>
    <w:p w:rsidR="00B14745" w:rsidRPr="0087588A" w:rsidRDefault="00B14745" w:rsidP="00B14745">
      <w:pPr>
        <w:pStyle w:val="BodyText"/>
      </w:pPr>
      <w:r w:rsidRPr="0087588A">
        <w:t xml:space="preserve">The </w:t>
      </w:r>
      <w:r w:rsidRPr="0087588A">
        <w:rPr>
          <w:spacing w:val="-1"/>
        </w:rPr>
        <w:t>NUMI</w:t>
      </w:r>
      <w:r w:rsidRPr="0087588A">
        <w:t xml:space="preserve"> system</w:t>
      </w:r>
      <w:r w:rsidRPr="0087588A">
        <w:rPr>
          <w:spacing w:val="-1"/>
        </w:rPr>
        <w:t xml:space="preserve"> </w:t>
      </w:r>
      <w:r w:rsidRPr="0087588A">
        <w:t>detects:</w:t>
      </w:r>
    </w:p>
    <w:p w:rsidR="00B14745" w:rsidRPr="0087588A" w:rsidRDefault="00B14745" w:rsidP="00DA39F3">
      <w:pPr>
        <w:pStyle w:val="BodyText"/>
        <w:widowControl w:val="0"/>
        <w:numPr>
          <w:ilvl w:val="3"/>
          <w:numId w:val="41"/>
        </w:numPr>
        <w:tabs>
          <w:tab w:val="left" w:pos="1541"/>
        </w:tabs>
        <w:spacing w:before="0" w:after="0"/>
      </w:pPr>
      <w:r w:rsidRPr="0087588A">
        <w:t xml:space="preserve">Case 1: </w:t>
      </w:r>
      <w:r w:rsidRPr="0087588A">
        <w:rPr>
          <w:spacing w:val="-1"/>
        </w:rPr>
        <w:t>Stays</w:t>
      </w:r>
      <w:r w:rsidRPr="0087588A">
        <w:t xml:space="preserve"> </w:t>
      </w:r>
      <w:r w:rsidRPr="0087588A">
        <w:rPr>
          <w:spacing w:val="-1"/>
        </w:rPr>
        <w:t>deleted</w:t>
      </w:r>
      <w:r w:rsidRPr="0087588A">
        <w:t xml:space="preserve"> in</w:t>
      </w:r>
      <w:r w:rsidRPr="0087588A">
        <w:rPr>
          <w:spacing w:val="-1"/>
        </w:rPr>
        <w:t xml:space="preserve"> </w:t>
      </w:r>
      <w:r w:rsidRPr="0087588A">
        <w:t xml:space="preserve">VistA but </w:t>
      </w:r>
      <w:r w:rsidRPr="0087588A">
        <w:rPr>
          <w:spacing w:val="-1"/>
        </w:rPr>
        <w:t>still</w:t>
      </w:r>
      <w:r w:rsidRPr="0087588A">
        <w:t xml:space="preserve"> in NUMI</w:t>
      </w:r>
    </w:p>
    <w:p w:rsidR="00B14745" w:rsidRPr="0087588A" w:rsidRDefault="00B14745" w:rsidP="00B14745">
      <w:pPr>
        <w:pStyle w:val="BodyText"/>
        <w:ind w:right="122"/>
      </w:pPr>
      <w:r w:rsidRPr="0087588A">
        <w:rPr>
          <w:spacing w:val="-1"/>
        </w:rPr>
        <w:t>When</w:t>
      </w:r>
      <w:r w:rsidRPr="0087588A">
        <w:t xml:space="preserve"> a stay</w:t>
      </w:r>
      <w:r w:rsidRPr="0087588A">
        <w:rPr>
          <w:spacing w:val="-1"/>
        </w:rPr>
        <w:t xml:space="preserve"> </w:t>
      </w:r>
      <w:r w:rsidRPr="0087588A">
        <w:t xml:space="preserve">is </w:t>
      </w:r>
      <w:r w:rsidRPr="0087588A">
        <w:rPr>
          <w:spacing w:val="-1"/>
        </w:rPr>
        <w:t>invalidated</w:t>
      </w:r>
      <w:r w:rsidRPr="0087588A">
        <w:t xml:space="preserve"> - </w:t>
      </w:r>
      <w:r w:rsidRPr="0087588A">
        <w:rPr>
          <w:spacing w:val="-1"/>
        </w:rPr>
        <w:t>meaning</w:t>
      </w:r>
      <w:r w:rsidRPr="0087588A">
        <w:t xml:space="preserve"> it is not in </w:t>
      </w:r>
      <w:r w:rsidRPr="0087588A">
        <w:rPr>
          <w:spacing w:val="-1"/>
        </w:rPr>
        <w:t>VistA</w:t>
      </w:r>
      <w:r w:rsidRPr="0087588A">
        <w:t xml:space="preserve"> but is </w:t>
      </w:r>
      <w:r w:rsidRPr="0087588A">
        <w:rPr>
          <w:spacing w:val="-1"/>
        </w:rPr>
        <w:t xml:space="preserve">still </w:t>
      </w:r>
      <w:r w:rsidRPr="0087588A">
        <w:t>in NUMI</w:t>
      </w:r>
      <w:r w:rsidRPr="0087588A">
        <w:rPr>
          <w:spacing w:val="1"/>
        </w:rPr>
        <w:t xml:space="preserve"> </w:t>
      </w:r>
      <w:r w:rsidRPr="0087588A">
        <w:t xml:space="preserve">- and the </w:t>
      </w:r>
      <w:r w:rsidRPr="0087588A">
        <w:rPr>
          <w:spacing w:val="-1"/>
        </w:rPr>
        <w:t xml:space="preserve">stay </w:t>
      </w:r>
      <w:r w:rsidRPr="0087588A">
        <w:t>is</w:t>
      </w:r>
      <w:r w:rsidRPr="0087588A">
        <w:rPr>
          <w:spacing w:val="55"/>
        </w:rPr>
        <w:t xml:space="preserve"> </w:t>
      </w:r>
      <w:r w:rsidRPr="0087588A">
        <w:t xml:space="preserve">selected </w:t>
      </w:r>
      <w:r w:rsidRPr="0087588A">
        <w:rPr>
          <w:spacing w:val="-1"/>
        </w:rPr>
        <w:t xml:space="preserve">for </w:t>
      </w:r>
      <w:r w:rsidRPr="0087588A">
        <w:t xml:space="preserve">review, </w:t>
      </w:r>
      <w:r w:rsidRPr="0087588A">
        <w:rPr>
          <w:spacing w:val="-1"/>
        </w:rPr>
        <w:t>the</w:t>
      </w:r>
      <w:r w:rsidRPr="0087588A">
        <w:t xml:space="preserve"> system</w:t>
      </w:r>
      <w:r w:rsidRPr="0087588A">
        <w:rPr>
          <w:spacing w:val="-2"/>
        </w:rPr>
        <w:t xml:space="preserve"> </w:t>
      </w:r>
      <w:r w:rsidRPr="0087588A">
        <w:t xml:space="preserve">will </w:t>
      </w:r>
      <w:r w:rsidRPr="0087588A">
        <w:rPr>
          <w:spacing w:val="-1"/>
        </w:rPr>
        <w:t>move</w:t>
      </w:r>
      <w:r w:rsidRPr="0087588A">
        <w:t xml:space="preserve"> it to </w:t>
      </w:r>
      <w:r w:rsidRPr="0087588A">
        <w:rPr>
          <w:spacing w:val="-1"/>
        </w:rPr>
        <w:t>the</w:t>
      </w:r>
      <w:r w:rsidRPr="0087588A">
        <w:rPr>
          <w:spacing w:val="2"/>
        </w:rPr>
        <w:t xml:space="preserve"> </w:t>
      </w:r>
      <w:r w:rsidRPr="0087588A">
        <w:rPr>
          <w:b/>
          <w:i/>
        </w:rPr>
        <w:t>Dismissed</w:t>
      </w:r>
      <w:r w:rsidRPr="0087588A">
        <w:rPr>
          <w:b/>
          <w:i/>
          <w:spacing w:val="-2"/>
        </w:rPr>
        <w:t xml:space="preserve"> </w:t>
      </w:r>
      <w:r w:rsidRPr="0087588A">
        <w:rPr>
          <w:b/>
          <w:i/>
        </w:rPr>
        <w:t xml:space="preserve">Patient </w:t>
      </w:r>
      <w:r w:rsidRPr="0087588A">
        <w:rPr>
          <w:b/>
          <w:i/>
          <w:spacing w:val="-1"/>
        </w:rPr>
        <w:t>Stays</w:t>
      </w:r>
      <w:r w:rsidRPr="0087588A">
        <w:rPr>
          <w:b/>
          <w:i/>
          <w:spacing w:val="1"/>
        </w:rPr>
        <w:t xml:space="preserve"> </w:t>
      </w:r>
      <w:r w:rsidRPr="0087588A">
        <w:t>screen</w:t>
      </w:r>
      <w:r w:rsidRPr="0087588A">
        <w:rPr>
          <w:spacing w:val="-1"/>
        </w:rPr>
        <w:t xml:space="preserve"> </w:t>
      </w:r>
      <w:r w:rsidRPr="0087588A">
        <w:t>and</w:t>
      </w:r>
      <w:r w:rsidRPr="0087588A">
        <w:rPr>
          <w:spacing w:val="-1"/>
        </w:rPr>
        <w:t xml:space="preserve"> </w:t>
      </w:r>
      <w:r w:rsidRPr="0087588A">
        <w:t>the</w:t>
      </w:r>
      <w:r w:rsidRPr="0087588A">
        <w:rPr>
          <w:spacing w:val="23"/>
        </w:rPr>
        <w:t xml:space="preserve"> </w:t>
      </w:r>
      <w:r w:rsidRPr="0087588A">
        <w:rPr>
          <w:b/>
          <w:i/>
        </w:rPr>
        <w:t xml:space="preserve">Patient </w:t>
      </w:r>
      <w:r w:rsidRPr="0087588A">
        <w:rPr>
          <w:b/>
          <w:i/>
          <w:spacing w:val="-1"/>
        </w:rPr>
        <w:t xml:space="preserve">Stay </w:t>
      </w:r>
      <w:r w:rsidRPr="0087588A">
        <w:rPr>
          <w:b/>
          <w:i/>
        </w:rPr>
        <w:t>Administration</w:t>
      </w:r>
      <w:r w:rsidRPr="0087588A">
        <w:rPr>
          <w:b/>
          <w:i/>
          <w:spacing w:val="1"/>
        </w:rPr>
        <w:t xml:space="preserve"> </w:t>
      </w:r>
      <w:r w:rsidRPr="0087588A">
        <w:t>screen.</w:t>
      </w:r>
      <w:r w:rsidRPr="0087588A">
        <w:rPr>
          <w:spacing w:val="58"/>
        </w:rPr>
        <w:t xml:space="preserve"> </w:t>
      </w:r>
      <w:r w:rsidRPr="0087588A">
        <w:t xml:space="preserve">If you </w:t>
      </w:r>
      <w:r w:rsidRPr="0087588A">
        <w:rPr>
          <w:spacing w:val="-1"/>
        </w:rPr>
        <w:t>select</w:t>
      </w:r>
      <w:r w:rsidRPr="0087588A">
        <w:t xml:space="preserve"> the </w:t>
      </w:r>
      <w:r w:rsidRPr="0087588A">
        <w:rPr>
          <w:spacing w:val="-1"/>
        </w:rPr>
        <w:t>stay</w:t>
      </w:r>
      <w:r w:rsidRPr="0087588A">
        <w:t xml:space="preserve"> </w:t>
      </w:r>
      <w:r w:rsidRPr="0087588A">
        <w:rPr>
          <w:spacing w:val="-1"/>
        </w:rPr>
        <w:t>from</w:t>
      </w:r>
      <w:r w:rsidRPr="0087588A">
        <w:t xml:space="preserve"> the</w:t>
      </w:r>
      <w:r w:rsidRPr="0087588A">
        <w:rPr>
          <w:spacing w:val="1"/>
        </w:rPr>
        <w:t xml:space="preserve"> </w:t>
      </w:r>
      <w:r w:rsidRPr="0087588A">
        <w:rPr>
          <w:b/>
          <w:i/>
        </w:rPr>
        <w:t>Dismissed Patient</w:t>
      </w:r>
      <w:r w:rsidRPr="0087588A">
        <w:rPr>
          <w:b/>
          <w:i/>
          <w:spacing w:val="-2"/>
        </w:rPr>
        <w:t xml:space="preserve"> </w:t>
      </w:r>
      <w:r w:rsidRPr="0087588A">
        <w:rPr>
          <w:b/>
          <w:i/>
        </w:rPr>
        <w:t>Stays</w:t>
      </w:r>
      <w:r w:rsidRPr="0087588A">
        <w:rPr>
          <w:b/>
          <w:i/>
          <w:spacing w:val="27"/>
        </w:rPr>
        <w:t xml:space="preserve"> </w:t>
      </w:r>
      <w:r w:rsidRPr="0087588A">
        <w:t xml:space="preserve">screen it </w:t>
      </w:r>
      <w:r w:rsidRPr="0087588A">
        <w:rPr>
          <w:spacing w:val="-1"/>
        </w:rPr>
        <w:t>will</w:t>
      </w:r>
      <w:r w:rsidRPr="0087588A">
        <w:t xml:space="preserve"> not be</w:t>
      </w:r>
      <w:r w:rsidRPr="0087588A">
        <w:rPr>
          <w:spacing w:val="-1"/>
        </w:rPr>
        <w:t xml:space="preserve"> </w:t>
      </w:r>
      <w:r w:rsidRPr="0087588A">
        <w:t xml:space="preserve">restored. It </w:t>
      </w:r>
      <w:r w:rsidRPr="0087588A">
        <w:rPr>
          <w:spacing w:val="-1"/>
        </w:rPr>
        <w:t>will</w:t>
      </w:r>
      <w:r w:rsidRPr="0087588A">
        <w:t xml:space="preserve"> only be </w:t>
      </w:r>
      <w:r w:rsidRPr="0087588A">
        <w:rPr>
          <w:spacing w:val="-1"/>
        </w:rPr>
        <w:t>restored</w:t>
      </w:r>
      <w:r w:rsidRPr="0087588A">
        <w:t xml:space="preserve"> if the </w:t>
      </w:r>
      <w:r w:rsidRPr="0087588A">
        <w:rPr>
          <w:spacing w:val="-1"/>
        </w:rPr>
        <w:t>stay</w:t>
      </w:r>
      <w:r w:rsidRPr="0087588A">
        <w:rPr>
          <w:spacing w:val="1"/>
        </w:rPr>
        <w:t xml:space="preserve"> </w:t>
      </w:r>
      <w:r w:rsidRPr="0087588A">
        <w:t xml:space="preserve">was an </w:t>
      </w:r>
      <w:r w:rsidRPr="0087588A">
        <w:rPr>
          <w:spacing w:val="-1"/>
        </w:rPr>
        <w:t>unintentional dismissal</w:t>
      </w:r>
      <w:r w:rsidRPr="0087588A">
        <w:t xml:space="preserve"> by</w:t>
      </w:r>
      <w:r w:rsidRPr="0087588A">
        <w:rPr>
          <w:spacing w:val="63"/>
        </w:rPr>
        <w:t xml:space="preserve"> </w:t>
      </w:r>
      <w:r w:rsidRPr="0087588A">
        <w:t xml:space="preserve">a NUMI </w:t>
      </w:r>
      <w:r w:rsidRPr="0087588A">
        <w:rPr>
          <w:spacing w:val="-1"/>
        </w:rPr>
        <w:t>reviewer.</w:t>
      </w:r>
    </w:p>
    <w:p w:rsidR="00B14745" w:rsidRPr="0087588A" w:rsidRDefault="00B14745" w:rsidP="00B14745">
      <w:pPr>
        <w:pStyle w:val="BodyText"/>
        <w:ind w:right="122"/>
        <w:rPr>
          <w:spacing w:val="-1"/>
        </w:rPr>
      </w:pPr>
      <w:r w:rsidRPr="0087588A">
        <w:rPr>
          <w:spacing w:val="-1"/>
        </w:rPr>
        <w:t xml:space="preserve">For the </w:t>
      </w:r>
      <w:r w:rsidRPr="0087588A">
        <w:rPr>
          <w:b/>
          <w:spacing w:val="-1"/>
        </w:rPr>
        <w:t>Case 1</w:t>
      </w:r>
      <w:r w:rsidRPr="0087588A">
        <w:rPr>
          <w:spacing w:val="-1"/>
        </w:rPr>
        <w:t xml:space="preserve"> scenario, this is the message that will display when a user selects a stay that has been deleted in VistA but is still in NUMI: “The patient stay you have selected appears to have been deleted from VistA. Stay ID: &lt;stay number&gt;. This patient stay has been moved to the Patient Stay Administration screen.”</w:t>
      </w:r>
    </w:p>
    <w:p w:rsidR="00B14745" w:rsidRPr="0087588A" w:rsidRDefault="00B14745" w:rsidP="00DA39F3">
      <w:pPr>
        <w:pStyle w:val="BodyText"/>
        <w:widowControl w:val="0"/>
        <w:numPr>
          <w:ilvl w:val="3"/>
          <w:numId w:val="41"/>
        </w:numPr>
        <w:tabs>
          <w:tab w:val="left" w:pos="1541"/>
        </w:tabs>
        <w:spacing w:before="0" w:after="0"/>
      </w:pPr>
      <w:r w:rsidRPr="0087588A">
        <w:t>Case 2: Stays not retrieved from VistA for one of the 4 reasons below. Should you get one of these messages, you may need to contact your local IRM to find out if there is a problem with VistA connectivity or local network issues.</w:t>
      </w:r>
    </w:p>
    <w:p w:rsidR="00B14745" w:rsidRPr="0087588A" w:rsidRDefault="007A3B99" w:rsidP="00DA39F3">
      <w:pPr>
        <w:pStyle w:val="BodyText"/>
        <w:widowControl w:val="0"/>
        <w:numPr>
          <w:ilvl w:val="4"/>
          <w:numId w:val="41"/>
        </w:numPr>
        <w:tabs>
          <w:tab w:val="left" w:pos="1901"/>
        </w:tabs>
        <w:spacing w:before="0" w:after="0" w:line="294" w:lineRule="exact"/>
      </w:pPr>
      <w:r w:rsidRPr="0087588A">
        <w:rPr>
          <w:szCs w:val="24"/>
        </w:rPr>
        <w:t>VistA Integration Adapt</w:t>
      </w:r>
      <w:r w:rsidR="00E31C74" w:rsidRPr="0087588A">
        <w:rPr>
          <w:szCs w:val="24"/>
        </w:rPr>
        <w:t>e</w:t>
      </w:r>
      <w:r w:rsidRPr="0087588A">
        <w:rPr>
          <w:szCs w:val="24"/>
        </w:rPr>
        <w:t>r (</w:t>
      </w:r>
      <w:r w:rsidR="004455F5" w:rsidRPr="0087588A">
        <w:rPr>
          <w:spacing w:val="-1"/>
        </w:rPr>
        <w:t>VIA</w:t>
      </w:r>
      <w:r w:rsidRPr="0087588A">
        <w:rPr>
          <w:spacing w:val="-1"/>
        </w:rPr>
        <w:t>)</w:t>
      </w:r>
      <w:r w:rsidR="00B14745" w:rsidRPr="0087588A">
        <w:t xml:space="preserve"> timed out </w:t>
      </w:r>
      <w:r w:rsidR="00B14745" w:rsidRPr="0087588A">
        <w:rPr>
          <w:spacing w:val="-1"/>
        </w:rPr>
        <w:t>before</w:t>
      </w:r>
      <w:r w:rsidR="00B14745" w:rsidRPr="0087588A">
        <w:t xml:space="preserve"> it</w:t>
      </w:r>
      <w:r w:rsidR="00B14745" w:rsidRPr="0087588A">
        <w:rPr>
          <w:spacing w:val="-1"/>
        </w:rPr>
        <w:t xml:space="preserve"> returned</w:t>
      </w:r>
      <w:r w:rsidR="00B14745" w:rsidRPr="0087588A">
        <w:rPr>
          <w:spacing w:val="-2"/>
        </w:rPr>
        <w:t xml:space="preserve"> </w:t>
      </w:r>
      <w:r w:rsidR="00B14745" w:rsidRPr="0087588A">
        <w:t xml:space="preserve">the stays </w:t>
      </w:r>
      <w:r w:rsidR="00B14745" w:rsidRPr="0087588A">
        <w:rPr>
          <w:spacing w:val="-1"/>
        </w:rPr>
        <w:t>from</w:t>
      </w:r>
      <w:r w:rsidR="00B14745" w:rsidRPr="0087588A">
        <w:t xml:space="preserve"> </w:t>
      </w:r>
      <w:r w:rsidR="00B14745" w:rsidRPr="0087588A">
        <w:rPr>
          <w:spacing w:val="-1"/>
        </w:rPr>
        <w:t>VistA</w:t>
      </w:r>
    </w:p>
    <w:p w:rsidR="00B14745" w:rsidRPr="0087588A" w:rsidRDefault="004455F5" w:rsidP="00DA39F3">
      <w:pPr>
        <w:pStyle w:val="BodyText"/>
        <w:widowControl w:val="0"/>
        <w:numPr>
          <w:ilvl w:val="4"/>
          <w:numId w:val="41"/>
        </w:numPr>
        <w:tabs>
          <w:tab w:val="left" w:pos="1901"/>
        </w:tabs>
        <w:spacing w:before="0" w:after="0" w:line="294" w:lineRule="exact"/>
      </w:pPr>
      <w:r w:rsidRPr="0087588A">
        <w:rPr>
          <w:spacing w:val="-1"/>
        </w:rPr>
        <w:t>VIA</w:t>
      </w:r>
      <w:r w:rsidR="00B14745" w:rsidRPr="0087588A">
        <w:t xml:space="preserve"> service is unavailable</w:t>
      </w:r>
    </w:p>
    <w:p w:rsidR="00B14745" w:rsidRPr="0087588A" w:rsidRDefault="004455F5" w:rsidP="00DA39F3">
      <w:pPr>
        <w:pStyle w:val="BodyText"/>
        <w:widowControl w:val="0"/>
        <w:numPr>
          <w:ilvl w:val="4"/>
          <w:numId w:val="41"/>
        </w:numPr>
        <w:tabs>
          <w:tab w:val="left" w:pos="1901"/>
        </w:tabs>
        <w:spacing w:before="0" w:after="0"/>
      </w:pPr>
      <w:r w:rsidRPr="0087588A">
        <w:rPr>
          <w:spacing w:val="-1"/>
        </w:rPr>
        <w:t>VIA</w:t>
      </w:r>
      <w:r w:rsidR="00B14745" w:rsidRPr="0087588A">
        <w:t xml:space="preserve"> could not connect to VistA </w:t>
      </w:r>
      <w:r w:rsidR="00B14745" w:rsidRPr="0087588A">
        <w:rPr>
          <w:spacing w:val="-1"/>
        </w:rPr>
        <w:t>because</w:t>
      </w:r>
      <w:r w:rsidR="00B14745" w:rsidRPr="0087588A">
        <w:t xml:space="preserve"> the VistA node is</w:t>
      </w:r>
      <w:r w:rsidR="00B14745" w:rsidRPr="0087588A">
        <w:rPr>
          <w:spacing w:val="-1"/>
        </w:rPr>
        <w:t xml:space="preserve"> </w:t>
      </w:r>
      <w:r w:rsidR="00B14745" w:rsidRPr="0087588A">
        <w:t>unavailable</w:t>
      </w:r>
    </w:p>
    <w:p w:rsidR="00B14745" w:rsidRPr="0087588A" w:rsidRDefault="004455F5" w:rsidP="00DA39F3">
      <w:pPr>
        <w:pStyle w:val="BodyText"/>
        <w:widowControl w:val="0"/>
        <w:numPr>
          <w:ilvl w:val="4"/>
          <w:numId w:val="41"/>
        </w:numPr>
        <w:tabs>
          <w:tab w:val="left" w:pos="1901"/>
        </w:tabs>
        <w:spacing w:before="0"/>
      </w:pPr>
      <w:r w:rsidRPr="0087588A">
        <w:t>VIA</w:t>
      </w:r>
      <w:r w:rsidR="00B14745" w:rsidRPr="0087588A">
        <w:t xml:space="preserve"> could not connect to VistA because VistA is down for unknown reasons</w:t>
      </w:r>
    </w:p>
    <w:p w:rsidR="00B14745" w:rsidRPr="0087588A" w:rsidRDefault="00B14745" w:rsidP="00161EE4">
      <w:pPr>
        <w:ind w:right="355"/>
        <w:rPr>
          <w:sz w:val="24"/>
        </w:rPr>
      </w:pPr>
      <w:r w:rsidRPr="0087588A">
        <w:rPr>
          <w:sz w:val="24"/>
        </w:rPr>
        <w:t xml:space="preserve">For the </w:t>
      </w:r>
      <w:r w:rsidRPr="0087588A">
        <w:rPr>
          <w:b/>
          <w:bCs/>
          <w:spacing w:val="-1"/>
          <w:sz w:val="24"/>
        </w:rPr>
        <w:t>Case</w:t>
      </w:r>
      <w:r w:rsidRPr="0087588A">
        <w:rPr>
          <w:b/>
          <w:bCs/>
          <w:sz w:val="24"/>
        </w:rPr>
        <w:t xml:space="preserve"> 2 </w:t>
      </w:r>
      <w:r w:rsidRPr="0087588A">
        <w:rPr>
          <w:spacing w:val="-1"/>
          <w:sz w:val="24"/>
        </w:rPr>
        <w:t>scenario,</w:t>
      </w:r>
      <w:r w:rsidRPr="0087588A">
        <w:rPr>
          <w:spacing w:val="-2"/>
          <w:sz w:val="24"/>
        </w:rPr>
        <w:t xml:space="preserve"> </w:t>
      </w:r>
      <w:r w:rsidR="00161EE4" w:rsidRPr="0087588A">
        <w:rPr>
          <w:sz w:val="24"/>
        </w:rPr>
        <w:t>a notification with the following message will be displayed</w:t>
      </w:r>
      <w:r w:rsidRPr="0087588A">
        <w:rPr>
          <w:sz w:val="24"/>
        </w:rPr>
        <w:t>:</w:t>
      </w:r>
      <w:r w:rsidR="00DF273B" w:rsidRPr="0087588A">
        <w:rPr>
          <w:sz w:val="24"/>
        </w:rPr>
        <w:t xml:space="preserve"> </w:t>
      </w:r>
      <w:r w:rsidRPr="0087588A">
        <w:rPr>
          <w:rFonts w:ascii="Courier New" w:eastAsia="Courier New" w:hAnsi="Courier New" w:cs="Courier New"/>
          <w:spacing w:val="-1"/>
          <w:sz w:val="20"/>
          <w:szCs w:val="20"/>
        </w:rPr>
        <w:t>“Stay &lt;stay number&gt; for patient &lt;patient name&gt; cannot</w:t>
      </w:r>
      <w:r w:rsidRPr="0087588A">
        <w:rPr>
          <w:rFonts w:ascii="Courier New" w:eastAsia="Courier New" w:hAnsi="Courier New" w:cs="Courier New"/>
          <w:spacing w:val="36"/>
          <w:sz w:val="20"/>
          <w:szCs w:val="20"/>
        </w:rPr>
        <w:t xml:space="preserve"> </w:t>
      </w:r>
      <w:r w:rsidRPr="0087588A">
        <w:rPr>
          <w:rFonts w:ascii="Courier New" w:eastAsia="Courier New" w:hAnsi="Courier New" w:cs="Courier New"/>
          <w:spacing w:val="-1"/>
          <w:sz w:val="20"/>
          <w:szCs w:val="20"/>
        </w:rPr>
        <w:t>be retrieved from VistA as the server is busy at this time. Please try</w:t>
      </w:r>
      <w:r w:rsidRPr="0087588A">
        <w:rPr>
          <w:rFonts w:ascii="Courier New" w:eastAsia="Courier New" w:hAnsi="Courier New" w:cs="Courier New"/>
          <w:spacing w:val="26"/>
          <w:sz w:val="20"/>
          <w:szCs w:val="20"/>
        </w:rPr>
        <w:t xml:space="preserve"> </w:t>
      </w:r>
      <w:r w:rsidRPr="0087588A">
        <w:rPr>
          <w:rFonts w:ascii="Courier New" w:eastAsia="Courier New" w:hAnsi="Courier New" w:cs="Courier New"/>
          <w:spacing w:val="-1"/>
          <w:sz w:val="20"/>
          <w:szCs w:val="20"/>
        </w:rPr>
        <w:t>again.</w:t>
      </w:r>
      <w:r w:rsidRPr="0087588A">
        <w:rPr>
          <w:rFonts w:ascii="Courier New" w:eastAsia="Courier New" w:hAnsi="Courier New" w:cs="Courier New"/>
          <w:b/>
          <w:bCs/>
          <w:spacing w:val="-1"/>
          <w:sz w:val="20"/>
          <w:szCs w:val="20"/>
        </w:rPr>
        <w:t>”</w:t>
      </w:r>
      <w:r w:rsidR="00161EE4" w:rsidRPr="0087588A">
        <w:rPr>
          <w:sz w:val="24"/>
        </w:rPr>
        <w:t xml:space="preserve"> On clicking OK on the message, the following message will be displayed on the NUMI UI.</w:t>
      </w:r>
    </w:p>
    <w:p w:rsidR="00393BE7" w:rsidRPr="0087588A" w:rsidRDefault="00B14745" w:rsidP="00B14745">
      <w:pPr>
        <w:pStyle w:val="BodyText"/>
        <w:spacing w:before="69" w:line="241" w:lineRule="auto"/>
        <w:ind w:right="176"/>
        <w:jc w:val="center"/>
      </w:pPr>
      <w:r w:rsidRPr="0087588A">
        <w:rPr>
          <w:noProof/>
        </w:rPr>
        <w:lastRenderedPageBreak/>
        <w:drawing>
          <wp:inline distT="0" distB="0" distL="0" distR="0" wp14:anchorId="68A95293" wp14:editId="42D1BCDA">
            <wp:extent cx="3900061" cy="485929"/>
            <wp:effectExtent l="0" t="0" r="5715" b="9525"/>
            <wp:docPr id="30" name="Picture 30" descr="cid:image002.png@01D125E4.CD8A9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25E4.CD8A9E40"/>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3945781" cy="491626"/>
                    </a:xfrm>
                    <a:prstGeom prst="rect">
                      <a:avLst/>
                    </a:prstGeom>
                    <a:noFill/>
                    <a:ln>
                      <a:noFill/>
                    </a:ln>
                  </pic:spPr>
                </pic:pic>
              </a:graphicData>
            </a:graphic>
          </wp:inline>
        </w:drawing>
      </w:r>
    </w:p>
    <w:p w:rsidR="00471394" w:rsidRPr="0087588A" w:rsidRDefault="006744C2" w:rsidP="006744C2">
      <w:pPr>
        <w:pStyle w:val="Caption"/>
        <w:jc w:val="center"/>
      </w:pPr>
      <w:bookmarkStart w:id="369" w:name="_Toc479683274"/>
      <w:bookmarkStart w:id="370" w:name="_Toc479632057"/>
      <w:bookmarkStart w:id="371" w:name="_Toc499543501"/>
      <w:r w:rsidRPr="0087588A">
        <w:t xml:space="preserve">Figure </w:t>
      </w:r>
      <w:fldSimple w:instr=" SEQ Figure \* ARABIC ">
        <w:r w:rsidR="0034324B">
          <w:rPr>
            <w:noProof/>
          </w:rPr>
          <w:t>20</w:t>
        </w:r>
      </w:fldSimple>
      <w:r w:rsidRPr="0087588A">
        <w:t xml:space="preserve">: VistA is </w:t>
      </w:r>
      <w:r w:rsidR="00F12D3D" w:rsidRPr="0087588A">
        <w:t>unreachable</w:t>
      </w:r>
      <w:bookmarkEnd w:id="369"/>
      <w:bookmarkEnd w:id="370"/>
      <w:bookmarkEnd w:id="371"/>
    </w:p>
    <w:p w:rsidR="00471394" w:rsidRPr="0087588A" w:rsidRDefault="00471394" w:rsidP="00892BE0">
      <w:pPr>
        <w:ind w:left="1440"/>
        <w:rPr>
          <w:b/>
          <w:noProof/>
          <w:sz w:val="24"/>
        </w:rPr>
      </w:pPr>
      <w:r w:rsidRPr="0087588A">
        <w:rPr>
          <w:b/>
          <w:noProof/>
          <w:sz w:val="24"/>
        </w:rPr>
        <w:drawing>
          <wp:inline distT="0" distB="0" distL="0" distR="0" wp14:anchorId="0346BCCF" wp14:editId="4BC5FADC">
            <wp:extent cx="238125" cy="237743"/>
            <wp:effectExtent l="0" t="0" r="0" b="0"/>
            <wp:docPr id="3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17" cstate="print"/>
                    <a:stretch>
                      <a:fillRect/>
                    </a:stretch>
                  </pic:blipFill>
                  <pic:spPr>
                    <a:xfrm>
                      <a:off x="0" y="0"/>
                      <a:ext cx="238125" cy="237743"/>
                    </a:xfrm>
                    <a:prstGeom prst="rect">
                      <a:avLst/>
                    </a:prstGeom>
                  </pic:spPr>
                </pic:pic>
              </a:graphicData>
            </a:graphic>
          </wp:inline>
        </w:drawing>
      </w:r>
      <w:r w:rsidR="00DF273B" w:rsidRPr="0087588A">
        <w:rPr>
          <w:b/>
          <w:noProof/>
          <w:sz w:val="24"/>
        </w:rPr>
        <w:t xml:space="preserve"> </w:t>
      </w:r>
      <w:r w:rsidRPr="0087588A">
        <w:rPr>
          <w:b/>
          <w:noProof/>
          <w:sz w:val="24"/>
        </w:rPr>
        <w:t>While working on the screen, you may see a message in red text advising there was a problem loading the webpage (</w:t>
      </w:r>
      <w:r w:rsidR="00B5077D" w:rsidRPr="0087588A">
        <w:rPr>
          <w:b/>
          <w:noProof/>
          <w:sz w:val="24"/>
        </w:rPr>
        <w:t xml:space="preserve">Figure </w:t>
      </w:r>
      <w:r w:rsidR="00677268" w:rsidRPr="0087588A">
        <w:rPr>
          <w:b/>
          <w:noProof/>
          <w:sz w:val="24"/>
        </w:rPr>
        <w:t>21</w:t>
      </w:r>
      <w:r w:rsidRPr="0087588A">
        <w:rPr>
          <w:b/>
          <w:noProof/>
          <w:sz w:val="24"/>
        </w:rPr>
        <w:t>). Refreshing your browser will reload the webpage and display the NUMI screen.</w:t>
      </w:r>
    </w:p>
    <w:p w:rsidR="00892BE0" w:rsidRPr="0087588A" w:rsidRDefault="00892BE0" w:rsidP="001D491B">
      <w:pPr>
        <w:ind w:left="2160"/>
        <w:rPr>
          <w:b/>
          <w:noProof/>
          <w:sz w:val="24"/>
        </w:rPr>
      </w:pPr>
    </w:p>
    <w:p w:rsidR="007C74A5" w:rsidRPr="0087588A" w:rsidRDefault="00471394" w:rsidP="00471394">
      <w:pPr>
        <w:jc w:val="center"/>
      </w:pPr>
      <w:r w:rsidRPr="0087588A">
        <w:rPr>
          <w:noProof/>
          <w:sz w:val="14"/>
          <w:szCs w:val="14"/>
        </w:rPr>
        <w:drawing>
          <wp:inline distT="0" distB="0" distL="0" distR="0" wp14:anchorId="0535A378" wp14:editId="75CCD907">
            <wp:extent cx="5934075" cy="152400"/>
            <wp:effectExtent l="0" t="0" r="9525" b="0"/>
            <wp:docPr id="34" name="image25.jpeg" descr="Page load error message" title="Page load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63" cstate="print"/>
                    <a:stretch>
                      <a:fillRect/>
                    </a:stretch>
                  </pic:blipFill>
                  <pic:spPr>
                    <a:xfrm>
                      <a:off x="0" y="0"/>
                      <a:ext cx="5937403" cy="152485"/>
                    </a:xfrm>
                    <a:prstGeom prst="rect">
                      <a:avLst/>
                    </a:prstGeom>
                  </pic:spPr>
                </pic:pic>
              </a:graphicData>
            </a:graphic>
          </wp:inline>
        </w:drawing>
      </w:r>
    </w:p>
    <w:p w:rsidR="00BA1C10" w:rsidRPr="0087588A" w:rsidRDefault="00081816" w:rsidP="00081816">
      <w:pPr>
        <w:pStyle w:val="Caption"/>
        <w:jc w:val="center"/>
      </w:pPr>
      <w:bookmarkStart w:id="372" w:name="_Toc479683275"/>
      <w:bookmarkStart w:id="373" w:name="_Toc479632058"/>
      <w:bookmarkStart w:id="374" w:name="_Toc499543502"/>
      <w:r w:rsidRPr="0087588A">
        <w:t xml:space="preserve">Figure </w:t>
      </w:r>
      <w:fldSimple w:instr=" SEQ Figure \* ARABIC ">
        <w:r w:rsidR="0034324B">
          <w:rPr>
            <w:noProof/>
          </w:rPr>
          <w:t>21</w:t>
        </w:r>
      </w:fldSimple>
      <w:r w:rsidRPr="0087588A">
        <w:t>: Page load error message</w:t>
      </w:r>
      <w:bookmarkEnd w:id="372"/>
      <w:bookmarkEnd w:id="373"/>
      <w:bookmarkEnd w:id="374"/>
    </w:p>
    <w:p w:rsidR="00BA1C10" w:rsidRPr="0087588A" w:rsidRDefault="00BA1C10">
      <w:pPr>
        <w:rPr>
          <w:rFonts w:cs="Arial"/>
          <w:b/>
          <w:bCs/>
          <w:sz w:val="20"/>
          <w:szCs w:val="20"/>
        </w:rPr>
      </w:pPr>
      <w:r w:rsidRPr="0087588A">
        <w:br w:type="page"/>
      </w:r>
    </w:p>
    <w:p w:rsidR="00471394" w:rsidRPr="0087588A" w:rsidRDefault="004331F2" w:rsidP="000443F5">
      <w:pPr>
        <w:pStyle w:val="Caption"/>
        <w:jc w:val="center"/>
      </w:pPr>
      <w:bookmarkStart w:id="375" w:name="_Toc479676290"/>
      <w:bookmarkStart w:id="376" w:name="_Toc479632025"/>
      <w:bookmarkStart w:id="377" w:name="_Toc499108041"/>
      <w:r w:rsidRPr="0087588A">
        <w:lastRenderedPageBreak/>
        <w:t xml:space="preserve">Table </w:t>
      </w:r>
      <w:fldSimple w:instr=" SEQ Table \* ARABIC ">
        <w:r w:rsidR="006C6F7D">
          <w:rPr>
            <w:noProof/>
          </w:rPr>
          <w:t>2</w:t>
        </w:r>
      </w:fldSimple>
      <w:r w:rsidR="00471394" w:rsidRPr="0087588A">
        <w:t>: Patient Selection/Worklist Features</w:t>
      </w:r>
      <w:bookmarkEnd w:id="375"/>
      <w:bookmarkEnd w:id="376"/>
      <w:bookmarkEnd w:id="377"/>
    </w:p>
    <w:tbl>
      <w:tblPr>
        <w:tblW w:w="0" w:type="auto"/>
        <w:jc w:val="center"/>
        <w:tblInd w:w="706" w:type="dxa"/>
        <w:tblLayout w:type="fixed"/>
        <w:tblCellMar>
          <w:left w:w="0" w:type="dxa"/>
          <w:right w:w="0" w:type="dxa"/>
        </w:tblCellMar>
        <w:tblLook w:val="01E0" w:firstRow="1" w:lastRow="1" w:firstColumn="1" w:lastColumn="1" w:noHBand="0" w:noVBand="0"/>
      </w:tblPr>
      <w:tblGrid>
        <w:gridCol w:w="7990"/>
      </w:tblGrid>
      <w:tr w:rsidR="00471394" w:rsidRPr="0087588A" w:rsidTr="00471394">
        <w:trPr>
          <w:trHeight w:hRule="exact" w:val="400"/>
          <w:tblHeader/>
          <w:jc w:val="center"/>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rsidR="00471394" w:rsidRPr="0087588A" w:rsidRDefault="00471394" w:rsidP="002235E5">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ind w:right="1"/>
              <w:jc w:val="center"/>
              <w:rPr>
                <w:rFonts w:ascii="Times New Roman" w:eastAsia="Times New Roman" w:hAnsi="Times New Roman" w:cs="Times New Roman"/>
                <w:sz w:val="24"/>
                <w:szCs w:val="24"/>
              </w:rPr>
            </w:pPr>
            <w:r w:rsidRPr="0087588A">
              <w:rPr>
                <w:rFonts w:ascii="Times New Roman"/>
                <w:sz w:val="24"/>
              </w:rPr>
              <w:t xml:space="preserve">Include </w:t>
            </w:r>
            <w:r w:rsidRPr="0087588A">
              <w:rPr>
                <w:rFonts w:ascii="Times New Roman"/>
                <w:spacing w:val="-1"/>
                <w:sz w:val="24"/>
              </w:rPr>
              <w:t>Observation</w:t>
            </w:r>
            <w:r w:rsidRPr="0087588A">
              <w:rPr>
                <w:rFonts w:ascii="Times New Roman"/>
                <w:sz w:val="24"/>
              </w:rPr>
              <w:t xml:space="preserve"> </w:t>
            </w:r>
            <w:r w:rsidRPr="0087588A">
              <w:rPr>
                <w:rFonts w:ascii="Times New Roman"/>
                <w:spacing w:val="-1"/>
                <w:sz w:val="24"/>
              </w:rPr>
              <w:t>Stays</w:t>
            </w:r>
          </w:p>
        </w:tc>
      </w:tr>
      <w:tr w:rsidR="00471394" w:rsidRPr="0087588A" w:rsidTr="00471394">
        <w:trPr>
          <w:trHeight w:hRule="exact" w:val="445"/>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ind w:left="2463"/>
              <w:rPr>
                <w:rFonts w:ascii="Times New Roman" w:eastAsia="Times New Roman" w:hAnsi="Times New Roman" w:cs="Times New Roman"/>
                <w:sz w:val="24"/>
                <w:szCs w:val="24"/>
              </w:rPr>
            </w:pPr>
            <w:r w:rsidRPr="0087588A">
              <w:rPr>
                <w:rFonts w:ascii="Times New Roman"/>
                <w:sz w:val="24"/>
              </w:rPr>
              <w:t xml:space="preserve">Use Filters </w:t>
            </w:r>
            <w:r w:rsidRPr="0087588A">
              <w:rPr>
                <w:rFonts w:ascii="Times New Roman"/>
                <w:spacing w:val="-1"/>
                <w:sz w:val="24"/>
              </w:rPr>
              <w:t>and</w:t>
            </w:r>
            <w:r w:rsidRPr="0087588A">
              <w:rPr>
                <w:rFonts w:ascii="Times New Roman"/>
                <w:sz w:val="24"/>
              </w:rPr>
              <w:t xml:space="preserve"> Paging </w:t>
            </w:r>
            <w:r w:rsidRPr="0087588A">
              <w:rPr>
                <w:rFonts w:ascii="Times New Roman"/>
                <w:spacing w:val="-1"/>
                <w:sz w:val="24"/>
              </w:rPr>
              <w:t>Features</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 xml:space="preserve">Find </w:t>
            </w:r>
            <w:r w:rsidRPr="0087588A">
              <w:rPr>
                <w:rFonts w:ascii="Times New Roman"/>
                <w:spacing w:val="-1"/>
                <w:sz w:val="24"/>
              </w:rPr>
              <w:t>Patients</w:t>
            </w:r>
            <w:r w:rsidRPr="0087588A">
              <w:rPr>
                <w:rFonts w:ascii="Times New Roman"/>
                <w:sz w:val="24"/>
              </w:rPr>
              <w:t xml:space="preserve"> </w:t>
            </w:r>
            <w:r w:rsidRPr="0087588A">
              <w:rPr>
                <w:rFonts w:ascii="Times New Roman"/>
                <w:spacing w:val="-1"/>
                <w:sz w:val="24"/>
              </w:rPr>
              <w:t>By</w:t>
            </w:r>
            <w:r w:rsidRPr="0087588A">
              <w:rPr>
                <w:rFonts w:ascii="Times New Roman"/>
                <w:sz w:val="24"/>
              </w:rPr>
              <w:t xml:space="preserve"> Category</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ind w:left="2155"/>
              <w:rPr>
                <w:rFonts w:ascii="Times New Roman" w:eastAsia="Times New Roman" w:hAnsi="Times New Roman" w:cs="Times New Roman"/>
                <w:sz w:val="24"/>
                <w:szCs w:val="24"/>
              </w:rPr>
            </w:pPr>
            <w:r w:rsidRPr="0087588A">
              <w:rPr>
                <w:rFonts w:ascii="Times New Roman"/>
                <w:spacing w:val="-1"/>
                <w:sz w:val="24"/>
              </w:rPr>
              <w:t>Dismiss</w:t>
            </w:r>
            <w:r w:rsidRPr="0087588A">
              <w:rPr>
                <w:rFonts w:ascii="Times New Roman"/>
                <w:sz w:val="24"/>
              </w:rPr>
              <w:t xml:space="preserve"> a </w:t>
            </w:r>
            <w:r w:rsidRPr="0087588A">
              <w:rPr>
                <w:rFonts w:ascii="Times New Roman"/>
                <w:spacing w:val="-1"/>
                <w:sz w:val="24"/>
              </w:rPr>
              <w:t>Reminder</w:t>
            </w:r>
            <w:r w:rsidRPr="0087588A">
              <w:rPr>
                <w:rFonts w:ascii="Times New Roman"/>
                <w:sz w:val="24"/>
              </w:rPr>
              <w:t xml:space="preserve"> for a </w:t>
            </w:r>
            <w:r w:rsidRPr="0087588A">
              <w:rPr>
                <w:rFonts w:ascii="Times New Roman"/>
                <w:spacing w:val="-1"/>
                <w:sz w:val="24"/>
              </w:rPr>
              <w:t>Patient</w:t>
            </w:r>
            <w:r w:rsidRPr="0087588A">
              <w:rPr>
                <w:rFonts w:ascii="Times New Roman"/>
                <w:sz w:val="24"/>
              </w:rPr>
              <w:t xml:space="preserve"> Stay</w:t>
            </w:r>
          </w:p>
        </w:tc>
      </w:tr>
      <w:tr w:rsidR="00471394" w:rsidRPr="0087588A" w:rsidTr="00471394">
        <w:trPr>
          <w:trHeight w:hRule="exact" w:val="445"/>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jc w:val="center"/>
              <w:rPr>
                <w:rFonts w:ascii="Times New Roman" w:eastAsia="Times New Roman" w:hAnsi="Times New Roman" w:cs="Times New Roman"/>
                <w:sz w:val="24"/>
                <w:szCs w:val="24"/>
              </w:rPr>
            </w:pPr>
            <w:r w:rsidRPr="0087588A">
              <w:rPr>
                <w:rFonts w:ascii="Times New Roman"/>
                <w:sz w:val="24"/>
              </w:rPr>
              <w:t>Select</w:t>
            </w:r>
            <w:r w:rsidRPr="0087588A">
              <w:rPr>
                <w:rFonts w:ascii="Times New Roman"/>
                <w:spacing w:val="-1"/>
                <w:sz w:val="24"/>
              </w:rPr>
              <w:t xml:space="preserve"> </w:t>
            </w:r>
            <w:r w:rsidRPr="0087588A">
              <w:rPr>
                <w:rFonts w:ascii="Times New Roman"/>
                <w:sz w:val="24"/>
              </w:rPr>
              <w:t>a Patient for Review</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7"/>
              <w:ind w:left="1859"/>
              <w:rPr>
                <w:rFonts w:ascii="Times New Roman" w:eastAsia="Times New Roman" w:hAnsi="Times New Roman" w:cs="Times New Roman"/>
                <w:sz w:val="24"/>
                <w:szCs w:val="24"/>
              </w:rPr>
            </w:pPr>
            <w:r w:rsidRPr="0087588A">
              <w:rPr>
                <w:rFonts w:ascii="Times New Roman"/>
                <w:sz w:val="24"/>
              </w:rPr>
              <w:t xml:space="preserve">View </w:t>
            </w:r>
            <w:r w:rsidRPr="0087588A">
              <w:rPr>
                <w:rFonts w:ascii="Times New Roman"/>
                <w:spacing w:val="-1"/>
                <w:sz w:val="24"/>
              </w:rPr>
              <w:t>Patient</w:t>
            </w:r>
            <w:r w:rsidRPr="0087588A">
              <w:rPr>
                <w:rFonts w:ascii="Times New Roman"/>
                <w:sz w:val="24"/>
              </w:rPr>
              <w:t xml:space="preserve"> </w:t>
            </w:r>
            <w:r w:rsidRPr="0087588A">
              <w:rPr>
                <w:rFonts w:ascii="Times New Roman"/>
                <w:spacing w:val="-1"/>
                <w:sz w:val="24"/>
              </w:rPr>
              <w:t>Information</w:t>
            </w:r>
            <w:r w:rsidRPr="0087588A">
              <w:rPr>
                <w:rFonts w:ascii="Times New Roman"/>
                <w:sz w:val="24"/>
              </w:rPr>
              <w:t xml:space="preserve"> for </w:t>
            </w:r>
            <w:r w:rsidRPr="0087588A">
              <w:rPr>
                <w:rFonts w:ascii="Times New Roman"/>
                <w:spacing w:val="-1"/>
                <w:sz w:val="24"/>
              </w:rPr>
              <w:t>Different</w:t>
            </w:r>
            <w:r w:rsidRPr="0087588A">
              <w:rPr>
                <w:rFonts w:ascii="Times New Roman"/>
                <w:spacing w:val="2"/>
                <w:sz w:val="24"/>
              </w:rPr>
              <w:t xml:space="preserve"> </w:t>
            </w:r>
            <w:r w:rsidRPr="0087588A">
              <w:rPr>
                <w:rFonts w:ascii="Times New Roman"/>
                <w:sz w:val="24"/>
              </w:rPr>
              <w:t>Sites</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ind w:left="1876"/>
              <w:rPr>
                <w:rFonts w:ascii="Times New Roman" w:eastAsia="Times New Roman" w:hAnsi="Times New Roman" w:cs="Times New Roman"/>
                <w:sz w:val="24"/>
                <w:szCs w:val="24"/>
              </w:rPr>
            </w:pPr>
            <w:r w:rsidRPr="0087588A">
              <w:rPr>
                <w:rFonts w:ascii="Times New Roman"/>
                <w:sz w:val="24"/>
              </w:rPr>
              <w:t xml:space="preserve">Assign/Reassign </w:t>
            </w:r>
            <w:r w:rsidRPr="0087588A">
              <w:rPr>
                <w:rFonts w:ascii="Times New Roman"/>
                <w:spacing w:val="-1"/>
                <w:sz w:val="24"/>
              </w:rPr>
              <w:t>Reviewers</w:t>
            </w:r>
            <w:r w:rsidRPr="0087588A">
              <w:rPr>
                <w:rFonts w:ascii="Times New Roman"/>
                <w:sz w:val="24"/>
              </w:rPr>
              <w:t xml:space="preserve"> to Patient Stays</w:t>
            </w:r>
          </w:p>
        </w:tc>
      </w:tr>
      <w:tr w:rsidR="00471394" w:rsidRPr="0087588A" w:rsidTr="00471394">
        <w:trPr>
          <w:trHeight w:hRule="exact" w:val="447"/>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7"/>
              <w:ind w:left="2643"/>
              <w:rPr>
                <w:rFonts w:ascii="Times New Roman" w:eastAsia="Times New Roman" w:hAnsi="Times New Roman" w:cs="Times New Roman"/>
                <w:sz w:val="24"/>
                <w:szCs w:val="24"/>
              </w:rPr>
            </w:pPr>
            <w:r w:rsidRPr="0087588A">
              <w:rPr>
                <w:rFonts w:ascii="Times New Roman"/>
                <w:sz w:val="24"/>
              </w:rPr>
              <w:t>Distinguish</w:t>
            </w:r>
            <w:r w:rsidRPr="0087588A">
              <w:rPr>
                <w:rFonts w:ascii="Times New Roman"/>
                <w:spacing w:val="-1"/>
                <w:sz w:val="24"/>
              </w:rPr>
              <w:t xml:space="preserve"> Stay</w:t>
            </w:r>
            <w:r w:rsidRPr="0087588A">
              <w:rPr>
                <w:rFonts w:ascii="Times New Roman"/>
                <w:sz w:val="24"/>
              </w:rPr>
              <w:t xml:space="preserve"> </w:t>
            </w:r>
            <w:r w:rsidRPr="0087588A">
              <w:rPr>
                <w:rFonts w:ascii="Times New Roman"/>
                <w:spacing w:val="-1"/>
                <w:sz w:val="24"/>
              </w:rPr>
              <w:t>Dismissals</w:t>
            </w:r>
          </w:p>
        </w:tc>
      </w:tr>
    </w:tbl>
    <w:p w:rsidR="00471394" w:rsidRPr="0087588A" w:rsidRDefault="00471394" w:rsidP="00471394">
      <w:pPr>
        <w:jc w:val="center"/>
      </w:pPr>
    </w:p>
    <w:p w:rsidR="00471394" w:rsidRPr="0087588A" w:rsidRDefault="00471394" w:rsidP="00471394">
      <w:pPr>
        <w:jc w:val="center"/>
      </w:pPr>
      <w:r w:rsidRPr="0087588A">
        <w:rPr>
          <w:rFonts w:ascii="Arial" w:eastAsia="Arial" w:hAnsi="Arial" w:cs="Arial"/>
          <w:noProof/>
          <w:sz w:val="20"/>
          <w:szCs w:val="20"/>
        </w:rPr>
        <w:drawing>
          <wp:inline distT="0" distB="0" distL="0" distR="0" wp14:anchorId="4EAEE8B7" wp14:editId="27228208">
            <wp:extent cx="5095875" cy="2262111"/>
            <wp:effectExtent l="0" t="0" r="0" b="5080"/>
            <wp:docPr id="36" name="image26.jpeg" descr="Patient Selection/Worklist with 34-day default" title="Patient Selection/Worklist with 34-day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64" cstate="print"/>
                    <a:stretch>
                      <a:fillRect/>
                    </a:stretch>
                  </pic:blipFill>
                  <pic:spPr>
                    <a:xfrm>
                      <a:off x="0" y="0"/>
                      <a:ext cx="5098090" cy="2263094"/>
                    </a:xfrm>
                    <a:prstGeom prst="rect">
                      <a:avLst/>
                    </a:prstGeom>
                  </pic:spPr>
                </pic:pic>
              </a:graphicData>
            </a:graphic>
          </wp:inline>
        </w:drawing>
      </w:r>
    </w:p>
    <w:p w:rsidR="00471394" w:rsidRPr="0087588A" w:rsidRDefault="00B62C20" w:rsidP="002C19DB">
      <w:pPr>
        <w:pStyle w:val="Caption"/>
        <w:jc w:val="center"/>
        <w:rPr>
          <w:rFonts w:ascii="Arial" w:eastAsia="Arial" w:hAnsi="Arial"/>
          <w:sz w:val="18"/>
          <w:szCs w:val="18"/>
        </w:rPr>
      </w:pPr>
      <w:bookmarkStart w:id="378" w:name="_Toc479683276"/>
      <w:bookmarkStart w:id="379" w:name="_Toc479632059"/>
      <w:bookmarkStart w:id="380" w:name="_Toc499543503"/>
      <w:r w:rsidRPr="0087588A">
        <w:t xml:space="preserve">Figure </w:t>
      </w:r>
      <w:fldSimple w:instr=" SEQ Figure \* ARABIC ">
        <w:r w:rsidR="0034324B">
          <w:rPr>
            <w:noProof/>
          </w:rPr>
          <w:t>22</w:t>
        </w:r>
      </w:fldSimple>
      <w:r w:rsidR="002C19DB" w:rsidRPr="0087588A">
        <w:rPr>
          <w:rFonts w:ascii="Arial" w:cs="Times New Roman"/>
          <w:bCs w:val="0"/>
          <w:spacing w:val="-1"/>
          <w:sz w:val="18"/>
          <w:szCs w:val="24"/>
        </w:rPr>
        <w:t>:</w:t>
      </w:r>
      <w:r w:rsidR="00471394" w:rsidRPr="0087588A">
        <w:rPr>
          <w:rFonts w:ascii="Arial"/>
          <w:sz w:val="18"/>
        </w:rPr>
        <w:t xml:space="preserve"> </w:t>
      </w:r>
      <w:r w:rsidR="00471394" w:rsidRPr="0087588A">
        <w:t>Patient Selection/Worklist with 34-day default</w:t>
      </w:r>
      <w:bookmarkEnd w:id="378"/>
      <w:bookmarkEnd w:id="379"/>
      <w:bookmarkEnd w:id="380"/>
    </w:p>
    <w:p w:rsidR="00E61A2A" w:rsidRPr="0087588A" w:rsidRDefault="00E61A2A" w:rsidP="00471394">
      <w:pPr>
        <w:jc w:val="center"/>
      </w:pPr>
    </w:p>
    <w:p w:rsidR="00E61A2A" w:rsidRPr="0087588A" w:rsidRDefault="00E61A2A" w:rsidP="00471394">
      <w:pPr>
        <w:jc w:val="center"/>
      </w:pPr>
      <w:r w:rsidRPr="0087588A">
        <w:rPr>
          <w:rFonts w:ascii="Arial" w:eastAsia="Arial" w:hAnsi="Arial" w:cs="Arial"/>
          <w:noProof/>
          <w:sz w:val="20"/>
          <w:szCs w:val="20"/>
        </w:rPr>
        <w:lastRenderedPageBreak/>
        <w:drawing>
          <wp:inline distT="0" distB="0" distL="0" distR="0" wp14:anchorId="71E346AB" wp14:editId="371AFF30">
            <wp:extent cx="5685182" cy="3070363"/>
            <wp:effectExtent l="0" t="0" r="0" b="0"/>
            <wp:docPr id="38" name="image27.jpeg" descr="Patient Selection/Worklist with search results" title="Patient Selection/Worklist with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65" cstate="print"/>
                    <a:stretch>
                      <a:fillRect/>
                    </a:stretch>
                  </pic:blipFill>
                  <pic:spPr>
                    <a:xfrm>
                      <a:off x="0" y="0"/>
                      <a:ext cx="5683113" cy="3069246"/>
                    </a:xfrm>
                    <a:prstGeom prst="rect">
                      <a:avLst/>
                    </a:prstGeom>
                  </pic:spPr>
                </pic:pic>
              </a:graphicData>
            </a:graphic>
          </wp:inline>
        </w:drawing>
      </w:r>
    </w:p>
    <w:p w:rsidR="00E61A2A" w:rsidRPr="0087588A" w:rsidRDefault="002C19DB" w:rsidP="002C19DB">
      <w:pPr>
        <w:pStyle w:val="Caption"/>
        <w:jc w:val="center"/>
        <w:rPr>
          <w:rFonts w:ascii="Arial" w:eastAsia="Arial" w:hAnsi="Arial"/>
          <w:sz w:val="18"/>
          <w:szCs w:val="18"/>
        </w:rPr>
      </w:pPr>
      <w:bookmarkStart w:id="381" w:name="_Toc479683277"/>
      <w:bookmarkStart w:id="382" w:name="_Toc479632060"/>
      <w:bookmarkStart w:id="383" w:name="_Toc499543504"/>
      <w:r w:rsidRPr="0087588A">
        <w:t xml:space="preserve">Figure </w:t>
      </w:r>
      <w:fldSimple w:instr=" SEQ Figure \* ARABIC ">
        <w:r w:rsidR="0034324B">
          <w:rPr>
            <w:noProof/>
          </w:rPr>
          <w:t>23</w:t>
        </w:r>
      </w:fldSimple>
      <w:r w:rsidRPr="0087588A">
        <w:t xml:space="preserve">: </w:t>
      </w:r>
      <w:r w:rsidR="00E61A2A" w:rsidRPr="0087588A">
        <w:rPr>
          <w:rFonts w:cs="Times New Roman"/>
          <w:b w:val="0"/>
        </w:rPr>
        <w:t xml:space="preserve">Patient </w:t>
      </w:r>
      <w:r w:rsidR="00E61A2A" w:rsidRPr="0087588A">
        <w:rPr>
          <w:rFonts w:cs="Times New Roman"/>
          <w:b w:val="0"/>
          <w:spacing w:val="-1"/>
        </w:rPr>
        <w:t>Selection/Worklist</w:t>
      </w:r>
      <w:r w:rsidR="00E61A2A" w:rsidRPr="0087588A">
        <w:rPr>
          <w:rFonts w:cs="Times New Roman"/>
          <w:b w:val="0"/>
          <w:spacing w:val="-3"/>
        </w:rPr>
        <w:t xml:space="preserve"> </w:t>
      </w:r>
      <w:r w:rsidR="00E61A2A" w:rsidRPr="0087588A">
        <w:rPr>
          <w:rFonts w:cs="Times New Roman"/>
          <w:b w:val="0"/>
        </w:rPr>
        <w:t xml:space="preserve">with </w:t>
      </w:r>
      <w:r w:rsidR="00E61A2A" w:rsidRPr="0087588A">
        <w:rPr>
          <w:rFonts w:cs="Times New Roman"/>
          <w:b w:val="0"/>
          <w:spacing w:val="-1"/>
        </w:rPr>
        <w:t>search</w:t>
      </w:r>
      <w:r w:rsidR="00E61A2A" w:rsidRPr="0087588A">
        <w:rPr>
          <w:rFonts w:cs="Times New Roman"/>
          <w:b w:val="0"/>
        </w:rPr>
        <w:t xml:space="preserve"> results</w:t>
      </w:r>
      <w:bookmarkEnd w:id="381"/>
      <w:bookmarkEnd w:id="382"/>
      <w:bookmarkEnd w:id="383"/>
    </w:p>
    <w:p w:rsidR="00E61A2A" w:rsidRPr="0087588A" w:rsidRDefault="0045159C" w:rsidP="00E61A2A">
      <w:pPr>
        <w:pStyle w:val="Heading2"/>
      </w:pPr>
      <w:r w:rsidRPr="0087588A">
        <w:t xml:space="preserve"> </w:t>
      </w:r>
      <w:bookmarkStart w:id="384" w:name="_Toc479676029"/>
      <w:bookmarkStart w:id="385" w:name="_Toc479631765"/>
      <w:bookmarkStart w:id="386" w:name="_Toc499543729"/>
      <w:r w:rsidR="00E61A2A" w:rsidRPr="0087588A">
        <w:t>Include Observations</w:t>
      </w:r>
      <w:bookmarkEnd w:id="384"/>
      <w:bookmarkEnd w:id="385"/>
      <w:bookmarkEnd w:id="386"/>
    </w:p>
    <w:p w:rsidR="00E61A2A" w:rsidRPr="0087588A" w:rsidRDefault="00E61A2A" w:rsidP="00E61A2A">
      <w:pPr>
        <w:pStyle w:val="BodyText"/>
        <w:ind w:right="122"/>
        <w:rPr>
          <w:spacing w:val="-1"/>
        </w:rPr>
      </w:pPr>
      <w:r w:rsidRPr="0087588A">
        <w:rPr>
          <w:spacing w:val="-1"/>
        </w:rPr>
        <w:t>Stays or reviews can be listed with or without Observation stays or reviews depending on whether you select the “Include Observations”</w:t>
      </w:r>
      <w:r w:rsidR="007A1CC7" w:rsidRPr="0087588A">
        <w:rPr>
          <w:spacing w:val="-1"/>
        </w:rPr>
        <w:t xml:space="preserve"> checkbox </w:t>
      </w:r>
      <w:r w:rsidRPr="0087588A">
        <w:rPr>
          <w:spacing w:val="-1"/>
        </w:rPr>
        <w:t>(The default for a new user is for the "Include Observations" checkbox to not be selected. The OBS checkbox will remember the last setting even after logging out and back into NUMI. If at any time you choose to include observations, this selection will be your new default the next time</w:t>
      </w:r>
      <w:r w:rsidR="007A1CC7" w:rsidRPr="0087588A">
        <w:rPr>
          <w:spacing w:val="-1"/>
        </w:rPr>
        <w:t xml:space="preserve"> you log in </w:t>
      </w:r>
      <w:r w:rsidRPr="0087588A">
        <w:rPr>
          <w:spacing w:val="-1"/>
        </w:rPr>
        <w:t>(See Figure 2</w:t>
      </w:r>
      <w:r w:rsidR="00677268" w:rsidRPr="0087588A">
        <w:rPr>
          <w:spacing w:val="-1"/>
        </w:rPr>
        <w:t>4</w:t>
      </w:r>
      <w:r w:rsidRPr="0087588A">
        <w:rPr>
          <w:spacing w:val="-1"/>
        </w:rPr>
        <w:t>.)</w:t>
      </w:r>
    </w:p>
    <w:p w:rsidR="007B7CA8" w:rsidRPr="0087588A" w:rsidRDefault="007B7CA8" w:rsidP="007B7CA8">
      <w:pPr>
        <w:pStyle w:val="BodyText"/>
        <w:ind w:right="122"/>
        <w:jc w:val="center"/>
        <w:rPr>
          <w:spacing w:val="-1"/>
        </w:rPr>
      </w:pPr>
      <w:r w:rsidRPr="0087588A">
        <w:rPr>
          <w:noProof/>
          <w:sz w:val="20"/>
        </w:rPr>
        <w:drawing>
          <wp:inline distT="0" distB="0" distL="0" distR="0" wp14:anchorId="21BCB206" wp14:editId="5F0664FF">
            <wp:extent cx="5669280" cy="1947393"/>
            <wp:effectExtent l="0" t="0" r="7620" b="0"/>
            <wp:docPr id="40" name="image28.jpeg" descr="Patient Selection/Worklist including Observations checkbox" title="Patient Selection/Worklist including Observation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66" cstate="print"/>
                    <a:stretch>
                      <a:fillRect/>
                    </a:stretch>
                  </pic:blipFill>
                  <pic:spPr>
                    <a:xfrm>
                      <a:off x="0" y="0"/>
                      <a:ext cx="5674469" cy="1949175"/>
                    </a:xfrm>
                    <a:prstGeom prst="rect">
                      <a:avLst/>
                    </a:prstGeom>
                  </pic:spPr>
                </pic:pic>
              </a:graphicData>
            </a:graphic>
          </wp:inline>
        </w:drawing>
      </w:r>
    </w:p>
    <w:p w:rsidR="00E61A2A" w:rsidRPr="0087588A" w:rsidRDefault="002C19DB" w:rsidP="002C19DB">
      <w:pPr>
        <w:pStyle w:val="Caption"/>
        <w:jc w:val="center"/>
      </w:pPr>
      <w:bookmarkStart w:id="387" w:name="_Toc479683278"/>
      <w:bookmarkStart w:id="388" w:name="_Toc479632061"/>
      <w:bookmarkStart w:id="389" w:name="_Toc499543505"/>
      <w:r w:rsidRPr="0087588A">
        <w:t xml:space="preserve">Figure </w:t>
      </w:r>
      <w:fldSimple w:instr=" SEQ Figure \* ARABIC ">
        <w:r w:rsidR="0034324B">
          <w:rPr>
            <w:noProof/>
          </w:rPr>
          <w:t>24</w:t>
        </w:r>
      </w:fldSimple>
      <w:r w:rsidRPr="0087588A">
        <w:t xml:space="preserve">: </w:t>
      </w:r>
      <w:r w:rsidR="007B7CA8" w:rsidRPr="0087588A">
        <w:rPr>
          <w:rFonts w:cs="Times New Roman"/>
        </w:rPr>
        <w:t xml:space="preserve">Patient </w:t>
      </w:r>
      <w:r w:rsidR="007B7CA8" w:rsidRPr="0087588A">
        <w:rPr>
          <w:rFonts w:cs="Times New Roman"/>
          <w:spacing w:val="-1"/>
        </w:rPr>
        <w:t>Selection/Worklist</w:t>
      </w:r>
      <w:r w:rsidR="00632BBA" w:rsidRPr="0087588A">
        <w:rPr>
          <w:rFonts w:cs="Times New Roman"/>
          <w:spacing w:val="-1"/>
        </w:rPr>
        <w:fldChar w:fldCharType="begin"/>
      </w:r>
      <w:r w:rsidR="00632BBA" w:rsidRPr="0087588A">
        <w:instrText xml:space="preserve"> XE "</w:instrText>
      </w:r>
      <w:r w:rsidR="00632BBA" w:rsidRPr="0087588A">
        <w:rPr>
          <w:spacing w:val="-1"/>
        </w:rPr>
        <w:instrText>Patient</w:instrText>
      </w:r>
      <w:r w:rsidR="00632BBA" w:rsidRPr="0087588A">
        <w:instrText xml:space="preserve"> </w:instrText>
      </w:r>
      <w:r w:rsidR="00632BBA" w:rsidRPr="0087588A">
        <w:rPr>
          <w:spacing w:val="-1"/>
        </w:rPr>
        <w:instrText>Selection/Worklist</w:instrText>
      </w:r>
      <w:r w:rsidR="00632BBA" w:rsidRPr="0087588A">
        <w:instrText xml:space="preserve">" </w:instrText>
      </w:r>
      <w:r w:rsidR="00632BBA" w:rsidRPr="0087588A">
        <w:rPr>
          <w:rFonts w:cs="Times New Roman"/>
          <w:spacing w:val="-1"/>
        </w:rPr>
        <w:fldChar w:fldCharType="end"/>
      </w:r>
      <w:r w:rsidR="007B7CA8" w:rsidRPr="0087588A">
        <w:rPr>
          <w:rFonts w:cs="Times New Roman"/>
          <w:spacing w:val="-3"/>
        </w:rPr>
        <w:t xml:space="preserve"> </w:t>
      </w:r>
      <w:r w:rsidR="00846226" w:rsidRPr="0087588A">
        <w:rPr>
          <w:rFonts w:cs="Times New Roman"/>
        </w:rPr>
        <w:t>including</w:t>
      </w:r>
      <w:r w:rsidR="007B7CA8" w:rsidRPr="0087588A">
        <w:rPr>
          <w:rFonts w:cs="Times New Roman"/>
          <w:spacing w:val="1"/>
        </w:rPr>
        <w:t xml:space="preserve"> </w:t>
      </w:r>
      <w:r w:rsidR="007B7CA8" w:rsidRPr="0087588A">
        <w:rPr>
          <w:rFonts w:cs="Times New Roman"/>
          <w:spacing w:val="-1"/>
        </w:rPr>
        <w:t>Observations</w:t>
      </w:r>
      <w:r w:rsidR="007B7CA8" w:rsidRPr="0087588A">
        <w:rPr>
          <w:rFonts w:cs="Times New Roman"/>
        </w:rPr>
        <w:t xml:space="preserve"> </w:t>
      </w:r>
      <w:r w:rsidR="007B7CA8" w:rsidRPr="0087588A">
        <w:rPr>
          <w:rFonts w:cs="Times New Roman"/>
          <w:spacing w:val="-1"/>
        </w:rPr>
        <w:t>checkbox</w:t>
      </w:r>
      <w:bookmarkEnd w:id="387"/>
      <w:bookmarkEnd w:id="388"/>
      <w:bookmarkEnd w:id="389"/>
    </w:p>
    <w:p w:rsidR="00F32DC5" w:rsidRPr="0087588A" w:rsidRDefault="00F32DC5" w:rsidP="00F32DC5">
      <w:pPr>
        <w:pStyle w:val="BodyText"/>
        <w:spacing w:before="119"/>
        <w:ind w:left="140" w:right="176"/>
      </w:pPr>
      <w:r w:rsidRPr="0087588A">
        <w:t>If</w:t>
      </w:r>
      <w:r w:rsidRPr="0087588A">
        <w:rPr>
          <w:spacing w:val="-1"/>
        </w:rPr>
        <w:t xml:space="preserve"> </w:t>
      </w:r>
      <w:r w:rsidRPr="0087588A">
        <w:t>you select</w:t>
      </w:r>
      <w:r w:rsidRPr="0087588A">
        <w:rPr>
          <w:spacing w:val="-1"/>
        </w:rPr>
        <w:t xml:space="preserve"> </w:t>
      </w:r>
      <w:r w:rsidRPr="0087588A">
        <w:t xml:space="preserve">the </w:t>
      </w:r>
      <w:r w:rsidRPr="0087588A">
        <w:rPr>
          <w:spacing w:val="-1"/>
        </w:rPr>
        <w:t>“Include</w:t>
      </w:r>
      <w:r w:rsidRPr="0087588A">
        <w:t xml:space="preserve"> </w:t>
      </w:r>
      <w:r w:rsidRPr="0087588A">
        <w:rPr>
          <w:spacing w:val="-1"/>
        </w:rPr>
        <w:t>Observations”</w:t>
      </w:r>
      <w:r w:rsidRPr="0087588A">
        <w:t xml:space="preserve"> </w:t>
      </w:r>
      <w:r w:rsidRPr="0087588A">
        <w:rPr>
          <w:spacing w:val="-1"/>
        </w:rPr>
        <w:t>checkbox,</w:t>
      </w:r>
      <w:r w:rsidRPr="0087588A">
        <w:t xml:space="preserve"> any Observation </w:t>
      </w:r>
      <w:r w:rsidRPr="0087588A">
        <w:rPr>
          <w:spacing w:val="-1"/>
        </w:rPr>
        <w:t xml:space="preserve">stays </w:t>
      </w:r>
      <w:r w:rsidRPr="0087588A">
        <w:t xml:space="preserve">or </w:t>
      </w:r>
      <w:r w:rsidRPr="0087588A">
        <w:rPr>
          <w:spacing w:val="-1"/>
        </w:rPr>
        <w:t>reviews</w:t>
      </w:r>
      <w:r w:rsidRPr="0087588A">
        <w:t xml:space="preserve"> will </w:t>
      </w:r>
      <w:r w:rsidRPr="0087588A">
        <w:rPr>
          <w:spacing w:val="-1"/>
        </w:rPr>
        <w:t>always</w:t>
      </w:r>
      <w:r w:rsidRPr="0087588A">
        <w:rPr>
          <w:spacing w:val="81"/>
        </w:rPr>
        <w:t xml:space="preserve"> </w:t>
      </w:r>
      <w:r w:rsidRPr="0087588A">
        <w:t>precede</w:t>
      </w:r>
      <w:r w:rsidRPr="0087588A">
        <w:rPr>
          <w:spacing w:val="-1"/>
        </w:rPr>
        <w:t xml:space="preserve"> </w:t>
      </w:r>
      <w:r w:rsidRPr="0087588A">
        <w:t>any</w:t>
      </w:r>
      <w:r w:rsidRPr="0087588A">
        <w:rPr>
          <w:spacing w:val="-1"/>
        </w:rPr>
        <w:t xml:space="preserve"> non-observation</w:t>
      </w:r>
      <w:r w:rsidRPr="0087588A">
        <w:t xml:space="preserve"> reviews</w:t>
      </w:r>
      <w:r w:rsidRPr="0087588A">
        <w:rPr>
          <w:spacing w:val="-2"/>
        </w:rPr>
        <w:t xml:space="preserve"> </w:t>
      </w:r>
      <w:r w:rsidRPr="0087588A">
        <w:t>or stays,</w:t>
      </w:r>
      <w:r w:rsidRPr="0087588A">
        <w:rPr>
          <w:spacing w:val="-1"/>
        </w:rPr>
        <w:t xml:space="preserve"> regardless</w:t>
      </w:r>
      <w:r w:rsidRPr="0087588A">
        <w:t xml:space="preserve"> of other sorting selections</w:t>
      </w:r>
      <w:r w:rsidRPr="0087588A">
        <w:rPr>
          <w:spacing w:val="3"/>
        </w:rPr>
        <w:t xml:space="preserve"> </w:t>
      </w:r>
      <w:r w:rsidRPr="0087588A">
        <w:rPr>
          <w:spacing w:val="-1"/>
        </w:rPr>
        <w:t>you</w:t>
      </w:r>
      <w:r w:rsidRPr="0087588A">
        <w:t xml:space="preserve"> </w:t>
      </w:r>
      <w:r w:rsidRPr="0087588A">
        <w:rPr>
          <w:spacing w:val="-1"/>
        </w:rPr>
        <w:t>make.</w:t>
      </w:r>
    </w:p>
    <w:p w:rsidR="00F32DC5" w:rsidRPr="0087588A" w:rsidRDefault="00F32DC5" w:rsidP="00F32DC5">
      <w:pPr>
        <w:pStyle w:val="BodyText"/>
        <w:ind w:left="140" w:right="682"/>
      </w:pPr>
      <w:r w:rsidRPr="0087588A">
        <w:t xml:space="preserve">Once </w:t>
      </w:r>
      <w:r w:rsidRPr="0087588A">
        <w:rPr>
          <w:spacing w:val="-1"/>
        </w:rPr>
        <w:t>selected,</w:t>
      </w:r>
      <w:r w:rsidRPr="0087588A">
        <w:t xml:space="preserve"> the</w:t>
      </w:r>
      <w:r w:rsidRPr="0087588A">
        <w:rPr>
          <w:spacing w:val="1"/>
        </w:rPr>
        <w:t xml:space="preserve"> </w:t>
      </w:r>
      <w:r w:rsidRPr="0087588A">
        <w:rPr>
          <w:spacing w:val="-1"/>
        </w:rPr>
        <w:t>Include</w:t>
      </w:r>
      <w:r w:rsidRPr="0087588A">
        <w:t xml:space="preserve"> </w:t>
      </w:r>
      <w:r w:rsidRPr="0087588A">
        <w:rPr>
          <w:spacing w:val="-1"/>
        </w:rPr>
        <w:t>Observations</w:t>
      </w:r>
      <w:r w:rsidRPr="0087588A">
        <w:t xml:space="preserve"> checkbox</w:t>
      </w:r>
      <w:r w:rsidRPr="0087588A">
        <w:rPr>
          <w:spacing w:val="-2"/>
        </w:rPr>
        <w:t xml:space="preserve"> </w:t>
      </w:r>
      <w:r w:rsidRPr="0087588A">
        <w:t xml:space="preserve">will </w:t>
      </w:r>
      <w:r w:rsidRPr="0087588A">
        <w:rPr>
          <w:spacing w:val="-1"/>
        </w:rPr>
        <w:t>remain</w:t>
      </w:r>
      <w:r w:rsidRPr="0087588A">
        <w:t xml:space="preserve"> </w:t>
      </w:r>
      <w:r w:rsidRPr="0087588A">
        <w:rPr>
          <w:spacing w:val="-1"/>
        </w:rPr>
        <w:t>effective</w:t>
      </w:r>
      <w:r w:rsidRPr="0087588A">
        <w:t xml:space="preserve"> when you leave</w:t>
      </w:r>
      <w:r w:rsidRPr="0087588A">
        <w:rPr>
          <w:spacing w:val="-1"/>
        </w:rPr>
        <w:t xml:space="preserve"> </w:t>
      </w:r>
      <w:r w:rsidRPr="0087588A">
        <w:t>the</w:t>
      </w:r>
      <w:r w:rsidRPr="0087588A">
        <w:rPr>
          <w:spacing w:val="65"/>
        </w:rPr>
        <w:t xml:space="preserve"> </w:t>
      </w:r>
      <w:r w:rsidRPr="0087588A">
        <w:rPr>
          <w:b/>
          <w:bCs/>
          <w:i/>
        </w:rPr>
        <w:t xml:space="preserve">Patient </w:t>
      </w:r>
      <w:r w:rsidRPr="0087588A">
        <w:rPr>
          <w:b/>
          <w:bCs/>
          <w:i/>
          <w:spacing w:val="-1"/>
        </w:rPr>
        <w:t>Selection/Worklist</w:t>
      </w:r>
      <w:r w:rsidR="00632BBA" w:rsidRPr="0087588A">
        <w:rPr>
          <w:spacing w:val="-1"/>
        </w:rPr>
        <w:fldChar w:fldCharType="begin"/>
      </w:r>
      <w:r w:rsidR="00632BBA" w:rsidRPr="0087588A">
        <w:instrText xml:space="preserve"> XE "</w:instrText>
      </w:r>
      <w:r w:rsidR="00632BBA" w:rsidRPr="0087588A">
        <w:rPr>
          <w:spacing w:val="-1"/>
        </w:rPr>
        <w:instrText>Patient</w:instrText>
      </w:r>
      <w:r w:rsidR="00632BBA" w:rsidRPr="0087588A">
        <w:instrText xml:space="preserve"> </w:instrText>
      </w:r>
      <w:r w:rsidR="00632BBA" w:rsidRPr="0087588A">
        <w:rPr>
          <w:spacing w:val="-1"/>
        </w:rPr>
        <w:instrText>Selection/Worklist</w:instrText>
      </w:r>
      <w:r w:rsidR="00632BBA" w:rsidRPr="0087588A">
        <w:instrText xml:space="preserve">" </w:instrText>
      </w:r>
      <w:r w:rsidR="00632BBA" w:rsidRPr="0087588A">
        <w:rPr>
          <w:spacing w:val="-1"/>
        </w:rPr>
        <w:fldChar w:fldCharType="end"/>
      </w:r>
      <w:r w:rsidRPr="0087588A">
        <w:rPr>
          <w:b/>
          <w:bCs/>
          <w:i/>
          <w:spacing w:val="1"/>
        </w:rPr>
        <w:t xml:space="preserve"> </w:t>
      </w:r>
      <w:r w:rsidRPr="0087588A">
        <w:t xml:space="preserve">or </w:t>
      </w:r>
      <w:r w:rsidRPr="0087588A">
        <w:rPr>
          <w:spacing w:val="-1"/>
        </w:rPr>
        <w:t>other</w:t>
      </w:r>
      <w:r w:rsidRPr="0087588A">
        <w:t xml:space="preserve"> screens</w:t>
      </w:r>
      <w:r w:rsidRPr="0087588A">
        <w:rPr>
          <w:spacing w:val="-1"/>
        </w:rPr>
        <w:t xml:space="preserve"> </w:t>
      </w:r>
      <w:r w:rsidRPr="0087588A">
        <w:t>and return</w:t>
      </w:r>
      <w:r w:rsidRPr="0087588A">
        <w:rPr>
          <w:spacing w:val="-2"/>
        </w:rPr>
        <w:t xml:space="preserve"> </w:t>
      </w:r>
      <w:r w:rsidRPr="0087588A">
        <w:t>to</w:t>
      </w:r>
      <w:r w:rsidRPr="0087588A">
        <w:rPr>
          <w:spacing w:val="1"/>
        </w:rPr>
        <w:t xml:space="preserve"> </w:t>
      </w:r>
      <w:r w:rsidRPr="0087588A">
        <w:rPr>
          <w:spacing w:val="-1"/>
        </w:rPr>
        <w:t>them,</w:t>
      </w:r>
      <w:r w:rsidRPr="0087588A">
        <w:t xml:space="preserve"> and when you log back in.</w:t>
      </w:r>
      <w:r w:rsidRPr="0087588A">
        <w:rPr>
          <w:spacing w:val="45"/>
        </w:rPr>
        <w:t xml:space="preserve"> </w:t>
      </w:r>
      <w:r w:rsidRPr="0087588A">
        <w:t xml:space="preserve">The </w:t>
      </w:r>
      <w:r w:rsidRPr="0087588A">
        <w:rPr>
          <w:spacing w:val="-1"/>
        </w:rPr>
        <w:t>“Include</w:t>
      </w:r>
      <w:r w:rsidRPr="0087588A">
        <w:t xml:space="preserve"> </w:t>
      </w:r>
      <w:r w:rsidRPr="0087588A">
        <w:rPr>
          <w:spacing w:val="-1"/>
        </w:rPr>
        <w:t>Observations”</w:t>
      </w:r>
      <w:r w:rsidRPr="0087588A">
        <w:t xml:space="preserve"> </w:t>
      </w:r>
      <w:r w:rsidRPr="0087588A">
        <w:rPr>
          <w:spacing w:val="-1"/>
        </w:rPr>
        <w:t>checkbox</w:t>
      </w:r>
      <w:r w:rsidRPr="0087588A">
        <w:t xml:space="preserve"> can be </w:t>
      </w:r>
      <w:r w:rsidRPr="0087588A">
        <w:rPr>
          <w:spacing w:val="-1"/>
        </w:rPr>
        <w:t>found</w:t>
      </w:r>
      <w:r w:rsidRPr="0087588A">
        <w:t xml:space="preserve"> on the following </w:t>
      </w:r>
      <w:r w:rsidRPr="0087588A">
        <w:rPr>
          <w:spacing w:val="-1"/>
        </w:rPr>
        <w:t>screens:</w:t>
      </w:r>
    </w:p>
    <w:p w:rsidR="00F32DC5" w:rsidRPr="0087588A" w:rsidRDefault="00F32DC5" w:rsidP="00BD6B23">
      <w:pPr>
        <w:pStyle w:val="InstructionalBullet1"/>
        <w:numPr>
          <w:ilvl w:val="0"/>
          <w:numId w:val="129"/>
        </w:numPr>
        <w:rPr>
          <w:i w:val="0"/>
          <w:color w:val="auto"/>
        </w:rPr>
      </w:pPr>
      <w:r w:rsidRPr="0087588A">
        <w:rPr>
          <w:i w:val="0"/>
          <w:color w:val="auto"/>
        </w:rPr>
        <w:lastRenderedPageBreak/>
        <w:t>Patient Select Screen</w:t>
      </w:r>
    </w:p>
    <w:p w:rsidR="00F32DC5" w:rsidRPr="0087588A" w:rsidRDefault="00F32DC5" w:rsidP="00BD6B23">
      <w:pPr>
        <w:pStyle w:val="InstructionalBullet1"/>
        <w:numPr>
          <w:ilvl w:val="0"/>
          <w:numId w:val="129"/>
        </w:numPr>
        <w:rPr>
          <w:i w:val="0"/>
          <w:color w:val="auto"/>
        </w:rPr>
      </w:pPr>
      <w:r w:rsidRPr="0087588A">
        <w:rPr>
          <w:i w:val="0"/>
          <w:color w:val="auto"/>
        </w:rPr>
        <w:t>Review Select Screen</w:t>
      </w:r>
    </w:p>
    <w:p w:rsidR="00F32DC5" w:rsidRPr="0087588A" w:rsidRDefault="00F32DC5" w:rsidP="00BD6B23">
      <w:pPr>
        <w:pStyle w:val="InstructionalBullet1"/>
        <w:numPr>
          <w:ilvl w:val="0"/>
          <w:numId w:val="129"/>
        </w:numPr>
        <w:rPr>
          <w:i w:val="0"/>
          <w:color w:val="auto"/>
        </w:rPr>
      </w:pPr>
      <w:r w:rsidRPr="0087588A">
        <w:rPr>
          <w:i w:val="0"/>
          <w:color w:val="auto"/>
        </w:rPr>
        <w:t>Dismissed Stay Patient Select Screen</w:t>
      </w:r>
    </w:p>
    <w:p w:rsidR="00F32DC5" w:rsidRPr="0087588A" w:rsidRDefault="00F32DC5" w:rsidP="00BD6B23">
      <w:pPr>
        <w:pStyle w:val="InstructionalBullet1"/>
        <w:numPr>
          <w:ilvl w:val="0"/>
          <w:numId w:val="129"/>
        </w:numPr>
        <w:rPr>
          <w:i w:val="0"/>
          <w:color w:val="auto"/>
        </w:rPr>
      </w:pPr>
      <w:r w:rsidRPr="0087588A">
        <w:rPr>
          <w:i w:val="0"/>
          <w:color w:val="auto"/>
        </w:rPr>
        <w:t>Free Text Search</w:t>
      </w:r>
    </w:p>
    <w:p w:rsidR="00F32DC5" w:rsidRPr="0087588A" w:rsidRDefault="00F32DC5" w:rsidP="00BD6B23">
      <w:pPr>
        <w:pStyle w:val="InstructionalBullet1"/>
        <w:numPr>
          <w:ilvl w:val="0"/>
          <w:numId w:val="129"/>
        </w:numPr>
        <w:rPr>
          <w:i w:val="0"/>
          <w:color w:val="auto"/>
        </w:rPr>
      </w:pPr>
      <w:r w:rsidRPr="0087588A">
        <w:rPr>
          <w:i w:val="0"/>
          <w:color w:val="auto"/>
        </w:rPr>
        <w:t>Patient Stay Admin</w:t>
      </w:r>
    </w:p>
    <w:p w:rsidR="00F32DC5" w:rsidRPr="0087588A" w:rsidRDefault="0045159C" w:rsidP="00F32DC5">
      <w:pPr>
        <w:pStyle w:val="Heading2"/>
      </w:pPr>
      <w:r w:rsidRPr="0087588A">
        <w:t xml:space="preserve"> </w:t>
      </w:r>
      <w:bookmarkStart w:id="390" w:name="_Toc479676030"/>
      <w:bookmarkStart w:id="391" w:name="_Toc479631766"/>
      <w:bookmarkStart w:id="392" w:name="_Toc499543730"/>
      <w:r w:rsidR="00F32DC5" w:rsidRPr="0087588A">
        <w:t>Using Filters and Paging Features</w:t>
      </w:r>
      <w:bookmarkEnd w:id="390"/>
      <w:bookmarkEnd w:id="391"/>
      <w:bookmarkEnd w:id="392"/>
    </w:p>
    <w:p w:rsidR="00F32DC5" w:rsidRPr="0087588A" w:rsidRDefault="00F32DC5" w:rsidP="00F32DC5">
      <w:pPr>
        <w:pStyle w:val="BodyText"/>
        <w:ind w:right="307"/>
        <w:rPr>
          <w:spacing w:val="-1"/>
        </w:rPr>
      </w:pPr>
      <w:r w:rsidRPr="0087588A">
        <w:rPr>
          <w:spacing w:val="-1"/>
        </w:rPr>
        <w:t>NUMI offers filters and paging features so you can navigate thru the list of patients quickly and conveniently</w:t>
      </w:r>
      <w:r w:rsidR="00142944" w:rsidRPr="0087588A">
        <w:rPr>
          <w:spacing w:val="-1"/>
        </w:rPr>
        <w:t xml:space="preserve">. </w:t>
      </w:r>
      <w:r w:rsidRPr="0087588A">
        <w:rPr>
          <w:spacing w:val="-1"/>
        </w:rPr>
        <w:t>Additionally, all columns in the list can be sorted in ascending or descending order by clicking on the column headers.</w:t>
      </w:r>
    </w:p>
    <w:p w:rsidR="00F32DC5" w:rsidRPr="0087588A" w:rsidRDefault="00F32DC5" w:rsidP="000A1BEF">
      <w:pPr>
        <w:rPr>
          <w:b/>
          <w:noProof/>
          <w:sz w:val="24"/>
        </w:rPr>
      </w:pPr>
      <w:r w:rsidRPr="0087588A">
        <w:rPr>
          <w:b/>
          <w:noProof/>
          <w:sz w:val="24"/>
        </w:rPr>
        <w:drawing>
          <wp:inline distT="0" distB="0" distL="0" distR="0" wp14:anchorId="135D7C28" wp14:editId="0470C521">
            <wp:extent cx="247650" cy="247395"/>
            <wp:effectExtent l="0" t="0" r="0" b="635"/>
            <wp:docPr id="4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7" cstate="print"/>
                    <a:stretch>
                      <a:fillRect/>
                    </a:stretch>
                  </pic:blipFill>
                  <pic:spPr>
                    <a:xfrm>
                      <a:off x="0" y="0"/>
                      <a:ext cx="247650" cy="247395"/>
                    </a:xfrm>
                    <a:prstGeom prst="rect">
                      <a:avLst/>
                    </a:prstGeom>
                  </pic:spPr>
                </pic:pic>
              </a:graphicData>
            </a:graphic>
          </wp:inline>
        </w:drawing>
      </w:r>
      <w:r w:rsidR="00DF273B" w:rsidRPr="0087588A">
        <w:rPr>
          <w:b/>
          <w:noProof/>
          <w:sz w:val="24"/>
        </w:rPr>
        <w:t xml:space="preserve"> </w:t>
      </w:r>
      <w:r w:rsidRPr="0087588A">
        <w:rPr>
          <w:b/>
          <w:noProof/>
          <w:sz w:val="24"/>
        </w:rPr>
        <w:t>The filters on NUMI screens are additive. This means you can select several filters in order to get very specific search results. After performing a search, if you click on the &lt;Reset&gt; button, your filter selections will be cleared and when the screen is re-loaded the Reminder Date checkbox selected and default information redisplayed. While additive filters can be helpful if you need to, for example, look at a specific set of Reminder Dates for a specific Ward in a specific Date range, it is possible to create such precise (and even mutually exclusive) criteria that no records will be found in NUMI. This is something to be aware of when using multiple filters. For more information about using NUMI filters</w:t>
      </w:r>
      <w:r w:rsidR="005C5858" w:rsidRPr="0087588A">
        <w:rPr>
          <w:b/>
          <w:noProof/>
          <w:sz w:val="24"/>
        </w:rPr>
        <w:t>.</w:t>
      </w:r>
    </w:p>
    <w:p w:rsidR="00F32DC5" w:rsidRPr="0087588A" w:rsidRDefault="00F32DC5" w:rsidP="00F32DC5">
      <w:pPr>
        <w:pStyle w:val="Heading3"/>
      </w:pPr>
      <w:bookmarkStart w:id="393" w:name="_Toc479676031"/>
      <w:bookmarkStart w:id="394" w:name="_Toc479631767"/>
      <w:bookmarkStart w:id="395" w:name="_Toc499543731"/>
      <w:r w:rsidRPr="0087588A">
        <w:t>Finding Patients by Patient Category</w:t>
      </w:r>
      <w:bookmarkEnd w:id="393"/>
      <w:bookmarkEnd w:id="394"/>
      <w:bookmarkEnd w:id="395"/>
    </w:p>
    <w:p w:rsidR="00F32DC5" w:rsidRPr="0087588A" w:rsidRDefault="00F32DC5" w:rsidP="00F32DC5">
      <w:pPr>
        <w:pStyle w:val="BodyText"/>
        <w:spacing w:before="237"/>
        <w:ind w:right="107"/>
      </w:pPr>
      <w:r w:rsidRPr="0087588A">
        <w:t xml:space="preserve">You can specify </w:t>
      </w:r>
      <w:r w:rsidRPr="0087588A">
        <w:rPr>
          <w:spacing w:val="-1"/>
        </w:rPr>
        <w:t>which</w:t>
      </w:r>
      <w:r w:rsidRPr="0087588A">
        <w:t xml:space="preserve"> </w:t>
      </w:r>
      <w:r w:rsidRPr="0087588A">
        <w:rPr>
          <w:spacing w:val="-1"/>
        </w:rPr>
        <w:t>types</w:t>
      </w:r>
      <w:r w:rsidRPr="0087588A">
        <w:t xml:space="preserve"> of </w:t>
      </w:r>
      <w:r w:rsidRPr="0087588A">
        <w:rPr>
          <w:spacing w:val="-1"/>
        </w:rPr>
        <w:t>patients</w:t>
      </w:r>
      <w:r w:rsidRPr="0087588A">
        <w:t xml:space="preserve"> will </w:t>
      </w:r>
      <w:r w:rsidRPr="0087588A">
        <w:rPr>
          <w:spacing w:val="-1"/>
        </w:rPr>
        <w:t>be</w:t>
      </w:r>
      <w:r w:rsidRPr="0087588A">
        <w:t xml:space="preserve"> </w:t>
      </w:r>
      <w:r w:rsidRPr="0087588A">
        <w:rPr>
          <w:spacing w:val="-1"/>
        </w:rPr>
        <w:t>displayed</w:t>
      </w:r>
      <w:r w:rsidRPr="0087588A">
        <w:t xml:space="preserve"> in </w:t>
      </w:r>
      <w:r w:rsidRPr="0087588A">
        <w:rPr>
          <w:spacing w:val="-1"/>
        </w:rPr>
        <w:t>your</w:t>
      </w:r>
      <w:r w:rsidRPr="0087588A">
        <w:t xml:space="preserve"> search by selecting</w:t>
      </w:r>
      <w:r w:rsidRPr="0087588A">
        <w:rPr>
          <w:spacing w:val="-1"/>
        </w:rPr>
        <w:t xml:space="preserve"> the</w:t>
      </w:r>
      <w:r w:rsidRPr="0087588A">
        <w:rPr>
          <w:spacing w:val="55"/>
        </w:rPr>
        <w:t xml:space="preserve"> </w:t>
      </w:r>
      <w:r w:rsidRPr="0087588A">
        <w:t xml:space="preserve">following </w:t>
      </w:r>
      <w:r w:rsidRPr="0087588A">
        <w:rPr>
          <w:spacing w:val="-1"/>
        </w:rPr>
        <w:t>radio</w:t>
      </w:r>
      <w:r w:rsidRPr="0087588A">
        <w:t xml:space="preserve"> button options from</w:t>
      </w:r>
      <w:r w:rsidRPr="0087588A">
        <w:rPr>
          <w:spacing w:val="-1"/>
        </w:rPr>
        <w:t xml:space="preserve"> </w:t>
      </w:r>
      <w:r w:rsidRPr="0087588A">
        <w:t xml:space="preserve">the </w:t>
      </w:r>
      <w:r w:rsidRPr="0087588A">
        <w:rPr>
          <w:spacing w:val="-1"/>
        </w:rPr>
        <w:t xml:space="preserve">Patient </w:t>
      </w:r>
      <w:r w:rsidRPr="0087588A">
        <w:t xml:space="preserve">Category </w:t>
      </w:r>
      <w:r w:rsidRPr="0087588A">
        <w:rPr>
          <w:spacing w:val="-1"/>
        </w:rPr>
        <w:t>filter:</w:t>
      </w:r>
    </w:p>
    <w:p w:rsidR="00F32DC5" w:rsidRPr="0087588A" w:rsidRDefault="00F32DC5" w:rsidP="00DA39F3">
      <w:pPr>
        <w:pStyle w:val="BodyText"/>
        <w:widowControl w:val="0"/>
        <w:numPr>
          <w:ilvl w:val="3"/>
          <w:numId w:val="42"/>
        </w:numPr>
        <w:tabs>
          <w:tab w:val="left" w:pos="821"/>
        </w:tabs>
        <w:spacing w:before="121" w:after="0"/>
        <w:ind w:right="120" w:hanging="360"/>
      </w:pPr>
      <w:r w:rsidRPr="0087588A">
        <w:rPr>
          <w:spacing w:val="-1"/>
        </w:rPr>
        <w:t>Patients</w:t>
      </w:r>
      <w:r w:rsidRPr="0087588A">
        <w:t xml:space="preserve"> Pending a </w:t>
      </w:r>
      <w:r w:rsidRPr="0087588A">
        <w:rPr>
          <w:spacing w:val="-1"/>
        </w:rPr>
        <w:t>Review:</w:t>
      </w:r>
      <w:r w:rsidRPr="0087588A">
        <w:t xml:space="preserve"> Includes</w:t>
      </w:r>
      <w:r w:rsidRPr="0087588A">
        <w:rPr>
          <w:spacing w:val="-1"/>
        </w:rPr>
        <w:t xml:space="preserve"> patients</w:t>
      </w:r>
      <w:r w:rsidRPr="0087588A">
        <w:t xml:space="preserve"> with</w:t>
      </w:r>
      <w:r w:rsidRPr="0087588A">
        <w:rPr>
          <w:spacing w:val="-1"/>
        </w:rPr>
        <w:t xml:space="preserve"> </w:t>
      </w:r>
      <w:proofErr w:type="spellStart"/>
      <w:r w:rsidR="00A55CF9" w:rsidRPr="0087588A">
        <w:rPr>
          <w:spacing w:val="-1"/>
        </w:rPr>
        <w:t>undismissed</w:t>
      </w:r>
      <w:proofErr w:type="spellEnd"/>
      <w:r w:rsidRPr="0087588A">
        <w:t xml:space="preserve"> stays that</w:t>
      </w:r>
      <w:r w:rsidRPr="0087588A">
        <w:rPr>
          <w:spacing w:val="-1"/>
        </w:rPr>
        <w:t xml:space="preserve"> </w:t>
      </w:r>
      <w:r w:rsidRPr="0087588A">
        <w:t>still have</w:t>
      </w:r>
      <w:r w:rsidRPr="0087588A">
        <w:rPr>
          <w:spacing w:val="-1"/>
        </w:rPr>
        <w:t xml:space="preserve"> </w:t>
      </w:r>
      <w:r w:rsidR="00327C31" w:rsidRPr="0087588A">
        <w:t>a</w:t>
      </w:r>
      <w:r w:rsidRPr="0087588A">
        <w:rPr>
          <w:spacing w:val="-1"/>
        </w:rPr>
        <w:t xml:space="preserve"> </w:t>
      </w:r>
      <w:r w:rsidRPr="0087588A">
        <w:t>un-</w:t>
      </w:r>
      <w:r w:rsidRPr="0087588A">
        <w:rPr>
          <w:spacing w:val="61"/>
        </w:rPr>
        <w:t xml:space="preserve"> </w:t>
      </w:r>
      <w:r w:rsidRPr="0087588A">
        <w:t xml:space="preserve">reviewed </w:t>
      </w:r>
      <w:r w:rsidRPr="0087588A">
        <w:rPr>
          <w:spacing w:val="-1"/>
        </w:rPr>
        <w:t>admission</w:t>
      </w:r>
      <w:r w:rsidRPr="0087588A">
        <w:t xml:space="preserve"> or bed day of care</w:t>
      </w:r>
      <w:r w:rsidR="00A55CF9" w:rsidRPr="0087588A">
        <w:t>.</w:t>
      </w:r>
    </w:p>
    <w:p w:rsidR="00F32DC5" w:rsidRPr="0087588A" w:rsidRDefault="00F32DC5" w:rsidP="00DA39F3">
      <w:pPr>
        <w:pStyle w:val="BodyText"/>
        <w:widowControl w:val="0"/>
        <w:numPr>
          <w:ilvl w:val="3"/>
          <w:numId w:val="42"/>
        </w:numPr>
        <w:tabs>
          <w:tab w:val="left" w:pos="821"/>
        </w:tabs>
        <w:spacing w:after="0"/>
        <w:ind w:right="426" w:hanging="360"/>
      </w:pPr>
      <w:r w:rsidRPr="0087588A">
        <w:rPr>
          <w:spacing w:val="-1"/>
        </w:rPr>
        <w:t>Patients</w:t>
      </w:r>
      <w:r w:rsidRPr="0087588A">
        <w:t xml:space="preserve"> Currently in </w:t>
      </w:r>
      <w:r w:rsidRPr="0087588A">
        <w:rPr>
          <w:spacing w:val="-1"/>
        </w:rPr>
        <w:t>Beds:</w:t>
      </w:r>
      <w:r w:rsidRPr="0087588A">
        <w:t xml:space="preserve"> </w:t>
      </w:r>
      <w:r w:rsidRPr="0087588A">
        <w:rPr>
          <w:spacing w:val="-1"/>
        </w:rPr>
        <w:t>Include patients</w:t>
      </w:r>
      <w:r w:rsidRPr="0087588A">
        <w:t xml:space="preserve"> with </w:t>
      </w:r>
      <w:r w:rsidRPr="0087588A">
        <w:rPr>
          <w:spacing w:val="-1"/>
        </w:rPr>
        <w:t>dismissed</w:t>
      </w:r>
      <w:r w:rsidRPr="0087588A">
        <w:t xml:space="preserve"> and </w:t>
      </w:r>
      <w:proofErr w:type="spellStart"/>
      <w:r w:rsidR="00A55CF9" w:rsidRPr="0087588A">
        <w:rPr>
          <w:spacing w:val="-1"/>
        </w:rPr>
        <w:t>undismissed</w:t>
      </w:r>
      <w:proofErr w:type="spellEnd"/>
      <w:r w:rsidRPr="0087588A">
        <w:t xml:space="preserve"> </w:t>
      </w:r>
      <w:r w:rsidRPr="0087588A">
        <w:rPr>
          <w:spacing w:val="-1"/>
        </w:rPr>
        <w:t>stays,</w:t>
      </w:r>
      <w:r w:rsidRPr="0087588A">
        <w:t xml:space="preserve"> </w:t>
      </w:r>
      <w:r w:rsidRPr="0087588A">
        <w:rPr>
          <w:spacing w:val="-1"/>
        </w:rPr>
        <w:t>but</w:t>
      </w:r>
      <w:r w:rsidRPr="0087588A">
        <w:rPr>
          <w:spacing w:val="95"/>
        </w:rPr>
        <w:t xml:space="preserve"> </w:t>
      </w:r>
      <w:r w:rsidRPr="0087588A">
        <w:t xml:space="preserve">not </w:t>
      </w:r>
      <w:r w:rsidRPr="0087588A">
        <w:rPr>
          <w:spacing w:val="-1"/>
        </w:rPr>
        <w:t>discharged</w:t>
      </w:r>
      <w:r w:rsidRPr="0087588A">
        <w:t xml:space="preserve"> patients</w:t>
      </w:r>
      <w:r w:rsidR="00A55CF9" w:rsidRPr="0087588A">
        <w:t>.</w:t>
      </w:r>
    </w:p>
    <w:p w:rsidR="00F32DC5" w:rsidRPr="0087588A" w:rsidRDefault="00F32DC5" w:rsidP="00DA39F3">
      <w:pPr>
        <w:pStyle w:val="BodyText"/>
        <w:widowControl w:val="0"/>
        <w:numPr>
          <w:ilvl w:val="3"/>
          <w:numId w:val="42"/>
        </w:numPr>
        <w:tabs>
          <w:tab w:val="left" w:pos="821"/>
        </w:tabs>
        <w:spacing w:after="0"/>
        <w:ind w:hanging="360"/>
      </w:pPr>
      <w:r w:rsidRPr="0087588A">
        <w:rPr>
          <w:spacing w:val="-1"/>
        </w:rPr>
        <w:t>Patients</w:t>
      </w:r>
      <w:r w:rsidRPr="0087588A">
        <w:t xml:space="preserve"> with</w:t>
      </w:r>
      <w:r w:rsidRPr="0087588A">
        <w:rPr>
          <w:spacing w:val="-1"/>
        </w:rPr>
        <w:t xml:space="preserve"> </w:t>
      </w:r>
      <w:proofErr w:type="spellStart"/>
      <w:r w:rsidR="00A55CF9" w:rsidRPr="0087588A">
        <w:rPr>
          <w:spacing w:val="-1"/>
        </w:rPr>
        <w:t>undismissed</w:t>
      </w:r>
      <w:proofErr w:type="spellEnd"/>
      <w:r w:rsidRPr="0087588A">
        <w:t xml:space="preserve"> Stays: </w:t>
      </w:r>
      <w:r w:rsidRPr="0087588A">
        <w:rPr>
          <w:spacing w:val="-1"/>
        </w:rPr>
        <w:t>Includes</w:t>
      </w:r>
      <w:r w:rsidRPr="0087588A">
        <w:t xml:space="preserve"> patients with </w:t>
      </w:r>
      <w:proofErr w:type="spellStart"/>
      <w:r w:rsidR="00A55CF9" w:rsidRPr="0087588A">
        <w:rPr>
          <w:spacing w:val="-1"/>
        </w:rPr>
        <w:t>undismissed</w:t>
      </w:r>
      <w:proofErr w:type="spellEnd"/>
      <w:r w:rsidRPr="0087588A">
        <w:t xml:space="preserve"> </w:t>
      </w:r>
      <w:r w:rsidRPr="0087588A">
        <w:rPr>
          <w:spacing w:val="-1"/>
        </w:rPr>
        <w:t>stays</w:t>
      </w:r>
      <w:r w:rsidR="00A55CF9" w:rsidRPr="0087588A">
        <w:rPr>
          <w:spacing w:val="-1"/>
        </w:rPr>
        <w:t>.</w:t>
      </w:r>
    </w:p>
    <w:p w:rsidR="004F1459" w:rsidRPr="0087588A" w:rsidRDefault="004F1459" w:rsidP="00E61A2A"/>
    <w:p w:rsidR="00F32DC5" w:rsidRPr="0087588A" w:rsidRDefault="00F32DC5" w:rsidP="00F32DC5">
      <w:pPr>
        <w:jc w:val="center"/>
      </w:pPr>
      <w:r w:rsidRPr="0087588A">
        <w:rPr>
          <w:noProof/>
          <w:sz w:val="20"/>
          <w:szCs w:val="20"/>
        </w:rPr>
        <w:drawing>
          <wp:inline distT="0" distB="0" distL="0" distR="0" wp14:anchorId="7547381C" wp14:editId="4840820F">
            <wp:extent cx="1981199" cy="1285875"/>
            <wp:effectExtent l="0" t="0" r="635" b="0"/>
            <wp:docPr id="44" name="image29.png" descr="Patient Category Filter" title="Patient Categor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67" cstate="print"/>
                    <a:stretch>
                      <a:fillRect/>
                    </a:stretch>
                  </pic:blipFill>
                  <pic:spPr>
                    <a:xfrm>
                      <a:off x="0" y="0"/>
                      <a:ext cx="1981199" cy="1285875"/>
                    </a:xfrm>
                    <a:prstGeom prst="rect">
                      <a:avLst/>
                    </a:prstGeom>
                  </pic:spPr>
                </pic:pic>
              </a:graphicData>
            </a:graphic>
          </wp:inline>
        </w:drawing>
      </w:r>
    </w:p>
    <w:p w:rsidR="00F32DC5" w:rsidRPr="0087588A" w:rsidRDefault="006744C2" w:rsidP="006744C2">
      <w:pPr>
        <w:pStyle w:val="Caption"/>
        <w:jc w:val="center"/>
      </w:pPr>
      <w:bookmarkStart w:id="396" w:name="_Toc479683279"/>
      <w:bookmarkStart w:id="397" w:name="_Toc479632062"/>
      <w:bookmarkStart w:id="398" w:name="_Toc499543506"/>
      <w:r w:rsidRPr="0087588A">
        <w:t xml:space="preserve">Figure </w:t>
      </w:r>
      <w:fldSimple w:instr=" SEQ Figure \* ARABIC ">
        <w:r w:rsidR="0034324B">
          <w:rPr>
            <w:noProof/>
          </w:rPr>
          <w:t>25</w:t>
        </w:r>
      </w:fldSimple>
      <w:r w:rsidRPr="0087588A">
        <w:t>: Patient Category Filter</w:t>
      </w:r>
      <w:bookmarkEnd w:id="396"/>
      <w:bookmarkEnd w:id="397"/>
      <w:bookmarkEnd w:id="398"/>
    </w:p>
    <w:p w:rsidR="00F32DC5" w:rsidRPr="0087588A" w:rsidRDefault="00F32DC5" w:rsidP="00F32DC5">
      <w:pPr>
        <w:jc w:val="center"/>
      </w:pPr>
    </w:p>
    <w:p w:rsidR="00F32DC5" w:rsidRPr="0087588A" w:rsidRDefault="000A1BEF" w:rsidP="00F32DC5">
      <w:pPr>
        <w:pStyle w:val="Heading3"/>
      </w:pPr>
      <w:r w:rsidRPr="0087588A">
        <w:lastRenderedPageBreak/>
        <w:t xml:space="preserve"> </w:t>
      </w:r>
      <w:bookmarkStart w:id="399" w:name="_Toc479676032"/>
      <w:bookmarkStart w:id="400" w:name="_Toc479631768"/>
      <w:bookmarkStart w:id="401" w:name="_Toc499543732"/>
      <w:r w:rsidR="00F32DC5" w:rsidRPr="0087588A">
        <w:t>Finding Patients Using the Reminder Date Filter</w:t>
      </w:r>
      <w:bookmarkEnd w:id="399"/>
      <w:bookmarkEnd w:id="400"/>
      <w:bookmarkEnd w:id="401"/>
    </w:p>
    <w:p w:rsidR="008C4081" w:rsidRPr="0087588A" w:rsidRDefault="008C4081" w:rsidP="008C4081">
      <w:pPr>
        <w:pStyle w:val="BodyText"/>
        <w:spacing w:before="237"/>
        <w:ind w:right="120"/>
      </w:pPr>
      <w:r w:rsidRPr="0087588A">
        <w:t xml:space="preserve">As </w:t>
      </w:r>
      <w:r w:rsidRPr="0087588A">
        <w:rPr>
          <w:spacing w:val="-1"/>
        </w:rPr>
        <w:t>mentioned</w:t>
      </w:r>
      <w:r w:rsidRPr="0087588A">
        <w:t xml:space="preserve"> in the</w:t>
      </w:r>
      <w:r w:rsidRPr="0087588A">
        <w:rPr>
          <w:spacing w:val="1"/>
        </w:rPr>
        <w:t xml:space="preserve"> </w:t>
      </w:r>
      <w:r w:rsidRPr="0087588A">
        <w:rPr>
          <w:spacing w:val="-1"/>
        </w:rPr>
        <w:t>Patient</w:t>
      </w:r>
      <w:r w:rsidRPr="0087588A">
        <w:t xml:space="preserve"> </w:t>
      </w:r>
      <w:r w:rsidRPr="0087588A">
        <w:rPr>
          <w:spacing w:val="-1"/>
        </w:rPr>
        <w:t>Selection/Worklist</w:t>
      </w:r>
      <w:r w:rsidR="00632BBA" w:rsidRPr="0087588A">
        <w:rPr>
          <w:spacing w:val="-1"/>
        </w:rPr>
        <w:fldChar w:fldCharType="begin"/>
      </w:r>
      <w:r w:rsidR="00632BBA" w:rsidRPr="0087588A">
        <w:instrText xml:space="preserve"> XE "</w:instrText>
      </w:r>
      <w:r w:rsidR="00632BBA" w:rsidRPr="0087588A">
        <w:rPr>
          <w:spacing w:val="-1"/>
        </w:rPr>
        <w:instrText>Patient</w:instrText>
      </w:r>
      <w:r w:rsidR="00632BBA" w:rsidRPr="0087588A">
        <w:instrText xml:space="preserve"> </w:instrText>
      </w:r>
      <w:r w:rsidR="00632BBA" w:rsidRPr="0087588A">
        <w:rPr>
          <w:spacing w:val="-1"/>
        </w:rPr>
        <w:instrText>Selection/Worklist</w:instrText>
      </w:r>
      <w:r w:rsidR="00632BBA" w:rsidRPr="0087588A">
        <w:instrText xml:space="preserve">" </w:instrText>
      </w:r>
      <w:r w:rsidR="00632BBA" w:rsidRPr="0087588A">
        <w:rPr>
          <w:spacing w:val="-1"/>
        </w:rPr>
        <w:fldChar w:fldCharType="end"/>
      </w:r>
      <w:r w:rsidRPr="0087588A">
        <w:rPr>
          <w:spacing w:val="1"/>
        </w:rPr>
        <w:t xml:space="preserve"> </w:t>
      </w:r>
      <w:r w:rsidRPr="0087588A">
        <w:rPr>
          <w:spacing w:val="-1"/>
        </w:rPr>
        <w:t>introduction,</w:t>
      </w:r>
      <w:r w:rsidRPr="0087588A">
        <w:rPr>
          <w:spacing w:val="-2"/>
        </w:rPr>
        <w:t xml:space="preserve"> </w:t>
      </w:r>
      <w:r w:rsidRPr="0087588A">
        <w:t>when the</w:t>
      </w:r>
      <w:r w:rsidRPr="0087588A">
        <w:rPr>
          <w:spacing w:val="1"/>
        </w:rPr>
        <w:t xml:space="preserve"> </w:t>
      </w:r>
      <w:r w:rsidRPr="0087588A">
        <w:rPr>
          <w:b/>
          <w:i/>
        </w:rPr>
        <w:t>Patient</w:t>
      </w:r>
      <w:r w:rsidRPr="0087588A">
        <w:rPr>
          <w:b/>
          <w:i/>
          <w:spacing w:val="75"/>
        </w:rPr>
        <w:t xml:space="preserve"> </w:t>
      </w:r>
      <w:r w:rsidRPr="0087588A">
        <w:rPr>
          <w:b/>
          <w:i/>
          <w:spacing w:val="-1"/>
        </w:rPr>
        <w:t>Selection/Worklis</w:t>
      </w:r>
      <w:r w:rsidR="00165C19" w:rsidRPr="0087588A">
        <w:rPr>
          <w:b/>
          <w:i/>
          <w:spacing w:val="-1"/>
        </w:rPr>
        <w:t>t</w:t>
      </w:r>
      <w:r w:rsidR="00632BBA" w:rsidRPr="0087588A">
        <w:rPr>
          <w:spacing w:val="-1"/>
        </w:rPr>
        <w:fldChar w:fldCharType="begin"/>
      </w:r>
      <w:r w:rsidR="00632BBA" w:rsidRPr="0087588A">
        <w:instrText xml:space="preserve"> XE "</w:instrText>
      </w:r>
      <w:r w:rsidR="00632BBA" w:rsidRPr="0087588A">
        <w:rPr>
          <w:spacing w:val="-1"/>
        </w:rPr>
        <w:instrText>Patient</w:instrText>
      </w:r>
      <w:r w:rsidR="00632BBA" w:rsidRPr="0087588A">
        <w:instrText xml:space="preserve"> </w:instrText>
      </w:r>
      <w:r w:rsidR="00632BBA" w:rsidRPr="0087588A">
        <w:rPr>
          <w:spacing w:val="-1"/>
        </w:rPr>
        <w:instrText>Selection/Worklist</w:instrText>
      </w:r>
      <w:r w:rsidR="00632BBA" w:rsidRPr="0087588A">
        <w:instrText xml:space="preserve">" </w:instrText>
      </w:r>
      <w:r w:rsidR="00632BBA" w:rsidRPr="0087588A">
        <w:rPr>
          <w:spacing w:val="-1"/>
        </w:rPr>
        <w:fldChar w:fldCharType="end"/>
      </w:r>
      <w:r w:rsidRPr="0087588A">
        <w:rPr>
          <w:b/>
          <w:i/>
        </w:rPr>
        <w:t xml:space="preserve"> </w:t>
      </w:r>
      <w:r w:rsidRPr="0087588A">
        <w:rPr>
          <w:spacing w:val="-1"/>
        </w:rPr>
        <w:t xml:space="preserve">first </w:t>
      </w:r>
      <w:r w:rsidRPr="0087588A">
        <w:t xml:space="preserve">opens the </w:t>
      </w:r>
      <w:r w:rsidRPr="0087588A">
        <w:rPr>
          <w:spacing w:val="-1"/>
        </w:rPr>
        <w:t>Reminder</w:t>
      </w:r>
      <w:r w:rsidRPr="0087588A">
        <w:t xml:space="preserve"> Date checkbox</w:t>
      </w:r>
      <w:r w:rsidRPr="0087588A">
        <w:rPr>
          <w:spacing w:val="-1"/>
        </w:rPr>
        <w:t xml:space="preserve"> </w:t>
      </w:r>
      <w:r w:rsidRPr="0087588A">
        <w:t>will be pre-selected, as</w:t>
      </w:r>
      <w:r w:rsidRPr="0087588A">
        <w:rPr>
          <w:spacing w:val="-1"/>
        </w:rPr>
        <w:t xml:space="preserve"> </w:t>
      </w:r>
      <w:r w:rsidRPr="0087588A">
        <w:t xml:space="preserve">will </w:t>
      </w:r>
      <w:r w:rsidRPr="0087588A">
        <w:rPr>
          <w:spacing w:val="-1"/>
        </w:rPr>
        <w:t>the</w:t>
      </w:r>
      <w:r w:rsidRPr="0087588A">
        <w:t xml:space="preserve"> Start</w:t>
      </w:r>
      <w:r w:rsidRPr="0087588A">
        <w:rPr>
          <w:spacing w:val="55"/>
        </w:rPr>
        <w:t xml:space="preserve"> </w:t>
      </w:r>
      <w:r w:rsidRPr="0087588A">
        <w:t xml:space="preserve">Date and </w:t>
      </w:r>
      <w:r w:rsidRPr="0087588A">
        <w:rPr>
          <w:spacing w:val="-1"/>
        </w:rPr>
        <w:t>End</w:t>
      </w:r>
      <w:r w:rsidRPr="0087588A">
        <w:t xml:space="preserve"> Date </w:t>
      </w:r>
      <w:r w:rsidRPr="0087588A">
        <w:rPr>
          <w:spacing w:val="-1"/>
        </w:rPr>
        <w:t>checkboxes,</w:t>
      </w:r>
      <w:r w:rsidRPr="0087588A">
        <w:t xml:space="preserve"> and</w:t>
      </w:r>
      <w:r w:rsidRPr="0087588A">
        <w:rPr>
          <w:spacing w:val="-2"/>
        </w:rPr>
        <w:t xml:space="preserve"> </w:t>
      </w:r>
      <w:r w:rsidRPr="0087588A">
        <w:t>a 34</w:t>
      </w:r>
      <w:r w:rsidRPr="0087588A">
        <w:rPr>
          <w:spacing w:val="1"/>
        </w:rPr>
        <w:t xml:space="preserve"> </w:t>
      </w:r>
      <w:r w:rsidRPr="0087588A">
        <w:t xml:space="preserve">day </w:t>
      </w:r>
      <w:r w:rsidRPr="0087588A">
        <w:rPr>
          <w:spacing w:val="-1"/>
        </w:rPr>
        <w:t>range</w:t>
      </w:r>
      <w:r w:rsidRPr="0087588A">
        <w:t xml:space="preserve"> will be</w:t>
      </w:r>
      <w:r w:rsidRPr="0087588A">
        <w:rPr>
          <w:spacing w:val="1"/>
        </w:rPr>
        <w:t xml:space="preserve"> </w:t>
      </w:r>
      <w:r w:rsidRPr="0087588A">
        <w:rPr>
          <w:spacing w:val="-1"/>
        </w:rPr>
        <w:t>pre-populated,</w:t>
      </w:r>
      <w:r w:rsidRPr="0087588A">
        <w:rPr>
          <w:spacing w:val="-2"/>
        </w:rPr>
        <w:t xml:space="preserve"> </w:t>
      </w:r>
      <w:r w:rsidRPr="0087588A">
        <w:t xml:space="preserve">as </w:t>
      </w:r>
      <w:r w:rsidRPr="0087588A">
        <w:rPr>
          <w:spacing w:val="-1"/>
        </w:rPr>
        <w:t>illustrate</w:t>
      </w:r>
      <w:hyperlink w:anchor="_bookmark68" w:history="1">
        <w:r w:rsidRPr="0087588A">
          <w:rPr>
            <w:spacing w:val="-1"/>
          </w:rPr>
          <w:t>d</w:t>
        </w:r>
        <w:r w:rsidRPr="0087588A">
          <w:t xml:space="preserve"> in Figure</w:t>
        </w:r>
      </w:hyperlink>
      <w:r w:rsidRPr="0087588A">
        <w:t xml:space="preserve"> </w:t>
      </w:r>
      <w:r w:rsidRPr="0087588A">
        <w:rPr>
          <w:spacing w:val="-1"/>
        </w:rPr>
        <w:t>The</w:t>
      </w:r>
      <w:r w:rsidRPr="0087588A">
        <w:t xml:space="preserve"> default </w:t>
      </w:r>
      <w:r w:rsidRPr="0087588A">
        <w:rPr>
          <w:spacing w:val="-1"/>
        </w:rPr>
        <w:t>Start</w:t>
      </w:r>
      <w:r w:rsidRPr="0087588A">
        <w:t xml:space="preserve"> and</w:t>
      </w:r>
      <w:r w:rsidRPr="0087588A">
        <w:rPr>
          <w:spacing w:val="-1"/>
        </w:rPr>
        <w:t xml:space="preserve"> </w:t>
      </w:r>
      <w:r w:rsidRPr="0087588A">
        <w:t>End dates</w:t>
      </w:r>
      <w:r w:rsidRPr="0087588A">
        <w:rPr>
          <w:spacing w:val="-1"/>
        </w:rPr>
        <w:t xml:space="preserve"> will</w:t>
      </w:r>
      <w:r w:rsidRPr="0087588A">
        <w:t xml:space="preserve"> always</w:t>
      </w:r>
      <w:r w:rsidRPr="0087588A">
        <w:rPr>
          <w:spacing w:val="-2"/>
        </w:rPr>
        <w:t xml:space="preserve"> </w:t>
      </w:r>
      <w:r w:rsidRPr="0087588A">
        <w:t xml:space="preserve">appear as </w:t>
      </w:r>
      <w:r w:rsidRPr="0087588A">
        <w:rPr>
          <w:spacing w:val="-1"/>
        </w:rPr>
        <w:t>the</w:t>
      </w:r>
      <w:r w:rsidRPr="0087588A">
        <w:t xml:space="preserve"> last 34 </w:t>
      </w:r>
      <w:r w:rsidRPr="0087588A">
        <w:rPr>
          <w:spacing w:val="-1"/>
        </w:rPr>
        <w:t>days,</w:t>
      </w:r>
      <w:r w:rsidRPr="0087588A">
        <w:t xml:space="preserve"> but each</w:t>
      </w:r>
      <w:r w:rsidRPr="0087588A">
        <w:rPr>
          <w:spacing w:val="-2"/>
        </w:rPr>
        <w:t xml:space="preserve"> </w:t>
      </w:r>
      <w:r w:rsidRPr="0087588A">
        <w:rPr>
          <w:spacing w:val="-1"/>
        </w:rPr>
        <w:t>time</w:t>
      </w:r>
      <w:r w:rsidRPr="0087588A">
        <w:t xml:space="preserve"> they</w:t>
      </w:r>
      <w:r w:rsidRPr="0087588A">
        <w:rPr>
          <w:spacing w:val="33"/>
        </w:rPr>
        <w:t xml:space="preserve"> </w:t>
      </w:r>
      <w:r w:rsidRPr="0087588A">
        <w:t xml:space="preserve">appear on </w:t>
      </w:r>
      <w:r w:rsidRPr="0087588A">
        <w:rPr>
          <w:spacing w:val="-1"/>
        </w:rPr>
        <w:t>the</w:t>
      </w:r>
      <w:r w:rsidRPr="0087588A">
        <w:t xml:space="preserve"> screen, </w:t>
      </w:r>
      <w:r w:rsidRPr="0087588A">
        <w:rPr>
          <w:spacing w:val="-1"/>
        </w:rPr>
        <w:t>you</w:t>
      </w:r>
      <w:r w:rsidRPr="0087588A">
        <w:t xml:space="preserve"> can </w:t>
      </w:r>
      <w:r w:rsidRPr="0087588A">
        <w:rPr>
          <w:spacing w:val="-1"/>
        </w:rPr>
        <w:t>edit</w:t>
      </w:r>
      <w:r w:rsidRPr="0087588A">
        <w:t xml:space="preserve"> </w:t>
      </w:r>
      <w:r w:rsidRPr="0087588A">
        <w:rPr>
          <w:spacing w:val="-1"/>
        </w:rPr>
        <w:t>them</w:t>
      </w:r>
      <w:r w:rsidRPr="0087588A">
        <w:rPr>
          <w:spacing w:val="-2"/>
        </w:rPr>
        <w:t xml:space="preserve"> </w:t>
      </w:r>
      <w:r w:rsidR="007A1CC7" w:rsidRPr="0087588A">
        <w:t xml:space="preserve">as desired </w:t>
      </w:r>
      <w:r w:rsidRPr="0087588A">
        <w:t>(See</w:t>
      </w:r>
      <w:r w:rsidRPr="0087588A">
        <w:rPr>
          <w:spacing w:val="1"/>
        </w:rPr>
        <w:t xml:space="preserve"> </w:t>
      </w:r>
      <w:r w:rsidR="00677268" w:rsidRPr="0087588A">
        <w:t>Section 7</w:t>
      </w:r>
      <w:r w:rsidRPr="0087588A">
        <w:t xml:space="preserve">.9 for </w:t>
      </w:r>
      <w:r w:rsidRPr="0087588A">
        <w:rPr>
          <w:spacing w:val="-1"/>
        </w:rPr>
        <w:t>more</w:t>
      </w:r>
      <w:r w:rsidRPr="0087588A">
        <w:t xml:space="preserve"> information </w:t>
      </w:r>
      <w:r w:rsidRPr="0087588A">
        <w:rPr>
          <w:spacing w:val="-1"/>
        </w:rPr>
        <w:t>about</w:t>
      </w:r>
      <w:r w:rsidRPr="0087588A">
        <w:rPr>
          <w:spacing w:val="27"/>
        </w:rPr>
        <w:t xml:space="preserve"> </w:t>
      </w:r>
      <w:r w:rsidRPr="0087588A">
        <w:t xml:space="preserve">Review </w:t>
      </w:r>
      <w:r w:rsidRPr="0087588A">
        <w:rPr>
          <w:spacing w:val="-1"/>
        </w:rPr>
        <w:t>Reminder</w:t>
      </w:r>
      <w:r w:rsidRPr="0087588A">
        <w:t xml:space="preserve"> Dates).</w:t>
      </w:r>
      <w:r w:rsidRPr="0087588A">
        <w:rPr>
          <w:spacing w:val="1"/>
        </w:rPr>
        <w:t xml:space="preserve"> </w:t>
      </w:r>
      <w:r w:rsidRPr="0087588A">
        <w:t xml:space="preserve">Use this </w:t>
      </w:r>
      <w:r w:rsidRPr="0087588A">
        <w:rPr>
          <w:spacing w:val="-1"/>
        </w:rPr>
        <w:t>filter</w:t>
      </w:r>
      <w:r w:rsidRPr="0087588A">
        <w:t xml:space="preserve"> to</w:t>
      </w:r>
      <w:r w:rsidRPr="0087588A">
        <w:rPr>
          <w:spacing w:val="-1"/>
        </w:rPr>
        <w:t xml:space="preserve"> search</w:t>
      </w:r>
      <w:r w:rsidRPr="0087588A">
        <w:t xml:space="preserve"> for </w:t>
      </w:r>
      <w:r w:rsidRPr="0087588A">
        <w:rPr>
          <w:spacing w:val="-1"/>
        </w:rPr>
        <w:t>patients</w:t>
      </w:r>
      <w:r w:rsidRPr="0087588A">
        <w:t xml:space="preserve"> based on review </w:t>
      </w:r>
      <w:r w:rsidRPr="0087588A">
        <w:rPr>
          <w:spacing w:val="-1"/>
        </w:rPr>
        <w:t>reminder</w:t>
      </w:r>
      <w:r w:rsidRPr="0087588A">
        <w:t xml:space="preserve"> dates.</w:t>
      </w:r>
    </w:p>
    <w:p w:rsidR="008C4081" w:rsidRPr="0087588A" w:rsidRDefault="008C4081" w:rsidP="000443F5">
      <w:pPr>
        <w:pStyle w:val="Heading4"/>
        <w:widowControl w:val="0"/>
        <w:tabs>
          <w:tab w:val="clear" w:pos="2394"/>
        </w:tabs>
        <w:spacing w:before="120" w:after="0"/>
        <w:ind w:left="864"/>
      </w:pPr>
      <w:bookmarkStart w:id="402" w:name="_Toc479676033"/>
      <w:bookmarkStart w:id="403" w:name="_Toc479631769"/>
      <w:bookmarkStart w:id="404" w:name="_Toc499543733"/>
      <w:r w:rsidRPr="0087588A">
        <w:t>To find patients by reminder date</w:t>
      </w:r>
      <w:bookmarkEnd w:id="402"/>
      <w:bookmarkEnd w:id="403"/>
      <w:bookmarkEnd w:id="404"/>
    </w:p>
    <w:p w:rsidR="008C4081" w:rsidRPr="0087588A" w:rsidRDefault="008C4081" w:rsidP="00DA39F3">
      <w:pPr>
        <w:pStyle w:val="BodyText"/>
        <w:widowControl w:val="0"/>
        <w:numPr>
          <w:ilvl w:val="1"/>
          <w:numId w:val="43"/>
        </w:numPr>
        <w:tabs>
          <w:tab w:val="left" w:pos="1991"/>
        </w:tabs>
        <w:spacing w:before="0" w:after="0"/>
        <w:ind w:right="145"/>
      </w:pPr>
      <w:r w:rsidRPr="0087588A">
        <w:rPr>
          <w:i/>
          <w:spacing w:val="-1"/>
        </w:rPr>
        <w:t>Click</w:t>
      </w:r>
      <w:r w:rsidRPr="0087588A">
        <w:rPr>
          <w:i/>
        </w:rPr>
        <w:t xml:space="preserve"> </w:t>
      </w:r>
      <w:r w:rsidRPr="0087588A">
        <w:t>on the</w:t>
      </w:r>
      <w:r w:rsidRPr="0087588A">
        <w:rPr>
          <w:spacing w:val="-2"/>
        </w:rPr>
        <w:t xml:space="preserve"> </w:t>
      </w:r>
      <w:r w:rsidRPr="0087588A">
        <w:rPr>
          <w:spacing w:val="-1"/>
        </w:rPr>
        <w:t>Reminder</w:t>
      </w:r>
      <w:r w:rsidRPr="0087588A">
        <w:t xml:space="preserve"> Date </w:t>
      </w:r>
      <w:r w:rsidRPr="0087588A">
        <w:rPr>
          <w:spacing w:val="-1"/>
        </w:rPr>
        <w:t>checkbox</w:t>
      </w:r>
      <w:r w:rsidRPr="0087588A">
        <w:t xml:space="preserve"> to activate</w:t>
      </w:r>
      <w:r w:rsidRPr="0087588A">
        <w:rPr>
          <w:spacing w:val="-2"/>
        </w:rPr>
        <w:t xml:space="preserve"> </w:t>
      </w:r>
      <w:r w:rsidRPr="0087588A">
        <w:t xml:space="preserve">the </w:t>
      </w:r>
      <w:r w:rsidRPr="0087588A">
        <w:rPr>
          <w:spacing w:val="-1"/>
        </w:rPr>
        <w:t>filter,</w:t>
      </w:r>
      <w:r w:rsidRPr="0087588A">
        <w:t xml:space="preserve"> if</w:t>
      </w:r>
      <w:r w:rsidRPr="0087588A">
        <w:rPr>
          <w:spacing w:val="-2"/>
        </w:rPr>
        <w:t xml:space="preserve"> </w:t>
      </w:r>
      <w:r w:rsidRPr="0087588A">
        <w:t xml:space="preserve">it is not </w:t>
      </w:r>
      <w:r w:rsidRPr="0087588A">
        <w:rPr>
          <w:spacing w:val="-1"/>
        </w:rPr>
        <w:t>already</w:t>
      </w:r>
      <w:r w:rsidRPr="0087588A">
        <w:rPr>
          <w:spacing w:val="55"/>
        </w:rPr>
        <w:t xml:space="preserve"> </w:t>
      </w:r>
      <w:r w:rsidRPr="0087588A">
        <w:t xml:space="preserve">selected </w:t>
      </w:r>
      <w:r w:rsidRPr="0087588A">
        <w:rPr>
          <w:spacing w:val="-1"/>
        </w:rPr>
        <w:t>(Figure</w:t>
      </w:r>
      <w:r w:rsidRPr="0087588A">
        <w:t xml:space="preserve"> 2</w:t>
      </w:r>
      <w:r w:rsidR="00677268" w:rsidRPr="0087588A">
        <w:t>6</w:t>
      </w:r>
      <w:r w:rsidRPr="0087588A">
        <w:t>).</w:t>
      </w:r>
    </w:p>
    <w:p w:rsidR="008C4081" w:rsidRPr="0087588A" w:rsidRDefault="008C4081" w:rsidP="00DA39F3">
      <w:pPr>
        <w:widowControl w:val="0"/>
        <w:numPr>
          <w:ilvl w:val="1"/>
          <w:numId w:val="43"/>
        </w:numPr>
        <w:tabs>
          <w:tab w:val="left" w:pos="1991"/>
        </w:tabs>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Start Date </w:t>
      </w:r>
      <w:r w:rsidRPr="0087588A">
        <w:rPr>
          <w:spacing w:val="-1"/>
          <w:sz w:val="24"/>
        </w:rPr>
        <w:t>checkbox.</w:t>
      </w:r>
    </w:p>
    <w:p w:rsidR="008C4081" w:rsidRPr="0087588A" w:rsidRDefault="008C4081" w:rsidP="00DA39F3">
      <w:pPr>
        <w:pStyle w:val="BodyText"/>
        <w:widowControl w:val="0"/>
        <w:numPr>
          <w:ilvl w:val="1"/>
          <w:numId w:val="43"/>
        </w:numPr>
        <w:tabs>
          <w:tab w:val="left" w:pos="1991"/>
        </w:tabs>
        <w:spacing w:before="0" w:after="0"/>
        <w:ind w:right="145"/>
      </w:pPr>
      <w:r w:rsidRPr="0087588A">
        <w:rPr>
          <w:i/>
        </w:rPr>
        <w:t xml:space="preserve">Click </w:t>
      </w:r>
      <w:r w:rsidRPr="0087588A">
        <w:t>in</w:t>
      </w:r>
      <w:r w:rsidRPr="0087588A">
        <w:rPr>
          <w:spacing w:val="-1"/>
        </w:rPr>
        <w:t xml:space="preserve"> </w:t>
      </w:r>
      <w:r w:rsidRPr="0087588A">
        <w:t>the</w:t>
      </w:r>
      <w:r w:rsidRPr="0087588A">
        <w:rPr>
          <w:spacing w:val="-1"/>
        </w:rPr>
        <w:t xml:space="preserve"> </w:t>
      </w:r>
      <w:r w:rsidRPr="0087588A">
        <w:rPr>
          <w:b/>
        </w:rPr>
        <w:t xml:space="preserve">Start Date </w:t>
      </w:r>
      <w:r w:rsidRPr="0087588A">
        <w:t xml:space="preserve">textbox and type the desired Start </w:t>
      </w:r>
      <w:r w:rsidRPr="0087588A">
        <w:rPr>
          <w:spacing w:val="-1"/>
        </w:rPr>
        <w:t>Date</w:t>
      </w:r>
      <w:r w:rsidRPr="0087588A">
        <w:t xml:space="preserve"> in</w:t>
      </w:r>
      <w:r w:rsidRPr="0087588A">
        <w:rPr>
          <w:spacing w:val="23"/>
        </w:rPr>
        <w:t xml:space="preserve"> </w:t>
      </w:r>
      <w:r w:rsidRPr="0087588A">
        <w:rPr>
          <w:spacing w:val="-1"/>
        </w:rPr>
        <w:t>mm/</w:t>
      </w:r>
      <w:proofErr w:type="spellStart"/>
      <w:r w:rsidRPr="0087588A">
        <w:rPr>
          <w:spacing w:val="-1"/>
        </w:rPr>
        <w:t>dd</w:t>
      </w:r>
      <w:proofErr w:type="spellEnd"/>
      <w:r w:rsidRPr="0087588A">
        <w:rPr>
          <w:spacing w:val="-1"/>
        </w:rPr>
        <w:t>/</w:t>
      </w:r>
      <w:proofErr w:type="spellStart"/>
      <w:r w:rsidRPr="0087588A">
        <w:rPr>
          <w:spacing w:val="-1"/>
        </w:rPr>
        <w:t>yyyy</w:t>
      </w:r>
      <w:proofErr w:type="spellEnd"/>
      <w:r w:rsidRPr="0087588A">
        <w:t xml:space="preserve"> </w:t>
      </w:r>
      <w:r w:rsidRPr="0087588A">
        <w:rPr>
          <w:spacing w:val="-1"/>
        </w:rPr>
        <w:t>format,</w:t>
      </w:r>
      <w:r w:rsidRPr="0087588A">
        <w:t xml:space="preserve"> or </w:t>
      </w:r>
      <w:r w:rsidRPr="0087588A">
        <w:rPr>
          <w:spacing w:val="-1"/>
        </w:rPr>
        <w:t>scroll</w:t>
      </w:r>
      <w:r w:rsidRPr="0087588A">
        <w:t xml:space="preserve"> </w:t>
      </w:r>
      <w:r w:rsidRPr="0087588A">
        <w:rPr>
          <w:spacing w:val="-1"/>
        </w:rPr>
        <w:t>through</w:t>
      </w:r>
      <w:r w:rsidRPr="0087588A">
        <w:t xml:space="preserve"> the </w:t>
      </w:r>
      <w:r w:rsidRPr="0087588A">
        <w:rPr>
          <w:spacing w:val="-1"/>
        </w:rPr>
        <w:t>calendar</w:t>
      </w:r>
      <w:r w:rsidRPr="0087588A">
        <w:t xml:space="preserve"> and </w:t>
      </w:r>
      <w:r w:rsidRPr="0087588A">
        <w:rPr>
          <w:spacing w:val="-1"/>
        </w:rPr>
        <w:t xml:space="preserve">click </w:t>
      </w:r>
      <w:r w:rsidRPr="0087588A">
        <w:t>the desired</w:t>
      </w:r>
      <w:r w:rsidRPr="0087588A">
        <w:rPr>
          <w:spacing w:val="-1"/>
        </w:rPr>
        <w:t xml:space="preserve"> </w:t>
      </w:r>
      <w:r w:rsidRPr="0087588A">
        <w:t>Start</w:t>
      </w:r>
      <w:r w:rsidRPr="0087588A">
        <w:rPr>
          <w:spacing w:val="73"/>
        </w:rPr>
        <w:t xml:space="preserve"> </w:t>
      </w:r>
      <w:r w:rsidRPr="0087588A">
        <w:t xml:space="preserve">Date in </w:t>
      </w:r>
      <w:r w:rsidRPr="0087588A">
        <w:rPr>
          <w:spacing w:val="-1"/>
        </w:rPr>
        <w:t>the</w:t>
      </w:r>
      <w:r w:rsidRPr="0087588A">
        <w:t xml:space="preserve"> calendar.</w:t>
      </w:r>
    </w:p>
    <w:p w:rsidR="008C4081" w:rsidRPr="0087588A" w:rsidRDefault="008C4081" w:rsidP="00DA39F3">
      <w:pPr>
        <w:widowControl w:val="0"/>
        <w:numPr>
          <w:ilvl w:val="1"/>
          <w:numId w:val="43"/>
        </w:numPr>
        <w:tabs>
          <w:tab w:val="left" w:pos="1991"/>
        </w:tabs>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End</w:t>
      </w:r>
      <w:r w:rsidRPr="0087588A">
        <w:rPr>
          <w:b/>
          <w:sz w:val="24"/>
        </w:rPr>
        <w:t xml:space="preserve"> Date </w:t>
      </w:r>
      <w:r w:rsidRPr="0087588A">
        <w:rPr>
          <w:sz w:val="24"/>
        </w:rPr>
        <w:t>checkbox.</w:t>
      </w:r>
    </w:p>
    <w:p w:rsidR="008C4081" w:rsidRPr="0087588A" w:rsidRDefault="008C4081" w:rsidP="00DA39F3">
      <w:pPr>
        <w:pStyle w:val="BodyText"/>
        <w:widowControl w:val="0"/>
        <w:numPr>
          <w:ilvl w:val="1"/>
          <w:numId w:val="43"/>
        </w:numPr>
        <w:tabs>
          <w:tab w:val="left" w:pos="1991"/>
        </w:tabs>
        <w:spacing w:before="0" w:after="0"/>
        <w:ind w:right="156"/>
      </w:pPr>
      <w:r w:rsidRPr="0087588A">
        <w:rPr>
          <w:i/>
        </w:rPr>
        <w:t xml:space="preserve">Click </w:t>
      </w:r>
      <w:r w:rsidRPr="0087588A">
        <w:t>in</w:t>
      </w:r>
      <w:r w:rsidRPr="0087588A">
        <w:rPr>
          <w:spacing w:val="-1"/>
        </w:rPr>
        <w:t xml:space="preserve"> </w:t>
      </w:r>
      <w:r w:rsidRPr="0087588A">
        <w:t>the</w:t>
      </w:r>
      <w:r w:rsidRPr="0087588A">
        <w:rPr>
          <w:spacing w:val="-1"/>
        </w:rPr>
        <w:t xml:space="preserve"> </w:t>
      </w:r>
      <w:r w:rsidRPr="0087588A">
        <w:rPr>
          <w:b/>
          <w:spacing w:val="-1"/>
        </w:rPr>
        <w:t>End</w:t>
      </w:r>
      <w:r w:rsidRPr="0087588A">
        <w:rPr>
          <w:b/>
        </w:rPr>
        <w:t xml:space="preserve"> Date </w:t>
      </w:r>
      <w:r w:rsidRPr="0087588A">
        <w:t xml:space="preserve">textbox and type the desired </w:t>
      </w:r>
      <w:r w:rsidRPr="0087588A">
        <w:rPr>
          <w:spacing w:val="-1"/>
        </w:rPr>
        <w:t>End</w:t>
      </w:r>
      <w:r w:rsidRPr="0087588A">
        <w:t xml:space="preserve"> Date in </w:t>
      </w:r>
      <w:r w:rsidRPr="0087588A">
        <w:rPr>
          <w:spacing w:val="-1"/>
        </w:rPr>
        <w:t>mm/</w:t>
      </w:r>
      <w:proofErr w:type="spellStart"/>
      <w:r w:rsidRPr="0087588A">
        <w:rPr>
          <w:spacing w:val="-1"/>
        </w:rPr>
        <w:t>dd</w:t>
      </w:r>
      <w:proofErr w:type="spellEnd"/>
      <w:r w:rsidRPr="0087588A">
        <w:rPr>
          <w:spacing w:val="-1"/>
        </w:rPr>
        <w:t>/</w:t>
      </w:r>
      <w:proofErr w:type="spellStart"/>
      <w:r w:rsidRPr="0087588A">
        <w:rPr>
          <w:spacing w:val="-1"/>
        </w:rPr>
        <w:t>yyyy</w:t>
      </w:r>
      <w:proofErr w:type="spellEnd"/>
      <w:r w:rsidRPr="0087588A">
        <w:rPr>
          <w:spacing w:val="23"/>
        </w:rPr>
        <w:t xml:space="preserve"> </w:t>
      </w:r>
      <w:r w:rsidRPr="0087588A">
        <w:rPr>
          <w:spacing w:val="-1"/>
        </w:rPr>
        <w:t>format,</w:t>
      </w:r>
      <w:r w:rsidRPr="0087588A">
        <w:t xml:space="preserve"> or </w:t>
      </w:r>
      <w:r w:rsidRPr="0087588A">
        <w:rPr>
          <w:spacing w:val="-1"/>
        </w:rPr>
        <w:t xml:space="preserve">scroll </w:t>
      </w:r>
      <w:r w:rsidRPr="0087588A">
        <w:t>through</w:t>
      </w:r>
      <w:r w:rsidRPr="0087588A">
        <w:rPr>
          <w:spacing w:val="-2"/>
        </w:rPr>
        <w:t xml:space="preserve"> </w:t>
      </w:r>
      <w:r w:rsidRPr="0087588A">
        <w:t xml:space="preserve">the </w:t>
      </w:r>
      <w:r w:rsidRPr="0087588A">
        <w:rPr>
          <w:spacing w:val="-1"/>
        </w:rPr>
        <w:t xml:space="preserve">calendar </w:t>
      </w:r>
      <w:r w:rsidRPr="0087588A">
        <w:t>and click the</w:t>
      </w:r>
      <w:r w:rsidRPr="0087588A">
        <w:rPr>
          <w:spacing w:val="-1"/>
        </w:rPr>
        <w:t xml:space="preserve"> </w:t>
      </w:r>
      <w:r w:rsidRPr="0087588A">
        <w:t>desired End</w:t>
      </w:r>
      <w:r w:rsidRPr="0087588A">
        <w:rPr>
          <w:spacing w:val="-2"/>
        </w:rPr>
        <w:t xml:space="preserve"> </w:t>
      </w:r>
      <w:r w:rsidRPr="0087588A">
        <w:t xml:space="preserve">Date in </w:t>
      </w:r>
      <w:r w:rsidRPr="0087588A">
        <w:rPr>
          <w:spacing w:val="-1"/>
        </w:rPr>
        <w:t>the</w:t>
      </w:r>
      <w:r w:rsidRPr="0087588A">
        <w:rPr>
          <w:spacing w:val="39"/>
        </w:rPr>
        <w:t xml:space="preserve"> </w:t>
      </w:r>
      <w:r w:rsidRPr="0087588A">
        <w:t>calendar.</w:t>
      </w:r>
    </w:p>
    <w:p w:rsidR="008C4081" w:rsidRPr="0087588A" w:rsidRDefault="008C4081" w:rsidP="00DA39F3">
      <w:pPr>
        <w:pStyle w:val="BodyText"/>
        <w:widowControl w:val="0"/>
        <w:numPr>
          <w:ilvl w:val="1"/>
          <w:numId w:val="43"/>
        </w:numPr>
        <w:tabs>
          <w:tab w:val="left" w:pos="1987"/>
        </w:tabs>
        <w:spacing w:before="10" w:after="0" w:line="276" w:lineRule="exact"/>
        <w:ind w:left="1986" w:right="245"/>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w:t>
      </w:r>
      <w:r w:rsidRPr="0087588A">
        <w:rPr>
          <w:spacing w:val="-1"/>
        </w:rPr>
        <w:t>button.</w:t>
      </w:r>
      <w:r w:rsidRPr="0087588A">
        <w:t xml:space="preserve"> A list of</w:t>
      </w:r>
      <w:r w:rsidRPr="0087588A">
        <w:rPr>
          <w:spacing w:val="-1"/>
        </w:rPr>
        <w:t xml:space="preserve"> patients</w:t>
      </w:r>
      <w:r w:rsidRPr="0087588A">
        <w:t xml:space="preserve"> for</w:t>
      </w:r>
      <w:r w:rsidRPr="0087588A">
        <w:rPr>
          <w:spacing w:val="1"/>
        </w:rPr>
        <w:t xml:space="preserve"> </w:t>
      </w:r>
      <w:r w:rsidRPr="0087588A">
        <w:t>the date range</w:t>
      </w:r>
      <w:r w:rsidRPr="0087588A">
        <w:rPr>
          <w:spacing w:val="-1"/>
        </w:rPr>
        <w:t xml:space="preserve"> </w:t>
      </w:r>
      <w:r w:rsidRPr="0087588A">
        <w:t xml:space="preserve">you </w:t>
      </w:r>
      <w:r w:rsidRPr="0087588A">
        <w:rPr>
          <w:spacing w:val="-1"/>
        </w:rPr>
        <w:t>specified</w:t>
      </w:r>
      <w:r w:rsidRPr="0087588A">
        <w:rPr>
          <w:spacing w:val="49"/>
        </w:rPr>
        <w:t xml:space="preserve"> </w:t>
      </w:r>
      <w:r w:rsidRPr="0087588A">
        <w:t>will display.</w:t>
      </w:r>
      <w:r w:rsidRPr="0087588A">
        <w:rPr>
          <w:spacing w:val="-1"/>
        </w:rPr>
        <w:t xml:space="preserve"> </w:t>
      </w:r>
      <w:r w:rsidRPr="0087588A">
        <w:t>The results</w:t>
      </w:r>
      <w:r w:rsidRPr="0087588A">
        <w:rPr>
          <w:spacing w:val="-1"/>
        </w:rPr>
        <w:t xml:space="preserve"> </w:t>
      </w:r>
      <w:r w:rsidRPr="0087588A">
        <w:t xml:space="preserve">will </w:t>
      </w:r>
      <w:r w:rsidRPr="0087588A">
        <w:rPr>
          <w:spacing w:val="-1"/>
        </w:rPr>
        <w:t>include</w:t>
      </w:r>
      <w:r w:rsidRPr="0087588A">
        <w:t xml:space="preserve"> </w:t>
      </w:r>
      <w:r w:rsidRPr="0087588A">
        <w:rPr>
          <w:u w:val="single" w:color="000000"/>
        </w:rPr>
        <w:t xml:space="preserve">all </w:t>
      </w:r>
      <w:r w:rsidRPr="0087588A">
        <w:rPr>
          <w:spacing w:val="-1"/>
        </w:rPr>
        <w:t>movement</w:t>
      </w:r>
      <w:r w:rsidRPr="0087588A">
        <w:t xml:space="preserve"> types</w:t>
      </w:r>
      <w:r w:rsidRPr="0087588A">
        <w:rPr>
          <w:spacing w:val="-1"/>
        </w:rPr>
        <w:t xml:space="preserve"> </w:t>
      </w:r>
      <w:r w:rsidRPr="0087588A">
        <w:t xml:space="preserve">(e.g. </w:t>
      </w:r>
      <w:r w:rsidRPr="0087588A">
        <w:rPr>
          <w:spacing w:val="-1"/>
        </w:rPr>
        <w:t>Admissions,</w:t>
      </w:r>
      <w:r w:rsidRPr="0087588A">
        <w:rPr>
          <w:spacing w:val="43"/>
        </w:rPr>
        <w:t xml:space="preserve"> </w:t>
      </w:r>
      <w:r w:rsidRPr="0087588A">
        <w:t>Discharges,</w:t>
      </w:r>
      <w:r w:rsidRPr="0087588A">
        <w:rPr>
          <w:spacing w:val="-1"/>
        </w:rPr>
        <w:t xml:space="preserve"> </w:t>
      </w:r>
      <w:r w:rsidRPr="0087588A">
        <w:t>etc.).</w:t>
      </w:r>
    </w:p>
    <w:p w:rsidR="008C4081" w:rsidRPr="0087588A" w:rsidRDefault="008C4081" w:rsidP="008C4081">
      <w:pPr>
        <w:jc w:val="center"/>
      </w:pPr>
      <w:r w:rsidRPr="0087588A">
        <w:rPr>
          <w:noProof/>
          <w:sz w:val="20"/>
          <w:szCs w:val="20"/>
        </w:rPr>
        <mc:AlternateContent>
          <mc:Choice Requires="wpg">
            <w:drawing>
              <wp:inline distT="0" distB="0" distL="0" distR="0" wp14:anchorId="6DCA44E6" wp14:editId="03C22864">
                <wp:extent cx="911822" cy="1000125"/>
                <wp:effectExtent l="0" t="0" r="22225" b="9525"/>
                <wp:docPr id="1010" name="Group 627" descr="Reminder Date filter" title="Reminder Date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1822" cy="1000125"/>
                          <a:chOff x="0" y="0"/>
                          <a:chExt cx="1640" cy="2030"/>
                        </a:xfrm>
                      </wpg:grpSpPr>
                      <pic:pic xmlns:pic="http://schemas.openxmlformats.org/drawingml/2006/picture">
                        <pic:nvPicPr>
                          <pic:cNvPr id="1011" name="Picture 630" descr="Reminder Date filter" title="Reminder Date fil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0" y="10"/>
                            <a:ext cx="1592"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2" name="Group 628"/>
                        <wpg:cNvGrpSpPr>
                          <a:grpSpLocks/>
                        </wpg:cNvGrpSpPr>
                        <wpg:grpSpPr bwMode="auto">
                          <a:xfrm>
                            <a:off x="5" y="5"/>
                            <a:ext cx="1630" cy="2020"/>
                            <a:chOff x="5" y="5"/>
                            <a:chExt cx="1630" cy="2020"/>
                          </a:xfrm>
                        </wpg:grpSpPr>
                        <wps:wsp>
                          <wps:cNvPr id="1013" name="Freeform 629"/>
                          <wps:cNvSpPr>
                            <a:spLocks/>
                          </wps:cNvSpPr>
                          <wps:spPr bwMode="auto">
                            <a:xfrm>
                              <a:off x="5" y="5"/>
                              <a:ext cx="1630" cy="2020"/>
                            </a:xfrm>
                            <a:custGeom>
                              <a:avLst/>
                              <a:gdLst>
                                <a:gd name="T0" fmla="+- 0 5 5"/>
                                <a:gd name="T1" fmla="*/ T0 w 1630"/>
                                <a:gd name="T2" fmla="+- 0 2025 5"/>
                                <a:gd name="T3" fmla="*/ 2025 h 2020"/>
                                <a:gd name="T4" fmla="+- 0 1635 5"/>
                                <a:gd name="T5" fmla="*/ T4 w 1630"/>
                                <a:gd name="T6" fmla="+- 0 2025 5"/>
                                <a:gd name="T7" fmla="*/ 2025 h 2020"/>
                                <a:gd name="T8" fmla="+- 0 1635 5"/>
                                <a:gd name="T9" fmla="*/ T8 w 1630"/>
                                <a:gd name="T10" fmla="+- 0 5 5"/>
                                <a:gd name="T11" fmla="*/ 5 h 2020"/>
                                <a:gd name="T12" fmla="+- 0 5 5"/>
                                <a:gd name="T13" fmla="*/ T12 w 1630"/>
                                <a:gd name="T14" fmla="+- 0 5 5"/>
                                <a:gd name="T15" fmla="*/ 5 h 2020"/>
                                <a:gd name="T16" fmla="+- 0 5 5"/>
                                <a:gd name="T17" fmla="*/ T16 w 1630"/>
                                <a:gd name="T18" fmla="+- 0 2025 5"/>
                                <a:gd name="T19" fmla="*/ 2025 h 2020"/>
                              </a:gdLst>
                              <a:ahLst/>
                              <a:cxnLst>
                                <a:cxn ang="0">
                                  <a:pos x="T1" y="T3"/>
                                </a:cxn>
                                <a:cxn ang="0">
                                  <a:pos x="T5" y="T7"/>
                                </a:cxn>
                                <a:cxn ang="0">
                                  <a:pos x="T9" y="T11"/>
                                </a:cxn>
                                <a:cxn ang="0">
                                  <a:pos x="T13" y="T15"/>
                                </a:cxn>
                                <a:cxn ang="0">
                                  <a:pos x="T17" y="T19"/>
                                </a:cxn>
                              </a:cxnLst>
                              <a:rect l="0" t="0" r="r" b="b"/>
                              <a:pathLst>
                                <a:path w="1630" h="2020">
                                  <a:moveTo>
                                    <a:pt x="0" y="2020"/>
                                  </a:moveTo>
                                  <a:lnTo>
                                    <a:pt x="1630" y="2020"/>
                                  </a:lnTo>
                                  <a:lnTo>
                                    <a:pt x="1630" y="0"/>
                                  </a:lnTo>
                                  <a:lnTo>
                                    <a:pt x="0" y="0"/>
                                  </a:lnTo>
                                  <a:lnTo>
                                    <a:pt x="0" y="20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7" o:spid="_x0000_s1026" alt="Title: Reminder Date filter - Description: Reminder Date filter" style="width:71.8pt;height:78.75pt;mso-position-horizontal-relative:char;mso-position-vertical-relative:line" coordsize="1640,2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">
                <v:shape id="Picture 630" o:spid="_x0000_s1027" type="#_x0000_t75" alt="Reminder Date filter" style="position:absolute;left:10;top:10;width:1592;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BBbIAAAA3QAAAA8AAABkcnMvZG93bnJldi54bWxEj0FrwkAQhe8F/8MyQm91kx6kTV1FxFKL&#10;B2tikd6G7DQJZmfT3W2M/75bELzN8N735s1sMZhW9OR8Y1lBOklAEJdWN1wpOBSvD08gfEDW2Fom&#10;BRfysJiP7maYaXvmPfV5qEQMYZ+hgjqELpPSlzUZ9BPbEUft2zqDIa6uktrhOYabVj4myVQabDhe&#10;qLGjVU3lKf81scb+7b34aH+Oa1kcP/vd19blz1ul7sfD8gVEoCHczFd6oyOXpCn8fxNHkP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IQQWyAAAAN0AAAAPAAAAAAAAAAAA&#10;AAAAAJ8CAABkcnMvZG93bnJldi54bWxQSwUGAAAAAAQABAD3AAAAlAMAAAAA&#10;">
                  <v:imagedata r:id="rId69" o:title="Reminder Date filter"/>
                </v:shape>
                <v:group id="Group 628" o:spid="_x0000_s1028" style="position:absolute;left:5;top:5;width:1630;height:2020" coordorigin="5,5" coordsize="163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shape id="Freeform 629" o:spid="_x0000_s1029" style="position:absolute;left:5;top:5;width:1630;height:2020;visibility:visible;mso-wrap-style:square;v-text-anchor:top" coordsize="163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itcQA&#10;AADdAAAADwAAAGRycy9kb3ducmV2LnhtbERPTWvCQBC9C/0PyxR6040W2xpdpUhFQS+m6X3ITpO0&#10;2dmY3SbRX+8KBW/zeJ+zWPWmEi01rrSsYDyKQBBnVpecK0g/N8M3EM4ja6wsk4IzOVgtHwYLjLXt&#10;+Eht4nMRQtjFqKDwvo6ldFlBBt3I1sSB+7aNQR9gk0vdYBfCTSUnUfQiDZYcGgqsaV1Q9pv8GQWn&#10;07TT7abep8ef7Yd/vaSzw1eq1NNj/z4H4an3d/G/e6fD/Gj8DLdvwgl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F4rXEAAAA3QAAAA8AAAAAAAAAAAAAAAAAmAIAAGRycy9k&#10;b3ducmV2LnhtbFBLBQYAAAAABAAEAPUAAACJAwAAAAA=&#10;" path="m,2020r1630,l1630,,,,,2020xe" filled="f" strokeweight=".5pt">
                    <v:path arrowok="t" o:connecttype="custom" o:connectlocs="0,2025;1630,2025;1630,5;0,5;0,2025" o:connectangles="0,0,0,0,0"/>
                  </v:shape>
                </v:group>
                <w10:anchorlock/>
              </v:group>
            </w:pict>
          </mc:Fallback>
        </mc:AlternateContent>
      </w:r>
    </w:p>
    <w:p w:rsidR="008C4081" w:rsidRPr="0087588A" w:rsidRDefault="006744C2" w:rsidP="006744C2">
      <w:pPr>
        <w:pStyle w:val="Caption"/>
        <w:jc w:val="center"/>
        <w:rPr>
          <w:rFonts w:ascii="Arial" w:eastAsia="Arial" w:hAnsi="Arial"/>
          <w:sz w:val="18"/>
          <w:szCs w:val="18"/>
        </w:rPr>
      </w:pPr>
      <w:bookmarkStart w:id="405" w:name="_Toc479683280"/>
      <w:bookmarkStart w:id="406" w:name="_Toc479632063"/>
      <w:bookmarkStart w:id="407" w:name="_Toc499543507"/>
      <w:r w:rsidRPr="0087588A">
        <w:t xml:space="preserve">Figure </w:t>
      </w:r>
      <w:fldSimple w:instr=" SEQ Figure \* ARABIC ">
        <w:r w:rsidR="0034324B">
          <w:rPr>
            <w:noProof/>
          </w:rPr>
          <w:t>26</w:t>
        </w:r>
      </w:fldSimple>
      <w:r w:rsidRPr="0087588A">
        <w:t>:</w:t>
      </w:r>
      <w:r w:rsidR="008C4081" w:rsidRPr="0087588A">
        <w:rPr>
          <w:rFonts w:ascii="Arial"/>
          <w:b w:val="0"/>
          <w:sz w:val="18"/>
        </w:rPr>
        <w:t xml:space="preserve"> </w:t>
      </w:r>
      <w:r w:rsidR="008C4081" w:rsidRPr="0087588A">
        <w:t>Reminder Date filter</w:t>
      </w:r>
      <w:bookmarkEnd w:id="405"/>
      <w:bookmarkEnd w:id="406"/>
      <w:bookmarkEnd w:id="407"/>
    </w:p>
    <w:p w:rsidR="008C4081" w:rsidRPr="0087588A" w:rsidRDefault="008C4081" w:rsidP="008C4081">
      <w:pPr>
        <w:pStyle w:val="Heading3"/>
      </w:pPr>
      <w:bookmarkStart w:id="408" w:name="_Toc479676034"/>
      <w:bookmarkStart w:id="409" w:name="_Toc479631770"/>
      <w:bookmarkStart w:id="410" w:name="_Toc499543734"/>
      <w:r w:rsidRPr="0087588A">
        <w:t>Filtering by Reviewer</w:t>
      </w:r>
      <w:bookmarkEnd w:id="408"/>
      <w:bookmarkEnd w:id="409"/>
      <w:bookmarkEnd w:id="410"/>
      <w:r w:rsidR="00632BBA" w:rsidRPr="0087588A">
        <w:fldChar w:fldCharType="begin"/>
      </w:r>
      <w:r w:rsidR="00632BBA" w:rsidRPr="0087588A">
        <w:instrText xml:space="preserve"> XE "</w:instrText>
      </w:r>
      <w:r w:rsidR="00632BBA" w:rsidRPr="0087588A">
        <w:rPr>
          <w:spacing w:val="-1"/>
          <w:sz w:val="20"/>
        </w:rPr>
        <w:instrText>Filtering</w:instrText>
      </w:r>
      <w:r w:rsidR="00632BBA" w:rsidRPr="0087588A">
        <w:rPr>
          <w:sz w:val="20"/>
        </w:rPr>
        <w:instrText xml:space="preserve"> by </w:instrText>
      </w:r>
      <w:r w:rsidR="00632BBA" w:rsidRPr="0087588A">
        <w:rPr>
          <w:spacing w:val="-1"/>
          <w:sz w:val="20"/>
        </w:rPr>
        <w:instrText>Reviewer</w:instrText>
      </w:r>
      <w:r w:rsidR="00632BBA" w:rsidRPr="0087588A">
        <w:instrText xml:space="preserve">" </w:instrText>
      </w:r>
      <w:r w:rsidR="00632BBA" w:rsidRPr="0087588A">
        <w:fldChar w:fldCharType="end"/>
      </w:r>
    </w:p>
    <w:p w:rsidR="008C4081" w:rsidRPr="0087588A" w:rsidRDefault="008C4081" w:rsidP="008C4081">
      <w:pPr>
        <w:pStyle w:val="BodyText"/>
        <w:spacing w:before="238"/>
        <w:ind w:right="167"/>
      </w:pPr>
      <w:r w:rsidRPr="0087588A">
        <w:rPr>
          <w:spacing w:val="-1"/>
        </w:rPr>
        <w:t>When</w:t>
      </w:r>
      <w:r w:rsidRPr="0087588A">
        <w:t xml:space="preserve"> the reviewer </w:t>
      </w:r>
      <w:r w:rsidRPr="0087588A">
        <w:rPr>
          <w:spacing w:val="-1"/>
        </w:rPr>
        <w:t>checkbox</w:t>
      </w:r>
      <w:r w:rsidRPr="0087588A">
        <w:t xml:space="preserve"> is </w:t>
      </w:r>
      <w:r w:rsidRPr="0087588A">
        <w:rPr>
          <w:spacing w:val="-1"/>
        </w:rPr>
        <w:t>selected,</w:t>
      </w:r>
      <w:r w:rsidRPr="0087588A">
        <w:t xml:space="preserve"> </w:t>
      </w:r>
      <w:r w:rsidRPr="0087588A">
        <w:rPr>
          <w:spacing w:val="-1"/>
        </w:rPr>
        <w:t>the</w:t>
      </w:r>
      <w:r w:rsidRPr="0087588A">
        <w:rPr>
          <w:spacing w:val="1"/>
        </w:rPr>
        <w:t xml:space="preserve"> </w:t>
      </w:r>
      <w:r w:rsidRPr="0087588A">
        <w:rPr>
          <w:b/>
          <w:bCs/>
          <w:i/>
          <w:spacing w:val="-1"/>
        </w:rPr>
        <w:t>Patient</w:t>
      </w:r>
      <w:r w:rsidRPr="0087588A">
        <w:rPr>
          <w:b/>
          <w:bCs/>
          <w:i/>
        </w:rPr>
        <w:t xml:space="preserve"> </w:t>
      </w:r>
      <w:r w:rsidRPr="0087588A">
        <w:rPr>
          <w:b/>
          <w:bCs/>
          <w:i/>
          <w:spacing w:val="-1"/>
        </w:rPr>
        <w:t>Selection/Worklist</w:t>
      </w:r>
      <w:r w:rsidR="00632BBA" w:rsidRPr="0087588A">
        <w:rPr>
          <w:b/>
          <w:bCs/>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bCs/>
          <w:i/>
          <w:spacing w:val="-1"/>
        </w:rPr>
        <w:fldChar w:fldCharType="end"/>
      </w:r>
      <w:r w:rsidRPr="0087588A">
        <w:rPr>
          <w:b/>
          <w:bCs/>
          <w:i/>
          <w:spacing w:val="-1"/>
        </w:rPr>
        <w:t xml:space="preserve"> </w:t>
      </w:r>
      <w:r w:rsidRPr="0087588A">
        <w:t xml:space="preserve">will </w:t>
      </w:r>
      <w:r w:rsidRPr="0087588A">
        <w:rPr>
          <w:spacing w:val="-1"/>
        </w:rPr>
        <w:t>populate</w:t>
      </w:r>
      <w:r w:rsidRPr="0087588A">
        <w:t xml:space="preserve"> the</w:t>
      </w:r>
      <w:r w:rsidRPr="0087588A">
        <w:rPr>
          <w:spacing w:val="91"/>
        </w:rPr>
        <w:t xml:space="preserve"> </w:t>
      </w:r>
      <w:r w:rsidRPr="0087588A">
        <w:rPr>
          <w:spacing w:val="-1"/>
        </w:rPr>
        <w:t>reviewer</w:t>
      </w:r>
      <w:r w:rsidRPr="0087588A">
        <w:t xml:space="preserve"> filter with the </w:t>
      </w:r>
      <w:r w:rsidRPr="0087588A">
        <w:rPr>
          <w:spacing w:val="-1"/>
        </w:rPr>
        <w:t>current</w:t>
      </w:r>
      <w:r w:rsidRPr="0087588A">
        <w:t xml:space="preserve"> </w:t>
      </w:r>
      <w:r w:rsidRPr="0087588A">
        <w:rPr>
          <w:spacing w:val="-1"/>
        </w:rPr>
        <w:t xml:space="preserve">user’s </w:t>
      </w:r>
      <w:r w:rsidRPr="0087588A">
        <w:t xml:space="preserve">login </w:t>
      </w:r>
      <w:r w:rsidRPr="0087588A">
        <w:rPr>
          <w:spacing w:val="-1"/>
        </w:rPr>
        <w:t>name</w:t>
      </w:r>
      <w:r w:rsidRPr="0087588A">
        <w:t xml:space="preserve"> in the</w:t>
      </w:r>
      <w:r w:rsidRPr="0087588A">
        <w:rPr>
          <w:spacing w:val="3"/>
        </w:rPr>
        <w:t xml:space="preserve"> </w:t>
      </w:r>
      <w:r w:rsidRPr="0087588A">
        <w:rPr>
          <w:b/>
          <w:bCs/>
          <w:spacing w:val="-1"/>
        </w:rPr>
        <w:t>Reviewer</w:t>
      </w:r>
      <w:r w:rsidRPr="0087588A">
        <w:rPr>
          <w:b/>
          <w:bCs/>
        </w:rPr>
        <w:t xml:space="preserve"> </w:t>
      </w:r>
      <w:r w:rsidRPr="0087588A">
        <w:t>drop-down section of</w:t>
      </w:r>
      <w:r w:rsidRPr="0087588A">
        <w:rPr>
          <w:spacing w:val="-2"/>
        </w:rPr>
        <w:t xml:space="preserve"> </w:t>
      </w:r>
      <w:r w:rsidRPr="0087588A">
        <w:t>the</w:t>
      </w:r>
      <w:r w:rsidRPr="0087588A">
        <w:rPr>
          <w:spacing w:val="45"/>
        </w:rPr>
        <w:t xml:space="preserve"> </w:t>
      </w:r>
      <w:r w:rsidRPr="0087588A">
        <w:t>screen.</w:t>
      </w:r>
      <w:r w:rsidRPr="0087588A">
        <w:rPr>
          <w:spacing w:val="1"/>
        </w:rPr>
        <w:t xml:space="preserve"> </w:t>
      </w:r>
      <w:r w:rsidRPr="0087588A">
        <w:t>You</w:t>
      </w:r>
      <w:r w:rsidRPr="0087588A">
        <w:rPr>
          <w:spacing w:val="-2"/>
        </w:rPr>
        <w:t xml:space="preserve"> </w:t>
      </w:r>
      <w:r w:rsidRPr="0087588A">
        <w:t>can also use</w:t>
      </w:r>
      <w:r w:rsidRPr="0087588A">
        <w:rPr>
          <w:spacing w:val="-2"/>
        </w:rPr>
        <w:t xml:space="preserve"> </w:t>
      </w:r>
      <w:r w:rsidRPr="0087588A">
        <w:t xml:space="preserve">this </w:t>
      </w:r>
      <w:r w:rsidRPr="0087588A">
        <w:rPr>
          <w:spacing w:val="-1"/>
        </w:rPr>
        <w:t>filter</w:t>
      </w:r>
      <w:r w:rsidRPr="0087588A">
        <w:t xml:space="preserve"> to</w:t>
      </w:r>
      <w:r w:rsidRPr="0087588A">
        <w:rPr>
          <w:spacing w:val="-2"/>
        </w:rPr>
        <w:t xml:space="preserve"> </w:t>
      </w:r>
      <w:r w:rsidRPr="0087588A">
        <w:t xml:space="preserve">search for </w:t>
      </w:r>
      <w:r w:rsidRPr="0087588A">
        <w:rPr>
          <w:spacing w:val="-1"/>
        </w:rPr>
        <w:t>patients</w:t>
      </w:r>
      <w:r w:rsidRPr="0087588A">
        <w:t xml:space="preserve"> by </w:t>
      </w:r>
      <w:r w:rsidRPr="0087588A">
        <w:rPr>
          <w:spacing w:val="-1"/>
        </w:rPr>
        <w:t>another</w:t>
      </w:r>
      <w:r w:rsidRPr="0087588A">
        <w:t xml:space="preserve"> specific reviewer </w:t>
      </w:r>
      <w:r w:rsidRPr="0087588A">
        <w:rPr>
          <w:spacing w:val="-1"/>
        </w:rPr>
        <w:t>name,</w:t>
      </w:r>
      <w:r w:rsidRPr="0087588A">
        <w:t xml:space="preserve"> by</w:t>
      </w:r>
      <w:r w:rsidRPr="0087588A">
        <w:rPr>
          <w:spacing w:val="33"/>
        </w:rPr>
        <w:t xml:space="preserve"> </w:t>
      </w:r>
      <w:r w:rsidRPr="0087588A">
        <w:t xml:space="preserve">“all” </w:t>
      </w:r>
      <w:r w:rsidRPr="0087588A">
        <w:rPr>
          <w:spacing w:val="-1"/>
        </w:rPr>
        <w:t>reviewers,</w:t>
      </w:r>
      <w:r w:rsidRPr="0087588A">
        <w:t xml:space="preserve"> and sorting by the Reviewer column when the results appear will list those with no assigned reviewer on top.</w:t>
      </w:r>
    </w:p>
    <w:p w:rsidR="008C4081" w:rsidRPr="0087588A" w:rsidRDefault="008C4081" w:rsidP="000443F5">
      <w:pPr>
        <w:pStyle w:val="Heading4"/>
        <w:widowControl w:val="0"/>
        <w:tabs>
          <w:tab w:val="clear" w:pos="2394"/>
        </w:tabs>
        <w:spacing w:before="120" w:after="0"/>
        <w:ind w:left="864"/>
      </w:pPr>
      <w:bookmarkStart w:id="411" w:name="_Toc479676035"/>
      <w:bookmarkStart w:id="412" w:name="_Toc479631771"/>
      <w:bookmarkStart w:id="413" w:name="_Toc499543735"/>
      <w:r w:rsidRPr="0087588A">
        <w:t>To filter by Reviewer</w:t>
      </w:r>
      <w:bookmarkEnd w:id="411"/>
      <w:bookmarkEnd w:id="412"/>
      <w:bookmarkEnd w:id="413"/>
    </w:p>
    <w:p w:rsidR="008C4081" w:rsidRPr="0087588A" w:rsidRDefault="008C4081" w:rsidP="00DA39F3">
      <w:pPr>
        <w:widowControl w:val="0"/>
        <w:numPr>
          <w:ilvl w:val="0"/>
          <w:numId w:val="44"/>
        </w:numPr>
        <w:tabs>
          <w:tab w:val="left" w:pos="199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Reviewer</w:t>
      </w:r>
      <w:r w:rsidRPr="0087588A">
        <w:rPr>
          <w:b/>
          <w:sz w:val="24"/>
        </w:rPr>
        <w:t xml:space="preserve"> </w:t>
      </w:r>
      <w:r w:rsidRPr="0087588A">
        <w:rPr>
          <w:sz w:val="24"/>
        </w:rPr>
        <w:t xml:space="preserve">checkbox to </w:t>
      </w:r>
      <w:r w:rsidRPr="0087588A">
        <w:rPr>
          <w:spacing w:val="-1"/>
          <w:sz w:val="24"/>
        </w:rPr>
        <w:t>activate</w:t>
      </w:r>
      <w:r w:rsidRPr="0087588A">
        <w:rPr>
          <w:sz w:val="24"/>
        </w:rPr>
        <w:t xml:space="preserve"> </w:t>
      </w:r>
      <w:r w:rsidRPr="0087588A">
        <w:rPr>
          <w:spacing w:val="-1"/>
          <w:sz w:val="24"/>
        </w:rPr>
        <w:t>the</w:t>
      </w:r>
      <w:r w:rsidRPr="0087588A">
        <w:rPr>
          <w:sz w:val="24"/>
        </w:rPr>
        <w:t xml:space="preserve"> </w:t>
      </w:r>
      <w:r w:rsidRPr="0087588A">
        <w:rPr>
          <w:spacing w:val="-1"/>
          <w:sz w:val="24"/>
        </w:rPr>
        <w:t>filter.</w:t>
      </w:r>
    </w:p>
    <w:p w:rsidR="008C4081" w:rsidRPr="0087588A" w:rsidRDefault="008C4081" w:rsidP="00DA39F3">
      <w:pPr>
        <w:pStyle w:val="BodyText"/>
        <w:widowControl w:val="0"/>
        <w:numPr>
          <w:ilvl w:val="0"/>
          <w:numId w:val="44"/>
        </w:numPr>
        <w:tabs>
          <w:tab w:val="left" w:pos="1991"/>
        </w:tabs>
        <w:spacing w:before="7" w:after="0" w:line="280" w:lineRule="exact"/>
      </w:pPr>
      <w:r w:rsidRPr="0087588A">
        <w:t>Select</w:t>
      </w:r>
      <w:r w:rsidRPr="0087588A">
        <w:rPr>
          <w:spacing w:val="-1"/>
        </w:rPr>
        <w:t xml:space="preserve"> </w:t>
      </w:r>
      <w:r w:rsidRPr="0087588A">
        <w:t xml:space="preserve">the </w:t>
      </w:r>
      <w:r w:rsidRPr="0087588A">
        <w:rPr>
          <w:spacing w:val="-1"/>
        </w:rPr>
        <w:t>defaulted</w:t>
      </w:r>
      <w:r w:rsidRPr="0087588A">
        <w:t xml:space="preserve"> </w:t>
      </w:r>
      <w:r w:rsidRPr="0087588A">
        <w:rPr>
          <w:spacing w:val="-1"/>
        </w:rPr>
        <w:t>reviewer</w:t>
      </w:r>
      <w:r w:rsidRPr="0087588A">
        <w:t xml:space="preserve"> </w:t>
      </w:r>
      <w:r w:rsidRPr="0087588A">
        <w:rPr>
          <w:spacing w:val="-1"/>
        </w:rPr>
        <w:t>name</w:t>
      </w:r>
      <w:r w:rsidRPr="0087588A">
        <w:t xml:space="preserve"> and</w:t>
      </w:r>
      <w:r w:rsidRPr="0087588A">
        <w:rPr>
          <w:spacing w:val="2"/>
        </w:rPr>
        <w:t xml:space="preserve"> </w:t>
      </w:r>
      <w:r w:rsidRPr="0087588A">
        <w:rPr>
          <w:i/>
        </w:rPr>
        <w:t xml:space="preserve">click </w:t>
      </w:r>
      <w:r w:rsidRPr="0087588A">
        <w:t xml:space="preserve">the </w:t>
      </w:r>
      <w:r w:rsidRPr="0087588A">
        <w:rPr>
          <w:spacing w:val="-1"/>
        </w:rPr>
        <w:t>&lt;</w:t>
      </w:r>
      <w:r w:rsidRPr="0087588A">
        <w:rPr>
          <w:rFonts w:ascii="Courier New"/>
          <w:spacing w:val="-1"/>
          <w:sz w:val="20"/>
        </w:rPr>
        <w:t>Find</w:t>
      </w:r>
      <w:r w:rsidRPr="0087588A">
        <w:rPr>
          <w:spacing w:val="-1"/>
        </w:rPr>
        <w:t>&gt;</w:t>
      </w:r>
      <w:r w:rsidRPr="0087588A">
        <w:t xml:space="preserve"> </w:t>
      </w:r>
      <w:r w:rsidRPr="0087588A">
        <w:rPr>
          <w:spacing w:val="-1"/>
        </w:rPr>
        <w:t>button.</w:t>
      </w:r>
      <w:r w:rsidRPr="0087588A">
        <w:t xml:space="preserve"> OR</w:t>
      </w:r>
    </w:p>
    <w:p w:rsidR="008C4081" w:rsidRPr="0087588A" w:rsidRDefault="008C4081" w:rsidP="00DA39F3">
      <w:pPr>
        <w:pStyle w:val="BodyText"/>
        <w:widowControl w:val="0"/>
        <w:numPr>
          <w:ilvl w:val="0"/>
          <w:numId w:val="44"/>
        </w:numPr>
        <w:tabs>
          <w:tab w:val="left" w:pos="1991"/>
        </w:tabs>
        <w:spacing w:before="0" w:after="0" w:line="272" w:lineRule="exact"/>
      </w:pPr>
      <w:r w:rsidRPr="0087588A">
        <w:t>Select</w:t>
      </w:r>
      <w:r w:rsidRPr="0087588A">
        <w:rPr>
          <w:spacing w:val="-1"/>
        </w:rPr>
        <w:t xml:space="preserve"> another</w:t>
      </w:r>
      <w:r w:rsidRPr="0087588A">
        <w:t xml:space="preserve"> </w:t>
      </w:r>
      <w:r w:rsidRPr="0087588A">
        <w:rPr>
          <w:spacing w:val="-1"/>
        </w:rPr>
        <w:t xml:space="preserve">reviewer </w:t>
      </w:r>
      <w:r w:rsidRPr="0087588A">
        <w:t>in</w:t>
      </w:r>
      <w:r w:rsidRPr="0087588A">
        <w:rPr>
          <w:spacing w:val="-1"/>
        </w:rPr>
        <w:t xml:space="preserve"> </w:t>
      </w:r>
      <w:r w:rsidRPr="0087588A">
        <w:t xml:space="preserve">the </w:t>
      </w:r>
      <w:r w:rsidRPr="0087588A">
        <w:rPr>
          <w:spacing w:val="-1"/>
        </w:rPr>
        <w:t>dropdown</w:t>
      </w:r>
      <w:r w:rsidRPr="0087588A">
        <w:t xml:space="preserve"> by </w:t>
      </w:r>
      <w:r w:rsidRPr="0087588A">
        <w:rPr>
          <w:i/>
          <w:spacing w:val="-1"/>
        </w:rPr>
        <w:t>clicking</w:t>
      </w:r>
      <w:r w:rsidRPr="0087588A">
        <w:rPr>
          <w:i/>
        </w:rPr>
        <w:t xml:space="preserve"> </w:t>
      </w:r>
      <w:r w:rsidRPr="0087588A">
        <w:t xml:space="preserve">on their </w:t>
      </w:r>
      <w:r w:rsidRPr="0087588A">
        <w:rPr>
          <w:spacing w:val="-1"/>
        </w:rPr>
        <w:t>name,</w:t>
      </w:r>
      <w:r w:rsidRPr="0087588A">
        <w:t xml:space="preserve"> and click</w:t>
      </w:r>
    </w:p>
    <w:p w:rsidR="008C4081" w:rsidRPr="0087588A" w:rsidRDefault="008C4081" w:rsidP="008C4081">
      <w:pPr>
        <w:spacing w:before="7"/>
        <w:ind w:left="1990"/>
        <w:rPr>
          <w:sz w:val="24"/>
        </w:rPr>
      </w:pPr>
      <w:r w:rsidRPr="0087588A">
        <w:rPr>
          <w:spacing w:val="-1"/>
          <w:sz w:val="24"/>
        </w:rPr>
        <w:t>&lt;</w:t>
      </w:r>
      <w:r w:rsidRPr="0087588A">
        <w:rPr>
          <w:rFonts w:ascii="Courier New"/>
          <w:spacing w:val="-1"/>
          <w:sz w:val="20"/>
        </w:rPr>
        <w:t>Find</w:t>
      </w:r>
      <w:r w:rsidRPr="0087588A">
        <w:rPr>
          <w:spacing w:val="-1"/>
          <w:sz w:val="24"/>
        </w:rPr>
        <w:t>&gt;.</w:t>
      </w:r>
      <w:r w:rsidRPr="0087588A">
        <w:rPr>
          <w:spacing w:val="60"/>
          <w:sz w:val="24"/>
        </w:rPr>
        <w:t xml:space="preserve"> </w:t>
      </w:r>
      <w:r w:rsidRPr="0087588A">
        <w:rPr>
          <w:sz w:val="24"/>
        </w:rPr>
        <w:t>OR</w:t>
      </w:r>
    </w:p>
    <w:p w:rsidR="008C4081" w:rsidRPr="0087588A" w:rsidRDefault="008C4081" w:rsidP="00DA39F3">
      <w:pPr>
        <w:pStyle w:val="BodyText"/>
        <w:widowControl w:val="0"/>
        <w:numPr>
          <w:ilvl w:val="0"/>
          <w:numId w:val="44"/>
        </w:numPr>
        <w:tabs>
          <w:tab w:val="left" w:pos="1991"/>
        </w:tabs>
        <w:spacing w:before="2" w:after="0" w:line="278" w:lineRule="exact"/>
        <w:ind w:right="227"/>
      </w:pPr>
      <w:r w:rsidRPr="0087588A">
        <w:rPr>
          <w:i/>
        </w:rPr>
        <w:t xml:space="preserve">Click </w:t>
      </w:r>
      <w:r w:rsidRPr="0087588A">
        <w:t xml:space="preserve">on </w:t>
      </w:r>
      <w:r w:rsidRPr="0087588A">
        <w:rPr>
          <w:spacing w:val="-1"/>
        </w:rPr>
        <w:t>&lt;</w:t>
      </w:r>
      <w:r w:rsidRPr="0087588A">
        <w:rPr>
          <w:rFonts w:ascii="Courier New"/>
          <w:spacing w:val="-1"/>
          <w:sz w:val="20"/>
        </w:rPr>
        <w:t>All</w:t>
      </w:r>
      <w:r w:rsidRPr="0087588A">
        <w:rPr>
          <w:spacing w:val="-1"/>
        </w:rPr>
        <w:t>&gt;</w:t>
      </w:r>
      <w:r w:rsidRPr="0087588A">
        <w:t xml:space="preserve"> in the </w:t>
      </w:r>
      <w:r w:rsidRPr="0087588A">
        <w:rPr>
          <w:spacing w:val="-1"/>
        </w:rPr>
        <w:t>dropdown</w:t>
      </w:r>
      <w:r w:rsidRPr="0087588A">
        <w:t xml:space="preserve"> (Figure 2</w:t>
      </w:r>
      <w:r w:rsidR="00677268" w:rsidRPr="0087588A">
        <w:t>7</w:t>
      </w:r>
      <w:r w:rsidRPr="0087588A">
        <w:t>) and</w:t>
      </w:r>
      <w:r w:rsidRPr="0087588A">
        <w:rPr>
          <w:spacing w:val="-1"/>
        </w:rPr>
        <w:t xml:space="preserve"> </w:t>
      </w:r>
      <w:r w:rsidRPr="0087588A">
        <w:t xml:space="preserve">then </w:t>
      </w:r>
      <w:r w:rsidRPr="0087588A">
        <w:rPr>
          <w:spacing w:val="-1"/>
        </w:rPr>
        <w:t>&lt;</w:t>
      </w:r>
      <w:r w:rsidRPr="0087588A">
        <w:rPr>
          <w:rFonts w:ascii="Courier New"/>
          <w:spacing w:val="-1"/>
          <w:sz w:val="20"/>
        </w:rPr>
        <w:t>Find</w:t>
      </w:r>
      <w:r w:rsidRPr="0087588A">
        <w:rPr>
          <w:spacing w:val="-1"/>
        </w:rPr>
        <w:t>&gt;,</w:t>
      </w:r>
      <w:r w:rsidRPr="0087588A">
        <w:t xml:space="preserve"> to view </w:t>
      </w:r>
      <w:r w:rsidRPr="0087588A">
        <w:rPr>
          <w:spacing w:val="-1"/>
        </w:rPr>
        <w:t>stays</w:t>
      </w:r>
      <w:r w:rsidRPr="0087588A">
        <w:rPr>
          <w:spacing w:val="29"/>
        </w:rPr>
        <w:t xml:space="preserve"> </w:t>
      </w:r>
      <w:r w:rsidRPr="0087588A">
        <w:t xml:space="preserve">that </w:t>
      </w:r>
      <w:r w:rsidRPr="0087588A">
        <w:rPr>
          <w:spacing w:val="-1"/>
        </w:rPr>
        <w:t>have</w:t>
      </w:r>
      <w:r w:rsidRPr="0087588A">
        <w:t xml:space="preserve"> been assigned</w:t>
      </w:r>
      <w:r w:rsidRPr="0087588A">
        <w:rPr>
          <w:spacing w:val="-1"/>
        </w:rPr>
        <w:t xml:space="preserve"> </w:t>
      </w:r>
      <w:r w:rsidRPr="0087588A">
        <w:t xml:space="preserve">to all </w:t>
      </w:r>
      <w:r w:rsidRPr="0087588A">
        <w:rPr>
          <w:spacing w:val="-1"/>
        </w:rPr>
        <w:t>reviewers.</w:t>
      </w:r>
    </w:p>
    <w:p w:rsidR="008C4081" w:rsidRPr="0087588A" w:rsidRDefault="008C4081" w:rsidP="008C4081"/>
    <w:p w:rsidR="008C4081" w:rsidRPr="0087588A" w:rsidRDefault="008C4081" w:rsidP="008C4081">
      <w:pPr>
        <w:jc w:val="center"/>
      </w:pPr>
      <w:r w:rsidRPr="0087588A">
        <w:rPr>
          <w:noProof/>
          <w:sz w:val="20"/>
          <w:szCs w:val="20"/>
        </w:rPr>
        <w:lastRenderedPageBreak/>
        <w:drawing>
          <wp:inline distT="0" distB="0" distL="0" distR="0" wp14:anchorId="4A94291E" wp14:editId="30FA44DB">
            <wp:extent cx="2800952" cy="590550"/>
            <wp:effectExtent l="0" t="0" r="0" b="0"/>
            <wp:docPr id="51" name="image31.png" descr="Reviewer filter with All option selected" title="Reviewer filter with All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70" cstate="print"/>
                    <a:stretch>
                      <a:fillRect/>
                    </a:stretch>
                  </pic:blipFill>
                  <pic:spPr>
                    <a:xfrm>
                      <a:off x="0" y="0"/>
                      <a:ext cx="2800952" cy="590550"/>
                    </a:xfrm>
                    <a:prstGeom prst="rect">
                      <a:avLst/>
                    </a:prstGeom>
                  </pic:spPr>
                </pic:pic>
              </a:graphicData>
            </a:graphic>
          </wp:inline>
        </w:drawing>
      </w:r>
    </w:p>
    <w:p w:rsidR="00B75C31" w:rsidRPr="0087588A" w:rsidRDefault="006744C2" w:rsidP="006744C2">
      <w:pPr>
        <w:pStyle w:val="Caption"/>
        <w:jc w:val="center"/>
        <w:rPr>
          <w:b w:val="0"/>
          <w:sz w:val="22"/>
        </w:rPr>
      </w:pPr>
      <w:bookmarkStart w:id="414" w:name="_Toc479683281"/>
      <w:bookmarkStart w:id="415" w:name="_Toc479632064"/>
      <w:bookmarkStart w:id="416" w:name="_Toc499543508"/>
      <w:r w:rsidRPr="0087588A">
        <w:t xml:space="preserve">Figure </w:t>
      </w:r>
      <w:fldSimple w:instr=" SEQ Figure \* ARABIC ">
        <w:r w:rsidR="0034324B">
          <w:rPr>
            <w:noProof/>
          </w:rPr>
          <w:t>27</w:t>
        </w:r>
      </w:fldSimple>
      <w:r w:rsidRPr="0087588A">
        <w:t>:</w:t>
      </w:r>
      <w:r w:rsidR="00B75C31" w:rsidRPr="0087588A">
        <w:rPr>
          <w:rFonts w:ascii="Arial"/>
          <w:b w:val="0"/>
          <w:sz w:val="18"/>
        </w:rPr>
        <w:t xml:space="preserve"> </w:t>
      </w:r>
      <w:r w:rsidR="00B75C31" w:rsidRPr="0087588A">
        <w:t>Reviewer filter with “All” option selected</w:t>
      </w:r>
      <w:bookmarkEnd w:id="414"/>
      <w:bookmarkEnd w:id="415"/>
      <w:bookmarkEnd w:id="416"/>
    </w:p>
    <w:p w:rsidR="00B75C31" w:rsidRPr="0087588A" w:rsidRDefault="00B75C31" w:rsidP="001C3CE8">
      <w:pPr>
        <w:ind w:left="1440"/>
        <w:rPr>
          <w:noProof/>
        </w:rPr>
      </w:pPr>
      <w:r w:rsidRPr="0087588A">
        <w:rPr>
          <w:noProof/>
        </w:rPr>
        <w:drawing>
          <wp:inline distT="0" distB="0" distL="0" distR="0" wp14:anchorId="0C30610D" wp14:editId="3707DAE2">
            <wp:extent cx="247650" cy="247650"/>
            <wp:effectExtent l="0" t="0" r="0" b="0"/>
            <wp:docPr id="53"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noProof/>
          <w:sz w:val="24"/>
        </w:rPr>
        <w:t xml:space="preserve"> </w:t>
      </w:r>
      <w:r w:rsidRPr="0087588A">
        <w:rPr>
          <w:noProof/>
        </w:rPr>
        <w:t xml:space="preserve">To select multiple reviewer dropdown options, click on the first option, then press and hold the </w:t>
      </w:r>
      <w:r w:rsidRPr="0087588A">
        <w:rPr>
          <w:noProof/>
          <w:sz w:val="24"/>
        </w:rPr>
        <w:t xml:space="preserve">Ctrl </w:t>
      </w:r>
      <w:r w:rsidRPr="0087588A">
        <w:rPr>
          <w:noProof/>
        </w:rPr>
        <w:t xml:space="preserve">key down on your keyboard and click on the other options you are interested in. You may also press and hold the </w:t>
      </w:r>
      <w:r w:rsidRPr="0087588A">
        <w:rPr>
          <w:noProof/>
          <w:sz w:val="24"/>
        </w:rPr>
        <w:t xml:space="preserve">Shift </w:t>
      </w:r>
      <w:r w:rsidRPr="0087588A">
        <w:rPr>
          <w:noProof/>
        </w:rPr>
        <w:t>key down and select a block of options.</w:t>
      </w:r>
    </w:p>
    <w:p w:rsidR="00B75C31" w:rsidRPr="0087588A" w:rsidRDefault="000A1BEF" w:rsidP="00B75C31">
      <w:pPr>
        <w:pStyle w:val="Heading3"/>
      </w:pPr>
      <w:r w:rsidRPr="0087588A">
        <w:t xml:space="preserve"> </w:t>
      </w:r>
      <w:bookmarkStart w:id="417" w:name="_Toc479676036"/>
      <w:bookmarkStart w:id="418" w:name="_Toc479631772"/>
      <w:bookmarkStart w:id="419" w:name="_Toc499543736"/>
      <w:r w:rsidR="00B75C31" w:rsidRPr="0087588A">
        <w:t>Finding Patients Using the Ward Filter</w:t>
      </w:r>
      <w:bookmarkEnd w:id="417"/>
      <w:bookmarkEnd w:id="418"/>
      <w:bookmarkEnd w:id="419"/>
    </w:p>
    <w:p w:rsidR="00B75C31" w:rsidRPr="0087588A" w:rsidRDefault="00B75C31" w:rsidP="00B75C31">
      <w:pPr>
        <w:pStyle w:val="BodyText"/>
        <w:spacing w:before="237"/>
      </w:pPr>
      <w:r w:rsidRPr="0087588A">
        <w:t xml:space="preserve">Use this </w:t>
      </w:r>
      <w:r w:rsidRPr="0087588A">
        <w:rPr>
          <w:spacing w:val="-1"/>
        </w:rPr>
        <w:t>filter</w:t>
      </w:r>
      <w:r w:rsidRPr="0087588A">
        <w:t xml:space="preserve"> (Figure</w:t>
      </w:r>
      <w:r w:rsidRPr="0087588A">
        <w:rPr>
          <w:spacing w:val="-1"/>
        </w:rPr>
        <w:t xml:space="preserve"> </w:t>
      </w:r>
      <w:r w:rsidRPr="0087588A">
        <w:t>2</w:t>
      </w:r>
      <w:r w:rsidR="00677268" w:rsidRPr="0087588A">
        <w:t>8</w:t>
      </w:r>
      <w:r w:rsidRPr="0087588A">
        <w:t>)</w:t>
      </w:r>
      <w:r w:rsidRPr="0087588A">
        <w:rPr>
          <w:spacing w:val="-1"/>
        </w:rPr>
        <w:t xml:space="preserve"> </w:t>
      </w:r>
      <w:r w:rsidRPr="0087588A">
        <w:t>to search for patients by</w:t>
      </w:r>
      <w:r w:rsidRPr="0087588A">
        <w:rPr>
          <w:spacing w:val="-2"/>
        </w:rPr>
        <w:t xml:space="preserve"> </w:t>
      </w:r>
      <w:r w:rsidRPr="0087588A">
        <w:t xml:space="preserve">specific </w:t>
      </w:r>
      <w:r w:rsidRPr="0087588A">
        <w:rPr>
          <w:spacing w:val="-1"/>
        </w:rPr>
        <w:t>Ward</w:t>
      </w:r>
      <w:r w:rsidRPr="0087588A">
        <w:t xml:space="preserve"> location.</w:t>
      </w:r>
    </w:p>
    <w:p w:rsidR="00B75C31" w:rsidRPr="0087588A" w:rsidRDefault="00B75C31" w:rsidP="00B75C31">
      <w:pPr>
        <w:jc w:val="center"/>
      </w:pPr>
      <w:r w:rsidRPr="0087588A">
        <w:rPr>
          <w:noProof/>
          <w:sz w:val="20"/>
          <w:szCs w:val="20"/>
        </w:rPr>
        <mc:AlternateContent>
          <mc:Choice Requires="wpg">
            <w:drawing>
              <wp:inline distT="0" distB="0" distL="0" distR="0" wp14:anchorId="4364DB8E" wp14:editId="0F47AD0E">
                <wp:extent cx="1527175" cy="1727200"/>
                <wp:effectExtent l="9525" t="9525" r="6350" b="6350"/>
                <wp:docPr id="1006" name="Group 623" descr="Ward Filter" title="Ward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7175" cy="1727200"/>
                          <a:chOff x="0" y="0"/>
                          <a:chExt cx="2405" cy="2720"/>
                        </a:xfrm>
                      </wpg:grpSpPr>
                      <pic:pic xmlns:pic="http://schemas.openxmlformats.org/drawingml/2006/picture">
                        <pic:nvPicPr>
                          <pic:cNvPr id="1007" name="Picture 626" descr="Ward Filter" title="Ward Fil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0" y="10"/>
                            <a:ext cx="2370" cy="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8" name="Group 624"/>
                        <wpg:cNvGrpSpPr>
                          <a:grpSpLocks/>
                        </wpg:cNvGrpSpPr>
                        <wpg:grpSpPr bwMode="auto">
                          <a:xfrm>
                            <a:off x="5" y="5"/>
                            <a:ext cx="2395" cy="2710"/>
                            <a:chOff x="5" y="5"/>
                            <a:chExt cx="2395" cy="2710"/>
                          </a:xfrm>
                        </wpg:grpSpPr>
                        <wps:wsp>
                          <wps:cNvPr id="1009" name="Freeform 625"/>
                          <wps:cNvSpPr>
                            <a:spLocks/>
                          </wps:cNvSpPr>
                          <wps:spPr bwMode="auto">
                            <a:xfrm>
                              <a:off x="5" y="5"/>
                              <a:ext cx="2395" cy="2710"/>
                            </a:xfrm>
                            <a:custGeom>
                              <a:avLst/>
                              <a:gdLst>
                                <a:gd name="T0" fmla="+- 0 5 5"/>
                                <a:gd name="T1" fmla="*/ T0 w 2395"/>
                                <a:gd name="T2" fmla="+- 0 2715 5"/>
                                <a:gd name="T3" fmla="*/ 2715 h 2710"/>
                                <a:gd name="T4" fmla="+- 0 2400 5"/>
                                <a:gd name="T5" fmla="*/ T4 w 2395"/>
                                <a:gd name="T6" fmla="+- 0 2715 5"/>
                                <a:gd name="T7" fmla="*/ 2715 h 2710"/>
                                <a:gd name="T8" fmla="+- 0 2400 5"/>
                                <a:gd name="T9" fmla="*/ T8 w 2395"/>
                                <a:gd name="T10" fmla="+- 0 5 5"/>
                                <a:gd name="T11" fmla="*/ 5 h 2710"/>
                                <a:gd name="T12" fmla="+- 0 5 5"/>
                                <a:gd name="T13" fmla="*/ T12 w 2395"/>
                                <a:gd name="T14" fmla="+- 0 5 5"/>
                                <a:gd name="T15" fmla="*/ 5 h 2710"/>
                                <a:gd name="T16" fmla="+- 0 5 5"/>
                                <a:gd name="T17" fmla="*/ T16 w 2395"/>
                                <a:gd name="T18" fmla="+- 0 2715 5"/>
                                <a:gd name="T19" fmla="*/ 2715 h 2710"/>
                              </a:gdLst>
                              <a:ahLst/>
                              <a:cxnLst>
                                <a:cxn ang="0">
                                  <a:pos x="T1" y="T3"/>
                                </a:cxn>
                                <a:cxn ang="0">
                                  <a:pos x="T5" y="T7"/>
                                </a:cxn>
                                <a:cxn ang="0">
                                  <a:pos x="T9" y="T11"/>
                                </a:cxn>
                                <a:cxn ang="0">
                                  <a:pos x="T13" y="T15"/>
                                </a:cxn>
                                <a:cxn ang="0">
                                  <a:pos x="T17" y="T19"/>
                                </a:cxn>
                              </a:cxnLst>
                              <a:rect l="0" t="0" r="r" b="b"/>
                              <a:pathLst>
                                <a:path w="2395" h="2710">
                                  <a:moveTo>
                                    <a:pt x="0" y="2710"/>
                                  </a:moveTo>
                                  <a:lnTo>
                                    <a:pt x="2395" y="2710"/>
                                  </a:lnTo>
                                  <a:lnTo>
                                    <a:pt x="2395" y="0"/>
                                  </a:lnTo>
                                  <a:lnTo>
                                    <a:pt x="0" y="0"/>
                                  </a:lnTo>
                                  <a:lnTo>
                                    <a:pt x="0" y="27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3" o:spid="_x0000_s1026" alt="Title: Ward Filter - Description: Ward Filter" style="width:120.25pt;height:136pt;mso-position-horizontal-relative:char;mso-position-vertical-relative:line" coordsize="2405,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">
                <v:shape id="Picture 626" o:spid="_x0000_s1027" type="#_x0000_t75" alt="Ward Filter" style="position:absolute;left:10;top:10;width:2370;height: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PlKTCAAAA3QAAAA8AAABkcnMvZG93bnJldi54bWxET81qwkAQvhd8h2UEb3VXkSakriLB1B56&#10;qfoAY3aaBLOzIbtN4tt3C4Xe5uP7ne1+sq0YqPeNYw2rpQJBXDrTcKXheimeUxA+IBtsHZOGB3nY&#10;72ZPW8yMG/mThnOoRAxhn6GGOoQuk9KXNVn0S9cRR+7L9RZDhH0lTY9jDLetXCv1Ii02HBtq7Civ&#10;qbyfv62GW3O5pmmRvNFxkzsVBnX6uN21XsynwyuIQFP4F/+5302cr1QCv9/EE+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T5SkwgAAAN0AAAAPAAAAAAAAAAAAAAAAAJ8C&#10;AABkcnMvZG93bnJldi54bWxQSwUGAAAAAAQABAD3AAAAjgMAAAAA&#10;">
                  <v:imagedata r:id="rId72" o:title="Ward Filter"/>
                </v:shape>
                <v:group id="Group 624" o:spid="_x0000_s1028" style="position:absolute;left:5;top:5;width:2395;height:2710" coordorigin="5,5" coordsize="2395,2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shape id="Freeform 625" o:spid="_x0000_s1029" style="position:absolute;left:5;top:5;width:2395;height:2710;visibility:visible;mso-wrap-style:square;v-text-anchor:top" coordsize="2395,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KgmsUA&#10;AADdAAAADwAAAGRycy9kb3ducmV2LnhtbERPTWvCQBC9F/oflin0EnS3ClZjVikFQbCXai/exuyY&#10;pMnOhuwaU399t1DwNo/3Odl6sI3oqfOVYw0vYwWCOHem4kLD12EzmoPwAdlg45g0/JCH9erxIcPU&#10;uCt/Ur8PhYgh7FPUUIbQplL6vCSLfuxa4sidXWcxRNgV0nR4jeG2kROlZtJixbGhxJbeS8rr/cVq&#10;UNNF8rrZnY7FLNkmQX7cbrX81vr5aXhbggg0hLv43701cb5SC/j7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qCaxQAAAN0AAAAPAAAAAAAAAAAAAAAAAJgCAABkcnMv&#10;ZG93bnJldi54bWxQSwUGAAAAAAQABAD1AAAAigMAAAAA&#10;" path="m,2710r2395,l2395,,,,,2710xe" filled="f" strokeweight=".5pt">
                    <v:path arrowok="t" o:connecttype="custom" o:connectlocs="0,2715;2395,2715;2395,5;0,5;0,2715" o:connectangles="0,0,0,0,0"/>
                  </v:shape>
                </v:group>
                <w10:anchorlock/>
              </v:group>
            </w:pict>
          </mc:Fallback>
        </mc:AlternateContent>
      </w:r>
    </w:p>
    <w:p w:rsidR="006744C2" w:rsidRPr="0087588A" w:rsidRDefault="006744C2" w:rsidP="00E44AE1">
      <w:pPr>
        <w:pStyle w:val="Caption"/>
        <w:jc w:val="center"/>
      </w:pPr>
      <w:bookmarkStart w:id="420" w:name="_Toc479683282"/>
      <w:bookmarkStart w:id="421" w:name="_Toc479632065"/>
      <w:bookmarkStart w:id="422" w:name="_Toc499543509"/>
      <w:r w:rsidRPr="0087588A">
        <w:t xml:space="preserve">Figure </w:t>
      </w:r>
      <w:fldSimple w:instr=" SEQ Figure \* ARABIC ">
        <w:r w:rsidR="0034324B">
          <w:rPr>
            <w:noProof/>
          </w:rPr>
          <w:t>28</w:t>
        </w:r>
      </w:fldSimple>
      <w:r w:rsidRPr="0087588A">
        <w:t>:</w:t>
      </w:r>
      <w:r w:rsidR="00E44AE1" w:rsidRPr="0087588A">
        <w:t xml:space="preserve"> </w:t>
      </w:r>
      <w:r w:rsidRPr="0087588A">
        <w:t>Ward Filter</w:t>
      </w:r>
      <w:bookmarkEnd w:id="420"/>
      <w:bookmarkEnd w:id="421"/>
      <w:bookmarkEnd w:id="422"/>
    </w:p>
    <w:p w:rsidR="00B75C31" w:rsidRPr="0087588A" w:rsidRDefault="00B75C31" w:rsidP="000443F5">
      <w:pPr>
        <w:pStyle w:val="Heading4"/>
        <w:widowControl w:val="0"/>
        <w:tabs>
          <w:tab w:val="clear" w:pos="2394"/>
        </w:tabs>
        <w:spacing w:before="120" w:after="0"/>
        <w:ind w:left="864"/>
      </w:pPr>
      <w:bookmarkStart w:id="423" w:name="_Toc479676037"/>
      <w:bookmarkStart w:id="424" w:name="_Toc479631773"/>
      <w:bookmarkStart w:id="425" w:name="_Toc499543737"/>
      <w:r w:rsidRPr="0087588A">
        <w:t>To</w:t>
      </w:r>
      <w:r w:rsidRPr="0087588A">
        <w:rPr>
          <w:spacing w:val="-1"/>
        </w:rPr>
        <w:t xml:space="preserve"> </w:t>
      </w:r>
      <w:r w:rsidRPr="0087588A">
        <w:t xml:space="preserve">find patients </w:t>
      </w:r>
      <w:r w:rsidRPr="0087588A">
        <w:rPr>
          <w:spacing w:val="-1"/>
        </w:rPr>
        <w:t>by</w:t>
      </w:r>
      <w:r w:rsidRPr="0087588A">
        <w:t xml:space="preserve"> </w:t>
      </w:r>
      <w:r w:rsidRPr="0087588A">
        <w:rPr>
          <w:spacing w:val="-1"/>
        </w:rPr>
        <w:t>single</w:t>
      </w:r>
      <w:r w:rsidRPr="0087588A">
        <w:t xml:space="preserve"> Ward</w:t>
      </w:r>
      <w:bookmarkEnd w:id="423"/>
      <w:bookmarkEnd w:id="424"/>
      <w:bookmarkEnd w:id="425"/>
    </w:p>
    <w:p w:rsidR="00B75C31" w:rsidRPr="0087588A" w:rsidRDefault="00B75C31" w:rsidP="00DA39F3">
      <w:pPr>
        <w:widowControl w:val="0"/>
        <w:numPr>
          <w:ilvl w:val="0"/>
          <w:numId w:val="46"/>
        </w:numPr>
        <w:tabs>
          <w:tab w:val="left" w:pos="1991"/>
        </w:tabs>
        <w:spacing w:line="274"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Ward</w:t>
      </w:r>
      <w:r w:rsidRPr="0087588A">
        <w:rPr>
          <w:b/>
          <w:sz w:val="24"/>
        </w:rPr>
        <w:t xml:space="preserve"> </w:t>
      </w:r>
      <w:r w:rsidRPr="0087588A">
        <w:rPr>
          <w:spacing w:val="-1"/>
          <w:sz w:val="24"/>
        </w:rPr>
        <w:t>checkbox</w:t>
      </w:r>
      <w:r w:rsidRPr="0087588A">
        <w:rPr>
          <w:sz w:val="24"/>
        </w:rPr>
        <w:t xml:space="preserve"> to activate</w:t>
      </w:r>
      <w:r w:rsidRPr="0087588A">
        <w:rPr>
          <w:spacing w:val="-2"/>
          <w:sz w:val="24"/>
        </w:rPr>
        <w:t xml:space="preserve"> </w:t>
      </w:r>
      <w:r w:rsidRPr="0087588A">
        <w:rPr>
          <w:sz w:val="24"/>
        </w:rPr>
        <w:t>the filter.</w:t>
      </w:r>
    </w:p>
    <w:p w:rsidR="00B75C31" w:rsidRPr="0087588A" w:rsidRDefault="00B75C31" w:rsidP="00DA39F3">
      <w:pPr>
        <w:widowControl w:val="0"/>
        <w:numPr>
          <w:ilvl w:val="0"/>
          <w:numId w:val="46"/>
        </w:numPr>
        <w:tabs>
          <w:tab w:val="left" w:pos="1991"/>
        </w:tabs>
        <w:rPr>
          <w:sz w:val="24"/>
        </w:rPr>
      </w:pPr>
      <w:r w:rsidRPr="0087588A">
        <w:rPr>
          <w:i/>
          <w:spacing w:val="-1"/>
          <w:sz w:val="24"/>
        </w:rPr>
        <w:t>Click</w:t>
      </w:r>
      <w:r w:rsidRPr="0087588A">
        <w:rPr>
          <w:i/>
          <w:sz w:val="24"/>
        </w:rPr>
        <w:t xml:space="preserve"> </w:t>
      </w:r>
      <w:r w:rsidRPr="0087588A">
        <w:rPr>
          <w:sz w:val="24"/>
        </w:rPr>
        <w:t>on the</w:t>
      </w:r>
      <w:r w:rsidRPr="0087588A">
        <w:rPr>
          <w:spacing w:val="-2"/>
          <w:sz w:val="24"/>
        </w:rPr>
        <w:t xml:space="preserve"> </w:t>
      </w:r>
      <w:r w:rsidRPr="0087588A">
        <w:rPr>
          <w:sz w:val="24"/>
        </w:rPr>
        <w:t xml:space="preserve">desired </w:t>
      </w:r>
      <w:r w:rsidRPr="0087588A">
        <w:rPr>
          <w:spacing w:val="-1"/>
          <w:sz w:val="24"/>
        </w:rPr>
        <w:t>Ward.</w:t>
      </w:r>
    </w:p>
    <w:p w:rsidR="00B75C31" w:rsidRPr="0087588A" w:rsidRDefault="00B75C31" w:rsidP="00DA39F3">
      <w:pPr>
        <w:widowControl w:val="0"/>
        <w:numPr>
          <w:ilvl w:val="0"/>
          <w:numId w:val="46"/>
        </w:numPr>
        <w:tabs>
          <w:tab w:val="left" w:pos="1991"/>
        </w:tabs>
        <w:spacing w:before="7" w:line="282"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B75C31" w:rsidRPr="0087588A" w:rsidRDefault="00B75C31" w:rsidP="000443F5">
      <w:pPr>
        <w:pStyle w:val="Heading4"/>
        <w:widowControl w:val="0"/>
        <w:tabs>
          <w:tab w:val="clear" w:pos="2394"/>
        </w:tabs>
        <w:spacing w:before="120" w:after="0"/>
        <w:ind w:left="864"/>
      </w:pPr>
      <w:bookmarkStart w:id="426" w:name="_Toc479676038"/>
      <w:bookmarkStart w:id="427" w:name="_Toc479631774"/>
      <w:bookmarkStart w:id="428" w:name="_Toc499543738"/>
      <w:r w:rsidRPr="0087588A">
        <w:t>To</w:t>
      </w:r>
      <w:r w:rsidRPr="0087588A">
        <w:rPr>
          <w:spacing w:val="-1"/>
        </w:rPr>
        <w:t xml:space="preserve"> </w:t>
      </w:r>
      <w:r w:rsidRPr="0087588A">
        <w:t xml:space="preserve">find patients by </w:t>
      </w:r>
      <w:r w:rsidRPr="0087588A">
        <w:rPr>
          <w:spacing w:val="-1"/>
        </w:rPr>
        <w:t>multiple</w:t>
      </w:r>
      <w:r w:rsidRPr="0087588A">
        <w:t xml:space="preserve"> Wards</w:t>
      </w:r>
      <w:bookmarkEnd w:id="426"/>
      <w:bookmarkEnd w:id="427"/>
      <w:bookmarkEnd w:id="428"/>
    </w:p>
    <w:p w:rsidR="00B75C31" w:rsidRPr="0087588A" w:rsidRDefault="00B75C31" w:rsidP="00DA39F3">
      <w:pPr>
        <w:widowControl w:val="0"/>
        <w:numPr>
          <w:ilvl w:val="0"/>
          <w:numId w:val="45"/>
        </w:numPr>
        <w:tabs>
          <w:tab w:val="left" w:pos="199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Ward</w:t>
      </w:r>
      <w:r w:rsidRPr="0087588A">
        <w:rPr>
          <w:b/>
          <w:sz w:val="24"/>
        </w:rPr>
        <w:t xml:space="preserve"> </w:t>
      </w:r>
      <w:r w:rsidRPr="0087588A">
        <w:rPr>
          <w:spacing w:val="-1"/>
          <w:sz w:val="24"/>
        </w:rPr>
        <w:t>checkbox</w:t>
      </w:r>
      <w:r w:rsidRPr="0087588A">
        <w:rPr>
          <w:sz w:val="24"/>
        </w:rPr>
        <w:t xml:space="preserve"> to activate</w:t>
      </w:r>
      <w:r w:rsidRPr="0087588A">
        <w:rPr>
          <w:spacing w:val="-2"/>
          <w:sz w:val="24"/>
        </w:rPr>
        <w:t xml:space="preserve"> </w:t>
      </w:r>
      <w:r w:rsidRPr="0087588A">
        <w:rPr>
          <w:sz w:val="24"/>
        </w:rPr>
        <w:t>the filter.</w:t>
      </w:r>
    </w:p>
    <w:p w:rsidR="00B75C31" w:rsidRPr="0087588A" w:rsidRDefault="00B75C31" w:rsidP="00DA39F3">
      <w:pPr>
        <w:widowControl w:val="0"/>
        <w:numPr>
          <w:ilvl w:val="0"/>
          <w:numId w:val="45"/>
        </w:numPr>
        <w:tabs>
          <w:tab w:val="left" w:pos="1991"/>
        </w:tabs>
        <w:spacing w:before="7" w:line="284" w:lineRule="exact"/>
        <w:ind w:right="277"/>
      </w:pPr>
      <w:r w:rsidRPr="0087588A">
        <w:rPr>
          <w:i/>
          <w:spacing w:val="-1"/>
          <w:sz w:val="24"/>
        </w:rPr>
        <w:t>Click</w:t>
      </w:r>
      <w:r w:rsidRPr="0087588A">
        <w:rPr>
          <w:i/>
          <w:sz w:val="24"/>
        </w:rPr>
        <w:t xml:space="preserve"> </w:t>
      </w:r>
      <w:r w:rsidRPr="0087588A">
        <w:rPr>
          <w:sz w:val="24"/>
        </w:rPr>
        <w:t>on the</w:t>
      </w:r>
      <w:r w:rsidRPr="0087588A">
        <w:rPr>
          <w:spacing w:val="-2"/>
          <w:sz w:val="24"/>
        </w:rPr>
        <w:t xml:space="preserve"> </w:t>
      </w:r>
      <w:r w:rsidRPr="0087588A">
        <w:rPr>
          <w:sz w:val="24"/>
        </w:rPr>
        <w:t xml:space="preserve">first </w:t>
      </w:r>
      <w:r w:rsidRPr="0087588A">
        <w:rPr>
          <w:spacing w:val="-1"/>
          <w:sz w:val="24"/>
        </w:rPr>
        <w:t>Ward.</w:t>
      </w:r>
      <w:r w:rsidRPr="0087588A">
        <w:rPr>
          <w:sz w:val="24"/>
        </w:rPr>
        <w:t xml:space="preserve"> </w:t>
      </w:r>
      <w:r w:rsidRPr="0087588A">
        <w:rPr>
          <w:i/>
          <w:sz w:val="24"/>
        </w:rPr>
        <w:t xml:space="preserve">Press and </w:t>
      </w:r>
      <w:r w:rsidRPr="0087588A">
        <w:rPr>
          <w:i/>
          <w:spacing w:val="-1"/>
          <w:sz w:val="24"/>
        </w:rPr>
        <w:t>hold</w:t>
      </w:r>
      <w:r w:rsidRPr="0087588A">
        <w:rPr>
          <w:i/>
          <w:spacing w:val="1"/>
          <w:sz w:val="24"/>
        </w:rPr>
        <w:t xml:space="preserve"> </w:t>
      </w:r>
      <w:r w:rsidRPr="0087588A">
        <w:rPr>
          <w:sz w:val="24"/>
        </w:rPr>
        <w:t xml:space="preserve">the </w:t>
      </w:r>
      <w:r w:rsidRPr="0087588A">
        <w:rPr>
          <w:spacing w:val="-1"/>
          <w:sz w:val="24"/>
        </w:rPr>
        <w:t>&lt;</w:t>
      </w:r>
      <w:r w:rsidRPr="0087588A">
        <w:rPr>
          <w:rFonts w:ascii="Courier New"/>
          <w:spacing w:val="-1"/>
          <w:sz w:val="20"/>
        </w:rPr>
        <w:t>Ctrl</w:t>
      </w:r>
      <w:r w:rsidRPr="0087588A">
        <w:rPr>
          <w:spacing w:val="-1"/>
          <w:sz w:val="24"/>
        </w:rPr>
        <w:t>&gt;</w:t>
      </w:r>
      <w:r w:rsidRPr="0087588A">
        <w:rPr>
          <w:sz w:val="24"/>
        </w:rPr>
        <w:t xml:space="preserve"> key down on your</w:t>
      </w:r>
      <w:r w:rsidRPr="0087588A">
        <w:rPr>
          <w:spacing w:val="21"/>
          <w:sz w:val="24"/>
        </w:rPr>
        <w:t xml:space="preserve"> </w:t>
      </w:r>
      <w:r w:rsidRPr="0087588A">
        <w:rPr>
          <w:sz w:val="24"/>
        </w:rPr>
        <w:t xml:space="preserve">keyboard </w:t>
      </w:r>
      <w:r w:rsidRPr="0087588A">
        <w:rPr>
          <w:spacing w:val="-1"/>
          <w:sz w:val="24"/>
        </w:rPr>
        <w:t>and</w:t>
      </w:r>
      <w:r w:rsidRPr="0087588A">
        <w:rPr>
          <w:sz w:val="24"/>
        </w:rPr>
        <w:t xml:space="preserve"> </w:t>
      </w:r>
      <w:r w:rsidRPr="0087588A">
        <w:rPr>
          <w:i/>
          <w:sz w:val="24"/>
        </w:rPr>
        <w:t xml:space="preserve">click </w:t>
      </w:r>
      <w:r w:rsidRPr="0087588A">
        <w:rPr>
          <w:sz w:val="24"/>
        </w:rPr>
        <w:t xml:space="preserve">on </w:t>
      </w:r>
      <w:r w:rsidRPr="0087588A">
        <w:rPr>
          <w:spacing w:val="-1"/>
          <w:sz w:val="24"/>
        </w:rPr>
        <w:t>the</w:t>
      </w:r>
      <w:r w:rsidRPr="0087588A">
        <w:rPr>
          <w:sz w:val="24"/>
        </w:rPr>
        <w:t xml:space="preserve"> other </w:t>
      </w:r>
      <w:r w:rsidRPr="0087588A">
        <w:rPr>
          <w:spacing w:val="-1"/>
          <w:sz w:val="24"/>
        </w:rPr>
        <w:t>Wards</w:t>
      </w:r>
      <w:r w:rsidRPr="0087588A">
        <w:rPr>
          <w:sz w:val="24"/>
        </w:rPr>
        <w:t xml:space="preserve"> you are interested</w:t>
      </w:r>
      <w:r w:rsidRPr="0087588A">
        <w:rPr>
          <w:spacing w:val="-2"/>
          <w:sz w:val="24"/>
        </w:rPr>
        <w:t xml:space="preserve"> </w:t>
      </w:r>
      <w:r w:rsidRPr="0087588A">
        <w:rPr>
          <w:sz w:val="24"/>
        </w:rPr>
        <w:t>in.</w:t>
      </w:r>
      <w:r w:rsidRPr="0087588A">
        <w:rPr>
          <w:spacing w:val="-2"/>
          <w:sz w:val="24"/>
        </w:rPr>
        <w:t xml:space="preserve"> </w:t>
      </w:r>
      <w:r w:rsidRPr="0087588A">
        <w:rPr>
          <w:sz w:val="24"/>
        </w:rPr>
        <w:t xml:space="preserve">You </w:t>
      </w:r>
      <w:r w:rsidRPr="0087588A">
        <w:rPr>
          <w:spacing w:val="-1"/>
          <w:sz w:val="24"/>
        </w:rPr>
        <w:t>may</w:t>
      </w:r>
      <w:r w:rsidRPr="0087588A">
        <w:rPr>
          <w:sz w:val="24"/>
        </w:rPr>
        <w:t xml:space="preserve"> also</w:t>
      </w:r>
      <w:r w:rsidRPr="0087588A">
        <w:rPr>
          <w:spacing w:val="28"/>
          <w:sz w:val="24"/>
        </w:rPr>
        <w:t xml:space="preserve"> </w:t>
      </w:r>
      <w:r w:rsidRPr="0087588A">
        <w:rPr>
          <w:i/>
          <w:sz w:val="24"/>
        </w:rPr>
        <w:t xml:space="preserve">press and </w:t>
      </w:r>
      <w:r w:rsidRPr="0087588A">
        <w:rPr>
          <w:i/>
          <w:spacing w:val="-1"/>
          <w:sz w:val="24"/>
        </w:rPr>
        <w:t>hold</w:t>
      </w:r>
      <w:r w:rsidRPr="0087588A">
        <w:rPr>
          <w:i/>
          <w:sz w:val="24"/>
        </w:rPr>
        <w:t xml:space="preserve"> </w:t>
      </w:r>
      <w:r w:rsidRPr="0087588A">
        <w:rPr>
          <w:sz w:val="24"/>
        </w:rPr>
        <w:t xml:space="preserve">the </w:t>
      </w:r>
      <w:r w:rsidRPr="0087588A">
        <w:rPr>
          <w:spacing w:val="-1"/>
          <w:sz w:val="24"/>
        </w:rPr>
        <w:t>&lt;</w:t>
      </w:r>
      <w:r w:rsidRPr="0087588A">
        <w:rPr>
          <w:rFonts w:ascii="Courier New"/>
          <w:spacing w:val="-1"/>
          <w:sz w:val="20"/>
        </w:rPr>
        <w:t>Shift</w:t>
      </w:r>
      <w:r w:rsidRPr="0087588A">
        <w:rPr>
          <w:spacing w:val="-1"/>
          <w:sz w:val="24"/>
        </w:rPr>
        <w:t>&gt;</w:t>
      </w:r>
      <w:r w:rsidRPr="0087588A">
        <w:rPr>
          <w:sz w:val="24"/>
        </w:rPr>
        <w:t xml:space="preserve"> key down and select</w:t>
      </w:r>
      <w:r w:rsidRPr="0087588A">
        <w:rPr>
          <w:spacing w:val="-1"/>
          <w:sz w:val="24"/>
        </w:rPr>
        <w:t xml:space="preserve"> </w:t>
      </w:r>
      <w:r w:rsidRPr="0087588A">
        <w:rPr>
          <w:sz w:val="24"/>
        </w:rPr>
        <w:t xml:space="preserve">a block of </w:t>
      </w:r>
      <w:r w:rsidRPr="0087588A">
        <w:rPr>
          <w:spacing w:val="-1"/>
          <w:sz w:val="24"/>
        </w:rPr>
        <w:t>Wards,</w:t>
      </w:r>
      <w:r w:rsidRPr="0087588A">
        <w:rPr>
          <w:sz w:val="24"/>
        </w:rPr>
        <w:t xml:space="preserve"> or </w:t>
      </w:r>
      <w:r w:rsidRPr="0087588A">
        <w:rPr>
          <w:i/>
          <w:sz w:val="24"/>
        </w:rPr>
        <w:t xml:space="preserve">click </w:t>
      </w:r>
      <w:r w:rsidRPr="0087588A">
        <w:rPr>
          <w:spacing w:val="-1"/>
        </w:rPr>
        <w:t>&lt;</w:t>
      </w:r>
      <w:r w:rsidRPr="0087588A">
        <w:rPr>
          <w:rFonts w:ascii="Courier New"/>
          <w:spacing w:val="-1"/>
          <w:sz w:val="20"/>
        </w:rPr>
        <w:t>All</w:t>
      </w:r>
      <w:r w:rsidRPr="0087588A">
        <w:rPr>
          <w:spacing w:val="-1"/>
        </w:rPr>
        <w:t>&gt;</w:t>
      </w:r>
      <w:r w:rsidRPr="0087588A">
        <w:t xml:space="preserve"> to </w:t>
      </w:r>
      <w:r w:rsidRPr="0087588A">
        <w:rPr>
          <w:spacing w:val="-1"/>
        </w:rPr>
        <w:t>choose</w:t>
      </w:r>
      <w:r w:rsidRPr="0087588A">
        <w:t xml:space="preserve"> all </w:t>
      </w:r>
      <w:r w:rsidRPr="0087588A">
        <w:rPr>
          <w:spacing w:val="-1"/>
        </w:rPr>
        <w:t>Wards.</w:t>
      </w:r>
    </w:p>
    <w:p w:rsidR="00B75C31" w:rsidRPr="0087588A" w:rsidRDefault="00B75C31" w:rsidP="00DA39F3">
      <w:pPr>
        <w:widowControl w:val="0"/>
        <w:numPr>
          <w:ilvl w:val="0"/>
          <w:numId w:val="45"/>
        </w:numPr>
        <w:tabs>
          <w:tab w:val="left" w:pos="1991"/>
        </w:tabs>
        <w:spacing w:line="284"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1C3CE8" w:rsidRPr="0087588A" w:rsidRDefault="00B75C31" w:rsidP="001C3CE8">
      <w:pPr>
        <w:rPr>
          <w:b/>
          <w:noProof/>
          <w:sz w:val="24"/>
        </w:rPr>
      </w:pPr>
      <w:r w:rsidRPr="0087588A">
        <w:rPr>
          <w:b/>
          <w:noProof/>
          <w:sz w:val="24"/>
        </w:rPr>
        <w:drawing>
          <wp:inline distT="0" distB="0" distL="0" distR="0" wp14:anchorId="4BC6BD17" wp14:editId="2250EE61">
            <wp:extent cx="247650" cy="247650"/>
            <wp:effectExtent l="0" t="0" r="0" b="0"/>
            <wp:docPr id="55"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noProof/>
          <w:sz w:val="24"/>
        </w:rPr>
        <w:t xml:space="preserve"> </w:t>
      </w:r>
      <w:r w:rsidRPr="0087588A">
        <w:rPr>
          <w:b/>
          <w:noProof/>
          <w:sz w:val="24"/>
        </w:rPr>
        <w:t>There may be instances where you may expect to see a particular ward in the Ward dropdown, but it does not display. Ward lists are populated as movements for those wards occur</w:t>
      </w:r>
      <w:r w:rsidR="00085C70" w:rsidRPr="0087588A">
        <w:rPr>
          <w:b/>
          <w:noProof/>
          <w:sz w:val="24"/>
        </w:rPr>
        <w:t xml:space="preserve">. </w:t>
      </w:r>
      <w:r w:rsidR="001C3CE8" w:rsidRPr="0087588A">
        <w:rPr>
          <w:b/>
          <w:noProof/>
          <w:sz w:val="24"/>
        </w:rPr>
        <w:t>For example, for a patient that requires a ward not listed in the dropdown, you can use the Manual VistA Synchronization</w:t>
      </w:r>
      <w:r w:rsidR="00632BBA" w:rsidRPr="0087588A">
        <w:rPr>
          <w:b/>
          <w:noProof/>
          <w:sz w:val="24"/>
        </w:rPr>
        <w:fldChar w:fldCharType="begin"/>
      </w:r>
      <w:r w:rsidR="00632BBA" w:rsidRPr="0087588A">
        <w:instrText xml:space="preserve"> XE "</w:instrText>
      </w:r>
      <w:r w:rsidR="00632BBA" w:rsidRPr="0087588A">
        <w:rPr>
          <w:sz w:val="20"/>
        </w:rPr>
        <w:instrText>Manual</w:instrText>
      </w:r>
      <w:r w:rsidR="00632BBA" w:rsidRPr="0087588A">
        <w:rPr>
          <w:spacing w:val="-2"/>
          <w:sz w:val="20"/>
        </w:rPr>
        <w:instrText xml:space="preserve"> </w:instrText>
      </w:r>
      <w:r w:rsidR="00632BBA" w:rsidRPr="0087588A">
        <w:rPr>
          <w:sz w:val="20"/>
        </w:rPr>
        <w:instrText>VistA</w:instrText>
      </w:r>
      <w:r w:rsidR="00632BBA" w:rsidRPr="0087588A">
        <w:rPr>
          <w:spacing w:val="-1"/>
          <w:sz w:val="20"/>
        </w:rPr>
        <w:instrText xml:space="preserve"> Synchronization</w:instrText>
      </w:r>
      <w:r w:rsidR="00632BBA" w:rsidRPr="0087588A">
        <w:instrText xml:space="preserve">" </w:instrText>
      </w:r>
      <w:r w:rsidR="00632BBA" w:rsidRPr="0087588A">
        <w:rPr>
          <w:b/>
          <w:noProof/>
          <w:sz w:val="24"/>
        </w:rPr>
        <w:fldChar w:fldCharType="end"/>
      </w:r>
      <w:r w:rsidR="00DF273B" w:rsidRPr="0087588A">
        <w:rPr>
          <w:b/>
          <w:noProof/>
          <w:sz w:val="24"/>
        </w:rPr>
        <w:t xml:space="preserve"> </w:t>
      </w:r>
      <w:r w:rsidR="001C3CE8" w:rsidRPr="0087588A">
        <w:rPr>
          <w:b/>
          <w:noProof/>
          <w:sz w:val="24"/>
        </w:rPr>
        <w:t xml:space="preserve">feature (see Section </w:t>
      </w:r>
      <w:hyperlink w:anchor="_bookmark272" w:history="1">
        <w:r w:rsidR="001C3CE8" w:rsidRPr="0087588A">
          <w:rPr>
            <w:b/>
            <w:noProof/>
            <w:sz w:val="24"/>
          </w:rPr>
          <w:t>1</w:t>
        </w:r>
        <w:r w:rsidR="00D6090B" w:rsidRPr="0087588A">
          <w:rPr>
            <w:b/>
            <w:noProof/>
            <w:sz w:val="24"/>
          </w:rPr>
          <w:t>0</w:t>
        </w:r>
        <w:r w:rsidR="001C3CE8" w:rsidRPr="0087588A">
          <w:rPr>
            <w:b/>
            <w:noProof/>
            <w:sz w:val="24"/>
          </w:rPr>
          <w:t xml:space="preserve">.6 </w:t>
        </w:r>
      </w:hyperlink>
      <w:r w:rsidR="001C3CE8" w:rsidRPr="0087588A">
        <w:rPr>
          <w:b/>
          <w:noProof/>
          <w:sz w:val="24"/>
        </w:rPr>
        <w:t>for more information) to search for a patient that you know is in a particular ward. Once their information has been synchronized and pulled into NUMI, that ward will display in the Wards dropdown.</w:t>
      </w:r>
    </w:p>
    <w:p w:rsidR="000B1416" w:rsidRPr="0087588A" w:rsidRDefault="00EF5473" w:rsidP="000B1416">
      <w:pPr>
        <w:pStyle w:val="Heading3"/>
      </w:pPr>
      <w:r w:rsidRPr="0087588A">
        <w:lastRenderedPageBreak/>
        <w:t xml:space="preserve"> </w:t>
      </w:r>
      <w:bookmarkStart w:id="429" w:name="_Toc479676039"/>
      <w:bookmarkStart w:id="430" w:name="_Toc479631775"/>
      <w:bookmarkStart w:id="431" w:name="_Toc499543739"/>
      <w:r w:rsidR="00A31A92" w:rsidRPr="0087588A">
        <w:t>Filtering by Service or Treating Specialty</w:t>
      </w:r>
      <w:bookmarkEnd w:id="429"/>
      <w:bookmarkEnd w:id="430"/>
      <w:bookmarkEnd w:id="431"/>
    </w:p>
    <w:p w:rsidR="0003202F" w:rsidRPr="0087588A" w:rsidRDefault="0003202F" w:rsidP="0003202F">
      <w:pPr>
        <w:pStyle w:val="BodyText"/>
        <w:spacing w:before="238"/>
        <w:ind w:right="496"/>
      </w:pPr>
      <w:r w:rsidRPr="0087588A">
        <w:t xml:space="preserve">Use this </w:t>
      </w:r>
      <w:r w:rsidRPr="0087588A">
        <w:rPr>
          <w:spacing w:val="-1"/>
        </w:rPr>
        <w:t>filter</w:t>
      </w:r>
      <w:r w:rsidRPr="0087588A">
        <w:t xml:space="preserve"> to </w:t>
      </w:r>
      <w:r w:rsidRPr="0087588A">
        <w:rPr>
          <w:spacing w:val="-1"/>
        </w:rPr>
        <w:t>search</w:t>
      </w:r>
      <w:r w:rsidRPr="0087588A">
        <w:rPr>
          <w:spacing w:val="1"/>
        </w:rPr>
        <w:t xml:space="preserve"> </w:t>
      </w:r>
      <w:r w:rsidRPr="0087588A">
        <w:rPr>
          <w:spacing w:val="-1"/>
        </w:rPr>
        <w:t>for</w:t>
      </w:r>
      <w:r w:rsidRPr="0087588A">
        <w:t xml:space="preserve"> patients </w:t>
      </w:r>
      <w:r w:rsidRPr="0087588A">
        <w:rPr>
          <w:spacing w:val="-1"/>
        </w:rPr>
        <w:t>by</w:t>
      </w:r>
      <w:r w:rsidRPr="0087588A">
        <w:t xml:space="preserve"> a </w:t>
      </w:r>
      <w:r w:rsidRPr="0087588A">
        <w:rPr>
          <w:spacing w:val="-1"/>
        </w:rPr>
        <w:t>particular</w:t>
      </w:r>
      <w:r w:rsidRPr="0087588A">
        <w:t xml:space="preserve"> Service or</w:t>
      </w:r>
      <w:r w:rsidRPr="0087588A">
        <w:rPr>
          <w:spacing w:val="-1"/>
        </w:rPr>
        <w:t xml:space="preserve"> </w:t>
      </w:r>
      <w:r w:rsidRPr="0087588A">
        <w:t>Treating Specialty, or</w:t>
      </w:r>
      <w:r w:rsidRPr="0087588A">
        <w:rPr>
          <w:spacing w:val="-1"/>
        </w:rPr>
        <w:t xml:space="preserve"> </w:t>
      </w:r>
      <w:r w:rsidRPr="0087588A">
        <w:t>a</w:t>
      </w:r>
      <w:r w:rsidRPr="0087588A">
        <w:rPr>
          <w:spacing w:val="39"/>
        </w:rPr>
        <w:t xml:space="preserve"> </w:t>
      </w:r>
      <w:r w:rsidRPr="0087588A">
        <w:rPr>
          <w:spacing w:val="-1"/>
        </w:rPr>
        <w:t>combination</w:t>
      </w:r>
      <w:r w:rsidRPr="0087588A">
        <w:t xml:space="preserve"> of</w:t>
      </w:r>
      <w:r w:rsidRPr="0087588A">
        <w:rPr>
          <w:spacing w:val="-1"/>
        </w:rPr>
        <w:t xml:space="preserve"> </w:t>
      </w:r>
      <w:r w:rsidRPr="0087588A">
        <w:t>both</w:t>
      </w:r>
      <w:r w:rsidRPr="0087588A">
        <w:rPr>
          <w:spacing w:val="1"/>
        </w:rPr>
        <w:t xml:space="preserve"> </w:t>
      </w:r>
      <w:r w:rsidRPr="0087588A">
        <w:t>(e.g., Service</w:t>
      </w:r>
      <w:r w:rsidRPr="0087588A">
        <w:rPr>
          <w:spacing w:val="-1"/>
        </w:rPr>
        <w:t xml:space="preserve"> </w:t>
      </w:r>
      <w:r w:rsidRPr="0087588A">
        <w:t>=</w:t>
      </w:r>
      <w:r w:rsidRPr="0087588A">
        <w:rPr>
          <w:spacing w:val="-1"/>
        </w:rPr>
        <w:t xml:space="preserve"> </w:t>
      </w:r>
      <w:r w:rsidRPr="0087588A">
        <w:rPr>
          <w:i/>
        </w:rPr>
        <w:t xml:space="preserve">Medicine </w:t>
      </w:r>
      <w:r w:rsidRPr="0087588A">
        <w:rPr>
          <w:spacing w:val="-1"/>
        </w:rPr>
        <w:t>and</w:t>
      </w:r>
      <w:r w:rsidRPr="0087588A">
        <w:t xml:space="preserve"> Treating Specialty =</w:t>
      </w:r>
      <w:r w:rsidRPr="0087588A">
        <w:rPr>
          <w:spacing w:val="1"/>
        </w:rPr>
        <w:t xml:space="preserve"> </w:t>
      </w:r>
      <w:r w:rsidRPr="0087588A">
        <w:rPr>
          <w:i/>
          <w:spacing w:val="-1"/>
        </w:rPr>
        <w:t>NHCU</w:t>
      </w:r>
      <w:r w:rsidRPr="0087588A">
        <w:rPr>
          <w:i/>
        </w:rPr>
        <w:t xml:space="preserve"> [ECU]</w:t>
      </w:r>
      <w:r w:rsidRPr="0087588A">
        <w:t>).</w:t>
      </w:r>
      <w:r w:rsidRPr="0087588A">
        <w:rPr>
          <w:spacing w:val="-2"/>
        </w:rPr>
        <w:t xml:space="preserve"> </w:t>
      </w:r>
    </w:p>
    <w:p w:rsidR="0003202F" w:rsidRPr="0087588A" w:rsidRDefault="0003202F" w:rsidP="000443F5">
      <w:pPr>
        <w:pStyle w:val="Heading4"/>
        <w:widowControl w:val="0"/>
        <w:tabs>
          <w:tab w:val="clear" w:pos="2394"/>
        </w:tabs>
        <w:spacing w:before="120" w:after="0"/>
        <w:ind w:left="864"/>
      </w:pPr>
      <w:bookmarkStart w:id="432" w:name="_Toc479676040"/>
      <w:bookmarkStart w:id="433" w:name="_Toc479631776"/>
      <w:bookmarkStart w:id="434" w:name="_Toc499543740"/>
      <w:r w:rsidRPr="0087588A">
        <w:t>To filter by</w:t>
      </w:r>
      <w:r w:rsidRPr="0087588A">
        <w:rPr>
          <w:spacing w:val="-2"/>
        </w:rPr>
        <w:t xml:space="preserve"> </w:t>
      </w:r>
      <w:r w:rsidRPr="0087588A">
        <w:t>Service or</w:t>
      </w:r>
      <w:r w:rsidRPr="0087588A">
        <w:rPr>
          <w:spacing w:val="-1"/>
        </w:rPr>
        <w:t xml:space="preserve"> </w:t>
      </w:r>
      <w:r w:rsidRPr="0087588A">
        <w:t xml:space="preserve">Treating </w:t>
      </w:r>
      <w:r w:rsidRPr="0087588A">
        <w:rPr>
          <w:spacing w:val="-1"/>
        </w:rPr>
        <w:t>Specialty</w:t>
      </w:r>
      <w:bookmarkEnd w:id="432"/>
      <w:bookmarkEnd w:id="433"/>
      <w:bookmarkEnd w:id="434"/>
    </w:p>
    <w:p w:rsidR="0003202F" w:rsidRPr="0087588A" w:rsidRDefault="0003202F" w:rsidP="00DA39F3">
      <w:pPr>
        <w:widowControl w:val="0"/>
        <w:numPr>
          <w:ilvl w:val="0"/>
          <w:numId w:val="47"/>
        </w:numPr>
        <w:tabs>
          <w:tab w:val="left" w:pos="199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Treating </w:t>
      </w:r>
      <w:r w:rsidRPr="0087588A">
        <w:rPr>
          <w:b/>
          <w:spacing w:val="-1"/>
          <w:sz w:val="24"/>
        </w:rPr>
        <w:t>Specialty</w:t>
      </w:r>
      <w:r w:rsidRPr="0087588A">
        <w:rPr>
          <w:b/>
          <w:spacing w:val="1"/>
          <w:sz w:val="24"/>
        </w:rPr>
        <w:t xml:space="preserve"> </w:t>
      </w:r>
      <w:r w:rsidRPr="0087588A">
        <w:rPr>
          <w:b/>
          <w:sz w:val="24"/>
        </w:rPr>
        <w:t xml:space="preserve">and </w:t>
      </w:r>
      <w:r w:rsidRPr="0087588A">
        <w:rPr>
          <w:b/>
          <w:spacing w:val="-1"/>
          <w:sz w:val="24"/>
        </w:rPr>
        <w:t>Service</w:t>
      </w:r>
      <w:r w:rsidRPr="0087588A">
        <w:rPr>
          <w:b/>
          <w:sz w:val="24"/>
        </w:rPr>
        <w:t xml:space="preserve"> </w:t>
      </w:r>
      <w:r w:rsidRPr="0087588A">
        <w:rPr>
          <w:spacing w:val="-1"/>
          <w:sz w:val="24"/>
        </w:rPr>
        <w:t>checkbox</w:t>
      </w:r>
      <w:r w:rsidRPr="0087588A">
        <w:rPr>
          <w:sz w:val="24"/>
        </w:rPr>
        <w:t xml:space="preserve"> to </w:t>
      </w:r>
      <w:r w:rsidRPr="0087588A">
        <w:rPr>
          <w:spacing w:val="-1"/>
          <w:sz w:val="24"/>
        </w:rPr>
        <w:t xml:space="preserve">activate </w:t>
      </w:r>
      <w:r w:rsidRPr="0087588A">
        <w:rPr>
          <w:sz w:val="24"/>
        </w:rPr>
        <w:t xml:space="preserve">the </w:t>
      </w:r>
      <w:r w:rsidRPr="0087588A">
        <w:rPr>
          <w:spacing w:val="-1"/>
          <w:sz w:val="24"/>
        </w:rPr>
        <w:t>filter</w:t>
      </w:r>
    </w:p>
    <w:p w:rsidR="0003202F" w:rsidRPr="0087588A" w:rsidRDefault="0003202F" w:rsidP="00DA39F3">
      <w:pPr>
        <w:widowControl w:val="0"/>
        <w:numPr>
          <w:ilvl w:val="0"/>
          <w:numId w:val="47"/>
        </w:numPr>
        <w:tabs>
          <w:tab w:val="left" w:pos="1991"/>
        </w:tabs>
        <w:spacing w:line="246" w:lineRule="auto"/>
        <w:ind w:right="496"/>
        <w:rPr>
          <w:sz w:val="24"/>
        </w:rPr>
      </w:pPr>
      <w:r w:rsidRPr="0087588A">
        <w:rPr>
          <w:spacing w:val="-1"/>
          <w:sz w:val="24"/>
        </w:rPr>
        <w:t>Select</w:t>
      </w:r>
      <w:r w:rsidRPr="0087588A">
        <w:rPr>
          <w:spacing w:val="1"/>
          <w:sz w:val="24"/>
        </w:rPr>
        <w:t xml:space="preserve"> </w:t>
      </w:r>
      <w:r w:rsidRPr="0087588A">
        <w:rPr>
          <w:spacing w:val="-1"/>
          <w:sz w:val="24"/>
        </w:rPr>
        <w:t>options</w:t>
      </w:r>
      <w:r w:rsidRPr="0087588A">
        <w:rPr>
          <w:sz w:val="24"/>
        </w:rPr>
        <w:t xml:space="preserve"> from</w:t>
      </w:r>
      <w:r w:rsidRPr="0087588A">
        <w:rPr>
          <w:spacing w:val="-2"/>
          <w:sz w:val="24"/>
        </w:rPr>
        <w:t xml:space="preserve"> </w:t>
      </w:r>
      <w:r w:rsidRPr="0087588A">
        <w:rPr>
          <w:sz w:val="24"/>
        </w:rPr>
        <w:t xml:space="preserve">the </w:t>
      </w:r>
      <w:r w:rsidRPr="0087588A">
        <w:rPr>
          <w:b/>
          <w:sz w:val="24"/>
        </w:rPr>
        <w:t xml:space="preserve">Treating </w:t>
      </w:r>
      <w:r w:rsidRPr="0087588A">
        <w:rPr>
          <w:b/>
          <w:spacing w:val="-1"/>
          <w:sz w:val="24"/>
        </w:rPr>
        <w:t>Specialty</w:t>
      </w:r>
      <w:r w:rsidRPr="0087588A">
        <w:rPr>
          <w:b/>
          <w:spacing w:val="1"/>
          <w:sz w:val="24"/>
        </w:rPr>
        <w:t xml:space="preserve"> </w:t>
      </w:r>
      <w:r w:rsidRPr="0087588A">
        <w:rPr>
          <w:spacing w:val="-1"/>
          <w:sz w:val="24"/>
        </w:rPr>
        <w:t xml:space="preserve">window </w:t>
      </w:r>
      <w:r w:rsidRPr="0087588A">
        <w:rPr>
          <w:sz w:val="24"/>
        </w:rPr>
        <w:t xml:space="preserve">by </w:t>
      </w:r>
      <w:r w:rsidRPr="0087588A">
        <w:rPr>
          <w:i/>
          <w:spacing w:val="-1"/>
          <w:sz w:val="24"/>
        </w:rPr>
        <w:t>clicking</w:t>
      </w:r>
      <w:r w:rsidRPr="0087588A">
        <w:rPr>
          <w:i/>
          <w:sz w:val="24"/>
        </w:rPr>
        <w:t xml:space="preserve"> </w:t>
      </w:r>
      <w:r w:rsidRPr="0087588A">
        <w:rPr>
          <w:sz w:val="24"/>
        </w:rPr>
        <w:t xml:space="preserve">on </w:t>
      </w:r>
      <w:r w:rsidRPr="0087588A">
        <w:rPr>
          <w:spacing w:val="-1"/>
          <w:sz w:val="24"/>
        </w:rPr>
        <w:t>them,</w:t>
      </w:r>
      <w:r w:rsidRPr="0087588A">
        <w:rPr>
          <w:spacing w:val="57"/>
          <w:sz w:val="24"/>
        </w:rPr>
        <w:t xml:space="preserve"> </w:t>
      </w:r>
      <w:r w:rsidR="007E1621" w:rsidRPr="0087588A">
        <w:rPr>
          <w:sz w:val="24"/>
        </w:rPr>
        <w:t>and then</w:t>
      </w:r>
      <w:r w:rsidRPr="0087588A">
        <w:rPr>
          <w:sz w:val="24"/>
        </w:rPr>
        <w:t xml:space="preserve"> click the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r w:rsidR="00142944" w:rsidRPr="0087588A">
        <w:rPr>
          <w:spacing w:val="-1"/>
          <w:sz w:val="24"/>
        </w:rPr>
        <w:t xml:space="preserve">. </w:t>
      </w:r>
      <w:r w:rsidRPr="0087588A">
        <w:rPr>
          <w:sz w:val="24"/>
        </w:rPr>
        <w:t>OR</w:t>
      </w:r>
    </w:p>
    <w:p w:rsidR="0003202F" w:rsidRPr="0087588A" w:rsidRDefault="0003202F" w:rsidP="00DA39F3">
      <w:pPr>
        <w:pStyle w:val="BodyText"/>
        <w:widowControl w:val="0"/>
        <w:numPr>
          <w:ilvl w:val="0"/>
          <w:numId w:val="47"/>
        </w:numPr>
        <w:tabs>
          <w:tab w:val="left" w:pos="1991"/>
        </w:tabs>
        <w:spacing w:before="0" w:after="0" w:line="273" w:lineRule="exact"/>
      </w:pPr>
      <w:r w:rsidRPr="0087588A">
        <w:rPr>
          <w:i/>
          <w:spacing w:val="-1"/>
        </w:rPr>
        <w:t>Click</w:t>
      </w:r>
      <w:r w:rsidRPr="0087588A">
        <w:rPr>
          <w:i/>
        </w:rPr>
        <w:t xml:space="preserve"> </w:t>
      </w:r>
      <w:r w:rsidRPr="0087588A">
        <w:rPr>
          <w:spacing w:val="-1"/>
        </w:rPr>
        <w:t>the</w:t>
      </w:r>
      <w:r w:rsidRPr="0087588A">
        <w:t xml:space="preserve"> </w:t>
      </w:r>
      <w:r w:rsidRPr="0087588A">
        <w:rPr>
          <w:spacing w:val="-1"/>
        </w:rPr>
        <w:t>&lt;</w:t>
      </w:r>
      <w:r w:rsidRPr="0087588A">
        <w:rPr>
          <w:rFonts w:ascii="Courier New"/>
          <w:spacing w:val="-1"/>
          <w:sz w:val="20"/>
        </w:rPr>
        <w:t>All</w:t>
      </w:r>
      <w:r w:rsidRPr="0087588A">
        <w:rPr>
          <w:spacing w:val="-1"/>
        </w:rPr>
        <w:t>&gt;</w:t>
      </w:r>
      <w:r w:rsidRPr="0087588A">
        <w:t xml:space="preserve"> option,</w:t>
      </w:r>
      <w:r w:rsidRPr="0087588A">
        <w:rPr>
          <w:spacing w:val="-2"/>
        </w:rPr>
        <w:t xml:space="preserve"> </w:t>
      </w:r>
      <w:r w:rsidRPr="0087588A">
        <w:t xml:space="preserve">then </w:t>
      </w:r>
      <w:r w:rsidRPr="0087588A">
        <w:rPr>
          <w:spacing w:val="-1"/>
        </w:rPr>
        <w:t>&lt;</w:t>
      </w:r>
      <w:r w:rsidRPr="0087588A">
        <w:rPr>
          <w:rFonts w:ascii="Courier New"/>
          <w:spacing w:val="-1"/>
          <w:sz w:val="20"/>
        </w:rPr>
        <w:t>Find</w:t>
      </w:r>
      <w:r w:rsidRPr="0087588A">
        <w:rPr>
          <w:spacing w:val="-1"/>
        </w:rPr>
        <w:t>&gt;,</w:t>
      </w:r>
      <w:r w:rsidRPr="0087588A">
        <w:t xml:space="preserve"> to search </w:t>
      </w:r>
      <w:r w:rsidRPr="0087588A">
        <w:rPr>
          <w:spacing w:val="-1"/>
        </w:rPr>
        <w:t>by</w:t>
      </w:r>
      <w:r w:rsidRPr="0087588A">
        <w:t xml:space="preserve"> all </w:t>
      </w:r>
      <w:r w:rsidRPr="0087588A">
        <w:rPr>
          <w:spacing w:val="-1"/>
        </w:rPr>
        <w:t>Treating</w:t>
      </w:r>
      <w:r w:rsidRPr="0087588A">
        <w:t xml:space="preserve"> </w:t>
      </w:r>
      <w:r w:rsidRPr="0087588A">
        <w:rPr>
          <w:spacing w:val="-1"/>
        </w:rPr>
        <w:t>Specialties).</w:t>
      </w:r>
    </w:p>
    <w:p w:rsidR="0003202F" w:rsidRPr="0087588A" w:rsidRDefault="0003202F" w:rsidP="00DA39F3">
      <w:pPr>
        <w:widowControl w:val="0"/>
        <w:numPr>
          <w:ilvl w:val="0"/>
          <w:numId w:val="47"/>
        </w:numPr>
        <w:tabs>
          <w:tab w:val="left" w:pos="1991"/>
        </w:tabs>
        <w:spacing w:line="273" w:lineRule="exact"/>
        <w:rPr>
          <w:sz w:val="24"/>
        </w:rPr>
      </w:pPr>
      <w:r w:rsidRPr="0087588A">
        <w:rPr>
          <w:sz w:val="24"/>
        </w:rPr>
        <w:t xml:space="preserve">Select </w:t>
      </w:r>
      <w:r w:rsidRPr="0087588A">
        <w:rPr>
          <w:spacing w:val="-1"/>
          <w:sz w:val="24"/>
        </w:rPr>
        <w:t>options</w:t>
      </w:r>
      <w:r w:rsidRPr="0087588A">
        <w:rPr>
          <w:sz w:val="24"/>
        </w:rPr>
        <w:t xml:space="preserve"> from</w:t>
      </w:r>
      <w:r w:rsidRPr="0087588A">
        <w:rPr>
          <w:spacing w:val="58"/>
          <w:sz w:val="24"/>
        </w:rPr>
        <w:t xml:space="preserve"> </w:t>
      </w:r>
      <w:r w:rsidRPr="0087588A">
        <w:rPr>
          <w:sz w:val="24"/>
        </w:rPr>
        <w:t xml:space="preserve">the </w:t>
      </w:r>
      <w:r w:rsidRPr="0087588A">
        <w:rPr>
          <w:b/>
          <w:sz w:val="24"/>
        </w:rPr>
        <w:t>Service</w:t>
      </w:r>
      <w:r w:rsidRPr="0087588A">
        <w:rPr>
          <w:b/>
          <w:spacing w:val="1"/>
          <w:sz w:val="24"/>
        </w:rPr>
        <w:t xml:space="preserve"> </w:t>
      </w:r>
      <w:r w:rsidRPr="0087588A">
        <w:rPr>
          <w:spacing w:val="-1"/>
          <w:sz w:val="24"/>
        </w:rPr>
        <w:t>dropdown</w:t>
      </w:r>
      <w:r w:rsidRPr="0087588A">
        <w:rPr>
          <w:sz w:val="24"/>
        </w:rPr>
        <w:t xml:space="preserve"> by</w:t>
      </w:r>
      <w:r w:rsidRPr="0087588A">
        <w:rPr>
          <w:spacing w:val="-1"/>
          <w:sz w:val="24"/>
        </w:rPr>
        <w:t xml:space="preserve"> </w:t>
      </w:r>
      <w:r w:rsidRPr="0087588A">
        <w:rPr>
          <w:i/>
          <w:sz w:val="24"/>
        </w:rPr>
        <w:t xml:space="preserve">clicking </w:t>
      </w:r>
      <w:r w:rsidRPr="0087588A">
        <w:rPr>
          <w:sz w:val="24"/>
        </w:rPr>
        <w:t>on</w:t>
      </w:r>
      <w:r w:rsidRPr="0087588A">
        <w:rPr>
          <w:spacing w:val="-2"/>
          <w:sz w:val="24"/>
        </w:rPr>
        <w:t xml:space="preserve"> </w:t>
      </w:r>
      <w:r w:rsidRPr="0087588A">
        <w:rPr>
          <w:spacing w:val="-1"/>
          <w:sz w:val="24"/>
        </w:rPr>
        <w:t>them.</w:t>
      </w:r>
    </w:p>
    <w:p w:rsidR="0003202F" w:rsidRPr="0087588A" w:rsidRDefault="0003202F" w:rsidP="00DA39F3">
      <w:pPr>
        <w:pStyle w:val="BodyText"/>
        <w:widowControl w:val="0"/>
        <w:numPr>
          <w:ilvl w:val="0"/>
          <w:numId w:val="47"/>
        </w:numPr>
        <w:tabs>
          <w:tab w:val="left" w:pos="1991"/>
        </w:tabs>
        <w:spacing w:before="7" w:after="0"/>
      </w:pPr>
      <w:r w:rsidRPr="0087588A">
        <w:t>Click the</w:t>
      </w:r>
      <w:r w:rsidRPr="0087588A">
        <w:rPr>
          <w:spacing w:val="-1"/>
        </w:rPr>
        <w:t xml:space="preserve"> &lt;</w:t>
      </w:r>
      <w:r w:rsidRPr="0087588A">
        <w:rPr>
          <w:rFonts w:ascii="Courier New"/>
          <w:spacing w:val="-1"/>
          <w:sz w:val="20"/>
        </w:rPr>
        <w:t>Find</w:t>
      </w:r>
      <w:r w:rsidRPr="0087588A">
        <w:rPr>
          <w:spacing w:val="-1"/>
        </w:rPr>
        <w:t>&gt;</w:t>
      </w:r>
      <w:r w:rsidRPr="0087588A">
        <w:t xml:space="preserve"> </w:t>
      </w:r>
      <w:r w:rsidRPr="0087588A">
        <w:rPr>
          <w:spacing w:val="-1"/>
        </w:rPr>
        <w:t>button.</w:t>
      </w:r>
    </w:p>
    <w:p w:rsidR="0003202F" w:rsidRPr="0087588A" w:rsidRDefault="0003202F" w:rsidP="0003202F">
      <w:pPr>
        <w:pStyle w:val="BodyText"/>
        <w:spacing w:line="239" w:lineRule="auto"/>
        <w:ind w:right="115"/>
        <w:rPr>
          <w:noProof/>
        </w:rPr>
      </w:pPr>
      <w:r w:rsidRPr="0087588A">
        <w:rPr>
          <w:noProof/>
        </w:rPr>
        <w:drawing>
          <wp:inline distT="0" distB="0" distL="0" distR="0" wp14:anchorId="15D5BC9C" wp14:editId="43B15715">
            <wp:extent cx="247650" cy="247522"/>
            <wp:effectExtent l="0" t="0" r="0" b="635"/>
            <wp:docPr id="4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7" cstate="print"/>
                    <a:stretch>
                      <a:fillRect/>
                    </a:stretch>
                  </pic:blipFill>
                  <pic:spPr>
                    <a:xfrm>
                      <a:off x="0" y="0"/>
                      <a:ext cx="247650" cy="247522"/>
                    </a:xfrm>
                    <a:prstGeom prst="rect">
                      <a:avLst/>
                    </a:prstGeom>
                  </pic:spPr>
                </pic:pic>
              </a:graphicData>
            </a:graphic>
          </wp:inline>
        </w:drawing>
      </w:r>
      <w:r w:rsidRPr="0087588A">
        <w:rPr>
          <w:noProof/>
        </w:rPr>
        <w:t xml:space="preserve"> </w:t>
      </w:r>
      <w:r w:rsidRPr="0087588A">
        <w:rPr>
          <w:b/>
          <w:noProof/>
        </w:rPr>
        <w:t>To select multiple specialty dropdown options, click on the first option, then press and hold the Ctrl key down on your keyboard and click on the other options you are interested in. You may also press and hold the Shift key down and select a block of options.</w:t>
      </w:r>
    </w:p>
    <w:p w:rsidR="0003202F" w:rsidRPr="0087588A" w:rsidRDefault="0003202F" w:rsidP="0003202F">
      <w:pPr>
        <w:pStyle w:val="BodyText"/>
        <w:spacing w:line="239" w:lineRule="auto"/>
        <w:ind w:right="115"/>
      </w:pPr>
      <w:r w:rsidRPr="0087588A">
        <w:rPr>
          <w:noProof/>
        </w:rPr>
        <w:drawing>
          <wp:inline distT="0" distB="0" distL="0" distR="0" wp14:anchorId="05669321" wp14:editId="4B270BF0">
            <wp:extent cx="247650" cy="247522"/>
            <wp:effectExtent l="0" t="0" r="0" b="635"/>
            <wp:docPr id="5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7" cstate="print"/>
                    <a:stretch>
                      <a:fillRect/>
                    </a:stretch>
                  </pic:blipFill>
                  <pic:spPr>
                    <a:xfrm>
                      <a:off x="0" y="0"/>
                      <a:ext cx="247650" cy="247522"/>
                    </a:xfrm>
                    <a:prstGeom prst="rect">
                      <a:avLst/>
                    </a:prstGeom>
                  </pic:spPr>
                </pic:pic>
              </a:graphicData>
            </a:graphic>
          </wp:inline>
        </w:drawing>
      </w:r>
      <w:r w:rsidR="00DF273B" w:rsidRPr="0087588A">
        <w:rPr>
          <w:sz w:val="20"/>
        </w:rPr>
        <w:t xml:space="preserve"> </w:t>
      </w:r>
      <w:r w:rsidRPr="0087588A">
        <w:rPr>
          <w:b/>
        </w:rPr>
        <w:t>If you select filters</w:t>
      </w:r>
      <w:r w:rsidRPr="0087588A">
        <w:rPr>
          <w:b/>
          <w:spacing w:val="-1"/>
        </w:rPr>
        <w:t xml:space="preserve"> </w:t>
      </w:r>
      <w:r w:rsidRPr="0087588A">
        <w:rPr>
          <w:b/>
        </w:rPr>
        <w:t>that</w:t>
      </w:r>
      <w:r w:rsidRPr="0087588A">
        <w:rPr>
          <w:b/>
          <w:spacing w:val="-1"/>
        </w:rPr>
        <w:t xml:space="preserve"> </w:t>
      </w:r>
      <w:r w:rsidRPr="0087588A">
        <w:rPr>
          <w:b/>
        </w:rPr>
        <w:t xml:space="preserve">are </w:t>
      </w:r>
      <w:r w:rsidRPr="0087588A">
        <w:rPr>
          <w:b/>
          <w:spacing w:val="-1"/>
        </w:rPr>
        <w:t>contradictory,</w:t>
      </w:r>
      <w:r w:rsidRPr="0087588A">
        <w:rPr>
          <w:b/>
        </w:rPr>
        <w:t xml:space="preserve"> it </w:t>
      </w:r>
      <w:r w:rsidRPr="0087588A">
        <w:rPr>
          <w:b/>
          <w:spacing w:val="-1"/>
        </w:rPr>
        <w:t xml:space="preserve">could </w:t>
      </w:r>
      <w:r w:rsidRPr="0087588A">
        <w:rPr>
          <w:b/>
        </w:rPr>
        <w:t xml:space="preserve">result in </w:t>
      </w:r>
      <w:r w:rsidRPr="0087588A">
        <w:rPr>
          <w:b/>
          <w:spacing w:val="-1"/>
        </w:rPr>
        <w:t>partial</w:t>
      </w:r>
      <w:r w:rsidRPr="0087588A">
        <w:rPr>
          <w:b/>
        </w:rPr>
        <w:t xml:space="preserve"> or</w:t>
      </w:r>
      <w:r w:rsidRPr="0087588A">
        <w:rPr>
          <w:b/>
          <w:spacing w:val="2"/>
        </w:rPr>
        <w:t xml:space="preserve"> </w:t>
      </w:r>
      <w:r w:rsidRPr="0087588A">
        <w:rPr>
          <w:b/>
        </w:rPr>
        <w:t>zero</w:t>
      </w:r>
      <w:r w:rsidRPr="0087588A">
        <w:rPr>
          <w:b/>
          <w:spacing w:val="-1"/>
        </w:rPr>
        <w:t xml:space="preserve"> </w:t>
      </w:r>
      <w:r w:rsidRPr="0087588A">
        <w:rPr>
          <w:b/>
        </w:rPr>
        <w:t>results found.</w:t>
      </w:r>
      <w:r w:rsidRPr="0087588A">
        <w:rPr>
          <w:b/>
          <w:spacing w:val="59"/>
        </w:rPr>
        <w:t xml:space="preserve"> </w:t>
      </w:r>
      <w:r w:rsidRPr="0087588A">
        <w:rPr>
          <w:b/>
        </w:rPr>
        <w:t>For</w:t>
      </w:r>
      <w:r w:rsidRPr="0087588A">
        <w:rPr>
          <w:b/>
          <w:spacing w:val="45"/>
        </w:rPr>
        <w:t xml:space="preserve"> </w:t>
      </w:r>
      <w:r w:rsidRPr="0087588A">
        <w:rPr>
          <w:b/>
          <w:spacing w:val="-1"/>
        </w:rPr>
        <w:t>example,</w:t>
      </w:r>
      <w:r w:rsidRPr="0087588A">
        <w:rPr>
          <w:b/>
        </w:rPr>
        <w:t xml:space="preserve"> if you choose a Psychiatry</w:t>
      </w:r>
      <w:r w:rsidRPr="0087588A">
        <w:rPr>
          <w:b/>
          <w:spacing w:val="-1"/>
        </w:rPr>
        <w:t xml:space="preserve"> </w:t>
      </w:r>
      <w:r w:rsidRPr="0087588A">
        <w:rPr>
          <w:b/>
        </w:rPr>
        <w:t>Service</w:t>
      </w:r>
      <w:r w:rsidRPr="0087588A">
        <w:rPr>
          <w:b/>
          <w:spacing w:val="-1"/>
        </w:rPr>
        <w:t xml:space="preserve"> </w:t>
      </w:r>
      <w:r w:rsidRPr="0087588A">
        <w:rPr>
          <w:b/>
        </w:rPr>
        <w:t>and</w:t>
      </w:r>
      <w:r w:rsidRPr="0087588A">
        <w:rPr>
          <w:b/>
          <w:spacing w:val="-1"/>
        </w:rPr>
        <w:t xml:space="preserve"> </w:t>
      </w:r>
      <w:r w:rsidRPr="0087588A">
        <w:rPr>
          <w:b/>
        </w:rPr>
        <w:t xml:space="preserve">a General </w:t>
      </w:r>
      <w:r w:rsidRPr="0087588A">
        <w:rPr>
          <w:b/>
          <w:spacing w:val="-1"/>
        </w:rPr>
        <w:t>Surgery</w:t>
      </w:r>
      <w:r w:rsidRPr="0087588A">
        <w:rPr>
          <w:b/>
        </w:rPr>
        <w:t xml:space="preserve"> Treating Specialty, you </w:t>
      </w:r>
      <w:r w:rsidRPr="0087588A">
        <w:rPr>
          <w:b/>
          <w:spacing w:val="-1"/>
        </w:rPr>
        <w:t>will</w:t>
      </w:r>
      <w:r w:rsidRPr="0087588A">
        <w:rPr>
          <w:b/>
          <w:spacing w:val="33"/>
        </w:rPr>
        <w:t xml:space="preserve"> </w:t>
      </w:r>
      <w:r w:rsidRPr="0087588A">
        <w:rPr>
          <w:b/>
        </w:rPr>
        <w:t>probably not</w:t>
      </w:r>
      <w:r w:rsidRPr="0087588A">
        <w:rPr>
          <w:b/>
          <w:spacing w:val="-2"/>
        </w:rPr>
        <w:t xml:space="preserve"> </w:t>
      </w:r>
      <w:r w:rsidRPr="0087588A">
        <w:rPr>
          <w:b/>
        </w:rPr>
        <w:t xml:space="preserve">get any </w:t>
      </w:r>
      <w:r w:rsidRPr="0087588A">
        <w:rPr>
          <w:b/>
          <w:spacing w:val="-1"/>
        </w:rPr>
        <w:t>results</w:t>
      </w:r>
      <w:r w:rsidRPr="0087588A">
        <w:rPr>
          <w:b/>
        </w:rPr>
        <w:t xml:space="preserve"> back.</w:t>
      </w:r>
      <w:r w:rsidRPr="0087588A">
        <w:rPr>
          <w:b/>
          <w:spacing w:val="60"/>
        </w:rPr>
        <w:t xml:space="preserve"> </w:t>
      </w:r>
      <w:r w:rsidRPr="0087588A">
        <w:rPr>
          <w:b/>
        </w:rPr>
        <w:t xml:space="preserve">So, to </w:t>
      </w:r>
      <w:r w:rsidRPr="0087588A">
        <w:rPr>
          <w:b/>
          <w:spacing w:val="-1"/>
        </w:rPr>
        <w:t>filter</w:t>
      </w:r>
      <w:r w:rsidRPr="0087588A">
        <w:rPr>
          <w:b/>
        </w:rPr>
        <w:t xml:space="preserve"> by a specific </w:t>
      </w:r>
      <w:r w:rsidRPr="0087588A">
        <w:rPr>
          <w:b/>
          <w:spacing w:val="-1"/>
        </w:rPr>
        <w:t>Service,</w:t>
      </w:r>
      <w:r w:rsidRPr="0087588A">
        <w:rPr>
          <w:b/>
        </w:rPr>
        <w:t xml:space="preserve"> </w:t>
      </w:r>
      <w:r w:rsidRPr="0087588A">
        <w:rPr>
          <w:b/>
          <w:spacing w:val="-1"/>
        </w:rPr>
        <w:t xml:space="preserve">select </w:t>
      </w:r>
      <w:r w:rsidRPr="0087588A">
        <w:rPr>
          <w:b/>
        </w:rPr>
        <w:t xml:space="preserve">the </w:t>
      </w:r>
      <w:r w:rsidRPr="0087588A">
        <w:rPr>
          <w:b/>
          <w:spacing w:val="-1"/>
        </w:rPr>
        <w:t>service</w:t>
      </w:r>
      <w:r w:rsidRPr="0087588A">
        <w:rPr>
          <w:b/>
        </w:rPr>
        <w:t xml:space="preserve"> </w:t>
      </w:r>
      <w:r w:rsidRPr="0087588A">
        <w:rPr>
          <w:b/>
          <w:spacing w:val="-1"/>
        </w:rPr>
        <w:t>but</w:t>
      </w:r>
      <w:r w:rsidRPr="0087588A">
        <w:rPr>
          <w:b/>
        </w:rPr>
        <w:t xml:space="preserve"> </w:t>
      </w:r>
      <w:r w:rsidRPr="0087588A">
        <w:rPr>
          <w:b/>
          <w:spacing w:val="-1"/>
        </w:rPr>
        <w:t>leave</w:t>
      </w:r>
      <w:r w:rsidRPr="0087588A">
        <w:rPr>
          <w:b/>
          <w:spacing w:val="65"/>
        </w:rPr>
        <w:t xml:space="preserve"> </w:t>
      </w:r>
      <w:r w:rsidRPr="0087588A">
        <w:rPr>
          <w:b/>
        </w:rPr>
        <w:t xml:space="preserve">the Treating </w:t>
      </w:r>
      <w:r w:rsidRPr="0087588A">
        <w:rPr>
          <w:b/>
          <w:spacing w:val="-1"/>
        </w:rPr>
        <w:t>Specialty</w:t>
      </w:r>
      <w:r w:rsidRPr="0087588A">
        <w:rPr>
          <w:b/>
        </w:rPr>
        <w:t xml:space="preserve"> </w:t>
      </w:r>
      <w:r w:rsidRPr="0087588A">
        <w:rPr>
          <w:b/>
          <w:spacing w:val="-1"/>
        </w:rPr>
        <w:t xml:space="preserve">set </w:t>
      </w:r>
      <w:r w:rsidRPr="0087588A">
        <w:rPr>
          <w:b/>
        </w:rPr>
        <w:t>to “All.”</w:t>
      </w:r>
      <w:r w:rsidR="00DF273B" w:rsidRPr="0087588A">
        <w:rPr>
          <w:b/>
        </w:rPr>
        <w:t xml:space="preserve"> </w:t>
      </w:r>
      <w:r w:rsidRPr="0087588A">
        <w:rPr>
          <w:b/>
          <w:spacing w:val="-1"/>
        </w:rPr>
        <w:t>Or,</w:t>
      </w:r>
      <w:r w:rsidRPr="0087588A">
        <w:rPr>
          <w:b/>
        </w:rPr>
        <w:t xml:space="preserve"> if you</w:t>
      </w:r>
      <w:r w:rsidRPr="0087588A">
        <w:rPr>
          <w:b/>
          <w:spacing w:val="-1"/>
        </w:rPr>
        <w:t xml:space="preserve"> </w:t>
      </w:r>
      <w:r w:rsidRPr="0087588A">
        <w:rPr>
          <w:b/>
        </w:rPr>
        <w:t xml:space="preserve">want to </w:t>
      </w:r>
      <w:r w:rsidRPr="0087588A">
        <w:rPr>
          <w:b/>
          <w:spacing w:val="-1"/>
        </w:rPr>
        <w:t>filter</w:t>
      </w:r>
      <w:r w:rsidRPr="0087588A">
        <w:rPr>
          <w:b/>
        </w:rPr>
        <w:t xml:space="preserve"> by a specific </w:t>
      </w:r>
      <w:r w:rsidRPr="0087588A">
        <w:rPr>
          <w:b/>
          <w:spacing w:val="-1"/>
        </w:rPr>
        <w:t>Treating</w:t>
      </w:r>
      <w:r w:rsidRPr="0087588A">
        <w:rPr>
          <w:b/>
        </w:rPr>
        <w:t xml:space="preserve"> </w:t>
      </w:r>
      <w:r w:rsidRPr="0087588A">
        <w:rPr>
          <w:b/>
          <w:spacing w:val="-1"/>
        </w:rPr>
        <w:t>Specialty</w:t>
      </w:r>
      <w:r w:rsidRPr="0087588A">
        <w:rPr>
          <w:b/>
        </w:rPr>
        <w:t xml:space="preserve"> </w:t>
      </w:r>
      <w:r w:rsidRPr="0087588A">
        <w:rPr>
          <w:b/>
          <w:spacing w:val="-1"/>
        </w:rPr>
        <w:t>only,</w:t>
      </w:r>
      <w:r w:rsidRPr="0087588A">
        <w:rPr>
          <w:b/>
          <w:spacing w:val="65"/>
        </w:rPr>
        <w:t xml:space="preserve"> </w:t>
      </w:r>
      <w:r w:rsidRPr="0087588A">
        <w:rPr>
          <w:b/>
        </w:rPr>
        <w:t xml:space="preserve">select the </w:t>
      </w:r>
      <w:r w:rsidRPr="0087588A">
        <w:rPr>
          <w:b/>
          <w:spacing w:val="-1"/>
        </w:rPr>
        <w:t>specialty</w:t>
      </w:r>
      <w:r w:rsidRPr="0087588A">
        <w:rPr>
          <w:b/>
        </w:rPr>
        <w:t xml:space="preserve"> but </w:t>
      </w:r>
      <w:r w:rsidRPr="0087588A">
        <w:rPr>
          <w:b/>
          <w:spacing w:val="-1"/>
        </w:rPr>
        <w:t>leave</w:t>
      </w:r>
      <w:r w:rsidRPr="0087588A">
        <w:rPr>
          <w:b/>
        </w:rPr>
        <w:t xml:space="preserve"> the </w:t>
      </w:r>
      <w:r w:rsidRPr="0087588A">
        <w:rPr>
          <w:b/>
          <w:spacing w:val="-1"/>
        </w:rPr>
        <w:t>Service</w:t>
      </w:r>
      <w:r w:rsidRPr="0087588A">
        <w:rPr>
          <w:b/>
        </w:rPr>
        <w:t xml:space="preserve"> </w:t>
      </w:r>
      <w:r w:rsidRPr="0087588A">
        <w:rPr>
          <w:b/>
          <w:spacing w:val="-1"/>
        </w:rPr>
        <w:t>filter</w:t>
      </w:r>
      <w:r w:rsidRPr="0087588A">
        <w:rPr>
          <w:b/>
        </w:rPr>
        <w:t xml:space="preserve"> </w:t>
      </w:r>
      <w:r w:rsidRPr="0087588A">
        <w:rPr>
          <w:b/>
          <w:spacing w:val="-1"/>
        </w:rPr>
        <w:t>set</w:t>
      </w:r>
      <w:r w:rsidRPr="0087588A">
        <w:rPr>
          <w:b/>
        </w:rPr>
        <w:t xml:space="preserve"> to </w:t>
      </w:r>
      <w:r w:rsidRPr="0087588A">
        <w:rPr>
          <w:b/>
          <w:spacing w:val="-1"/>
        </w:rPr>
        <w:t>“All.”</w:t>
      </w:r>
    </w:p>
    <w:p w:rsidR="0003202F" w:rsidRPr="0087588A" w:rsidRDefault="000A1BEF" w:rsidP="0003202F">
      <w:pPr>
        <w:pStyle w:val="Heading3"/>
      </w:pPr>
      <w:r w:rsidRPr="0087588A">
        <w:t xml:space="preserve"> </w:t>
      </w:r>
      <w:bookmarkStart w:id="435" w:name="_Toc479676041"/>
      <w:bookmarkStart w:id="436" w:name="_Toc479631777"/>
      <w:bookmarkStart w:id="437" w:name="_Toc499543741"/>
      <w:r w:rsidR="0003202F" w:rsidRPr="0087588A">
        <w:t>Filtering by Movement</w:t>
      </w:r>
      <w:bookmarkEnd w:id="435"/>
      <w:bookmarkEnd w:id="436"/>
      <w:bookmarkEnd w:id="437"/>
      <w:r w:rsidR="00632BBA" w:rsidRPr="0087588A">
        <w:fldChar w:fldCharType="begin"/>
      </w:r>
      <w:r w:rsidR="00632BBA" w:rsidRPr="0087588A">
        <w:instrText xml:space="preserve"> XE "</w:instrText>
      </w:r>
      <w:r w:rsidR="00632BBA" w:rsidRPr="0087588A">
        <w:rPr>
          <w:spacing w:val="-1"/>
          <w:sz w:val="20"/>
        </w:rPr>
        <w:instrText>Filtering</w:instrText>
      </w:r>
      <w:r w:rsidR="00632BBA" w:rsidRPr="0087588A">
        <w:rPr>
          <w:sz w:val="20"/>
        </w:rPr>
        <w:instrText xml:space="preserve"> by </w:instrText>
      </w:r>
      <w:r w:rsidR="00632BBA" w:rsidRPr="0087588A">
        <w:rPr>
          <w:spacing w:val="-1"/>
          <w:sz w:val="20"/>
        </w:rPr>
        <w:instrText>Movement</w:instrText>
      </w:r>
      <w:r w:rsidR="00632BBA" w:rsidRPr="0087588A">
        <w:instrText xml:space="preserve">" </w:instrText>
      </w:r>
      <w:r w:rsidR="00632BBA" w:rsidRPr="0087588A">
        <w:fldChar w:fldCharType="end"/>
      </w:r>
    </w:p>
    <w:p w:rsidR="0003202F" w:rsidRPr="0087588A" w:rsidRDefault="0003202F" w:rsidP="0003202F">
      <w:pPr>
        <w:pStyle w:val="BodyText"/>
        <w:spacing w:before="237"/>
        <w:ind w:right="167"/>
      </w:pPr>
      <w:r w:rsidRPr="0087588A">
        <w:t xml:space="preserve">Use this </w:t>
      </w:r>
      <w:r w:rsidRPr="0087588A">
        <w:rPr>
          <w:spacing w:val="-1"/>
        </w:rPr>
        <w:t>filter</w:t>
      </w:r>
      <w:r w:rsidRPr="0087588A">
        <w:t xml:space="preserve"> (Figure</w:t>
      </w:r>
      <w:r w:rsidRPr="0087588A">
        <w:rPr>
          <w:spacing w:val="-1"/>
        </w:rPr>
        <w:t xml:space="preserve"> </w:t>
      </w:r>
      <w:r w:rsidRPr="0087588A">
        <w:t>2</w:t>
      </w:r>
      <w:r w:rsidR="00677268" w:rsidRPr="0087588A">
        <w:t>9</w:t>
      </w:r>
      <w:r w:rsidRPr="0087588A">
        <w:t>)</w:t>
      </w:r>
      <w:r w:rsidRPr="0087588A">
        <w:rPr>
          <w:spacing w:val="-1"/>
        </w:rPr>
        <w:t xml:space="preserve"> </w:t>
      </w:r>
      <w:r w:rsidRPr="0087588A">
        <w:t xml:space="preserve">to search </w:t>
      </w:r>
      <w:r w:rsidRPr="0087588A">
        <w:rPr>
          <w:spacing w:val="-1"/>
        </w:rPr>
        <w:t>for</w:t>
      </w:r>
      <w:r w:rsidRPr="0087588A">
        <w:t xml:space="preserve"> patients by</w:t>
      </w:r>
      <w:r w:rsidRPr="0087588A">
        <w:rPr>
          <w:spacing w:val="-2"/>
        </w:rPr>
        <w:t xml:space="preserve"> </w:t>
      </w:r>
      <w:r w:rsidRPr="0087588A">
        <w:rPr>
          <w:spacing w:val="-1"/>
        </w:rPr>
        <w:t>Movement</w:t>
      </w:r>
      <w:r w:rsidRPr="0087588A">
        <w:t xml:space="preserve"> type. This </w:t>
      </w:r>
      <w:r w:rsidRPr="0087588A">
        <w:rPr>
          <w:spacing w:val="-1"/>
        </w:rPr>
        <w:t>refers</w:t>
      </w:r>
      <w:r w:rsidRPr="0087588A">
        <w:t xml:space="preserve"> to any </w:t>
      </w:r>
      <w:r w:rsidRPr="0087588A">
        <w:rPr>
          <w:spacing w:val="-1"/>
        </w:rPr>
        <w:t>movement</w:t>
      </w:r>
      <w:r w:rsidRPr="0087588A">
        <w:rPr>
          <w:spacing w:val="45"/>
        </w:rPr>
        <w:t xml:space="preserve"> </w:t>
      </w:r>
      <w:r w:rsidRPr="0087588A">
        <w:t>that</w:t>
      </w:r>
      <w:r w:rsidRPr="0087588A">
        <w:rPr>
          <w:spacing w:val="-1"/>
        </w:rPr>
        <w:t xml:space="preserve"> </w:t>
      </w:r>
      <w:r w:rsidRPr="0087588A">
        <w:t xml:space="preserve">the </w:t>
      </w:r>
      <w:r w:rsidRPr="0087588A">
        <w:rPr>
          <w:spacing w:val="-1"/>
        </w:rPr>
        <w:t>patient</w:t>
      </w:r>
      <w:r w:rsidRPr="0087588A">
        <w:t xml:space="preserve"> has undergone while</w:t>
      </w:r>
      <w:r w:rsidRPr="0087588A">
        <w:rPr>
          <w:spacing w:val="-1"/>
        </w:rPr>
        <w:t xml:space="preserve"> </w:t>
      </w:r>
      <w:r w:rsidRPr="0087588A">
        <w:t xml:space="preserve">at the </w:t>
      </w:r>
      <w:r w:rsidRPr="0087588A">
        <w:rPr>
          <w:spacing w:val="-1"/>
        </w:rPr>
        <w:t>hospital</w:t>
      </w:r>
      <w:r w:rsidRPr="0087588A">
        <w:t xml:space="preserve"> and </w:t>
      </w:r>
      <w:r w:rsidRPr="0087588A">
        <w:rPr>
          <w:spacing w:val="-1"/>
        </w:rPr>
        <w:t>includes</w:t>
      </w:r>
      <w:r w:rsidRPr="0087588A">
        <w:t xml:space="preserve"> </w:t>
      </w:r>
      <w:r w:rsidRPr="0087588A">
        <w:rPr>
          <w:spacing w:val="-1"/>
        </w:rPr>
        <w:t>Admissions,</w:t>
      </w:r>
      <w:r w:rsidRPr="0087588A">
        <w:t xml:space="preserve"> </w:t>
      </w:r>
      <w:r w:rsidRPr="0087588A">
        <w:rPr>
          <w:spacing w:val="-1"/>
        </w:rPr>
        <w:t>Continued</w:t>
      </w:r>
      <w:r w:rsidRPr="0087588A">
        <w:t xml:space="preserve"> Stays,</w:t>
      </w:r>
      <w:r w:rsidRPr="0087588A">
        <w:rPr>
          <w:spacing w:val="67"/>
        </w:rPr>
        <w:t xml:space="preserve"> </w:t>
      </w:r>
      <w:r w:rsidRPr="0087588A">
        <w:t>Discharges</w:t>
      </w:r>
      <w:r w:rsidRPr="0087588A">
        <w:rPr>
          <w:spacing w:val="-1"/>
        </w:rPr>
        <w:t xml:space="preserve"> </w:t>
      </w:r>
      <w:r w:rsidRPr="0087588A">
        <w:t xml:space="preserve">and </w:t>
      </w:r>
      <w:r w:rsidRPr="0087588A">
        <w:rPr>
          <w:spacing w:val="-1"/>
        </w:rPr>
        <w:t>Transfers.</w:t>
      </w:r>
    </w:p>
    <w:p w:rsidR="0003202F" w:rsidRPr="0087588A" w:rsidRDefault="0003202F" w:rsidP="000443F5">
      <w:pPr>
        <w:pStyle w:val="Heading4"/>
        <w:widowControl w:val="0"/>
        <w:tabs>
          <w:tab w:val="clear" w:pos="2394"/>
        </w:tabs>
        <w:spacing w:before="120" w:after="0"/>
        <w:ind w:left="864"/>
      </w:pPr>
      <w:bookmarkStart w:id="438" w:name="_Toc479676042"/>
      <w:bookmarkStart w:id="439" w:name="_Toc479631778"/>
      <w:bookmarkStart w:id="440" w:name="_Toc499543742"/>
      <w:r w:rsidRPr="0087588A">
        <w:t>To filter by</w:t>
      </w:r>
      <w:r w:rsidRPr="0087588A">
        <w:rPr>
          <w:spacing w:val="-2"/>
        </w:rPr>
        <w:t xml:space="preserve"> </w:t>
      </w:r>
      <w:r w:rsidRPr="0087588A">
        <w:t xml:space="preserve">Movement </w:t>
      </w:r>
      <w:r w:rsidRPr="0087588A">
        <w:rPr>
          <w:spacing w:val="-1"/>
        </w:rPr>
        <w:t>Type</w:t>
      </w:r>
      <w:bookmarkEnd w:id="438"/>
      <w:bookmarkEnd w:id="439"/>
      <w:bookmarkEnd w:id="440"/>
    </w:p>
    <w:p w:rsidR="0003202F" w:rsidRPr="0087588A" w:rsidRDefault="0003202F" w:rsidP="00DA39F3">
      <w:pPr>
        <w:widowControl w:val="0"/>
        <w:numPr>
          <w:ilvl w:val="0"/>
          <w:numId w:val="48"/>
        </w:numPr>
        <w:tabs>
          <w:tab w:val="left" w:pos="1991"/>
        </w:tabs>
        <w:ind w:right="922"/>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Movement</w:t>
      </w:r>
      <w:r w:rsidRPr="0087588A">
        <w:rPr>
          <w:b/>
          <w:spacing w:val="-1"/>
          <w:sz w:val="24"/>
        </w:rPr>
        <w:t xml:space="preserve"> </w:t>
      </w:r>
      <w:r w:rsidRPr="0087588A">
        <w:rPr>
          <w:sz w:val="24"/>
        </w:rPr>
        <w:t xml:space="preserve">checkbox to </w:t>
      </w:r>
      <w:r w:rsidRPr="0087588A">
        <w:rPr>
          <w:spacing w:val="-1"/>
          <w:sz w:val="24"/>
        </w:rPr>
        <w:t xml:space="preserve">activate </w:t>
      </w:r>
      <w:r w:rsidRPr="0087588A">
        <w:rPr>
          <w:sz w:val="24"/>
        </w:rPr>
        <w:t>the</w:t>
      </w:r>
      <w:r w:rsidRPr="0087588A">
        <w:rPr>
          <w:spacing w:val="-1"/>
          <w:sz w:val="24"/>
        </w:rPr>
        <w:t xml:space="preserve"> </w:t>
      </w:r>
      <w:r w:rsidRPr="0087588A">
        <w:rPr>
          <w:sz w:val="24"/>
        </w:rPr>
        <w:t xml:space="preserve">filter on the </w:t>
      </w:r>
      <w:r w:rsidRPr="0087588A">
        <w:rPr>
          <w:b/>
          <w:i/>
          <w:sz w:val="24"/>
        </w:rPr>
        <w:t>Patient</w:t>
      </w:r>
      <w:r w:rsidRPr="0087588A">
        <w:rPr>
          <w:b/>
          <w:i/>
          <w:spacing w:val="26"/>
          <w:sz w:val="24"/>
        </w:rPr>
        <w:t xml:space="preserve"> </w:t>
      </w:r>
      <w:r w:rsidRPr="0087588A">
        <w:rPr>
          <w:b/>
          <w:i/>
          <w:spacing w:val="-1"/>
          <w:sz w:val="24"/>
        </w:rPr>
        <w:t>Selection/Worklist</w:t>
      </w:r>
      <w:r w:rsidR="00632BBA" w:rsidRPr="0087588A">
        <w:rPr>
          <w:b/>
          <w:i/>
          <w:spacing w:val="-1"/>
          <w:sz w:val="24"/>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i/>
          <w:spacing w:val="-1"/>
          <w:sz w:val="24"/>
        </w:rPr>
        <w:fldChar w:fldCharType="end"/>
      </w:r>
      <w:r w:rsidR="00632BBA" w:rsidRPr="0087588A">
        <w:rPr>
          <w:spacing w:val="-1"/>
          <w:sz w:val="24"/>
        </w:rPr>
        <w:t>)</w:t>
      </w:r>
      <w:r w:rsidR="00CF3206" w:rsidRPr="0087588A">
        <w:rPr>
          <w:spacing w:val="-1"/>
          <w:sz w:val="24"/>
        </w:rPr>
        <w:t>.</w:t>
      </w:r>
    </w:p>
    <w:p w:rsidR="0003202F" w:rsidRPr="0087588A" w:rsidRDefault="0003202F" w:rsidP="00DA39F3">
      <w:pPr>
        <w:pStyle w:val="BodyText"/>
        <w:widowControl w:val="0"/>
        <w:numPr>
          <w:ilvl w:val="0"/>
          <w:numId w:val="48"/>
        </w:numPr>
        <w:tabs>
          <w:tab w:val="left" w:pos="1991"/>
        </w:tabs>
        <w:spacing w:before="0" w:after="0"/>
      </w:pPr>
      <w:r w:rsidRPr="0087588A">
        <w:rPr>
          <w:i/>
        </w:rPr>
        <w:t xml:space="preserve">Click </w:t>
      </w:r>
      <w:r w:rsidRPr="0087588A">
        <w:t>on the</w:t>
      </w:r>
      <w:r w:rsidRPr="0087588A">
        <w:rPr>
          <w:spacing w:val="-2"/>
        </w:rPr>
        <w:t xml:space="preserve"> </w:t>
      </w:r>
      <w:r w:rsidRPr="0087588A">
        <w:t>desired</w:t>
      </w:r>
      <w:r w:rsidRPr="0087588A">
        <w:rPr>
          <w:spacing w:val="-2"/>
        </w:rPr>
        <w:t xml:space="preserve"> </w:t>
      </w:r>
      <w:r w:rsidRPr="0087588A">
        <w:rPr>
          <w:spacing w:val="-1"/>
        </w:rPr>
        <w:t>Movement</w:t>
      </w:r>
      <w:r w:rsidRPr="0087588A">
        <w:t xml:space="preserve"> checkboxes.</w:t>
      </w:r>
    </w:p>
    <w:p w:rsidR="0003202F" w:rsidRPr="0087588A" w:rsidRDefault="0003202F" w:rsidP="00DA39F3">
      <w:pPr>
        <w:widowControl w:val="0"/>
        <w:numPr>
          <w:ilvl w:val="0"/>
          <w:numId w:val="48"/>
        </w:numPr>
        <w:tabs>
          <w:tab w:val="left" w:pos="1991"/>
        </w:tabs>
        <w:spacing w:before="7"/>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E44AE1" w:rsidRPr="0087588A" w:rsidRDefault="00E44AE1" w:rsidP="00E44AE1">
      <w:pPr>
        <w:widowControl w:val="0"/>
        <w:tabs>
          <w:tab w:val="left" w:pos="1991"/>
        </w:tabs>
        <w:spacing w:before="7"/>
        <w:ind w:left="1990"/>
        <w:rPr>
          <w:sz w:val="24"/>
        </w:rPr>
      </w:pPr>
    </w:p>
    <w:p w:rsidR="0003202F" w:rsidRPr="0087588A" w:rsidRDefault="0003202F" w:rsidP="0003202F">
      <w:pPr>
        <w:jc w:val="center"/>
      </w:pPr>
      <w:r w:rsidRPr="0087588A">
        <w:rPr>
          <w:noProof/>
          <w:sz w:val="20"/>
          <w:szCs w:val="20"/>
        </w:rPr>
        <mc:AlternateContent>
          <mc:Choice Requires="wpg">
            <w:drawing>
              <wp:inline distT="0" distB="0" distL="0" distR="0" wp14:anchorId="3401E3CF" wp14:editId="478D4C13">
                <wp:extent cx="438150" cy="1133475"/>
                <wp:effectExtent l="0" t="0" r="19050" b="9525"/>
                <wp:docPr id="1001" name="Group 618" descr="Movement filter" title="Movement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1133475"/>
                          <a:chOff x="0" y="0"/>
                          <a:chExt cx="980" cy="2300"/>
                        </a:xfrm>
                      </wpg:grpSpPr>
                      <pic:pic xmlns:pic="http://schemas.openxmlformats.org/drawingml/2006/picture">
                        <pic:nvPicPr>
                          <pic:cNvPr id="1002" name="Picture 621" descr="Movement filter" title="Movement fil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0" y="10"/>
                            <a:ext cx="960" cy="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3" name="Group 619"/>
                        <wpg:cNvGrpSpPr>
                          <a:grpSpLocks/>
                        </wpg:cNvGrpSpPr>
                        <wpg:grpSpPr bwMode="auto">
                          <a:xfrm>
                            <a:off x="5" y="5"/>
                            <a:ext cx="970" cy="2290"/>
                            <a:chOff x="5" y="5"/>
                            <a:chExt cx="970" cy="2290"/>
                          </a:xfrm>
                        </wpg:grpSpPr>
                        <wps:wsp>
                          <wps:cNvPr id="1004" name="Freeform 620"/>
                          <wps:cNvSpPr>
                            <a:spLocks/>
                          </wps:cNvSpPr>
                          <wps:spPr bwMode="auto">
                            <a:xfrm>
                              <a:off x="5" y="5"/>
                              <a:ext cx="970" cy="2290"/>
                            </a:xfrm>
                            <a:custGeom>
                              <a:avLst/>
                              <a:gdLst>
                                <a:gd name="T0" fmla="+- 0 5 5"/>
                                <a:gd name="T1" fmla="*/ T0 w 970"/>
                                <a:gd name="T2" fmla="+- 0 2295 5"/>
                                <a:gd name="T3" fmla="*/ 2295 h 2290"/>
                                <a:gd name="T4" fmla="+- 0 975 5"/>
                                <a:gd name="T5" fmla="*/ T4 w 970"/>
                                <a:gd name="T6" fmla="+- 0 2295 5"/>
                                <a:gd name="T7" fmla="*/ 2295 h 2290"/>
                                <a:gd name="T8" fmla="+- 0 975 5"/>
                                <a:gd name="T9" fmla="*/ T8 w 970"/>
                                <a:gd name="T10" fmla="+- 0 5 5"/>
                                <a:gd name="T11" fmla="*/ 5 h 2290"/>
                                <a:gd name="T12" fmla="+- 0 5 5"/>
                                <a:gd name="T13" fmla="*/ T12 w 970"/>
                                <a:gd name="T14" fmla="+- 0 5 5"/>
                                <a:gd name="T15" fmla="*/ 5 h 2290"/>
                                <a:gd name="T16" fmla="+- 0 5 5"/>
                                <a:gd name="T17" fmla="*/ T16 w 970"/>
                                <a:gd name="T18" fmla="+- 0 2295 5"/>
                                <a:gd name="T19" fmla="*/ 2295 h 2290"/>
                              </a:gdLst>
                              <a:ahLst/>
                              <a:cxnLst>
                                <a:cxn ang="0">
                                  <a:pos x="T1" y="T3"/>
                                </a:cxn>
                                <a:cxn ang="0">
                                  <a:pos x="T5" y="T7"/>
                                </a:cxn>
                                <a:cxn ang="0">
                                  <a:pos x="T9" y="T11"/>
                                </a:cxn>
                                <a:cxn ang="0">
                                  <a:pos x="T13" y="T15"/>
                                </a:cxn>
                                <a:cxn ang="0">
                                  <a:pos x="T17" y="T19"/>
                                </a:cxn>
                              </a:cxnLst>
                              <a:rect l="0" t="0" r="r" b="b"/>
                              <a:pathLst>
                                <a:path w="970" h="2290">
                                  <a:moveTo>
                                    <a:pt x="0" y="2290"/>
                                  </a:moveTo>
                                  <a:lnTo>
                                    <a:pt x="970" y="2290"/>
                                  </a:lnTo>
                                  <a:lnTo>
                                    <a:pt x="970" y="0"/>
                                  </a:lnTo>
                                  <a:lnTo>
                                    <a:pt x="0" y="0"/>
                                  </a:lnTo>
                                  <a:lnTo>
                                    <a:pt x="0" y="22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8" o:spid="_x0000_s1026" alt="Title: Movement filter - Description: Movement filter" style="width:34.5pt;height:89.25pt;mso-position-horizontal-relative:char;mso-position-vertical-relative:line" coordsize="980,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">
                <v:shape id="Picture 621" o:spid="_x0000_s1027" type="#_x0000_t75" alt="Movement filter" style="position:absolute;left:10;top:10;width:960;height:2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oN5TCAAAA3QAAAA8AAABkcnMvZG93bnJldi54bWxET01rwkAQvRf8D8sIXoruNpQiqatoQfFQ&#10;KFUPHqfZaRKanQ3ZUeO/dwuCt3m8z5ktet+oM3WxDmzhZWJAERfB1VxaOOzX4ymoKMgOm8Bk4UoR&#10;FvPB0wxzFy78TeedlCqFcMzRQiXS5lrHoiKPcRJa4sT9hs6jJNiV2nV4SeG+0Zkxb9pjzamhwpY+&#10;Kir+didvYS2fX+aZyBw3xU+bSf+6MtnR2tGwX76DEurlIb67ty7NNyaD/2/SCXp+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6DeUwgAAAN0AAAAPAAAAAAAAAAAAAAAAAJ8C&#10;AABkcnMvZG93bnJldi54bWxQSwUGAAAAAAQABAD3AAAAjgMAAAAA&#10;">
                  <v:imagedata r:id="rId74" o:title="Movement filter"/>
                </v:shape>
                <v:group id="Group 619" o:spid="_x0000_s1028" style="position:absolute;left:5;top:5;width:970;height:2290" coordorigin="5,5" coordsize="970,2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shape id="Freeform 620" o:spid="_x0000_s1029" style="position:absolute;left:5;top:5;width:970;height:2290;visibility:visible;mso-wrap-style:square;v-text-anchor:top" coordsize="970,2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FC8QA&#10;AADdAAAADwAAAGRycy9kb3ducmV2LnhtbERPTWvCQBC9F/oflin0prsVkRJdRYVI6aHQKOpxyI5J&#10;NDsbs9sY/323IPQ2j/c5s0Vva9FR6yvHGt6GCgRx7kzFhYbdNh28g/AB2WDtmDTcycNi/vw0w8S4&#10;G39Tl4VCxBD2CWooQ2gSKX1ekkU/dA1x5E6utRgibAtpWrzFcFvLkVITabHi2FBiQ+uS8kv2YzWs&#10;5SatN+f02q0+91fOv8bZYXTU+vWlX05BBOrDv/jh/jBxvlJj+Ps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KxQvEAAAA3QAAAA8AAAAAAAAAAAAAAAAAmAIAAGRycy9k&#10;b3ducmV2LnhtbFBLBQYAAAAABAAEAPUAAACJAwAAAAA=&#10;" path="m,2290r970,l970,,,,,2290xe" filled="f" strokeweight=".5pt">
                    <v:path arrowok="t" o:connecttype="custom" o:connectlocs="0,2295;970,2295;970,5;0,5;0,2295" o:connectangles="0,0,0,0,0"/>
                  </v:shape>
                </v:group>
                <w10:anchorlock/>
              </v:group>
            </w:pict>
          </mc:Fallback>
        </mc:AlternateContent>
      </w:r>
    </w:p>
    <w:p w:rsidR="0003202F" w:rsidRPr="0087588A" w:rsidRDefault="00E44AE1" w:rsidP="00E44AE1">
      <w:pPr>
        <w:pStyle w:val="Caption"/>
        <w:jc w:val="center"/>
        <w:rPr>
          <w:rFonts w:ascii="Arial" w:eastAsia="Arial" w:hAnsi="Arial"/>
          <w:sz w:val="18"/>
          <w:szCs w:val="18"/>
        </w:rPr>
      </w:pPr>
      <w:bookmarkStart w:id="441" w:name="_Toc479683283"/>
      <w:bookmarkStart w:id="442" w:name="_Toc479632066"/>
      <w:bookmarkStart w:id="443" w:name="_Toc499543510"/>
      <w:r w:rsidRPr="0087588A">
        <w:t xml:space="preserve">Figure </w:t>
      </w:r>
      <w:fldSimple w:instr=" SEQ Figure \* ARABIC ">
        <w:r w:rsidR="0034324B">
          <w:rPr>
            <w:noProof/>
          </w:rPr>
          <w:t>29</w:t>
        </w:r>
      </w:fldSimple>
      <w:r w:rsidRPr="0087588A">
        <w:t>:</w:t>
      </w:r>
      <w:r w:rsidR="0003202F" w:rsidRPr="0087588A">
        <w:rPr>
          <w:rFonts w:ascii="Arial"/>
          <w:b w:val="0"/>
          <w:sz w:val="18"/>
        </w:rPr>
        <w:t xml:space="preserve"> </w:t>
      </w:r>
      <w:r w:rsidR="0003202F" w:rsidRPr="0087588A">
        <w:rPr>
          <w:sz w:val="18"/>
          <w:szCs w:val="18"/>
        </w:rPr>
        <w:t>Movement filter</w:t>
      </w:r>
      <w:bookmarkEnd w:id="441"/>
      <w:bookmarkEnd w:id="442"/>
      <w:bookmarkEnd w:id="443"/>
    </w:p>
    <w:p w:rsidR="0003202F" w:rsidRPr="0087588A" w:rsidRDefault="0003202F" w:rsidP="0003202F">
      <w:pPr>
        <w:rPr>
          <w:b/>
          <w:sz w:val="24"/>
        </w:rPr>
      </w:pPr>
      <w:r w:rsidRPr="0087588A">
        <w:rPr>
          <w:b/>
          <w:noProof/>
          <w:sz w:val="24"/>
        </w:rPr>
        <w:drawing>
          <wp:inline distT="0" distB="0" distL="0" distR="0" wp14:anchorId="12AC4082" wp14:editId="75337944">
            <wp:extent cx="247650" cy="247650"/>
            <wp:effectExtent l="0" t="0" r="0" b="0"/>
            <wp:docPr id="59"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If you </w:t>
      </w:r>
      <w:r w:rsidRPr="0087588A">
        <w:rPr>
          <w:b/>
          <w:spacing w:val="-1"/>
          <w:sz w:val="24"/>
        </w:rPr>
        <w:t>click</w:t>
      </w:r>
      <w:r w:rsidRPr="0087588A">
        <w:rPr>
          <w:b/>
          <w:sz w:val="24"/>
        </w:rPr>
        <w:t xml:space="preserve"> the </w:t>
      </w:r>
      <w:r w:rsidRPr="0087588A">
        <w:rPr>
          <w:b/>
          <w:spacing w:val="-1"/>
          <w:sz w:val="24"/>
        </w:rPr>
        <w:t>Movement</w:t>
      </w:r>
      <w:r w:rsidRPr="0087588A">
        <w:rPr>
          <w:b/>
          <w:sz w:val="24"/>
        </w:rPr>
        <w:t xml:space="preserve"> filter</w:t>
      </w:r>
      <w:r w:rsidRPr="0087588A">
        <w:rPr>
          <w:b/>
          <w:spacing w:val="-1"/>
          <w:sz w:val="24"/>
        </w:rPr>
        <w:t xml:space="preserve"> </w:t>
      </w:r>
      <w:r w:rsidRPr="0087588A">
        <w:rPr>
          <w:b/>
          <w:sz w:val="24"/>
        </w:rPr>
        <w:t>but you do</w:t>
      </w:r>
      <w:r w:rsidR="004A730A" w:rsidRPr="0087588A">
        <w:rPr>
          <w:b/>
          <w:sz w:val="24"/>
        </w:rPr>
        <w:t xml:space="preserve"> not</w:t>
      </w:r>
      <w:r w:rsidRPr="0087588A">
        <w:rPr>
          <w:b/>
          <w:sz w:val="24"/>
        </w:rPr>
        <w:t xml:space="preserve"> </w:t>
      </w:r>
      <w:r w:rsidRPr="0087588A">
        <w:rPr>
          <w:b/>
          <w:spacing w:val="-1"/>
          <w:sz w:val="24"/>
        </w:rPr>
        <w:t>select</w:t>
      </w:r>
      <w:r w:rsidRPr="0087588A">
        <w:rPr>
          <w:b/>
          <w:sz w:val="24"/>
        </w:rPr>
        <w:t xml:space="preserve"> any movement types, </w:t>
      </w:r>
      <w:r w:rsidRPr="0087588A">
        <w:rPr>
          <w:b/>
          <w:spacing w:val="-1"/>
          <w:sz w:val="24"/>
        </w:rPr>
        <w:t>NUMI</w:t>
      </w:r>
      <w:r w:rsidRPr="0087588A">
        <w:rPr>
          <w:b/>
          <w:sz w:val="24"/>
        </w:rPr>
        <w:t xml:space="preserve"> </w:t>
      </w:r>
      <w:r w:rsidRPr="0087588A">
        <w:rPr>
          <w:b/>
          <w:spacing w:val="-1"/>
          <w:sz w:val="24"/>
        </w:rPr>
        <w:t>will</w:t>
      </w:r>
      <w:r w:rsidRPr="0087588A">
        <w:rPr>
          <w:b/>
          <w:spacing w:val="35"/>
          <w:sz w:val="24"/>
        </w:rPr>
        <w:t xml:space="preserve"> </w:t>
      </w:r>
      <w:r w:rsidRPr="0087588A">
        <w:rPr>
          <w:b/>
          <w:sz w:val="24"/>
        </w:rPr>
        <w:t>not retrieve</w:t>
      </w:r>
      <w:r w:rsidRPr="0087588A">
        <w:rPr>
          <w:b/>
          <w:spacing w:val="-1"/>
          <w:sz w:val="24"/>
        </w:rPr>
        <w:t xml:space="preserve"> </w:t>
      </w:r>
      <w:r w:rsidRPr="0087588A">
        <w:rPr>
          <w:b/>
          <w:sz w:val="24"/>
        </w:rPr>
        <w:t xml:space="preserve">anything because it </w:t>
      </w:r>
      <w:r w:rsidRPr="0087588A">
        <w:rPr>
          <w:b/>
          <w:spacing w:val="-1"/>
          <w:sz w:val="24"/>
        </w:rPr>
        <w:t>w</w:t>
      </w:r>
      <w:r w:rsidR="004A730A" w:rsidRPr="0087588A">
        <w:rPr>
          <w:b/>
          <w:spacing w:val="-1"/>
          <w:sz w:val="24"/>
        </w:rPr>
        <w:t>ill not</w:t>
      </w:r>
      <w:r w:rsidRPr="0087588A">
        <w:rPr>
          <w:b/>
          <w:sz w:val="24"/>
        </w:rPr>
        <w:t xml:space="preserve"> know</w:t>
      </w:r>
      <w:r w:rsidRPr="0087588A">
        <w:rPr>
          <w:b/>
          <w:spacing w:val="-1"/>
          <w:sz w:val="24"/>
        </w:rPr>
        <w:t xml:space="preserve"> which</w:t>
      </w:r>
      <w:r w:rsidRPr="0087588A">
        <w:rPr>
          <w:b/>
          <w:sz w:val="24"/>
        </w:rPr>
        <w:t xml:space="preserve"> types </w:t>
      </w:r>
      <w:r w:rsidRPr="0087588A">
        <w:rPr>
          <w:b/>
          <w:spacing w:val="-1"/>
          <w:sz w:val="24"/>
        </w:rPr>
        <w:t>of</w:t>
      </w:r>
      <w:r w:rsidRPr="0087588A">
        <w:rPr>
          <w:b/>
          <w:sz w:val="24"/>
        </w:rPr>
        <w:t xml:space="preserve"> </w:t>
      </w:r>
      <w:r w:rsidRPr="0087588A">
        <w:rPr>
          <w:b/>
          <w:spacing w:val="-1"/>
          <w:sz w:val="24"/>
        </w:rPr>
        <w:t>movements</w:t>
      </w:r>
      <w:r w:rsidRPr="0087588A">
        <w:rPr>
          <w:b/>
          <w:sz w:val="24"/>
        </w:rPr>
        <w:t xml:space="preserve"> to include</w:t>
      </w:r>
      <w:r w:rsidRPr="0087588A">
        <w:rPr>
          <w:b/>
          <w:spacing w:val="-1"/>
          <w:sz w:val="24"/>
        </w:rPr>
        <w:t xml:space="preserve"> when</w:t>
      </w:r>
      <w:r w:rsidRPr="0087588A">
        <w:rPr>
          <w:b/>
          <w:sz w:val="24"/>
        </w:rPr>
        <w:t xml:space="preserve"> it</w:t>
      </w:r>
      <w:r w:rsidRPr="0087588A">
        <w:rPr>
          <w:b/>
          <w:spacing w:val="37"/>
          <w:sz w:val="24"/>
        </w:rPr>
        <w:t xml:space="preserve"> </w:t>
      </w:r>
      <w:r w:rsidRPr="0087588A">
        <w:rPr>
          <w:b/>
          <w:sz w:val="24"/>
        </w:rPr>
        <w:t xml:space="preserve">does the </w:t>
      </w:r>
      <w:r w:rsidRPr="0087588A">
        <w:rPr>
          <w:b/>
          <w:spacing w:val="-1"/>
          <w:sz w:val="24"/>
        </w:rPr>
        <w:t>search.</w:t>
      </w:r>
    </w:p>
    <w:p w:rsidR="0003202F" w:rsidRPr="0087588A" w:rsidRDefault="0003202F" w:rsidP="0003202F">
      <w:pPr>
        <w:rPr>
          <w:noProof/>
        </w:rPr>
      </w:pPr>
      <w:r w:rsidRPr="0087588A">
        <w:rPr>
          <w:b/>
          <w:noProof/>
          <w:sz w:val="24"/>
        </w:rPr>
        <w:lastRenderedPageBreak/>
        <w:drawing>
          <wp:inline distT="0" distB="0" distL="0" distR="0" wp14:anchorId="52C00ED4" wp14:editId="2D05AEDD">
            <wp:extent cx="247650" cy="247269"/>
            <wp:effectExtent l="0" t="0" r="0" b="635"/>
            <wp:docPr id="61"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17" cstate="print"/>
                    <a:stretch>
                      <a:fillRect/>
                    </a:stretch>
                  </pic:blipFill>
                  <pic:spPr>
                    <a:xfrm>
                      <a:off x="0" y="0"/>
                      <a:ext cx="247650" cy="247269"/>
                    </a:xfrm>
                    <a:prstGeom prst="rect">
                      <a:avLst/>
                    </a:prstGeom>
                  </pic:spPr>
                </pic:pic>
              </a:graphicData>
            </a:graphic>
          </wp:inline>
        </w:drawing>
      </w:r>
      <w:r w:rsidR="00DF273B" w:rsidRPr="0087588A">
        <w:rPr>
          <w:b/>
          <w:noProof/>
          <w:sz w:val="24"/>
        </w:rPr>
        <w:t xml:space="preserve"> </w:t>
      </w:r>
      <w:r w:rsidR="000F7271" w:rsidRPr="0087588A">
        <w:rPr>
          <w:b/>
          <w:noProof/>
          <w:sz w:val="24"/>
        </w:rPr>
        <w:t>NOTE</w:t>
      </w:r>
      <w:r w:rsidRPr="0087588A">
        <w:rPr>
          <w:b/>
          <w:noProof/>
          <w:sz w:val="24"/>
        </w:rPr>
        <w:t>: If you wish to find missing hospital admission review records (i.e., stays with no reviews) you can sort by the Date of Last Review column by clicking on the column title</w:t>
      </w:r>
      <w:r w:rsidRPr="0087588A">
        <w:rPr>
          <w:noProof/>
        </w:rPr>
        <w:t>.</w:t>
      </w:r>
    </w:p>
    <w:p w:rsidR="00A934A4" w:rsidRPr="0087588A" w:rsidRDefault="00A934A4" w:rsidP="00A934A4">
      <w:pPr>
        <w:pStyle w:val="Heading3"/>
      </w:pPr>
      <w:bookmarkStart w:id="444" w:name="_Toc479676043"/>
      <w:bookmarkStart w:id="445" w:name="_Toc479631779"/>
      <w:bookmarkStart w:id="446" w:name="_Toc499543743"/>
      <w:r w:rsidRPr="0087588A">
        <w:t>Finding Patients Using the Patient Search Filter</w:t>
      </w:r>
      <w:bookmarkEnd w:id="444"/>
      <w:bookmarkEnd w:id="445"/>
      <w:bookmarkEnd w:id="446"/>
    </w:p>
    <w:p w:rsidR="00A934A4" w:rsidRPr="0087588A" w:rsidRDefault="00A934A4" w:rsidP="00A934A4">
      <w:pPr>
        <w:pStyle w:val="BodyText"/>
        <w:spacing w:before="237"/>
        <w:ind w:right="115"/>
      </w:pPr>
      <w:r w:rsidRPr="0087588A">
        <w:t xml:space="preserve">The </w:t>
      </w:r>
      <w:r w:rsidRPr="0087588A">
        <w:rPr>
          <w:b/>
          <w:bCs/>
        </w:rPr>
        <w:t xml:space="preserve">Patient </w:t>
      </w:r>
      <w:r w:rsidRPr="0087588A">
        <w:rPr>
          <w:b/>
          <w:bCs/>
          <w:spacing w:val="-1"/>
        </w:rPr>
        <w:t>Search</w:t>
      </w:r>
      <w:r w:rsidRPr="0087588A">
        <w:rPr>
          <w:b/>
          <w:bCs/>
        </w:rPr>
        <w:t xml:space="preserve"> </w:t>
      </w:r>
      <w:r w:rsidRPr="0087588A">
        <w:rPr>
          <w:spacing w:val="-1"/>
        </w:rPr>
        <w:t>selection</w:t>
      </w:r>
      <w:r w:rsidRPr="0087588A">
        <w:t xml:space="preserve"> filter</w:t>
      </w:r>
      <w:r w:rsidRPr="0087588A">
        <w:rPr>
          <w:spacing w:val="-1"/>
        </w:rPr>
        <w:t xml:space="preserve"> </w:t>
      </w:r>
      <w:r w:rsidRPr="0087588A">
        <w:t xml:space="preserve">is </w:t>
      </w:r>
      <w:r w:rsidRPr="0087588A">
        <w:rPr>
          <w:spacing w:val="-1"/>
        </w:rPr>
        <w:t>illustrated</w:t>
      </w:r>
      <w:r w:rsidRPr="0087588A">
        <w:rPr>
          <w:spacing w:val="-2"/>
        </w:rPr>
        <w:t xml:space="preserve"> </w:t>
      </w:r>
      <w:r w:rsidR="00677268" w:rsidRPr="0087588A">
        <w:t>in Figure 30</w:t>
      </w:r>
      <w:r w:rsidRPr="0087588A">
        <w:t>.</w:t>
      </w:r>
      <w:r w:rsidRPr="0087588A">
        <w:rPr>
          <w:spacing w:val="-2"/>
        </w:rPr>
        <w:t xml:space="preserve"> </w:t>
      </w:r>
      <w:r w:rsidRPr="0087588A">
        <w:rPr>
          <w:spacing w:val="-1"/>
        </w:rPr>
        <w:t>NUMI</w:t>
      </w:r>
      <w:r w:rsidRPr="0087588A">
        <w:t xml:space="preserve"> uses </w:t>
      </w:r>
      <w:r w:rsidR="00E44AE1" w:rsidRPr="0087588A">
        <w:t>Vistas’</w:t>
      </w:r>
      <w:r w:rsidRPr="0087588A">
        <w:t xml:space="preserve"> </w:t>
      </w:r>
      <w:r w:rsidRPr="0087588A">
        <w:rPr>
          <w:spacing w:val="-1"/>
        </w:rPr>
        <w:t>search</w:t>
      </w:r>
      <w:r w:rsidRPr="0087588A">
        <w:rPr>
          <w:spacing w:val="63"/>
        </w:rPr>
        <w:t xml:space="preserve"> </w:t>
      </w:r>
      <w:r w:rsidRPr="0087588A">
        <w:rPr>
          <w:spacing w:val="-1"/>
        </w:rPr>
        <w:t xml:space="preserve">capabilities </w:t>
      </w:r>
      <w:r w:rsidRPr="0087588A">
        <w:t>to</w:t>
      </w:r>
      <w:r w:rsidRPr="0087588A">
        <w:rPr>
          <w:spacing w:val="-1"/>
        </w:rPr>
        <w:t xml:space="preserve"> </w:t>
      </w:r>
      <w:r w:rsidRPr="0087588A">
        <w:t>look</w:t>
      </w:r>
      <w:r w:rsidRPr="0087588A">
        <w:rPr>
          <w:spacing w:val="1"/>
        </w:rPr>
        <w:t xml:space="preserve"> </w:t>
      </w:r>
      <w:r w:rsidRPr="0087588A">
        <w:t xml:space="preserve">for a </w:t>
      </w:r>
      <w:r w:rsidRPr="0087588A">
        <w:rPr>
          <w:spacing w:val="-1"/>
        </w:rPr>
        <w:t>patient.</w:t>
      </w:r>
      <w:r w:rsidRPr="0087588A">
        <w:t xml:space="preserve"> A list of </w:t>
      </w:r>
      <w:r w:rsidRPr="0087588A">
        <w:rPr>
          <w:spacing w:val="-1"/>
        </w:rPr>
        <w:t>possible</w:t>
      </w:r>
      <w:r w:rsidRPr="0087588A">
        <w:t xml:space="preserve"> </w:t>
      </w:r>
      <w:r w:rsidRPr="0087588A">
        <w:rPr>
          <w:spacing w:val="-1"/>
        </w:rPr>
        <w:t>matches</w:t>
      </w:r>
      <w:r w:rsidRPr="0087588A">
        <w:t xml:space="preserve"> will </w:t>
      </w:r>
      <w:r w:rsidRPr="0087588A">
        <w:rPr>
          <w:spacing w:val="-1"/>
        </w:rPr>
        <w:t>be</w:t>
      </w:r>
      <w:r w:rsidRPr="0087588A">
        <w:t xml:space="preserve"> shown in the</w:t>
      </w:r>
      <w:r w:rsidRPr="0087588A">
        <w:rPr>
          <w:spacing w:val="-1"/>
        </w:rPr>
        <w:t xml:space="preserve"> </w:t>
      </w:r>
      <w:r w:rsidRPr="0087588A">
        <w:t xml:space="preserve">lower </w:t>
      </w:r>
      <w:r w:rsidRPr="0087588A">
        <w:rPr>
          <w:spacing w:val="-1"/>
        </w:rPr>
        <w:t>window.</w:t>
      </w:r>
      <w:r w:rsidRPr="0087588A">
        <w:rPr>
          <w:spacing w:val="73"/>
        </w:rPr>
        <w:t xml:space="preserve"> </w:t>
      </w:r>
      <w:r w:rsidRPr="0087588A">
        <w:t xml:space="preserve">The </w:t>
      </w:r>
      <w:r w:rsidRPr="0087588A">
        <w:rPr>
          <w:spacing w:val="-1"/>
        </w:rPr>
        <w:t>reviewer</w:t>
      </w:r>
      <w:r w:rsidRPr="0087588A">
        <w:t xml:space="preserve"> </w:t>
      </w:r>
      <w:r w:rsidRPr="0087588A">
        <w:rPr>
          <w:spacing w:val="-1"/>
        </w:rPr>
        <w:t>selects</w:t>
      </w:r>
      <w:r w:rsidRPr="0087588A">
        <w:t xml:space="preserve"> </w:t>
      </w:r>
      <w:r w:rsidRPr="0087588A">
        <w:rPr>
          <w:spacing w:val="-1"/>
        </w:rPr>
        <w:t xml:space="preserve">one </w:t>
      </w:r>
      <w:r w:rsidRPr="0087588A">
        <w:t>of those patients</w:t>
      </w:r>
      <w:r w:rsidRPr="0087588A">
        <w:rPr>
          <w:spacing w:val="-1"/>
        </w:rPr>
        <w:t xml:space="preserve"> </w:t>
      </w:r>
      <w:r w:rsidRPr="0087588A">
        <w:t xml:space="preserve">and </w:t>
      </w:r>
      <w:r w:rsidRPr="0087588A">
        <w:rPr>
          <w:spacing w:val="-1"/>
        </w:rPr>
        <w:t>NUMI</w:t>
      </w:r>
      <w:r w:rsidRPr="0087588A">
        <w:t xml:space="preserve"> </w:t>
      </w:r>
      <w:r w:rsidRPr="0087588A">
        <w:rPr>
          <w:spacing w:val="-1"/>
        </w:rPr>
        <w:t>searches</w:t>
      </w:r>
      <w:r w:rsidRPr="0087588A">
        <w:t xml:space="preserve"> its </w:t>
      </w:r>
      <w:r w:rsidRPr="0087588A">
        <w:rPr>
          <w:spacing w:val="-1"/>
        </w:rPr>
        <w:t>database</w:t>
      </w:r>
      <w:r w:rsidRPr="0087588A">
        <w:t xml:space="preserve"> to see</w:t>
      </w:r>
      <w:r w:rsidRPr="0087588A">
        <w:rPr>
          <w:spacing w:val="-1"/>
        </w:rPr>
        <w:t xml:space="preserve"> </w:t>
      </w:r>
      <w:r w:rsidRPr="0087588A">
        <w:t xml:space="preserve">if </w:t>
      </w:r>
      <w:r w:rsidRPr="0087588A">
        <w:rPr>
          <w:spacing w:val="-1"/>
        </w:rPr>
        <w:t>there</w:t>
      </w:r>
      <w:r w:rsidRPr="0087588A">
        <w:t xml:space="preserve"> are any</w:t>
      </w:r>
      <w:r w:rsidRPr="0087588A">
        <w:rPr>
          <w:spacing w:val="67"/>
        </w:rPr>
        <w:t xml:space="preserve"> </w:t>
      </w:r>
      <w:r w:rsidRPr="0087588A">
        <w:t xml:space="preserve">stays for that </w:t>
      </w:r>
      <w:r w:rsidRPr="0087588A">
        <w:rPr>
          <w:spacing w:val="-1"/>
        </w:rPr>
        <w:t>site/selection</w:t>
      </w:r>
      <w:r w:rsidRPr="0087588A">
        <w:t xml:space="preserve"> </w:t>
      </w:r>
      <w:r w:rsidRPr="0087588A">
        <w:rPr>
          <w:spacing w:val="-1"/>
        </w:rPr>
        <w:t>combination.</w:t>
      </w:r>
      <w:r w:rsidRPr="0087588A">
        <w:t xml:space="preserve"> Use this</w:t>
      </w:r>
      <w:r w:rsidRPr="0087588A">
        <w:rPr>
          <w:spacing w:val="-1"/>
        </w:rPr>
        <w:t xml:space="preserve"> filter</w:t>
      </w:r>
      <w:r w:rsidRPr="0087588A">
        <w:t xml:space="preserve"> to </w:t>
      </w:r>
      <w:r w:rsidRPr="0087588A">
        <w:rPr>
          <w:spacing w:val="-1"/>
        </w:rPr>
        <w:t>search</w:t>
      </w:r>
      <w:r w:rsidRPr="0087588A">
        <w:t xml:space="preserve"> </w:t>
      </w:r>
      <w:r w:rsidRPr="0087588A">
        <w:rPr>
          <w:spacing w:val="-1"/>
        </w:rPr>
        <w:t>for</w:t>
      </w:r>
      <w:r w:rsidRPr="0087588A">
        <w:t xml:space="preserve"> </w:t>
      </w:r>
      <w:r w:rsidRPr="0087588A">
        <w:rPr>
          <w:spacing w:val="-1"/>
        </w:rPr>
        <w:t>patients</w:t>
      </w:r>
      <w:r w:rsidRPr="0087588A">
        <w:rPr>
          <w:spacing w:val="3"/>
        </w:rPr>
        <w:t xml:space="preserve"> </w:t>
      </w:r>
      <w:r w:rsidRPr="0087588A">
        <w:t xml:space="preserve">by </w:t>
      </w:r>
      <w:r w:rsidRPr="0087588A">
        <w:rPr>
          <w:spacing w:val="-1"/>
        </w:rPr>
        <w:t>Name</w:t>
      </w:r>
      <w:r w:rsidRPr="0087588A">
        <w:rPr>
          <w:spacing w:val="1"/>
        </w:rPr>
        <w:t xml:space="preserve"> </w:t>
      </w:r>
      <w:r w:rsidRPr="0087588A">
        <w:t xml:space="preserve">or </w:t>
      </w:r>
      <w:r w:rsidRPr="0087588A">
        <w:rPr>
          <w:spacing w:val="-1"/>
        </w:rPr>
        <w:t>Social</w:t>
      </w:r>
      <w:r w:rsidRPr="0087588A">
        <w:rPr>
          <w:spacing w:val="93"/>
        </w:rPr>
        <w:t xml:space="preserve"> </w:t>
      </w:r>
      <w:r w:rsidRPr="0087588A">
        <w:t xml:space="preserve">Security </w:t>
      </w:r>
      <w:r w:rsidRPr="0087588A">
        <w:rPr>
          <w:spacing w:val="-1"/>
        </w:rPr>
        <w:t>Number.</w:t>
      </w:r>
    </w:p>
    <w:p w:rsidR="00A934A4" w:rsidRPr="0087588A" w:rsidRDefault="00A934A4" w:rsidP="00E77601">
      <w:pPr>
        <w:rPr>
          <w:spacing w:val="-1"/>
        </w:rPr>
      </w:pPr>
      <w:r w:rsidRPr="0087588A">
        <w:rPr>
          <w:b/>
          <w:noProof/>
          <w:sz w:val="24"/>
        </w:rPr>
        <w:drawing>
          <wp:inline distT="0" distB="0" distL="0" distR="0" wp14:anchorId="4E121193" wp14:editId="26392492">
            <wp:extent cx="247650" cy="247650"/>
            <wp:effectExtent l="0" t="0" r="0" b="0"/>
            <wp:docPr id="63"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Because </w:t>
      </w:r>
      <w:r w:rsidRPr="0087588A">
        <w:rPr>
          <w:b/>
          <w:spacing w:val="-1"/>
          <w:sz w:val="24"/>
        </w:rPr>
        <w:t>twins</w:t>
      </w:r>
      <w:r w:rsidRPr="0087588A">
        <w:rPr>
          <w:b/>
          <w:sz w:val="24"/>
        </w:rPr>
        <w:t xml:space="preserve"> and other patients can have the same or</w:t>
      </w:r>
      <w:r w:rsidRPr="0087588A">
        <w:rPr>
          <w:b/>
          <w:spacing w:val="-1"/>
          <w:sz w:val="24"/>
        </w:rPr>
        <w:t xml:space="preserve"> </w:t>
      </w:r>
      <w:r w:rsidRPr="0087588A">
        <w:rPr>
          <w:b/>
          <w:sz w:val="24"/>
        </w:rPr>
        <w:t xml:space="preserve">similar </w:t>
      </w:r>
      <w:r w:rsidRPr="0087588A">
        <w:rPr>
          <w:b/>
          <w:spacing w:val="-1"/>
          <w:sz w:val="24"/>
        </w:rPr>
        <w:t>names,</w:t>
      </w:r>
      <w:r w:rsidRPr="0087588A">
        <w:rPr>
          <w:b/>
          <w:sz w:val="24"/>
        </w:rPr>
        <w:t xml:space="preserve"> it is </w:t>
      </w:r>
      <w:r w:rsidRPr="0087588A">
        <w:rPr>
          <w:b/>
          <w:spacing w:val="-1"/>
          <w:sz w:val="24"/>
        </w:rPr>
        <w:t>strongly</w:t>
      </w:r>
      <w:r w:rsidRPr="0087588A">
        <w:rPr>
          <w:b/>
          <w:spacing w:val="27"/>
          <w:sz w:val="24"/>
        </w:rPr>
        <w:t xml:space="preserve"> </w:t>
      </w:r>
      <w:r w:rsidRPr="0087588A">
        <w:rPr>
          <w:b/>
          <w:sz w:val="24"/>
        </w:rPr>
        <w:t xml:space="preserve">recommended that you search for </w:t>
      </w:r>
      <w:r w:rsidRPr="0087588A">
        <w:rPr>
          <w:b/>
          <w:spacing w:val="-1"/>
          <w:sz w:val="24"/>
        </w:rPr>
        <w:t>patients</w:t>
      </w:r>
      <w:r w:rsidRPr="0087588A">
        <w:rPr>
          <w:b/>
          <w:sz w:val="24"/>
        </w:rPr>
        <w:t xml:space="preserve"> </w:t>
      </w:r>
      <w:r w:rsidRPr="0087588A">
        <w:rPr>
          <w:b/>
          <w:spacing w:val="-1"/>
          <w:sz w:val="24"/>
        </w:rPr>
        <w:t>using</w:t>
      </w:r>
      <w:r w:rsidRPr="0087588A">
        <w:rPr>
          <w:b/>
          <w:sz w:val="24"/>
        </w:rPr>
        <w:t xml:space="preserve"> their </w:t>
      </w:r>
      <w:r w:rsidRPr="0087588A">
        <w:rPr>
          <w:b/>
          <w:spacing w:val="-1"/>
          <w:sz w:val="24"/>
        </w:rPr>
        <w:t xml:space="preserve">full </w:t>
      </w:r>
      <w:r w:rsidRPr="0087588A">
        <w:rPr>
          <w:b/>
          <w:sz w:val="24"/>
        </w:rPr>
        <w:t xml:space="preserve">Social </w:t>
      </w:r>
      <w:r w:rsidRPr="0087588A">
        <w:rPr>
          <w:b/>
          <w:spacing w:val="-1"/>
          <w:sz w:val="24"/>
        </w:rPr>
        <w:t>Security</w:t>
      </w:r>
      <w:r w:rsidRPr="0087588A">
        <w:rPr>
          <w:b/>
          <w:sz w:val="24"/>
        </w:rPr>
        <w:t xml:space="preserve"> </w:t>
      </w:r>
      <w:r w:rsidRPr="0087588A">
        <w:rPr>
          <w:b/>
          <w:spacing w:val="-1"/>
          <w:sz w:val="24"/>
        </w:rPr>
        <w:t>Number.</w:t>
      </w:r>
      <w:r w:rsidRPr="0087588A">
        <w:rPr>
          <w:b/>
          <w:sz w:val="24"/>
        </w:rPr>
        <w:t xml:space="preserve"> This</w:t>
      </w:r>
      <w:r w:rsidRPr="0087588A">
        <w:rPr>
          <w:b/>
          <w:spacing w:val="47"/>
          <w:sz w:val="24"/>
        </w:rPr>
        <w:t xml:space="preserve"> </w:t>
      </w:r>
      <w:r w:rsidRPr="0087588A">
        <w:rPr>
          <w:b/>
          <w:spacing w:val="-1"/>
          <w:sz w:val="24"/>
        </w:rPr>
        <w:t>will</w:t>
      </w:r>
      <w:r w:rsidRPr="0087588A">
        <w:rPr>
          <w:b/>
          <w:sz w:val="24"/>
        </w:rPr>
        <w:t xml:space="preserve"> confirm the </w:t>
      </w:r>
      <w:r w:rsidRPr="0087588A">
        <w:rPr>
          <w:b/>
          <w:spacing w:val="-1"/>
          <w:sz w:val="24"/>
        </w:rPr>
        <w:t>identity</w:t>
      </w:r>
      <w:r w:rsidRPr="0087588A">
        <w:rPr>
          <w:b/>
          <w:sz w:val="24"/>
        </w:rPr>
        <w:t xml:space="preserve"> of the </w:t>
      </w:r>
      <w:r w:rsidRPr="0087588A">
        <w:rPr>
          <w:b/>
          <w:spacing w:val="-1"/>
          <w:sz w:val="24"/>
        </w:rPr>
        <w:t>patient</w:t>
      </w:r>
      <w:r w:rsidRPr="0087588A">
        <w:rPr>
          <w:spacing w:val="-1"/>
        </w:rPr>
        <w:t>.</w:t>
      </w:r>
    </w:p>
    <w:p w:rsidR="00E44AE1" w:rsidRPr="0087588A" w:rsidRDefault="00E44AE1" w:rsidP="00E77601"/>
    <w:p w:rsidR="00A934A4" w:rsidRPr="0087588A" w:rsidRDefault="00A934A4" w:rsidP="00A934A4">
      <w:pPr>
        <w:jc w:val="center"/>
      </w:pPr>
      <w:r w:rsidRPr="0087588A">
        <w:rPr>
          <w:noProof/>
          <w:sz w:val="20"/>
          <w:szCs w:val="20"/>
        </w:rPr>
        <mc:AlternateContent>
          <mc:Choice Requires="wpg">
            <w:drawing>
              <wp:inline distT="0" distB="0" distL="0" distR="0" wp14:anchorId="793CCBA7" wp14:editId="2C5DC4F9">
                <wp:extent cx="2060575" cy="1641475"/>
                <wp:effectExtent l="9525" t="9525" r="6350" b="6350"/>
                <wp:docPr id="997" name="Group 614" descr="Patient Search Filter" title="Patient Search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0575" cy="1641475"/>
                          <a:chOff x="0" y="0"/>
                          <a:chExt cx="3245" cy="2585"/>
                        </a:xfrm>
                      </wpg:grpSpPr>
                      <pic:pic xmlns:pic="http://schemas.openxmlformats.org/drawingml/2006/picture">
                        <pic:nvPicPr>
                          <pic:cNvPr id="998" name="Picture 617" descr="Patient Search Filter" title="Patient Search Fil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0" y="10"/>
                            <a:ext cx="3195"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9" name="Group 615"/>
                        <wpg:cNvGrpSpPr>
                          <a:grpSpLocks/>
                        </wpg:cNvGrpSpPr>
                        <wpg:grpSpPr bwMode="auto">
                          <a:xfrm>
                            <a:off x="5" y="5"/>
                            <a:ext cx="3235" cy="2575"/>
                            <a:chOff x="5" y="5"/>
                            <a:chExt cx="3235" cy="2575"/>
                          </a:xfrm>
                        </wpg:grpSpPr>
                        <wps:wsp>
                          <wps:cNvPr id="1000" name="Freeform 616"/>
                          <wps:cNvSpPr>
                            <a:spLocks/>
                          </wps:cNvSpPr>
                          <wps:spPr bwMode="auto">
                            <a:xfrm>
                              <a:off x="5" y="5"/>
                              <a:ext cx="3235" cy="2575"/>
                            </a:xfrm>
                            <a:custGeom>
                              <a:avLst/>
                              <a:gdLst>
                                <a:gd name="T0" fmla="+- 0 5 5"/>
                                <a:gd name="T1" fmla="*/ T0 w 3235"/>
                                <a:gd name="T2" fmla="+- 0 2580 5"/>
                                <a:gd name="T3" fmla="*/ 2580 h 2575"/>
                                <a:gd name="T4" fmla="+- 0 3240 5"/>
                                <a:gd name="T5" fmla="*/ T4 w 3235"/>
                                <a:gd name="T6" fmla="+- 0 2580 5"/>
                                <a:gd name="T7" fmla="*/ 2580 h 2575"/>
                                <a:gd name="T8" fmla="+- 0 3240 5"/>
                                <a:gd name="T9" fmla="*/ T8 w 3235"/>
                                <a:gd name="T10" fmla="+- 0 5 5"/>
                                <a:gd name="T11" fmla="*/ 5 h 2575"/>
                                <a:gd name="T12" fmla="+- 0 5 5"/>
                                <a:gd name="T13" fmla="*/ T12 w 3235"/>
                                <a:gd name="T14" fmla="+- 0 5 5"/>
                                <a:gd name="T15" fmla="*/ 5 h 2575"/>
                                <a:gd name="T16" fmla="+- 0 5 5"/>
                                <a:gd name="T17" fmla="*/ T16 w 3235"/>
                                <a:gd name="T18" fmla="+- 0 2580 5"/>
                                <a:gd name="T19" fmla="*/ 2580 h 2575"/>
                              </a:gdLst>
                              <a:ahLst/>
                              <a:cxnLst>
                                <a:cxn ang="0">
                                  <a:pos x="T1" y="T3"/>
                                </a:cxn>
                                <a:cxn ang="0">
                                  <a:pos x="T5" y="T7"/>
                                </a:cxn>
                                <a:cxn ang="0">
                                  <a:pos x="T9" y="T11"/>
                                </a:cxn>
                                <a:cxn ang="0">
                                  <a:pos x="T13" y="T15"/>
                                </a:cxn>
                                <a:cxn ang="0">
                                  <a:pos x="T17" y="T19"/>
                                </a:cxn>
                              </a:cxnLst>
                              <a:rect l="0" t="0" r="r" b="b"/>
                              <a:pathLst>
                                <a:path w="3235" h="2575">
                                  <a:moveTo>
                                    <a:pt x="0" y="2575"/>
                                  </a:moveTo>
                                  <a:lnTo>
                                    <a:pt x="3235" y="2575"/>
                                  </a:lnTo>
                                  <a:lnTo>
                                    <a:pt x="3235" y="0"/>
                                  </a:lnTo>
                                  <a:lnTo>
                                    <a:pt x="0" y="0"/>
                                  </a:lnTo>
                                  <a:lnTo>
                                    <a:pt x="0" y="25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4" o:spid="_x0000_s1026" alt="Title: Patient Search Filter - Description: Patient Search Filter" style="width:162.25pt;height:129.25pt;mso-position-horizontal-relative:char;mso-position-vertical-relative:line" coordsize="3245,2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">
                <v:shape id="Picture 617" o:spid="_x0000_s1027" type="#_x0000_t75" alt="Patient Search Filter" style="position:absolute;left:10;top:10;width:3195;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IBd7DAAAA3AAAAA8AAABkcnMvZG93bnJldi54bWxET89rwjAUvg/8H8ITvM3UHcqsRpnCWGEw&#10;WFVwt0fz1nY2L10S2/rfL4eBx4/v93o7mlb05HxjWcFinoAgLq1uuFJwPLw+PoPwAVlja5kU3MjD&#10;djN5WGOm7cCf1BehEjGEfYYK6hC6TEpf1mTQz21HHLlv6wyGCF0ltcMhhptWPiVJKg02HBtq7Ghf&#10;U3kprkZBYT/Ot59fTN+K4Svvd7k7nNJ3pWbT8WUFItAY7uJ/d64VLJdxbTwTj4D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gF3sMAAADcAAAADwAAAAAAAAAAAAAAAACf&#10;AgAAZHJzL2Rvd25yZXYueG1sUEsFBgAAAAAEAAQA9wAAAI8DAAAAAA==&#10;">
                  <v:imagedata r:id="rId76" o:title="Patient Search Filter"/>
                </v:shape>
                <v:group id="Group 615" o:spid="_x0000_s1028" style="position:absolute;left:5;top:5;width:3235;height:2575" coordorigin="5,5" coordsize="3235,2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shape id="Freeform 616" o:spid="_x0000_s1029" style="position:absolute;left:5;top:5;width:3235;height:2575;visibility:visible;mso-wrap-style:square;v-text-anchor:top" coordsize="3235,2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0htcQA&#10;AADdAAAADwAAAGRycy9kb3ducmV2LnhtbESPQU/DMAyF70j8h8iTuCDm0ANCZdlUDSEhcWLwA7zG&#10;tGWNU5Js6/49PiBxs/We3/u82sxhNCdOeYji4H5pwbC00Q/SOfj8eLl7BJMLiacxCju4cIbN+vpq&#10;RbWPZ3nn0650RkMk1+SgL2WqEXPbc6C8jBOLal8xBSq6pg59orOGhxErax8w0CDa0NPE257bw+4Y&#10;HJSEVaD94fvyHKrb2DT49nNE524Wc/MEpvBc/s1/169e8a1Vfv1GR8D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dIbXEAAAA3QAAAA8AAAAAAAAAAAAAAAAAmAIAAGRycy9k&#10;b3ducmV2LnhtbFBLBQYAAAAABAAEAPUAAACJAwAAAAA=&#10;" path="m,2575r3235,l3235,,,,,2575xe" filled="f" strokeweight=".5pt">
                    <v:path arrowok="t" o:connecttype="custom" o:connectlocs="0,2580;3235,2580;3235,5;0,5;0,2580" o:connectangles="0,0,0,0,0"/>
                  </v:shape>
                </v:group>
                <w10:anchorlock/>
              </v:group>
            </w:pict>
          </mc:Fallback>
        </mc:AlternateContent>
      </w:r>
    </w:p>
    <w:p w:rsidR="00A934A4" w:rsidRPr="0087588A" w:rsidRDefault="00E44AE1" w:rsidP="00E44AE1">
      <w:pPr>
        <w:pStyle w:val="Caption"/>
        <w:jc w:val="center"/>
        <w:rPr>
          <w:rFonts w:ascii="Arial" w:eastAsia="Arial" w:hAnsi="Arial"/>
          <w:sz w:val="18"/>
          <w:szCs w:val="18"/>
        </w:rPr>
      </w:pPr>
      <w:bookmarkStart w:id="447" w:name="_Toc479683284"/>
      <w:bookmarkStart w:id="448" w:name="_Toc479632067"/>
      <w:bookmarkStart w:id="449" w:name="_Toc499543511"/>
      <w:r w:rsidRPr="0087588A">
        <w:t xml:space="preserve">Figure </w:t>
      </w:r>
      <w:fldSimple w:instr=" SEQ Figure \* ARABIC ">
        <w:r w:rsidR="0034324B">
          <w:rPr>
            <w:noProof/>
          </w:rPr>
          <w:t>30</w:t>
        </w:r>
      </w:fldSimple>
      <w:r w:rsidRPr="0087588A">
        <w:t>: Patient Search Filter</w:t>
      </w:r>
      <w:bookmarkEnd w:id="447"/>
      <w:bookmarkEnd w:id="448"/>
      <w:bookmarkEnd w:id="449"/>
    </w:p>
    <w:p w:rsidR="00A934A4" w:rsidRPr="0087588A" w:rsidRDefault="00A934A4" w:rsidP="000443F5">
      <w:pPr>
        <w:pStyle w:val="Heading4"/>
        <w:widowControl w:val="0"/>
        <w:tabs>
          <w:tab w:val="clear" w:pos="2394"/>
        </w:tabs>
        <w:spacing w:before="120" w:after="0"/>
        <w:ind w:left="864"/>
      </w:pPr>
      <w:bookmarkStart w:id="450" w:name="_Toc479676044"/>
      <w:bookmarkStart w:id="451" w:name="_Toc479631780"/>
      <w:bookmarkStart w:id="452" w:name="_Toc499543744"/>
      <w:r w:rsidRPr="0087588A">
        <w:t>To find patients by Full</w:t>
      </w:r>
      <w:r w:rsidRPr="0087588A">
        <w:rPr>
          <w:spacing w:val="-1"/>
        </w:rPr>
        <w:t xml:space="preserve"> </w:t>
      </w:r>
      <w:r w:rsidRPr="0087588A">
        <w:t xml:space="preserve">Social </w:t>
      </w:r>
      <w:r w:rsidRPr="0087588A">
        <w:rPr>
          <w:spacing w:val="-1"/>
        </w:rPr>
        <w:t>Security</w:t>
      </w:r>
      <w:r w:rsidRPr="0087588A">
        <w:t xml:space="preserve"> </w:t>
      </w:r>
      <w:r w:rsidRPr="0087588A">
        <w:rPr>
          <w:spacing w:val="-1"/>
        </w:rPr>
        <w:t>Number</w:t>
      </w:r>
      <w:r w:rsidRPr="0087588A">
        <w:t xml:space="preserve"> </w:t>
      </w:r>
      <w:r w:rsidRPr="0087588A">
        <w:rPr>
          <w:spacing w:val="-1"/>
        </w:rPr>
        <w:t>(SSN)</w:t>
      </w:r>
      <w:bookmarkEnd w:id="450"/>
      <w:bookmarkEnd w:id="451"/>
      <w:bookmarkEnd w:id="452"/>
    </w:p>
    <w:p w:rsidR="00A934A4" w:rsidRPr="0087588A" w:rsidRDefault="00A934A4" w:rsidP="00DA39F3">
      <w:pPr>
        <w:widowControl w:val="0"/>
        <w:numPr>
          <w:ilvl w:val="0"/>
          <w:numId w:val="50"/>
        </w:numPr>
        <w:tabs>
          <w:tab w:val="left" w:pos="199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 xml:space="preserve">Patient </w:t>
      </w:r>
      <w:r w:rsidRPr="0087588A">
        <w:rPr>
          <w:b/>
          <w:spacing w:val="-1"/>
          <w:sz w:val="24"/>
        </w:rPr>
        <w:t>Search</w:t>
      </w:r>
      <w:r w:rsidRPr="0087588A">
        <w:rPr>
          <w:b/>
          <w:sz w:val="24"/>
        </w:rPr>
        <w:t xml:space="preserve"> </w:t>
      </w:r>
      <w:r w:rsidRPr="0087588A">
        <w:rPr>
          <w:sz w:val="24"/>
        </w:rPr>
        <w:t xml:space="preserve">checkbox to activate </w:t>
      </w:r>
      <w:r w:rsidRPr="0087588A">
        <w:rPr>
          <w:spacing w:val="-1"/>
          <w:sz w:val="24"/>
        </w:rPr>
        <w:t>the</w:t>
      </w:r>
      <w:r w:rsidRPr="0087588A">
        <w:rPr>
          <w:sz w:val="24"/>
        </w:rPr>
        <w:t xml:space="preserve"> </w:t>
      </w:r>
      <w:r w:rsidRPr="0087588A">
        <w:rPr>
          <w:spacing w:val="-1"/>
          <w:sz w:val="24"/>
        </w:rPr>
        <w:t>filter.</w:t>
      </w:r>
    </w:p>
    <w:p w:rsidR="00A934A4" w:rsidRPr="0087588A" w:rsidRDefault="00A934A4" w:rsidP="00DA39F3">
      <w:pPr>
        <w:widowControl w:val="0"/>
        <w:numPr>
          <w:ilvl w:val="0"/>
          <w:numId w:val="50"/>
        </w:numPr>
        <w:tabs>
          <w:tab w:val="left" w:pos="1991"/>
        </w:tabs>
        <w:spacing w:before="7"/>
        <w:rPr>
          <w:sz w:val="24"/>
        </w:rPr>
      </w:pPr>
      <w:r w:rsidRPr="0087588A">
        <w:rPr>
          <w:sz w:val="24"/>
        </w:rPr>
        <w:t xml:space="preserve">Type the </w:t>
      </w:r>
      <w:r w:rsidRPr="0087588A">
        <w:rPr>
          <w:spacing w:val="-1"/>
          <w:sz w:val="24"/>
        </w:rPr>
        <w:t>patient’s</w:t>
      </w:r>
      <w:r w:rsidRPr="0087588A">
        <w:rPr>
          <w:sz w:val="24"/>
        </w:rPr>
        <w:t xml:space="preserve"> </w:t>
      </w:r>
      <w:r w:rsidRPr="0087588A">
        <w:rPr>
          <w:spacing w:val="-1"/>
          <w:sz w:val="24"/>
        </w:rPr>
        <w:t>full</w:t>
      </w:r>
      <w:r w:rsidRPr="0087588A">
        <w:rPr>
          <w:sz w:val="24"/>
        </w:rPr>
        <w:t xml:space="preserve"> </w:t>
      </w:r>
      <w:r w:rsidRPr="0087588A">
        <w:rPr>
          <w:spacing w:val="-1"/>
          <w:sz w:val="24"/>
        </w:rPr>
        <w:t>SSN</w:t>
      </w:r>
      <w:r w:rsidRPr="0087588A">
        <w:rPr>
          <w:sz w:val="24"/>
        </w:rPr>
        <w:t xml:space="preserve"> in the</w:t>
      </w:r>
      <w:r w:rsidRPr="0087588A">
        <w:rPr>
          <w:spacing w:val="1"/>
          <w:sz w:val="24"/>
        </w:rPr>
        <w:t xml:space="preserve"> </w:t>
      </w:r>
      <w:r w:rsidRPr="0087588A">
        <w:rPr>
          <w:b/>
          <w:bCs/>
          <w:spacing w:val="-1"/>
          <w:sz w:val="24"/>
        </w:rPr>
        <w:t>Find</w:t>
      </w:r>
      <w:r w:rsidRPr="0087588A">
        <w:rPr>
          <w:b/>
          <w:bCs/>
          <w:sz w:val="24"/>
        </w:rPr>
        <w:t xml:space="preserve"> </w:t>
      </w:r>
      <w:r w:rsidRPr="0087588A">
        <w:rPr>
          <w:b/>
          <w:bCs/>
          <w:spacing w:val="-1"/>
          <w:sz w:val="24"/>
        </w:rPr>
        <w:t>Patient</w:t>
      </w:r>
      <w:r w:rsidRPr="0087588A">
        <w:rPr>
          <w:b/>
          <w:bCs/>
          <w:sz w:val="24"/>
        </w:rPr>
        <w:t xml:space="preserve"> </w:t>
      </w:r>
      <w:r w:rsidRPr="0087588A">
        <w:rPr>
          <w:sz w:val="24"/>
        </w:rPr>
        <w:t>field</w:t>
      </w:r>
      <w:r w:rsidRPr="0087588A">
        <w:rPr>
          <w:spacing w:val="-1"/>
          <w:sz w:val="24"/>
        </w:rPr>
        <w:t xml:space="preserve"> </w:t>
      </w:r>
      <w:r w:rsidRPr="0087588A">
        <w:rPr>
          <w:sz w:val="24"/>
        </w:rPr>
        <w:t xml:space="preserve">(in </w:t>
      </w:r>
      <w:r w:rsidRPr="0087588A">
        <w:rPr>
          <w:rFonts w:ascii="Courier New" w:eastAsia="Courier New" w:hAnsi="Courier New" w:cs="Courier New"/>
          <w:spacing w:val="-1"/>
          <w:sz w:val="20"/>
          <w:szCs w:val="20"/>
        </w:rPr>
        <w:t>xxx-xx-</w:t>
      </w:r>
      <w:proofErr w:type="spellStart"/>
      <w:r w:rsidRPr="0087588A">
        <w:rPr>
          <w:rFonts w:ascii="Courier New" w:eastAsia="Courier New" w:hAnsi="Courier New" w:cs="Courier New"/>
          <w:spacing w:val="-1"/>
          <w:sz w:val="20"/>
          <w:szCs w:val="20"/>
        </w:rPr>
        <w:t>xxxx</w:t>
      </w:r>
      <w:proofErr w:type="spellEnd"/>
      <w:r w:rsidRPr="0087588A">
        <w:rPr>
          <w:rFonts w:ascii="Courier New" w:eastAsia="Courier New" w:hAnsi="Courier New" w:cs="Courier New"/>
          <w:spacing w:val="-61"/>
          <w:sz w:val="20"/>
          <w:szCs w:val="20"/>
        </w:rPr>
        <w:t xml:space="preserve"> </w:t>
      </w:r>
      <w:r w:rsidRPr="0087588A">
        <w:rPr>
          <w:sz w:val="24"/>
        </w:rPr>
        <w:t>OR</w:t>
      </w:r>
    </w:p>
    <w:p w:rsidR="00A934A4" w:rsidRPr="0087588A" w:rsidRDefault="00D566B3" w:rsidP="00A934A4">
      <w:pPr>
        <w:spacing w:line="284" w:lineRule="exact"/>
        <w:ind w:right="3518"/>
        <w:jc w:val="center"/>
        <w:rPr>
          <w:sz w:val="24"/>
        </w:rPr>
      </w:pPr>
      <w:proofErr w:type="spellStart"/>
      <w:proofErr w:type="gramStart"/>
      <w:r w:rsidRPr="0087588A">
        <w:rPr>
          <w:rFonts w:ascii="Courier New"/>
          <w:spacing w:val="-1"/>
          <w:sz w:val="20"/>
        </w:rPr>
        <w:t>X</w:t>
      </w:r>
      <w:r w:rsidR="00A934A4" w:rsidRPr="0087588A">
        <w:rPr>
          <w:rFonts w:ascii="Courier New"/>
          <w:spacing w:val="-1"/>
          <w:sz w:val="20"/>
        </w:rPr>
        <w:t>xxxxxxxx</w:t>
      </w:r>
      <w:proofErr w:type="spellEnd"/>
      <w:r w:rsidRPr="0087588A">
        <w:rPr>
          <w:rFonts w:ascii="Courier New"/>
          <w:spacing w:val="-1"/>
          <w:sz w:val="20"/>
        </w:rPr>
        <w:t xml:space="preserve"> </w:t>
      </w:r>
      <w:r w:rsidR="00A934A4" w:rsidRPr="0087588A">
        <w:rPr>
          <w:spacing w:val="-1"/>
          <w:sz w:val="24"/>
        </w:rPr>
        <w:t>format)</w:t>
      </w:r>
      <w:r w:rsidR="003C3CBA" w:rsidRPr="0087588A">
        <w:rPr>
          <w:spacing w:val="-1"/>
          <w:sz w:val="24"/>
        </w:rPr>
        <w:t>.</w:t>
      </w:r>
      <w:proofErr w:type="gramEnd"/>
    </w:p>
    <w:p w:rsidR="00A934A4" w:rsidRPr="0087588A" w:rsidRDefault="00A934A4" w:rsidP="00DA39F3">
      <w:pPr>
        <w:widowControl w:val="0"/>
        <w:numPr>
          <w:ilvl w:val="0"/>
          <w:numId w:val="50"/>
        </w:numPr>
        <w:tabs>
          <w:tab w:val="left" w:pos="1991"/>
        </w:tabs>
        <w:spacing w:line="280"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 Patient</w:t>
      </w:r>
      <w:r w:rsidRPr="0087588A">
        <w:rPr>
          <w:spacing w:val="-1"/>
          <w:sz w:val="24"/>
        </w:rPr>
        <w:t>&gt;</w:t>
      </w:r>
      <w:r w:rsidRPr="0087588A">
        <w:rPr>
          <w:sz w:val="24"/>
        </w:rPr>
        <w:t xml:space="preserve"> button.</w:t>
      </w:r>
    </w:p>
    <w:p w:rsidR="00A934A4" w:rsidRPr="0087588A" w:rsidRDefault="00A934A4" w:rsidP="00DA39F3">
      <w:pPr>
        <w:pStyle w:val="BodyText"/>
        <w:widowControl w:val="0"/>
        <w:numPr>
          <w:ilvl w:val="0"/>
          <w:numId w:val="50"/>
        </w:numPr>
        <w:tabs>
          <w:tab w:val="left" w:pos="1991"/>
        </w:tabs>
        <w:spacing w:before="0" w:after="0"/>
        <w:ind w:right="199"/>
      </w:pPr>
      <w:r w:rsidRPr="0087588A">
        <w:rPr>
          <w:spacing w:val="-1"/>
        </w:rPr>
        <w:t>When</w:t>
      </w:r>
      <w:r w:rsidRPr="0087588A">
        <w:t xml:space="preserve"> the </w:t>
      </w:r>
      <w:r w:rsidRPr="0087588A">
        <w:rPr>
          <w:spacing w:val="-1"/>
        </w:rPr>
        <w:t>patient</w:t>
      </w:r>
      <w:r w:rsidR="00F21F06" w:rsidRPr="0087588A">
        <w:rPr>
          <w:spacing w:val="-1"/>
        </w:rPr>
        <w:t>s</w:t>
      </w:r>
      <w:r w:rsidRPr="0087588A">
        <w:rPr>
          <w:spacing w:val="-1"/>
        </w:rPr>
        <w:t xml:space="preserve"> </w:t>
      </w:r>
      <w:r w:rsidRPr="0087588A">
        <w:t xml:space="preserve">SSN </w:t>
      </w:r>
      <w:r w:rsidRPr="0087588A">
        <w:rPr>
          <w:spacing w:val="-1"/>
        </w:rPr>
        <w:t>matches</w:t>
      </w:r>
      <w:r w:rsidRPr="0087588A">
        <w:t xml:space="preserve"> your </w:t>
      </w:r>
      <w:r w:rsidRPr="0087588A">
        <w:rPr>
          <w:spacing w:val="-1"/>
        </w:rPr>
        <w:t>search</w:t>
      </w:r>
      <w:r w:rsidRPr="0087588A">
        <w:t xml:space="preserve"> criteria displays in</w:t>
      </w:r>
      <w:r w:rsidRPr="0087588A">
        <w:rPr>
          <w:spacing w:val="-2"/>
        </w:rPr>
        <w:t xml:space="preserve"> </w:t>
      </w:r>
      <w:r w:rsidRPr="0087588A">
        <w:t>the</w:t>
      </w:r>
      <w:r w:rsidRPr="0087588A">
        <w:rPr>
          <w:spacing w:val="35"/>
        </w:rPr>
        <w:t xml:space="preserve"> </w:t>
      </w:r>
      <w:r w:rsidRPr="0087588A">
        <w:t xml:space="preserve">result </w:t>
      </w:r>
      <w:r w:rsidRPr="0087588A">
        <w:rPr>
          <w:spacing w:val="-1"/>
        </w:rPr>
        <w:t xml:space="preserve">window, </w:t>
      </w:r>
      <w:r w:rsidRPr="0087588A">
        <w:rPr>
          <w:i/>
        </w:rPr>
        <w:t xml:space="preserve">click </w:t>
      </w:r>
      <w:r w:rsidRPr="0087588A">
        <w:t>on</w:t>
      </w:r>
      <w:r w:rsidRPr="0087588A">
        <w:rPr>
          <w:spacing w:val="-2"/>
        </w:rPr>
        <w:t xml:space="preserve"> </w:t>
      </w:r>
      <w:r w:rsidRPr="0087588A">
        <w:rPr>
          <w:spacing w:val="-1"/>
        </w:rPr>
        <w:t>the</w:t>
      </w:r>
      <w:r w:rsidRPr="0087588A">
        <w:t xml:space="preserve"> patient’s</w:t>
      </w:r>
      <w:r w:rsidRPr="0087588A">
        <w:rPr>
          <w:spacing w:val="-2"/>
        </w:rPr>
        <w:t xml:space="preserve"> </w:t>
      </w:r>
      <w:r w:rsidRPr="0087588A">
        <w:rPr>
          <w:spacing w:val="-1"/>
        </w:rPr>
        <w:t>name</w:t>
      </w:r>
      <w:r w:rsidRPr="0087588A">
        <w:t xml:space="preserve"> and the stays stored in </w:t>
      </w:r>
      <w:r w:rsidRPr="0087588A">
        <w:rPr>
          <w:spacing w:val="-1"/>
        </w:rPr>
        <w:t>NUMI</w:t>
      </w:r>
      <w:r w:rsidRPr="0087588A">
        <w:t xml:space="preserve"> </w:t>
      </w:r>
      <w:r w:rsidRPr="0087588A">
        <w:rPr>
          <w:spacing w:val="-1"/>
        </w:rPr>
        <w:t>for</w:t>
      </w:r>
      <w:r w:rsidRPr="0087588A">
        <w:rPr>
          <w:spacing w:val="29"/>
        </w:rPr>
        <w:t xml:space="preserve"> </w:t>
      </w:r>
      <w:r w:rsidRPr="0087588A">
        <w:t xml:space="preserve">that </w:t>
      </w:r>
      <w:r w:rsidRPr="0087588A">
        <w:rPr>
          <w:spacing w:val="-1"/>
        </w:rPr>
        <w:t xml:space="preserve">patient </w:t>
      </w:r>
      <w:r w:rsidRPr="0087588A">
        <w:t xml:space="preserve">will be </w:t>
      </w:r>
      <w:r w:rsidRPr="0087588A">
        <w:rPr>
          <w:spacing w:val="-1"/>
        </w:rPr>
        <w:t>displayed</w:t>
      </w:r>
      <w:r w:rsidRPr="0087588A">
        <w:t xml:space="preserve"> in </w:t>
      </w:r>
      <w:r w:rsidRPr="0087588A">
        <w:rPr>
          <w:spacing w:val="-1"/>
        </w:rPr>
        <w:t>the</w:t>
      </w:r>
      <w:r w:rsidRPr="0087588A">
        <w:t xml:space="preserve"> table, unless they have been</w:t>
      </w:r>
      <w:r w:rsidRPr="0087588A">
        <w:rPr>
          <w:spacing w:val="1"/>
        </w:rPr>
        <w:t xml:space="preserve"> </w:t>
      </w:r>
      <w:r w:rsidRPr="0087588A">
        <w:rPr>
          <w:spacing w:val="-1"/>
        </w:rPr>
        <w:t>dismissed or other filtering criteria selected has filtered them out.</w:t>
      </w:r>
      <w:r w:rsidRPr="0087588A">
        <w:rPr>
          <w:spacing w:val="47"/>
        </w:rPr>
        <w:t xml:space="preserve"> </w:t>
      </w:r>
      <w:r w:rsidRPr="0087588A">
        <w:rPr>
          <w:spacing w:val="-1"/>
        </w:rPr>
        <w:t>Dismissed</w:t>
      </w:r>
      <w:r w:rsidRPr="0087588A">
        <w:t xml:space="preserve"> stays can be </w:t>
      </w:r>
      <w:r w:rsidRPr="0087588A">
        <w:rPr>
          <w:spacing w:val="-1"/>
        </w:rPr>
        <w:t>found</w:t>
      </w:r>
      <w:r w:rsidRPr="0087588A">
        <w:t xml:space="preserve"> on the </w:t>
      </w:r>
      <w:r w:rsidRPr="0087588A">
        <w:rPr>
          <w:b/>
          <w:bCs/>
          <w:i/>
        </w:rPr>
        <w:t xml:space="preserve">Dismissed Patient </w:t>
      </w:r>
      <w:r w:rsidRPr="0087588A">
        <w:rPr>
          <w:b/>
          <w:bCs/>
          <w:i/>
          <w:spacing w:val="-1"/>
        </w:rPr>
        <w:t xml:space="preserve">Stays </w:t>
      </w:r>
      <w:r w:rsidR="007A1CC7" w:rsidRPr="0087588A">
        <w:t xml:space="preserve">screen </w:t>
      </w:r>
      <w:r w:rsidRPr="0087588A">
        <w:t>(See</w:t>
      </w:r>
      <w:r w:rsidRPr="0087588A">
        <w:rPr>
          <w:spacing w:val="29"/>
        </w:rPr>
        <w:t xml:space="preserve"> </w:t>
      </w:r>
      <w:r w:rsidRPr="0087588A">
        <w:t>Section 1</w:t>
      </w:r>
      <w:r w:rsidR="00D6090B" w:rsidRPr="0087588A">
        <w:t>0</w:t>
      </w:r>
      <w:r w:rsidRPr="0087588A">
        <w:t>.3</w:t>
      </w:r>
      <w:r w:rsidRPr="0087588A">
        <w:rPr>
          <w:spacing w:val="-2"/>
        </w:rPr>
        <w:t xml:space="preserve"> </w:t>
      </w:r>
      <w:r w:rsidRPr="0087588A">
        <w:t xml:space="preserve">for </w:t>
      </w:r>
      <w:r w:rsidRPr="0087588A">
        <w:rPr>
          <w:spacing w:val="-1"/>
        </w:rPr>
        <w:t>more</w:t>
      </w:r>
      <w:r w:rsidRPr="0087588A">
        <w:t xml:space="preserve"> </w:t>
      </w:r>
      <w:r w:rsidRPr="0087588A">
        <w:rPr>
          <w:spacing w:val="-1"/>
        </w:rPr>
        <w:t>information).</w:t>
      </w:r>
    </w:p>
    <w:p w:rsidR="00A934A4" w:rsidRPr="0087588A" w:rsidRDefault="00A934A4" w:rsidP="000443F5">
      <w:pPr>
        <w:pStyle w:val="Heading4"/>
        <w:widowControl w:val="0"/>
        <w:tabs>
          <w:tab w:val="clear" w:pos="2394"/>
        </w:tabs>
        <w:spacing w:before="120" w:after="0"/>
        <w:ind w:left="864"/>
      </w:pPr>
      <w:bookmarkStart w:id="453" w:name="_Toc479676045"/>
      <w:bookmarkStart w:id="454" w:name="_Toc479631781"/>
      <w:bookmarkStart w:id="455" w:name="_Toc499543745"/>
      <w:r w:rsidRPr="0087588A">
        <w:t>To find patients by Last Name</w:t>
      </w:r>
      <w:bookmarkEnd w:id="453"/>
      <w:bookmarkEnd w:id="454"/>
      <w:bookmarkEnd w:id="455"/>
    </w:p>
    <w:p w:rsidR="00A934A4" w:rsidRPr="0087588A" w:rsidRDefault="00A934A4" w:rsidP="00DA39F3">
      <w:pPr>
        <w:widowControl w:val="0"/>
        <w:numPr>
          <w:ilvl w:val="0"/>
          <w:numId w:val="49"/>
        </w:numPr>
        <w:tabs>
          <w:tab w:val="left" w:pos="199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 xml:space="preserve">Patient </w:t>
      </w:r>
      <w:r w:rsidRPr="0087588A">
        <w:rPr>
          <w:b/>
          <w:spacing w:val="-1"/>
          <w:sz w:val="24"/>
        </w:rPr>
        <w:t>Search</w:t>
      </w:r>
      <w:r w:rsidRPr="0087588A">
        <w:rPr>
          <w:b/>
          <w:sz w:val="24"/>
        </w:rPr>
        <w:t xml:space="preserve"> </w:t>
      </w:r>
      <w:r w:rsidRPr="0087588A">
        <w:rPr>
          <w:sz w:val="24"/>
        </w:rPr>
        <w:t xml:space="preserve">checkbox to activate </w:t>
      </w:r>
      <w:r w:rsidRPr="0087588A">
        <w:rPr>
          <w:spacing w:val="-1"/>
          <w:sz w:val="24"/>
        </w:rPr>
        <w:t>the</w:t>
      </w:r>
      <w:r w:rsidRPr="0087588A">
        <w:rPr>
          <w:sz w:val="24"/>
        </w:rPr>
        <w:t xml:space="preserve"> </w:t>
      </w:r>
      <w:r w:rsidRPr="0087588A">
        <w:rPr>
          <w:spacing w:val="-1"/>
          <w:sz w:val="24"/>
        </w:rPr>
        <w:t>filter.</w:t>
      </w:r>
    </w:p>
    <w:p w:rsidR="00A934A4" w:rsidRPr="0087588A" w:rsidRDefault="00A934A4" w:rsidP="00DA39F3">
      <w:pPr>
        <w:pStyle w:val="BodyText"/>
        <w:widowControl w:val="0"/>
        <w:numPr>
          <w:ilvl w:val="0"/>
          <w:numId w:val="49"/>
        </w:numPr>
        <w:tabs>
          <w:tab w:val="left" w:pos="1991"/>
        </w:tabs>
        <w:spacing w:before="0" w:after="0"/>
        <w:ind w:right="497"/>
      </w:pPr>
      <w:r w:rsidRPr="0087588A">
        <w:rPr>
          <w:spacing w:val="-1"/>
        </w:rPr>
        <w:t>Type</w:t>
      </w:r>
      <w:r w:rsidRPr="0087588A">
        <w:t xml:space="preserve"> the patient’s Last</w:t>
      </w:r>
      <w:r w:rsidRPr="0087588A">
        <w:rPr>
          <w:spacing w:val="-1"/>
        </w:rPr>
        <w:t xml:space="preserve"> Name</w:t>
      </w:r>
      <w:r w:rsidRPr="0087588A">
        <w:t xml:space="preserve"> in the </w:t>
      </w:r>
      <w:r w:rsidRPr="0087588A">
        <w:rPr>
          <w:b/>
          <w:bCs/>
        </w:rPr>
        <w:t>Find Patient</w:t>
      </w:r>
      <w:r w:rsidRPr="0087588A">
        <w:rPr>
          <w:b/>
          <w:bCs/>
          <w:spacing w:val="-1"/>
        </w:rPr>
        <w:t xml:space="preserve"> </w:t>
      </w:r>
      <w:r w:rsidR="007A1CC7" w:rsidRPr="0087588A">
        <w:t xml:space="preserve">field </w:t>
      </w:r>
      <w:r w:rsidRPr="0087588A">
        <w:rPr>
          <w:spacing w:val="-1"/>
        </w:rPr>
        <w:t>(You</w:t>
      </w:r>
      <w:r w:rsidRPr="0087588A">
        <w:t xml:space="preserve"> can further</w:t>
      </w:r>
      <w:r w:rsidRPr="0087588A">
        <w:rPr>
          <w:spacing w:val="27"/>
        </w:rPr>
        <w:t xml:space="preserve"> </w:t>
      </w:r>
      <w:r w:rsidRPr="0087588A">
        <w:t xml:space="preserve">refine your search by </w:t>
      </w:r>
      <w:r w:rsidRPr="0087588A">
        <w:rPr>
          <w:spacing w:val="-1"/>
        </w:rPr>
        <w:t xml:space="preserve">entering </w:t>
      </w:r>
      <w:r w:rsidRPr="0087588A">
        <w:t xml:space="preserve">the patient’s </w:t>
      </w:r>
      <w:r w:rsidRPr="0087588A">
        <w:rPr>
          <w:spacing w:val="-1"/>
        </w:rPr>
        <w:t>First</w:t>
      </w:r>
      <w:r w:rsidRPr="0087588A">
        <w:t xml:space="preserve"> and </w:t>
      </w:r>
      <w:r w:rsidRPr="0087588A">
        <w:rPr>
          <w:spacing w:val="-1"/>
        </w:rPr>
        <w:t>Last</w:t>
      </w:r>
      <w:r w:rsidRPr="0087588A">
        <w:t xml:space="preserve"> </w:t>
      </w:r>
      <w:r w:rsidRPr="0087588A">
        <w:rPr>
          <w:spacing w:val="-1"/>
        </w:rPr>
        <w:t>Name).</w:t>
      </w:r>
    </w:p>
    <w:p w:rsidR="00A934A4" w:rsidRPr="0087588A" w:rsidRDefault="00A934A4" w:rsidP="00DA39F3">
      <w:pPr>
        <w:widowControl w:val="0"/>
        <w:numPr>
          <w:ilvl w:val="0"/>
          <w:numId w:val="49"/>
        </w:numPr>
        <w:tabs>
          <w:tab w:val="left" w:pos="1991"/>
        </w:tabs>
        <w:spacing w:before="7" w:line="281"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 Patient</w:t>
      </w:r>
      <w:r w:rsidRPr="0087588A">
        <w:rPr>
          <w:spacing w:val="-1"/>
          <w:sz w:val="24"/>
        </w:rPr>
        <w:t>&gt;</w:t>
      </w:r>
      <w:r w:rsidRPr="0087588A">
        <w:rPr>
          <w:sz w:val="24"/>
        </w:rPr>
        <w:t xml:space="preserve"> button.</w:t>
      </w:r>
    </w:p>
    <w:p w:rsidR="00A934A4" w:rsidRPr="0087588A" w:rsidRDefault="00A934A4" w:rsidP="00DA39F3">
      <w:pPr>
        <w:pStyle w:val="BodyText"/>
        <w:widowControl w:val="0"/>
        <w:numPr>
          <w:ilvl w:val="0"/>
          <w:numId w:val="49"/>
        </w:numPr>
        <w:tabs>
          <w:tab w:val="left" w:pos="1991"/>
        </w:tabs>
        <w:spacing w:before="0" w:after="0"/>
        <w:ind w:right="514"/>
      </w:pPr>
      <w:r w:rsidRPr="0087588A">
        <w:rPr>
          <w:spacing w:val="-1"/>
        </w:rPr>
        <w:t>When</w:t>
      </w:r>
      <w:r w:rsidRPr="0087588A">
        <w:t xml:space="preserve"> the </w:t>
      </w:r>
      <w:r w:rsidRPr="0087588A">
        <w:rPr>
          <w:spacing w:val="-1"/>
        </w:rPr>
        <w:t>list</w:t>
      </w:r>
      <w:r w:rsidRPr="0087588A">
        <w:t xml:space="preserve"> of </w:t>
      </w:r>
      <w:r w:rsidRPr="0087588A">
        <w:rPr>
          <w:spacing w:val="-1"/>
        </w:rPr>
        <w:t>patients</w:t>
      </w:r>
      <w:r w:rsidRPr="0087588A">
        <w:t xml:space="preserve"> displays in </w:t>
      </w:r>
      <w:r w:rsidRPr="0087588A">
        <w:rPr>
          <w:spacing w:val="-1"/>
        </w:rPr>
        <w:t>the</w:t>
      </w:r>
      <w:r w:rsidRPr="0087588A">
        <w:t xml:space="preserve"> result </w:t>
      </w:r>
      <w:r w:rsidRPr="0087588A">
        <w:rPr>
          <w:spacing w:val="-1"/>
        </w:rPr>
        <w:t>window,</w:t>
      </w:r>
      <w:r w:rsidRPr="0087588A">
        <w:rPr>
          <w:spacing w:val="1"/>
        </w:rPr>
        <w:t xml:space="preserve"> </w:t>
      </w:r>
      <w:r w:rsidRPr="0087588A">
        <w:rPr>
          <w:i/>
        </w:rPr>
        <w:t>click</w:t>
      </w:r>
      <w:r w:rsidRPr="0087588A">
        <w:rPr>
          <w:i/>
          <w:spacing w:val="-1"/>
        </w:rPr>
        <w:t xml:space="preserve"> </w:t>
      </w:r>
      <w:r w:rsidRPr="0087588A">
        <w:t>on a patient</w:t>
      </w:r>
      <w:r w:rsidRPr="0087588A">
        <w:rPr>
          <w:spacing w:val="43"/>
        </w:rPr>
        <w:t xml:space="preserve"> </w:t>
      </w:r>
      <w:r w:rsidRPr="0087588A">
        <w:rPr>
          <w:spacing w:val="-1"/>
        </w:rPr>
        <w:t>name</w:t>
      </w:r>
      <w:r w:rsidRPr="0087588A">
        <w:t xml:space="preserve"> and their</w:t>
      </w:r>
      <w:r w:rsidRPr="0087588A">
        <w:rPr>
          <w:spacing w:val="-1"/>
        </w:rPr>
        <w:t xml:space="preserve"> information</w:t>
      </w:r>
      <w:r w:rsidRPr="0087588A">
        <w:t xml:space="preserve"> will be </w:t>
      </w:r>
      <w:r w:rsidRPr="0087588A">
        <w:rPr>
          <w:spacing w:val="-1"/>
        </w:rPr>
        <w:t xml:space="preserve">populated </w:t>
      </w:r>
      <w:r w:rsidRPr="0087588A">
        <w:t xml:space="preserve">in the </w:t>
      </w:r>
      <w:r w:rsidRPr="0087588A">
        <w:rPr>
          <w:spacing w:val="-1"/>
        </w:rPr>
        <w:t>table</w:t>
      </w:r>
      <w:r w:rsidRPr="0087588A">
        <w:t xml:space="preserve"> on the screen.</w:t>
      </w:r>
    </w:p>
    <w:p w:rsidR="00B47F4D" w:rsidRPr="0087588A" w:rsidRDefault="00B47F4D" w:rsidP="007A3B99">
      <w:pPr>
        <w:pStyle w:val="BodyText"/>
        <w:widowControl w:val="0"/>
        <w:tabs>
          <w:tab w:val="left" w:pos="1991"/>
        </w:tabs>
        <w:spacing w:before="0" w:after="0"/>
        <w:ind w:left="1990" w:right="514"/>
      </w:pPr>
    </w:p>
    <w:p w:rsidR="00A934A4" w:rsidRPr="0087588A" w:rsidRDefault="00A934A4" w:rsidP="000443F5">
      <w:pPr>
        <w:pStyle w:val="Heading4"/>
        <w:widowControl w:val="0"/>
        <w:tabs>
          <w:tab w:val="clear" w:pos="2394"/>
        </w:tabs>
        <w:spacing w:before="120" w:after="0"/>
        <w:ind w:left="864"/>
      </w:pPr>
      <w:bookmarkStart w:id="456" w:name="_Toc479676046"/>
      <w:bookmarkStart w:id="457" w:name="_Toc479631782"/>
      <w:bookmarkStart w:id="458" w:name="_Toc499543746"/>
      <w:r w:rsidRPr="0087588A">
        <w:lastRenderedPageBreak/>
        <w:t>To find patients by First Letter of</w:t>
      </w:r>
      <w:r w:rsidRPr="0087588A">
        <w:rPr>
          <w:spacing w:val="-1"/>
        </w:rPr>
        <w:t xml:space="preserve"> </w:t>
      </w:r>
      <w:r w:rsidRPr="0087588A">
        <w:t xml:space="preserve">Last Name and Last four digits </w:t>
      </w:r>
      <w:r w:rsidRPr="0087588A">
        <w:rPr>
          <w:spacing w:val="-1"/>
        </w:rPr>
        <w:t>of</w:t>
      </w:r>
      <w:r w:rsidRPr="0087588A">
        <w:t xml:space="preserve"> the patient</w:t>
      </w:r>
      <w:r w:rsidRPr="0087588A">
        <w:rPr>
          <w:spacing w:val="-1"/>
        </w:rPr>
        <w:t xml:space="preserve"> </w:t>
      </w:r>
      <w:r w:rsidRPr="0087588A">
        <w:t>SSN</w:t>
      </w:r>
      <w:bookmarkEnd w:id="456"/>
      <w:bookmarkEnd w:id="457"/>
      <w:bookmarkEnd w:id="458"/>
    </w:p>
    <w:p w:rsidR="00A934A4" w:rsidRPr="0087588A" w:rsidRDefault="00A934A4" w:rsidP="00DA39F3">
      <w:pPr>
        <w:widowControl w:val="0"/>
        <w:numPr>
          <w:ilvl w:val="0"/>
          <w:numId w:val="51"/>
        </w:numPr>
        <w:tabs>
          <w:tab w:val="left" w:pos="1991"/>
        </w:tabs>
        <w:spacing w:line="275" w:lineRule="exact"/>
        <w:ind w:hanging="356"/>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 xml:space="preserve">Patient </w:t>
      </w:r>
      <w:r w:rsidRPr="0087588A">
        <w:rPr>
          <w:b/>
          <w:spacing w:val="-1"/>
          <w:sz w:val="24"/>
        </w:rPr>
        <w:t>Search</w:t>
      </w:r>
      <w:r w:rsidRPr="0087588A">
        <w:rPr>
          <w:b/>
          <w:sz w:val="24"/>
        </w:rPr>
        <w:t xml:space="preserve"> </w:t>
      </w:r>
      <w:r w:rsidRPr="0087588A">
        <w:rPr>
          <w:sz w:val="24"/>
        </w:rPr>
        <w:t xml:space="preserve">checkbox to activate </w:t>
      </w:r>
      <w:r w:rsidRPr="0087588A">
        <w:rPr>
          <w:spacing w:val="-1"/>
          <w:sz w:val="24"/>
        </w:rPr>
        <w:t>the</w:t>
      </w:r>
      <w:r w:rsidRPr="0087588A">
        <w:rPr>
          <w:sz w:val="24"/>
        </w:rPr>
        <w:t xml:space="preserve"> </w:t>
      </w:r>
      <w:r w:rsidRPr="0087588A">
        <w:rPr>
          <w:spacing w:val="-1"/>
          <w:sz w:val="24"/>
        </w:rPr>
        <w:t>filter.</w:t>
      </w:r>
    </w:p>
    <w:p w:rsidR="00A934A4" w:rsidRPr="0087588A" w:rsidRDefault="00A934A4" w:rsidP="00DA39F3">
      <w:pPr>
        <w:pStyle w:val="BodyText"/>
        <w:widowControl w:val="0"/>
        <w:numPr>
          <w:ilvl w:val="0"/>
          <w:numId w:val="51"/>
        </w:numPr>
        <w:tabs>
          <w:tab w:val="left" w:pos="1987"/>
        </w:tabs>
        <w:spacing w:before="56" w:after="0"/>
        <w:ind w:right="112"/>
      </w:pPr>
      <w:r w:rsidRPr="0087588A">
        <w:t xml:space="preserve">Type the </w:t>
      </w:r>
      <w:r w:rsidRPr="0087588A">
        <w:rPr>
          <w:spacing w:val="-1"/>
        </w:rPr>
        <w:t>first</w:t>
      </w:r>
      <w:r w:rsidRPr="0087588A">
        <w:t xml:space="preserve"> </w:t>
      </w:r>
      <w:r w:rsidRPr="0087588A">
        <w:rPr>
          <w:spacing w:val="-1"/>
        </w:rPr>
        <w:t>initial</w:t>
      </w:r>
      <w:r w:rsidRPr="0087588A">
        <w:t xml:space="preserve"> of </w:t>
      </w:r>
      <w:r w:rsidRPr="0087588A">
        <w:rPr>
          <w:spacing w:val="-1"/>
        </w:rPr>
        <w:t>the</w:t>
      </w:r>
      <w:r w:rsidRPr="0087588A">
        <w:t xml:space="preserve"> patient’s </w:t>
      </w:r>
      <w:r w:rsidRPr="0087588A">
        <w:rPr>
          <w:spacing w:val="-1"/>
        </w:rPr>
        <w:t>last</w:t>
      </w:r>
      <w:r w:rsidRPr="0087588A">
        <w:rPr>
          <w:spacing w:val="2"/>
        </w:rPr>
        <w:t xml:space="preserve"> </w:t>
      </w:r>
      <w:r w:rsidRPr="0087588A">
        <w:rPr>
          <w:spacing w:val="-1"/>
        </w:rPr>
        <w:t>name,</w:t>
      </w:r>
      <w:r w:rsidRPr="0087588A">
        <w:t xml:space="preserve"> followed by the last 4 </w:t>
      </w:r>
      <w:r w:rsidRPr="0087588A">
        <w:rPr>
          <w:spacing w:val="-1"/>
        </w:rPr>
        <w:t>digits</w:t>
      </w:r>
      <w:r w:rsidRPr="0087588A">
        <w:t xml:space="preserve"> of</w:t>
      </w:r>
      <w:r w:rsidRPr="0087588A">
        <w:rPr>
          <w:spacing w:val="45"/>
        </w:rPr>
        <w:t xml:space="preserve"> </w:t>
      </w:r>
      <w:r w:rsidRPr="0087588A">
        <w:t xml:space="preserve">their </w:t>
      </w:r>
      <w:r w:rsidRPr="0087588A">
        <w:rPr>
          <w:spacing w:val="-1"/>
        </w:rPr>
        <w:t>SSN</w:t>
      </w:r>
      <w:r w:rsidRPr="0087588A">
        <w:t xml:space="preserve"> (e.g. </w:t>
      </w:r>
      <w:r w:rsidRPr="0087588A">
        <w:rPr>
          <w:i/>
        </w:rPr>
        <w:t>W0000</w:t>
      </w:r>
      <w:r w:rsidRPr="0087588A">
        <w:t xml:space="preserve">) in the </w:t>
      </w:r>
      <w:r w:rsidRPr="0087588A">
        <w:rPr>
          <w:b/>
          <w:bCs/>
        </w:rPr>
        <w:t>Find</w:t>
      </w:r>
      <w:r w:rsidRPr="0087588A">
        <w:rPr>
          <w:b/>
          <w:bCs/>
          <w:spacing w:val="-2"/>
        </w:rPr>
        <w:t xml:space="preserve"> </w:t>
      </w:r>
      <w:r w:rsidRPr="0087588A">
        <w:rPr>
          <w:b/>
          <w:bCs/>
        </w:rPr>
        <w:t>Patient</w:t>
      </w:r>
      <w:r w:rsidRPr="0087588A">
        <w:rPr>
          <w:b/>
          <w:bCs/>
          <w:spacing w:val="1"/>
        </w:rPr>
        <w:t xml:space="preserve"> </w:t>
      </w:r>
      <w:r w:rsidRPr="0087588A">
        <w:rPr>
          <w:spacing w:val="-1"/>
        </w:rPr>
        <w:t>field.</w:t>
      </w:r>
    </w:p>
    <w:p w:rsidR="00A934A4" w:rsidRPr="0087588A" w:rsidRDefault="00A934A4" w:rsidP="00DA39F3">
      <w:pPr>
        <w:pStyle w:val="BodyText"/>
        <w:widowControl w:val="0"/>
        <w:numPr>
          <w:ilvl w:val="0"/>
          <w:numId w:val="51"/>
        </w:numPr>
        <w:tabs>
          <w:tab w:val="left" w:pos="1987"/>
        </w:tabs>
        <w:spacing w:before="10" w:after="0" w:line="237" w:lineRule="auto"/>
        <w:ind w:right="155"/>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 Patient</w:t>
      </w:r>
      <w:r w:rsidRPr="0087588A">
        <w:rPr>
          <w:spacing w:val="-1"/>
        </w:rPr>
        <w:t>&gt;</w:t>
      </w:r>
      <w:r w:rsidRPr="0087588A">
        <w:t xml:space="preserve"> button </w:t>
      </w:r>
      <w:r w:rsidRPr="0087588A">
        <w:rPr>
          <w:spacing w:val="-1"/>
        </w:rPr>
        <w:t>and</w:t>
      </w:r>
      <w:r w:rsidRPr="0087588A">
        <w:t xml:space="preserve"> the patient </w:t>
      </w:r>
      <w:r w:rsidRPr="0087588A">
        <w:rPr>
          <w:spacing w:val="-1"/>
        </w:rPr>
        <w:t>information</w:t>
      </w:r>
      <w:r w:rsidRPr="0087588A">
        <w:t xml:space="preserve"> will </w:t>
      </w:r>
      <w:r w:rsidRPr="0087588A">
        <w:rPr>
          <w:spacing w:val="-1"/>
        </w:rPr>
        <w:t>display</w:t>
      </w:r>
      <w:r w:rsidRPr="0087588A">
        <w:rPr>
          <w:spacing w:val="-2"/>
        </w:rPr>
        <w:t xml:space="preserve"> </w:t>
      </w:r>
      <w:r w:rsidRPr="0087588A">
        <w:t>in</w:t>
      </w:r>
      <w:r w:rsidRPr="0087588A">
        <w:rPr>
          <w:spacing w:val="51"/>
        </w:rPr>
        <w:t xml:space="preserve"> </w:t>
      </w:r>
      <w:r w:rsidRPr="0087588A">
        <w:t xml:space="preserve">a table. </w:t>
      </w:r>
      <w:r w:rsidRPr="0087588A">
        <w:rPr>
          <w:spacing w:val="-1"/>
        </w:rPr>
        <w:t>Finding</w:t>
      </w:r>
      <w:r w:rsidRPr="0087588A">
        <w:t xml:space="preserve"> patients</w:t>
      </w:r>
      <w:r w:rsidRPr="0087588A">
        <w:rPr>
          <w:spacing w:val="-1"/>
        </w:rPr>
        <w:t xml:space="preserve"> </w:t>
      </w:r>
      <w:r w:rsidRPr="0087588A">
        <w:t xml:space="preserve">this way </w:t>
      </w:r>
      <w:r w:rsidRPr="0087588A">
        <w:rPr>
          <w:spacing w:val="-1"/>
        </w:rPr>
        <w:t>may</w:t>
      </w:r>
      <w:r w:rsidRPr="0087588A">
        <w:t xml:space="preserve"> initially bring back a</w:t>
      </w:r>
      <w:r w:rsidRPr="0087588A">
        <w:rPr>
          <w:spacing w:val="-1"/>
        </w:rPr>
        <w:t xml:space="preserve"> </w:t>
      </w:r>
      <w:r w:rsidRPr="0087588A">
        <w:t xml:space="preserve">list of </w:t>
      </w:r>
      <w:r w:rsidRPr="0087588A">
        <w:rPr>
          <w:spacing w:val="-1"/>
        </w:rPr>
        <w:t>names</w:t>
      </w:r>
      <w:r w:rsidRPr="0087588A">
        <w:rPr>
          <w:spacing w:val="30"/>
        </w:rPr>
        <w:t xml:space="preserve"> </w:t>
      </w:r>
      <w:r w:rsidRPr="0087588A">
        <w:t>because this</w:t>
      </w:r>
      <w:r w:rsidRPr="0087588A">
        <w:rPr>
          <w:spacing w:val="-1"/>
        </w:rPr>
        <w:t xml:space="preserve"> </w:t>
      </w:r>
      <w:r w:rsidRPr="0087588A">
        <w:t xml:space="preserve">lookup </w:t>
      </w:r>
      <w:r w:rsidRPr="0087588A">
        <w:rPr>
          <w:spacing w:val="-1"/>
        </w:rPr>
        <w:t>method</w:t>
      </w:r>
      <w:r w:rsidRPr="0087588A">
        <w:t xml:space="preserve"> is not </w:t>
      </w:r>
      <w:r w:rsidRPr="0087588A">
        <w:rPr>
          <w:spacing w:val="-1"/>
        </w:rPr>
        <w:t>necessarily</w:t>
      </w:r>
      <w:r w:rsidRPr="0087588A">
        <w:t xml:space="preserve"> </w:t>
      </w:r>
      <w:r w:rsidRPr="0087588A">
        <w:rPr>
          <w:spacing w:val="-1"/>
        </w:rPr>
        <w:t>unique.</w:t>
      </w:r>
    </w:p>
    <w:p w:rsidR="00F21F06" w:rsidRPr="0087588A" w:rsidRDefault="00F21F06" w:rsidP="00F21F06">
      <w:pPr>
        <w:pStyle w:val="Heading3"/>
      </w:pPr>
      <w:bookmarkStart w:id="459" w:name="_Toc479676047"/>
      <w:bookmarkStart w:id="460" w:name="_Toc479631783"/>
      <w:bookmarkStart w:id="461" w:name="_Toc499543747"/>
      <w:r w:rsidRPr="0087588A">
        <w:t>Reset Button</w:t>
      </w:r>
      <w:bookmarkEnd w:id="459"/>
      <w:bookmarkEnd w:id="460"/>
      <w:bookmarkEnd w:id="461"/>
    </w:p>
    <w:p w:rsidR="005E6BE7" w:rsidRPr="0087588A" w:rsidRDefault="005E6BE7" w:rsidP="005E6BE7">
      <w:pPr>
        <w:pStyle w:val="BodyText"/>
        <w:spacing w:before="237"/>
        <w:ind w:right="115"/>
      </w:pPr>
      <w:r w:rsidRPr="0087588A">
        <w:t>After obtaining search results on the Patient Selection/Worklist</w:t>
      </w:r>
      <w:r w:rsidR="00632BBA" w:rsidRPr="0087588A">
        <w:rPr>
          <w:b/>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i/>
          <w:spacing w:val="-1"/>
        </w:rPr>
        <w:fldChar w:fldCharType="end"/>
      </w:r>
      <w:r w:rsidR="00632BBA" w:rsidRPr="0087588A">
        <w:rPr>
          <w:spacing w:val="-1"/>
        </w:rPr>
        <w:t>)</w:t>
      </w:r>
      <w:r w:rsidR="00AF7BC3" w:rsidRPr="0087588A">
        <w:rPr>
          <w:spacing w:val="-1"/>
        </w:rPr>
        <w:t xml:space="preserve">, </w:t>
      </w:r>
      <w:r w:rsidRPr="0087588A">
        <w:t>when you click on the Reset button the system will restore all fields to their default values. The fields and default values are:</w:t>
      </w:r>
    </w:p>
    <w:p w:rsidR="005E6BE7" w:rsidRPr="0087588A" w:rsidRDefault="005E6BE7" w:rsidP="00BD6B23">
      <w:pPr>
        <w:pStyle w:val="InstructionalBullet1"/>
        <w:numPr>
          <w:ilvl w:val="0"/>
          <w:numId w:val="130"/>
        </w:numPr>
        <w:rPr>
          <w:i w:val="0"/>
          <w:color w:val="auto"/>
          <w:sz w:val="24"/>
        </w:rPr>
      </w:pPr>
      <w:r w:rsidRPr="0087588A">
        <w:rPr>
          <w:i w:val="0"/>
          <w:color w:val="auto"/>
          <w:spacing w:val="-1"/>
          <w:sz w:val="24"/>
        </w:rPr>
        <w:t xml:space="preserve">Patient Category – Patients with </w:t>
      </w:r>
      <w:proofErr w:type="spellStart"/>
      <w:r w:rsidR="00A55CF9" w:rsidRPr="0087588A">
        <w:rPr>
          <w:i w:val="0"/>
          <w:color w:val="auto"/>
          <w:spacing w:val="-1"/>
          <w:sz w:val="24"/>
        </w:rPr>
        <w:t>undismissed</w:t>
      </w:r>
      <w:proofErr w:type="spellEnd"/>
      <w:r w:rsidRPr="0087588A">
        <w:rPr>
          <w:i w:val="0"/>
          <w:color w:val="auto"/>
          <w:spacing w:val="-1"/>
          <w:sz w:val="24"/>
        </w:rPr>
        <w:t xml:space="preserve"> Stays</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Reminder Date – Checkbox selected and defaults with a 34-day range</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Reviewer – Checkbox not selected and will display the logged in user’s name</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Ward – Checkbox not selected and defaults to All</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Treating Specialty and Service – Checkbox not selected and defaults to All</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Movement – Checkbox not selected and no default values display</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Patient Search – Checkbox not selected and no default values display</w:t>
      </w:r>
    </w:p>
    <w:p w:rsidR="009865D7" w:rsidRPr="0087588A" w:rsidRDefault="000A1BEF" w:rsidP="009865D7">
      <w:pPr>
        <w:pStyle w:val="Heading3"/>
      </w:pPr>
      <w:r w:rsidRPr="0087588A">
        <w:t xml:space="preserve"> </w:t>
      </w:r>
      <w:bookmarkStart w:id="462" w:name="_Toc479676048"/>
      <w:bookmarkStart w:id="463" w:name="_Toc479631784"/>
      <w:bookmarkStart w:id="464" w:name="_Toc499543748"/>
      <w:r w:rsidR="009865D7" w:rsidRPr="0087588A">
        <w:t>Patient Status Column</w:t>
      </w:r>
      <w:bookmarkEnd w:id="462"/>
      <w:bookmarkEnd w:id="463"/>
      <w:bookmarkEnd w:id="464"/>
    </w:p>
    <w:p w:rsidR="009865D7" w:rsidRPr="0087588A" w:rsidRDefault="009865D7" w:rsidP="009865D7">
      <w:pPr>
        <w:pStyle w:val="BodyText"/>
        <w:spacing w:before="237"/>
        <w:ind w:right="107"/>
      </w:pPr>
      <w:r w:rsidRPr="0087588A">
        <w:t xml:space="preserve">In cases </w:t>
      </w:r>
      <w:r w:rsidRPr="0087588A">
        <w:rPr>
          <w:spacing w:val="-1"/>
        </w:rPr>
        <w:t>where</w:t>
      </w:r>
      <w:r w:rsidRPr="0087588A">
        <w:t xml:space="preserve"> the </w:t>
      </w:r>
      <w:r w:rsidRPr="0087588A">
        <w:rPr>
          <w:spacing w:val="-1"/>
        </w:rPr>
        <w:t>most</w:t>
      </w:r>
      <w:r w:rsidRPr="0087588A">
        <w:t xml:space="preserve"> recent </w:t>
      </w:r>
      <w:r w:rsidRPr="0087588A">
        <w:rPr>
          <w:spacing w:val="-1"/>
        </w:rPr>
        <w:t>stay</w:t>
      </w:r>
      <w:r w:rsidRPr="0087588A">
        <w:t xml:space="preserve"> for</w:t>
      </w:r>
      <w:r w:rsidRPr="0087588A">
        <w:rPr>
          <w:spacing w:val="1"/>
        </w:rPr>
        <w:t xml:space="preserve"> </w:t>
      </w:r>
      <w:r w:rsidRPr="0087588A">
        <w:t>a patient</w:t>
      </w:r>
      <w:r w:rsidRPr="0087588A">
        <w:rPr>
          <w:spacing w:val="-1"/>
        </w:rPr>
        <w:t xml:space="preserve"> </w:t>
      </w:r>
      <w:r w:rsidRPr="0087588A">
        <w:t xml:space="preserve">is a non-observation </w:t>
      </w:r>
      <w:r w:rsidRPr="0087588A">
        <w:rPr>
          <w:spacing w:val="-1"/>
        </w:rPr>
        <w:t>stay,</w:t>
      </w:r>
      <w:r w:rsidRPr="0087588A">
        <w:rPr>
          <w:spacing w:val="-2"/>
        </w:rPr>
        <w:t xml:space="preserve"> </w:t>
      </w:r>
      <w:r w:rsidRPr="0087588A">
        <w:t xml:space="preserve">the Status </w:t>
      </w:r>
      <w:r w:rsidRPr="0087588A">
        <w:rPr>
          <w:spacing w:val="-1"/>
        </w:rPr>
        <w:t>column</w:t>
      </w:r>
      <w:r w:rsidRPr="0087588A">
        <w:t xml:space="preserve"> on</w:t>
      </w:r>
      <w:r w:rsidRPr="0087588A">
        <w:rPr>
          <w:spacing w:val="31"/>
        </w:rPr>
        <w:t xml:space="preserve"> </w:t>
      </w:r>
      <w:r w:rsidRPr="0087588A">
        <w:t xml:space="preserve">the </w:t>
      </w:r>
      <w:r w:rsidRPr="0087588A">
        <w:rPr>
          <w:spacing w:val="-1"/>
        </w:rPr>
        <w:t>right</w:t>
      </w:r>
      <w:r w:rsidRPr="0087588A">
        <w:t xml:space="preserve"> </w:t>
      </w:r>
      <w:r w:rsidRPr="0087588A">
        <w:rPr>
          <w:spacing w:val="-1"/>
        </w:rPr>
        <w:t>side</w:t>
      </w:r>
      <w:r w:rsidRPr="0087588A">
        <w:t xml:space="preserve"> of the</w:t>
      </w:r>
      <w:r w:rsidRPr="0087588A">
        <w:rPr>
          <w:spacing w:val="1"/>
        </w:rPr>
        <w:t xml:space="preserve"> </w:t>
      </w:r>
      <w:r w:rsidRPr="0087588A">
        <w:rPr>
          <w:b/>
          <w:i/>
        </w:rPr>
        <w:t xml:space="preserve">Patient </w:t>
      </w:r>
      <w:r w:rsidRPr="0087588A">
        <w:rPr>
          <w:b/>
          <w:i/>
          <w:spacing w:val="-1"/>
        </w:rPr>
        <w:t>Selection/Worklist</w:t>
      </w:r>
      <w:r w:rsidR="00632BBA" w:rsidRPr="0087588A">
        <w:rPr>
          <w:b/>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i/>
          <w:spacing w:val="-1"/>
        </w:rPr>
        <w:fldChar w:fldCharType="end"/>
      </w:r>
      <w:r w:rsidR="00632BBA" w:rsidRPr="0087588A">
        <w:rPr>
          <w:spacing w:val="-1"/>
        </w:rPr>
        <w:t>).</w:t>
      </w:r>
      <w:r w:rsidRPr="0087588A">
        <w:rPr>
          <w:b/>
          <w:i/>
          <w:spacing w:val="-1"/>
        </w:rPr>
        <w:t xml:space="preserve"> </w:t>
      </w:r>
      <w:proofErr w:type="gramStart"/>
      <w:r w:rsidRPr="0087588A">
        <w:rPr>
          <w:spacing w:val="-1"/>
        </w:rPr>
        <w:t>may</w:t>
      </w:r>
      <w:proofErr w:type="gramEnd"/>
      <w:r w:rsidRPr="0087588A">
        <w:t xml:space="preserve"> provide </w:t>
      </w:r>
      <w:r w:rsidRPr="0087588A">
        <w:rPr>
          <w:spacing w:val="-1"/>
        </w:rPr>
        <w:t>some</w:t>
      </w:r>
      <w:r w:rsidRPr="0087588A">
        <w:t xml:space="preserve"> combination of the</w:t>
      </w:r>
      <w:r w:rsidRPr="0087588A">
        <w:rPr>
          <w:spacing w:val="-1"/>
        </w:rPr>
        <w:t xml:space="preserve"> following:</w:t>
      </w:r>
    </w:p>
    <w:p w:rsidR="009865D7" w:rsidRPr="0087588A" w:rsidRDefault="009865D7" w:rsidP="00BD6B23">
      <w:pPr>
        <w:pStyle w:val="InstructionalBullet1"/>
        <w:numPr>
          <w:ilvl w:val="0"/>
          <w:numId w:val="130"/>
        </w:numPr>
        <w:rPr>
          <w:i w:val="0"/>
          <w:color w:val="auto"/>
          <w:sz w:val="24"/>
        </w:rPr>
      </w:pPr>
      <w:r w:rsidRPr="0087588A">
        <w:rPr>
          <w:i w:val="0"/>
          <w:color w:val="auto"/>
          <w:sz w:val="24"/>
        </w:rPr>
        <w:t xml:space="preserve">Green </w:t>
      </w:r>
      <w:r w:rsidRPr="0087588A">
        <w:rPr>
          <w:i w:val="0"/>
          <w:color w:val="auto"/>
          <w:spacing w:val="-1"/>
          <w:sz w:val="24"/>
        </w:rPr>
        <w:t>Circle:</w:t>
      </w:r>
      <w:r w:rsidRPr="0087588A">
        <w:rPr>
          <w:i w:val="0"/>
          <w:color w:val="auto"/>
          <w:sz w:val="24"/>
        </w:rPr>
        <w:t xml:space="preserve"> A green circle icon</w:t>
      </w:r>
      <w:r w:rsidRPr="0087588A">
        <w:rPr>
          <w:i w:val="0"/>
          <w:color w:val="auto"/>
          <w:spacing w:val="-1"/>
          <w:sz w:val="24"/>
        </w:rPr>
        <w:t xml:space="preserve"> appears</w:t>
      </w:r>
      <w:r w:rsidRPr="0087588A">
        <w:rPr>
          <w:i w:val="0"/>
          <w:color w:val="auto"/>
          <w:sz w:val="24"/>
        </w:rPr>
        <w:t xml:space="preserve"> if the</w:t>
      </w:r>
      <w:r w:rsidRPr="0087588A">
        <w:rPr>
          <w:i w:val="0"/>
          <w:color w:val="auto"/>
          <w:spacing w:val="-2"/>
          <w:sz w:val="24"/>
        </w:rPr>
        <w:t xml:space="preserve"> </w:t>
      </w:r>
      <w:r w:rsidRPr="0087588A">
        <w:rPr>
          <w:i w:val="0"/>
          <w:color w:val="auto"/>
          <w:spacing w:val="-1"/>
          <w:sz w:val="24"/>
        </w:rPr>
        <w:t>patient</w:t>
      </w:r>
      <w:r w:rsidRPr="0087588A">
        <w:rPr>
          <w:i w:val="0"/>
          <w:color w:val="auto"/>
          <w:sz w:val="24"/>
        </w:rPr>
        <w:t xml:space="preserve"> is </w:t>
      </w:r>
      <w:r w:rsidRPr="0087588A">
        <w:rPr>
          <w:i w:val="0"/>
          <w:color w:val="auto"/>
          <w:spacing w:val="-1"/>
          <w:sz w:val="24"/>
        </w:rPr>
        <w:t>up-to-date</w:t>
      </w:r>
      <w:r w:rsidRPr="0087588A">
        <w:rPr>
          <w:i w:val="0"/>
          <w:color w:val="auto"/>
          <w:sz w:val="24"/>
        </w:rPr>
        <w:t xml:space="preserve"> on</w:t>
      </w:r>
      <w:r w:rsidRPr="0087588A">
        <w:rPr>
          <w:i w:val="0"/>
          <w:color w:val="auto"/>
          <w:spacing w:val="-2"/>
          <w:sz w:val="24"/>
        </w:rPr>
        <w:t xml:space="preserve"> </w:t>
      </w:r>
      <w:r w:rsidRPr="0087588A">
        <w:rPr>
          <w:i w:val="0"/>
          <w:color w:val="auto"/>
          <w:sz w:val="24"/>
        </w:rPr>
        <w:t>reviews and</w:t>
      </w:r>
      <w:r w:rsidRPr="0087588A">
        <w:rPr>
          <w:i w:val="0"/>
          <w:color w:val="auto"/>
          <w:spacing w:val="-1"/>
          <w:sz w:val="24"/>
        </w:rPr>
        <w:t xml:space="preserve"> </w:t>
      </w:r>
      <w:r w:rsidRPr="0087588A">
        <w:rPr>
          <w:i w:val="0"/>
          <w:color w:val="auto"/>
          <w:sz w:val="24"/>
        </w:rPr>
        <w:t>no</w:t>
      </w:r>
      <w:r w:rsidRPr="0087588A">
        <w:rPr>
          <w:i w:val="0"/>
          <w:color w:val="auto"/>
          <w:spacing w:val="53"/>
          <w:sz w:val="24"/>
        </w:rPr>
        <w:t xml:space="preserve"> </w:t>
      </w:r>
      <w:r w:rsidRPr="0087588A">
        <w:rPr>
          <w:i w:val="0"/>
          <w:color w:val="auto"/>
          <w:sz w:val="24"/>
        </w:rPr>
        <w:t xml:space="preserve">new </w:t>
      </w:r>
      <w:r w:rsidRPr="0087588A">
        <w:rPr>
          <w:i w:val="0"/>
          <w:color w:val="auto"/>
          <w:spacing w:val="-1"/>
          <w:sz w:val="24"/>
        </w:rPr>
        <w:t>movement</w:t>
      </w:r>
      <w:r w:rsidRPr="0087588A">
        <w:rPr>
          <w:i w:val="0"/>
          <w:color w:val="auto"/>
          <w:sz w:val="24"/>
        </w:rPr>
        <w:t xml:space="preserve"> </w:t>
      </w:r>
      <w:r w:rsidRPr="0087588A">
        <w:rPr>
          <w:i w:val="0"/>
          <w:color w:val="auto"/>
          <w:spacing w:val="-1"/>
          <w:sz w:val="24"/>
        </w:rPr>
        <w:t>information</w:t>
      </w:r>
      <w:r w:rsidRPr="0087588A">
        <w:rPr>
          <w:i w:val="0"/>
          <w:color w:val="auto"/>
          <w:sz w:val="24"/>
        </w:rPr>
        <w:t xml:space="preserve"> has been</w:t>
      </w:r>
      <w:r w:rsidRPr="0087588A">
        <w:rPr>
          <w:i w:val="0"/>
          <w:color w:val="auto"/>
          <w:spacing w:val="-2"/>
          <w:sz w:val="24"/>
        </w:rPr>
        <w:t xml:space="preserve"> </w:t>
      </w:r>
      <w:r w:rsidRPr="0087588A">
        <w:rPr>
          <w:i w:val="0"/>
          <w:color w:val="auto"/>
          <w:sz w:val="24"/>
        </w:rPr>
        <w:t xml:space="preserve">detected </w:t>
      </w:r>
      <w:r w:rsidRPr="0087588A">
        <w:rPr>
          <w:i w:val="0"/>
          <w:color w:val="auto"/>
          <w:spacing w:val="-1"/>
          <w:sz w:val="24"/>
        </w:rPr>
        <w:t>since</w:t>
      </w:r>
      <w:r w:rsidRPr="0087588A">
        <w:rPr>
          <w:i w:val="0"/>
          <w:color w:val="auto"/>
          <w:sz w:val="24"/>
        </w:rPr>
        <w:t xml:space="preserve"> the</w:t>
      </w:r>
      <w:r w:rsidRPr="0087588A">
        <w:rPr>
          <w:i w:val="0"/>
          <w:color w:val="auto"/>
          <w:spacing w:val="-1"/>
          <w:sz w:val="24"/>
        </w:rPr>
        <w:t xml:space="preserve"> </w:t>
      </w:r>
      <w:r w:rsidRPr="0087588A">
        <w:rPr>
          <w:i w:val="0"/>
          <w:color w:val="auto"/>
          <w:sz w:val="24"/>
        </w:rPr>
        <w:t xml:space="preserve">last </w:t>
      </w:r>
      <w:r w:rsidRPr="0087588A">
        <w:rPr>
          <w:i w:val="0"/>
          <w:color w:val="auto"/>
          <w:spacing w:val="-1"/>
          <w:sz w:val="24"/>
        </w:rPr>
        <w:t>review.</w:t>
      </w:r>
    </w:p>
    <w:p w:rsidR="009865D7" w:rsidRPr="0087588A" w:rsidRDefault="009865D7" w:rsidP="00BD6B23">
      <w:pPr>
        <w:pStyle w:val="InstructionalBullet1"/>
        <w:numPr>
          <w:ilvl w:val="0"/>
          <w:numId w:val="130"/>
        </w:numPr>
        <w:rPr>
          <w:i w:val="0"/>
          <w:color w:val="auto"/>
          <w:sz w:val="24"/>
        </w:rPr>
      </w:pPr>
      <w:r w:rsidRPr="0087588A">
        <w:rPr>
          <w:i w:val="0"/>
          <w:color w:val="auto"/>
          <w:spacing w:val="-1"/>
          <w:sz w:val="24"/>
        </w:rPr>
        <w:t>Blue Triangle: A blue triangle icon appears if the patient is behind on reviews (</w:t>
      </w:r>
      <w:r w:rsidR="00D42317" w:rsidRPr="0087588A">
        <w:rPr>
          <w:i w:val="0"/>
          <w:color w:val="auto"/>
          <w:spacing w:val="-1"/>
          <w:sz w:val="24"/>
        </w:rPr>
        <w:t xml:space="preserve">i.e., there </w:t>
      </w:r>
      <w:r w:rsidRPr="0087588A">
        <w:rPr>
          <w:i w:val="0"/>
          <w:color w:val="auto"/>
          <w:spacing w:val="-1"/>
          <w:sz w:val="24"/>
        </w:rPr>
        <w:t>are bed days of care</w:t>
      </w:r>
      <w:r w:rsidR="00D42317" w:rsidRPr="0087588A">
        <w:rPr>
          <w:i w:val="0"/>
          <w:color w:val="auto"/>
          <w:spacing w:val="-1"/>
          <w:sz w:val="24"/>
        </w:rPr>
        <w:t>,</w:t>
      </w:r>
      <w:r w:rsidRPr="0087588A">
        <w:rPr>
          <w:i w:val="0"/>
          <w:color w:val="auto"/>
          <w:spacing w:val="-1"/>
          <w:sz w:val="24"/>
        </w:rPr>
        <w:t xml:space="preserve"> for which there are no saved reviews), or a review has been performed</w:t>
      </w:r>
      <w:r w:rsidRPr="0087588A">
        <w:rPr>
          <w:i w:val="0"/>
          <w:color w:val="auto"/>
          <w:sz w:val="24"/>
        </w:rPr>
        <w:t xml:space="preserve"> on the patient’s </w:t>
      </w:r>
      <w:r w:rsidRPr="0087588A">
        <w:rPr>
          <w:i w:val="0"/>
          <w:color w:val="auto"/>
          <w:spacing w:val="-1"/>
          <w:sz w:val="24"/>
        </w:rPr>
        <w:t xml:space="preserve">discharge </w:t>
      </w:r>
      <w:r w:rsidRPr="0087588A">
        <w:rPr>
          <w:i w:val="0"/>
          <w:color w:val="auto"/>
          <w:sz w:val="24"/>
        </w:rPr>
        <w:t>date.</w:t>
      </w:r>
    </w:p>
    <w:p w:rsidR="009865D7" w:rsidRPr="0087588A" w:rsidRDefault="009865D7" w:rsidP="00BD6B23">
      <w:pPr>
        <w:pStyle w:val="InstructionalBullet1"/>
        <w:numPr>
          <w:ilvl w:val="0"/>
          <w:numId w:val="130"/>
        </w:numPr>
        <w:rPr>
          <w:i w:val="0"/>
          <w:color w:val="auto"/>
          <w:sz w:val="24"/>
        </w:rPr>
      </w:pPr>
      <w:r w:rsidRPr="0087588A">
        <w:rPr>
          <w:i w:val="0"/>
          <w:color w:val="auto"/>
          <w:sz w:val="24"/>
        </w:rPr>
        <w:t>Red Square: A</w:t>
      </w:r>
      <w:r w:rsidRPr="0087588A">
        <w:rPr>
          <w:i w:val="0"/>
          <w:color w:val="auto"/>
          <w:spacing w:val="-1"/>
          <w:sz w:val="24"/>
        </w:rPr>
        <w:t xml:space="preserve"> </w:t>
      </w:r>
      <w:r w:rsidRPr="0087588A">
        <w:rPr>
          <w:i w:val="0"/>
          <w:color w:val="auto"/>
          <w:sz w:val="24"/>
        </w:rPr>
        <w:t xml:space="preserve">red square appears if the patient has </w:t>
      </w:r>
      <w:r w:rsidRPr="0087588A">
        <w:rPr>
          <w:i w:val="0"/>
          <w:color w:val="auto"/>
          <w:spacing w:val="-1"/>
          <w:sz w:val="24"/>
        </w:rPr>
        <w:t>more</w:t>
      </w:r>
      <w:r w:rsidRPr="0087588A">
        <w:rPr>
          <w:i w:val="0"/>
          <w:color w:val="auto"/>
          <w:sz w:val="24"/>
        </w:rPr>
        <w:t xml:space="preserve"> than one </w:t>
      </w:r>
      <w:proofErr w:type="spellStart"/>
      <w:r w:rsidR="00A55CF9" w:rsidRPr="0087588A">
        <w:rPr>
          <w:i w:val="0"/>
          <w:color w:val="auto"/>
          <w:sz w:val="24"/>
        </w:rPr>
        <w:t>undismissed</w:t>
      </w:r>
      <w:proofErr w:type="spellEnd"/>
      <w:r w:rsidRPr="0087588A">
        <w:rPr>
          <w:i w:val="0"/>
          <w:color w:val="auto"/>
          <w:sz w:val="24"/>
        </w:rPr>
        <w:t xml:space="preserve"> stay.</w:t>
      </w:r>
    </w:p>
    <w:p w:rsidR="009865D7" w:rsidRPr="0087588A" w:rsidRDefault="009865D7" w:rsidP="009865D7">
      <w:pPr>
        <w:pStyle w:val="BodyText"/>
        <w:ind w:right="94"/>
      </w:pPr>
      <w:r w:rsidRPr="0087588A">
        <w:rPr>
          <w:spacing w:val="-1"/>
        </w:rPr>
        <w:t>When</w:t>
      </w:r>
      <w:r w:rsidRPr="0087588A">
        <w:t xml:space="preserve"> the Status </w:t>
      </w:r>
      <w:r w:rsidRPr="0087588A">
        <w:rPr>
          <w:spacing w:val="-1"/>
        </w:rPr>
        <w:t>column</w:t>
      </w:r>
      <w:r w:rsidRPr="0087588A">
        <w:t xml:space="preserve"> is </w:t>
      </w:r>
      <w:r w:rsidRPr="0087588A">
        <w:rPr>
          <w:spacing w:val="-1"/>
        </w:rPr>
        <w:t>sorted,</w:t>
      </w:r>
      <w:r w:rsidRPr="0087588A">
        <w:t xml:space="preserve"> </w:t>
      </w:r>
      <w:r w:rsidRPr="0087588A">
        <w:rPr>
          <w:spacing w:val="-1"/>
        </w:rPr>
        <w:t>patients</w:t>
      </w:r>
      <w:r w:rsidRPr="0087588A">
        <w:t xml:space="preserve"> </w:t>
      </w:r>
      <w:r w:rsidRPr="0087588A">
        <w:rPr>
          <w:spacing w:val="-1"/>
        </w:rPr>
        <w:t>with</w:t>
      </w:r>
      <w:r w:rsidRPr="0087588A">
        <w:t xml:space="preserve"> a</w:t>
      </w:r>
      <w:r w:rsidRPr="0087588A">
        <w:rPr>
          <w:spacing w:val="-1"/>
        </w:rPr>
        <w:t xml:space="preserve"> recent</w:t>
      </w:r>
      <w:r w:rsidRPr="0087588A">
        <w:t xml:space="preserve"> non-observation </w:t>
      </w:r>
      <w:r w:rsidRPr="0087588A">
        <w:rPr>
          <w:spacing w:val="-1"/>
        </w:rPr>
        <w:t>stay</w:t>
      </w:r>
      <w:r w:rsidRPr="0087588A">
        <w:t xml:space="preserve"> </w:t>
      </w:r>
      <w:r w:rsidRPr="0087588A">
        <w:rPr>
          <w:spacing w:val="-1"/>
        </w:rPr>
        <w:t>will</w:t>
      </w:r>
      <w:r w:rsidRPr="0087588A">
        <w:t xml:space="preserve"> show</w:t>
      </w:r>
      <w:r w:rsidRPr="0087588A">
        <w:rPr>
          <w:spacing w:val="-1"/>
        </w:rPr>
        <w:t xml:space="preserve"> </w:t>
      </w:r>
      <w:r w:rsidRPr="0087588A">
        <w:t>the</w:t>
      </w:r>
      <w:r w:rsidRPr="0087588A">
        <w:rPr>
          <w:spacing w:val="67"/>
        </w:rPr>
        <w:t xml:space="preserve"> </w:t>
      </w:r>
      <w:r w:rsidRPr="0087588A">
        <w:t xml:space="preserve">following descending order </w:t>
      </w:r>
      <w:r w:rsidRPr="0087588A">
        <w:rPr>
          <w:spacing w:val="-1"/>
        </w:rPr>
        <w:t>(reversed</w:t>
      </w:r>
      <w:r w:rsidRPr="0087588A">
        <w:t xml:space="preserve"> for </w:t>
      </w:r>
      <w:r w:rsidRPr="0087588A">
        <w:rPr>
          <w:spacing w:val="-1"/>
        </w:rPr>
        <w:t>ascending</w:t>
      </w:r>
      <w:r w:rsidRPr="0087588A">
        <w:t xml:space="preserve"> order) as </w:t>
      </w:r>
      <w:r w:rsidRPr="0087588A">
        <w:rPr>
          <w:spacing w:val="-1"/>
        </w:rPr>
        <w:t>applicable:</w:t>
      </w:r>
    </w:p>
    <w:p w:rsidR="009865D7" w:rsidRPr="0087588A" w:rsidRDefault="009865D7" w:rsidP="00341F7D">
      <w:pPr>
        <w:pStyle w:val="InstructionalBullet1"/>
        <w:numPr>
          <w:ilvl w:val="0"/>
          <w:numId w:val="130"/>
        </w:numPr>
        <w:tabs>
          <w:tab w:val="num" w:pos="720"/>
        </w:tabs>
        <w:rPr>
          <w:i w:val="0"/>
          <w:color w:val="auto"/>
          <w:sz w:val="24"/>
        </w:rPr>
      </w:pPr>
      <w:r w:rsidRPr="0087588A">
        <w:rPr>
          <w:i w:val="0"/>
          <w:color w:val="auto"/>
          <w:sz w:val="24"/>
        </w:rPr>
        <w:t>Blue Triangle</w:t>
      </w:r>
    </w:p>
    <w:p w:rsidR="009865D7" w:rsidRPr="0087588A" w:rsidRDefault="009865D7" w:rsidP="00341F7D">
      <w:pPr>
        <w:pStyle w:val="InstructionalBullet1"/>
        <w:numPr>
          <w:ilvl w:val="0"/>
          <w:numId w:val="130"/>
        </w:numPr>
        <w:tabs>
          <w:tab w:val="num" w:pos="720"/>
        </w:tabs>
        <w:rPr>
          <w:i w:val="0"/>
          <w:color w:val="auto"/>
          <w:sz w:val="24"/>
        </w:rPr>
      </w:pPr>
      <w:r w:rsidRPr="0087588A">
        <w:rPr>
          <w:i w:val="0"/>
          <w:color w:val="auto"/>
          <w:sz w:val="24"/>
        </w:rPr>
        <w:t>Blue Triangle and Red Square</w:t>
      </w:r>
    </w:p>
    <w:p w:rsidR="009865D7" w:rsidRPr="0087588A" w:rsidRDefault="009865D7" w:rsidP="00341F7D">
      <w:pPr>
        <w:pStyle w:val="InstructionalBullet1"/>
        <w:numPr>
          <w:ilvl w:val="0"/>
          <w:numId w:val="130"/>
        </w:numPr>
        <w:tabs>
          <w:tab w:val="num" w:pos="720"/>
        </w:tabs>
        <w:rPr>
          <w:i w:val="0"/>
          <w:color w:val="auto"/>
          <w:sz w:val="24"/>
        </w:rPr>
      </w:pPr>
      <w:r w:rsidRPr="0087588A">
        <w:rPr>
          <w:i w:val="0"/>
          <w:color w:val="auto"/>
          <w:sz w:val="24"/>
        </w:rPr>
        <w:t>Green Circle and Red Square</w:t>
      </w:r>
    </w:p>
    <w:p w:rsidR="009865D7" w:rsidRPr="0087588A" w:rsidRDefault="009865D7" w:rsidP="00341F7D">
      <w:pPr>
        <w:pStyle w:val="InstructionalBullet1"/>
        <w:numPr>
          <w:ilvl w:val="0"/>
          <w:numId w:val="130"/>
        </w:numPr>
        <w:tabs>
          <w:tab w:val="num" w:pos="720"/>
        </w:tabs>
        <w:rPr>
          <w:i w:val="0"/>
          <w:color w:val="auto"/>
          <w:sz w:val="24"/>
        </w:rPr>
      </w:pPr>
      <w:r w:rsidRPr="0087588A">
        <w:rPr>
          <w:i w:val="0"/>
          <w:color w:val="auto"/>
          <w:sz w:val="24"/>
        </w:rPr>
        <w:t>Green Circle</w:t>
      </w:r>
    </w:p>
    <w:p w:rsidR="009865D7" w:rsidRPr="0087588A" w:rsidRDefault="009865D7" w:rsidP="009865D7">
      <w:pPr>
        <w:pStyle w:val="BodyText"/>
        <w:ind w:right="107"/>
      </w:pPr>
      <w:r w:rsidRPr="0087588A">
        <w:rPr>
          <w:spacing w:val="-1"/>
        </w:rPr>
        <w:t>Patients</w:t>
      </w:r>
      <w:r w:rsidRPr="0087588A">
        <w:rPr>
          <w:spacing w:val="1"/>
        </w:rPr>
        <w:t xml:space="preserve"> </w:t>
      </w:r>
      <w:r w:rsidRPr="0087588A">
        <w:t>that</w:t>
      </w:r>
      <w:r w:rsidRPr="0087588A">
        <w:rPr>
          <w:spacing w:val="-2"/>
        </w:rPr>
        <w:t xml:space="preserve"> </w:t>
      </w:r>
      <w:r w:rsidRPr="0087588A">
        <w:t xml:space="preserve">have not </w:t>
      </w:r>
      <w:r w:rsidRPr="0087588A">
        <w:rPr>
          <w:spacing w:val="-1"/>
        </w:rPr>
        <w:t>been</w:t>
      </w:r>
      <w:r w:rsidRPr="0087588A">
        <w:t xml:space="preserve"> </w:t>
      </w:r>
      <w:r w:rsidRPr="0087588A">
        <w:rPr>
          <w:spacing w:val="-1"/>
        </w:rPr>
        <w:t>discharged</w:t>
      </w:r>
      <w:r w:rsidRPr="0087588A">
        <w:t xml:space="preserve"> and have a</w:t>
      </w:r>
      <w:r w:rsidRPr="0087588A">
        <w:rPr>
          <w:spacing w:val="-1"/>
        </w:rPr>
        <w:t xml:space="preserve"> </w:t>
      </w:r>
      <w:r w:rsidRPr="0087588A">
        <w:t xml:space="preserve">48 hour or </w:t>
      </w:r>
      <w:r w:rsidRPr="0087588A">
        <w:rPr>
          <w:spacing w:val="-1"/>
        </w:rPr>
        <w:t>longer</w:t>
      </w:r>
      <w:r w:rsidRPr="0087588A">
        <w:rPr>
          <w:spacing w:val="2"/>
        </w:rPr>
        <w:t xml:space="preserve"> </w:t>
      </w:r>
      <w:r w:rsidRPr="0087588A">
        <w:t>stay</w:t>
      </w:r>
      <w:r w:rsidRPr="0087588A">
        <w:rPr>
          <w:spacing w:val="-2"/>
        </w:rPr>
        <w:t xml:space="preserve"> </w:t>
      </w:r>
      <w:r w:rsidRPr="0087588A">
        <w:t xml:space="preserve">since </w:t>
      </w:r>
      <w:r w:rsidRPr="0087588A">
        <w:rPr>
          <w:spacing w:val="-1"/>
        </w:rPr>
        <w:t>admission</w:t>
      </w:r>
      <w:r w:rsidRPr="0087588A">
        <w:t xml:space="preserve"> will</w:t>
      </w:r>
      <w:r w:rsidRPr="0087588A">
        <w:rPr>
          <w:spacing w:val="59"/>
        </w:rPr>
        <w:t xml:space="preserve"> </w:t>
      </w:r>
      <w:r w:rsidRPr="0087588A">
        <w:t>display</w:t>
      </w:r>
      <w:r w:rsidRPr="0087588A">
        <w:rPr>
          <w:spacing w:val="-1"/>
        </w:rPr>
        <w:t xml:space="preserve"> </w:t>
      </w:r>
      <w:r w:rsidRPr="0087588A">
        <w:t>a red</w:t>
      </w:r>
      <w:r w:rsidRPr="0087588A">
        <w:rPr>
          <w:spacing w:val="-1"/>
        </w:rPr>
        <w:t xml:space="preserve"> </w:t>
      </w:r>
      <w:r w:rsidRPr="0087588A">
        <w:t xml:space="preserve">“48+” </w:t>
      </w:r>
      <w:r w:rsidRPr="0087588A">
        <w:rPr>
          <w:spacing w:val="-1"/>
        </w:rPr>
        <w:t>indicator.</w:t>
      </w:r>
    </w:p>
    <w:p w:rsidR="009865D7" w:rsidRPr="0087588A" w:rsidRDefault="009865D7" w:rsidP="009865D7">
      <w:pPr>
        <w:pStyle w:val="BodyText"/>
        <w:ind w:right="212"/>
        <w:jc w:val="both"/>
      </w:pPr>
      <w:r w:rsidRPr="0087588A">
        <w:lastRenderedPageBreak/>
        <w:t xml:space="preserve">For </w:t>
      </w:r>
      <w:r w:rsidRPr="0087588A">
        <w:rPr>
          <w:spacing w:val="-1"/>
        </w:rPr>
        <w:t>observation</w:t>
      </w:r>
      <w:r w:rsidRPr="0087588A">
        <w:t xml:space="preserve"> patients,</w:t>
      </w:r>
      <w:r w:rsidRPr="0087588A">
        <w:rPr>
          <w:spacing w:val="-2"/>
        </w:rPr>
        <w:t xml:space="preserve"> </w:t>
      </w:r>
      <w:r w:rsidRPr="0087588A">
        <w:t xml:space="preserve">the Status </w:t>
      </w:r>
      <w:r w:rsidRPr="0087588A">
        <w:rPr>
          <w:spacing w:val="-1"/>
        </w:rPr>
        <w:t>column</w:t>
      </w:r>
      <w:r w:rsidRPr="0087588A">
        <w:t xml:space="preserve"> will </w:t>
      </w:r>
      <w:r w:rsidRPr="0087588A">
        <w:rPr>
          <w:spacing w:val="-1"/>
        </w:rPr>
        <w:t xml:space="preserve">contain </w:t>
      </w:r>
      <w:r w:rsidRPr="0087588A">
        <w:t xml:space="preserve">the </w:t>
      </w:r>
      <w:r w:rsidRPr="0087588A">
        <w:rPr>
          <w:spacing w:val="-1"/>
        </w:rPr>
        <w:t>total time</w:t>
      </w:r>
      <w:r w:rsidRPr="0087588A">
        <w:t xml:space="preserve"> in hours and </w:t>
      </w:r>
      <w:r w:rsidRPr="0087588A">
        <w:rPr>
          <w:spacing w:val="-1"/>
        </w:rPr>
        <w:t>minutes</w:t>
      </w:r>
      <w:r w:rsidRPr="0087588A">
        <w:t xml:space="preserve"> </w:t>
      </w:r>
      <w:r w:rsidRPr="0087588A">
        <w:rPr>
          <w:spacing w:val="-1"/>
        </w:rPr>
        <w:t>that</w:t>
      </w:r>
      <w:r w:rsidRPr="0087588A">
        <w:rPr>
          <w:spacing w:val="65"/>
        </w:rPr>
        <w:t xml:space="preserve"> </w:t>
      </w:r>
      <w:r w:rsidRPr="0087588A">
        <w:t xml:space="preserve">the patient has been on </w:t>
      </w:r>
      <w:r w:rsidRPr="0087588A">
        <w:rPr>
          <w:spacing w:val="-1"/>
        </w:rPr>
        <w:t>observation</w:t>
      </w:r>
      <w:r w:rsidRPr="0087588A">
        <w:t xml:space="preserve"> </w:t>
      </w:r>
      <w:r w:rsidR="007A1CC7" w:rsidRPr="0087588A">
        <w:rPr>
          <w:spacing w:val="-1"/>
        </w:rPr>
        <w:t xml:space="preserve">status </w:t>
      </w:r>
      <w:r w:rsidRPr="0087588A">
        <w:rPr>
          <w:spacing w:val="-1"/>
        </w:rPr>
        <w:t>("Observation</w:t>
      </w:r>
      <w:r w:rsidRPr="0087588A">
        <w:t xml:space="preserve"> </w:t>
      </w:r>
      <w:r w:rsidRPr="0087588A">
        <w:rPr>
          <w:spacing w:val="-1"/>
        </w:rPr>
        <w:t>patients”</w:t>
      </w:r>
      <w:r w:rsidRPr="0087588A">
        <w:t xml:space="preserve"> </w:t>
      </w:r>
      <w:r w:rsidRPr="0087588A">
        <w:rPr>
          <w:spacing w:val="-1"/>
        </w:rPr>
        <w:t>refers</w:t>
      </w:r>
      <w:r w:rsidRPr="0087588A">
        <w:t xml:space="preserve"> </w:t>
      </w:r>
      <w:r w:rsidRPr="0087588A">
        <w:rPr>
          <w:spacing w:val="-1"/>
        </w:rPr>
        <w:t>to</w:t>
      </w:r>
      <w:r w:rsidRPr="0087588A">
        <w:t xml:space="preserve"> </w:t>
      </w:r>
      <w:r w:rsidRPr="0087588A">
        <w:rPr>
          <w:spacing w:val="-1"/>
        </w:rPr>
        <w:t>patients</w:t>
      </w:r>
      <w:r w:rsidRPr="0087588A">
        <w:t xml:space="preserve"> </w:t>
      </w:r>
      <w:r w:rsidRPr="0087588A">
        <w:rPr>
          <w:spacing w:val="-1"/>
        </w:rPr>
        <w:t>whose</w:t>
      </w:r>
      <w:r w:rsidRPr="0087588A">
        <w:t xml:space="preserve"> </w:t>
      </w:r>
      <w:r w:rsidRPr="0087588A">
        <w:rPr>
          <w:spacing w:val="-1"/>
        </w:rPr>
        <w:t>most</w:t>
      </w:r>
      <w:r w:rsidRPr="0087588A">
        <w:rPr>
          <w:spacing w:val="105"/>
        </w:rPr>
        <w:t xml:space="preserve"> </w:t>
      </w:r>
      <w:r w:rsidRPr="0087588A">
        <w:rPr>
          <w:spacing w:val="-1"/>
        </w:rPr>
        <w:t>recent</w:t>
      </w:r>
      <w:r w:rsidRPr="0087588A">
        <w:t xml:space="preserve"> stay</w:t>
      </w:r>
      <w:r w:rsidRPr="0087588A">
        <w:rPr>
          <w:spacing w:val="-1"/>
        </w:rPr>
        <w:t xml:space="preserve"> meets</w:t>
      </w:r>
      <w:r w:rsidRPr="0087588A">
        <w:t xml:space="preserve"> the search criteria</w:t>
      </w:r>
      <w:r w:rsidRPr="0087588A">
        <w:rPr>
          <w:spacing w:val="-1"/>
        </w:rPr>
        <w:t xml:space="preserve"> </w:t>
      </w:r>
      <w:r w:rsidRPr="0087588A">
        <w:t>of</w:t>
      </w:r>
      <w:r w:rsidRPr="0087588A">
        <w:rPr>
          <w:spacing w:val="-1"/>
        </w:rPr>
        <w:t xml:space="preserve"> </w:t>
      </w:r>
      <w:r w:rsidRPr="0087588A">
        <w:t xml:space="preserve">an observation </w:t>
      </w:r>
      <w:r w:rsidRPr="0087588A">
        <w:rPr>
          <w:spacing w:val="-1"/>
        </w:rPr>
        <w:t>stay.).</w:t>
      </w:r>
    </w:p>
    <w:p w:rsidR="009865D7" w:rsidRPr="0087588A" w:rsidRDefault="009865D7" w:rsidP="009865D7">
      <w:pPr>
        <w:pStyle w:val="BodyText"/>
        <w:ind w:right="107"/>
        <w:rPr>
          <w:spacing w:val="-1"/>
        </w:rPr>
      </w:pPr>
      <w:r w:rsidRPr="0087588A">
        <w:rPr>
          <w:spacing w:val="-1"/>
        </w:rPr>
        <w:t>The total time on observation will be calculated by subtracting the current date and time from the admission date and time</w:t>
      </w:r>
      <w:r w:rsidR="00142944" w:rsidRPr="0087588A">
        <w:rPr>
          <w:spacing w:val="-1"/>
        </w:rPr>
        <w:t xml:space="preserve">. </w:t>
      </w:r>
      <w:r w:rsidRPr="0087588A">
        <w:rPr>
          <w:spacing w:val="-1"/>
        </w:rPr>
        <w:t>If the patient has been discharged, the total time will reflect the admission time less the discharge time. The Total Time in the Status column will increment every sixty seconds without refreshing the screen for patients that have not been discharged. For patients that have not been discharged with a Total Time exceeding eighteen hours, the time will be displayed in red, providing a visual means of identifying patients whose observation period is winding down.</w:t>
      </w:r>
    </w:p>
    <w:p w:rsidR="009865D7" w:rsidRPr="0087588A" w:rsidRDefault="009865D7" w:rsidP="009865D7">
      <w:pPr>
        <w:pStyle w:val="Heading3"/>
      </w:pPr>
      <w:bookmarkStart w:id="465" w:name="_Toc479676049"/>
      <w:bookmarkStart w:id="466" w:name="_Toc479631785"/>
      <w:bookmarkStart w:id="467" w:name="_Toc499543749"/>
      <w:r w:rsidRPr="0087588A">
        <w:t xml:space="preserve">Days </w:t>
      </w:r>
      <w:proofErr w:type="gramStart"/>
      <w:r w:rsidRPr="0087588A">
        <w:t>Since</w:t>
      </w:r>
      <w:proofErr w:type="gramEnd"/>
      <w:r w:rsidRPr="0087588A">
        <w:t xml:space="preserve"> Admission</w:t>
      </w:r>
      <w:bookmarkEnd w:id="465"/>
      <w:bookmarkEnd w:id="466"/>
      <w:bookmarkEnd w:id="467"/>
      <w:r w:rsidR="00632BBA" w:rsidRPr="0087588A">
        <w:fldChar w:fldCharType="begin"/>
      </w:r>
      <w:r w:rsidR="00632BBA" w:rsidRPr="0087588A">
        <w:instrText xml:space="preserve"> XE "</w:instrText>
      </w:r>
      <w:r w:rsidR="00632BBA" w:rsidRPr="0087588A">
        <w:rPr>
          <w:sz w:val="20"/>
        </w:rPr>
        <w:instrText xml:space="preserve">Days </w:instrText>
      </w:r>
      <w:r w:rsidR="00632BBA" w:rsidRPr="0087588A">
        <w:rPr>
          <w:spacing w:val="-1"/>
          <w:sz w:val="20"/>
        </w:rPr>
        <w:instrText>Since</w:instrText>
      </w:r>
      <w:r w:rsidR="00632BBA" w:rsidRPr="0087588A">
        <w:rPr>
          <w:spacing w:val="-2"/>
          <w:sz w:val="20"/>
        </w:rPr>
        <w:instrText xml:space="preserve"> </w:instrText>
      </w:r>
      <w:r w:rsidR="00632BBA" w:rsidRPr="0087588A">
        <w:rPr>
          <w:spacing w:val="-1"/>
          <w:sz w:val="20"/>
        </w:rPr>
        <w:instrText>Admission</w:instrText>
      </w:r>
      <w:r w:rsidR="00632BBA" w:rsidRPr="0087588A">
        <w:instrText xml:space="preserve">" \i </w:instrText>
      </w:r>
      <w:r w:rsidR="00632BBA" w:rsidRPr="0087588A">
        <w:fldChar w:fldCharType="end"/>
      </w:r>
    </w:p>
    <w:p w:rsidR="009865D7" w:rsidRPr="0087588A" w:rsidRDefault="009865D7" w:rsidP="009865D7">
      <w:pPr>
        <w:pStyle w:val="BodyText"/>
        <w:ind w:right="107"/>
        <w:rPr>
          <w:spacing w:val="-1"/>
        </w:rPr>
      </w:pPr>
      <w:r w:rsidRPr="0087588A">
        <w:rPr>
          <w:spacing w:val="-1"/>
        </w:rPr>
        <w:t>The number of days since admission for a particular patient will be displayed as a tooltip when hovering over the Admit Date for that patient’s row. This will be the day</w:t>
      </w:r>
      <w:r w:rsidR="00A55CF9" w:rsidRPr="0087588A">
        <w:rPr>
          <w:spacing w:val="-1"/>
        </w:rPr>
        <w:t>s</w:t>
      </w:r>
      <w:r w:rsidRPr="0087588A">
        <w:rPr>
          <w:spacing w:val="-1"/>
        </w:rPr>
        <w:t xml:space="preserve"> since admission for the most recent stay that meets</w:t>
      </w:r>
      <w:r w:rsidR="003C3CBA" w:rsidRPr="0087588A">
        <w:rPr>
          <w:spacing w:val="-1"/>
        </w:rPr>
        <w:t xml:space="preserve"> the search criteria</w:t>
      </w:r>
      <w:r w:rsidRPr="0087588A">
        <w:rPr>
          <w:spacing w:val="-1"/>
        </w:rPr>
        <w:t xml:space="preserve"> (There may be a more recent admission that does not meet the search criteria, because that stay may have been dismissed. Days </w:t>
      </w:r>
      <w:proofErr w:type="gramStart"/>
      <w:r w:rsidRPr="0087588A">
        <w:rPr>
          <w:spacing w:val="-1"/>
        </w:rPr>
        <w:t>Since</w:t>
      </w:r>
      <w:proofErr w:type="gramEnd"/>
      <w:r w:rsidRPr="0087588A">
        <w:rPr>
          <w:spacing w:val="-1"/>
        </w:rPr>
        <w:t xml:space="preserve"> Admission w</w:t>
      </w:r>
      <w:r w:rsidR="00632BBA" w:rsidRPr="0087588A">
        <w:fldChar w:fldCharType="begin"/>
      </w:r>
      <w:r w:rsidR="00632BBA" w:rsidRPr="0087588A">
        <w:instrText xml:space="preserve"> XE "</w:instrText>
      </w:r>
      <w:r w:rsidR="00632BBA" w:rsidRPr="0087588A">
        <w:rPr>
          <w:sz w:val="20"/>
        </w:rPr>
        <w:instrText xml:space="preserve">Days </w:instrText>
      </w:r>
      <w:r w:rsidR="00632BBA" w:rsidRPr="0087588A">
        <w:rPr>
          <w:spacing w:val="-1"/>
          <w:sz w:val="20"/>
        </w:rPr>
        <w:instrText>Since</w:instrText>
      </w:r>
      <w:r w:rsidR="00632BBA" w:rsidRPr="0087588A">
        <w:rPr>
          <w:spacing w:val="-2"/>
          <w:sz w:val="20"/>
        </w:rPr>
        <w:instrText xml:space="preserve"> </w:instrText>
      </w:r>
      <w:r w:rsidR="00632BBA" w:rsidRPr="0087588A">
        <w:rPr>
          <w:spacing w:val="-1"/>
          <w:sz w:val="20"/>
        </w:rPr>
        <w:instrText>Admission</w:instrText>
      </w:r>
      <w:r w:rsidR="00632BBA" w:rsidRPr="0087588A">
        <w:instrText xml:space="preserve">" \i </w:instrText>
      </w:r>
      <w:r w:rsidR="00632BBA" w:rsidRPr="0087588A">
        <w:fldChar w:fldCharType="end"/>
      </w:r>
      <w:r w:rsidRPr="0087588A">
        <w:rPr>
          <w:spacing w:val="-1"/>
        </w:rPr>
        <w:t>ill not be in reference</w:t>
      </w:r>
      <w:r w:rsidR="000F7271" w:rsidRPr="0087588A">
        <w:rPr>
          <w:spacing w:val="-1"/>
        </w:rPr>
        <w:t>d</w:t>
      </w:r>
      <w:r w:rsidRPr="0087588A">
        <w:rPr>
          <w:spacing w:val="-1"/>
        </w:rPr>
        <w:t xml:space="preserve"> to that </w:t>
      </w:r>
      <w:r w:rsidR="003C3CBA" w:rsidRPr="0087588A">
        <w:rPr>
          <w:spacing w:val="-1"/>
        </w:rPr>
        <w:t>admission</w:t>
      </w:r>
      <w:r w:rsidRPr="0087588A">
        <w:rPr>
          <w:spacing w:val="-1"/>
        </w:rPr>
        <w:t>)</w:t>
      </w:r>
      <w:r w:rsidR="000F7271" w:rsidRPr="0087588A">
        <w:rPr>
          <w:spacing w:val="-1"/>
        </w:rPr>
        <w:t xml:space="preserve">. </w:t>
      </w:r>
      <w:r w:rsidR="00E313F7" w:rsidRPr="0087588A">
        <w:rPr>
          <w:b/>
          <w:spacing w:val="-1"/>
        </w:rPr>
        <w:t>NOTE:</w:t>
      </w:r>
      <w:r w:rsidR="005B5A97" w:rsidRPr="0087588A">
        <w:rPr>
          <w:b/>
          <w:spacing w:val="-1"/>
        </w:rPr>
        <w:t xml:space="preserve"> </w:t>
      </w:r>
      <w:r w:rsidR="005D7B79" w:rsidRPr="0087588A">
        <w:rPr>
          <w:spacing w:val="-1"/>
        </w:rPr>
        <w:t>I</w:t>
      </w:r>
      <w:r w:rsidRPr="0087588A">
        <w:rPr>
          <w:spacing w:val="-1"/>
        </w:rPr>
        <w:t xml:space="preserve">f the patient is known to have been discharged, either from a patient movement or from a dismissal type, the tooltip shall read "Days </w:t>
      </w:r>
      <w:proofErr w:type="gramStart"/>
      <w:r w:rsidRPr="0087588A">
        <w:rPr>
          <w:spacing w:val="-1"/>
        </w:rPr>
        <w:t>Since</w:t>
      </w:r>
      <w:proofErr w:type="gramEnd"/>
      <w:r w:rsidRPr="0087588A">
        <w:rPr>
          <w:spacing w:val="-1"/>
        </w:rPr>
        <w:t xml:space="preserve"> Admission: Discharged."</w:t>
      </w:r>
    </w:p>
    <w:p w:rsidR="008C7850" w:rsidRPr="0087588A" w:rsidRDefault="0045159C" w:rsidP="008C7850">
      <w:pPr>
        <w:pStyle w:val="Heading2"/>
      </w:pPr>
      <w:r w:rsidRPr="0087588A">
        <w:t xml:space="preserve"> </w:t>
      </w:r>
      <w:bookmarkStart w:id="468" w:name="_Toc479676050"/>
      <w:bookmarkStart w:id="469" w:name="_Toc479631786"/>
      <w:bookmarkStart w:id="470" w:name="_Toc499543750"/>
      <w:r w:rsidR="008C7850" w:rsidRPr="0087588A">
        <w:t>Dismissing a Patient Stay</w:t>
      </w:r>
      <w:bookmarkEnd w:id="468"/>
      <w:bookmarkEnd w:id="469"/>
      <w:bookmarkEnd w:id="470"/>
      <w:r w:rsidR="00632BBA" w:rsidRPr="0087588A">
        <w:fldChar w:fldCharType="begin"/>
      </w:r>
      <w:r w:rsidR="00632BBA" w:rsidRPr="0087588A">
        <w:instrText xml:space="preserve"> XE "</w:instrText>
      </w:r>
      <w:r w:rsidR="00632BBA" w:rsidRPr="0087588A">
        <w:rPr>
          <w:spacing w:val="-1"/>
          <w:sz w:val="20"/>
        </w:rPr>
        <w:instrText>Dismissing</w:instrText>
      </w:r>
      <w:r w:rsidR="00632BBA" w:rsidRPr="0087588A">
        <w:rPr>
          <w:spacing w:val="1"/>
          <w:sz w:val="20"/>
        </w:rPr>
        <w:instrText xml:space="preserve"> </w:instrText>
      </w:r>
      <w:r w:rsidR="00632BBA" w:rsidRPr="0087588A">
        <w:rPr>
          <w:sz w:val="20"/>
        </w:rPr>
        <w:instrText xml:space="preserve">a </w:instrText>
      </w:r>
      <w:r w:rsidR="00632BBA" w:rsidRPr="0087588A">
        <w:rPr>
          <w:spacing w:val="-1"/>
          <w:sz w:val="20"/>
        </w:rPr>
        <w:instrText>Patient</w:instrText>
      </w:r>
      <w:r w:rsidR="00632BBA" w:rsidRPr="0087588A">
        <w:rPr>
          <w:sz w:val="20"/>
        </w:rPr>
        <w:instrText xml:space="preserve"> Stay</w:instrText>
      </w:r>
      <w:r w:rsidR="00632BBA" w:rsidRPr="0087588A">
        <w:instrText xml:space="preserve">" \i </w:instrText>
      </w:r>
      <w:r w:rsidR="00632BBA" w:rsidRPr="0087588A">
        <w:fldChar w:fldCharType="end"/>
      </w:r>
    </w:p>
    <w:p w:rsidR="00A8501D" w:rsidRPr="0087588A" w:rsidRDefault="008C7850" w:rsidP="008C7850">
      <w:pPr>
        <w:pStyle w:val="BodyText"/>
        <w:spacing w:before="118"/>
        <w:ind w:right="270"/>
        <w:rPr>
          <w:spacing w:val="1"/>
        </w:rPr>
      </w:pPr>
      <w:r w:rsidRPr="0087588A">
        <w:t xml:space="preserve">Use this </w:t>
      </w:r>
      <w:r w:rsidRPr="0087588A">
        <w:rPr>
          <w:spacing w:val="-1"/>
        </w:rPr>
        <w:t>feature</w:t>
      </w:r>
      <w:r w:rsidRPr="0087588A">
        <w:t xml:space="preserve"> to </w:t>
      </w:r>
      <w:r w:rsidRPr="0087588A">
        <w:rPr>
          <w:spacing w:val="-1"/>
        </w:rPr>
        <w:t>dismiss</w:t>
      </w:r>
      <w:r w:rsidRPr="0087588A">
        <w:t xml:space="preserve"> a patient </w:t>
      </w:r>
      <w:r w:rsidRPr="0087588A">
        <w:rPr>
          <w:spacing w:val="-1"/>
        </w:rPr>
        <w:t>stay</w:t>
      </w:r>
      <w:r w:rsidRPr="0087588A">
        <w:t xml:space="preserve"> </w:t>
      </w:r>
      <w:r w:rsidRPr="0087588A">
        <w:rPr>
          <w:spacing w:val="-1"/>
        </w:rPr>
        <w:t>movement.</w:t>
      </w:r>
      <w:r w:rsidRPr="0087588A">
        <w:t xml:space="preserve"> </w:t>
      </w:r>
      <w:r w:rsidRPr="0087588A">
        <w:rPr>
          <w:spacing w:val="-1"/>
        </w:rPr>
        <w:t>When</w:t>
      </w:r>
      <w:r w:rsidRPr="0087588A">
        <w:t xml:space="preserve"> you </w:t>
      </w:r>
      <w:r w:rsidRPr="0087588A">
        <w:rPr>
          <w:spacing w:val="-1"/>
        </w:rPr>
        <w:t>dismiss</w:t>
      </w:r>
      <w:r w:rsidRPr="0087588A">
        <w:t xml:space="preserve"> a</w:t>
      </w:r>
      <w:r w:rsidRPr="0087588A">
        <w:rPr>
          <w:spacing w:val="1"/>
        </w:rPr>
        <w:t xml:space="preserve"> </w:t>
      </w:r>
      <w:r w:rsidRPr="0087588A">
        <w:t>stay from</w:t>
      </w:r>
      <w:r w:rsidRPr="0087588A">
        <w:rPr>
          <w:spacing w:val="-3"/>
        </w:rPr>
        <w:t xml:space="preserve"> </w:t>
      </w:r>
      <w:r w:rsidRPr="0087588A">
        <w:t xml:space="preserve">the </w:t>
      </w:r>
      <w:r w:rsidRPr="0087588A">
        <w:rPr>
          <w:b/>
          <w:bCs/>
          <w:i/>
        </w:rPr>
        <w:t>Patient</w:t>
      </w:r>
      <w:r w:rsidRPr="0087588A">
        <w:rPr>
          <w:b/>
          <w:bCs/>
          <w:i/>
          <w:spacing w:val="57"/>
        </w:rPr>
        <w:t xml:space="preserve"> </w:t>
      </w:r>
      <w:r w:rsidRPr="0087588A">
        <w:rPr>
          <w:b/>
          <w:bCs/>
          <w:i/>
          <w:spacing w:val="-1"/>
        </w:rPr>
        <w:t>Selection/Worklist</w:t>
      </w:r>
      <w:r w:rsidR="00632BBA" w:rsidRPr="0087588A">
        <w:rPr>
          <w:b/>
          <w:bCs/>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bCs/>
          <w:i/>
          <w:spacing w:val="-1"/>
        </w:rPr>
        <w:fldChar w:fldCharType="end"/>
      </w:r>
      <w:r w:rsidRPr="0087588A">
        <w:rPr>
          <w:spacing w:val="-1"/>
        </w:rPr>
        <w:t>,</w:t>
      </w:r>
      <w:r w:rsidRPr="0087588A">
        <w:t xml:space="preserve"> </w:t>
      </w:r>
      <w:r w:rsidRPr="0087588A">
        <w:rPr>
          <w:spacing w:val="-1"/>
        </w:rPr>
        <w:t>it</w:t>
      </w:r>
      <w:r w:rsidRPr="0087588A">
        <w:t xml:space="preserve"> </w:t>
      </w:r>
      <w:r w:rsidRPr="0087588A">
        <w:rPr>
          <w:spacing w:val="-1"/>
        </w:rPr>
        <w:t>will</w:t>
      </w:r>
      <w:r w:rsidRPr="0087588A">
        <w:t xml:space="preserve"> </w:t>
      </w:r>
      <w:r w:rsidRPr="0087588A">
        <w:rPr>
          <w:spacing w:val="-1"/>
        </w:rPr>
        <w:t>move</w:t>
      </w:r>
      <w:r w:rsidRPr="0087588A">
        <w:t xml:space="preserve"> to the</w:t>
      </w:r>
      <w:r w:rsidRPr="0087588A">
        <w:rPr>
          <w:spacing w:val="1"/>
        </w:rPr>
        <w:t xml:space="preserve"> </w:t>
      </w:r>
      <w:r w:rsidRPr="0087588A">
        <w:rPr>
          <w:b/>
          <w:bCs/>
          <w:i/>
        </w:rPr>
        <w:t>Dismissed</w:t>
      </w:r>
      <w:r w:rsidRPr="0087588A">
        <w:rPr>
          <w:b/>
          <w:bCs/>
          <w:i/>
          <w:spacing w:val="-2"/>
        </w:rPr>
        <w:t xml:space="preserve"> </w:t>
      </w:r>
      <w:r w:rsidRPr="0087588A">
        <w:rPr>
          <w:b/>
          <w:bCs/>
          <w:i/>
        </w:rPr>
        <w:t xml:space="preserve">Patient </w:t>
      </w:r>
      <w:r w:rsidRPr="0087588A">
        <w:rPr>
          <w:b/>
          <w:bCs/>
          <w:i/>
          <w:spacing w:val="-1"/>
        </w:rPr>
        <w:t>Stays</w:t>
      </w:r>
      <w:r w:rsidRPr="0087588A">
        <w:rPr>
          <w:b/>
          <w:bCs/>
          <w:i/>
          <w:spacing w:val="1"/>
        </w:rPr>
        <w:t xml:space="preserve"> </w:t>
      </w:r>
      <w:r w:rsidRPr="0087588A">
        <w:t xml:space="preserve">screen under the </w:t>
      </w:r>
      <w:r w:rsidRPr="0087588A">
        <w:rPr>
          <w:b/>
          <w:bCs/>
          <w:i/>
          <w:spacing w:val="-1"/>
        </w:rPr>
        <w:t xml:space="preserve">Tools </w:t>
      </w:r>
      <w:r w:rsidR="007A1CC7" w:rsidRPr="0087588A">
        <w:rPr>
          <w:spacing w:val="-1"/>
        </w:rPr>
        <w:t>menu</w:t>
      </w:r>
      <w:r w:rsidRPr="0087588A">
        <w:rPr>
          <w:spacing w:val="67"/>
        </w:rPr>
        <w:t xml:space="preserve"> </w:t>
      </w:r>
      <w:r w:rsidRPr="0087588A">
        <w:t>(This screen</w:t>
      </w:r>
      <w:r w:rsidRPr="0087588A">
        <w:rPr>
          <w:spacing w:val="-1"/>
        </w:rPr>
        <w:t xml:space="preserve"> </w:t>
      </w:r>
      <w:r w:rsidRPr="0087588A">
        <w:t>is described</w:t>
      </w:r>
      <w:r w:rsidRPr="0087588A">
        <w:rPr>
          <w:spacing w:val="-2"/>
        </w:rPr>
        <w:t xml:space="preserve"> </w:t>
      </w:r>
      <w:r w:rsidRPr="0087588A">
        <w:t xml:space="preserve">in </w:t>
      </w:r>
      <w:r w:rsidRPr="0087588A">
        <w:rPr>
          <w:spacing w:val="-1"/>
        </w:rPr>
        <w:t>more</w:t>
      </w:r>
      <w:r w:rsidRPr="0087588A">
        <w:t xml:space="preserve"> detail</w:t>
      </w:r>
      <w:r w:rsidRPr="0087588A">
        <w:rPr>
          <w:spacing w:val="-1"/>
        </w:rPr>
        <w:t xml:space="preserve"> </w:t>
      </w:r>
      <w:r w:rsidRPr="0087588A">
        <w:t>in</w:t>
      </w:r>
      <w:r w:rsidRPr="0087588A">
        <w:rPr>
          <w:spacing w:val="1"/>
        </w:rPr>
        <w:t xml:space="preserve"> </w:t>
      </w:r>
      <w:r w:rsidRPr="0087588A">
        <w:rPr>
          <w:spacing w:val="-1"/>
        </w:rPr>
        <w:t>Section</w:t>
      </w:r>
      <w:r w:rsidRPr="0087588A">
        <w:t xml:space="preserve"> 1</w:t>
      </w:r>
      <w:r w:rsidR="00D6090B" w:rsidRPr="0087588A">
        <w:t>0</w:t>
      </w:r>
      <w:r w:rsidRPr="0087588A">
        <w:t>.3). It</w:t>
      </w:r>
      <w:r w:rsidRPr="0087588A">
        <w:rPr>
          <w:spacing w:val="-1"/>
        </w:rPr>
        <w:t xml:space="preserve"> </w:t>
      </w:r>
      <w:r w:rsidRPr="0087588A">
        <w:t xml:space="preserve">is </w:t>
      </w:r>
      <w:r w:rsidRPr="0087588A">
        <w:rPr>
          <w:spacing w:val="-1"/>
        </w:rPr>
        <w:t>important</w:t>
      </w:r>
      <w:r w:rsidRPr="0087588A">
        <w:t xml:space="preserve"> to</w:t>
      </w:r>
      <w:r w:rsidRPr="0087588A">
        <w:rPr>
          <w:spacing w:val="-1"/>
        </w:rPr>
        <w:t xml:space="preserve"> </w:t>
      </w:r>
      <w:r w:rsidRPr="0087588A">
        <w:t xml:space="preserve">note that </w:t>
      </w:r>
      <w:r w:rsidRPr="0087588A">
        <w:rPr>
          <w:spacing w:val="-1"/>
        </w:rPr>
        <w:t>although</w:t>
      </w:r>
      <w:r w:rsidRPr="0087588A">
        <w:t xml:space="preserve"> the</w:t>
      </w:r>
      <w:r w:rsidRPr="0087588A">
        <w:rPr>
          <w:spacing w:val="33"/>
        </w:rPr>
        <w:t xml:space="preserve"> </w:t>
      </w:r>
      <w:r w:rsidRPr="0087588A">
        <w:t xml:space="preserve">selected </w:t>
      </w:r>
      <w:r w:rsidRPr="0087588A">
        <w:rPr>
          <w:spacing w:val="-1"/>
        </w:rPr>
        <w:t>stay movement</w:t>
      </w:r>
      <w:r w:rsidRPr="0087588A">
        <w:t xml:space="preserve"> will be </w:t>
      </w:r>
      <w:r w:rsidRPr="0087588A">
        <w:rPr>
          <w:spacing w:val="-1"/>
        </w:rPr>
        <w:t>dismissed,</w:t>
      </w:r>
      <w:r w:rsidRPr="0087588A">
        <w:t xml:space="preserve"> the</w:t>
      </w:r>
      <w:r w:rsidRPr="0087588A">
        <w:rPr>
          <w:spacing w:val="-1"/>
        </w:rPr>
        <w:t xml:space="preserve"> </w:t>
      </w:r>
      <w:r w:rsidRPr="0087588A">
        <w:t>entry of</w:t>
      </w:r>
      <w:r w:rsidRPr="0087588A">
        <w:rPr>
          <w:spacing w:val="-2"/>
        </w:rPr>
        <w:t xml:space="preserve"> </w:t>
      </w:r>
      <w:r w:rsidRPr="0087588A">
        <w:t xml:space="preserve">a new </w:t>
      </w:r>
      <w:r w:rsidRPr="0087588A">
        <w:rPr>
          <w:spacing w:val="-1"/>
        </w:rPr>
        <w:t>movement</w:t>
      </w:r>
      <w:r w:rsidRPr="0087588A">
        <w:t xml:space="preserve"> or discharge</w:t>
      </w:r>
      <w:r w:rsidRPr="0087588A">
        <w:rPr>
          <w:spacing w:val="59"/>
        </w:rPr>
        <w:t xml:space="preserve"> </w:t>
      </w:r>
      <w:r w:rsidRPr="0087588A">
        <w:t>in VistA will refresh</w:t>
      </w:r>
      <w:r w:rsidRPr="0087588A">
        <w:rPr>
          <w:spacing w:val="-2"/>
        </w:rPr>
        <w:t xml:space="preserve"> </w:t>
      </w:r>
      <w:r w:rsidRPr="0087588A">
        <w:t>the</w:t>
      </w:r>
      <w:r w:rsidRPr="0087588A">
        <w:rPr>
          <w:spacing w:val="-1"/>
        </w:rPr>
        <w:t xml:space="preserve"> patient’s </w:t>
      </w:r>
      <w:r w:rsidRPr="0087588A">
        <w:t>entry again on</w:t>
      </w:r>
      <w:r w:rsidRPr="0087588A">
        <w:rPr>
          <w:spacing w:val="-2"/>
        </w:rPr>
        <w:t xml:space="preserve"> </w:t>
      </w:r>
      <w:r w:rsidRPr="0087588A">
        <w:rPr>
          <w:spacing w:val="-1"/>
        </w:rPr>
        <w:t>the</w:t>
      </w:r>
      <w:r w:rsidRPr="0087588A">
        <w:t xml:space="preserve"> </w:t>
      </w:r>
      <w:r w:rsidRPr="0087588A">
        <w:rPr>
          <w:b/>
          <w:bCs/>
          <w:i/>
        </w:rPr>
        <w:t xml:space="preserve">Patient </w:t>
      </w:r>
      <w:r w:rsidRPr="0087588A">
        <w:rPr>
          <w:b/>
          <w:bCs/>
          <w:i/>
          <w:spacing w:val="-1"/>
        </w:rPr>
        <w:t>Selection/Worklist</w:t>
      </w:r>
      <w:r w:rsidRPr="0087588A">
        <w:rPr>
          <w:b/>
          <w:bCs/>
          <w:i/>
          <w:spacing w:val="1"/>
        </w:rPr>
        <w:t xml:space="preserve"> </w:t>
      </w:r>
      <w:r w:rsidRPr="0087588A">
        <w:t>with updated</w:t>
      </w:r>
      <w:r w:rsidRPr="0087588A">
        <w:rPr>
          <w:spacing w:val="49"/>
        </w:rPr>
        <w:t xml:space="preserve"> </w:t>
      </w:r>
      <w:r w:rsidRPr="0087588A">
        <w:rPr>
          <w:spacing w:val="-1"/>
        </w:rPr>
        <w:t>information.</w:t>
      </w:r>
      <w:r w:rsidRPr="0087588A">
        <w:rPr>
          <w:spacing w:val="1"/>
        </w:rPr>
        <w:t xml:space="preserve"> </w:t>
      </w:r>
    </w:p>
    <w:p w:rsidR="008C7850" w:rsidRPr="0087588A" w:rsidRDefault="008C7850" w:rsidP="008C7850">
      <w:pPr>
        <w:pStyle w:val="BodyText"/>
        <w:spacing w:before="118"/>
        <w:ind w:right="270"/>
        <w:rPr>
          <w:spacing w:val="-1"/>
        </w:rPr>
      </w:pPr>
      <w:r w:rsidRPr="0087588A">
        <w:t>The system</w:t>
      </w:r>
      <w:r w:rsidRPr="0087588A">
        <w:rPr>
          <w:spacing w:val="-2"/>
        </w:rPr>
        <w:t xml:space="preserve"> </w:t>
      </w:r>
      <w:r w:rsidRPr="0087588A">
        <w:t>will now</w:t>
      </w:r>
      <w:r w:rsidRPr="0087588A">
        <w:rPr>
          <w:spacing w:val="-1"/>
        </w:rPr>
        <w:t xml:space="preserve"> </w:t>
      </w:r>
      <w:r w:rsidRPr="0087588A">
        <w:t>let</w:t>
      </w:r>
      <w:r w:rsidRPr="0087588A">
        <w:rPr>
          <w:spacing w:val="-2"/>
        </w:rPr>
        <w:t xml:space="preserve"> </w:t>
      </w:r>
      <w:r w:rsidRPr="0087588A">
        <w:t xml:space="preserve">you </w:t>
      </w:r>
      <w:r w:rsidRPr="0087588A">
        <w:rPr>
          <w:spacing w:val="-1"/>
        </w:rPr>
        <w:t>distinguish</w:t>
      </w:r>
      <w:r w:rsidRPr="0087588A">
        <w:rPr>
          <w:spacing w:val="1"/>
        </w:rPr>
        <w:t xml:space="preserve"> </w:t>
      </w:r>
      <w:r w:rsidRPr="0087588A">
        <w:t>patient</w:t>
      </w:r>
      <w:r w:rsidRPr="0087588A">
        <w:rPr>
          <w:spacing w:val="-1"/>
        </w:rPr>
        <w:t xml:space="preserve"> </w:t>
      </w:r>
      <w:r w:rsidRPr="0087588A">
        <w:t xml:space="preserve">stay </w:t>
      </w:r>
      <w:r w:rsidRPr="0087588A">
        <w:rPr>
          <w:spacing w:val="-1"/>
        </w:rPr>
        <w:t>dismissal</w:t>
      </w:r>
      <w:r w:rsidRPr="0087588A">
        <w:t xml:space="preserve"> types</w:t>
      </w:r>
      <w:r w:rsidR="00142944" w:rsidRPr="0087588A">
        <w:t xml:space="preserve">. </w:t>
      </w:r>
      <w:r w:rsidRPr="0087588A">
        <w:t xml:space="preserve">Having this ability will </w:t>
      </w:r>
      <w:r w:rsidRPr="0087588A">
        <w:rPr>
          <w:spacing w:val="-1"/>
        </w:rPr>
        <w:t>assist</w:t>
      </w:r>
      <w:r w:rsidRPr="0087588A">
        <w:t xml:space="preserve"> with reporting</w:t>
      </w:r>
      <w:r w:rsidRPr="0087588A">
        <w:rPr>
          <w:spacing w:val="-2"/>
        </w:rPr>
        <w:t xml:space="preserve"> </w:t>
      </w:r>
      <w:r w:rsidRPr="0087588A">
        <w:t>and identifying</w:t>
      </w:r>
      <w:r w:rsidRPr="0087588A">
        <w:rPr>
          <w:spacing w:val="1"/>
        </w:rPr>
        <w:t xml:space="preserve"> </w:t>
      </w:r>
      <w:r w:rsidRPr="0087588A">
        <w:rPr>
          <w:spacing w:val="-1"/>
        </w:rPr>
        <w:t>patients</w:t>
      </w:r>
      <w:r w:rsidRPr="0087588A">
        <w:t xml:space="preserve"> in </w:t>
      </w:r>
      <w:r w:rsidRPr="0087588A">
        <w:rPr>
          <w:spacing w:val="-1"/>
        </w:rPr>
        <w:t>non-reviewable</w:t>
      </w:r>
      <w:r w:rsidRPr="0087588A">
        <w:t xml:space="preserve"> specialties.</w:t>
      </w:r>
      <w:r w:rsidRPr="0087588A">
        <w:rPr>
          <w:spacing w:val="-1"/>
        </w:rPr>
        <w:t xml:space="preserve"> This is explained</w:t>
      </w:r>
      <w:r w:rsidRPr="0087588A">
        <w:rPr>
          <w:spacing w:val="1"/>
        </w:rPr>
        <w:t xml:space="preserve"> </w:t>
      </w:r>
      <w:r w:rsidRPr="0087588A">
        <w:t>in</w:t>
      </w:r>
      <w:r w:rsidRPr="0087588A">
        <w:rPr>
          <w:spacing w:val="-1"/>
        </w:rPr>
        <w:t xml:space="preserve"> </w:t>
      </w:r>
      <w:r w:rsidRPr="0087588A">
        <w:t xml:space="preserve">Section </w:t>
      </w:r>
      <w:r w:rsidR="009E690E" w:rsidRPr="0087588A">
        <w:rPr>
          <w:spacing w:val="-1"/>
        </w:rPr>
        <w:t>4</w:t>
      </w:r>
      <w:r w:rsidRPr="0087588A">
        <w:rPr>
          <w:spacing w:val="-1"/>
        </w:rPr>
        <w:t>.5.1.</w:t>
      </w:r>
    </w:p>
    <w:p w:rsidR="008C7850" w:rsidRPr="0087588A" w:rsidRDefault="008C7850" w:rsidP="008C7850">
      <w:pPr>
        <w:pStyle w:val="BodyText"/>
        <w:spacing w:before="69"/>
        <w:ind w:right="176"/>
      </w:pPr>
      <w:r w:rsidRPr="0087588A">
        <w:rPr>
          <w:spacing w:val="-1"/>
        </w:rPr>
        <w:t>The</w:t>
      </w:r>
      <w:r w:rsidRPr="0087588A">
        <w:t xml:space="preserve"> </w:t>
      </w:r>
      <w:r w:rsidRPr="0087588A">
        <w:rPr>
          <w:b/>
          <w:i/>
        </w:rPr>
        <w:t>Patient</w:t>
      </w:r>
      <w:r w:rsidRPr="0087588A">
        <w:rPr>
          <w:b/>
          <w:i/>
          <w:spacing w:val="-1"/>
        </w:rPr>
        <w:t xml:space="preserve"> Selection/Worklist</w:t>
      </w:r>
      <w:r w:rsidRPr="0087588A">
        <w:rPr>
          <w:b/>
          <w:i/>
          <w:spacing w:val="1"/>
        </w:rPr>
        <w:t xml:space="preserve"> </w:t>
      </w:r>
      <w:r w:rsidRPr="0087588A">
        <w:t xml:space="preserve">is </w:t>
      </w:r>
      <w:r w:rsidRPr="0087588A">
        <w:rPr>
          <w:spacing w:val="-1"/>
        </w:rPr>
        <w:t>patient-based;</w:t>
      </w:r>
      <w:r w:rsidRPr="0087588A">
        <w:t xml:space="preserve"> </w:t>
      </w:r>
      <w:r w:rsidRPr="0087588A">
        <w:rPr>
          <w:spacing w:val="-1"/>
        </w:rPr>
        <w:t>therefore,</w:t>
      </w:r>
      <w:r w:rsidRPr="0087588A">
        <w:t xml:space="preserve"> a </w:t>
      </w:r>
      <w:r w:rsidRPr="0087588A">
        <w:rPr>
          <w:spacing w:val="-1"/>
        </w:rPr>
        <w:t>dismissal</w:t>
      </w:r>
      <w:r w:rsidRPr="0087588A">
        <w:t xml:space="preserve"> of a given row </w:t>
      </w:r>
      <w:r w:rsidRPr="0087588A">
        <w:rPr>
          <w:spacing w:val="-1"/>
        </w:rPr>
        <w:t>in</w:t>
      </w:r>
      <w:r w:rsidRPr="0087588A">
        <w:t xml:space="preserve"> the</w:t>
      </w:r>
      <w:r w:rsidRPr="0087588A">
        <w:rPr>
          <w:spacing w:val="91"/>
        </w:rPr>
        <w:t xml:space="preserve"> </w:t>
      </w:r>
      <w:r w:rsidRPr="0087588A">
        <w:rPr>
          <w:spacing w:val="-1"/>
        </w:rPr>
        <w:t>Worklist</w:t>
      </w:r>
      <w:r w:rsidRPr="0087588A">
        <w:t xml:space="preserve"> </w:t>
      </w:r>
      <w:r w:rsidRPr="0087588A">
        <w:rPr>
          <w:spacing w:val="-1"/>
        </w:rPr>
        <w:t>will</w:t>
      </w:r>
      <w:r w:rsidRPr="0087588A">
        <w:t xml:space="preserve"> result</w:t>
      </w:r>
      <w:r w:rsidRPr="0087588A">
        <w:rPr>
          <w:spacing w:val="-1"/>
        </w:rPr>
        <w:t xml:space="preserve"> </w:t>
      </w:r>
      <w:r w:rsidRPr="0087588A">
        <w:t xml:space="preserve">in </w:t>
      </w:r>
      <w:r w:rsidRPr="0087588A">
        <w:rPr>
          <w:spacing w:val="-1"/>
        </w:rPr>
        <w:t>the</w:t>
      </w:r>
      <w:r w:rsidRPr="0087588A">
        <w:t xml:space="preserve"> </w:t>
      </w:r>
      <w:r w:rsidRPr="0087588A">
        <w:rPr>
          <w:spacing w:val="-1"/>
        </w:rPr>
        <w:t xml:space="preserve">dismissal </w:t>
      </w:r>
      <w:r w:rsidRPr="0087588A">
        <w:t>of</w:t>
      </w:r>
      <w:r w:rsidRPr="0087588A">
        <w:rPr>
          <w:spacing w:val="-1"/>
        </w:rPr>
        <w:t xml:space="preserve"> </w:t>
      </w:r>
      <w:r w:rsidRPr="0087588A">
        <w:t xml:space="preserve">the stay </w:t>
      </w:r>
      <w:r w:rsidRPr="0087588A">
        <w:rPr>
          <w:spacing w:val="-1"/>
        </w:rPr>
        <w:t>that</w:t>
      </w:r>
      <w:r w:rsidRPr="0087588A">
        <w:t xml:space="preserve"> is </w:t>
      </w:r>
      <w:r w:rsidRPr="0087588A">
        <w:rPr>
          <w:spacing w:val="-1"/>
        </w:rPr>
        <w:t>currently</w:t>
      </w:r>
      <w:r w:rsidRPr="0087588A">
        <w:t xml:space="preserve"> </w:t>
      </w:r>
      <w:r w:rsidRPr="0087588A">
        <w:rPr>
          <w:spacing w:val="-1"/>
        </w:rPr>
        <w:t>being</w:t>
      </w:r>
      <w:r w:rsidRPr="0087588A">
        <w:t xml:space="preserve"> represented by that patient</w:t>
      </w:r>
      <w:r w:rsidRPr="0087588A">
        <w:rPr>
          <w:spacing w:val="65"/>
        </w:rPr>
        <w:t xml:space="preserve"> </w:t>
      </w:r>
      <w:r w:rsidRPr="0087588A">
        <w:t xml:space="preserve">in the </w:t>
      </w:r>
      <w:r w:rsidR="002A6CCD" w:rsidRPr="0087588A">
        <w:rPr>
          <w:spacing w:val="-1"/>
        </w:rPr>
        <w:t>Worklist</w:t>
      </w:r>
      <w:r w:rsidRPr="0087588A">
        <w:t xml:space="preserve"> </w:t>
      </w:r>
      <w:r w:rsidRPr="0087588A">
        <w:rPr>
          <w:spacing w:val="-1"/>
        </w:rPr>
        <w:t>(</w:t>
      </w:r>
      <w:r w:rsidR="002A6CCD" w:rsidRPr="0087588A">
        <w:rPr>
          <w:spacing w:val="-1"/>
        </w:rPr>
        <w:t>i.e.,</w:t>
      </w:r>
      <w:r w:rsidR="002A6CCD" w:rsidRPr="0087588A">
        <w:t xml:space="preserve"> t</w:t>
      </w:r>
      <w:r w:rsidR="008629E5" w:rsidRPr="0087588A">
        <w:t>he</w:t>
      </w:r>
      <w:r w:rsidRPr="0087588A">
        <w:rPr>
          <w:spacing w:val="-1"/>
        </w:rPr>
        <w:t xml:space="preserve"> </w:t>
      </w:r>
      <w:r w:rsidRPr="0087588A">
        <w:t xml:space="preserve">most </w:t>
      </w:r>
      <w:r w:rsidRPr="0087588A">
        <w:rPr>
          <w:spacing w:val="-1"/>
        </w:rPr>
        <w:t xml:space="preserve">recent </w:t>
      </w:r>
      <w:r w:rsidRPr="0087588A">
        <w:t xml:space="preserve">stay </w:t>
      </w:r>
      <w:r w:rsidRPr="0087588A">
        <w:rPr>
          <w:spacing w:val="-1"/>
        </w:rPr>
        <w:t>that</w:t>
      </w:r>
      <w:r w:rsidRPr="0087588A">
        <w:t xml:space="preserve"> </w:t>
      </w:r>
      <w:r w:rsidRPr="0087588A">
        <w:rPr>
          <w:spacing w:val="-1"/>
        </w:rPr>
        <w:t>meets</w:t>
      </w:r>
      <w:r w:rsidRPr="0087588A">
        <w:t xml:space="preserve"> the </w:t>
      </w:r>
      <w:r w:rsidRPr="0087588A">
        <w:rPr>
          <w:spacing w:val="-1"/>
        </w:rPr>
        <w:t>current</w:t>
      </w:r>
      <w:r w:rsidRPr="0087588A">
        <w:t xml:space="preserve"> search </w:t>
      </w:r>
      <w:r w:rsidR="002A6CCD" w:rsidRPr="0087588A">
        <w:rPr>
          <w:spacing w:val="-1"/>
        </w:rPr>
        <w:t>criteria</w:t>
      </w:r>
      <w:r w:rsidRPr="0087588A">
        <w:rPr>
          <w:spacing w:val="-1"/>
        </w:rPr>
        <w:t>)</w:t>
      </w:r>
      <w:r w:rsidR="002A6CCD" w:rsidRPr="0087588A">
        <w:rPr>
          <w:spacing w:val="-1"/>
        </w:rPr>
        <w:t>.</w:t>
      </w:r>
      <w:r w:rsidRPr="0087588A">
        <w:t xml:space="preserve"> If</w:t>
      </w:r>
      <w:r w:rsidRPr="0087588A">
        <w:rPr>
          <w:spacing w:val="-1"/>
        </w:rPr>
        <w:t xml:space="preserve"> </w:t>
      </w:r>
      <w:r w:rsidRPr="0087588A">
        <w:t>the</w:t>
      </w:r>
      <w:r w:rsidRPr="0087588A">
        <w:rPr>
          <w:spacing w:val="-1"/>
        </w:rPr>
        <w:t xml:space="preserve"> </w:t>
      </w:r>
      <w:r w:rsidRPr="0087588A">
        <w:t>stay</w:t>
      </w:r>
      <w:r w:rsidRPr="0087588A">
        <w:rPr>
          <w:spacing w:val="77"/>
        </w:rPr>
        <w:t xml:space="preserve"> </w:t>
      </w:r>
      <w:r w:rsidRPr="0087588A">
        <w:rPr>
          <w:spacing w:val="-1"/>
        </w:rPr>
        <w:t xml:space="preserve">represented </w:t>
      </w:r>
      <w:r w:rsidRPr="0087588A">
        <w:t xml:space="preserve">by the </w:t>
      </w:r>
      <w:r w:rsidRPr="0087588A">
        <w:rPr>
          <w:spacing w:val="-1"/>
        </w:rPr>
        <w:t>patient</w:t>
      </w:r>
      <w:r w:rsidRPr="0087588A">
        <w:t xml:space="preserve"> is </w:t>
      </w:r>
      <w:r w:rsidRPr="0087588A">
        <w:rPr>
          <w:spacing w:val="-1"/>
        </w:rPr>
        <w:t>already dismissed,</w:t>
      </w:r>
      <w:r w:rsidRPr="0087588A">
        <w:t xml:space="preserve"> then the </w:t>
      </w:r>
      <w:r w:rsidRPr="0087588A">
        <w:rPr>
          <w:spacing w:val="-1"/>
        </w:rPr>
        <w:t>dismissal</w:t>
      </w:r>
      <w:r w:rsidRPr="0087588A">
        <w:t xml:space="preserve"> </w:t>
      </w:r>
      <w:r w:rsidRPr="0087588A">
        <w:rPr>
          <w:spacing w:val="-1"/>
        </w:rPr>
        <w:t>will</w:t>
      </w:r>
      <w:r w:rsidRPr="0087588A">
        <w:t xml:space="preserve"> </w:t>
      </w:r>
      <w:r w:rsidRPr="0087588A">
        <w:rPr>
          <w:spacing w:val="-1"/>
        </w:rPr>
        <w:t>have</w:t>
      </w:r>
      <w:r w:rsidRPr="0087588A">
        <w:t xml:space="preserve"> no </w:t>
      </w:r>
      <w:r w:rsidRPr="0087588A">
        <w:rPr>
          <w:spacing w:val="-1"/>
        </w:rPr>
        <w:t>effect,</w:t>
      </w:r>
      <w:r w:rsidRPr="0087588A">
        <w:t xml:space="preserve"> except</w:t>
      </w:r>
      <w:r w:rsidRPr="0087588A">
        <w:rPr>
          <w:spacing w:val="95"/>
        </w:rPr>
        <w:t xml:space="preserve"> </w:t>
      </w:r>
      <w:r w:rsidRPr="0087588A">
        <w:rPr>
          <w:spacing w:val="-1"/>
        </w:rPr>
        <w:t>potentially</w:t>
      </w:r>
      <w:r w:rsidRPr="0087588A">
        <w:t xml:space="preserve"> </w:t>
      </w:r>
      <w:r w:rsidRPr="0087588A">
        <w:rPr>
          <w:spacing w:val="-1"/>
        </w:rPr>
        <w:t>informing</w:t>
      </w:r>
      <w:r w:rsidRPr="0087588A">
        <w:t xml:space="preserve"> the user via dialog box.</w:t>
      </w:r>
    </w:p>
    <w:p w:rsidR="008C7850" w:rsidRPr="0087588A" w:rsidRDefault="008C7850" w:rsidP="008C7850">
      <w:pPr>
        <w:pStyle w:val="BodyText"/>
      </w:pPr>
      <w:r w:rsidRPr="0087588A">
        <w:t xml:space="preserve">This </w:t>
      </w:r>
      <w:r w:rsidRPr="0087588A">
        <w:rPr>
          <w:spacing w:val="-1"/>
        </w:rPr>
        <w:t>action</w:t>
      </w:r>
      <w:r w:rsidRPr="0087588A">
        <w:t xml:space="preserve"> is also </w:t>
      </w:r>
      <w:r w:rsidRPr="0087588A">
        <w:rPr>
          <w:spacing w:val="-1"/>
        </w:rPr>
        <w:t>available</w:t>
      </w:r>
      <w:r w:rsidRPr="0087588A">
        <w:t xml:space="preserve"> on </w:t>
      </w:r>
      <w:r w:rsidRPr="0087588A">
        <w:rPr>
          <w:spacing w:val="-1"/>
        </w:rPr>
        <w:t>Patient</w:t>
      </w:r>
      <w:r w:rsidRPr="0087588A">
        <w:t xml:space="preserve"> History </w:t>
      </w:r>
      <w:r w:rsidRPr="0087588A">
        <w:rPr>
          <w:spacing w:val="-1"/>
        </w:rPr>
        <w:t>Stays.</w:t>
      </w:r>
      <w:r w:rsidRPr="0087588A">
        <w:t xml:space="preserve"> See </w:t>
      </w:r>
      <w:r w:rsidRPr="0087588A">
        <w:rPr>
          <w:spacing w:val="-1"/>
        </w:rPr>
        <w:t>Section</w:t>
      </w:r>
      <w:r w:rsidR="00677268" w:rsidRPr="0087588A">
        <w:t xml:space="preserve"> 5</w:t>
      </w:r>
      <w:r w:rsidR="00E738EF" w:rsidRPr="0087588A">
        <w:t>.</w:t>
      </w:r>
    </w:p>
    <w:p w:rsidR="008C7850" w:rsidRPr="0087588A" w:rsidRDefault="00EA7885" w:rsidP="00EA7885">
      <w:pPr>
        <w:pStyle w:val="Heading3"/>
      </w:pPr>
      <w:r w:rsidRPr="0087588A">
        <w:t xml:space="preserve"> </w:t>
      </w:r>
      <w:bookmarkStart w:id="471" w:name="_Toc479676051"/>
      <w:bookmarkStart w:id="472" w:name="_Toc479631787"/>
      <w:bookmarkStart w:id="473" w:name="_Toc499543751"/>
      <w:r w:rsidR="008C7850" w:rsidRPr="0087588A">
        <w:t>NUMI /VISN</w:t>
      </w:r>
      <w:r w:rsidR="00D64DA7" w:rsidRPr="0087588A">
        <w:t xml:space="preserve"> </w:t>
      </w:r>
      <w:r w:rsidR="008C7850" w:rsidRPr="0087588A">
        <w:t>Support Services Center (VSSC) Processes</w:t>
      </w:r>
      <w:bookmarkEnd w:id="471"/>
      <w:bookmarkEnd w:id="472"/>
      <w:bookmarkEnd w:id="473"/>
    </w:p>
    <w:p w:rsidR="008C7850" w:rsidRPr="0087588A" w:rsidRDefault="008C7850" w:rsidP="008C7850">
      <w:pPr>
        <w:pStyle w:val="BodyText"/>
        <w:ind w:left="140" w:right="270"/>
      </w:pPr>
      <w:r w:rsidRPr="0087588A">
        <w:rPr>
          <w:spacing w:val="-1"/>
        </w:rPr>
        <w:t>NUMI</w:t>
      </w:r>
      <w:r w:rsidRPr="0087588A">
        <w:t xml:space="preserve"> will</w:t>
      </w:r>
      <w:r w:rsidRPr="0087588A">
        <w:rPr>
          <w:spacing w:val="-1"/>
        </w:rPr>
        <w:t xml:space="preserve"> automatically</w:t>
      </w:r>
      <w:r w:rsidRPr="0087588A">
        <w:t xml:space="preserve"> place stays</w:t>
      </w:r>
      <w:r w:rsidRPr="0087588A">
        <w:rPr>
          <w:spacing w:val="-1"/>
        </w:rPr>
        <w:t xml:space="preserve"> </w:t>
      </w:r>
      <w:r w:rsidRPr="0087588A">
        <w:t xml:space="preserve">into </w:t>
      </w:r>
      <w:r w:rsidRPr="0087588A">
        <w:rPr>
          <w:spacing w:val="-1"/>
        </w:rPr>
        <w:t>the</w:t>
      </w:r>
      <w:r w:rsidRPr="0087588A">
        <w:t xml:space="preserve"> </w:t>
      </w:r>
      <w:r w:rsidRPr="0087588A">
        <w:rPr>
          <w:spacing w:val="-1"/>
        </w:rPr>
        <w:t>Dismissal</w:t>
      </w:r>
      <w:r w:rsidRPr="0087588A">
        <w:t xml:space="preserve"> </w:t>
      </w:r>
      <w:r w:rsidRPr="0087588A">
        <w:rPr>
          <w:spacing w:val="-1"/>
        </w:rPr>
        <w:t>Admission</w:t>
      </w:r>
      <w:r w:rsidRPr="0087588A">
        <w:t xml:space="preserve"> Screen</w:t>
      </w:r>
      <w:r w:rsidRPr="0087588A">
        <w:rPr>
          <w:spacing w:val="-2"/>
        </w:rPr>
        <w:t xml:space="preserve"> </w:t>
      </w:r>
      <w:r w:rsidRPr="0087588A">
        <w:t>based on the</w:t>
      </w:r>
      <w:r w:rsidRPr="0087588A">
        <w:rPr>
          <w:spacing w:val="65"/>
        </w:rPr>
        <w:t xml:space="preserve"> </w:t>
      </w:r>
      <w:r w:rsidRPr="0087588A">
        <w:t xml:space="preserve">following </w:t>
      </w:r>
      <w:r w:rsidRPr="0087588A">
        <w:rPr>
          <w:spacing w:val="-1"/>
        </w:rPr>
        <w:t>two</w:t>
      </w:r>
      <w:r w:rsidRPr="0087588A">
        <w:t xml:space="preserve"> </w:t>
      </w:r>
      <w:r w:rsidRPr="0087588A">
        <w:rPr>
          <w:spacing w:val="-1"/>
        </w:rPr>
        <w:t>conditions:</w:t>
      </w:r>
    </w:p>
    <w:p w:rsidR="008C7850" w:rsidRPr="0087588A" w:rsidRDefault="008C7850" w:rsidP="00DA39F3">
      <w:pPr>
        <w:pStyle w:val="BodyText"/>
        <w:widowControl w:val="0"/>
        <w:numPr>
          <w:ilvl w:val="2"/>
          <w:numId w:val="52"/>
        </w:numPr>
        <w:tabs>
          <w:tab w:val="left" w:pos="2391"/>
        </w:tabs>
        <w:spacing w:before="0" w:after="0"/>
        <w:ind w:right="1056"/>
      </w:pPr>
      <w:r w:rsidRPr="0087588A">
        <w:t>The Stay has</w:t>
      </w:r>
      <w:r w:rsidRPr="0087588A">
        <w:rPr>
          <w:spacing w:val="-1"/>
        </w:rPr>
        <w:t xml:space="preserve"> </w:t>
      </w:r>
      <w:r w:rsidRPr="0087588A">
        <w:t xml:space="preserve">an initial </w:t>
      </w:r>
      <w:r w:rsidRPr="0087588A">
        <w:rPr>
          <w:spacing w:val="-1"/>
        </w:rPr>
        <w:t xml:space="preserve">treating </w:t>
      </w:r>
      <w:r w:rsidRPr="0087588A">
        <w:t>specialty</w:t>
      </w:r>
      <w:r w:rsidRPr="0087588A">
        <w:rPr>
          <w:spacing w:val="-1"/>
        </w:rPr>
        <w:t xml:space="preserve"> </w:t>
      </w:r>
      <w:r w:rsidRPr="0087588A">
        <w:t>that</w:t>
      </w:r>
      <w:r w:rsidRPr="0087588A">
        <w:rPr>
          <w:spacing w:val="-1"/>
        </w:rPr>
        <w:t xml:space="preserve"> </w:t>
      </w:r>
      <w:r w:rsidRPr="0087588A">
        <w:t xml:space="preserve">is </w:t>
      </w:r>
      <w:r w:rsidRPr="0087588A">
        <w:rPr>
          <w:spacing w:val="-1"/>
        </w:rPr>
        <w:t>configured</w:t>
      </w:r>
      <w:r w:rsidRPr="0087588A">
        <w:t xml:space="preserve"> in</w:t>
      </w:r>
      <w:r w:rsidRPr="0087588A">
        <w:rPr>
          <w:spacing w:val="-2"/>
        </w:rPr>
        <w:t xml:space="preserve"> </w:t>
      </w:r>
      <w:r w:rsidRPr="0087588A">
        <w:t>the</w:t>
      </w:r>
      <w:r w:rsidRPr="0087588A">
        <w:rPr>
          <w:spacing w:val="31"/>
        </w:rPr>
        <w:t xml:space="preserve"> </w:t>
      </w:r>
      <w:r w:rsidRPr="0087588A">
        <w:rPr>
          <w:spacing w:val="-1"/>
        </w:rPr>
        <w:t>Dismissal</w:t>
      </w:r>
      <w:r w:rsidRPr="0087588A">
        <w:t xml:space="preserve"> </w:t>
      </w:r>
      <w:r w:rsidRPr="0087588A">
        <w:rPr>
          <w:spacing w:val="-1"/>
        </w:rPr>
        <w:t>Administrative</w:t>
      </w:r>
      <w:r w:rsidRPr="0087588A">
        <w:t xml:space="preserve"> Screen.</w:t>
      </w:r>
    </w:p>
    <w:p w:rsidR="00DA0A80" w:rsidRPr="0087588A" w:rsidRDefault="002A5E14" w:rsidP="00DA39F3">
      <w:pPr>
        <w:pStyle w:val="BodyText"/>
        <w:widowControl w:val="0"/>
        <w:numPr>
          <w:ilvl w:val="2"/>
          <w:numId w:val="52"/>
        </w:numPr>
        <w:tabs>
          <w:tab w:val="left" w:pos="2351"/>
        </w:tabs>
        <w:spacing w:before="56" w:after="0"/>
        <w:ind w:left="2350" w:right="340"/>
      </w:pPr>
      <w:r w:rsidRPr="0087588A">
        <w:t>The initial</w:t>
      </w:r>
      <w:r w:rsidRPr="0087588A">
        <w:rPr>
          <w:spacing w:val="-1"/>
        </w:rPr>
        <w:t xml:space="preserve"> </w:t>
      </w:r>
      <w:r w:rsidRPr="0087588A">
        <w:t>treating</w:t>
      </w:r>
      <w:r w:rsidRPr="0087588A">
        <w:rPr>
          <w:spacing w:val="-1"/>
        </w:rPr>
        <w:t xml:space="preserve"> </w:t>
      </w:r>
      <w:r w:rsidRPr="0087588A">
        <w:t xml:space="preserve">specialty is not </w:t>
      </w:r>
      <w:r w:rsidRPr="0087588A">
        <w:rPr>
          <w:spacing w:val="-1"/>
        </w:rPr>
        <w:t>listed</w:t>
      </w:r>
      <w:r w:rsidRPr="0087588A">
        <w:t xml:space="preserve"> </w:t>
      </w:r>
      <w:r w:rsidRPr="0087588A">
        <w:rPr>
          <w:spacing w:val="-1"/>
        </w:rPr>
        <w:t>at</w:t>
      </w:r>
      <w:r w:rsidRPr="0087588A">
        <w:t xml:space="preserve"> all in</w:t>
      </w:r>
      <w:r w:rsidRPr="0087588A">
        <w:rPr>
          <w:spacing w:val="-2"/>
        </w:rPr>
        <w:t xml:space="preserve"> </w:t>
      </w:r>
      <w:r w:rsidRPr="0087588A">
        <w:t xml:space="preserve">the </w:t>
      </w:r>
      <w:r w:rsidRPr="0087588A">
        <w:rPr>
          <w:spacing w:val="-1"/>
        </w:rPr>
        <w:t>Dismissal</w:t>
      </w:r>
      <w:r w:rsidRPr="0087588A">
        <w:rPr>
          <w:spacing w:val="29"/>
        </w:rPr>
        <w:t xml:space="preserve"> </w:t>
      </w:r>
      <w:r w:rsidRPr="0087588A">
        <w:rPr>
          <w:spacing w:val="-1"/>
        </w:rPr>
        <w:t>Administrative</w:t>
      </w:r>
      <w:r w:rsidRPr="0087588A">
        <w:t xml:space="preserve"> Screen, </w:t>
      </w:r>
      <w:r w:rsidRPr="0087588A">
        <w:rPr>
          <w:spacing w:val="-1"/>
        </w:rPr>
        <w:t>but</w:t>
      </w:r>
      <w:r w:rsidRPr="0087588A">
        <w:t xml:space="preserve"> contains </w:t>
      </w:r>
      <w:r w:rsidRPr="0087588A">
        <w:rPr>
          <w:spacing w:val="-1"/>
        </w:rPr>
        <w:t>one</w:t>
      </w:r>
      <w:r w:rsidRPr="0087588A">
        <w:t xml:space="preserve"> of the following character</w:t>
      </w:r>
      <w:r w:rsidRPr="0087588A">
        <w:rPr>
          <w:spacing w:val="31"/>
        </w:rPr>
        <w:t xml:space="preserve"> </w:t>
      </w:r>
      <w:r w:rsidRPr="0087588A">
        <w:t>patterns:</w:t>
      </w:r>
    </w:p>
    <w:p w:rsidR="002A5E14" w:rsidRPr="0087588A" w:rsidRDefault="002A5E14" w:rsidP="00F82A59">
      <w:pPr>
        <w:pStyle w:val="BodyText"/>
        <w:widowControl w:val="0"/>
        <w:tabs>
          <w:tab w:val="left" w:pos="2351"/>
        </w:tabs>
        <w:spacing w:before="56" w:after="0"/>
        <w:ind w:left="2350" w:right="340"/>
      </w:pPr>
      <w:r w:rsidRPr="0087588A">
        <w:rPr>
          <w:spacing w:val="-1"/>
        </w:rPr>
        <w:lastRenderedPageBreak/>
        <w:t>‘%DOM%’,</w:t>
      </w:r>
      <w:r w:rsidRPr="0087588A">
        <w:t xml:space="preserve"> </w:t>
      </w:r>
      <w:r w:rsidRPr="0087588A">
        <w:rPr>
          <w:spacing w:val="-1"/>
        </w:rPr>
        <w:t>‘%NH%’,</w:t>
      </w:r>
      <w:r w:rsidRPr="0087588A">
        <w:t xml:space="preserve"> </w:t>
      </w:r>
      <w:r w:rsidRPr="0087588A">
        <w:rPr>
          <w:spacing w:val="-1"/>
        </w:rPr>
        <w:t>‘%OUTPATIENT%’,</w:t>
      </w:r>
      <w:r w:rsidRPr="0087588A">
        <w:t xml:space="preserve"> </w:t>
      </w:r>
      <w:r w:rsidRPr="0087588A">
        <w:rPr>
          <w:spacing w:val="-1"/>
        </w:rPr>
        <w:t>‘%REHAB%’,</w:t>
      </w:r>
      <w:r w:rsidRPr="0087588A">
        <w:rPr>
          <w:spacing w:val="67"/>
        </w:rPr>
        <w:t xml:space="preserve"> </w:t>
      </w:r>
      <w:r w:rsidRPr="0087588A">
        <w:rPr>
          <w:spacing w:val="-1"/>
        </w:rPr>
        <w:t>Representing</w:t>
      </w:r>
      <w:r w:rsidRPr="0087588A">
        <w:t xml:space="preserve"> the </w:t>
      </w:r>
      <w:r w:rsidRPr="0087588A">
        <w:rPr>
          <w:spacing w:val="-1"/>
        </w:rPr>
        <w:t>treating</w:t>
      </w:r>
      <w:r w:rsidRPr="0087588A">
        <w:t xml:space="preserve"> </w:t>
      </w:r>
      <w:r w:rsidRPr="0087588A">
        <w:rPr>
          <w:spacing w:val="-1"/>
        </w:rPr>
        <w:t>specialties</w:t>
      </w:r>
      <w:r w:rsidRPr="0087588A">
        <w:t xml:space="preserve"> </w:t>
      </w:r>
      <w:r w:rsidRPr="0087588A">
        <w:rPr>
          <w:spacing w:val="-1"/>
        </w:rPr>
        <w:t>categories</w:t>
      </w:r>
      <w:r w:rsidRPr="0087588A">
        <w:t xml:space="preserve"> </w:t>
      </w:r>
      <w:r w:rsidRPr="0087588A">
        <w:rPr>
          <w:spacing w:val="-1"/>
        </w:rPr>
        <w:t>of</w:t>
      </w:r>
      <w:r w:rsidRPr="0087588A">
        <w:t xml:space="preserve"> </w:t>
      </w:r>
      <w:r w:rsidRPr="0087588A">
        <w:rPr>
          <w:spacing w:val="-1"/>
        </w:rPr>
        <w:t>DOMICILIARY,</w:t>
      </w:r>
      <w:r w:rsidRPr="0087588A">
        <w:rPr>
          <w:spacing w:val="85"/>
        </w:rPr>
        <w:t xml:space="preserve"> </w:t>
      </w:r>
      <w:r w:rsidRPr="0087588A">
        <w:rPr>
          <w:spacing w:val="-1"/>
        </w:rPr>
        <w:t>NURSING</w:t>
      </w:r>
      <w:r w:rsidRPr="0087588A">
        <w:t xml:space="preserve"> </w:t>
      </w:r>
      <w:r w:rsidRPr="0087588A">
        <w:rPr>
          <w:spacing w:val="-1"/>
        </w:rPr>
        <w:t>HOME,</w:t>
      </w:r>
      <w:r w:rsidRPr="0087588A">
        <w:t xml:space="preserve"> OUTPATIENT, and </w:t>
      </w:r>
      <w:r w:rsidRPr="0087588A">
        <w:rPr>
          <w:spacing w:val="-1"/>
        </w:rPr>
        <w:t>REHAB</w:t>
      </w:r>
      <w:r w:rsidRPr="0087588A">
        <w:rPr>
          <w:spacing w:val="1"/>
        </w:rPr>
        <w:t xml:space="preserve"> </w:t>
      </w:r>
      <w:r w:rsidRPr="0087588A">
        <w:t>and their</w:t>
      </w:r>
      <w:r w:rsidRPr="0087588A">
        <w:rPr>
          <w:spacing w:val="-1"/>
        </w:rPr>
        <w:t xml:space="preserve"> </w:t>
      </w:r>
      <w:r w:rsidRPr="0087588A">
        <w:t>derivatives.</w:t>
      </w:r>
    </w:p>
    <w:p w:rsidR="002A5E14" w:rsidRPr="0087588A" w:rsidRDefault="002A5E14" w:rsidP="002A5E14">
      <w:pPr>
        <w:pStyle w:val="BodyText"/>
        <w:ind w:right="115"/>
      </w:pPr>
      <w:r w:rsidRPr="0087588A">
        <w:rPr>
          <w:spacing w:val="-1"/>
        </w:rPr>
        <w:t>(Example:</w:t>
      </w:r>
      <w:r w:rsidRPr="0087588A">
        <w:t xml:space="preserve"> “NURSING </w:t>
      </w:r>
      <w:r w:rsidRPr="0087588A">
        <w:rPr>
          <w:spacing w:val="-1"/>
        </w:rPr>
        <w:t>HOME”</w:t>
      </w:r>
      <w:r w:rsidRPr="0087588A">
        <w:rPr>
          <w:spacing w:val="1"/>
        </w:rPr>
        <w:t xml:space="preserve"> w</w:t>
      </w:r>
      <w:r w:rsidRPr="0087588A">
        <w:rPr>
          <w:spacing w:val="-1"/>
        </w:rPr>
        <w:t>ould</w:t>
      </w:r>
      <w:r w:rsidRPr="0087588A">
        <w:t xml:space="preserve"> cover</w:t>
      </w:r>
      <w:r w:rsidRPr="0087588A">
        <w:rPr>
          <w:spacing w:val="-1"/>
        </w:rPr>
        <w:t xml:space="preserve"> treating</w:t>
      </w:r>
      <w:r w:rsidRPr="0087588A">
        <w:t xml:space="preserve"> </w:t>
      </w:r>
      <w:r w:rsidRPr="0087588A">
        <w:rPr>
          <w:spacing w:val="-1"/>
        </w:rPr>
        <w:t>specialties</w:t>
      </w:r>
      <w:r w:rsidRPr="0087588A">
        <w:t xml:space="preserve"> </w:t>
      </w:r>
      <w:r w:rsidRPr="0087588A">
        <w:rPr>
          <w:spacing w:val="-1"/>
        </w:rPr>
        <w:t>NHCU,</w:t>
      </w:r>
      <w:r w:rsidRPr="0087588A">
        <w:t xml:space="preserve"> </w:t>
      </w:r>
      <w:r w:rsidRPr="0087588A">
        <w:rPr>
          <w:spacing w:val="-1"/>
        </w:rPr>
        <w:t>NH</w:t>
      </w:r>
      <w:r w:rsidRPr="0087588A">
        <w:t xml:space="preserve"> </w:t>
      </w:r>
      <w:r w:rsidRPr="0087588A">
        <w:rPr>
          <w:spacing w:val="-1"/>
        </w:rPr>
        <w:t>Hospice,</w:t>
      </w:r>
      <w:r w:rsidRPr="0087588A">
        <w:t xml:space="preserve"> NH </w:t>
      </w:r>
      <w:r w:rsidRPr="0087588A">
        <w:rPr>
          <w:spacing w:val="-1"/>
        </w:rPr>
        <w:t>Long</w:t>
      </w:r>
      <w:r w:rsidRPr="0087588A">
        <w:rPr>
          <w:spacing w:val="87"/>
        </w:rPr>
        <w:t xml:space="preserve"> </w:t>
      </w:r>
      <w:r w:rsidRPr="0087588A">
        <w:t>Term</w:t>
      </w:r>
      <w:r w:rsidRPr="0087588A">
        <w:rPr>
          <w:spacing w:val="-1"/>
        </w:rPr>
        <w:t xml:space="preserve"> Dementia</w:t>
      </w:r>
      <w:r w:rsidRPr="0087588A">
        <w:t xml:space="preserve"> </w:t>
      </w:r>
      <w:r w:rsidRPr="0087588A">
        <w:rPr>
          <w:spacing w:val="-1"/>
        </w:rPr>
        <w:t>Care,</w:t>
      </w:r>
      <w:r w:rsidRPr="0087588A">
        <w:t xml:space="preserve"> NH </w:t>
      </w:r>
      <w:r w:rsidRPr="0087588A">
        <w:rPr>
          <w:spacing w:val="-1"/>
        </w:rPr>
        <w:t>Long</w:t>
      </w:r>
      <w:r w:rsidRPr="0087588A">
        <w:t xml:space="preserve"> Stay </w:t>
      </w:r>
      <w:r w:rsidRPr="0087588A">
        <w:rPr>
          <w:spacing w:val="-1"/>
        </w:rPr>
        <w:t>Maintenance</w:t>
      </w:r>
      <w:r w:rsidRPr="0087588A">
        <w:t xml:space="preserve"> Care, etc.)</w:t>
      </w:r>
    </w:p>
    <w:p w:rsidR="003C3CBA" w:rsidRPr="0087588A" w:rsidRDefault="002A5E14" w:rsidP="003C3CBA">
      <w:pPr>
        <w:pStyle w:val="BodyText"/>
        <w:ind w:right="167"/>
      </w:pPr>
      <w:r w:rsidRPr="0087588A">
        <w:rPr>
          <w:spacing w:val="-1"/>
        </w:rPr>
        <w:t>NUMI</w:t>
      </w:r>
      <w:r w:rsidRPr="0087588A">
        <w:t xml:space="preserve"> shall</w:t>
      </w:r>
      <w:r w:rsidRPr="0087588A">
        <w:rPr>
          <w:spacing w:val="-1"/>
        </w:rPr>
        <w:t xml:space="preserve"> automatically</w:t>
      </w:r>
      <w:r w:rsidRPr="0087588A">
        <w:t xml:space="preserve"> </w:t>
      </w:r>
      <w:proofErr w:type="gramStart"/>
      <w:r w:rsidRPr="0087588A">
        <w:rPr>
          <w:spacing w:val="-1"/>
        </w:rPr>
        <w:t>un-</w:t>
      </w:r>
      <w:proofErr w:type="gramEnd"/>
      <w:r w:rsidRPr="0087588A">
        <w:rPr>
          <w:spacing w:val="-1"/>
        </w:rPr>
        <w:t>dismiss</w:t>
      </w:r>
      <w:r w:rsidRPr="0087588A">
        <w:t xml:space="preserve"> a stay</w:t>
      </w:r>
      <w:r w:rsidRPr="0087588A">
        <w:rPr>
          <w:spacing w:val="-1"/>
        </w:rPr>
        <w:t xml:space="preserve"> </w:t>
      </w:r>
      <w:r w:rsidRPr="0087588A">
        <w:t xml:space="preserve">if </w:t>
      </w:r>
      <w:r w:rsidRPr="0087588A">
        <w:rPr>
          <w:spacing w:val="-1"/>
        </w:rPr>
        <w:t>movement</w:t>
      </w:r>
      <w:r w:rsidRPr="0087588A">
        <w:t xml:space="preserve"> into a reviewable</w:t>
      </w:r>
      <w:r w:rsidRPr="0087588A">
        <w:rPr>
          <w:spacing w:val="-1"/>
        </w:rPr>
        <w:t xml:space="preserve"> </w:t>
      </w:r>
      <w:r w:rsidRPr="0087588A">
        <w:t xml:space="preserve">treating </w:t>
      </w:r>
      <w:r w:rsidRPr="0087588A">
        <w:rPr>
          <w:spacing w:val="-1"/>
        </w:rPr>
        <w:t>specialty</w:t>
      </w:r>
      <w:r w:rsidRPr="0087588A">
        <w:t xml:space="preserve"> (as</w:t>
      </w:r>
      <w:r w:rsidRPr="0087588A">
        <w:rPr>
          <w:spacing w:val="61"/>
        </w:rPr>
        <w:t xml:space="preserve"> </w:t>
      </w:r>
      <w:r w:rsidRPr="0087588A">
        <w:rPr>
          <w:spacing w:val="-1"/>
        </w:rPr>
        <w:t>determined</w:t>
      </w:r>
      <w:r w:rsidRPr="0087588A">
        <w:t xml:space="preserve"> by the Dismissal </w:t>
      </w:r>
      <w:r w:rsidRPr="0087588A">
        <w:rPr>
          <w:spacing w:val="-1"/>
        </w:rPr>
        <w:t>Administrative</w:t>
      </w:r>
      <w:r w:rsidRPr="0087588A">
        <w:t xml:space="preserve"> </w:t>
      </w:r>
      <w:r w:rsidRPr="0087588A">
        <w:rPr>
          <w:spacing w:val="-1"/>
        </w:rPr>
        <w:t>Screen)</w:t>
      </w:r>
      <w:r w:rsidRPr="0087588A">
        <w:t xml:space="preserve"> is </w:t>
      </w:r>
      <w:r w:rsidRPr="0087588A">
        <w:rPr>
          <w:spacing w:val="-1"/>
        </w:rPr>
        <w:t>detected.</w:t>
      </w:r>
      <w:r w:rsidRPr="0087588A">
        <w:t xml:space="preserve"> Subsequent </w:t>
      </w:r>
      <w:r w:rsidRPr="0087588A">
        <w:rPr>
          <w:spacing w:val="-1"/>
        </w:rPr>
        <w:t>moves</w:t>
      </w:r>
      <w:r w:rsidRPr="0087588A">
        <w:t xml:space="preserve"> into auto-</w:t>
      </w:r>
      <w:r w:rsidRPr="0087588A">
        <w:rPr>
          <w:spacing w:val="73"/>
        </w:rPr>
        <w:t xml:space="preserve"> </w:t>
      </w:r>
      <w:r w:rsidRPr="0087588A">
        <w:rPr>
          <w:spacing w:val="-1"/>
        </w:rPr>
        <w:t>dismissible</w:t>
      </w:r>
      <w:r w:rsidRPr="0087588A">
        <w:t xml:space="preserve"> treating </w:t>
      </w:r>
      <w:r w:rsidRPr="0087588A">
        <w:rPr>
          <w:spacing w:val="-1"/>
        </w:rPr>
        <w:t>specialties</w:t>
      </w:r>
      <w:r w:rsidRPr="0087588A">
        <w:t xml:space="preserve"> </w:t>
      </w:r>
      <w:r w:rsidRPr="0087588A">
        <w:rPr>
          <w:spacing w:val="-1"/>
        </w:rPr>
        <w:t>after</w:t>
      </w:r>
      <w:r w:rsidRPr="0087588A">
        <w:t xml:space="preserve"> the </w:t>
      </w:r>
      <w:r w:rsidRPr="0087588A">
        <w:rPr>
          <w:spacing w:val="-1"/>
        </w:rPr>
        <w:t>initial</w:t>
      </w:r>
      <w:r w:rsidRPr="0087588A">
        <w:t xml:space="preserve"> </w:t>
      </w:r>
      <w:r w:rsidRPr="0087588A">
        <w:rPr>
          <w:spacing w:val="-1"/>
        </w:rPr>
        <w:t>treatment</w:t>
      </w:r>
      <w:r w:rsidRPr="0087588A">
        <w:t xml:space="preserve"> specialty will not</w:t>
      </w:r>
      <w:r w:rsidRPr="0087588A">
        <w:rPr>
          <w:spacing w:val="-1"/>
        </w:rPr>
        <w:t xml:space="preserve"> </w:t>
      </w:r>
      <w:r w:rsidRPr="0087588A">
        <w:t>result in an auto-</w:t>
      </w:r>
      <w:r w:rsidRPr="0087588A">
        <w:rPr>
          <w:spacing w:val="73"/>
        </w:rPr>
        <w:t xml:space="preserve"> </w:t>
      </w:r>
      <w:r w:rsidRPr="0087588A">
        <w:rPr>
          <w:spacing w:val="-1"/>
        </w:rPr>
        <w:t>dismissal.</w:t>
      </w:r>
      <w:r w:rsidR="00EC1FBA" w:rsidRPr="0087588A" w:rsidDel="00EC1FBA">
        <w:t xml:space="preserve"> </w:t>
      </w:r>
      <w:r w:rsidRPr="0087588A">
        <w:t>This process</w:t>
      </w:r>
      <w:r w:rsidRPr="0087588A">
        <w:rPr>
          <w:spacing w:val="-2"/>
        </w:rPr>
        <w:t xml:space="preserve"> </w:t>
      </w:r>
      <w:r w:rsidRPr="0087588A">
        <w:t>happens</w:t>
      </w:r>
      <w:r w:rsidRPr="0087588A">
        <w:rPr>
          <w:spacing w:val="1"/>
        </w:rPr>
        <w:t xml:space="preserve"> </w:t>
      </w:r>
      <w:r w:rsidRPr="0087588A">
        <w:t xml:space="preserve">whenever a </w:t>
      </w:r>
      <w:r w:rsidRPr="0087588A">
        <w:rPr>
          <w:spacing w:val="-1"/>
        </w:rPr>
        <w:t>new</w:t>
      </w:r>
      <w:r w:rsidRPr="0087588A">
        <w:t xml:space="preserve"> stay is </w:t>
      </w:r>
      <w:r w:rsidRPr="0087588A">
        <w:rPr>
          <w:spacing w:val="-1"/>
        </w:rPr>
        <w:t>synchronized</w:t>
      </w:r>
      <w:r w:rsidRPr="0087588A">
        <w:rPr>
          <w:spacing w:val="-2"/>
        </w:rPr>
        <w:t xml:space="preserve"> </w:t>
      </w:r>
      <w:r w:rsidRPr="0087588A">
        <w:t>with VistA.</w:t>
      </w:r>
    </w:p>
    <w:p w:rsidR="002A5E14" w:rsidRPr="0087588A" w:rsidRDefault="002A5E14" w:rsidP="003C3CBA">
      <w:pPr>
        <w:pStyle w:val="BodyText"/>
        <w:ind w:right="167"/>
        <w:rPr>
          <w:b/>
        </w:rPr>
      </w:pPr>
      <w:r w:rsidRPr="0087588A">
        <w:rPr>
          <w:b/>
          <w:u w:val="single" w:color="000000"/>
        </w:rPr>
        <w:t xml:space="preserve">Scenario </w:t>
      </w:r>
      <w:r w:rsidRPr="0087588A">
        <w:rPr>
          <w:b/>
          <w:spacing w:val="-1"/>
          <w:u w:val="single" w:color="000000"/>
        </w:rPr>
        <w:t>#1</w:t>
      </w:r>
      <w:r w:rsidRPr="0087588A">
        <w:rPr>
          <w:b/>
          <w:spacing w:val="-1"/>
        </w:rPr>
        <w:t>:</w:t>
      </w:r>
    </w:p>
    <w:p w:rsidR="002A5E14" w:rsidRPr="0087588A" w:rsidRDefault="002A5E14" w:rsidP="002A5E14">
      <w:pPr>
        <w:pStyle w:val="BodyText"/>
        <w:ind w:right="167"/>
      </w:pPr>
      <w:r w:rsidRPr="0087588A">
        <w:t xml:space="preserve">A </w:t>
      </w:r>
      <w:r w:rsidRPr="0087588A">
        <w:rPr>
          <w:spacing w:val="-1"/>
        </w:rPr>
        <w:t>VistA</w:t>
      </w:r>
      <w:r w:rsidRPr="0087588A">
        <w:t xml:space="preserve"> </w:t>
      </w:r>
      <w:r w:rsidRPr="0087588A">
        <w:rPr>
          <w:spacing w:val="-1"/>
        </w:rPr>
        <w:t>synchronization</w:t>
      </w:r>
      <w:r w:rsidRPr="0087588A">
        <w:t xml:space="preserve"> runs on </w:t>
      </w:r>
      <w:r w:rsidRPr="0087588A">
        <w:rPr>
          <w:spacing w:val="-1"/>
        </w:rPr>
        <w:t>Tuesday</w:t>
      </w:r>
      <w:r w:rsidRPr="0087588A">
        <w:t xml:space="preserve"> at </w:t>
      </w:r>
      <w:r w:rsidRPr="0087588A">
        <w:rPr>
          <w:spacing w:val="-1"/>
        </w:rPr>
        <w:t>4:30am</w:t>
      </w:r>
      <w:r w:rsidRPr="0087588A">
        <w:rPr>
          <w:spacing w:val="-2"/>
        </w:rPr>
        <w:t xml:space="preserve"> </w:t>
      </w:r>
      <w:r w:rsidRPr="0087588A">
        <w:t xml:space="preserve">Eastern </w:t>
      </w:r>
      <w:r w:rsidRPr="0087588A">
        <w:rPr>
          <w:spacing w:val="-1"/>
        </w:rPr>
        <w:t>Time</w:t>
      </w:r>
      <w:r w:rsidRPr="0087588A">
        <w:t xml:space="preserve"> (ET): </w:t>
      </w:r>
      <w:r w:rsidRPr="0087588A">
        <w:rPr>
          <w:spacing w:val="-1"/>
        </w:rPr>
        <w:t>Patient</w:t>
      </w:r>
      <w:r w:rsidRPr="0087588A">
        <w:t xml:space="preserve"> was</w:t>
      </w:r>
      <w:r w:rsidRPr="0087588A">
        <w:rPr>
          <w:spacing w:val="-2"/>
        </w:rPr>
        <w:t xml:space="preserve"> </w:t>
      </w:r>
      <w:r w:rsidRPr="0087588A">
        <w:rPr>
          <w:spacing w:val="-1"/>
        </w:rPr>
        <w:t>admitted</w:t>
      </w:r>
      <w:r w:rsidRPr="0087588A">
        <w:t xml:space="preserve"> to</w:t>
      </w:r>
      <w:r w:rsidRPr="0087588A">
        <w:rPr>
          <w:spacing w:val="77"/>
        </w:rPr>
        <w:t xml:space="preserve"> </w:t>
      </w:r>
      <w:r w:rsidRPr="0087588A">
        <w:t>the Rehab ward Tuesday</w:t>
      </w:r>
      <w:r w:rsidRPr="0087588A">
        <w:rPr>
          <w:spacing w:val="-2"/>
        </w:rPr>
        <w:t xml:space="preserve"> </w:t>
      </w:r>
      <w:r w:rsidRPr="0087588A">
        <w:t>at 12:30am</w:t>
      </w:r>
      <w:r w:rsidRPr="0087588A">
        <w:rPr>
          <w:spacing w:val="-2"/>
        </w:rPr>
        <w:t xml:space="preserve"> </w:t>
      </w:r>
      <w:r w:rsidRPr="0087588A">
        <w:t xml:space="preserve">ET – if any </w:t>
      </w:r>
      <w:r w:rsidRPr="0087588A">
        <w:rPr>
          <w:spacing w:val="-1"/>
        </w:rPr>
        <w:t>NUMI</w:t>
      </w:r>
      <w:r w:rsidRPr="0087588A">
        <w:t xml:space="preserve"> users</w:t>
      </w:r>
      <w:r w:rsidRPr="0087588A">
        <w:rPr>
          <w:spacing w:val="-1"/>
        </w:rPr>
        <w:t xml:space="preserve"> </w:t>
      </w:r>
      <w:r w:rsidRPr="0087588A">
        <w:t xml:space="preserve">are on </w:t>
      </w:r>
      <w:r w:rsidRPr="0087588A">
        <w:rPr>
          <w:spacing w:val="-1"/>
        </w:rPr>
        <w:t>the</w:t>
      </w:r>
      <w:r w:rsidRPr="0087588A">
        <w:t xml:space="preserve"> system</w:t>
      </w:r>
      <w:r w:rsidRPr="0087588A">
        <w:rPr>
          <w:spacing w:val="-2"/>
        </w:rPr>
        <w:t xml:space="preserve"> </w:t>
      </w:r>
      <w:r w:rsidRPr="0087588A">
        <w:t>Tuesday</w:t>
      </w:r>
      <w:r w:rsidRPr="0087588A">
        <w:rPr>
          <w:spacing w:val="24"/>
        </w:rPr>
        <w:t xml:space="preserve"> </w:t>
      </w:r>
      <w:r w:rsidRPr="0087588A">
        <w:t>between 12:30am</w:t>
      </w:r>
      <w:r w:rsidRPr="0087588A">
        <w:rPr>
          <w:spacing w:val="-3"/>
        </w:rPr>
        <w:t xml:space="preserve"> </w:t>
      </w:r>
      <w:r w:rsidRPr="0087588A">
        <w:t>ET and 4:30am</w:t>
      </w:r>
      <w:r w:rsidRPr="0087588A">
        <w:rPr>
          <w:spacing w:val="-2"/>
        </w:rPr>
        <w:t xml:space="preserve"> </w:t>
      </w:r>
      <w:r w:rsidRPr="0087588A">
        <w:t>ET they will not see</w:t>
      </w:r>
      <w:r w:rsidRPr="0087588A">
        <w:rPr>
          <w:spacing w:val="-1"/>
        </w:rPr>
        <w:t xml:space="preserve"> </w:t>
      </w:r>
      <w:r w:rsidRPr="0087588A">
        <w:t xml:space="preserve">the </w:t>
      </w:r>
      <w:r w:rsidRPr="0087588A">
        <w:rPr>
          <w:spacing w:val="-1"/>
        </w:rPr>
        <w:t>patient</w:t>
      </w:r>
      <w:r w:rsidRPr="0087588A">
        <w:rPr>
          <w:spacing w:val="1"/>
        </w:rPr>
        <w:t xml:space="preserve"> </w:t>
      </w:r>
      <w:r w:rsidRPr="0087588A">
        <w:t>stay</w:t>
      </w:r>
      <w:r w:rsidRPr="0087588A">
        <w:rPr>
          <w:spacing w:val="-1"/>
        </w:rPr>
        <w:t xml:space="preserve"> on</w:t>
      </w:r>
      <w:r w:rsidRPr="0087588A">
        <w:t xml:space="preserve"> the </w:t>
      </w:r>
      <w:r w:rsidRPr="0087588A">
        <w:rPr>
          <w:b/>
          <w:bCs/>
          <w:i/>
        </w:rPr>
        <w:t>Patient</w:t>
      </w:r>
      <w:r w:rsidRPr="0087588A">
        <w:rPr>
          <w:b/>
          <w:bCs/>
          <w:i/>
          <w:spacing w:val="24"/>
        </w:rPr>
        <w:t xml:space="preserve"> </w:t>
      </w:r>
      <w:r w:rsidRPr="0087588A">
        <w:rPr>
          <w:b/>
          <w:bCs/>
          <w:i/>
          <w:spacing w:val="-1"/>
        </w:rPr>
        <w:t>Selection/Worklist</w:t>
      </w:r>
      <w:r w:rsidR="00632BBA" w:rsidRPr="0087588A">
        <w:rPr>
          <w:b/>
          <w:bCs/>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bCs/>
          <w:i/>
          <w:spacing w:val="-1"/>
        </w:rPr>
        <w:fldChar w:fldCharType="end"/>
      </w:r>
      <w:r w:rsidR="00DF273B" w:rsidRPr="0087588A">
        <w:rPr>
          <w:b/>
          <w:bCs/>
          <w:i/>
        </w:rPr>
        <w:t xml:space="preserve"> </w:t>
      </w:r>
      <w:r w:rsidRPr="0087588A">
        <w:rPr>
          <w:spacing w:val="-1"/>
        </w:rPr>
        <w:t xml:space="preserve">until </w:t>
      </w:r>
      <w:r w:rsidRPr="0087588A">
        <w:t xml:space="preserve">the VistA </w:t>
      </w:r>
      <w:r w:rsidRPr="0087588A">
        <w:rPr>
          <w:spacing w:val="-1"/>
        </w:rPr>
        <w:t>synchronization</w:t>
      </w:r>
      <w:r w:rsidRPr="0087588A">
        <w:t xml:space="preserve"> runs. </w:t>
      </w:r>
      <w:r w:rsidRPr="0087588A">
        <w:rPr>
          <w:spacing w:val="-1"/>
        </w:rPr>
        <w:t>NUMI</w:t>
      </w:r>
      <w:r w:rsidRPr="0087588A">
        <w:t xml:space="preserve"> users who do not log in until</w:t>
      </w:r>
      <w:r w:rsidRPr="0087588A">
        <w:rPr>
          <w:spacing w:val="75"/>
        </w:rPr>
        <w:t xml:space="preserve"> </w:t>
      </w:r>
      <w:r w:rsidRPr="0087588A">
        <w:t>after 4:30am</w:t>
      </w:r>
      <w:r w:rsidRPr="0087588A">
        <w:rPr>
          <w:spacing w:val="-2"/>
        </w:rPr>
        <w:t xml:space="preserve"> </w:t>
      </w:r>
      <w:r w:rsidRPr="0087588A">
        <w:t xml:space="preserve">ET on Tuesday will </w:t>
      </w:r>
      <w:r w:rsidRPr="0087588A">
        <w:rPr>
          <w:spacing w:val="-1"/>
        </w:rPr>
        <w:t>never</w:t>
      </w:r>
      <w:r w:rsidRPr="0087588A">
        <w:t xml:space="preserve"> see</w:t>
      </w:r>
      <w:r w:rsidRPr="0087588A">
        <w:rPr>
          <w:spacing w:val="-1"/>
        </w:rPr>
        <w:t xml:space="preserve"> </w:t>
      </w:r>
      <w:r w:rsidRPr="0087588A">
        <w:t xml:space="preserve">the </w:t>
      </w:r>
      <w:r w:rsidRPr="0087588A">
        <w:rPr>
          <w:spacing w:val="-1"/>
        </w:rPr>
        <w:t>patient</w:t>
      </w:r>
      <w:r w:rsidRPr="0087588A">
        <w:t xml:space="preserve"> stay on</w:t>
      </w:r>
      <w:r w:rsidRPr="0087588A">
        <w:rPr>
          <w:spacing w:val="-1"/>
        </w:rPr>
        <w:t xml:space="preserve"> </w:t>
      </w:r>
      <w:r w:rsidRPr="0087588A">
        <w:t>the</w:t>
      </w:r>
      <w:r w:rsidRPr="0087588A">
        <w:rPr>
          <w:spacing w:val="2"/>
        </w:rPr>
        <w:t xml:space="preserve"> </w:t>
      </w:r>
      <w:r w:rsidRPr="0087588A">
        <w:rPr>
          <w:b/>
          <w:bCs/>
          <w:i/>
        </w:rPr>
        <w:t>Patient</w:t>
      </w:r>
      <w:r w:rsidRPr="0087588A">
        <w:rPr>
          <w:b/>
          <w:bCs/>
          <w:i/>
          <w:spacing w:val="-2"/>
        </w:rPr>
        <w:t xml:space="preserve"> </w:t>
      </w:r>
      <w:r w:rsidRPr="0087588A">
        <w:rPr>
          <w:b/>
          <w:bCs/>
          <w:i/>
          <w:spacing w:val="-1"/>
        </w:rPr>
        <w:t>Selection/Worklist</w:t>
      </w:r>
      <w:r w:rsidR="00A30F47" w:rsidRPr="0087588A">
        <w:rPr>
          <w:b/>
          <w:bCs/>
          <w:i/>
          <w:spacing w:val="-1"/>
        </w:rPr>
        <w:fldChar w:fldCharType="begin"/>
      </w:r>
      <w:r w:rsidR="00A30F47" w:rsidRPr="0087588A">
        <w:instrText xml:space="preserve"> XE "</w:instrText>
      </w:r>
      <w:r w:rsidR="00A30F47" w:rsidRPr="0087588A">
        <w:rPr>
          <w:spacing w:val="-1"/>
          <w:sz w:val="20"/>
        </w:rPr>
        <w:instrText>Patient</w:instrText>
      </w:r>
      <w:r w:rsidR="00A30F47" w:rsidRPr="0087588A">
        <w:rPr>
          <w:sz w:val="20"/>
        </w:rPr>
        <w:instrText xml:space="preserve"> </w:instrText>
      </w:r>
      <w:r w:rsidR="00A30F47" w:rsidRPr="0087588A">
        <w:rPr>
          <w:spacing w:val="-1"/>
          <w:sz w:val="20"/>
        </w:rPr>
        <w:instrText>Selection/Worklist</w:instrText>
      </w:r>
      <w:r w:rsidR="00A30F47" w:rsidRPr="0087588A">
        <w:instrText xml:space="preserve">" </w:instrText>
      </w:r>
      <w:r w:rsidR="00A30F47" w:rsidRPr="0087588A">
        <w:rPr>
          <w:b/>
          <w:bCs/>
          <w:i/>
          <w:spacing w:val="-1"/>
        </w:rPr>
        <w:fldChar w:fldCharType="end"/>
      </w:r>
      <w:r w:rsidRPr="0087588A">
        <w:rPr>
          <w:spacing w:val="-1"/>
        </w:rPr>
        <w:t>.</w:t>
      </w:r>
    </w:p>
    <w:p w:rsidR="002A5E14" w:rsidRPr="0087588A" w:rsidRDefault="002A5E14" w:rsidP="002A5E14">
      <w:pPr>
        <w:pStyle w:val="BodyText"/>
        <w:spacing w:line="275" w:lineRule="exact"/>
        <w:rPr>
          <w:b/>
        </w:rPr>
      </w:pPr>
      <w:r w:rsidRPr="0087588A">
        <w:rPr>
          <w:b/>
          <w:u w:val="single" w:color="000000"/>
        </w:rPr>
        <w:t xml:space="preserve">Scenario </w:t>
      </w:r>
      <w:r w:rsidRPr="0087588A">
        <w:rPr>
          <w:b/>
          <w:spacing w:val="-1"/>
          <w:u w:val="single" w:color="000000"/>
        </w:rPr>
        <w:t>#2</w:t>
      </w:r>
      <w:r w:rsidRPr="0087588A">
        <w:rPr>
          <w:b/>
          <w:spacing w:val="-1"/>
        </w:rPr>
        <w:t>:</w:t>
      </w:r>
    </w:p>
    <w:p w:rsidR="002A5E14" w:rsidRPr="0087588A" w:rsidRDefault="002A5E14" w:rsidP="002A5E14">
      <w:pPr>
        <w:pStyle w:val="BodyText"/>
        <w:ind w:right="115"/>
      </w:pPr>
      <w:r w:rsidRPr="0087588A">
        <w:t xml:space="preserve">VistA </w:t>
      </w:r>
      <w:r w:rsidRPr="0087588A">
        <w:rPr>
          <w:spacing w:val="-1"/>
        </w:rPr>
        <w:t>synchronization</w:t>
      </w:r>
      <w:r w:rsidRPr="0087588A">
        <w:t xml:space="preserve"> runs on </w:t>
      </w:r>
      <w:r w:rsidRPr="0087588A">
        <w:rPr>
          <w:spacing w:val="-1"/>
        </w:rPr>
        <w:t>Tuesday</w:t>
      </w:r>
      <w:r w:rsidRPr="0087588A">
        <w:t xml:space="preserve"> at </w:t>
      </w:r>
      <w:r w:rsidRPr="0087588A">
        <w:rPr>
          <w:spacing w:val="-1"/>
        </w:rPr>
        <w:t>4:30am</w:t>
      </w:r>
      <w:r w:rsidRPr="0087588A">
        <w:rPr>
          <w:spacing w:val="-2"/>
        </w:rPr>
        <w:t xml:space="preserve"> </w:t>
      </w:r>
      <w:r w:rsidRPr="0087588A">
        <w:t>ET. A</w:t>
      </w:r>
      <w:r w:rsidRPr="0087588A">
        <w:rPr>
          <w:spacing w:val="-1"/>
        </w:rPr>
        <w:t xml:space="preserve"> </w:t>
      </w:r>
      <w:r w:rsidRPr="0087588A">
        <w:t xml:space="preserve">patient is </w:t>
      </w:r>
      <w:r w:rsidRPr="0087588A">
        <w:rPr>
          <w:spacing w:val="-1"/>
        </w:rPr>
        <w:t>admitted</w:t>
      </w:r>
      <w:r w:rsidRPr="0087588A">
        <w:rPr>
          <w:spacing w:val="-2"/>
        </w:rPr>
        <w:t xml:space="preserve"> </w:t>
      </w:r>
      <w:r w:rsidRPr="0087588A">
        <w:t>to</w:t>
      </w:r>
      <w:r w:rsidRPr="0087588A">
        <w:rPr>
          <w:spacing w:val="2"/>
        </w:rPr>
        <w:t xml:space="preserve"> </w:t>
      </w:r>
      <w:r w:rsidRPr="0087588A">
        <w:t xml:space="preserve">the </w:t>
      </w:r>
      <w:r w:rsidRPr="0087588A">
        <w:rPr>
          <w:spacing w:val="-1"/>
        </w:rPr>
        <w:t>Rehab</w:t>
      </w:r>
      <w:r w:rsidRPr="0087588A">
        <w:t xml:space="preserve"> </w:t>
      </w:r>
      <w:r w:rsidRPr="0087588A">
        <w:rPr>
          <w:spacing w:val="-1"/>
        </w:rPr>
        <w:t>ward</w:t>
      </w:r>
      <w:r w:rsidRPr="0087588A">
        <w:rPr>
          <w:spacing w:val="77"/>
        </w:rPr>
        <w:t xml:space="preserve"> </w:t>
      </w:r>
      <w:r w:rsidRPr="0087588A">
        <w:t xml:space="preserve">Tuesday at </w:t>
      </w:r>
      <w:r w:rsidRPr="0087588A">
        <w:rPr>
          <w:spacing w:val="-1"/>
        </w:rPr>
        <w:t>7:00am</w:t>
      </w:r>
      <w:r w:rsidRPr="0087588A">
        <w:rPr>
          <w:spacing w:val="-2"/>
        </w:rPr>
        <w:t xml:space="preserve"> </w:t>
      </w:r>
      <w:r w:rsidRPr="0087588A">
        <w:t>ET</w:t>
      </w:r>
      <w:r w:rsidR="00142944" w:rsidRPr="0087588A">
        <w:t xml:space="preserve">. </w:t>
      </w:r>
      <w:r w:rsidRPr="0087588A">
        <w:t>Users will</w:t>
      </w:r>
      <w:r w:rsidRPr="0087588A">
        <w:rPr>
          <w:spacing w:val="2"/>
        </w:rPr>
        <w:t xml:space="preserve"> </w:t>
      </w:r>
      <w:r w:rsidRPr="0087588A">
        <w:rPr>
          <w:spacing w:val="-1"/>
        </w:rPr>
        <w:t>not</w:t>
      </w:r>
      <w:r w:rsidRPr="0087588A">
        <w:t xml:space="preserve"> see</w:t>
      </w:r>
      <w:r w:rsidRPr="0087588A">
        <w:rPr>
          <w:spacing w:val="-1"/>
        </w:rPr>
        <w:t xml:space="preserve"> </w:t>
      </w:r>
      <w:r w:rsidRPr="0087588A">
        <w:t xml:space="preserve">the </w:t>
      </w:r>
      <w:r w:rsidRPr="0087588A">
        <w:rPr>
          <w:spacing w:val="-1"/>
        </w:rPr>
        <w:t>patient</w:t>
      </w:r>
      <w:r w:rsidRPr="0087588A">
        <w:t xml:space="preserve"> on the </w:t>
      </w:r>
      <w:r w:rsidRPr="0087588A">
        <w:rPr>
          <w:b/>
          <w:i/>
        </w:rPr>
        <w:t xml:space="preserve">Patient </w:t>
      </w:r>
      <w:r w:rsidRPr="0087588A">
        <w:rPr>
          <w:b/>
          <w:i/>
          <w:spacing w:val="-1"/>
        </w:rPr>
        <w:t>Selection/Worklist</w:t>
      </w:r>
      <w:r w:rsidR="00A30F47" w:rsidRPr="0087588A">
        <w:rPr>
          <w:b/>
          <w:bCs/>
          <w:i/>
          <w:spacing w:val="-1"/>
        </w:rPr>
        <w:fldChar w:fldCharType="begin"/>
      </w:r>
      <w:r w:rsidR="00A30F47" w:rsidRPr="0087588A">
        <w:instrText xml:space="preserve"> XE "</w:instrText>
      </w:r>
      <w:r w:rsidR="00A30F47" w:rsidRPr="0087588A">
        <w:rPr>
          <w:spacing w:val="-1"/>
          <w:sz w:val="20"/>
        </w:rPr>
        <w:instrText>Patient</w:instrText>
      </w:r>
      <w:r w:rsidR="00A30F47" w:rsidRPr="0087588A">
        <w:rPr>
          <w:sz w:val="20"/>
        </w:rPr>
        <w:instrText xml:space="preserve"> </w:instrText>
      </w:r>
      <w:r w:rsidR="00A30F47" w:rsidRPr="0087588A">
        <w:rPr>
          <w:spacing w:val="-1"/>
          <w:sz w:val="20"/>
        </w:rPr>
        <w:instrText>Selection/Worklist</w:instrText>
      </w:r>
      <w:r w:rsidR="00A30F47" w:rsidRPr="0087588A">
        <w:instrText xml:space="preserve">" </w:instrText>
      </w:r>
      <w:r w:rsidR="00A30F47" w:rsidRPr="0087588A">
        <w:rPr>
          <w:b/>
          <w:bCs/>
          <w:i/>
          <w:spacing w:val="-1"/>
        </w:rPr>
        <w:fldChar w:fldCharType="end"/>
      </w:r>
      <w:r w:rsidR="00DF273B" w:rsidRPr="0087588A">
        <w:rPr>
          <w:b/>
          <w:bCs/>
          <w:i/>
        </w:rPr>
        <w:t xml:space="preserve"> </w:t>
      </w:r>
      <w:r w:rsidRPr="0087588A">
        <w:rPr>
          <w:spacing w:val="-1"/>
        </w:rPr>
        <w:t>until</w:t>
      </w:r>
      <w:r w:rsidRPr="0087588A">
        <w:rPr>
          <w:spacing w:val="63"/>
        </w:rPr>
        <w:t xml:space="preserve"> </w:t>
      </w:r>
      <w:r w:rsidRPr="0087588A">
        <w:t>4:30am</w:t>
      </w:r>
      <w:r w:rsidRPr="0087588A">
        <w:rPr>
          <w:spacing w:val="-2"/>
        </w:rPr>
        <w:t xml:space="preserve"> </w:t>
      </w:r>
      <w:r w:rsidRPr="0087588A">
        <w:t>ET</w:t>
      </w:r>
      <w:r w:rsidRPr="0087588A">
        <w:rPr>
          <w:spacing w:val="1"/>
        </w:rPr>
        <w:t xml:space="preserve"> </w:t>
      </w:r>
      <w:r w:rsidRPr="0087588A">
        <w:rPr>
          <w:spacing w:val="-1"/>
          <w:u w:val="single" w:color="000000"/>
        </w:rPr>
        <w:t>Wednesday.</w:t>
      </w:r>
    </w:p>
    <w:p w:rsidR="002A5E14" w:rsidRPr="0087588A" w:rsidRDefault="002A5E14" w:rsidP="002A5E14">
      <w:pPr>
        <w:pStyle w:val="BodyText"/>
        <w:spacing w:before="69"/>
        <w:ind w:right="167"/>
        <w:rPr>
          <w:spacing w:val="-1"/>
        </w:rPr>
      </w:pPr>
      <w:r w:rsidRPr="0087588A">
        <w:rPr>
          <w:spacing w:val="-1"/>
        </w:rPr>
        <w:t xml:space="preserve">VSSC </w:t>
      </w:r>
      <w:r w:rsidRPr="0087588A">
        <w:t>receives NUMI data and does</w:t>
      </w:r>
      <w:r w:rsidRPr="0087588A">
        <w:rPr>
          <w:spacing w:val="-2"/>
        </w:rPr>
        <w:t xml:space="preserve"> </w:t>
      </w:r>
      <w:r w:rsidRPr="0087588A">
        <w:t xml:space="preserve">its own </w:t>
      </w:r>
      <w:r w:rsidRPr="0087588A">
        <w:rPr>
          <w:spacing w:val="-1"/>
        </w:rPr>
        <w:t>additional</w:t>
      </w:r>
      <w:r w:rsidRPr="0087588A">
        <w:t xml:space="preserve"> </w:t>
      </w:r>
      <w:r w:rsidRPr="0087588A">
        <w:rPr>
          <w:spacing w:val="-1"/>
        </w:rPr>
        <w:t>screening.</w:t>
      </w:r>
      <w:r w:rsidRPr="0087588A">
        <w:t xml:space="preserve"> VSSC does a daily</w:t>
      </w:r>
      <w:r w:rsidRPr="0087588A">
        <w:rPr>
          <w:spacing w:val="-2"/>
        </w:rPr>
        <w:t xml:space="preserve"> </w:t>
      </w:r>
      <w:r w:rsidRPr="0087588A">
        <w:t>update</w:t>
      </w:r>
      <w:r w:rsidRPr="0087588A">
        <w:rPr>
          <w:spacing w:val="3"/>
        </w:rPr>
        <w:t xml:space="preserve"> </w:t>
      </w:r>
      <w:r w:rsidRPr="0087588A">
        <w:rPr>
          <w:spacing w:val="-1"/>
        </w:rPr>
        <w:t>at</w:t>
      </w:r>
      <w:r w:rsidRPr="0087588A">
        <w:rPr>
          <w:spacing w:val="41"/>
        </w:rPr>
        <w:t xml:space="preserve"> </w:t>
      </w:r>
      <w:r w:rsidRPr="0087588A">
        <w:t>5:00am</w:t>
      </w:r>
      <w:r w:rsidRPr="0087588A">
        <w:rPr>
          <w:spacing w:val="-2"/>
        </w:rPr>
        <w:t xml:space="preserve"> </w:t>
      </w:r>
      <w:r w:rsidRPr="0087588A">
        <w:t xml:space="preserve">ET and reports should be </w:t>
      </w:r>
      <w:r w:rsidRPr="0087588A">
        <w:rPr>
          <w:spacing w:val="-1"/>
        </w:rPr>
        <w:t>refreshed</w:t>
      </w:r>
      <w:r w:rsidRPr="0087588A">
        <w:t xml:space="preserve"> by 9:30am</w:t>
      </w:r>
      <w:r w:rsidRPr="0087588A">
        <w:rPr>
          <w:spacing w:val="-2"/>
        </w:rPr>
        <w:t xml:space="preserve"> </w:t>
      </w:r>
      <w:r w:rsidRPr="0087588A">
        <w:t xml:space="preserve">ET. Users </w:t>
      </w:r>
      <w:r w:rsidRPr="0087588A">
        <w:rPr>
          <w:spacing w:val="-1"/>
        </w:rPr>
        <w:t>accessing</w:t>
      </w:r>
      <w:r w:rsidRPr="0087588A">
        <w:t xml:space="preserve"> </w:t>
      </w:r>
      <w:r w:rsidRPr="0087588A">
        <w:rPr>
          <w:spacing w:val="-1"/>
        </w:rPr>
        <w:t>VSSC</w:t>
      </w:r>
      <w:r w:rsidRPr="0087588A">
        <w:t xml:space="preserve"> reports will</w:t>
      </w:r>
      <w:r w:rsidRPr="0087588A">
        <w:rPr>
          <w:spacing w:val="35"/>
        </w:rPr>
        <w:t xml:space="preserve"> </w:t>
      </w:r>
      <w:r w:rsidRPr="0087588A">
        <w:t>not see</w:t>
      </w:r>
      <w:r w:rsidRPr="0087588A">
        <w:rPr>
          <w:spacing w:val="-1"/>
        </w:rPr>
        <w:t xml:space="preserve"> </w:t>
      </w:r>
      <w:r w:rsidRPr="0087588A">
        <w:t xml:space="preserve">the </w:t>
      </w:r>
      <w:r w:rsidRPr="0087588A">
        <w:rPr>
          <w:spacing w:val="-1"/>
        </w:rPr>
        <w:t>data</w:t>
      </w:r>
      <w:r w:rsidRPr="0087588A">
        <w:t xml:space="preserve"> from</w:t>
      </w:r>
      <w:r w:rsidRPr="0087588A">
        <w:rPr>
          <w:spacing w:val="-2"/>
        </w:rPr>
        <w:t xml:space="preserve"> </w:t>
      </w:r>
      <w:r w:rsidRPr="0087588A">
        <w:t xml:space="preserve">the previous </w:t>
      </w:r>
      <w:r w:rsidRPr="0087588A">
        <w:rPr>
          <w:spacing w:val="-1"/>
        </w:rPr>
        <w:t>day</w:t>
      </w:r>
      <w:r w:rsidRPr="0087588A">
        <w:t xml:space="preserve"> until</w:t>
      </w:r>
      <w:r w:rsidRPr="0087588A">
        <w:rPr>
          <w:spacing w:val="-1"/>
        </w:rPr>
        <w:t xml:space="preserve"> </w:t>
      </w:r>
      <w:r w:rsidRPr="0087588A">
        <w:t>after</w:t>
      </w:r>
      <w:r w:rsidRPr="0087588A">
        <w:rPr>
          <w:spacing w:val="-1"/>
        </w:rPr>
        <w:t xml:space="preserve"> </w:t>
      </w:r>
      <w:r w:rsidRPr="0087588A">
        <w:t>9:30am</w:t>
      </w:r>
      <w:r w:rsidRPr="0087588A">
        <w:rPr>
          <w:spacing w:val="-2"/>
        </w:rPr>
        <w:t xml:space="preserve"> </w:t>
      </w:r>
      <w:r w:rsidR="007A1CC7" w:rsidRPr="0087588A">
        <w:t xml:space="preserve">ET </w:t>
      </w:r>
      <w:r w:rsidRPr="0087588A">
        <w:t>(The date</w:t>
      </w:r>
      <w:r w:rsidRPr="0087588A">
        <w:rPr>
          <w:spacing w:val="-1"/>
        </w:rPr>
        <w:t xml:space="preserve"> through</w:t>
      </w:r>
      <w:r w:rsidRPr="0087588A">
        <w:t xml:space="preserve"> which</w:t>
      </w:r>
      <w:r w:rsidRPr="0087588A">
        <w:rPr>
          <w:spacing w:val="-2"/>
        </w:rPr>
        <w:t xml:space="preserve"> </w:t>
      </w:r>
      <w:r w:rsidRPr="0087588A">
        <w:t xml:space="preserve">the </w:t>
      </w:r>
      <w:r w:rsidRPr="0087588A">
        <w:rPr>
          <w:spacing w:val="-1"/>
        </w:rPr>
        <w:t>report</w:t>
      </w:r>
      <w:r w:rsidRPr="0087588A">
        <w:rPr>
          <w:spacing w:val="33"/>
        </w:rPr>
        <w:t xml:space="preserve"> </w:t>
      </w:r>
      <w:r w:rsidRPr="0087588A">
        <w:rPr>
          <w:spacing w:val="-1"/>
        </w:rPr>
        <w:t>contains</w:t>
      </w:r>
      <w:r w:rsidRPr="0087588A">
        <w:t xml:space="preserve"> </w:t>
      </w:r>
      <w:r w:rsidRPr="0087588A">
        <w:rPr>
          <w:spacing w:val="-1"/>
        </w:rPr>
        <w:t>NUMI</w:t>
      </w:r>
      <w:r w:rsidRPr="0087588A">
        <w:t xml:space="preserve"> Review</w:t>
      </w:r>
      <w:r w:rsidRPr="0087588A">
        <w:rPr>
          <w:spacing w:val="-2"/>
        </w:rPr>
        <w:t xml:space="preserve"> </w:t>
      </w:r>
      <w:r w:rsidRPr="0087588A">
        <w:t>data is noted</w:t>
      </w:r>
      <w:r w:rsidRPr="0087588A">
        <w:rPr>
          <w:spacing w:val="-1"/>
        </w:rPr>
        <w:t xml:space="preserve"> </w:t>
      </w:r>
      <w:r w:rsidRPr="0087588A">
        <w:t xml:space="preserve">on the </w:t>
      </w:r>
      <w:r w:rsidRPr="0087588A">
        <w:rPr>
          <w:spacing w:val="-1"/>
        </w:rPr>
        <w:t>report</w:t>
      </w:r>
      <w:r w:rsidRPr="0087588A">
        <w:t xml:space="preserve"> </w:t>
      </w:r>
      <w:r w:rsidRPr="0087588A">
        <w:rPr>
          <w:spacing w:val="-1"/>
        </w:rPr>
        <w:t>header).</w:t>
      </w:r>
      <w:r w:rsidRPr="0087588A">
        <w:t xml:space="preserve"> </w:t>
      </w:r>
      <w:r w:rsidRPr="0087588A">
        <w:rPr>
          <w:spacing w:val="-1"/>
        </w:rPr>
        <w:t>As</w:t>
      </w:r>
      <w:r w:rsidRPr="0087588A">
        <w:t xml:space="preserve"> the NUMI</w:t>
      </w:r>
      <w:r w:rsidRPr="0087588A">
        <w:rPr>
          <w:spacing w:val="-1"/>
        </w:rPr>
        <w:t xml:space="preserve"> </w:t>
      </w:r>
      <w:r w:rsidRPr="0087588A">
        <w:t xml:space="preserve">data is </w:t>
      </w:r>
      <w:r w:rsidRPr="0087588A">
        <w:rPr>
          <w:spacing w:val="-1"/>
        </w:rPr>
        <w:t>received</w:t>
      </w:r>
      <w:r w:rsidRPr="0087588A">
        <w:t xml:space="preserve"> by</w:t>
      </w:r>
      <w:r w:rsidRPr="0087588A">
        <w:rPr>
          <w:spacing w:val="59"/>
        </w:rPr>
        <w:t xml:space="preserve"> </w:t>
      </w:r>
      <w:r w:rsidRPr="0087588A">
        <w:rPr>
          <w:spacing w:val="-1"/>
        </w:rPr>
        <w:t>VSSC,</w:t>
      </w:r>
      <w:r w:rsidRPr="0087588A">
        <w:rPr>
          <w:spacing w:val="1"/>
        </w:rPr>
        <w:t xml:space="preserve"> </w:t>
      </w:r>
      <w:r w:rsidRPr="0087588A">
        <w:rPr>
          <w:spacing w:val="-1"/>
        </w:rPr>
        <w:t>VSSC</w:t>
      </w:r>
      <w:r w:rsidRPr="0087588A">
        <w:t xml:space="preserve"> does additional </w:t>
      </w:r>
      <w:r w:rsidRPr="0087588A">
        <w:rPr>
          <w:spacing w:val="-1"/>
        </w:rPr>
        <w:t>screening:</w:t>
      </w:r>
    </w:p>
    <w:p w:rsidR="002A5E14" w:rsidRPr="0087588A" w:rsidRDefault="002A5E14" w:rsidP="00DA39F3">
      <w:pPr>
        <w:pStyle w:val="BodyText"/>
        <w:widowControl w:val="0"/>
        <w:numPr>
          <w:ilvl w:val="3"/>
          <w:numId w:val="42"/>
        </w:numPr>
        <w:tabs>
          <w:tab w:val="left" w:pos="821"/>
        </w:tabs>
        <w:spacing w:before="0" w:after="0"/>
        <w:ind w:right="876" w:hanging="360"/>
      </w:pPr>
      <w:r w:rsidRPr="0087588A">
        <w:rPr>
          <w:spacing w:val="-1"/>
        </w:rPr>
        <w:t>Patients</w:t>
      </w:r>
      <w:r w:rsidRPr="0087588A">
        <w:t xml:space="preserve"> with</w:t>
      </w:r>
      <w:r w:rsidRPr="0087588A">
        <w:rPr>
          <w:spacing w:val="-1"/>
        </w:rPr>
        <w:t xml:space="preserve"> </w:t>
      </w:r>
      <w:r w:rsidRPr="0087588A">
        <w:t xml:space="preserve">acute </w:t>
      </w:r>
      <w:r w:rsidRPr="0087588A">
        <w:rPr>
          <w:spacing w:val="-1"/>
        </w:rPr>
        <w:t>admission</w:t>
      </w:r>
      <w:r w:rsidRPr="0087588A">
        <w:t xml:space="preserve"> but no</w:t>
      </w:r>
      <w:r w:rsidRPr="0087588A">
        <w:rPr>
          <w:spacing w:val="-2"/>
        </w:rPr>
        <w:t xml:space="preserve"> </w:t>
      </w:r>
      <w:r w:rsidRPr="0087588A">
        <w:rPr>
          <w:spacing w:val="-1"/>
        </w:rPr>
        <w:t>discharge</w:t>
      </w:r>
      <w:r w:rsidRPr="0087588A">
        <w:t xml:space="preserve"> or </w:t>
      </w:r>
      <w:r w:rsidRPr="0087588A">
        <w:rPr>
          <w:spacing w:val="-1"/>
        </w:rPr>
        <w:t>movement</w:t>
      </w:r>
      <w:r w:rsidRPr="0087588A">
        <w:t xml:space="preserve"> in 10 days</w:t>
      </w:r>
      <w:r w:rsidRPr="0087588A">
        <w:rPr>
          <w:spacing w:val="3"/>
        </w:rPr>
        <w:t xml:space="preserve"> </w:t>
      </w:r>
      <w:r w:rsidRPr="0087588A">
        <w:t>(these are</w:t>
      </w:r>
      <w:r w:rsidRPr="0087588A">
        <w:rPr>
          <w:spacing w:val="53"/>
        </w:rPr>
        <w:t xml:space="preserve"> </w:t>
      </w:r>
      <w:r w:rsidRPr="0087588A">
        <w:t>excluded as</w:t>
      </w:r>
      <w:r w:rsidRPr="0087588A">
        <w:rPr>
          <w:spacing w:val="-2"/>
        </w:rPr>
        <w:t xml:space="preserve"> </w:t>
      </w:r>
      <w:r w:rsidRPr="0087588A">
        <w:rPr>
          <w:spacing w:val="-1"/>
        </w:rPr>
        <w:t>potentially</w:t>
      </w:r>
      <w:r w:rsidRPr="0087588A">
        <w:t xml:space="preserve"> </w:t>
      </w:r>
      <w:r w:rsidRPr="0087588A">
        <w:rPr>
          <w:spacing w:val="-1"/>
        </w:rPr>
        <w:t>invalid</w:t>
      </w:r>
      <w:r w:rsidRPr="0087588A">
        <w:t xml:space="preserve"> </w:t>
      </w:r>
      <w:r w:rsidRPr="0087588A">
        <w:rPr>
          <w:spacing w:val="-1"/>
        </w:rPr>
        <w:t>admissions)</w:t>
      </w:r>
    </w:p>
    <w:p w:rsidR="002A5E14" w:rsidRPr="0087588A" w:rsidRDefault="002A5E14" w:rsidP="00DA39F3">
      <w:pPr>
        <w:pStyle w:val="BodyText"/>
        <w:widowControl w:val="0"/>
        <w:numPr>
          <w:ilvl w:val="3"/>
          <w:numId w:val="42"/>
        </w:numPr>
        <w:tabs>
          <w:tab w:val="left" w:pos="821"/>
        </w:tabs>
        <w:spacing w:before="0" w:after="0"/>
        <w:ind w:hanging="360"/>
      </w:pPr>
      <w:r w:rsidRPr="0087588A">
        <w:t>Stays that are less</w:t>
      </w:r>
      <w:r w:rsidRPr="0087588A">
        <w:rPr>
          <w:spacing w:val="-1"/>
        </w:rPr>
        <w:t xml:space="preserve"> </w:t>
      </w:r>
      <w:r w:rsidRPr="0087588A">
        <w:t xml:space="preserve">than </w:t>
      </w:r>
      <w:r w:rsidRPr="0087588A">
        <w:rPr>
          <w:spacing w:val="-1"/>
        </w:rPr>
        <w:t>12</w:t>
      </w:r>
      <w:r w:rsidRPr="0087588A">
        <w:t xml:space="preserve"> hours</w:t>
      </w:r>
    </w:p>
    <w:p w:rsidR="002A5E14" w:rsidRPr="0087588A" w:rsidRDefault="002A5E14" w:rsidP="002A5E14">
      <w:pPr>
        <w:pStyle w:val="BodyText"/>
        <w:ind w:right="167"/>
      </w:pPr>
      <w:r w:rsidRPr="0087588A">
        <w:t>A</w:t>
      </w:r>
      <w:r w:rsidRPr="0087588A">
        <w:rPr>
          <w:spacing w:val="-1"/>
        </w:rPr>
        <w:t xml:space="preserve"> </w:t>
      </w:r>
      <w:r w:rsidRPr="0087588A">
        <w:t xml:space="preserve">data </w:t>
      </w:r>
      <w:r w:rsidRPr="0087588A">
        <w:rPr>
          <w:spacing w:val="-1"/>
        </w:rPr>
        <w:t>management</w:t>
      </w:r>
      <w:r w:rsidRPr="0087588A">
        <w:rPr>
          <w:spacing w:val="1"/>
        </w:rPr>
        <w:t xml:space="preserve"> </w:t>
      </w:r>
      <w:r w:rsidRPr="0087588A">
        <w:t xml:space="preserve">process </w:t>
      </w:r>
      <w:r w:rsidRPr="0087588A">
        <w:rPr>
          <w:spacing w:val="-1"/>
        </w:rPr>
        <w:t>flow</w:t>
      </w:r>
      <w:r w:rsidRPr="0087588A">
        <w:t xml:space="preserve"> </w:t>
      </w:r>
      <w:r w:rsidRPr="0087588A">
        <w:rPr>
          <w:spacing w:val="-1"/>
        </w:rPr>
        <w:t>for</w:t>
      </w:r>
      <w:r w:rsidRPr="0087588A">
        <w:t xml:space="preserve"> the UM Review Process</w:t>
      </w:r>
      <w:r w:rsidRPr="0087588A">
        <w:rPr>
          <w:spacing w:val="-1"/>
        </w:rPr>
        <w:t xml:space="preserve"> </w:t>
      </w:r>
      <w:r w:rsidRPr="0087588A">
        <w:t xml:space="preserve">for </w:t>
      </w:r>
      <w:r w:rsidRPr="0087588A">
        <w:rPr>
          <w:spacing w:val="-1"/>
        </w:rPr>
        <w:t>NUMI</w:t>
      </w:r>
      <w:r w:rsidRPr="0087588A">
        <w:t xml:space="preserve"> / VSSC</w:t>
      </w:r>
      <w:r w:rsidRPr="0087588A">
        <w:rPr>
          <w:spacing w:val="-1"/>
        </w:rPr>
        <w:t xml:space="preserve"> </w:t>
      </w:r>
      <w:r w:rsidRPr="0087588A">
        <w:t xml:space="preserve">is </w:t>
      </w:r>
      <w:r w:rsidRPr="0087588A">
        <w:rPr>
          <w:spacing w:val="-1"/>
        </w:rPr>
        <w:t>illustrated</w:t>
      </w:r>
      <w:r w:rsidRPr="0087588A">
        <w:t xml:space="preserve"> in</w:t>
      </w:r>
      <w:r w:rsidRPr="0087588A">
        <w:rPr>
          <w:spacing w:val="45"/>
        </w:rPr>
        <w:t xml:space="preserve"> </w:t>
      </w:r>
      <w:r w:rsidRPr="0087588A">
        <w:t>Figure 2</w:t>
      </w:r>
      <w:r w:rsidR="005B5A97" w:rsidRPr="0087588A">
        <w:t>9</w:t>
      </w:r>
      <w:r w:rsidRPr="0087588A">
        <w:t>.</w:t>
      </w:r>
    </w:p>
    <w:p w:rsidR="002A5E14" w:rsidRPr="0087588A" w:rsidRDefault="00EC1FBA" w:rsidP="00EC1FBA">
      <w:pPr>
        <w:jc w:val="center"/>
      </w:pPr>
      <w:r w:rsidRPr="0087588A">
        <w:rPr>
          <w:noProof/>
          <w:sz w:val="20"/>
          <w:szCs w:val="20"/>
        </w:rPr>
        <w:lastRenderedPageBreak/>
        <mc:AlternateContent>
          <mc:Choice Requires="wpg">
            <w:drawing>
              <wp:inline distT="0" distB="0" distL="0" distR="0" wp14:anchorId="245A4F50" wp14:editId="37A17526">
                <wp:extent cx="4381168" cy="3196424"/>
                <wp:effectExtent l="0" t="0" r="19685" b="23495"/>
                <wp:docPr id="990" name="Group 607" descr="Data Management for UM Review Process - NUMI / VSSC" title="Data Management for UM Review Process - NUMI / VSS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168" cy="3196424"/>
                          <a:chOff x="0" y="0"/>
                          <a:chExt cx="9260" cy="8375"/>
                        </a:xfrm>
                      </wpg:grpSpPr>
                      <pic:pic xmlns:pic="http://schemas.openxmlformats.org/drawingml/2006/picture">
                        <pic:nvPicPr>
                          <pic:cNvPr id="991" name="Picture 610" descr="Data Management for UM Review Process - NUMI / VSSC" title="Data Management for UM Review Process - NUMI / VSS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0" y="10"/>
                            <a:ext cx="9240" cy="8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2" name="Group 608"/>
                        <wpg:cNvGrpSpPr>
                          <a:grpSpLocks/>
                        </wpg:cNvGrpSpPr>
                        <wpg:grpSpPr bwMode="auto">
                          <a:xfrm>
                            <a:off x="5" y="5"/>
                            <a:ext cx="9250" cy="8365"/>
                            <a:chOff x="5" y="5"/>
                            <a:chExt cx="9250" cy="8365"/>
                          </a:xfrm>
                        </wpg:grpSpPr>
                        <wps:wsp>
                          <wps:cNvPr id="993" name="Freeform 609"/>
                          <wps:cNvSpPr>
                            <a:spLocks/>
                          </wps:cNvSpPr>
                          <wps:spPr bwMode="auto">
                            <a:xfrm>
                              <a:off x="5" y="5"/>
                              <a:ext cx="9250" cy="8365"/>
                            </a:xfrm>
                            <a:custGeom>
                              <a:avLst/>
                              <a:gdLst>
                                <a:gd name="T0" fmla="+- 0 5 5"/>
                                <a:gd name="T1" fmla="*/ T0 w 9250"/>
                                <a:gd name="T2" fmla="+- 0 8370 5"/>
                                <a:gd name="T3" fmla="*/ 8370 h 8365"/>
                                <a:gd name="T4" fmla="+- 0 9255 5"/>
                                <a:gd name="T5" fmla="*/ T4 w 9250"/>
                                <a:gd name="T6" fmla="+- 0 8370 5"/>
                                <a:gd name="T7" fmla="*/ 8370 h 8365"/>
                                <a:gd name="T8" fmla="+- 0 9255 5"/>
                                <a:gd name="T9" fmla="*/ T8 w 9250"/>
                                <a:gd name="T10" fmla="+- 0 5 5"/>
                                <a:gd name="T11" fmla="*/ 5 h 8365"/>
                                <a:gd name="T12" fmla="+- 0 5 5"/>
                                <a:gd name="T13" fmla="*/ T12 w 9250"/>
                                <a:gd name="T14" fmla="+- 0 5 5"/>
                                <a:gd name="T15" fmla="*/ 5 h 8365"/>
                                <a:gd name="T16" fmla="+- 0 5 5"/>
                                <a:gd name="T17" fmla="*/ T16 w 9250"/>
                                <a:gd name="T18" fmla="+- 0 8370 5"/>
                                <a:gd name="T19" fmla="*/ 8370 h 8365"/>
                              </a:gdLst>
                              <a:ahLst/>
                              <a:cxnLst>
                                <a:cxn ang="0">
                                  <a:pos x="T1" y="T3"/>
                                </a:cxn>
                                <a:cxn ang="0">
                                  <a:pos x="T5" y="T7"/>
                                </a:cxn>
                                <a:cxn ang="0">
                                  <a:pos x="T9" y="T11"/>
                                </a:cxn>
                                <a:cxn ang="0">
                                  <a:pos x="T13" y="T15"/>
                                </a:cxn>
                                <a:cxn ang="0">
                                  <a:pos x="T17" y="T19"/>
                                </a:cxn>
                              </a:cxnLst>
                              <a:rect l="0" t="0" r="r" b="b"/>
                              <a:pathLst>
                                <a:path w="9250" h="8365">
                                  <a:moveTo>
                                    <a:pt x="0" y="8365"/>
                                  </a:moveTo>
                                  <a:lnTo>
                                    <a:pt x="9250" y="8365"/>
                                  </a:lnTo>
                                  <a:lnTo>
                                    <a:pt x="9250" y="0"/>
                                  </a:lnTo>
                                  <a:lnTo>
                                    <a:pt x="0" y="0"/>
                                  </a:lnTo>
                                  <a:lnTo>
                                    <a:pt x="0" y="83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7" o:spid="_x0000_s1026" alt="Title: Data Management for UM Review Process - NUMI / VSSC - Description: Data Management for UM Review Process - NUMI / VSSC" style="width:344.95pt;height:251.7pt;mso-position-horizontal-relative:char;mso-position-vertical-relative:line" coordsize="9260,8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">
                <v:shape id="Picture 610" o:spid="_x0000_s1027" type="#_x0000_t75" alt="Data Management for UM Review Process - NUMI / VSSC" style="position:absolute;left:10;top:10;width:9240;height:8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S1wnFAAAA3AAAAA8AAABkcnMvZG93bnJldi54bWxEj0+LwjAUxO/CfofwFryIpgou2jXKIggq&#10;7sE/6B4fzdu22LyUJtrqpzeC4HGYmd8wk1ljCnGlyuWWFfR7EQjixOqcUwWH/aI7AuE8ssbCMim4&#10;kYPZ9KM1wVjbmrd03flUBAi7GBVk3pexlC7JyKDr2ZI4eP+2MuiDrFKpK6wD3BRyEEVf0mDOYSHD&#10;kuYZJefdxShA3JrT8vC3WKXrzbm+axr+HjtKtT+bn28Qnhr/Dr/aS61gPO7D80w4An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UtcJxQAAANwAAAAPAAAAAAAAAAAAAAAA&#10;AJ8CAABkcnMvZG93bnJldi54bWxQSwUGAAAAAAQABAD3AAAAkQMAAAAA&#10;">
                  <v:imagedata r:id="rId78" o:title=" VSSC"/>
                </v:shape>
                <v:group id="Group 608" o:spid="_x0000_s1028" style="position:absolute;left:5;top:5;width:9250;height:8365" coordorigin="5,5" coordsize="9250,8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5tBMUAAADcAAAADwAAAGRycy9kb3ducmV2LnhtbESPT4vCMBTE78J+h/AW&#10;9qZpXRStRhHZXTyI4B8Qb4/m2Rabl9Jk2/rtjSB4HGbmN8x82ZlSNFS7wrKCeBCBIE6tLjhTcDr+&#10;9icgnEfWWFomBXdysFx89OaYaNvynpqDz0SAsEtQQe59lUjp0pwMuoGtiIN3tbVBH2SdSV1jG+Cm&#10;lMMoGkuDBYeFHCta55TeDv9GwV+L7eo7/mm2t+v6fjmOdudtTEp9fXarGQhPnX+HX+2NVjCd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ObQTFAAAA3AAA&#10;AA8AAAAAAAAAAAAAAAAAqgIAAGRycy9kb3ducmV2LnhtbFBLBQYAAAAABAAEAPoAAACcAwAAAAA=&#10;">
                  <v:shape id="Freeform 609" o:spid="_x0000_s1029" style="position:absolute;left:5;top:5;width:9250;height:8365;visibility:visible;mso-wrap-style:square;v-text-anchor:top" coordsize="9250,8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6DMYA&#10;AADcAAAADwAAAGRycy9kb3ducmV2LnhtbESPW2vCQBSE3wv+h+UIfasbW6hJ6ipib/ok8UYfD9lj&#10;EsyeDdltTP+9WxB8HGbmG2Y6700tOmpdZVnBeBSBIM6trrhQsN99PsUgnEfWWFsmBX/kYD4bPEwx&#10;1fbCGXVbX4gAYZeigtL7JpXS5SUZdCPbEAfvZFuDPsi2kLrFS4CbWj5H0as0WHFYKLGhZUn5eftr&#10;FMT253j4jicrvc6Sj+6rOe3j941Sj8N+8QbCU+/v4Vt7pRUkyQv8nw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f6DMYAAADcAAAADwAAAAAAAAAAAAAAAACYAgAAZHJz&#10;L2Rvd25yZXYueG1sUEsFBgAAAAAEAAQA9QAAAIsDAAAAAA==&#10;" path="m,8365r9250,l9250,,,,,8365xe" filled="f" strokeweight=".5pt">
                    <v:path arrowok="t" o:connecttype="custom" o:connectlocs="0,8370;9250,8370;9250,5;0,5;0,8370" o:connectangles="0,0,0,0,0"/>
                  </v:shape>
                </v:group>
                <w10:anchorlock/>
              </v:group>
            </w:pict>
          </mc:Fallback>
        </mc:AlternateContent>
      </w:r>
    </w:p>
    <w:p w:rsidR="00EC1FBA" w:rsidRPr="0087588A" w:rsidRDefault="00FF28C5" w:rsidP="00FF28C5">
      <w:pPr>
        <w:pStyle w:val="Caption"/>
        <w:jc w:val="center"/>
        <w:rPr>
          <w:rFonts w:ascii="Arial" w:eastAsia="Arial" w:hAnsi="Arial"/>
          <w:sz w:val="18"/>
          <w:szCs w:val="18"/>
        </w:rPr>
      </w:pPr>
      <w:bookmarkStart w:id="474" w:name="_Toc479683285"/>
      <w:bookmarkStart w:id="475" w:name="_Toc479632068"/>
      <w:bookmarkStart w:id="476" w:name="_Toc499543512"/>
      <w:r w:rsidRPr="0087588A">
        <w:t xml:space="preserve">Figure </w:t>
      </w:r>
      <w:fldSimple w:instr=" SEQ Figure \* ARABIC ">
        <w:r w:rsidR="0034324B">
          <w:rPr>
            <w:noProof/>
          </w:rPr>
          <w:t>31</w:t>
        </w:r>
      </w:fldSimple>
      <w:r w:rsidRPr="0087588A">
        <w:t xml:space="preserve">: </w:t>
      </w:r>
      <w:r w:rsidR="00EC1FBA" w:rsidRPr="0087588A">
        <w:t>Data Management for UM Review Process - NUMI / VSSC</w:t>
      </w:r>
      <w:bookmarkEnd w:id="474"/>
      <w:bookmarkEnd w:id="475"/>
      <w:bookmarkEnd w:id="476"/>
    </w:p>
    <w:p w:rsidR="00EC1FBA" w:rsidRPr="0087588A" w:rsidRDefault="00EC1FBA" w:rsidP="00EC1FBA">
      <w:pPr>
        <w:pStyle w:val="BodyText"/>
        <w:spacing w:before="119"/>
        <w:ind w:right="107"/>
      </w:pPr>
      <w:r w:rsidRPr="0087588A">
        <w:t xml:space="preserve">Any reviewer can </w:t>
      </w:r>
      <w:r w:rsidRPr="0087588A">
        <w:rPr>
          <w:spacing w:val="-1"/>
        </w:rPr>
        <w:t>dismiss</w:t>
      </w:r>
      <w:r w:rsidRPr="0087588A">
        <w:t xml:space="preserve"> a patient </w:t>
      </w:r>
      <w:r w:rsidRPr="0087588A">
        <w:rPr>
          <w:spacing w:val="-1"/>
        </w:rPr>
        <w:t>from</w:t>
      </w:r>
      <w:r w:rsidRPr="0087588A">
        <w:rPr>
          <w:spacing w:val="-2"/>
        </w:rPr>
        <w:t xml:space="preserve"> </w:t>
      </w:r>
      <w:r w:rsidRPr="0087588A">
        <w:t xml:space="preserve">the Patient </w:t>
      </w:r>
      <w:r w:rsidRPr="0087588A">
        <w:rPr>
          <w:spacing w:val="-1"/>
        </w:rPr>
        <w:t>Selection/Worklist</w:t>
      </w:r>
      <w:r w:rsidRPr="0087588A">
        <w:t xml:space="preserve"> There are </w:t>
      </w:r>
      <w:r w:rsidRPr="0087588A">
        <w:rPr>
          <w:spacing w:val="-1"/>
        </w:rPr>
        <w:t xml:space="preserve">several </w:t>
      </w:r>
      <w:r w:rsidRPr="0087588A">
        <w:t>reasons</w:t>
      </w:r>
      <w:r w:rsidRPr="0087588A">
        <w:rPr>
          <w:spacing w:val="57"/>
        </w:rPr>
        <w:t xml:space="preserve"> </w:t>
      </w:r>
      <w:r w:rsidRPr="0087588A">
        <w:t xml:space="preserve">that you </w:t>
      </w:r>
      <w:r w:rsidRPr="0087588A">
        <w:rPr>
          <w:spacing w:val="-1"/>
        </w:rPr>
        <w:t>may</w:t>
      </w:r>
      <w:r w:rsidRPr="0087588A">
        <w:t xml:space="preserve"> wish to </w:t>
      </w:r>
      <w:r w:rsidRPr="0087588A">
        <w:rPr>
          <w:spacing w:val="-1"/>
        </w:rPr>
        <w:t>dismiss</w:t>
      </w:r>
      <w:r w:rsidRPr="0087588A">
        <w:t xml:space="preserve"> a patient</w:t>
      </w:r>
      <w:r w:rsidRPr="0087588A">
        <w:rPr>
          <w:spacing w:val="1"/>
        </w:rPr>
        <w:t xml:space="preserve"> </w:t>
      </w:r>
      <w:r w:rsidRPr="0087588A">
        <w:rPr>
          <w:spacing w:val="-1"/>
        </w:rPr>
        <w:t>stay:</w:t>
      </w:r>
    </w:p>
    <w:p w:rsidR="00EC1FBA" w:rsidRPr="0087588A" w:rsidRDefault="00EC1FBA" w:rsidP="00DA39F3">
      <w:pPr>
        <w:pStyle w:val="BodyText"/>
        <w:widowControl w:val="0"/>
        <w:numPr>
          <w:ilvl w:val="4"/>
          <w:numId w:val="42"/>
        </w:numPr>
        <w:tabs>
          <w:tab w:val="left" w:pos="2261"/>
        </w:tabs>
        <w:spacing w:before="0" w:after="0"/>
        <w:ind w:left="1800" w:right="155"/>
      </w:pPr>
      <w:r w:rsidRPr="0087588A">
        <w:t>A patient</w:t>
      </w:r>
      <w:r w:rsidRPr="0087588A">
        <w:rPr>
          <w:spacing w:val="-1"/>
        </w:rPr>
        <w:t xml:space="preserve"> </w:t>
      </w:r>
      <w:r w:rsidRPr="0087588A">
        <w:t>stay is in a</w:t>
      </w:r>
      <w:r w:rsidRPr="0087588A">
        <w:rPr>
          <w:spacing w:val="-1"/>
        </w:rPr>
        <w:t xml:space="preserve"> treating</w:t>
      </w:r>
      <w:r w:rsidRPr="0087588A">
        <w:t xml:space="preserve"> </w:t>
      </w:r>
      <w:r w:rsidRPr="0087588A">
        <w:rPr>
          <w:spacing w:val="-1"/>
        </w:rPr>
        <w:t>specialty</w:t>
      </w:r>
      <w:r w:rsidRPr="0087588A">
        <w:t xml:space="preserve"> that </w:t>
      </w:r>
      <w:r w:rsidRPr="0087588A">
        <w:rPr>
          <w:spacing w:val="-1"/>
        </w:rPr>
        <w:t>does</w:t>
      </w:r>
      <w:r w:rsidRPr="0087588A">
        <w:t xml:space="preserve"> </w:t>
      </w:r>
      <w:r w:rsidRPr="0087588A">
        <w:rPr>
          <w:spacing w:val="-1"/>
        </w:rPr>
        <w:t>not</w:t>
      </w:r>
      <w:r w:rsidRPr="0087588A">
        <w:t xml:space="preserve"> </w:t>
      </w:r>
      <w:r w:rsidRPr="0087588A">
        <w:rPr>
          <w:spacing w:val="-1"/>
        </w:rPr>
        <w:t xml:space="preserve">require </w:t>
      </w:r>
      <w:r w:rsidRPr="0087588A">
        <w:t>review and</w:t>
      </w:r>
      <w:r w:rsidRPr="0087588A">
        <w:rPr>
          <w:spacing w:val="49"/>
        </w:rPr>
        <w:t xml:space="preserve"> </w:t>
      </w:r>
      <w:r w:rsidRPr="0087588A">
        <w:rPr>
          <w:spacing w:val="-1"/>
        </w:rPr>
        <w:t>automatic</w:t>
      </w:r>
      <w:r w:rsidRPr="0087588A">
        <w:t xml:space="preserve"> </w:t>
      </w:r>
      <w:r w:rsidRPr="0087588A">
        <w:rPr>
          <w:spacing w:val="-1"/>
        </w:rPr>
        <w:t>dismissal</w:t>
      </w:r>
      <w:r w:rsidRPr="0087588A">
        <w:rPr>
          <w:spacing w:val="1"/>
        </w:rPr>
        <w:t xml:space="preserve"> </w:t>
      </w:r>
      <w:r w:rsidRPr="0087588A">
        <w:t>has</w:t>
      </w:r>
      <w:r w:rsidR="00143665" w:rsidRPr="0087588A">
        <w:t xml:space="preserve"> </w:t>
      </w:r>
      <w:r w:rsidRPr="0087588A">
        <w:t>n</w:t>
      </w:r>
      <w:r w:rsidR="00143665" w:rsidRPr="0087588A">
        <w:t>o</w:t>
      </w:r>
      <w:r w:rsidRPr="0087588A">
        <w:t>t been</w:t>
      </w:r>
      <w:r w:rsidRPr="0087588A">
        <w:rPr>
          <w:spacing w:val="-1"/>
        </w:rPr>
        <w:t xml:space="preserve"> </w:t>
      </w:r>
      <w:r w:rsidRPr="0087588A">
        <w:t xml:space="preserve">configured to </w:t>
      </w:r>
      <w:r w:rsidRPr="0087588A">
        <w:rPr>
          <w:spacing w:val="-1"/>
        </w:rPr>
        <w:t>automatically</w:t>
      </w:r>
      <w:r w:rsidRPr="0087588A">
        <w:rPr>
          <w:spacing w:val="1"/>
        </w:rPr>
        <w:t xml:space="preserve"> </w:t>
      </w:r>
      <w:r w:rsidRPr="0087588A">
        <w:rPr>
          <w:spacing w:val="-1"/>
        </w:rPr>
        <w:t>dismiss</w:t>
      </w:r>
      <w:r w:rsidRPr="0087588A">
        <w:t xml:space="preserve"> the</w:t>
      </w:r>
      <w:r w:rsidRPr="0087588A">
        <w:rPr>
          <w:spacing w:val="51"/>
        </w:rPr>
        <w:t xml:space="preserve"> </w:t>
      </w:r>
      <w:r w:rsidRPr="0087588A">
        <w:t>stay</w:t>
      </w:r>
      <w:r w:rsidR="00142944" w:rsidRPr="0087588A">
        <w:t xml:space="preserve">. </w:t>
      </w:r>
      <w:r w:rsidRPr="0087588A">
        <w:t>(It</w:t>
      </w:r>
      <w:r w:rsidRPr="0087588A">
        <w:rPr>
          <w:spacing w:val="-1"/>
        </w:rPr>
        <w:t xml:space="preserve"> </w:t>
      </w:r>
      <w:r w:rsidRPr="0087588A">
        <w:t xml:space="preserve">is </w:t>
      </w:r>
      <w:r w:rsidRPr="0087588A">
        <w:rPr>
          <w:spacing w:val="-1"/>
        </w:rPr>
        <w:t>important</w:t>
      </w:r>
      <w:r w:rsidRPr="0087588A">
        <w:t xml:space="preserve"> to</w:t>
      </w:r>
      <w:r w:rsidRPr="0087588A">
        <w:rPr>
          <w:spacing w:val="-2"/>
        </w:rPr>
        <w:t xml:space="preserve"> </w:t>
      </w:r>
      <w:r w:rsidRPr="0087588A">
        <w:t xml:space="preserve">note that the nightly </w:t>
      </w:r>
      <w:r w:rsidRPr="0087588A">
        <w:rPr>
          <w:spacing w:val="-1"/>
        </w:rPr>
        <w:t>screening</w:t>
      </w:r>
      <w:r w:rsidRPr="0087588A">
        <w:t xml:space="preserve"> job does not </w:t>
      </w:r>
      <w:r w:rsidRPr="0087588A">
        <w:rPr>
          <w:spacing w:val="-1"/>
        </w:rPr>
        <w:t>screen</w:t>
      </w:r>
      <w:r w:rsidRPr="0087588A">
        <w:rPr>
          <w:spacing w:val="41"/>
        </w:rPr>
        <w:t xml:space="preserve"> </w:t>
      </w:r>
      <w:r w:rsidRPr="0087588A">
        <w:t xml:space="preserve">out stays </w:t>
      </w:r>
      <w:r w:rsidRPr="0087588A">
        <w:rPr>
          <w:spacing w:val="-1"/>
        </w:rPr>
        <w:t>where</w:t>
      </w:r>
      <w:r w:rsidRPr="0087588A">
        <w:t xml:space="preserve"> </w:t>
      </w:r>
      <w:r w:rsidRPr="0087588A">
        <w:rPr>
          <w:spacing w:val="-1"/>
        </w:rPr>
        <w:t>the</w:t>
      </w:r>
      <w:r w:rsidRPr="0087588A">
        <w:t xml:space="preserve"> </w:t>
      </w:r>
      <w:r w:rsidRPr="0087588A">
        <w:rPr>
          <w:spacing w:val="-1"/>
        </w:rPr>
        <w:t>treating</w:t>
      </w:r>
      <w:r w:rsidRPr="0087588A">
        <w:t xml:space="preserve"> specialty has changed).</w:t>
      </w:r>
    </w:p>
    <w:p w:rsidR="00EC1FBA" w:rsidRPr="0087588A" w:rsidRDefault="00EC1FBA" w:rsidP="00DA39F3">
      <w:pPr>
        <w:pStyle w:val="BodyText"/>
        <w:widowControl w:val="0"/>
        <w:numPr>
          <w:ilvl w:val="4"/>
          <w:numId w:val="42"/>
        </w:numPr>
        <w:tabs>
          <w:tab w:val="left" w:pos="2261"/>
        </w:tabs>
        <w:spacing w:before="0" w:after="0"/>
        <w:ind w:left="1800" w:right="207"/>
      </w:pPr>
      <w:r w:rsidRPr="0087588A">
        <w:t xml:space="preserve">A patient </w:t>
      </w:r>
      <w:r w:rsidRPr="0087588A">
        <w:rPr>
          <w:spacing w:val="-1"/>
        </w:rPr>
        <w:t>has</w:t>
      </w:r>
      <w:r w:rsidRPr="0087588A">
        <w:t xml:space="preserve"> been </w:t>
      </w:r>
      <w:r w:rsidRPr="0087588A">
        <w:rPr>
          <w:spacing w:val="-1"/>
        </w:rPr>
        <w:t>discharged</w:t>
      </w:r>
      <w:r w:rsidRPr="0087588A">
        <w:t xml:space="preserve"> and has all</w:t>
      </w:r>
      <w:r w:rsidRPr="0087588A">
        <w:rPr>
          <w:spacing w:val="-1"/>
        </w:rPr>
        <w:t xml:space="preserve"> reviews</w:t>
      </w:r>
      <w:r w:rsidRPr="0087588A">
        <w:t xml:space="preserve"> </w:t>
      </w:r>
      <w:r w:rsidRPr="0087588A">
        <w:rPr>
          <w:spacing w:val="-1"/>
        </w:rPr>
        <w:t>for</w:t>
      </w:r>
      <w:r w:rsidRPr="0087588A">
        <w:t xml:space="preserve"> their </w:t>
      </w:r>
      <w:r w:rsidRPr="0087588A">
        <w:rPr>
          <w:spacing w:val="-1"/>
        </w:rPr>
        <w:t>stay</w:t>
      </w:r>
      <w:r w:rsidRPr="0087588A">
        <w:t xml:space="preserve"> entered in</w:t>
      </w:r>
      <w:r w:rsidRPr="0087588A">
        <w:rPr>
          <w:spacing w:val="39"/>
        </w:rPr>
        <w:t xml:space="preserve"> </w:t>
      </w:r>
      <w:r w:rsidRPr="0087588A">
        <w:rPr>
          <w:spacing w:val="-1"/>
        </w:rPr>
        <w:t>NUMI.</w:t>
      </w:r>
    </w:p>
    <w:p w:rsidR="00EC1FBA" w:rsidRPr="0087588A" w:rsidRDefault="00EC1FBA" w:rsidP="004451AB">
      <w:pPr>
        <w:pStyle w:val="BodyText"/>
        <w:widowControl w:val="0"/>
        <w:numPr>
          <w:ilvl w:val="4"/>
          <w:numId w:val="42"/>
        </w:numPr>
        <w:tabs>
          <w:tab w:val="left" w:pos="2261"/>
        </w:tabs>
        <w:spacing w:before="0" w:after="0"/>
        <w:ind w:left="1800" w:right="700"/>
      </w:pPr>
      <w:r w:rsidRPr="0087588A">
        <w:t>A patient</w:t>
      </w:r>
      <w:r w:rsidRPr="0087588A">
        <w:rPr>
          <w:spacing w:val="-1"/>
        </w:rPr>
        <w:t xml:space="preserve"> </w:t>
      </w:r>
      <w:r w:rsidRPr="0087588A">
        <w:t>is not going to</w:t>
      </w:r>
      <w:r w:rsidRPr="0087588A">
        <w:rPr>
          <w:spacing w:val="-2"/>
        </w:rPr>
        <w:t xml:space="preserve"> </w:t>
      </w:r>
      <w:r w:rsidRPr="0087588A">
        <w:t xml:space="preserve">be reviewed in </w:t>
      </w:r>
      <w:r w:rsidRPr="0087588A">
        <w:rPr>
          <w:spacing w:val="-1"/>
        </w:rPr>
        <w:t>NUMI.</w:t>
      </w:r>
      <w:r w:rsidRPr="0087588A">
        <w:t xml:space="preserve"> Perhaps you are not</w:t>
      </w:r>
      <w:r w:rsidRPr="0087588A">
        <w:rPr>
          <w:spacing w:val="25"/>
        </w:rPr>
        <w:t xml:space="preserve"> </w:t>
      </w:r>
      <w:r w:rsidRPr="0087588A">
        <w:t xml:space="preserve">reviewing </w:t>
      </w:r>
      <w:r w:rsidRPr="0087588A">
        <w:rPr>
          <w:spacing w:val="-1"/>
        </w:rPr>
        <w:t>100%</w:t>
      </w:r>
      <w:r w:rsidRPr="0087588A">
        <w:t xml:space="preserve"> of </w:t>
      </w:r>
      <w:r w:rsidRPr="0087588A">
        <w:rPr>
          <w:spacing w:val="-1"/>
        </w:rPr>
        <w:t>patients</w:t>
      </w:r>
      <w:r w:rsidRPr="0087588A">
        <w:t xml:space="preserve"> yet,</w:t>
      </w:r>
      <w:r w:rsidRPr="0087588A">
        <w:rPr>
          <w:spacing w:val="-1"/>
        </w:rPr>
        <w:t xml:space="preserve"> </w:t>
      </w:r>
      <w:r w:rsidRPr="0087588A">
        <w:t>and the patient is</w:t>
      </w:r>
      <w:r w:rsidRPr="0087588A">
        <w:rPr>
          <w:spacing w:val="-2"/>
        </w:rPr>
        <w:t xml:space="preserve"> </w:t>
      </w:r>
      <w:r w:rsidRPr="0087588A">
        <w:t>not in your</w:t>
      </w:r>
      <w:r w:rsidRPr="0087588A">
        <w:rPr>
          <w:spacing w:val="-1"/>
        </w:rPr>
        <w:t xml:space="preserve"> </w:t>
      </w:r>
      <w:r w:rsidRPr="0087588A">
        <w:t>review</w:t>
      </w:r>
      <w:r w:rsidRPr="0087588A">
        <w:rPr>
          <w:spacing w:val="29"/>
        </w:rPr>
        <w:t xml:space="preserve"> </w:t>
      </w:r>
      <w:r w:rsidRPr="0087588A">
        <w:rPr>
          <w:spacing w:val="-1"/>
        </w:rPr>
        <w:t>sample.</w:t>
      </w:r>
    </w:p>
    <w:p w:rsidR="00EC1FBA" w:rsidRPr="0087588A" w:rsidRDefault="00EC1FBA" w:rsidP="00DA39F3">
      <w:pPr>
        <w:pStyle w:val="BodyText"/>
        <w:widowControl w:val="0"/>
        <w:numPr>
          <w:ilvl w:val="4"/>
          <w:numId w:val="42"/>
        </w:numPr>
        <w:tabs>
          <w:tab w:val="left" w:pos="2261"/>
        </w:tabs>
        <w:spacing w:before="56" w:after="0"/>
        <w:ind w:left="1800" w:right="100"/>
      </w:pPr>
      <w:r w:rsidRPr="0087588A">
        <w:t xml:space="preserve">A patient’s </w:t>
      </w:r>
      <w:r w:rsidRPr="0087588A">
        <w:rPr>
          <w:spacing w:val="-1"/>
        </w:rPr>
        <w:t>admission</w:t>
      </w:r>
      <w:r w:rsidRPr="0087588A">
        <w:t xml:space="preserve"> was cancelled</w:t>
      </w:r>
      <w:r w:rsidRPr="0087588A">
        <w:rPr>
          <w:spacing w:val="-2"/>
        </w:rPr>
        <w:t xml:space="preserve"> </w:t>
      </w:r>
      <w:r w:rsidRPr="0087588A">
        <w:rPr>
          <w:spacing w:val="-1"/>
        </w:rPr>
        <w:t>(invalidated)</w:t>
      </w:r>
      <w:r w:rsidRPr="0087588A">
        <w:t xml:space="preserve"> in </w:t>
      </w:r>
      <w:r w:rsidRPr="0087588A">
        <w:rPr>
          <w:spacing w:val="-1"/>
        </w:rPr>
        <w:t>VistA</w:t>
      </w:r>
      <w:r w:rsidR="00142944" w:rsidRPr="0087588A">
        <w:rPr>
          <w:spacing w:val="-1"/>
        </w:rPr>
        <w:t xml:space="preserve">. </w:t>
      </w:r>
      <w:r w:rsidRPr="0087588A">
        <w:t xml:space="preserve">For </w:t>
      </w:r>
      <w:r w:rsidRPr="0087588A">
        <w:rPr>
          <w:spacing w:val="-1"/>
        </w:rPr>
        <w:t>example,</w:t>
      </w:r>
      <w:r w:rsidRPr="0087588A">
        <w:rPr>
          <w:spacing w:val="57"/>
        </w:rPr>
        <w:t xml:space="preserve"> </w:t>
      </w:r>
      <w:r w:rsidRPr="0087588A">
        <w:t xml:space="preserve">perhaps a </w:t>
      </w:r>
      <w:r w:rsidRPr="0087588A">
        <w:rPr>
          <w:spacing w:val="-1"/>
        </w:rPr>
        <w:t>patient</w:t>
      </w:r>
      <w:r w:rsidRPr="0087588A">
        <w:t xml:space="preserve"> was </w:t>
      </w:r>
      <w:r w:rsidRPr="0087588A">
        <w:rPr>
          <w:spacing w:val="-1"/>
        </w:rPr>
        <w:t>admitted</w:t>
      </w:r>
      <w:r w:rsidRPr="0087588A">
        <w:t xml:space="preserve"> to acute </w:t>
      </w:r>
      <w:r w:rsidR="00085C70" w:rsidRPr="0087588A">
        <w:t>care. The</w:t>
      </w:r>
      <w:r w:rsidRPr="0087588A">
        <w:t xml:space="preserve"> actual stay</w:t>
      </w:r>
      <w:r w:rsidRPr="0087588A">
        <w:rPr>
          <w:spacing w:val="-2"/>
        </w:rPr>
        <w:t xml:space="preserve"> </w:t>
      </w:r>
      <w:r w:rsidRPr="0087588A">
        <w:t>was very</w:t>
      </w:r>
      <w:r w:rsidRPr="0087588A">
        <w:rPr>
          <w:spacing w:val="30"/>
        </w:rPr>
        <w:t xml:space="preserve"> </w:t>
      </w:r>
      <w:r w:rsidRPr="0087588A">
        <w:t>short, and</w:t>
      </w:r>
      <w:r w:rsidRPr="0087588A">
        <w:rPr>
          <w:spacing w:val="-2"/>
        </w:rPr>
        <w:t xml:space="preserve"> </w:t>
      </w:r>
      <w:r w:rsidRPr="0087588A">
        <w:rPr>
          <w:spacing w:val="-1"/>
        </w:rPr>
        <w:t>the</w:t>
      </w:r>
      <w:r w:rsidRPr="0087588A">
        <w:t xml:space="preserve"> written </w:t>
      </w:r>
      <w:r w:rsidRPr="0087588A">
        <w:rPr>
          <w:spacing w:val="-1"/>
        </w:rPr>
        <w:t>admission</w:t>
      </w:r>
      <w:r w:rsidRPr="0087588A">
        <w:t xml:space="preserve"> orders are cancelled</w:t>
      </w:r>
      <w:r w:rsidRPr="0087588A">
        <w:rPr>
          <w:spacing w:val="-1"/>
        </w:rPr>
        <w:t xml:space="preserve"> </w:t>
      </w:r>
      <w:r w:rsidRPr="0087588A">
        <w:t>and the</w:t>
      </w:r>
      <w:r w:rsidRPr="0087588A">
        <w:rPr>
          <w:spacing w:val="-1"/>
        </w:rPr>
        <w:t xml:space="preserve"> </w:t>
      </w:r>
      <w:r w:rsidRPr="0087588A">
        <w:t>stay is</w:t>
      </w:r>
      <w:r w:rsidRPr="0087588A">
        <w:rPr>
          <w:spacing w:val="28"/>
        </w:rPr>
        <w:t xml:space="preserve"> </w:t>
      </w:r>
      <w:r w:rsidRPr="0087588A">
        <w:t>reclassified</w:t>
      </w:r>
      <w:r w:rsidRPr="0087588A">
        <w:rPr>
          <w:spacing w:val="-2"/>
        </w:rPr>
        <w:t xml:space="preserve"> </w:t>
      </w:r>
      <w:r w:rsidRPr="0087588A">
        <w:t>in</w:t>
      </w:r>
      <w:r w:rsidRPr="0087588A">
        <w:rPr>
          <w:spacing w:val="-1"/>
        </w:rPr>
        <w:t xml:space="preserve"> </w:t>
      </w:r>
      <w:r w:rsidRPr="0087588A">
        <w:t>VistA</w:t>
      </w:r>
      <w:r w:rsidR="00142944" w:rsidRPr="0087588A">
        <w:t xml:space="preserve">. </w:t>
      </w:r>
      <w:r w:rsidRPr="0087588A">
        <w:rPr>
          <w:spacing w:val="-1"/>
        </w:rPr>
        <w:t>When</w:t>
      </w:r>
      <w:r w:rsidRPr="0087588A">
        <w:t xml:space="preserve"> the </w:t>
      </w:r>
      <w:r w:rsidRPr="0087588A">
        <w:rPr>
          <w:spacing w:val="-1"/>
        </w:rPr>
        <w:t>reviewer</w:t>
      </w:r>
      <w:r w:rsidRPr="0087588A">
        <w:t xml:space="preserve"> selects</w:t>
      </w:r>
      <w:r w:rsidRPr="0087588A">
        <w:rPr>
          <w:spacing w:val="-1"/>
        </w:rPr>
        <w:t xml:space="preserve"> </w:t>
      </w:r>
      <w:r w:rsidRPr="0087588A">
        <w:t xml:space="preserve">the patient </w:t>
      </w:r>
      <w:r w:rsidRPr="0087588A">
        <w:rPr>
          <w:spacing w:val="-1"/>
        </w:rPr>
        <w:t>stay</w:t>
      </w:r>
      <w:r w:rsidRPr="0087588A">
        <w:t xml:space="preserve"> for</w:t>
      </w:r>
      <w:r w:rsidRPr="0087588A">
        <w:rPr>
          <w:spacing w:val="27"/>
        </w:rPr>
        <w:t xml:space="preserve"> </w:t>
      </w:r>
      <w:r w:rsidRPr="0087588A">
        <w:t xml:space="preserve">review, </w:t>
      </w:r>
      <w:r w:rsidRPr="0087588A">
        <w:rPr>
          <w:spacing w:val="-1"/>
        </w:rPr>
        <w:t xml:space="preserve">they </w:t>
      </w:r>
      <w:r w:rsidRPr="0087588A">
        <w:t xml:space="preserve">would see a </w:t>
      </w:r>
      <w:r w:rsidRPr="0087588A">
        <w:rPr>
          <w:spacing w:val="-1"/>
        </w:rPr>
        <w:t>message</w:t>
      </w:r>
      <w:r w:rsidRPr="0087588A">
        <w:t xml:space="preserve"> </w:t>
      </w:r>
      <w:r w:rsidRPr="0087588A">
        <w:rPr>
          <w:spacing w:val="-1"/>
        </w:rPr>
        <w:t>indicating</w:t>
      </w:r>
      <w:r w:rsidRPr="0087588A">
        <w:t xml:space="preserve"> that</w:t>
      </w:r>
      <w:r w:rsidRPr="0087588A">
        <w:rPr>
          <w:spacing w:val="-2"/>
        </w:rPr>
        <w:t xml:space="preserve"> </w:t>
      </w:r>
      <w:r w:rsidRPr="0087588A">
        <w:t xml:space="preserve">the stay </w:t>
      </w:r>
      <w:r w:rsidRPr="0087588A">
        <w:rPr>
          <w:spacing w:val="-1"/>
        </w:rPr>
        <w:t>for</w:t>
      </w:r>
      <w:r w:rsidRPr="0087588A">
        <w:t xml:space="preserve"> the patient</w:t>
      </w:r>
      <w:r w:rsidRPr="0087588A">
        <w:rPr>
          <w:spacing w:val="35"/>
        </w:rPr>
        <w:t xml:space="preserve"> </w:t>
      </w:r>
      <w:r w:rsidRPr="0087588A">
        <w:t>cannot be</w:t>
      </w:r>
      <w:r w:rsidRPr="0087588A">
        <w:rPr>
          <w:spacing w:val="-1"/>
        </w:rPr>
        <w:t xml:space="preserve"> </w:t>
      </w:r>
      <w:r w:rsidRPr="0087588A">
        <w:t xml:space="preserve">retrieved </w:t>
      </w:r>
      <w:r w:rsidRPr="0087588A">
        <w:rPr>
          <w:spacing w:val="-1"/>
        </w:rPr>
        <w:t>because</w:t>
      </w:r>
      <w:r w:rsidRPr="0087588A">
        <w:t xml:space="preserve"> it </w:t>
      </w:r>
      <w:r w:rsidRPr="0087588A">
        <w:rPr>
          <w:spacing w:val="-1"/>
        </w:rPr>
        <w:t>may</w:t>
      </w:r>
      <w:r w:rsidR="007A1CC7" w:rsidRPr="0087588A">
        <w:t xml:space="preserve"> be invalid </w:t>
      </w:r>
      <w:r w:rsidRPr="0087588A">
        <w:rPr>
          <w:spacing w:val="-1"/>
        </w:rPr>
        <w:t>(This</w:t>
      </w:r>
      <w:r w:rsidRPr="0087588A">
        <w:t xml:space="preserve"> is </w:t>
      </w:r>
      <w:r w:rsidRPr="0087588A">
        <w:rPr>
          <w:spacing w:val="-1"/>
        </w:rPr>
        <w:t>not</w:t>
      </w:r>
      <w:r w:rsidRPr="0087588A">
        <w:t xml:space="preserve"> an error, but an</w:t>
      </w:r>
      <w:r w:rsidRPr="0087588A">
        <w:rPr>
          <w:spacing w:val="29"/>
        </w:rPr>
        <w:t xml:space="preserve"> </w:t>
      </w:r>
      <w:r w:rsidRPr="0087588A">
        <w:t xml:space="preserve">occurrence in clinical </w:t>
      </w:r>
      <w:r w:rsidRPr="0087588A">
        <w:rPr>
          <w:spacing w:val="-1"/>
        </w:rPr>
        <w:t>decision</w:t>
      </w:r>
      <w:r w:rsidRPr="0087588A">
        <w:t xml:space="preserve"> </w:t>
      </w:r>
      <w:r w:rsidRPr="0087588A">
        <w:rPr>
          <w:spacing w:val="-1"/>
        </w:rPr>
        <w:t>making</w:t>
      </w:r>
      <w:r w:rsidRPr="0087588A">
        <w:t xml:space="preserve"> with </w:t>
      </w:r>
      <w:r w:rsidRPr="0087588A">
        <w:rPr>
          <w:spacing w:val="-1"/>
        </w:rPr>
        <w:t>change</w:t>
      </w:r>
      <w:r w:rsidRPr="0087588A">
        <w:t xml:space="preserve"> of status</w:t>
      </w:r>
      <w:r w:rsidRPr="0087588A">
        <w:rPr>
          <w:spacing w:val="-1"/>
        </w:rPr>
        <w:t xml:space="preserve"> </w:t>
      </w:r>
      <w:r w:rsidRPr="0087588A">
        <w:t xml:space="preserve">of a </w:t>
      </w:r>
      <w:r w:rsidRPr="0087588A">
        <w:rPr>
          <w:spacing w:val="-1"/>
        </w:rPr>
        <w:t>patient).</w:t>
      </w:r>
      <w:r w:rsidRPr="0087588A">
        <w:rPr>
          <w:spacing w:val="43"/>
        </w:rPr>
        <w:t xml:space="preserve"> </w:t>
      </w:r>
    </w:p>
    <w:p w:rsidR="00EC1FBA" w:rsidRPr="0087588A" w:rsidRDefault="00E313F7" w:rsidP="00DA39F3">
      <w:pPr>
        <w:pStyle w:val="BodyText"/>
        <w:widowControl w:val="0"/>
        <w:numPr>
          <w:ilvl w:val="4"/>
          <w:numId w:val="42"/>
        </w:numPr>
        <w:tabs>
          <w:tab w:val="left" w:pos="2261"/>
        </w:tabs>
        <w:spacing w:before="56" w:after="0"/>
        <w:ind w:left="1800" w:right="100"/>
      </w:pPr>
      <w:r w:rsidRPr="0087588A">
        <w:rPr>
          <w:b/>
        </w:rPr>
        <w:t>NOTE:</w:t>
      </w:r>
      <w:r w:rsidR="00EC1FBA" w:rsidRPr="0087588A">
        <w:t xml:space="preserve"> </w:t>
      </w:r>
      <w:r w:rsidR="00EC1FBA" w:rsidRPr="0087588A">
        <w:rPr>
          <w:spacing w:val="-1"/>
        </w:rPr>
        <w:t>It</w:t>
      </w:r>
      <w:r w:rsidR="00EC1FBA" w:rsidRPr="0087588A">
        <w:t xml:space="preserve"> is </w:t>
      </w:r>
      <w:r w:rsidR="00EC1FBA" w:rsidRPr="0087588A">
        <w:rPr>
          <w:spacing w:val="-1"/>
        </w:rPr>
        <w:t>advisable</w:t>
      </w:r>
      <w:r w:rsidR="00EC1FBA" w:rsidRPr="0087588A">
        <w:t xml:space="preserve"> to </w:t>
      </w:r>
      <w:r w:rsidR="00EC1FBA" w:rsidRPr="0087588A">
        <w:rPr>
          <w:spacing w:val="-1"/>
        </w:rPr>
        <w:t>check</w:t>
      </w:r>
      <w:r w:rsidR="00EC1FBA" w:rsidRPr="0087588A">
        <w:t xml:space="preserve"> CPRS or </w:t>
      </w:r>
      <w:r w:rsidR="00EC1FBA" w:rsidRPr="0087588A">
        <w:rPr>
          <w:spacing w:val="-1"/>
        </w:rPr>
        <w:t>VistA</w:t>
      </w:r>
      <w:r w:rsidR="00EC1FBA" w:rsidRPr="0087588A">
        <w:t xml:space="preserve"> to confirm that a stay</w:t>
      </w:r>
      <w:r w:rsidR="00EC1FBA" w:rsidRPr="0087588A">
        <w:rPr>
          <w:spacing w:val="31"/>
        </w:rPr>
        <w:t xml:space="preserve"> </w:t>
      </w:r>
      <w:r w:rsidR="00EC1FBA" w:rsidRPr="0087588A">
        <w:t>has changed</w:t>
      </w:r>
      <w:r w:rsidR="00EC1FBA" w:rsidRPr="0087588A">
        <w:rPr>
          <w:spacing w:val="-1"/>
        </w:rPr>
        <w:t xml:space="preserve"> </w:t>
      </w:r>
      <w:r w:rsidR="00EC1FBA" w:rsidRPr="0087588A">
        <w:t>or has been</w:t>
      </w:r>
      <w:r w:rsidR="00EC1FBA" w:rsidRPr="0087588A">
        <w:rPr>
          <w:spacing w:val="-2"/>
        </w:rPr>
        <w:t xml:space="preserve"> </w:t>
      </w:r>
      <w:r w:rsidR="00EC1FBA" w:rsidRPr="0087588A">
        <w:t xml:space="preserve">deleted </w:t>
      </w:r>
      <w:r w:rsidR="00EC1FBA" w:rsidRPr="0087588A">
        <w:rPr>
          <w:spacing w:val="-1"/>
        </w:rPr>
        <w:t>because</w:t>
      </w:r>
      <w:r w:rsidR="00EC1FBA" w:rsidRPr="0087588A">
        <w:t xml:space="preserve"> the</w:t>
      </w:r>
      <w:r w:rsidR="00EC1FBA" w:rsidRPr="0087588A">
        <w:rPr>
          <w:spacing w:val="-1"/>
        </w:rPr>
        <w:t xml:space="preserve"> </w:t>
      </w:r>
      <w:r w:rsidR="00EC1FBA" w:rsidRPr="0087588A">
        <w:t xml:space="preserve">invalid stay </w:t>
      </w:r>
      <w:r w:rsidR="00EC1FBA" w:rsidRPr="0087588A">
        <w:rPr>
          <w:spacing w:val="-1"/>
        </w:rPr>
        <w:t>message</w:t>
      </w:r>
      <w:r w:rsidR="00EC1FBA" w:rsidRPr="0087588A">
        <w:t xml:space="preserve"> can</w:t>
      </w:r>
      <w:r w:rsidR="00EC1FBA" w:rsidRPr="0087588A">
        <w:rPr>
          <w:spacing w:val="23"/>
        </w:rPr>
        <w:t xml:space="preserve"> </w:t>
      </w:r>
      <w:r w:rsidR="00EC1FBA" w:rsidRPr="0087588A">
        <w:t>appear if</w:t>
      </w:r>
      <w:r w:rsidR="00EC1FBA" w:rsidRPr="0087588A">
        <w:rPr>
          <w:spacing w:val="-1"/>
        </w:rPr>
        <w:t xml:space="preserve"> NUMI</w:t>
      </w:r>
      <w:r w:rsidR="00EC1FBA" w:rsidRPr="0087588A">
        <w:t xml:space="preserve"> cannot</w:t>
      </w:r>
      <w:r w:rsidR="00EC1FBA" w:rsidRPr="0087588A">
        <w:rPr>
          <w:spacing w:val="-1"/>
        </w:rPr>
        <w:t xml:space="preserve"> </w:t>
      </w:r>
      <w:r w:rsidR="00EC1FBA" w:rsidRPr="0087588A">
        <w:t xml:space="preserve">connect to VistA and </w:t>
      </w:r>
      <w:r w:rsidR="00EC1FBA" w:rsidRPr="0087588A">
        <w:rPr>
          <w:spacing w:val="-1"/>
        </w:rPr>
        <w:t>find</w:t>
      </w:r>
      <w:r w:rsidR="00EC1FBA" w:rsidRPr="0087588A">
        <w:t xml:space="preserve"> the stay, </w:t>
      </w:r>
      <w:r w:rsidR="00EC1FBA" w:rsidRPr="0087588A">
        <w:rPr>
          <w:spacing w:val="-1"/>
        </w:rPr>
        <w:t>even</w:t>
      </w:r>
      <w:r w:rsidR="00EC1FBA" w:rsidRPr="0087588A">
        <w:t xml:space="preserve"> if it </w:t>
      </w:r>
      <w:r w:rsidR="00EC1FBA" w:rsidRPr="0087588A">
        <w:rPr>
          <w:spacing w:val="-1"/>
        </w:rPr>
        <w:t>is</w:t>
      </w:r>
      <w:r w:rsidR="00EC1FBA" w:rsidRPr="0087588A">
        <w:t xml:space="preserve"> still</w:t>
      </w:r>
      <w:r w:rsidR="00EC1FBA" w:rsidRPr="0087588A">
        <w:rPr>
          <w:spacing w:val="29"/>
        </w:rPr>
        <w:t xml:space="preserve"> </w:t>
      </w:r>
      <w:r w:rsidR="00EC1FBA" w:rsidRPr="0087588A">
        <w:t>there</w:t>
      </w:r>
      <w:r w:rsidR="00142944" w:rsidRPr="0087588A">
        <w:t xml:space="preserve">. </w:t>
      </w:r>
      <w:r w:rsidR="00EC1FBA" w:rsidRPr="0087588A">
        <w:t xml:space="preserve">It </w:t>
      </w:r>
      <w:r w:rsidR="00EC1FBA" w:rsidRPr="0087588A">
        <w:rPr>
          <w:spacing w:val="-1"/>
        </w:rPr>
        <w:t>may</w:t>
      </w:r>
      <w:r w:rsidR="00EC1FBA" w:rsidRPr="0087588A">
        <w:t xml:space="preserve"> be </w:t>
      </w:r>
      <w:r w:rsidR="00EC1FBA" w:rsidRPr="0087588A">
        <w:rPr>
          <w:spacing w:val="-1"/>
        </w:rPr>
        <w:t>important</w:t>
      </w:r>
      <w:r w:rsidR="00EC1FBA" w:rsidRPr="0087588A">
        <w:t xml:space="preserve"> to </w:t>
      </w:r>
      <w:r w:rsidR="00EC1FBA" w:rsidRPr="0087588A">
        <w:rPr>
          <w:spacing w:val="-1"/>
        </w:rPr>
        <w:t>compare</w:t>
      </w:r>
      <w:r w:rsidR="00EC1FBA" w:rsidRPr="0087588A">
        <w:t xml:space="preserve"> the exact </w:t>
      </w:r>
      <w:r w:rsidR="00EC1FBA" w:rsidRPr="0087588A">
        <w:rPr>
          <w:spacing w:val="-1"/>
        </w:rPr>
        <w:t>date/timestamps</w:t>
      </w:r>
      <w:r w:rsidR="00EC1FBA" w:rsidRPr="0087588A">
        <w:t xml:space="preserve"> of</w:t>
      </w:r>
      <w:r w:rsidR="00EC1FBA" w:rsidRPr="0087588A">
        <w:rPr>
          <w:spacing w:val="-1"/>
        </w:rPr>
        <w:t xml:space="preserve"> </w:t>
      </w:r>
      <w:r w:rsidR="00EC1FBA" w:rsidRPr="0087588A">
        <w:t>the</w:t>
      </w:r>
      <w:r w:rsidR="00EC1FBA" w:rsidRPr="0087588A">
        <w:rPr>
          <w:spacing w:val="51"/>
        </w:rPr>
        <w:t xml:space="preserve"> </w:t>
      </w:r>
      <w:r w:rsidR="00EC1FBA" w:rsidRPr="0087588A">
        <w:rPr>
          <w:spacing w:val="-1"/>
        </w:rPr>
        <w:t>patient</w:t>
      </w:r>
      <w:r w:rsidR="00EC1FBA" w:rsidRPr="0087588A">
        <w:t xml:space="preserve"> </w:t>
      </w:r>
      <w:r w:rsidR="00EC1FBA" w:rsidRPr="0087588A">
        <w:rPr>
          <w:spacing w:val="-1"/>
        </w:rPr>
        <w:t>movements</w:t>
      </w:r>
      <w:r w:rsidR="00EC1FBA" w:rsidRPr="0087588A">
        <w:t xml:space="preserve"> to </w:t>
      </w:r>
      <w:r w:rsidR="00EC1FBA" w:rsidRPr="0087588A">
        <w:rPr>
          <w:spacing w:val="-1"/>
        </w:rPr>
        <w:t>determine</w:t>
      </w:r>
      <w:r w:rsidR="00EC1FBA" w:rsidRPr="0087588A">
        <w:t xml:space="preserve"> if </w:t>
      </w:r>
      <w:r w:rsidR="00EC1FBA" w:rsidRPr="0087588A">
        <w:rPr>
          <w:spacing w:val="-1"/>
        </w:rPr>
        <w:t>NUMI</w:t>
      </w:r>
      <w:r w:rsidR="00EC1FBA" w:rsidRPr="0087588A">
        <w:t xml:space="preserve"> </w:t>
      </w:r>
      <w:r w:rsidR="00EC1FBA" w:rsidRPr="0087588A">
        <w:rPr>
          <w:spacing w:val="-1"/>
        </w:rPr>
        <w:t>matches</w:t>
      </w:r>
      <w:r w:rsidR="00EC1FBA" w:rsidRPr="0087588A">
        <w:t xml:space="preserve"> VistA, or </w:t>
      </w:r>
      <w:r w:rsidR="00EC1FBA" w:rsidRPr="0087588A">
        <w:rPr>
          <w:spacing w:val="-1"/>
        </w:rPr>
        <w:t>if</w:t>
      </w:r>
      <w:r w:rsidR="00EC1FBA" w:rsidRPr="0087588A">
        <w:t xml:space="preserve"> </w:t>
      </w:r>
      <w:r w:rsidR="00EC1FBA" w:rsidRPr="0087588A">
        <w:rPr>
          <w:spacing w:val="-1"/>
        </w:rPr>
        <w:t>something</w:t>
      </w:r>
      <w:r w:rsidR="00EC1FBA" w:rsidRPr="0087588A">
        <w:rPr>
          <w:spacing w:val="67"/>
        </w:rPr>
        <w:t xml:space="preserve"> </w:t>
      </w:r>
      <w:r w:rsidR="00EC1FBA" w:rsidRPr="0087588A">
        <w:t>was changed in VistA.</w:t>
      </w:r>
    </w:p>
    <w:p w:rsidR="00EC1FBA" w:rsidRPr="0087588A" w:rsidRDefault="00EC1FBA" w:rsidP="00EC1FBA">
      <w:pPr>
        <w:pStyle w:val="BodyText"/>
        <w:ind w:right="167"/>
      </w:pPr>
      <w:r w:rsidRPr="0087588A">
        <w:t xml:space="preserve">You can generate a </w:t>
      </w:r>
      <w:r w:rsidRPr="0087588A">
        <w:rPr>
          <w:spacing w:val="-1"/>
        </w:rPr>
        <w:t>report</w:t>
      </w:r>
      <w:r w:rsidRPr="0087588A">
        <w:t xml:space="preserve"> showing all patient </w:t>
      </w:r>
      <w:r w:rsidRPr="0087588A">
        <w:rPr>
          <w:spacing w:val="-1"/>
        </w:rPr>
        <w:t>stays</w:t>
      </w:r>
      <w:r w:rsidRPr="0087588A">
        <w:t xml:space="preserve"> that </w:t>
      </w:r>
      <w:r w:rsidRPr="0087588A">
        <w:rPr>
          <w:spacing w:val="-1"/>
        </w:rPr>
        <w:t>have</w:t>
      </w:r>
      <w:r w:rsidRPr="0087588A">
        <w:t xml:space="preserve"> been </w:t>
      </w:r>
      <w:r w:rsidR="007A1CC7" w:rsidRPr="0087588A">
        <w:rPr>
          <w:spacing w:val="-1"/>
        </w:rPr>
        <w:t>dismissed</w:t>
      </w:r>
      <w:r w:rsidR="00085C70" w:rsidRPr="0087588A">
        <w:rPr>
          <w:spacing w:val="-1"/>
        </w:rPr>
        <w:t>.</w:t>
      </w:r>
      <w:r w:rsidR="007A1CC7" w:rsidRPr="0087588A">
        <w:rPr>
          <w:spacing w:val="-1"/>
        </w:rPr>
        <w:t xml:space="preserve"> </w:t>
      </w:r>
      <w:r w:rsidRPr="0087588A">
        <w:t xml:space="preserve">(This </w:t>
      </w:r>
      <w:r w:rsidRPr="0087588A">
        <w:rPr>
          <w:spacing w:val="-1"/>
        </w:rPr>
        <w:t>report</w:t>
      </w:r>
      <w:r w:rsidRPr="0087588A">
        <w:t xml:space="preserve"> is also</w:t>
      </w:r>
      <w:r w:rsidRPr="0087588A">
        <w:rPr>
          <w:spacing w:val="41"/>
        </w:rPr>
        <w:t xml:space="preserve"> </w:t>
      </w:r>
      <w:r w:rsidRPr="0087588A">
        <w:t>discussed</w:t>
      </w:r>
      <w:r w:rsidRPr="0087588A">
        <w:rPr>
          <w:spacing w:val="-2"/>
        </w:rPr>
        <w:t xml:space="preserve"> </w:t>
      </w:r>
      <w:r w:rsidRPr="0087588A">
        <w:t xml:space="preserve">in Section </w:t>
      </w:r>
      <w:r w:rsidR="00677268" w:rsidRPr="0087588A">
        <w:rPr>
          <w:spacing w:val="-1"/>
        </w:rPr>
        <w:t>1</w:t>
      </w:r>
      <w:r w:rsidR="009E690E" w:rsidRPr="0087588A">
        <w:rPr>
          <w:spacing w:val="-1"/>
        </w:rPr>
        <w:t>1</w:t>
      </w:r>
      <w:r w:rsidRPr="0087588A">
        <w:rPr>
          <w:spacing w:val="-1"/>
        </w:rPr>
        <w:t>).</w:t>
      </w:r>
    </w:p>
    <w:p w:rsidR="00EC1FBA" w:rsidRPr="0087588A" w:rsidRDefault="00EC1FBA" w:rsidP="00EC1FBA">
      <w:pPr>
        <w:spacing w:before="69"/>
        <w:ind w:right="115"/>
        <w:rPr>
          <w:sz w:val="24"/>
        </w:rPr>
      </w:pPr>
      <w:r w:rsidRPr="0087588A">
        <w:rPr>
          <w:sz w:val="24"/>
        </w:rPr>
        <w:lastRenderedPageBreak/>
        <w:t xml:space="preserve">If you </w:t>
      </w:r>
      <w:r w:rsidRPr="0087588A">
        <w:rPr>
          <w:spacing w:val="-1"/>
          <w:sz w:val="24"/>
        </w:rPr>
        <w:t>dismiss</w:t>
      </w:r>
      <w:r w:rsidRPr="0087588A">
        <w:rPr>
          <w:sz w:val="24"/>
        </w:rPr>
        <w:t xml:space="preserve"> a patient </w:t>
      </w:r>
      <w:r w:rsidRPr="0087588A">
        <w:rPr>
          <w:spacing w:val="-1"/>
          <w:sz w:val="24"/>
        </w:rPr>
        <w:t>stay</w:t>
      </w:r>
      <w:r w:rsidRPr="0087588A">
        <w:rPr>
          <w:sz w:val="24"/>
        </w:rPr>
        <w:t xml:space="preserve"> in error,</w:t>
      </w:r>
      <w:r w:rsidRPr="0087588A">
        <w:rPr>
          <w:spacing w:val="-2"/>
          <w:sz w:val="24"/>
        </w:rPr>
        <w:t xml:space="preserve"> </w:t>
      </w:r>
      <w:r w:rsidRPr="0087588A">
        <w:rPr>
          <w:sz w:val="24"/>
        </w:rPr>
        <w:t xml:space="preserve">you can </w:t>
      </w:r>
      <w:r w:rsidRPr="0087588A">
        <w:rPr>
          <w:spacing w:val="-1"/>
          <w:sz w:val="24"/>
        </w:rPr>
        <w:t>retrieve</w:t>
      </w:r>
      <w:r w:rsidRPr="0087588A">
        <w:rPr>
          <w:sz w:val="24"/>
        </w:rPr>
        <w:t xml:space="preserve"> that </w:t>
      </w:r>
      <w:r w:rsidRPr="0087588A">
        <w:rPr>
          <w:spacing w:val="-1"/>
          <w:sz w:val="24"/>
        </w:rPr>
        <w:t>patient</w:t>
      </w:r>
      <w:r w:rsidRPr="0087588A">
        <w:rPr>
          <w:sz w:val="24"/>
        </w:rPr>
        <w:t xml:space="preserve"> and </w:t>
      </w:r>
      <w:r w:rsidRPr="0087588A">
        <w:rPr>
          <w:spacing w:val="-1"/>
          <w:sz w:val="24"/>
        </w:rPr>
        <w:t>get</w:t>
      </w:r>
      <w:r w:rsidRPr="0087588A">
        <w:rPr>
          <w:sz w:val="24"/>
        </w:rPr>
        <w:t xml:space="preserve"> them</w:t>
      </w:r>
      <w:r w:rsidRPr="0087588A">
        <w:rPr>
          <w:spacing w:val="-2"/>
          <w:sz w:val="24"/>
        </w:rPr>
        <w:t xml:space="preserve"> </w:t>
      </w:r>
      <w:r w:rsidRPr="0087588A">
        <w:rPr>
          <w:sz w:val="24"/>
        </w:rPr>
        <w:t>to reappear on the</w:t>
      </w:r>
      <w:r w:rsidRPr="0087588A">
        <w:rPr>
          <w:spacing w:val="45"/>
          <w:sz w:val="24"/>
        </w:rPr>
        <w:t xml:space="preserve"> </w:t>
      </w:r>
      <w:r w:rsidRPr="0087588A">
        <w:rPr>
          <w:b/>
          <w:i/>
          <w:sz w:val="24"/>
        </w:rPr>
        <w:t xml:space="preserve">Patient </w:t>
      </w:r>
      <w:r w:rsidRPr="0087588A">
        <w:rPr>
          <w:b/>
          <w:i/>
          <w:spacing w:val="-1"/>
          <w:sz w:val="24"/>
        </w:rPr>
        <w:t>Selection/Worklist</w:t>
      </w:r>
      <w:r w:rsidRPr="0087588A">
        <w:rPr>
          <w:b/>
          <w:i/>
          <w:spacing w:val="1"/>
          <w:sz w:val="24"/>
        </w:rPr>
        <w:t xml:space="preserve"> </w:t>
      </w:r>
      <w:r w:rsidRPr="0087588A">
        <w:rPr>
          <w:spacing w:val="-1"/>
          <w:sz w:val="24"/>
        </w:rPr>
        <w:t>screen</w:t>
      </w:r>
      <w:r w:rsidRPr="0087588A">
        <w:rPr>
          <w:sz w:val="24"/>
        </w:rPr>
        <w:t xml:space="preserve"> by</w:t>
      </w:r>
      <w:r w:rsidRPr="0087588A">
        <w:rPr>
          <w:spacing w:val="-1"/>
          <w:sz w:val="24"/>
        </w:rPr>
        <w:t xml:space="preserve"> </w:t>
      </w:r>
      <w:r w:rsidRPr="0087588A">
        <w:rPr>
          <w:sz w:val="24"/>
        </w:rPr>
        <w:t xml:space="preserve">going to </w:t>
      </w:r>
      <w:r w:rsidRPr="0087588A">
        <w:rPr>
          <w:spacing w:val="-1"/>
          <w:sz w:val="24"/>
        </w:rPr>
        <w:t xml:space="preserve">the </w:t>
      </w:r>
      <w:r w:rsidRPr="0087588A">
        <w:rPr>
          <w:b/>
          <w:i/>
          <w:sz w:val="24"/>
        </w:rPr>
        <w:t>Dismissed</w:t>
      </w:r>
      <w:r w:rsidRPr="0087588A">
        <w:rPr>
          <w:b/>
          <w:i/>
          <w:spacing w:val="-2"/>
          <w:sz w:val="24"/>
        </w:rPr>
        <w:t xml:space="preserve"> </w:t>
      </w:r>
      <w:r w:rsidRPr="0087588A">
        <w:rPr>
          <w:b/>
          <w:i/>
          <w:sz w:val="24"/>
        </w:rPr>
        <w:t xml:space="preserve">Patient </w:t>
      </w:r>
      <w:r w:rsidRPr="0087588A">
        <w:rPr>
          <w:b/>
          <w:i/>
          <w:spacing w:val="-1"/>
          <w:sz w:val="24"/>
        </w:rPr>
        <w:t>Stays</w:t>
      </w:r>
      <w:r w:rsidRPr="0087588A">
        <w:rPr>
          <w:b/>
          <w:i/>
          <w:spacing w:val="1"/>
          <w:sz w:val="24"/>
        </w:rPr>
        <w:t xml:space="preserve"> </w:t>
      </w:r>
      <w:r w:rsidRPr="0087588A">
        <w:rPr>
          <w:sz w:val="24"/>
        </w:rPr>
        <w:t xml:space="preserve">screen, </w:t>
      </w:r>
      <w:r w:rsidRPr="0087588A">
        <w:rPr>
          <w:spacing w:val="-1"/>
          <w:sz w:val="24"/>
        </w:rPr>
        <w:t xml:space="preserve">locating </w:t>
      </w:r>
      <w:r w:rsidRPr="0087588A">
        <w:rPr>
          <w:sz w:val="24"/>
        </w:rPr>
        <w:t>the</w:t>
      </w:r>
      <w:r w:rsidRPr="0087588A">
        <w:rPr>
          <w:spacing w:val="65"/>
          <w:sz w:val="24"/>
        </w:rPr>
        <w:t xml:space="preserve"> </w:t>
      </w:r>
      <w:r w:rsidRPr="0087588A">
        <w:rPr>
          <w:spacing w:val="-1"/>
          <w:sz w:val="24"/>
        </w:rPr>
        <w:t>patient</w:t>
      </w:r>
      <w:r w:rsidRPr="0087588A">
        <w:rPr>
          <w:sz w:val="24"/>
        </w:rPr>
        <w:t xml:space="preserve"> stay,</w:t>
      </w:r>
      <w:r w:rsidRPr="0087588A">
        <w:rPr>
          <w:spacing w:val="-2"/>
          <w:sz w:val="24"/>
        </w:rPr>
        <w:t xml:space="preserve"> </w:t>
      </w:r>
      <w:r w:rsidRPr="0087588A">
        <w:rPr>
          <w:sz w:val="24"/>
        </w:rPr>
        <w:t xml:space="preserve">and </w:t>
      </w:r>
      <w:r w:rsidRPr="0087588A">
        <w:rPr>
          <w:spacing w:val="-1"/>
          <w:sz w:val="24"/>
        </w:rPr>
        <w:t>performing</w:t>
      </w:r>
      <w:r w:rsidRPr="0087588A">
        <w:rPr>
          <w:sz w:val="24"/>
        </w:rPr>
        <w:t xml:space="preserve"> a </w:t>
      </w:r>
      <w:r w:rsidRPr="0087588A">
        <w:rPr>
          <w:spacing w:val="-1"/>
          <w:sz w:val="24"/>
        </w:rPr>
        <w:t>review.</w:t>
      </w:r>
    </w:p>
    <w:p w:rsidR="00A824FC" w:rsidRPr="0087588A" w:rsidRDefault="000A1BEF" w:rsidP="00A824FC">
      <w:pPr>
        <w:pStyle w:val="Heading3"/>
      </w:pPr>
      <w:r w:rsidRPr="0087588A">
        <w:t xml:space="preserve"> </w:t>
      </w:r>
      <w:bookmarkStart w:id="477" w:name="_Toc479676052"/>
      <w:bookmarkStart w:id="478" w:name="_Toc479631788"/>
      <w:bookmarkStart w:id="479" w:name="_Toc499543752"/>
      <w:r w:rsidR="00A824FC" w:rsidRPr="0087588A">
        <w:t>Dismissing / Distinguishing Stays</w:t>
      </w:r>
      <w:bookmarkEnd w:id="477"/>
      <w:bookmarkEnd w:id="478"/>
      <w:bookmarkEnd w:id="479"/>
    </w:p>
    <w:p w:rsidR="00A824FC" w:rsidRPr="0087588A" w:rsidRDefault="00A824FC" w:rsidP="000443F5">
      <w:pPr>
        <w:pStyle w:val="Heading4"/>
        <w:widowControl w:val="0"/>
        <w:tabs>
          <w:tab w:val="clear" w:pos="2394"/>
        </w:tabs>
        <w:spacing w:before="120" w:after="0"/>
        <w:ind w:left="864"/>
      </w:pPr>
      <w:bookmarkStart w:id="480" w:name="_Toc479676053"/>
      <w:bookmarkStart w:id="481" w:name="_Toc479631789"/>
      <w:bookmarkStart w:id="482" w:name="_Toc499543753"/>
      <w:r w:rsidRPr="0087588A">
        <w:t xml:space="preserve">To </w:t>
      </w:r>
      <w:r w:rsidRPr="0087588A">
        <w:rPr>
          <w:spacing w:val="-1"/>
        </w:rPr>
        <w:t>dismiss</w:t>
      </w:r>
      <w:r w:rsidRPr="0087588A">
        <w:t xml:space="preserve"> /</w:t>
      </w:r>
      <w:r w:rsidRPr="0087588A">
        <w:rPr>
          <w:spacing w:val="-1"/>
        </w:rPr>
        <w:t xml:space="preserve"> </w:t>
      </w:r>
      <w:r w:rsidRPr="0087588A">
        <w:t>distinguish</w:t>
      </w:r>
      <w:r w:rsidRPr="0087588A">
        <w:rPr>
          <w:spacing w:val="-1"/>
        </w:rPr>
        <w:t xml:space="preserve"> </w:t>
      </w:r>
      <w:r w:rsidRPr="0087588A">
        <w:t>a stay</w:t>
      </w:r>
      <w:bookmarkEnd w:id="480"/>
      <w:bookmarkEnd w:id="481"/>
      <w:bookmarkEnd w:id="482"/>
    </w:p>
    <w:p w:rsidR="00A824FC" w:rsidRPr="0087588A" w:rsidRDefault="00A824FC" w:rsidP="00DA39F3">
      <w:pPr>
        <w:pStyle w:val="BodyText"/>
        <w:widowControl w:val="0"/>
        <w:numPr>
          <w:ilvl w:val="3"/>
          <w:numId w:val="53"/>
        </w:numPr>
        <w:tabs>
          <w:tab w:val="left" w:pos="821"/>
        </w:tabs>
        <w:spacing w:before="0" w:after="0" w:line="275" w:lineRule="exact"/>
        <w:ind w:hanging="360"/>
      </w:pPr>
      <w:r w:rsidRPr="0087588A">
        <w:t>Perform</w:t>
      </w:r>
      <w:r w:rsidRPr="0087588A">
        <w:rPr>
          <w:spacing w:val="-2"/>
        </w:rPr>
        <w:t xml:space="preserve"> </w:t>
      </w:r>
      <w:r w:rsidRPr="0087588A">
        <w:t xml:space="preserve">a search for </w:t>
      </w:r>
      <w:r w:rsidRPr="0087588A">
        <w:rPr>
          <w:spacing w:val="-1"/>
        </w:rPr>
        <w:t>patients</w:t>
      </w:r>
      <w:r w:rsidRPr="0087588A">
        <w:t xml:space="preserve"> using</w:t>
      </w:r>
      <w:r w:rsidRPr="0087588A">
        <w:rPr>
          <w:spacing w:val="-2"/>
        </w:rPr>
        <w:t xml:space="preserve"> </w:t>
      </w:r>
      <w:r w:rsidRPr="0087588A">
        <w:rPr>
          <w:spacing w:val="-1"/>
        </w:rPr>
        <w:t>the</w:t>
      </w:r>
      <w:r w:rsidRPr="0087588A">
        <w:t xml:space="preserve"> desired </w:t>
      </w:r>
      <w:r w:rsidRPr="0087588A">
        <w:rPr>
          <w:spacing w:val="-1"/>
        </w:rPr>
        <w:t>filters.</w:t>
      </w:r>
    </w:p>
    <w:p w:rsidR="00A824FC" w:rsidRPr="0087588A" w:rsidRDefault="00A824FC" w:rsidP="00DA39F3">
      <w:pPr>
        <w:pStyle w:val="BodyText"/>
        <w:widowControl w:val="0"/>
        <w:numPr>
          <w:ilvl w:val="3"/>
          <w:numId w:val="53"/>
        </w:numPr>
        <w:tabs>
          <w:tab w:val="left" w:pos="821"/>
        </w:tabs>
        <w:spacing w:before="0" w:after="0"/>
        <w:ind w:right="115" w:hanging="360"/>
      </w:pPr>
      <w:r w:rsidRPr="0087588A">
        <w:rPr>
          <w:spacing w:val="-1"/>
        </w:rPr>
        <w:t>When</w:t>
      </w:r>
      <w:r w:rsidRPr="0087588A">
        <w:t xml:space="preserve"> the </w:t>
      </w:r>
      <w:r w:rsidRPr="0087588A">
        <w:rPr>
          <w:spacing w:val="-1"/>
        </w:rPr>
        <w:t>results</w:t>
      </w:r>
      <w:r w:rsidRPr="0087588A">
        <w:t xml:space="preserve"> </w:t>
      </w:r>
      <w:r w:rsidRPr="0087588A">
        <w:rPr>
          <w:spacing w:val="-1"/>
        </w:rPr>
        <w:t>display,</w:t>
      </w:r>
      <w:r w:rsidRPr="0087588A">
        <w:t xml:space="preserve"> the </w:t>
      </w:r>
      <w:r w:rsidRPr="0087588A">
        <w:rPr>
          <w:spacing w:val="-1"/>
        </w:rPr>
        <w:t>Dismiss</w:t>
      </w:r>
      <w:r w:rsidRPr="0087588A">
        <w:t xml:space="preserve"> Type </w:t>
      </w:r>
      <w:r w:rsidRPr="0087588A">
        <w:rPr>
          <w:spacing w:val="-1"/>
        </w:rPr>
        <w:t>dropdown</w:t>
      </w:r>
      <w:r w:rsidRPr="0087588A">
        <w:t xml:space="preserve"> and </w:t>
      </w:r>
      <w:r w:rsidRPr="0087588A">
        <w:rPr>
          <w:spacing w:val="-1"/>
        </w:rPr>
        <w:t>Dismiss</w:t>
      </w:r>
      <w:r w:rsidRPr="0087588A">
        <w:t xml:space="preserve"> Stays button are</w:t>
      </w:r>
      <w:r w:rsidRPr="0087588A">
        <w:rPr>
          <w:spacing w:val="65"/>
        </w:rPr>
        <w:t xml:space="preserve"> </w:t>
      </w:r>
      <w:r w:rsidRPr="0087588A">
        <w:rPr>
          <w:spacing w:val="-1"/>
        </w:rPr>
        <w:t>disabled</w:t>
      </w:r>
      <w:r w:rsidRPr="0087588A">
        <w:t xml:space="preserve"> </w:t>
      </w:r>
      <w:r w:rsidRPr="0087588A">
        <w:rPr>
          <w:spacing w:val="-1"/>
        </w:rPr>
        <w:t>(Figure</w:t>
      </w:r>
      <w:r w:rsidRPr="0087588A">
        <w:t xml:space="preserve"> </w:t>
      </w:r>
      <w:r w:rsidR="005B5A97" w:rsidRPr="0087588A">
        <w:t>3</w:t>
      </w:r>
      <w:r w:rsidR="00BB376C" w:rsidRPr="0087588A">
        <w:t>2</w:t>
      </w:r>
      <w:r w:rsidRPr="0087588A">
        <w:t xml:space="preserve">). </w:t>
      </w:r>
      <w:r w:rsidRPr="0087588A">
        <w:rPr>
          <w:spacing w:val="-1"/>
        </w:rPr>
        <w:t>After</w:t>
      </w:r>
      <w:r w:rsidRPr="0087588A">
        <w:t xml:space="preserve"> </w:t>
      </w:r>
      <w:r w:rsidRPr="0087588A">
        <w:rPr>
          <w:spacing w:val="-1"/>
        </w:rPr>
        <w:t>selecting</w:t>
      </w:r>
      <w:r w:rsidRPr="0087588A">
        <w:rPr>
          <w:spacing w:val="-2"/>
        </w:rPr>
        <w:t xml:space="preserve"> </w:t>
      </w:r>
      <w:r w:rsidRPr="0087588A">
        <w:t>at least</w:t>
      </w:r>
      <w:r w:rsidRPr="0087588A">
        <w:rPr>
          <w:spacing w:val="1"/>
        </w:rPr>
        <w:t xml:space="preserve"> </w:t>
      </w:r>
      <w:r w:rsidRPr="0087588A">
        <w:t>one</w:t>
      </w:r>
      <w:r w:rsidRPr="0087588A">
        <w:rPr>
          <w:spacing w:val="-1"/>
        </w:rPr>
        <w:t xml:space="preserve"> </w:t>
      </w:r>
      <w:r w:rsidRPr="0087588A">
        <w:t xml:space="preserve">stay </w:t>
      </w:r>
      <w:r w:rsidRPr="0087588A">
        <w:rPr>
          <w:spacing w:val="-1"/>
        </w:rPr>
        <w:t>checkbox</w:t>
      </w:r>
      <w:r w:rsidRPr="0087588A">
        <w:t xml:space="preserve"> on the screen, </w:t>
      </w:r>
      <w:r w:rsidRPr="0087588A">
        <w:rPr>
          <w:spacing w:val="-1"/>
        </w:rPr>
        <w:t>the</w:t>
      </w:r>
      <w:r w:rsidRPr="0087588A">
        <w:t xml:space="preserve"> </w:t>
      </w:r>
      <w:r w:rsidRPr="0087588A">
        <w:rPr>
          <w:spacing w:val="-1"/>
        </w:rPr>
        <w:t>Dismiss</w:t>
      </w:r>
      <w:r w:rsidRPr="0087588A">
        <w:rPr>
          <w:spacing w:val="69"/>
        </w:rPr>
        <w:t xml:space="preserve"> </w:t>
      </w:r>
      <w:r w:rsidRPr="0087588A">
        <w:t>Type dropdown will be</w:t>
      </w:r>
      <w:r w:rsidRPr="0087588A">
        <w:rPr>
          <w:spacing w:val="-1"/>
        </w:rPr>
        <w:t xml:space="preserve"> </w:t>
      </w:r>
      <w:r w:rsidRPr="0087588A">
        <w:t xml:space="preserve">enabled. </w:t>
      </w:r>
      <w:r w:rsidRPr="0087588A">
        <w:rPr>
          <w:spacing w:val="-1"/>
        </w:rPr>
        <w:t>After</w:t>
      </w:r>
      <w:r w:rsidRPr="0087588A">
        <w:t xml:space="preserve"> choosing</w:t>
      </w:r>
      <w:r w:rsidRPr="0087588A">
        <w:rPr>
          <w:spacing w:val="-2"/>
        </w:rPr>
        <w:t xml:space="preserve"> </w:t>
      </w:r>
      <w:r w:rsidRPr="0087588A">
        <w:t xml:space="preserve">an option </w:t>
      </w:r>
      <w:r w:rsidRPr="0087588A">
        <w:rPr>
          <w:spacing w:val="-1"/>
        </w:rPr>
        <w:t>from</w:t>
      </w:r>
      <w:r w:rsidRPr="0087588A">
        <w:rPr>
          <w:spacing w:val="-2"/>
        </w:rPr>
        <w:t xml:space="preserve"> </w:t>
      </w:r>
      <w:r w:rsidRPr="0087588A">
        <w:t xml:space="preserve">the </w:t>
      </w:r>
      <w:r w:rsidRPr="0087588A">
        <w:rPr>
          <w:spacing w:val="-1"/>
        </w:rPr>
        <w:t>Dismiss</w:t>
      </w:r>
      <w:r w:rsidRPr="0087588A">
        <w:t xml:space="preserve"> Type</w:t>
      </w:r>
      <w:r w:rsidRPr="0087588A">
        <w:rPr>
          <w:spacing w:val="25"/>
        </w:rPr>
        <w:t xml:space="preserve"> </w:t>
      </w:r>
      <w:r w:rsidRPr="0087588A">
        <w:t xml:space="preserve">dropdown, the </w:t>
      </w:r>
      <w:r w:rsidRPr="0087588A">
        <w:rPr>
          <w:spacing w:val="-1"/>
        </w:rPr>
        <w:t>Dismiss</w:t>
      </w:r>
      <w:r w:rsidRPr="0087588A">
        <w:t xml:space="preserve"> Stays </w:t>
      </w:r>
      <w:r w:rsidRPr="0087588A">
        <w:rPr>
          <w:spacing w:val="-1"/>
        </w:rPr>
        <w:t>button</w:t>
      </w:r>
      <w:r w:rsidRPr="0087588A">
        <w:rPr>
          <w:spacing w:val="-2"/>
        </w:rPr>
        <w:t xml:space="preserve"> </w:t>
      </w:r>
      <w:r w:rsidRPr="0087588A">
        <w:t xml:space="preserve">will be </w:t>
      </w:r>
      <w:r w:rsidRPr="0087588A">
        <w:rPr>
          <w:spacing w:val="-1"/>
        </w:rPr>
        <w:t>enabled.</w:t>
      </w:r>
    </w:p>
    <w:p w:rsidR="00A824FC" w:rsidRPr="0087588A" w:rsidRDefault="00A824FC" w:rsidP="00DA39F3">
      <w:pPr>
        <w:widowControl w:val="0"/>
        <w:numPr>
          <w:ilvl w:val="3"/>
          <w:numId w:val="53"/>
        </w:numPr>
        <w:tabs>
          <w:tab w:val="left" w:pos="821"/>
        </w:tabs>
        <w:spacing w:before="2" w:line="241" w:lineRule="auto"/>
        <w:ind w:right="443" w:hanging="360"/>
        <w:rPr>
          <w:sz w:val="24"/>
        </w:rPr>
      </w:pPr>
      <w:r w:rsidRPr="0087588A">
        <w:rPr>
          <w:i/>
          <w:sz w:val="24"/>
        </w:rPr>
        <w:t xml:space="preserve">Click </w:t>
      </w:r>
      <w:r w:rsidRPr="0087588A">
        <w:rPr>
          <w:spacing w:val="-1"/>
          <w:sz w:val="24"/>
        </w:rPr>
        <w:t>the</w:t>
      </w:r>
      <w:r w:rsidRPr="0087588A">
        <w:rPr>
          <w:sz w:val="24"/>
        </w:rPr>
        <w:t xml:space="preserve"> checkbox in </w:t>
      </w:r>
      <w:r w:rsidRPr="0087588A">
        <w:rPr>
          <w:spacing w:val="-1"/>
          <w:sz w:val="24"/>
        </w:rPr>
        <w:t>the</w:t>
      </w:r>
      <w:r w:rsidRPr="0087588A">
        <w:rPr>
          <w:sz w:val="24"/>
        </w:rPr>
        <w:t xml:space="preserve"> </w:t>
      </w:r>
      <w:r w:rsidRPr="0087588A">
        <w:rPr>
          <w:rFonts w:ascii="Courier New" w:eastAsia="Courier New" w:hAnsi="Courier New" w:cs="Courier New"/>
          <w:b/>
          <w:bCs/>
          <w:sz w:val="20"/>
          <w:szCs w:val="20"/>
        </w:rPr>
        <w:t>X</w:t>
      </w:r>
      <w:r w:rsidRPr="0087588A">
        <w:rPr>
          <w:rFonts w:ascii="Courier New" w:eastAsia="Courier New" w:hAnsi="Courier New" w:cs="Courier New"/>
          <w:b/>
          <w:bCs/>
          <w:spacing w:val="-61"/>
          <w:sz w:val="20"/>
          <w:szCs w:val="20"/>
        </w:rPr>
        <w:t xml:space="preserve"> </w:t>
      </w:r>
      <w:r w:rsidRPr="0087588A">
        <w:rPr>
          <w:spacing w:val="-1"/>
          <w:sz w:val="24"/>
        </w:rPr>
        <w:t>column</w:t>
      </w:r>
      <w:r w:rsidRPr="0087588A">
        <w:rPr>
          <w:sz w:val="24"/>
        </w:rPr>
        <w:t xml:space="preserve"> in the far left</w:t>
      </w:r>
      <w:r w:rsidRPr="0087588A">
        <w:rPr>
          <w:spacing w:val="-2"/>
          <w:sz w:val="24"/>
        </w:rPr>
        <w:t xml:space="preserve"> </w:t>
      </w:r>
      <w:r w:rsidRPr="0087588A">
        <w:rPr>
          <w:sz w:val="24"/>
        </w:rPr>
        <w:t xml:space="preserve">hand </w:t>
      </w:r>
      <w:r w:rsidRPr="0087588A">
        <w:rPr>
          <w:spacing w:val="-1"/>
          <w:sz w:val="24"/>
        </w:rPr>
        <w:t>column</w:t>
      </w:r>
      <w:r w:rsidRPr="0087588A">
        <w:rPr>
          <w:sz w:val="24"/>
        </w:rPr>
        <w:t xml:space="preserve"> beside</w:t>
      </w:r>
      <w:r w:rsidRPr="0087588A">
        <w:rPr>
          <w:spacing w:val="-1"/>
          <w:sz w:val="24"/>
        </w:rPr>
        <w:t xml:space="preserve"> </w:t>
      </w:r>
      <w:r w:rsidRPr="0087588A">
        <w:rPr>
          <w:sz w:val="24"/>
        </w:rPr>
        <w:t>the</w:t>
      </w:r>
      <w:r w:rsidRPr="0087588A">
        <w:rPr>
          <w:spacing w:val="-1"/>
          <w:sz w:val="24"/>
        </w:rPr>
        <w:t xml:space="preserve"> name</w:t>
      </w:r>
      <w:r w:rsidRPr="0087588A">
        <w:rPr>
          <w:sz w:val="24"/>
        </w:rPr>
        <w:t xml:space="preserve"> of</w:t>
      </w:r>
      <w:r w:rsidRPr="0087588A">
        <w:rPr>
          <w:spacing w:val="1"/>
          <w:sz w:val="24"/>
        </w:rPr>
        <w:t xml:space="preserve"> </w:t>
      </w:r>
      <w:r w:rsidRPr="0087588A">
        <w:rPr>
          <w:sz w:val="24"/>
        </w:rPr>
        <w:t>the</w:t>
      </w:r>
      <w:r w:rsidRPr="0087588A">
        <w:rPr>
          <w:spacing w:val="31"/>
          <w:sz w:val="24"/>
        </w:rPr>
        <w:t xml:space="preserve"> </w:t>
      </w:r>
      <w:r w:rsidRPr="0087588A">
        <w:rPr>
          <w:spacing w:val="-1"/>
          <w:sz w:val="24"/>
        </w:rPr>
        <w:t>patient</w:t>
      </w:r>
      <w:r w:rsidRPr="0087588A">
        <w:rPr>
          <w:sz w:val="24"/>
        </w:rPr>
        <w:t xml:space="preserve"> stay</w:t>
      </w:r>
      <w:r w:rsidRPr="0087588A">
        <w:rPr>
          <w:spacing w:val="-1"/>
          <w:sz w:val="24"/>
        </w:rPr>
        <w:t xml:space="preserve"> </w:t>
      </w:r>
      <w:r w:rsidRPr="0087588A">
        <w:rPr>
          <w:sz w:val="24"/>
        </w:rPr>
        <w:t>you wish to</w:t>
      </w:r>
      <w:r w:rsidRPr="0087588A">
        <w:rPr>
          <w:spacing w:val="-2"/>
          <w:sz w:val="24"/>
        </w:rPr>
        <w:t xml:space="preserve"> </w:t>
      </w:r>
      <w:r w:rsidRPr="0087588A">
        <w:rPr>
          <w:spacing w:val="-1"/>
          <w:sz w:val="24"/>
        </w:rPr>
        <w:t>dismiss,</w:t>
      </w:r>
      <w:r w:rsidRPr="0087588A">
        <w:rPr>
          <w:sz w:val="24"/>
        </w:rPr>
        <w:t xml:space="preserve"> as </w:t>
      </w:r>
      <w:r w:rsidRPr="0087588A">
        <w:rPr>
          <w:spacing w:val="-1"/>
          <w:sz w:val="24"/>
        </w:rPr>
        <w:t>illustrated</w:t>
      </w:r>
      <w:r w:rsidRPr="0087588A">
        <w:rPr>
          <w:sz w:val="24"/>
        </w:rPr>
        <w:t xml:space="preserve"> in Figure 3</w:t>
      </w:r>
      <w:r w:rsidR="00677268" w:rsidRPr="0087588A">
        <w:rPr>
          <w:sz w:val="24"/>
        </w:rPr>
        <w:t>2</w:t>
      </w:r>
      <w:r w:rsidRPr="0087588A">
        <w:rPr>
          <w:sz w:val="24"/>
        </w:rPr>
        <w:t xml:space="preserve"> </w:t>
      </w:r>
      <w:r w:rsidRPr="0087588A">
        <w:rPr>
          <w:spacing w:val="-1"/>
          <w:sz w:val="24"/>
        </w:rPr>
        <w:t>(</w:t>
      </w:r>
      <w:r w:rsidR="00E313F7" w:rsidRPr="0087588A">
        <w:rPr>
          <w:b/>
          <w:spacing w:val="-1"/>
          <w:sz w:val="24"/>
        </w:rPr>
        <w:t>NOTE</w:t>
      </w:r>
      <w:r w:rsidR="007E1621" w:rsidRPr="0087588A">
        <w:rPr>
          <w:b/>
          <w:spacing w:val="-1"/>
          <w:sz w:val="24"/>
        </w:rPr>
        <w:t>:</w:t>
      </w:r>
      <w:r w:rsidRPr="0087588A">
        <w:rPr>
          <w:sz w:val="24"/>
        </w:rPr>
        <w:t xml:space="preserve"> </w:t>
      </w:r>
      <w:r w:rsidR="002A6CCD" w:rsidRPr="0087588A">
        <w:rPr>
          <w:sz w:val="24"/>
        </w:rPr>
        <w:t xml:space="preserve">Tool Tip: </w:t>
      </w:r>
      <w:r w:rsidR="007E1621" w:rsidRPr="0087588A">
        <w:rPr>
          <w:sz w:val="24"/>
        </w:rPr>
        <w:t xml:space="preserve">Hover </w:t>
      </w:r>
      <w:r w:rsidR="0077420D" w:rsidRPr="0087588A">
        <w:rPr>
          <w:sz w:val="24"/>
        </w:rPr>
        <w:t>the</w:t>
      </w:r>
      <w:r w:rsidRPr="0087588A">
        <w:rPr>
          <w:spacing w:val="55"/>
          <w:sz w:val="24"/>
        </w:rPr>
        <w:t xml:space="preserve"> </w:t>
      </w:r>
      <w:r w:rsidRPr="0087588A">
        <w:rPr>
          <w:sz w:val="24"/>
        </w:rPr>
        <w:t xml:space="preserve">mouse over the </w:t>
      </w:r>
      <w:r w:rsidRPr="0087588A">
        <w:rPr>
          <w:rFonts w:ascii="Courier New" w:eastAsia="Courier New" w:hAnsi="Courier New" w:cs="Courier New"/>
          <w:b/>
          <w:bCs/>
          <w:sz w:val="20"/>
          <w:szCs w:val="20"/>
        </w:rPr>
        <w:t>X</w:t>
      </w:r>
      <w:r w:rsidR="007E1621" w:rsidRPr="0087588A">
        <w:rPr>
          <w:rFonts w:ascii="Courier New" w:eastAsia="Courier New" w:hAnsi="Courier New" w:cs="Courier New"/>
          <w:b/>
          <w:bCs/>
          <w:sz w:val="20"/>
          <w:szCs w:val="20"/>
        </w:rPr>
        <w:t xml:space="preserve"> and a </w:t>
      </w:r>
      <w:r w:rsidR="004E58D6" w:rsidRPr="0087588A">
        <w:rPr>
          <w:sz w:val="24"/>
        </w:rPr>
        <w:t>display</w:t>
      </w:r>
      <w:r w:rsidR="004E58D6" w:rsidRPr="0087588A">
        <w:rPr>
          <w:spacing w:val="-1"/>
          <w:sz w:val="24"/>
        </w:rPr>
        <w:t xml:space="preserve"> appears</w:t>
      </w:r>
      <w:r w:rsidRPr="0087588A">
        <w:rPr>
          <w:spacing w:val="-1"/>
          <w:sz w:val="24"/>
        </w:rPr>
        <w:t>:</w:t>
      </w:r>
      <w:r w:rsidRPr="0087588A">
        <w:rPr>
          <w:spacing w:val="1"/>
          <w:sz w:val="24"/>
        </w:rPr>
        <w:t xml:space="preserve"> </w:t>
      </w:r>
      <w:r w:rsidRPr="0087588A">
        <w:rPr>
          <w:rFonts w:ascii="Courier New" w:eastAsia="Courier New" w:hAnsi="Courier New" w:cs="Courier New"/>
          <w:spacing w:val="-1"/>
          <w:sz w:val="20"/>
          <w:szCs w:val="20"/>
        </w:rPr>
        <w:t>“Use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the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checkboxes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select</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stays</w:t>
      </w:r>
      <w:r w:rsidRPr="0087588A">
        <w:rPr>
          <w:rFonts w:ascii="Courier New" w:eastAsia="Courier New" w:hAnsi="Courier New" w:cs="Courier New"/>
          <w:spacing w:val="63"/>
          <w:sz w:val="20"/>
          <w:szCs w:val="20"/>
        </w:rPr>
        <w:t xml:space="preserve"> </w:t>
      </w:r>
      <w:r w:rsidRPr="0087588A">
        <w:rPr>
          <w:rFonts w:ascii="Courier New" w:eastAsia="Courier New" w:hAnsi="Courier New" w:cs="Courier New"/>
          <w:spacing w:val="-1"/>
          <w:sz w:val="20"/>
          <w:szCs w:val="20"/>
        </w:rPr>
        <w:t>to be dismissed”</w:t>
      </w:r>
      <w:r w:rsidRPr="0087588A">
        <w:rPr>
          <w:spacing w:val="-1"/>
          <w:sz w:val="24"/>
        </w:rPr>
        <w:t>).</w:t>
      </w:r>
    </w:p>
    <w:p w:rsidR="00A824FC" w:rsidRPr="0087588A" w:rsidRDefault="00A824FC" w:rsidP="00DA39F3">
      <w:pPr>
        <w:widowControl w:val="0"/>
        <w:numPr>
          <w:ilvl w:val="3"/>
          <w:numId w:val="53"/>
        </w:numPr>
        <w:tabs>
          <w:tab w:val="left" w:pos="821"/>
        </w:tabs>
        <w:spacing w:before="56"/>
        <w:ind w:right="407" w:hanging="360"/>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Dismiss </w:t>
      </w:r>
      <w:r w:rsidRPr="0087588A">
        <w:rPr>
          <w:b/>
          <w:spacing w:val="-1"/>
          <w:sz w:val="24"/>
        </w:rPr>
        <w:t>Type</w:t>
      </w:r>
      <w:r w:rsidRPr="0087588A">
        <w:rPr>
          <w:b/>
          <w:sz w:val="24"/>
        </w:rPr>
        <w:t xml:space="preserve"> </w:t>
      </w:r>
      <w:r w:rsidRPr="0087588A">
        <w:rPr>
          <w:sz w:val="24"/>
        </w:rPr>
        <w:t>dropdown and select</w:t>
      </w:r>
      <w:r w:rsidRPr="0087588A">
        <w:rPr>
          <w:spacing w:val="-1"/>
          <w:sz w:val="24"/>
        </w:rPr>
        <w:t xml:space="preserve"> </w:t>
      </w:r>
      <w:r w:rsidRPr="0087588A">
        <w:rPr>
          <w:sz w:val="24"/>
        </w:rPr>
        <w:t xml:space="preserve">an option by </w:t>
      </w:r>
      <w:r w:rsidRPr="0087588A">
        <w:rPr>
          <w:i/>
          <w:sz w:val="24"/>
        </w:rPr>
        <w:t xml:space="preserve">clicking </w:t>
      </w:r>
      <w:r w:rsidRPr="0087588A">
        <w:rPr>
          <w:sz w:val="24"/>
        </w:rPr>
        <w:t>on</w:t>
      </w:r>
      <w:r w:rsidRPr="0087588A">
        <w:rPr>
          <w:spacing w:val="-2"/>
          <w:sz w:val="24"/>
        </w:rPr>
        <w:t xml:space="preserve"> </w:t>
      </w:r>
      <w:r w:rsidRPr="0087588A">
        <w:rPr>
          <w:sz w:val="24"/>
        </w:rPr>
        <w:t xml:space="preserve">it. You </w:t>
      </w:r>
      <w:r w:rsidRPr="0087588A">
        <w:rPr>
          <w:spacing w:val="-1"/>
          <w:sz w:val="24"/>
        </w:rPr>
        <w:t>may</w:t>
      </w:r>
      <w:r w:rsidRPr="0087588A">
        <w:rPr>
          <w:spacing w:val="22"/>
          <w:sz w:val="24"/>
        </w:rPr>
        <w:t xml:space="preserve"> </w:t>
      </w:r>
      <w:r w:rsidRPr="0087588A">
        <w:rPr>
          <w:sz w:val="24"/>
        </w:rPr>
        <w:t xml:space="preserve">choose </w:t>
      </w:r>
      <w:r w:rsidRPr="0087588A">
        <w:rPr>
          <w:rFonts w:ascii="Courier New"/>
          <w:spacing w:val="-1"/>
          <w:sz w:val="20"/>
        </w:rPr>
        <w:t>Dismiss Non</w:t>
      </w:r>
      <w:r w:rsidRPr="0087588A">
        <w:rPr>
          <w:rFonts w:ascii="Courier New"/>
          <w:sz w:val="20"/>
        </w:rPr>
        <w:t xml:space="preserve"> </w:t>
      </w:r>
      <w:r w:rsidRPr="0087588A">
        <w:rPr>
          <w:rFonts w:ascii="Courier New"/>
          <w:spacing w:val="-1"/>
          <w:sz w:val="20"/>
        </w:rPr>
        <w:t>Reviewable Treating Specialty</w:t>
      </w:r>
      <w:r w:rsidRPr="0087588A">
        <w:rPr>
          <w:spacing w:val="-1"/>
          <w:sz w:val="24"/>
        </w:rPr>
        <w:t>,</w:t>
      </w:r>
      <w:r w:rsidRPr="0087588A">
        <w:rPr>
          <w:spacing w:val="60"/>
          <w:sz w:val="24"/>
        </w:rPr>
        <w:t xml:space="preserve"> </w:t>
      </w:r>
      <w:r w:rsidRPr="0087588A">
        <w:rPr>
          <w:rFonts w:ascii="Courier New"/>
          <w:spacing w:val="-1"/>
          <w:sz w:val="20"/>
        </w:rPr>
        <w:t>Dismiss No Further</w:t>
      </w:r>
      <w:r w:rsidRPr="0087588A">
        <w:rPr>
          <w:rFonts w:ascii="Courier New"/>
          <w:spacing w:val="58"/>
          <w:sz w:val="20"/>
        </w:rPr>
        <w:t xml:space="preserve"> </w:t>
      </w:r>
      <w:r w:rsidRPr="0087588A">
        <w:rPr>
          <w:rFonts w:ascii="Courier New"/>
          <w:spacing w:val="-1"/>
          <w:sz w:val="20"/>
        </w:rPr>
        <w:t>Reviews</w:t>
      </w:r>
      <w:r w:rsidRPr="0087588A">
        <w:rPr>
          <w:spacing w:val="-1"/>
          <w:sz w:val="24"/>
        </w:rPr>
        <w:t>,</w:t>
      </w:r>
      <w:r w:rsidRPr="0087588A">
        <w:rPr>
          <w:sz w:val="24"/>
        </w:rPr>
        <w:t xml:space="preserve"> or </w:t>
      </w:r>
      <w:r w:rsidRPr="0087588A">
        <w:rPr>
          <w:rFonts w:ascii="Courier New"/>
          <w:spacing w:val="-1"/>
          <w:sz w:val="20"/>
        </w:rPr>
        <w:t>Patient Dischar</w:t>
      </w:r>
      <w:r w:rsidR="007A1CC7" w:rsidRPr="0087588A">
        <w:rPr>
          <w:rFonts w:ascii="Courier New"/>
          <w:spacing w:val="-1"/>
          <w:sz w:val="20"/>
        </w:rPr>
        <w:t xml:space="preserve">ged, no further reviews needed </w:t>
      </w:r>
      <w:r w:rsidRPr="0087588A">
        <w:rPr>
          <w:sz w:val="24"/>
        </w:rPr>
        <w:t>(If you</w:t>
      </w:r>
      <w:r w:rsidRPr="0087588A">
        <w:rPr>
          <w:spacing w:val="-1"/>
          <w:sz w:val="24"/>
        </w:rPr>
        <w:t xml:space="preserve"> </w:t>
      </w:r>
      <w:r w:rsidRPr="0087588A">
        <w:rPr>
          <w:sz w:val="24"/>
        </w:rPr>
        <w:t>select</w:t>
      </w:r>
      <w:r w:rsidRPr="0087588A">
        <w:rPr>
          <w:spacing w:val="29"/>
          <w:sz w:val="24"/>
        </w:rPr>
        <w:t xml:space="preserve"> </w:t>
      </w:r>
      <w:r w:rsidRPr="0087588A">
        <w:rPr>
          <w:sz w:val="24"/>
        </w:rPr>
        <w:t>multiple</w:t>
      </w:r>
      <w:r w:rsidRPr="0087588A">
        <w:rPr>
          <w:spacing w:val="-1"/>
          <w:sz w:val="24"/>
        </w:rPr>
        <w:t xml:space="preserve"> </w:t>
      </w:r>
      <w:r w:rsidRPr="0087588A">
        <w:rPr>
          <w:sz w:val="24"/>
        </w:rPr>
        <w:t xml:space="preserve">checkboxes, whatever </w:t>
      </w:r>
      <w:r w:rsidRPr="0087588A">
        <w:rPr>
          <w:b/>
          <w:sz w:val="24"/>
        </w:rPr>
        <w:t xml:space="preserve">Dismiss Type </w:t>
      </w:r>
      <w:r w:rsidRPr="0087588A">
        <w:rPr>
          <w:spacing w:val="-1"/>
          <w:sz w:val="24"/>
        </w:rPr>
        <w:t>dropdown</w:t>
      </w:r>
      <w:r w:rsidRPr="0087588A">
        <w:rPr>
          <w:sz w:val="24"/>
        </w:rPr>
        <w:t xml:space="preserve"> option you choose will be</w:t>
      </w:r>
      <w:r w:rsidRPr="0087588A">
        <w:rPr>
          <w:spacing w:val="27"/>
          <w:sz w:val="24"/>
        </w:rPr>
        <w:t xml:space="preserve"> </w:t>
      </w:r>
      <w:r w:rsidRPr="0087588A">
        <w:rPr>
          <w:sz w:val="24"/>
        </w:rPr>
        <w:t>applied</w:t>
      </w:r>
      <w:r w:rsidRPr="0087588A">
        <w:rPr>
          <w:spacing w:val="-1"/>
          <w:sz w:val="24"/>
        </w:rPr>
        <w:t xml:space="preserve"> </w:t>
      </w:r>
      <w:r w:rsidRPr="0087588A">
        <w:rPr>
          <w:sz w:val="24"/>
        </w:rPr>
        <w:t xml:space="preserve">to </w:t>
      </w:r>
      <w:r w:rsidRPr="0087588A">
        <w:rPr>
          <w:sz w:val="24"/>
          <w:u w:val="single" w:color="000000"/>
        </w:rPr>
        <w:t xml:space="preserve">all </w:t>
      </w:r>
      <w:r w:rsidRPr="0087588A">
        <w:rPr>
          <w:sz w:val="24"/>
        </w:rPr>
        <w:t>checked</w:t>
      </w:r>
      <w:r w:rsidRPr="0087588A">
        <w:rPr>
          <w:spacing w:val="-1"/>
          <w:sz w:val="24"/>
        </w:rPr>
        <w:t xml:space="preserve"> </w:t>
      </w:r>
      <w:r w:rsidRPr="0087588A">
        <w:rPr>
          <w:sz w:val="24"/>
        </w:rPr>
        <w:t xml:space="preserve">stays. If you wish to </w:t>
      </w:r>
      <w:r w:rsidRPr="0087588A">
        <w:rPr>
          <w:spacing w:val="-1"/>
          <w:sz w:val="24"/>
        </w:rPr>
        <w:t xml:space="preserve">categorize </w:t>
      </w:r>
      <w:r w:rsidRPr="0087588A">
        <w:rPr>
          <w:sz w:val="24"/>
        </w:rPr>
        <w:t xml:space="preserve">the </w:t>
      </w:r>
      <w:r w:rsidRPr="0087588A">
        <w:rPr>
          <w:spacing w:val="-1"/>
          <w:sz w:val="24"/>
        </w:rPr>
        <w:t>stays</w:t>
      </w:r>
      <w:r w:rsidRPr="0087588A">
        <w:rPr>
          <w:sz w:val="24"/>
        </w:rPr>
        <w:t xml:space="preserve"> </w:t>
      </w:r>
      <w:r w:rsidRPr="0087588A">
        <w:rPr>
          <w:spacing w:val="-1"/>
          <w:sz w:val="24"/>
        </w:rPr>
        <w:t>individually,</w:t>
      </w:r>
      <w:r w:rsidRPr="0087588A">
        <w:rPr>
          <w:sz w:val="24"/>
        </w:rPr>
        <w:t xml:space="preserve"> select a</w:t>
      </w:r>
      <w:r w:rsidRPr="0087588A">
        <w:rPr>
          <w:spacing w:val="47"/>
          <w:sz w:val="24"/>
        </w:rPr>
        <w:t xml:space="preserve"> </w:t>
      </w:r>
      <w:r w:rsidRPr="0087588A">
        <w:rPr>
          <w:sz w:val="24"/>
        </w:rPr>
        <w:t>single</w:t>
      </w:r>
      <w:r w:rsidRPr="0087588A">
        <w:rPr>
          <w:spacing w:val="-1"/>
          <w:sz w:val="24"/>
        </w:rPr>
        <w:t xml:space="preserve"> checkbox</w:t>
      </w:r>
      <w:r w:rsidRPr="0087588A">
        <w:rPr>
          <w:sz w:val="24"/>
        </w:rPr>
        <w:t xml:space="preserve"> and then choose the desired </w:t>
      </w:r>
      <w:r w:rsidRPr="0087588A">
        <w:rPr>
          <w:b/>
          <w:spacing w:val="-1"/>
          <w:sz w:val="24"/>
        </w:rPr>
        <w:t>Dismiss</w:t>
      </w:r>
      <w:r w:rsidRPr="0087588A">
        <w:rPr>
          <w:b/>
          <w:sz w:val="24"/>
        </w:rPr>
        <w:t xml:space="preserve"> Type </w:t>
      </w:r>
      <w:r w:rsidRPr="0087588A">
        <w:rPr>
          <w:spacing w:val="-1"/>
          <w:sz w:val="24"/>
        </w:rPr>
        <w:t>option).</w:t>
      </w:r>
    </w:p>
    <w:p w:rsidR="00A824FC" w:rsidRPr="0087588A" w:rsidRDefault="00A824FC" w:rsidP="00DA39F3">
      <w:pPr>
        <w:widowControl w:val="0"/>
        <w:numPr>
          <w:ilvl w:val="3"/>
          <w:numId w:val="53"/>
        </w:numPr>
        <w:tabs>
          <w:tab w:val="left" w:pos="821"/>
        </w:tabs>
        <w:spacing w:before="7"/>
        <w:ind w:right="281" w:hanging="360"/>
        <w:rPr>
          <w:sz w:val="24"/>
        </w:rPr>
      </w:pPr>
      <w:r w:rsidRPr="0087588A">
        <w:rPr>
          <w:sz w:val="24"/>
        </w:rPr>
        <w:t xml:space="preserve">Click on the </w:t>
      </w:r>
      <w:r w:rsidRPr="0087588A">
        <w:rPr>
          <w:spacing w:val="-1"/>
          <w:sz w:val="24"/>
        </w:rPr>
        <w:t>&lt;</w:t>
      </w:r>
      <w:r w:rsidRPr="0087588A">
        <w:rPr>
          <w:rFonts w:ascii="Courier New" w:eastAsia="Courier New" w:hAnsi="Courier New" w:cs="Courier New"/>
          <w:spacing w:val="-1"/>
          <w:sz w:val="20"/>
          <w:szCs w:val="20"/>
        </w:rPr>
        <w:t>Dismiss Stays</w:t>
      </w:r>
      <w:r w:rsidRPr="0087588A">
        <w:rPr>
          <w:spacing w:val="-1"/>
          <w:sz w:val="24"/>
        </w:rPr>
        <w:t>&gt;</w:t>
      </w:r>
      <w:r w:rsidRPr="0087588A">
        <w:rPr>
          <w:sz w:val="24"/>
        </w:rPr>
        <w:t xml:space="preserve"> </w:t>
      </w:r>
      <w:r w:rsidRPr="0087588A">
        <w:rPr>
          <w:spacing w:val="-1"/>
          <w:sz w:val="24"/>
        </w:rPr>
        <w:t>button</w:t>
      </w:r>
      <w:r w:rsidRPr="0087588A">
        <w:rPr>
          <w:sz w:val="24"/>
        </w:rPr>
        <w:t xml:space="preserve"> next to</w:t>
      </w:r>
      <w:r w:rsidRPr="0087588A">
        <w:rPr>
          <w:spacing w:val="-1"/>
          <w:sz w:val="24"/>
        </w:rPr>
        <w:t xml:space="preserve"> the</w:t>
      </w:r>
      <w:r w:rsidRPr="0087588A">
        <w:rPr>
          <w:sz w:val="24"/>
        </w:rPr>
        <w:t xml:space="preserve"> dropdown</w:t>
      </w:r>
      <w:r w:rsidR="00142944" w:rsidRPr="0087588A">
        <w:rPr>
          <w:sz w:val="24"/>
        </w:rPr>
        <w:t xml:space="preserve">. </w:t>
      </w:r>
      <w:r w:rsidRPr="0087588A">
        <w:rPr>
          <w:sz w:val="24"/>
        </w:rPr>
        <w:t>If</w:t>
      </w:r>
      <w:r w:rsidRPr="0087588A">
        <w:rPr>
          <w:spacing w:val="-1"/>
          <w:sz w:val="24"/>
        </w:rPr>
        <w:t xml:space="preserve"> </w:t>
      </w:r>
      <w:r w:rsidRPr="0087588A">
        <w:rPr>
          <w:sz w:val="24"/>
        </w:rPr>
        <w:t xml:space="preserve">you hover your </w:t>
      </w:r>
      <w:r w:rsidRPr="0087588A">
        <w:rPr>
          <w:spacing w:val="-1"/>
          <w:sz w:val="24"/>
        </w:rPr>
        <w:t>mouse</w:t>
      </w:r>
      <w:r w:rsidRPr="0087588A">
        <w:rPr>
          <w:spacing w:val="29"/>
          <w:sz w:val="24"/>
        </w:rPr>
        <w:t xml:space="preserve"> </w:t>
      </w:r>
      <w:r w:rsidRPr="0087588A">
        <w:rPr>
          <w:sz w:val="24"/>
        </w:rPr>
        <w:t xml:space="preserve">over the </w:t>
      </w:r>
      <w:r w:rsidR="00A014DB" w:rsidRPr="0087588A">
        <w:rPr>
          <w:sz w:val="24"/>
        </w:rPr>
        <w:t>“</w:t>
      </w:r>
      <w:r w:rsidRPr="0087588A">
        <w:rPr>
          <w:rFonts w:ascii="Courier New" w:eastAsia="Courier New" w:hAnsi="Courier New" w:cs="Courier New"/>
          <w:spacing w:val="-1"/>
          <w:sz w:val="20"/>
          <w:szCs w:val="20"/>
        </w:rPr>
        <w:t>Dismiss</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Stays</w:t>
      </w:r>
      <w:r w:rsidRPr="0087588A">
        <w:rPr>
          <w:rFonts w:ascii="Courier New" w:eastAsia="Courier New" w:hAnsi="Courier New" w:cs="Courier New"/>
          <w:spacing w:val="-60"/>
          <w:sz w:val="20"/>
          <w:szCs w:val="20"/>
        </w:rPr>
        <w:t xml:space="preserve"> </w:t>
      </w:r>
      <w:r w:rsidRPr="0087588A">
        <w:rPr>
          <w:sz w:val="24"/>
        </w:rPr>
        <w:t>button</w:t>
      </w:r>
      <w:r w:rsidR="00A014DB" w:rsidRPr="0087588A">
        <w:rPr>
          <w:sz w:val="24"/>
        </w:rPr>
        <w:t>”</w:t>
      </w:r>
      <w:r w:rsidRPr="0087588A">
        <w:rPr>
          <w:sz w:val="24"/>
        </w:rPr>
        <w:t xml:space="preserve"> this</w:t>
      </w:r>
      <w:r w:rsidRPr="0087588A">
        <w:rPr>
          <w:spacing w:val="-2"/>
          <w:sz w:val="24"/>
        </w:rPr>
        <w:t xml:space="preserve"> </w:t>
      </w:r>
      <w:r w:rsidRPr="0087588A">
        <w:rPr>
          <w:sz w:val="24"/>
        </w:rPr>
        <w:t xml:space="preserve">tool </w:t>
      </w:r>
      <w:r w:rsidRPr="0087588A">
        <w:rPr>
          <w:spacing w:val="-1"/>
          <w:sz w:val="24"/>
        </w:rPr>
        <w:t>tip</w:t>
      </w:r>
      <w:r w:rsidRPr="0087588A">
        <w:rPr>
          <w:sz w:val="24"/>
        </w:rPr>
        <w:t xml:space="preserve"> </w:t>
      </w:r>
      <w:r w:rsidRPr="0087588A">
        <w:rPr>
          <w:spacing w:val="-1"/>
          <w:sz w:val="24"/>
        </w:rPr>
        <w:t>display</w:t>
      </w:r>
      <w:r w:rsidR="009A644A" w:rsidRPr="0087588A">
        <w:rPr>
          <w:spacing w:val="-1"/>
          <w:sz w:val="24"/>
        </w:rPr>
        <w:t>s</w:t>
      </w:r>
      <w:r w:rsidRPr="0087588A">
        <w:rPr>
          <w:spacing w:val="1"/>
          <w:sz w:val="24"/>
        </w:rPr>
        <w:t xml:space="preserve"> </w:t>
      </w:r>
      <w:r w:rsidRPr="0087588A">
        <w:rPr>
          <w:rFonts w:ascii="Courier New" w:eastAsia="Courier New" w:hAnsi="Courier New" w:cs="Courier New"/>
          <w:spacing w:val="-1"/>
          <w:sz w:val="20"/>
          <w:szCs w:val="20"/>
        </w:rPr>
        <w:t xml:space="preserve">“Click this button </w:t>
      </w:r>
      <w:r w:rsidRPr="0087588A">
        <w:rPr>
          <w:rFonts w:ascii="Courier New" w:eastAsia="Courier New" w:hAnsi="Courier New" w:cs="Courier New"/>
          <w:sz w:val="20"/>
          <w:szCs w:val="20"/>
        </w:rPr>
        <w:t>to</w:t>
      </w:r>
      <w:r w:rsidRPr="0087588A">
        <w:rPr>
          <w:rFonts w:ascii="Courier New" w:eastAsia="Courier New" w:hAnsi="Courier New" w:cs="Courier New"/>
          <w:spacing w:val="55"/>
          <w:sz w:val="20"/>
          <w:szCs w:val="20"/>
        </w:rPr>
        <w:t xml:space="preserve"> </w:t>
      </w:r>
      <w:r w:rsidRPr="0087588A">
        <w:rPr>
          <w:rFonts w:ascii="Courier New" w:eastAsia="Courier New" w:hAnsi="Courier New" w:cs="Courier New"/>
          <w:spacing w:val="-1"/>
          <w:sz w:val="20"/>
          <w:szCs w:val="20"/>
        </w:rPr>
        <w:t>dismiss selected stays with the selected Dismiss Type.”</w:t>
      </w:r>
    </w:p>
    <w:p w:rsidR="00A824FC" w:rsidRPr="0087588A" w:rsidRDefault="00A824FC" w:rsidP="00DA39F3">
      <w:pPr>
        <w:widowControl w:val="0"/>
        <w:numPr>
          <w:ilvl w:val="3"/>
          <w:numId w:val="53"/>
        </w:numPr>
        <w:tabs>
          <w:tab w:val="left" w:pos="821"/>
        </w:tabs>
        <w:ind w:right="244" w:hanging="360"/>
        <w:rPr>
          <w:sz w:val="24"/>
        </w:rPr>
      </w:pPr>
      <w:r w:rsidRPr="0087588A">
        <w:rPr>
          <w:spacing w:val="-1"/>
          <w:sz w:val="24"/>
        </w:rPr>
        <w:t>The</w:t>
      </w:r>
      <w:r w:rsidRPr="0087588A">
        <w:rPr>
          <w:sz w:val="24"/>
        </w:rPr>
        <w:t xml:space="preserve"> stay </w:t>
      </w:r>
      <w:r w:rsidRPr="0087588A">
        <w:rPr>
          <w:spacing w:val="-1"/>
          <w:sz w:val="24"/>
        </w:rPr>
        <w:t>you</w:t>
      </w:r>
      <w:r w:rsidRPr="0087588A">
        <w:rPr>
          <w:sz w:val="24"/>
        </w:rPr>
        <w:t xml:space="preserve"> chose </w:t>
      </w:r>
      <w:r w:rsidRPr="0087588A">
        <w:rPr>
          <w:spacing w:val="-1"/>
          <w:sz w:val="24"/>
        </w:rPr>
        <w:t xml:space="preserve">will </w:t>
      </w:r>
      <w:r w:rsidRPr="0087588A">
        <w:rPr>
          <w:sz w:val="24"/>
        </w:rPr>
        <w:t xml:space="preserve">be </w:t>
      </w:r>
      <w:r w:rsidRPr="0087588A">
        <w:rPr>
          <w:spacing w:val="-1"/>
          <w:sz w:val="24"/>
        </w:rPr>
        <w:t>dismissed</w:t>
      </w:r>
      <w:r w:rsidRPr="0087588A">
        <w:rPr>
          <w:sz w:val="24"/>
        </w:rPr>
        <w:t xml:space="preserve"> and </w:t>
      </w:r>
      <w:r w:rsidRPr="0087588A">
        <w:rPr>
          <w:spacing w:val="-1"/>
          <w:sz w:val="24"/>
        </w:rPr>
        <w:t>moved</w:t>
      </w:r>
      <w:r w:rsidRPr="0087588A">
        <w:rPr>
          <w:sz w:val="24"/>
        </w:rPr>
        <w:t xml:space="preserve"> to the</w:t>
      </w:r>
      <w:r w:rsidRPr="0087588A">
        <w:rPr>
          <w:spacing w:val="2"/>
          <w:sz w:val="24"/>
        </w:rPr>
        <w:t xml:space="preserve"> </w:t>
      </w:r>
      <w:r w:rsidRPr="0087588A">
        <w:rPr>
          <w:b/>
          <w:i/>
          <w:spacing w:val="-1"/>
          <w:sz w:val="24"/>
        </w:rPr>
        <w:t>Dismissed</w:t>
      </w:r>
      <w:r w:rsidRPr="0087588A">
        <w:rPr>
          <w:b/>
          <w:i/>
          <w:sz w:val="24"/>
        </w:rPr>
        <w:t xml:space="preserve"> </w:t>
      </w:r>
      <w:r w:rsidRPr="0087588A">
        <w:rPr>
          <w:b/>
          <w:i/>
          <w:spacing w:val="-1"/>
          <w:sz w:val="24"/>
        </w:rPr>
        <w:t>Patient</w:t>
      </w:r>
      <w:r w:rsidRPr="0087588A">
        <w:rPr>
          <w:b/>
          <w:i/>
          <w:sz w:val="24"/>
        </w:rPr>
        <w:t xml:space="preserve"> Stays</w:t>
      </w:r>
      <w:r w:rsidRPr="0087588A">
        <w:rPr>
          <w:b/>
          <w:i/>
          <w:spacing w:val="1"/>
          <w:sz w:val="24"/>
        </w:rPr>
        <w:t xml:space="preserve"> </w:t>
      </w:r>
      <w:r w:rsidRPr="0087588A">
        <w:rPr>
          <w:spacing w:val="-1"/>
          <w:sz w:val="24"/>
        </w:rPr>
        <w:t>screen</w:t>
      </w:r>
      <w:r w:rsidRPr="0087588A">
        <w:rPr>
          <w:spacing w:val="73"/>
          <w:sz w:val="24"/>
        </w:rPr>
        <w:t xml:space="preserve"> </w:t>
      </w:r>
      <w:r w:rsidRPr="0087588A">
        <w:rPr>
          <w:sz w:val="24"/>
        </w:rPr>
        <w:t>with the</w:t>
      </w:r>
      <w:r w:rsidRPr="0087588A">
        <w:rPr>
          <w:spacing w:val="-1"/>
          <w:sz w:val="24"/>
        </w:rPr>
        <w:t xml:space="preserve"> </w:t>
      </w:r>
      <w:r w:rsidRPr="0087588A">
        <w:rPr>
          <w:sz w:val="24"/>
        </w:rPr>
        <w:t>reason</w:t>
      </w:r>
      <w:r w:rsidRPr="0087588A">
        <w:rPr>
          <w:spacing w:val="-1"/>
          <w:sz w:val="24"/>
        </w:rPr>
        <w:t xml:space="preserve"> </w:t>
      </w:r>
      <w:r w:rsidRPr="0087588A">
        <w:rPr>
          <w:sz w:val="24"/>
        </w:rPr>
        <w:t>you selected.</w:t>
      </w:r>
    </w:p>
    <w:p w:rsidR="00A824FC" w:rsidRPr="0087588A" w:rsidRDefault="00A824FC" w:rsidP="00AB145D">
      <w:pPr>
        <w:spacing w:after="240"/>
        <w:rPr>
          <w:b/>
          <w:sz w:val="24"/>
        </w:rPr>
      </w:pPr>
      <w:r w:rsidRPr="0087588A">
        <w:rPr>
          <w:b/>
          <w:noProof/>
          <w:position w:val="2"/>
          <w:sz w:val="24"/>
        </w:rPr>
        <w:drawing>
          <wp:inline distT="0" distB="0" distL="0" distR="0" wp14:anchorId="4817F86A" wp14:editId="5AA1CA88">
            <wp:extent cx="238125" cy="237870"/>
            <wp:effectExtent l="0" t="0" r="0" b="0"/>
            <wp:docPr id="4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7" cstate="print"/>
                    <a:stretch>
                      <a:fillRect/>
                    </a:stretch>
                  </pic:blipFill>
                  <pic:spPr>
                    <a:xfrm>
                      <a:off x="0" y="0"/>
                      <a:ext cx="238125" cy="237870"/>
                    </a:xfrm>
                    <a:prstGeom prst="rect">
                      <a:avLst/>
                    </a:prstGeom>
                  </pic:spPr>
                </pic:pic>
              </a:graphicData>
            </a:graphic>
          </wp:inline>
        </w:drawing>
      </w:r>
      <w:r w:rsidRPr="0087588A">
        <w:rPr>
          <w:b/>
          <w:sz w:val="24"/>
        </w:rPr>
        <w:t>If</w:t>
      </w:r>
      <w:r w:rsidRPr="0087588A">
        <w:rPr>
          <w:b/>
          <w:spacing w:val="7"/>
          <w:sz w:val="24"/>
        </w:rPr>
        <w:t xml:space="preserve"> </w:t>
      </w:r>
      <w:r w:rsidRPr="0087588A">
        <w:rPr>
          <w:b/>
          <w:sz w:val="24"/>
        </w:rPr>
        <w:t>you</w:t>
      </w:r>
      <w:r w:rsidRPr="0087588A">
        <w:rPr>
          <w:b/>
          <w:spacing w:val="7"/>
          <w:sz w:val="24"/>
        </w:rPr>
        <w:t xml:space="preserve"> </w:t>
      </w:r>
      <w:r w:rsidRPr="0087588A">
        <w:rPr>
          <w:b/>
          <w:spacing w:val="-1"/>
          <w:sz w:val="24"/>
        </w:rPr>
        <w:t>click</w:t>
      </w:r>
      <w:r w:rsidRPr="0087588A">
        <w:rPr>
          <w:b/>
          <w:spacing w:val="7"/>
          <w:sz w:val="24"/>
        </w:rPr>
        <w:t xml:space="preserve"> </w:t>
      </w:r>
      <w:r w:rsidRPr="0087588A">
        <w:rPr>
          <w:b/>
          <w:sz w:val="24"/>
        </w:rPr>
        <w:t>the</w:t>
      </w:r>
      <w:r w:rsidRPr="0087588A">
        <w:rPr>
          <w:b/>
          <w:spacing w:val="9"/>
          <w:sz w:val="24"/>
        </w:rPr>
        <w:t xml:space="preserve"> </w:t>
      </w:r>
      <w:r w:rsidRPr="0087588A">
        <w:rPr>
          <w:rFonts w:ascii="Courier New"/>
          <w:b/>
          <w:spacing w:val="-1"/>
          <w:sz w:val="24"/>
        </w:rPr>
        <w:t>Dismiss</w:t>
      </w:r>
      <w:r w:rsidRPr="0087588A">
        <w:rPr>
          <w:rFonts w:ascii="Courier New"/>
          <w:b/>
          <w:spacing w:val="6"/>
          <w:sz w:val="24"/>
        </w:rPr>
        <w:t xml:space="preserve"> </w:t>
      </w:r>
      <w:r w:rsidRPr="0087588A">
        <w:rPr>
          <w:rFonts w:ascii="Courier New"/>
          <w:b/>
          <w:spacing w:val="-1"/>
          <w:sz w:val="24"/>
        </w:rPr>
        <w:t>Stay</w:t>
      </w:r>
      <w:r w:rsidRPr="0087588A">
        <w:rPr>
          <w:rFonts w:ascii="Courier New"/>
          <w:b/>
          <w:spacing w:val="-54"/>
          <w:sz w:val="24"/>
        </w:rPr>
        <w:t xml:space="preserve"> </w:t>
      </w:r>
      <w:r w:rsidRPr="0087588A">
        <w:rPr>
          <w:b/>
          <w:sz w:val="24"/>
        </w:rPr>
        <w:t>button</w:t>
      </w:r>
      <w:r w:rsidRPr="0087588A">
        <w:rPr>
          <w:b/>
          <w:spacing w:val="8"/>
          <w:sz w:val="24"/>
        </w:rPr>
        <w:t xml:space="preserve"> </w:t>
      </w:r>
      <w:r w:rsidRPr="0087588A">
        <w:rPr>
          <w:b/>
          <w:spacing w:val="-1"/>
          <w:sz w:val="24"/>
        </w:rPr>
        <w:t>without</w:t>
      </w:r>
      <w:r w:rsidRPr="0087588A">
        <w:rPr>
          <w:b/>
          <w:spacing w:val="7"/>
          <w:sz w:val="24"/>
        </w:rPr>
        <w:t xml:space="preserve"> </w:t>
      </w:r>
      <w:r w:rsidRPr="0087588A">
        <w:rPr>
          <w:b/>
          <w:spacing w:val="-1"/>
          <w:sz w:val="24"/>
        </w:rPr>
        <w:t>selecting</w:t>
      </w:r>
      <w:r w:rsidRPr="0087588A">
        <w:rPr>
          <w:b/>
          <w:spacing w:val="7"/>
          <w:sz w:val="24"/>
        </w:rPr>
        <w:t xml:space="preserve"> </w:t>
      </w:r>
      <w:r w:rsidRPr="0087588A">
        <w:rPr>
          <w:b/>
          <w:sz w:val="24"/>
        </w:rPr>
        <w:t>an</w:t>
      </w:r>
      <w:r w:rsidRPr="0087588A">
        <w:rPr>
          <w:b/>
          <w:spacing w:val="8"/>
          <w:sz w:val="24"/>
        </w:rPr>
        <w:t xml:space="preserve"> </w:t>
      </w:r>
      <w:r w:rsidRPr="0087588A">
        <w:rPr>
          <w:b/>
          <w:sz w:val="24"/>
        </w:rPr>
        <w:t>option</w:t>
      </w:r>
      <w:r w:rsidRPr="0087588A">
        <w:rPr>
          <w:b/>
          <w:spacing w:val="7"/>
          <w:sz w:val="24"/>
        </w:rPr>
        <w:t xml:space="preserve"> </w:t>
      </w:r>
      <w:r w:rsidRPr="0087588A">
        <w:rPr>
          <w:b/>
          <w:spacing w:val="-1"/>
          <w:sz w:val="24"/>
        </w:rPr>
        <w:t>from</w:t>
      </w:r>
      <w:r w:rsidRPr="0087588A">
        <w:rPr>
          <w:b/>
          <w:spacing w:val="7"/>
          <w:sz w:val="24"/>
        </w:rPr>
        <w:t xml:space="preserve"> </w:t>
      </w:r>
      <w:r w:rsidRPr="0087588A">
        <w:rPr>
          <w:b/>
          <w:sz w:val="24"/>
        </w:rPr>
        <w:t>the</w:t>
      </w:r>
      <w:r w:rsidRPr="0087588A">
        <w:rPr>
          <w:b/>
          <w:spacing w:val="49"/>
          <w:sz w:val="24"/>
        </w:rPr>
        <w:t xml:space="preserve"> </w:t>
      </w:r>
      <w:r w:rsidRPr="0087588A">
        <w:rPr>
          <w:b/>
          <w:spacing w:val="-1"/>
          <w:sz w:val="24"/>
        </w:rPr>
        <w:t>dropdown</w:t>
      </w:r>
      <w:r w:rsidRPr="0087588A">
        <w:rPr>
          <w:b/>
          <w:sz w:val="24"/>
        </w:rPr>
        <w:t xml:space="preserve"> first you </w:t>
      </w:r>
      <w:r w:rsidRPr="0087588A">
        <w:rPr>
          <w:b/>
          <w:spacing w:val="-1"/>
          <w:sz w:val="24"/>
        </w:rPr>
        <w:t>will</w:t>
      </w:r>
      <w:r w:rsidRPr="0087588A">
        <w:rPr>
          <w:b/>
          <w:sz w:val="24"/>
        </w:rPr>
        <w:t xml:space="preserve"> see</w:t>
      </w:r>
      <w:r w:rsidRPr="0087588A">
        <w:rPr>
          <w:b/>
          <w:spacing w:val="1"/>
          <w:sz w:val="24"/>
        </w:rPr>
        <w:t xml:space="preserve"> </w:t>
      </w:r>
      <w:r w:rsidRPr="0087588A">
        <w:rPr>
          <w:b/>
          <w:sz w:val="24"/>
        </w:rPr>
        <w:t xml:space="preserve">a </w:t>
      </w:r>
      <w:r w:rsidRPr="0087588A">
        <w:rPr>
          <w:b/>
          <w:spacing w:val="-1"/>
          <w:sz w:val="24"/>
        </w:rPr>
        <w:t xml:space="preserve">message </w:t>
      </w:r>
      <w:r w:rsidRPr="0087588A">
        <w:rPr>
          <w:b/>
          <w:sz w:val="24"/>
        </w:rPr>
        <w:t xml:space="preserve">in red </w:t>
      </w:r>
      <w:r w:rsidRPr="0087588A">
        <w:rPr>
          <w:b/>
          <w:spacing w:val="-1"/>
          <w:sz w:val="24"/>
        </w:rPr>
        <w:t>text</w:t>
      </w:r>
      <w:r w:rsidRPr="0087588A">
        <w:rPr>
          <w:b/>
          <w:sz w:val="24"/>
        </w:rPr>
        <w:t xml:space="preserve"> advising</w:t>
      </w:r>
      <w:r w:rsidRPr="0087588A">
        <w:rPr>
          <w:b/>
          <w:spacing w:val="-2"/>
          <w:sz w:val="24"/>
        </w:rPr>
        <w:t xml:space="preserve"> </w:t>
      </w:r>
      <w:r w:rsidRPr="0087588A">
        <w:rPr>
          <w:b/>
          <w:sz w:val="24"/>
        </w:rPr>
        <w:t xml:space="preserve">you to </w:t>
      </w:r>
      <w:r w:rsidRPr="0087588A">
        <w:rPr>
          <w:b/>
          <w:spacing w:val="-1"/>
          <w:sz w:val="24"/>
        </w:rPr>
        <w:t>select</w:t>
      </w:r>
      <w:r w:rsidRPr="0087588A">
        <w:rPr>
          <w:b/>
          <w:sz w:val="24"/>
        </w:rPr>
        <w:t xml:space="preserve"> a Dismiss</w:t>
      </w:r>
      <w:r w:rsidR="009358D8" w:rsidRPr="0087588A">
        <w:rPr>
          <w:b/>
          <w:spacing w:val="-1"/>
          <w:sz w:val="24"/>
        </w:rPr>
        <w:t xml:space="preserve"> Type</w:t>
      </w:r>
      <w:r w:rsidRPr="0087588A">
        <w:rPr>
          <w:b/>
          <w:spacing w:val="24"/>
          <w:sz w:val="24"/>
        </w:rPr>
        <w:t xml:space="preserve"> </w:t>
      </w:r>
      <w:r w:rsidRPr="0087588A">
        <w:rPr>
          <w:b/>
          <w:sz w:val="24"/>
        </w:rPr>
        <w:t>(Figure 3</w:t>
      </w:r>
      <w:r w:rsidR="00B47F4D" w:rsidRPr="0087588A">
        <w:rPr>
          <w:b/>
          <w:sz w:val="24"/>
        </w:rPr>
        <w:t>5</w:t>
      </w:r>
      <w:r w:rsidRPr="0087588A">
        <w:rPr>
          <w:b/>
          <w:sz w:val="24"/>
        </w:rPr>
        <w:t>)</w:t>
      </w:r>
      <w:r w:rsidR="009358D8" w:rsidRPr="0087588A">
        <w:rPr>
          <w:b/>
          <w:sz w:val="24"/>
        </w:rPr>
        <w:t>.</w:t>
      </w:r>
    </w:p>
    <w:p w:rsidR="00EC1FBA" w:rsidRPr="0087588A" w:rsidRDefault="00A824FC" w:rsidP="00A824FC">
      <w:pPr>
        <w:jc w:val="center"/>
      </w:pPr>
      <w:r w:rsidRPr="0087588A">
        <w:rPr>
          <w:noProof/>
          <w:sz w:val="20"/>
          <w:szCs w:val="20"/>
        </w:rPr>
        <w:drawing>
          <wp:inline distT="0" distB="0" distL="0" distR="0" wp14:anchorId="0BE39CF3" wp14:editId="3608CC14">
            <wp:extent cx="3220279" cy="396719"/>
            <wp:effectExtent l="0" t="0" r="0" b="3810"/>
            <wp:docPr id="69" name="image37.jpeg" descr="Dismiss Type Dropdown/Dismiss Stay Button" title="Dismiss Type Dropdown/Dismiss St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79" cstate="print"/>
                    <a:stretch>
                      <a:fillRect/>
                    </a:stretch>
                  </pic:blipFill>
                  <pic:spPr>
                    <a:xfrm>
                      <a:off x="0" y="0"/>
                      <a:ext cx="3271699" cy="403054"/>
                    </a:xfrm>
                    <a:prstGeom prst="rect">
                      <a:avLst/>
                    </a:prstGeom>
                  </pic:spPr>
                </pic:pic>
              </a:graphicData>
            </a:graphic>
          </wp:inline>
        </w:drawing>
      </w:r>
    </w:p>
    <w:p w:rsidR="00A824FC" w:rsidRPr="0087588A" w:rsidRDefault="00FF28C5" w:rsidP="00FF28C5">
      <w:pPr>
        <w:pStyle w:val="Caption"/>
        <w:jc w:val="center"/>
        <w:rPr>
          <w:rFonts w:ascii="Arial"/>
          <w:b w:val="0"/>
          <w:sz w:val="18"/>
        </w:rPr>
      </w:pPr>
      <w:bookmarkStart w:id="483" w:name="_Toc479683286"/>
      <w:bookmarkStart w:id="484" w:name="_Toc479632069"/>
      <w:bookmarkStart w:id="485" w:name="_Toc499543513"/>
      <w:r w:rsidRPr="0087588A">
        <w:t xml:space="preserve">Figure </w:t>
      </w:r>
      <w:fldSimple w:instr=" SEQ Figure \* ARABIC ">
        <w:r w:rsidR="0034324B">
          <w:rPr>
            <w:noProof/>
          </w:rPr>
          <w:t>32</w:t>
        </w:r>
      </w:fldSimple>
      <w:r w:rsidRPr="0087588A">
        <w:t>: Dismiss Type Dropdown/Dismiss Stay Button</w:t>
      </w:r>
      <w:bookmarkEnd w:id="483"/>
      <w:bookmarkEnd w:id="484"/>
      <w:bookmarkEnd w:id="485"/>
    </w:p>
    <w:p w:rsidR="00A824FC" w:rsidRPr="0087588A" w:rsidRDefault="00A824FC" w:rsidP="000443F5">
      <w:pPr>
        <w:pStyle w:val="Heading4"/>
        <w:widowControl w:val="0"/>
        <w:tabs>
          <w:tab w:val="clear" w:pos="2394"/>
        </w:tabs>
        <w:spacing w:before="120" w:after="0"/>
        <w:ind w:left="864"/>
      </w:pPr>
      <w:bookmarkStart w:id="486" w:name="_Toc479676054"/>
      <w:bookmarkStart w:id="487" w:name="_Toc479631790"/>
      <w:bookmarkStart w:id="488" w:name="_Toc499543754"/>
      <w:r w:rsidRPr="0087588A">
        <w:t xml:space="preserve">To </w:t>
      </w:r>
      <w:r w:rsidRPr="0087588A">
        <w:rPr>
          <w:spacing w:val="-1"/>
        </w:rPr>
        <w:t>change</w:t>
      </w:r>
      <w:r w:rsidRPr="0087588A">
        <w:t xml:space="preserve"> the Dismiss</w:t>
      </w:r>
      <w:r w:rsidRPr="0087588A">
        <w:rPr>
          <w:spacing w:val="-1"/>
        </w:rPr>
        <w:t xml:space="preserve"> Type</w:t>
      </w:r>
      <w:bookmarkEnd w:id="486"/>
      <w:bookmarkEnd w:id="487"/>
      <w:bookmarkEnd w:id="488"/>
    </w:p>
    <w:p w:rsidR="00A824FC" w:rsidRPr="0087588A" w:rsidRDefault="00A824FC" w:rsidP="00A824FC">
      <w:pPr>
        <w:pStyle w:val="BodyText"/>
        <w:ind w:right="104"/>
        <w:jc w:val="both"/>
      </w:pPr>
      <w:r w:rsidRPr="0087588A">
        <w:t xml:space="preserve">If you </w:t>
      </w:r>
      <w:r w:rsidRPr="0087588A">
        <w:rPr>
          <w:spacing w:val="-1"/>
        </w:rPr>
        <w:t xml:space="preserve">select </w:t>
      </w:r>
      <w:r w:rsidRPr="0087588A">
        <w:t xml:space="preserve">an option </w:t>
      </w:r>
      <w:r w:rsidRPr="0087588A">
        <w:rPr>
          <w:spacing w:val="-1"/>
        </w:rPr>
        <w:t>from</w:t>
      </w:r>
      <w:r w:rsidRPr="0087588A">
        <w:rPr>
          <w:spacing w:val="-2"/>
        </w:rPr>
        <w:t xml:space="preserve"> </w:t>
      </w:r>
      <w:r w:rsidRPr="0087588A">
        <w:t>the</w:t>
      </w:r>
      <w:r w:rsidRPr="0087588A">
        <w:rPr>
          <w:spacing w:val="1"/>
        </w:rPr>
        <w:t xml:space="preserve"> </w:t>
      </w:r>
      <w:r w:rsidRPr="0087588A">
        <w:rPr>
          <w:b/>
        </w:rPr>
        <w:t xml:space="preserve">Dismiss </w:t>
      </w:r>
      <w:r w:rsidRPr="0087588A">
        <w:rPr>
          <w:b/>
          <w:spacing w:val="-1"/>
        </w:rPr>
        <w:t>Type</w:t>
      </w:r>
      <w:r w:rsidRPr="0087588A">
        <w:rPr>
          <w:b/>
        </w:rPr>
        <w:t xml:space="preserve"> </w:t>
      </w:r>
      <w:r w:rsidR="00436393" w:rsidRPr="0087588A">
        <w:rPr>
          <w:spacing w:val="-1"/>
        </w:rPr>
        <w:t>dropdown</w:t>
      </w:r>
      <w:r w:rsidR="00436393" w:rsidRPr="0087588A">
        <w:t xml:space="preserve"> and</w:t>
      </w:r>
      <w:r w:rsidRPr="0087588A">
        <w:rPr>
          <w:spacing w:val="-1"/>
        </w:rPr>
        <w:t xml:space="preserve"> dismiss</w:t>
      </w:r>
      <w:r w:rsidRPr="0087588A">
        <w:t xml:space="preserve"> the</w:t>
      </w:r>
      <w:r w:rsidRPr="0087588A">
        <w:rPr>
          <w:spacing w:val="45"/>
        </w:rPr>
        <w:t xml:space="preserve"> </w:t>
      </w:r>
      <w:r w:rsidRPr="0087588A">
        <w:t xml:space="preserve">stay, and </w:t>
      </w:r>
      <w:r w:rsidRPr="0087588A">
        <w:rPr>
          <w:spacing w:val="-1"/>
        </w:rPr>
        <w:t>you</w:t>
      </w:r>
      <w:r w:rsidRPr="0087588A">
        <w:t xml:space="preserve"> wish to go</w:t>
      </w:r>
      <w:r w:rsidRPr="0087588A">
        <w:rPr>
          <w:spacing w:val="-2"/>
        </w:rPr>
        <w:t xml:space="preserve"> </w:t>
      </w:r>
      <w:r w:rsidRPr="0087588A">
        <w:t xml:space="preserve">back and </w:t>
      </w:r>
      <w:r w:rsidRPr="0087588A">
        <w:rPr>
          <w:spacing w:val="-1"/>
        </w:rPr>
        <w:t>change</w:t>
      </w:r>
      <w:r w:rsidRPr="0087588A">
        <w:t xml:space="preserve"> the </w:t>
      </w:r>
      <w:r w:rsidRPr="0087588A">
        <w:rPr>
          <w:spacing w:val="-1"/>
        </w:rPr>
        <w:t>dismiss</w:t>
      </w:r>
      <w:r w:rsidRPr="0087588A">
        <w:t xml:space="preserve"> type to </w:t>
      </w:r>
      <w:r w:rsidRPr="0087588A">
        <w:rPr>
          <w:spacing w:val="-1"/>
        </w:rPr>
        <w:t>something</w:t>
      </w:r>
      <w:r w:rsidRPr="0087588A">
        <w:t xml:space="preserve"> else, you can</w:t>
      </w:r>
      <w:r w:rsidRPr="0087588A">
        <w:rPr>
          <w:spacing w:val="-1"/>
        </w:rPr>
        <w:t xml:space="preserve"> </w:t>
      </w:r>
      <w:r w:rsidRPr="0087588A">
        <w:t>do that by</w:t>
      </w:r>
      <w:r w:rsidRPr="0087588A">
        <w:rPr>
          <w:spacing w:val="39"/>
        </w:rPr>
        <w:t xml:space="preserve"> </w:t>
      </w:r>
      <w:r w:rsidRPr="0087588A">
        <w:t xml:space="preserve">following </w:t>
      </w:r>
      <w:r w:rsidRPr="0087588A">
        <w:rPr>
          <w:spacing w:val="-1"/>
        </w:rPr>
        <w:t>these</w:t>
      </w:r>
      <w:r w:rsidRPr="0087588A">
        <w:t xml:space="preserve"> </w:t>
      </w:r>
      <w:r w:rsidRPr="0087588A">
        <w:rPr>
          <w:spacing w:val="-1"/>
        </w:rPr>
        <w:t>steps.</w:t>
      </w:r>
    </w:p>
    <w:p w:rsidR="00A824FC" w:rsidRPr="0087588A" w:rsidRDefault="00A824FC" w:rsidP="00DA39F3">
      <w:pPr>
        <w:widowControl w:val="0"/>
        <w:numPr>
          <w:ilvl w:val="0"/>
          <w:numId w:val="54"/>
        </w:numPr>
        <w:tabs>
          <w:tab w:val="left" w:pos="821"/>
        </w:tabs>
        <w:ind w:hanging="360"/>
        <w:rPr>
          <w:sz w:val="24"/>
        </w:rPr>
      </w:pPr>
      <w:r w:rsidRPr="0087588A">
        <w:rPr>
          <w:sz w:val="24"/>
        </w:rPr>
        <w:t>Navigate</w:t>
      </w:r>
      <w:r w:rsidRPr="0087588A">
        <w:rPr>
          <w:spacing w:val="-1"/>
          <w:sz w:val="24"/>
        </w:rPr>
        <w:t xml:space="preserve"> </w:t>
      </w:r>
      <w:r w:rsidRPr="0087588A">
        <w:rPr>
          <w:sz w:val="24"/>
        </w:rPr>
        <w:t>to</w:t>
      </w:r>
      <w:r w:rsidRPr="0087588A">
        <w:rPr>
          <w:spacing w:val="-1"/>
          <w:sz w:val="24"/>
        </w:rPr>
        <w:t xml:space="preserve"> </w:t>
      </w:r>
      <w:r w:rsidRPr="0087588A">
        <w:rPr>
          <w:sz w:val="24"/>
        </w:rPr>
        <w:t xml:space="preserve">the </w:t>
      </w:r>
      <w:r w:rsidRPr="0087588A">
        <w:rPr>
          <w:b/>
          <w:i/>
          <w:sz w:val="24"/>
        </w:rPr>
        <w:t xml:space="preserve">Dismissed Patient </w:t>
      </w:r>
      <w:r w:rsidRPr="0087588A">
        <w:rPr>
          <w:b/>
          <w:i/>
          <w:spacing w:val="-1"/>
          <w:sz w:val="24"/>
        </w:rPr>
        <w:t>Stays</w:t>
      </w:r>
      <w:r w:rsidRPr="0087588A">
        <w:rPr>
          <w:b/>
          <w:i/>
          <w:sz w:val="24"/>
        </w:rPr>
        <w:t xml:space="preserve"> </w:t>
      </w:r>
      <w:r w:rsidRPr="0087588A">
        <w:rPr>
          <w:spacing w:val="-1"/>
          <w:sz w:val="24"/>
        </w:rPr>
        <w:t>screen.</w:t>
      </w:r>
    </w:p>
    <w:p w:rsidR="00A824FC" w:rsidRPr="0087588A" w:rsidRDefault="00A824FC" w:rsidP="00DA39F3">
      <w:pPr>
        <w:pStyle w:val="BodyText"/>
        <w:widowControl w:val="0"/>
        <w:numPr>
          <w:ilvl w:val="0"/>
          <w:numId w:val="54"/>
        </w:numPr>
        <w:tabs>
          <w:tab w:val="left" w:pos="821"/>
        </w:tabs>
        <w:spacing w:before="0" w:after="0"/>
        <w:ind w:hanging="360"/>
      </w:pPr>
      <w:r w:rsidRPr="0087588A">
        <w:t xml:space="preserve">Click the </w:t>
      </w:r>
      <w:r w:rsidRPr="0087588A">
        <w:rPr>
          <w:spacing w:val="-1"/>
        </w:rPr>
        <w:t>hyperlinked</w:t>
      </w:r>
      <w:r w:rsidRPr="0087588A">
        <w:t xml:space="preserve"> </w:t>
      </w:r>
      <w:r w:rsidRPr="0087588A">
        <w:rPr>
          <w:spacing w:val="-1"/>
        </w:rPr>
        <w:t>patient</w:t>
      </w:r>
      <w:r w:rsidRPr="0087588A">
        <w:t xml:space="preserve"> </w:t>
      </w:r>
      <w:r w:rsidRPr="0087588A">
        <w:rPr>
          <w:spacing w:val="-1"/>
        </w:rPr>
        <w:t>name</w:t>
      </w:r>
      <w:r w:rsidRPr="0087588A">
        <w:t xml:space="preserve"> for the </w:t>
      </w:r>
      <w:r w:rsidRPr="0087588A">
        <w:rPr>
          <w:spacing w:val="-1"/>
        </w:rPr>
        <w:t>stay</w:t>
      </w:r>
      <w:r w:rsidRPr="0087588A">
        <w:t xml:space="preserve"> </w:t>
      </w:r>
      <w:r w:rsidRPr="0087588A">
        <w:rPr>
          <w:spacing w:val="-1"/>
        </w:rPr>
        <w:t>you</w:t>
      </w:r>
      <w:r w:rsidRPr="0087588A">
        <w:t xml:space="preserve"> wish</w:t>
      </w:r>
      <w:r w:rsidRPr="0087588A">
        <w:rPr>
          <w:spacing w:val="2"/>
        </w:rPr>
        <w:t xml:space="preserve"> </w:t>
      </w:r>
      <w:r w:rsidRPr="0087588A">
        <w:t>to</w:t>
      </w:r>
      <w:r w:rsidRPr="0087588A">
        <w:rPr>
          <w:spacing w:val="-1"/>
        </w:rPr>
        <w:t xml:space="preserve"> make</w:t>
      </w:r>
      <w:r w:rsidRPr="0087588A">
        <w:t xml:space="preserve"> the change to.</w:t>
      </w:r>
    </w:p>
    <w:p w:rsidR="00A824FC" w:rsidRPr="0087588A" w:rsidRDefault="00A824FC" w:rsidP="00DA39F3">
      <w:pPr>
        <w:pStyle w:val="BodyText"/>
        <w:widowControl w:val="0"/>
        <w:numPr>
          <w:ilvl w:val="0"/>
          <w:numId w:val="54"/>
        </w:numPr>
        <w:tabs>
          <w:tab w:val="left" w:pos="821"/>
        </w:tabs>
        <w:spacing w:before="0" w:after="0"/>
        <w:ind w:hanging="360"/>
      </w:pPr>
      <w:r w:rsidRPr="0087588A">
        <w:t>Perform</w:t>
      </w:r>
      <w:r w:rsidRPr="0087588A">
        <w:rPr>
          <w:spacing w:val="-2"/>
        </w:rPr>
        <w:t xml:space="preserve"> </w:t>
      </w:r>
      <w:r w:rsidRPr="0087588A">
        <w:t xml:space="preserve">a review on the </w:t>
      </w:r>
      <w:r w:rsidRPr="0087588A">
        <w:rPr>
          <w:spacing w:val="-1"/>
        </w:rPr>
        <w:t>patient.</w:t>
      </w:r>
    </w:p>
    <w:p w:rsidR="00A824FC" w:rsidRPr="0087588A" w:rsidRDefault="00A824FC" w:rsidP="00DA39F3">
      <w:pPr>
        <w:widowControl w:val="0"/>
        <w:numPr>
          <w:ilvl w:val="0"/>
          <w:numId w:val="54"/>
        </w:numPr>
        <w:tabs>
          <w:tab w:val="left" w:pos="821"/>
        </w:tabs>
        <w:ind w:hanging="360"/>
        <w:rPr>
          <w:sz w:val="24"/>
        </w:rPr>
      </w:pPr>
      <w:r w:rsidRPr="0087588A">
        <w:rPr>
          <w:sz w:val="24"/>
        </w:rPr>
        <w:t>Navigate</w:t>
      </w:r>
      <w:r w:rsidRPr="0087588A">
        <w:rPr>
          <w:spacing w:val="-1"/>
          <w:sz w:val="24"/>
        </w:rPr>
        <w:t xml:space="preserve"> </w:t>
      </w:r>
      <w:r w:rsidRPr="0087588A">
        <w:rPr>
          <w:sz w:val="24"/>
        </w:rPr>
        <w:t>to</w:t>
      </w:r>
      <w:r w:rsidRPr="0087588A">
        <w:rPr>
          <w:spacing w:val="-1"/>
          <w:sz w:val="24"/>
        </w:rPr>
        <w:t xml:space="preserve"> </w:t>
      </w:r>
      <w:r w:rsidRPr="0087588A">
        <w:rPr>
          <w:sz w:val="24"/>
        </w:rPr>
        <w:t xml:space="preserve">the </w:t>
      </w:r>
      <w:r w:rsidRPr="0087588A">
        <w:rPr>
          <w:b/>
          <w:i/>
          <w:sz w:val="24"/>
        </w:rPr>
        <w:t>Patient</w:t>
      </w:r>
      <w:r w:rsidRPr="0087588A">
        <w:rPr>
          <w:b/>
          <w:i/>
          <w:spacing w:val="-2"/>
          <w:sz w:val="24"/>
        </w:rPr>
        <w:t xml:space="preserve"> </w:t>
      </w:r>
      <w:r w:rsidRPr="0087588A">
        <w:rPr>
          <w:b/>
          <w:i/>
          <w:spacing w:val="-1"/>
          <w:sz w:val="24"/>
        </w:rPr>
        <w:t>Selection/Worklist</w:t>
      </w:r>
      <w:r w:rsidR="00A30F47" w:rsidRPr="0087588A">
        <w:rPr>
          <w:b/>
          <w:i/>
          <w:spacing w:val="-1"/>
          <w:sz w:val="24"/>
        </w:rPr>
        <w:fldChar w:fldCharType="begin"/>
      </w:r>
      <w:r w:rsidR="00A30F47" w:rsidRPr="0087588A">
        <w:instrText xml:space="preserve"> XE "</w:instrText>
      </w:r>
      <w:r w:rsidR="00A30F47" w:rsidRPr="0087588A">
        <w:rPr>
          <w:spacing w:val="-1"/>
          <w:sz w:val="20"/>
        </w:rPr>
        <w:instrText>Patient</w:instrText>
      </w:r>
      <w:r w:rsidR="00A30F47" w:rsidRPr="0087588A">
        <w:rPr>
          <w:sz w:val="20"/>
        </w:rPr>
        <w:instrText xml:space="preserve"> </w:instrText>
      </w:r>
      <w:r w:rsidR="00A30F47" w:rsidRPr="0087588A">
        <w:rPr>
          <w:spacing w:val="-1"/>
          <w:sz w:val="20"/>
        </w:rPr>
        <w:instrText>Selection/Worklist</w:instrText>
      </w:r>
      <w:r w:rsidR="00A30F47" w:rsidRPr="0087588A">
        <w:instrText xml:space="preserve">" </w:instrText>
      </w:r>
      <w:r w:rsidR="00A30F47" w:rsidRPr="0087588A">
        <w:rPr>
          <w:b/>
          <w:i/>
          <w:spacing w:val="-1"/>
          <w:sz w:val="24"/>
        </w:rPr>
        <w:fldChar w:fldCharType="end"/>
      </w:r>
      <w:r w:rsidRPr="0087588A">
        <w:rPr>
          <w:b/>
          <w:i/>
          <w:sz w:val="24"/>
        </w:rPr>
        <w:t xml:space="preserve"> </w:t>
      </w:r>
      <w:r w:rsidRPr="0087588A">
        <w:rPr>
          <w:spacing w:val="-1"/>
          <w:sz w:val="24"/>
        </w:rPr>
        <w:t>screen.</w:t>
      </w:r>
    </w:p>
    <w:p w:rsidR="00A824FC" w:rsidRPr="0087588A" w:rsidRDefault="00A824FC" w:rsidP="00DA39F3">
      <w:pPr>
        <w:pStyle w:val="BodyText"/>
        <w:widowControl w:val="0"/>
        <w:numPr>
          <w:ilvl w:val="0"/>
          <w:numId w:val="54"/>
        </w:numPr>
        <w:tabs>
          <w:tab w:val="left" w:pos="821"/>
        </w:tabs>
        <w:spacing w:before="0" w:after="0"/>
        <w:ind w:hanging="360"/>
      </w:pPr>
      <w:r w:rsidRPr="0087588A">
        <w:t>Perform</w:t>
      </w:r>
      <w:r w:rsidRPr="0087588A">
        <w:rPr>
          <w:spacing w:val="-2"/>
        </w:rPr>
        <w:t xml:space="preserve"> </w:t>
      </w:r>
      <w:r w:rsidRPr="0087588A">
        <w:t>a search for the</w:t>
      </w:r>
      <w:r w:rsidRPr="0087588A">
        <w:rPr>
          <w:spacing w:val="-1"/>
        </w:rPr>
        <w:t xml:space="preserve"> patient</w:t>
      </w:r>
      <w:r w:rsidRPr="0087588A">
        <w:rPr>
          <w:spacing w:val="1"/>
        </w:rPr>
        <w:t xml:space="preserve"> </w:t>
      </w:r>
      <w:r w:rsidRPr="0087588A">
        <w:rPr>
          <w:spacing w:val="-1"/>
        </w:rPr>
        <w:t>(Figure</w:t>
      </w:r>
      <w:r w:rsidR="00677268" w:rsidRPr="0087588A">
        <w:t xml:space="preserve"> 33</w:t>
      </w:r>
      <w:r w:rsidRPr="0087588A">
        <w:t>).</w:t>
      </w:r>
    </w:p>
    <w:p w:rsidR="00A824FC" w:rsidRPr="0087588A" w:rsidRDefault="00A824FC" w:rsidP="00DA39F3">
      <w:pPr>
        <w:pStyle w:val="BodyText"/>
        <w:widowControl w:val="0"/>
        <w:numPr>
          <w:ilvl w:val="0"/>
          <w:numId w:val="54"/>
        </w:numPr>
        <w:tabs>
          <w:tab w:val="left" w:pos="821"/>
        </w:tabs>
        <w:spacing w:before="7" w:after="0" w:line="281" w:lineRule="exact"/>
        <w:ind w:hanging="360"/>
      </w:pPr>
      <w:r w:rsidRPr="0087588A">
        <w:rPr>
          <w:spacing w:val="-1"/>
        </w:rPr>
        <w:t>When</w:t>
      </w:r>
      <w:r w:rsidRPr="0087588A">
        <w:t xml:space="preserve"> the </w:t>
      </w:r>
      <w:r w:rsidRPr="0087588A">
        <w:rPr>
          <w:spacing w:val="-1"/>
        </w:rPr>
        <w:t>patient</w:t>
      </w:r>
      <w:r w:rsidRPr="0087588A">
        <w:t xml:space="preserve"> </w:t>
      </w:r>
      <w:r w:rsidRPr="0087588A">
        <w:rPr>
          <w:spacing w:val="-1"/>
        </w:rPr>
        <w:t>displays</w:t>
      </w:r>
      <w:r w:rsidRPr="0087588A">
        <w:t xml:space="preserve"> in the</w:t>
      </w:r>
      <w:r w:rsidRPr="0087588A">
        <w:rPr>
          <w:spacing w:val="-1"/>
        </w:rPr>
        <w:t xml:space="preserve"> results,</w:t>
      </w:r>
      <w:r w:rsidRPr="0087588A">
        <w:t xml:space="preserve"> click </w:t>
      </w:r>
      <w:r w:rsidRPr="0087588A">
        <w:rPr>
          <w:spacing w:val="-1"/>
        </w:rPr>
        <w:t xml:space="preserve">the </w:t>
      </w:r>
      <w:r w:rsidRPr="0087588A">
        <w:t>“</w:t>
      </w:r>
      <w:r w:rsidRPr="0087588A">
        <w:rPr>
          <w:rFonts w:ascii="Courier New" w:eastAsia="Courier New" w:hAnsi="Courier New" w:cs="Courier New"/>
          <w:sz w:val="20"/>
        </w:rPr>
        <w:t>x</w:t>
      </w:r>
      <w:r w:rsidRPr="0087588A">
        <w:t xml:space="preserve">” </w:t>
      </w:r>
      <w:r w:rsidRPr="0087588A">
        <w:rPr>
          <w:spacing w:val="-1"/>
        </w:rPr>
        <w:t>checkbox</w:t>
      </w:r>
      <w:r w:rsidRPr="0087588A">
        <w:t xml:space="preserve"> beside</w:t>
      </w:r>
      <w:r w:rsidRPr="0087588A">
        <w:rPr>
          <w:spacing w:val="-1"/>
        </w:rPr>
        <w:t xml:space="preserve"> </w:t>
      </w:r>
      <w:r w:rsidRPr="0087588A">
        <w:t xml:space="preserve">their </w:t>
      </w:r>
      <w:r w:rsidRPr="0087588A">
        <w:rPr>
          <w:spacing w:val="-1"/>
        </w:rPr>
        <w:t>name.</w:t>
      </w:r>
    </w:p>
    <w:p w:rsidR="00A824FC" w:rsidRPr="0087588A" w:rsidRDefault="00A824FC" w:rsidP="00DA39F3">
      <w:pPr>
        <w:widowControl w:val="0"/>
        <w:numPr>
          <w:ilvl w:val="0"/>
          <w:numId w:val="54"/>
        </w:numPr>
        <w:tabs>
          <w:tab w:val="left" w:pos="821"/>
        </w:tabs>
        <w:spacing w:line="273" w:lineRule="exact"/>
        <w:ind w:hanging="360"/>
        <w:rPr>
          <w:sz w:val="24"/>
        </w:rPr>
      </w:pPr>
      <w:r w:rsidRPr="0087588A">
        <w:rPr>
          <w:sz w:val="24"/>
        </w:rPr>
        <w:t>Click on the</w:t>
      </w:r>
      <w:r w:rsidRPr="0087588A">
        <w:rPr>
          <w:spacing w:val="-1"/>
          <w:sz w:val="24"/>
        </w:rPr>
        <w:t xml:space="preserve"> </w:t>
      </w:r>
      <w:r w:rsidRPr="0087588A">
        <w:rPr>
          <w:b/>
          <w:sz w:val="24"/>
        </w:rPr>
        <w:t xml:space="preserve">Dismiss </w:t>
      </w:r>
      <w:r w:rsidRPr="0087588A">
        <w:rPr>
          <w:b/>
          <w:spacing w:val="-1"/>
          <w:sz w:val="24"/>
        </w:rPr>
        <w:t>Type</w:t>
      </w:r>
      <w:r w:rsidRPr="0087588A">
        <w:rPr>
          <w:b/>
          <w:sz w:val="24"/>
        </w:rPr>
        <w:t xml:space="preserve"> </w:t>
      </w:r>
      <w:r w:rsidRPr="0087588A">
        <w:rPr>
          <w:sz w:val="24"/>
        </w:rPr>
        <w:t>dropdown and select</w:t>
      </w:r>
      <w:r w:rsidRPr="0087588A">
        <w:rPr>
          <w:spacing w:val="-1"/>
          <w:sz w:val="24"/>
        </w:rPr>
        <w:t xml:space="preserve"> </w:t>
      </w:r>
      <w:r w:rsidRPr="0087588A">
        <w:rPr>
          <w:sz w:val="24"/>
        </w:rPr>
        <w:t xml:space="preserve">the new </w:t>
      </w:r>
      <w:r w:rsidRPr="0087588A">
        <w:rPr>
          <w:spacing w:val="-1"/>
          <w:sz w:val="24"/>
        </w:rPr>
        <w:t>value.</w:t>
      </w:r>
    </w:p>
    <w:p w:rsidR="00A824FC" w:rsidRPr="0087588A" w:rsidRDefault="00A824FC" w:rsidP="00DA39F3">
      <w:pPr>
        <w:widowControl w:val="0"/>
        <w:numPr>
          <w:ilvl w:val="0"/>
          <w:numId w:val="54"/>
        </w:numPr>
        <w:tabs>
          <w:tab w:val="left" w:pos="821"/>
        </w:tabs>
        <w:spacing w:before="7" w:line="281" w:lineRule="exact"/>
        <w:ind w:hanging="360"/>
        <w:rPr>
          <w:sz w:val="24"/>
        </w:rPr>
      </w:pPr>
      <w:r w:rsidRPr="0087588A">
        <w:rPr>
          <w:sz w:val="24"/>
        </w:rPr>
        <w:t>Click the</w:t>
      </w:r>
      <w:r w:rsidRPr="0087588A">
        <w:rPr>
          <w:spacing w:val="-1"/>
          <w:sz w:val="24"/>
        </w:rPr>
        <w:t xml:space="preserve"> &lt;</w:t>
      </w:r>
      <w:r w:rsidRPr="0087588A">
        <w:rPr>
          <w:rFonts w:ascii="Courier New"/>
          <w:spacing w:val="-1"/>
          <w:sz w:val="20"/>
        </w:rPr>
        <w:t>Dismiss Stays</w:t>
      </w:r>
      <w:r w:rsidRPr="0087588A">
        <w:rPr>
          <w:spacing w:val="-1"/>
          <w:sz w:val="24"/>
        </w:rPr>
        <w:t>&gt;</w:t>
      </w:r>
      <w:r w:rsidRPr="0087588A">
        <w:rPr>
          <w:sz w:val="24"/>
        </w:rPr>
        <w:t xml:space="preserve"> button.</w:t>
      </w:r>
    </w:p>
    <w:p w:rsidR="00A824FC" w:rsidRPr="0087588A" w:rsidRDefault="00A824FC" w:rsidP="00DA39F3">
      <w:pPr>
        <w:pStyle w:val="BodyText"/>
        <w:widowControl w:val="0"/>
        <w:numPr>
          <w:ilvl w:val="0"/>
          <w:numId w:val="54"/>
        </w:numPr>
        <w:tabs>
          <w:tab w:val="left" w:pos="821"/>
        </w:tabs>
        <w:spacing w:before="0" w:after="0" w:line="273" w:lineRule="exact"/>
        <w:ind w:hanging="360"/>
      </w:pPr>
      <w:r w:rsidRPr="0087588A">
        <w:lastRenderedPageBreak/>
        <w:t xml:space="preserve">The stay will be </w:t>
      </w:r>
      <w:r w:rsidRPr="0087588A">
        <w:rPr>
          <w:spacing w:val="-1"/>
        </w:rPr>
        <w:t>dismissed</w:t>
      </w:r>
      <w:r w:rsidRPr="0087588A">
        <w:t xml:space="preserve"> with the</w:t>
      </w:r>
      <w:r w:rsidRPr="0087588A">
        <w:rPr>
          <w:spacing w:val="-1"/>
        </w:rPr>
        <w:t xml:space="preserve"> </w:t>
      </w:r>
      <w:r w:rsidRPr="0087588A">
        <w:t>new</w:t>
      </w:r>
      <w:r w:rsidRPr="0087588A">
        <w:rPr>
          <w:spacing w:val="-1"/>
        </w:rPr>
        <w:t xml:space="preserve"> Dismiss</w:t>
      </w:r>
      <w:r w:rsidRPr="0087588A">
        <w:t xml:space="preserve"> Type </w:t>
      </w:r>
      <w:r w:rsidRPr="0087588A">
        <w:rPr>
          <w:spacing w:val="-1"/>
        </w:rPr>
        <w:t>value.</w:t>
      </w:r>
    </w:p>
    <w:p w:rsidR="00A824FC" w:rsidRPr="0087588A" w:rsidRDefault="00A824FC" w:rsidP="00A824FC">
      <w:pPr>
        <w:spacing w:before="132"/>
        <w:ind w:left="2287" w:right="2167"/>
        <w:jc w:val="center"/>
        <w:rPr>
          <w:rFonts w:ascii="Arial" w:eastAsia="Arial" w:hAnsi="Arial" w:cs="Arial"/>
          <w:sz w:val="18"/>
          <w:szCs w:val="18"/>
        </w:rPr>
      </w:pPr>
      <w:r w:rsidRPr="0087588A">
        <w:rPr>
          <w:noProof/>
          <w:sz w:val="20"/>
          <w:szCs w:val="20"/>
        </w:rPr>
        <w:drawing>
          <wp:inline distT="0" distB="0" distL="0" distR="0" wp14:anchorId="0A89DEC8" wp14:editId="66344504">
            <wp:extent cx="361950" cy="942975"/>
            <wp:effectExtent l="0" t="0" r="0" b="9525"/>
            <wp:docPr id="71" name="image38.jpeg" descr="Selected Dismiss Stay option" title="Selected 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80" cstate="print"/>
                    <a:stretch>
                      <a:fillRect/>
                    </a:stretch>
                  </pic:blipFill>
                  <pic:spPr>
                    <a:xfrm>
                      <a:off x="0" y="0"/>
                      <a:ext cx="361950" cy="942975"/>
                    </a:xfrm>
                    <a:prstGeom prst="rect">
                      <a:avLst/>
                    </a:prstGeom>
                  </pic:spPr>
                </pic:pic>
              </a:graphicData>
            </a:graphic>
          </wp:inline>
        </w:drawing>
      </w:r>
    </w:p>
    <w:p w:rsidR="00A824FC" w:rsidRPr="0087588A" w:rsidRDefault="00FF28C5" w:rsidP="00FF28C5">
      <w:pPr>
        <w:pStyle w:val="Caption"/>
        <w:jc w:val="center"/>
        <w:rPr>
          <w:rFonts w:ascii="Arial" w:eastAsia="Arial" w:hAnsi="Arial"/>
          <w:sz w:val="18"/>
          <w:szCs w:val="18"/>
        </w:rPr>
      </w:pPr>
      <w:bookmarkStart w:id="489" w:name="_Toc479683287"/>
      <w:bookmarkStart w:id="490" w:name="_Toc479632070"/>
      <w:bookmarkStart w:id="491" w:name="_Toc499543514"/>
      <w:r w:rsidRPr="0087588A">
        <w:t xml:space="preserve">Figure </w:t>
      </w:r>
      <w:fldSimple w:instr=" SEQ Figure \* ARABIC ">
        <w:r w:rsidR="0034324B">
          <w:rPr>
            <w:noProof/>
          </w:rPr>
          <w:t>33</w:t>
        </w:r>
      </w:fldSimple>
      <w:r w:rsidRPr="0087588A">
        <w:t xml:space="preserve">: </w:t>
      </w:r>
      <w:r w:rsidR="00A824FC" w:rsidRPr="0087588A">
        <w:t>Selected Dismiss Stay option</w:t>
      </w:r>
      <w:bookmarkEnd w:id="489"/>
      <w:bookmarkEnd w:id="490"/>
      <w:bookmarkEnd w:id="491"/>
    </w:p>
    <w:p w:rsidR="00A824FC" w:rsidRPr="0087588A" w:rsidRDefault="00A824FC" w:rsidP="00A824FC">
      <w:pPr>
        <w:jc w:val="center"/>
      </w:pPr>
      <w:r w:rsidRPr="0087588A">
        <w:rPr>
          <w:rFonts w:ascii="Arial" w:eastAsia="Arial" w:hAnsi="Arial" w:cs="Arial"/>
          <w:noProof/>
          <w:sz w:val="20"/>
          <w:szCs w:val="20"/>
        </w:rPr>
        <w:drawing>
          <wp:inline distT="0" distB="0" distL="0" distR="0" wp14:anchorId="7E48AAA7" wp14:editId="44C7C0B4">
            <wp:extent cx="4029075" cy="1383983"/>
            <wp:effectExtent l="0" t="0" r="0" b="6985"/>
            <wp:docPr id="73" name="image28.jpeg" descr=" Enabled Dismiss Type and Dismiss Stays features" title=" Enabled Dismiss Type and Dismiss Stay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66" cstate="print"/>
                    <a:stretch>
                      <a:fillRect/>
                    </a:stretch>
                  </pic:blipFill>
                  <pic:spPr>
                    <a:xfrm>
                      <a:off x="0" y="0"/>
                      <a:ext cx="4032958" cy="1385317"/>
                    </a:xfrm>
                    <a:prstGeom prst="rect">
                      <a:avLst/>
                    </a:prstGeom>
                  </pic:spPr>
                </pic:pic>
              </a:graphicData>
            </a:graphic>
          </wp:inline>
        </w:drawing>
      </w:r>
    </w:p>
    <w:p w:rsidR="002633D0" w:rsidRPr="0087588A" w:rsidRDefault="00FF28C5" w:rsidP="00F2539B">
      <w:pPr>
        <w:pStyle w:val="Caption"/>
        <w:jc w:val="center"/>
      </w:pPr>
      <w:bookmarkStart w:id="492" w:name="_Toc479683288"/>
      <w:bookmarkStart w:id="493" w:name="_Toc479632071"/>
      <w:bookmarkStart w:id="494" w:name="_Toc499543515"/>
      <w:r w:rsidRPr="0087588A">
        <w:t xml:space="preserve">Figure </w:t>
      </w:r>
      <w:fldSimple w:instr=" SEQ Figure \* ARABIC ">
        <w:r w:rsidR="0034324B">
          <w:rPr>
            <w:noProof/>
          </w:rPr>
          <w:t>34</w:t>
        </w:r>
      </w:fldSimple>
      <w:r w:rsidRPr="0087588A">
        <w:t>:</w:t>
      </w:r>
      <w:r w:rsidR="00A824FC" w:rsidRPr="0087588A">
        <w:rPr>
          <w:rFonts w:ascii="Arial"/>
          <w:b w:val="0"/>
          <w:sz w:val="18"/>
        </w:rPr>
        <w:t xml:space="preserve"> </w:t>
      </w:r>
      <w:r w:rsidR="00A824FC" w:rsidRPr="0087588A">
        <w:t>Enabled Dismiss Type and Dismiss Stays features</w:t>
      </w:r>
      <w:bookmarkEnd w:id="492"/>
      <w:bookmarkEnd w:id="493"/>
      <w:bookmarkEnd w:id="494"/>
    </w:p>
    <w:p w:rsidR="00A824FC" w:rsidRPr="0087588A" w:rsidRDefault="00A824FC" w:rsidP="00A824FC">
      <w:pPr>
        <w:spacing w:before="118"/>
        <w:ind w:left="2172" w:right="2292"/>
        <w:jc w:val="center"/>
        <w:rPr>
          <w:rFonts w:ascii="Arial" w:eastAsia="Arial" w:hAnsi="Arial" w:cs="Arial"/>
          <w:sz w:val="18"/>
          <w:szCs w:val="18"/>
        </w:rPr>
      </w:pPr>
      <w:r w:rsidRPr="0087588A">
        <w:rPr>
          <w:rFonts w:ascii="Arial" w:eastAsia="Arial" w:hAnsi="Arial" w:cs="Arial"/>
          <w:noProof/>
          <w:sz w:val="20"/>
          <w:szCs w:val="20"/>
        </w:rPr>
        <w:drawing>
          <wp:inline distT="0" distB="0" distL="0" distR="0" wp14:anchorId="3E3892EE" wp14:editId="1B6990A0">
            <wp:extent cx="2324100" cy="381000"/>
            <wp:effectExtent l="0" t="0" r="0" b="0"/>
            <wp:docPr id="75" name="image39.jpeg" descr="Select Dismiss Type advisory message" title="Select Dismiss Type advisor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81" cstate="print"/>
                    <a:stretch>
                      <a:fillRect/>
                    </a:stretch>
                  </pic:blipFill>
                  <pic:spPr>
                    <a:xfrm>
                      <a:off x="0" y="0"/>
                      <a:ext cx="2324100" cy="381000"/>
                    </a:xfrm>
                    <a:prstGeom prst="rect">
                      <a:avLst/>
                    </a:prstGeom>
                  </pic:spPr>
                </pic:pic>
              </a:graphicData>
            </a:graphic>
          </wp:inline>
        </w:drawing>
      </w:r>
    </w:p>
    <w:p w:rsidR="00A824FC" w:rsidRPr="0087588A" w:rsidRDefault="00C32135" w:rsidP="00C32135">
      <w:pPr>
        <w:pStyle w:val="Caption"/>
        <w:jc w:val="center"/>
        <w:rPr>
          <w:rFonts w:ascii="Arial" w:eastAsia="Arial" w:hAnsi="Arial"/>
          <w:sz w:val="18"/>
          <w:szCs w:val="18"/>
        </w:rPr>
      </w:pPr>
      <w:bookmarkStart w:id="495" w:name="_Toc479683289"/>
      <w:bookmarkStart w:id="496" w:name="_Toc479632072"/>
      <w:bookmarkStart w:id="497" w:name="_Toc499543516"/>
      <w:r w:rsidRPr="0087588A">
        <w:t xml:space="preserve">Figure </w:t>
      </w:r>
      <w:fldSimple w:instr=" SEQ Figure \* ARABIC ">
        <w:r w:rsidR="0034324B">
          <w:rPr>
            <w:noProof/>
          </w:rPr>
          <w:t>35</w:t>
        </w:r>
      </w:fldSimple>
      <w:r w:rsidRPr="0087588A">
        <w:rPr>
          <w:b w:val="0"/>
        </w:rPr>
        <w:t>:</w:t>
      </w:r>
      <w:r w:rsidR="00A824FC" w:rsidRPr="0087588A">
        <w:rPr>
          <w:b w:val="0"/>
          <w:bCs w:val="0"/>
        </w:rPr>
        <w:t xml:space="preserve"> </w:t>
      </w:r>
      <w:r w:rsidR="00A824FC" w:rsidRPr="0087588A">
        <w:rPr>
          <w:bCs w:val="0"/>
        </w:rPr>
        <w:t>Select Dismiss Type advisory message</w:t>
      </w:r>
      <w:bookmarkEnd w:id="495"/>
      <w:bookmarkEnd w:id="496"/>
      <w:bookmarkEnd w:id="497"/>
    </w:p>
    <w:p w:rsidR="00A37D0E" w:rsidRPr="0087588A" w:rsidRDefault="00A37D0E" w:rsidP="00A37D0E">
      <w:pPr>
        <w:rPr>
          <w:b/>
          <w:spacing w:val="-1"/>
          <w:sz w:val="24"/>
        </w:rPr>
      </w:pPr>
      <w:r w:rsidRPr="0087588A">
        <w:rPr>
          <w:b/>
          <w:noProof/>
          <w:position w:val="2"/>
          <w:sz w:val="24"/>
        </w:rPr>
        <w:drawing>
          <wp:inline distT="0" distB="0" distL="0" distR="0" wp14:anchorId="3BDE0DA3" wp14:editId="50BDF2F1">
            <wp:extent cx="238125" cy="237744"/>
            <wp:effectExtent l="0" t="0" r="0" b="0"/>
            <wp:docPr id="7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17" cstate="print"/>
                    <a:stretch>
                      <a:fillRect/>
                    </a:stretch>
                  </pic:blipFill>
                  <pic:spPr>
                    <a:xfrm>
                      <a:off x="0" y="0"/>
                      <a:ext cx="238125" cy="237744"/>
                    </a:xfrm>
                    <a:prstGeom prst="rect">
                      <a:avLst/>
                    </a:prstGeom>
                  </pic:spPr>
                </pic:pic>
              </a:graphicData>
            </a:graphic>
          </wp:inline>
        </w:drawing>
      </w:r>
      <w:r w:rsidR="00DF273B" w:rsidRPr="0087588A">
        <w:rPr>
          <w:b/>
          <w:sz w:val="24"/>
        </w:rPr>
        <w:t xml:space="preserve"> </w:t>
      </w:r>
      <w:r w:rsidRPr="0087588A">
        <w:rPr>
          <w:b/>
          <w:sz w:val="24"/>
        </w:rPr>
        <w:t xml:space="preserve">Only a </w:t>
      </w:r>
      <w:r w:rsidRPr="0087588A">
        <w:rPr>
          <w:b/>
          <w:spacing w:val="-1"/>
          <w:sz w:val="24"/>
        </w:rPr>
        <w:t>checked</w:t>
      </w:r>
      <w:r w:rsidRPr="0087588A">
        <w:rPr>
          <w:b/>
          <w:sz w:val="24"/>
        </w:rPr>
        <w:t xml:space="preserve"> </w:t>
      </w:r>
      <w:r w:rsidRPr="0087588A">
        <w:rPr>
          <w:b/>
          <w:spacing w:val="-1"/>
          <w:sz w:val="24"/>
        </w:rPr>
        <w:t>patient</w:t>
      </w:r>
      <w:r w:rsidRPr="0087588A">
        <w:rPr>
          <w:b/>
          <w:sz w:val="24"/>
        </w:rPr>
        <w:t xml:space="preserve"> stay row</w:t>
      </w:r>
      <w:r w:rsidRPr="0087588A">
        <w:rPr>
          <w:b/>
          <w:spacing w:val="-2"/>
          <w:sz w:val="24"/>
        </w:rPr>
        <w:t xml:space="preserve"> </w:t>
      </w:r>
      <w:r w:rsidRPr="0087588A">
        <w:rPr>
          <w:b/>
          <w:sz w:val="24"/>
        </w:rPr>
        <w:t>is dismissed</w:t>
      </w:r>
      <w:r w:rsidR="00D64DA7" w:rsidRPr="0087588A">
        <w:rPr>
          <w:b/>
          <w:sz w:val="24"/>
        </w:rPr>
        <w:t xml:space="preserve"> and </w:t>
      </w:r>
      <w:r w:rsidR="00D64DA7" w:rsidRPr="0087588A">
        <w:rPr>
          <w:b/>
          <w:spacing w:val="-1"/>
          <w:sz w:val="24"/>
        </w:rPr>
        <w:t>w</w:t>
      </w:r>
      <w:r w:rsidRPr="0087588A">
        <w:rPr>
          <w:b/>
          <w:spacing w:val="-1"/>
          <w:sz w:val="24"/>
        </w:rPr>
        <w:t>ill</w:t>
      </w:r>
      <w:r w:rsidRPr="0087588A">
        <w:rPr>
          <w:b/>
          <w:sz w:val="24"/>
        </w:rPr>
        <w:t xml:space="preserve"> </w:t>
      </w:r>
      <w:r w:rsidRPr="0087588A">
        <w:rPr>
          <w:b/>
          <w:spacing w:val="-1"/>
          <w:sz w:val="24"/>
        </w:rPr>
        <w:t>reappear</w:t>
      </w:r>
      <w:r w:rsidRPr="0087588A">
        <w:rPr>
          <w:b/>
          <w:sz w:val="24"/>
        </w:rPr>
        <w:t xml:space="preserve"> if </w:t>
      </w:r>
      <w:r w:rsidRPr="0087588A">
        <w:rPr>
          <w:b/>
          <w:spacing w:val="-1"/>
          <w:sz w:val="24"/>
        </w:rPr>
        <w:t>there</w:t>
      </w:r>
      <w:r w:rsidRPr="0087588A">
        <w:rPr>
          <w:b/>
          <w:sz w:val="24"/>
        </w:rPr>
        <w:t xml:space="preserve"> is another</w:t>
      </w:r>
      <w:r w:rsidRPr="0087588A">
        <w:rPr>
          <w:b/>
          <w:spacing w:val="41"/>
          <w:sz w:val="24"/>
        </w:rPr>
        <w:t xml:space="preserve"> </w:t>
      </w:r>
      <w:r w:rsidRPr="0087588A">
        <w:rPr>
          <w:b/>
          <w:sz w:val="24"/>
        </w:rPr>
        <w:t>movement</w:t>
      </w:r>
      <w:r w:rsidRPr="0087588A">
        <w:rPr>
          <w:b/>
          <w:spacing w:val="-1"/>
          <w:sz w:val="24"/>
        </w:rPr>
        <w:t xml:space="preserve"> </w:t>
      </w:r>
      <w:r w:rsidRPr="0087588A">
        <w:rPr>
          <w:b/>
          <w:sz w:val="24"/>
        </w:rPr>
        <w:t xml:space="preserve">for the </w:t>
      </w:r>
      <w:r w:rsidRPr="0087588A">
        <w:rPr>
          <w:b/>
          <w:spacing w:val="-1"/>
          <w:sz w:val="24"/>
        </w:rPr>
        <w:t>patient</w:t>
      </w:r>
      <w:r w:rsidRPr="0087588A">
        <w:rPr>
          <w:b/>
          <w:sz w:val="24"/>
        </w:rPr>
        <w:t xml:space="preserve"> or a new</w:t>
      </w:r>
      <w:r w:rsidRPr="0087588A">
        <w:rPr>
          <w:b/>
          <w:spacing w:val="-1"/>
          <w:sz w:val="24"/>
        </w:rPr>
        <w:t xml:space="preserve"> </w:t>
      </w:r>
      <w:r w:rsidRPr="0087588A">
        <w:rPr>
          <w:b/>
          <w:sz w:val="24"/>
        </w:rPr>
        <w:t xml:space="preserve">hospital </w:t>
      </w:r>
      <w:r w:rsidRPr="0087588A">
        <w:rPr>
          <w:b/>
          <w:spacing w:val="-1"/>
          <w:sz w:val="24"/>
        </w:rPr>
        <w:t>admission,</w:t>
      </w:r>
      <w:r w:rsidRPr="0087588A">
        <w:rPr>
          <w:b/>
          <w:sz w:val="24"/>
        </w:rPr>
        <w:t xml:space="preserve"> to make UM </w:t>
      </w:r>
      <w:r w:rsidRPr="0087588A">
        <w:rPr>
          <w:b/>
          <w:spacing w:val="-1"/>
          <w:sz w:val="24"/>
        </w:rPr>
        <w:t>reviewers</w:t>
      </w:r>
      <w:r w:rsidRPr="0087588A">
        <w:rPr>
          <w:b/>
          <w:sz w:val="24"/>
        </w:rPr>
        <w:t xml:space="preserve"> </w:t>
      </w:r>
      <w:r w:rsidRPr="0087588A">
        <w:rPr>
          <w:b/>
          <w:spacing w:val="-1"/>
          <w:sz w:val="24"/>
        </w:rPr>
        <w:t>aware</w:t>
      </w:r>
      <w:r w:rsidRPr="0087588A">
        <w:rPr>
          <w:b/>
          <w:sz w:val="24"/>
        </w:rPr>
        <w:t xml:space="preserve"> of new</w:t>
      </w:r>
      <w:r w:rsidRPr="0087588A">
        <w:rPr>
          <w:b/>
          <w:spacing w:val="47"/>
          <w:sz w:val="24"/>
        </w:rPr>
        <w:t xml:space="preserve"> </w:t>
      </w:r>
      <w:r w:rsidRPr="0087588A">
        <w:rPr>
          <w:b/>
          <w:sz w:val="24"/>
        </w:rPr>
        <w:t>admissions</w:t>
      </w:r>
      <w:r w:rsidRPr="0087588A">
        <w:rPr>
          <w:b/>
          <w:spacing w:val="-2"/>
          <w:sz w:val="24"/>
        </w:rPr>
        <w:t xml:space="preserve"> </w:t>
      </w:r>
      <w:r w:rsidRPr="0087588A">
        <w:rPr>
          <w:b/>
          <w:sz w:val="24"/>
        </w:rPr>
        <w:t xml:space="preserve">and continued stays </w:t>
      </w:r>
      <w:r w:rsidRPr="0087588A">
        <w:rPr>
          <w:b/>
          <w:spacing w:val="-1"/>
          <w:sz w:val="24"/>
        </w:rPr>
        <w:t>requiring</w:t>
      </w:r>
      <w:r w:rsidRPr="0087588A">
        <w:rPr>
          <w:b/>
          <w:sz w:val="24"/>
        </w:rPr>
        <w:t xml:space="preserve"> </w:t>
      </w:r>
      <w:r w:rsidRPr="0087588A">
        <w:rPr>
          <w:b/>
          <w:spacing w:val="-1"/>
          <w:sz w:val="24"/>
        </w:rPr>
        <w:t>reviews.</w:t>
      </w:r>
    </w:p>
    <w:p w:rsidR="00A37D0E" w:rsidRPr="0087588A" w:rsidRDefault="0045159C" w:rsidP="00A37D0E">
      <w:pPr>
        <w:pStyle w:val="Heading2"/>
      </w:pPr>
      <w:r w:rsidRPr="0087588A">
        <w:t xml:space="preserve"> </w:t>
      </w:r>
      <w:bookmarkStart w:id="498" w:name="_Toc479676055"/>
      <w:bookmarkStart w:id="499" w:name="_Toc479631791"/>
      <w:bookmarkStart w:id="500" w:name="_Toc499543755"/>
      <w:r w:rsidR="00A37D0E" w:rsidRPr="0087588A">
        <w:t>Selecting Patients for Review</w:t>
      </w:r>
      <w:bookmarkEnd w:id="498"/>
      <w:bookmarkEnd w:id="499"/>
      <w:bookmarkEnd w:id="500"/>
      <w:r w:rsidR="00A30F47" w:rsidRPr="0087588A">
        <w:fldChar w:fldCharType="begin"/>
      </w:r>
      <w:r w:rsidR="00A30F47" w:rsidRPr="0087588A">
        <w:instrText xml:space="preserve"> XE "</w:instrText>
      </w:r>
      <w:r w:rsidR="00A30F47" w:rsidRPr="0087588A">
        <w:rPr>
          <w:spacing w:val="-1"/>
          <w:sz w:val="20"/>
        </w:rPr>
        <w:instrText>Selecting</w:instrText>
      </w:r>
      <w:r w:rsidR="00A30F47" w:rsidRPr="0087588A">
        <w:rPr>
          <w:sz w:val="20"/>
        </w:rPr>
        <w:instrText xml:space="preserve"> </w:instrText>
      </w:r>
      <w:r w:rsidR="00A30F47" w:rsidRPr="0087588A">
        <w:rPr>
          <w:spacing w:val="-1"/>
          <w:sz w:val="20"/>
        </w:rPr>
        <w:instrText>Patients</w:instrText>
      </w:r>
      <w:r w:rsidR="00A30F47" w:rsidRPr="0087588A">
        <w:rPr>
          <w:sz w:val="20"/>
        </w:rPr>
        <w:instrText xml:space="preserve"> </w:instrText>
      </w:r>
      <w:r w:rsidR="00A30F47" w:rsidRPr="0087588A">
        <w:rPr>
          <w:spacing w:val="-1"/>
          <w:sz w:val="20"/>
        </w:rPr>
        <w:instrText>for</w:instrText>
      </w:r>
      <w:r w:rsidR="00A30F47" w:rsidRPr="0087588A">
        <w:rPr>
          <w:sz w:val="20"/>
        </w:rPr>
        <w:instrText xml:space="preserve"> </w:instrText>
      </w:r>
      <w:r w:rsidR="00A30F47" w:rsidRPr="0087588A">
        <w:rPr>
          <w:spacing w:val="-1"/>
          <w:sz w:val="20"/>
        </w:rPr>
        <w:instrText>Review</w:instrText>
      </w:r>
      <w:r w:rsidR="00A30F47" w:rsidRPr="0087588A">
        <w:instrText xml:space="preserve">" </w:instrText>
      </w:r>
      <w:r w:rsidR="00A30F47" w:rsidRPr="0087588A">
        <w:fldChar w:fldCharType="end"/>
      </w:r>
    </w:p>
    <w:p w:rsidR="00A37D0E" w:rsidRPr="0087588A" w:rsidRDefault="00A37D0E" w:rsidP="00A37D0E">
      <w:pPr>
        <w:pStyle w:val="Heading3"/>
      </w:pPr>
      <w:bookmarkStart w:id="501" w:name="_Toc479676056"/>
      <w:bookmarkStart w:id="502" w:name="_Toc479631792"/>
      <w:bookmarkStart w:id="503" w:name="_Toc499543756"/>
      <w:r w:rsidRPr="0087588A">
        <w:t>Selecting a Patient from the Patient Movements List</w:t>
      </w:r>
      <w:bookmarkEnd w:id="501"/>
      <w:bookmarkEnd w:id="502"/>
      <w:bookmarkEnd w:id="503"/>
    </w:p>
    <w:p w:rsidR="00A37D0E" w:rsidRPr="0087588A" w:rsidRDefault="00A37D0E" w:rsidP="00A37D0E">
      <w:pPr>
        <w:pStyle w:val="BodyText"/>
        <w:spacing w:before="238"/>
      </w:pPr>
      <w:r w:rsidRPr="0087588A">
        <w:t xml:space="preserve">Use this </w:t>
      </w:r>
      <w:r w:rsidRPr="0087588A">
        <w:rPr>
          <w:spacing w:val="-1"/>
        </w:rPr>
        <w:t>feature</w:t>
      </w:r>
      <w:r w:rsidRPr="0087588A">
        <w:t xml:space="preserve"> to select</w:t>
      </w:r>
      <w:r w:rsidRPr="0087588A">
        <w:rPr>
          <w:spacing w:val="-2"/>
        </w:rPr>
        <w:t xml:space="preserve"> </w:t>
      </w:r>
      <w:r w:rsidRPr="0087588A">
        <w:t xml:space="preserve">a patient </w:t>
      </w:r>
      <w:r w:rsidRPr="0087588A">
        <w:rPr>
          <w:spacing w:val="-1"/>
        </w:rPr>
        <w:t>stay</w:t>
      </w:r>
      <w:r w:rsidRPr="0087588A">
        <w:t xml:space="preserve"> to enter a review.</w:t>
      </w:r>
    </w:p>
    <w:p w:rsidR="00A37D0E" w:rsidRPr="0087588A" w:rsidRDefault="00A37D0E" w:rsidP="000443F5">
      <w:pPr>
        <w:pStyle w:val="Heading4"/>
        <w:widowControl w:val="0"/>
        <w:tabs>
          <w:tab w:val="clear" w:pos="2394"/>
        </w:tabs>
        <w:spacing w:before="120" w:after="0"/>
        <w:ind w:left="864"/>
      </w:pPr>
      <w:bookmarkStart w:id="504" w:name="_Toc479676057"/>
      <w:bookmarkStart w:id="505" w:name="_Toc479631793"/>
      <w:bookmarkStart w:id="506" w:name="_Toc499543757"/>
      <w:r w:rsidRPr="0087588A">
        <w:t>To select a</w:t>
      </w:r>
      <w:r w:rsidRPr="0087588A">
        <w:rPr>
          <w:spacing w:val="-2"/>
        </w:rPr>
        <w:t xml:space="preserve"> </w:t>
      </w:r>
      <w:r w:rsidRPr="0087588A">
        <w:t xml:space="preserve">patient </w:t>
      </w:r>
      <w:r w:rsidRPr="0087588A">
        <w:rPr>
          <w:spacing w:val="-1"/>
        </w:rPr>
        <w:t>movement</w:t>
      </w:r>
      <w:r w:rsidRPr="0087588A">
        <w:t xml:space="preserve"> </w:t>
      </w:r>
      <w:r w:rsidRPr="0087588A">
        <w:rPr>
          <w:spacing w:val="-1"/>
        </w:rPr>
        <w:t>for</w:t>
      </w:r>
      <w:r w:rsidRPr="0087588A">
        <w:t xml:space="preserve"> review</w:t>
      </w:r>
      <w:bookmarkEnd w:id="504"/>
      <w:bookmarkEnd w:id="505"/>
      <w:bookmarkEnd w:id="506"/>
    </w:p>
    <w:p w:rsidR="00A37D0E" w:rsidRPr="0087588A" w:rsidRDefault="00A37D0E" w:rsidP="00DA39F3">
      <w:pPr>
        <w:pStyle w:val="BodyText"/>
        <w:widowControl w:val="0"/>
        <w:numPr>
          <w:ilvl w:val="3"/>
          <w:numId w:val="55"/>
        </w:numPr>
        <w:tabs>
          <w:tab w:val="left" w:pos="1991"/>
        </w:tabs>
        <w:spacing w:before="0" w:after="0" w:line="275" w:lineRule="exact"/>
      </w:pPr>
      <w:r w:rsidRPr="0087588A">
        <w:t xml:space="preserve">Conduct a search for </w:t>
      </w:r>
      <w:r w:rsidRPr="0087588A">
        <w:rPr>
          <w:spacing w:val="-1"/>
        </w:rPr>
        <w:t>patients</w:t>
      </w:r>
      <w:r w:rsidRPr="0087588A">
        <w:t xml:space="preserve"> using the desired </w:t>
      </w:r>
      <w:r w:rsidRPr="0087588A">
        <w:rPr>
          <w:spacing w:val="-1"/>
        </w:rPr>
        <w:t>filters.</w:t>
      </w:r>
    </w:p>
    <w:p w:rsidR="00A37D0E" w:rsidRPr="0087588A" w:rsidRDefault="00A37D0E" w:rsidP="00DA39F3">
      <w:pPr>
        <w:widowControl w:val="0"/>
        <w:numPr>
          <w:ilvl w:val="3"/>
          <w:numId w:val="55"/>
        </w:numPr>
        <w:tabs>
          <w:tab w:val="left" w:pos="1991"/>
        </w:tabs>
        <w:rPr>
          <w:sz w:val="24"/>
        </w:rPr>
      </w:pPr>
      <w:r w:rsidRPr="0087588A">
        <w:rPr>
          <w:spacing w:val="-1"/>
          <w:sz w:val="24"/>
        </w:rPr>
        <w:t>When</w:t>
      </w:r>
      <w:r w:rsidRPr="0087588A">
        <w:rPr>
          <w:sz w:val="24"/>
        </w:rPr>
        <w:t xml:space="preserve"> the results </w:t>
      </w:r>
      <w:r w:rsidRPr="0087588A">
        <w:rPr>
          <w:spacing w:val="-1"/>
          <w:sz w:val="24"/>
        </w:rPr>
        <w:t>display,</w:t>
      </w:r>
      <w:r w:rsidRPr="0087588A">
        <w:rPr>
          <w:sz w:val="24"/>
        </w:rPr>
        <w:t xml:space="preserve"> </w:t>
      </w:r>
      <w:r w:rsidRPr="0087588A">
        <w:rPr>
          <w:i/>
          <w:sz w:val="24"/>
        </w:rPr>
        <w:t xml:space="preserve">click </w:t>
      </w:r>
      <w:r w:rsidRPr="0087588A">
        <w:rPr>
          <w:sz w:val="24"/>
        </w:rPr>
        <w:t xml:space="preserve">on a </w:t>
      </w:r>
      <w:r w:rsidRPr="0087588A">
        <w:rPr>
          <w:spacing w:val="-1"/>
          <w:sz w:val="24"/>
        </w:rPr>
        <w:t>hyperlinked</w:t>
      </w:r>
      <w:r w:rsidRPr="0087588A">
        <w:rPr>
          <w:sz w:val="24"/>
        </w:rPr>
        <w:t xml:space="preserve"> </w:t>
      </w:r>
      <w:r w:rsidRPr="0087588A">
        <w:rPr>
          <w:spacing w:val="-1"/>
          <w:sz w:val="24"/>
        </w:rPr>
        <w:t>name</w:t>
      </w:r>
      <w:r w:rsidRPr="0087588A">
        <w:rPr>
          <w:sz w:val="24"/>
        </w:rPr>
        <w:t xml:space="preserve"> in the </w:t>
      </w:r>
      <w:r w:rsidRPr="0087588A">
        <w:rPr>
          <w:b/>
          <w:sz w:val="24"/>
        </w:rPr>
        <w:t xml:space="preserve">Patient Name </w:t>
      </w:r>
      <w:r w:rsidR="00D03205" w:rsidRPr="0087588A">
        <w:rPr>
          <w:sz w:val="24"/>
        </w:rPr>
        <w:t>column worklist.</w:t>
      </w:r>
    </w:p>
    <w:p w:rsidR="00A37D0E" w:rsidRPr="0087588A" w:rsidRDefault="00A37D0E" w:rsidP="00DA39F3">
      <w:pPr>
        <w:widowControl w:val="0"/>
        <w:numPr>
          <w:ilvl w:val="3"/>
          <w:numId w:val="55"/>
        </w:numPr>
        <w:tabs>
          <w:tab w:val="left" w:pos="1991"/>
        </w:tabs>
        <w:rPr>
          <w:sz w:val="24"/>
        </w:rPr>
      </w:pPr>
      <w:r w:rsidRPr="0087588A">
        <w:rPr>
          <w:sz w:val="24"/>
        </w:rPr>
        <w:t xml:space="preserve">The </w:t>
      </w:r>
      <w:r w:rsidRPr="0087588A">
        <w:rPr>
          <w:b/>
          <w:i/>
          <w:sz w:val="24"/>
        </w:rPr>
        <w:t>Patient</w:t>
      </w:r>
      <w:r w:rsidRPr="0087588A">
        <w:rPr>
          <w:b/>
          <w:i/>
          <w:spacing w:val="-1"/>
          <w:sz w:val="24"/>
        </w:rPr>
        <w:t xml:space="preserve"> </w:t>
      </w:r>
      <w:r w:rsidRPr="0087588A">
        <w:rPr>
          <w:b/>
          <w:i/>
          <w:sz w:val="24"/>
        </w:rPr>
        <w:t xml:space="preserve">Stay </w:t>
      </w:r>
      <w:r w:rsidRPr="0087588A">
        <w:rPr>
          <w:b/>
          <w:i/>
          <w:spacing w:val="-1"/>
          <w:sz w:val="24"/>
        </w:rPr>
        <w:t>History</w:t>
      </w:r>
      <w:r w:rsidR="00A30F47" w:rsidRPr="0087588A">
        <w:rPr>
          <w:b/>
          <w:i/>
          <w:spacing w:val="-1"/>
          <w:sz w:val="24"/>
        </w:rPr>
        <w:fldChar w:fldCharType="begin"/>
      </w:r>
      <w:r w:rsidR="00A30F47" w:rsidRPr="0087588A">
        <w:instrText xml:space="preserve"> XE "</w:instrText>
      </w:r>
      <w:r w:rsidR="00A30F47" w:rsidRPr="0087588A">
        <w:rPr>
          <w:spacing w:val="-1"/>
          <w:sz w:val="20"/>
        </w:rPr>
        <w:instrText>Patient</w:instrText>
      </w:r>
      <w:r w:rsidR="00A30F47" w:rsidRPr="0087588A">
        <w:rPr>
          <w:sz w:val="20"/>
        </w:rPr>
        <w:instrText xml:space="preserve"> Stay</w:instrText>
      </w:r>
      <w:r w:rsidR="00A30F47" w:rsidRPr="0087588A">
        <w:rPr>
          <w:spacing w:val="-1"/>
          <w:sz w:val="20"/>
        </w:rPr>
        <w:instrText xml:space="preserve"> History</w:instrText>
      </w:r>
      <w:r w:rsidR="00A30F47" w:rsidRPr="0087588A">
        <w:instrText xml:space="preserve">" </w:instrText>
      </w:r>
      <w:r w:rsidR="00A30F47" w:rsidRPr="0087588A">
        <w:rPr>
          <w:b/>
          <w:i/>
          <w:spacing w:val="-1"/>
          <w:sz w:val="24"/>
        </w:rPr>
        <w:fldChar w:fldCharType="end"/>
      </w:r>
      <w:r w:rsidR="00DF273B" w:rsidRPr="0087588A">
        <w:rPr>
          <w:b/>
          <w:i/>
          <w:sz w:val="24"/>
        </w:rPr>
        <w:t xml:space="preserve"> </w:t>
      </w:r>
      <w:r w:rsidRPr="0087588A">
        <w:rPr>
          <w:sz w:val="24"/>
        </w:rPr>
        <w:t>screen</w:t>
      </w:r>
      <w:r w:rsidRPr="0087588A">
        <w:rPr>
          <w:spacing w:val="1"/>
          <w:sz w:val="24"/>
        </w:rPr>
        <w:t xml:space="preserve"> </w:t>
      </w:r>
      <w:r w:rsidRPr="0087588A">
        <w:rPr>
          <w:spacing w:val="-1"/>
          <w:sz w:val="24"/>
        </w:rPr>
        <w:t xml:space="preserve">will </w:t>
      </w:r>
      <w:r w:rsidRPr="0087588A">
        <w:rPr>
          <w:sz w:val="24"/>
        </w:rPr>
        <w:t>display</w:t>
      </w:r>
      <w:r w:rsidR="005B5A97" w:rsidRPr="0087588A">
        <w:rPr>
          <w:spacing w:val="-1"/>
          <w:sz w:val="24"/>
        </w:rPr>
        <w:t>.</w:t>
      </w:r>
    </w:p>
    <w:p w:rsidR="00D64DA7" w:rsidRPr="0087588A" w:rsidRDefault="00A37D0E" w:rsidP="00D03205">
      <w:pPr>
        <w:rPr>
          <w:b/>
          <w:sz w:val="24"/>
        </w:rPr>
      </w:pPr>
      <w:r w:rsidRPr="0087588A">
        <w:rPr>
          <w:b/>
          <w:noProof/>
          <w:sz w:val="24"/>
        </w:rPr>
        <w:drawing>
          <wp:inline distT="0" distB="0" distL="0" distR="0" wp14:anchorId="221DE164" wp14:editId="6F5C8AFF">
            <wp:extent cx="247650" cy="247268"/>
            <wp:effectExtent l="0" t="0" r="0" b="635"/>
            <wp:docPr id="7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7" cstate="print"/>
                    <a:stretch>
                      <a:fillRect/>
                    </a:stretch>
                  </pic:blipFill>
                  <pic:spPr>
                    <a:xfrm>
                      <a:off x="0" y="0"/>
                      <a:ext cx="247650" cy="247268"/>
                    </a:xfrm>
                    <a:prstGeom prst="rect">
                      <a:avLst/>
                    </a:prstGeom>
                  </pic:spPr>
                </pic:pic>
              </a:graphicData>
            </a:graphic>
          </wp:inline>
        </w:drawing>
      </w:r>
      <w:r w:rsidR="00DF273B" w:rsidRPr="0087588A">
        <w:rPr>
          <w:b/>
          <w:sz w:val="24"/>
        </w:rPr>
        <w:t xml:space="preserve"> </w:t>
      </w:r>
      <w:r w:rsidRPr="0087588A">
        <w:rPr>
          <w:b/>
          <w:sz w:val="24"/>
        </w:rPr>
        <w:t xml:space="preserve">When search results </w:t>
      </w:r>
      <w:r w:rsidRPr="0087588A">
        <w:rPr>
          <w:b/>
          <w:spacing w:val="-1"/>
          <w:sz w:val="24"/>
        </w:rPr>
        <w:t>display</w:t>
      </w:r>
      <w:r w:rsidRPr="0087588A">
        <w:rPr>
          <w:b/>
          <w:sz w:val="24"/>
        </w:rPr>
        <w:t xml:space="preserve"> on </w:t>
      </w:r>
      <w:r w:rsidRPr="0087588A">
        <w:rPr>
          <w:b/>
          <w:spacing w:val="-1"/>
          <w:sz w:val="24"/>
        </w:rPr>
        <w:t>the</w:t>
      </w:r>
      <w:r w:rsidRPr="0087588A">
        <w:rPr>
          <w:b/>
          <w:spacing w:val="1"/>
          <w:sz w:val="24"/>
        </w:rPr>
        <w:t xml:space="preserve"> </w:t>
      </w:r>
      <w:r w:rsidRPr="0087588A">
        <w:rPr>
          <w:b/>
          <w:i/>
          <w:sz w:val="24"/>
        </w:rPr>
        <w:t xml:space="preserve">Utilization </w:t>
      </w:r>
      <w:r w:rsidRPr="0087588A">
        <w:rPr>
          <w:b/>
          <w:i/>
          <w:spacing w:val="-1"/>
          <w:sz w:val="24"/>
        </w:rPr>
        <w:t>Management</w:t>
      </w:r>
      <w:r w:rsidRPr="0087588A">
        <w:rPr>
          <w:b/>
          <w:i/>
          <w:sz w:val="24"/>
        </w:rPr>
        <w:t xml:space="preserve"> Review Listing</w:t>
      </w:r>
      <w:r w:rsidRPr="0087588A">
        <w:rPr>
          <w:b/>
          <w:i/>
          <w:spacing w:val="1"/>
          <w:sz w:val="24"/>
        </w:rPr>
        <w:t xml:space="preserve"> </w:t>
      </w:r>
      <w:r w:rsidRPr="0087588A">
        <w:rPr>
          <w:b/>
          <w:sz w:val="24"/>
        </w:rPr>
        <w:t>page,</w:t>
      </w:r>
      <w:r w:rsidRPr="0087588A">
        <w:rPr>
          <w:b/>
          <w:spacing w:val="31"/>
          <w:sz w:val="24"/>
        </w:rPr>
        <w:t xml:space="preserve"> </w:t>
      </w:r>
      <w:r w:rsidRPr="0087588A">
        <w:rPr>
          <w:b/>
          <w:sz w:val="24"/>
        </w:rPr>
        <w:t xml:space="preserve">locked </w:t>
      </w:r>
      <w:r w:rsidRPr="0087588A">
        <w:rPr>
          <w:b/>
          <w:spacing w:val="-1"/>
          <w:sz w:val="24"/>
        </w:rPr>
        <w:t>reviews</w:t>
      </w:r>
      <w:r w:rsidRPr="0087588A">
        <w:rPr>
          <w:b/>
          <w:spacing w:val="1"/>
          <w:sz w:val="24"/>
        </w:rPr>
        <w:t xml:space="preserve"> </w:t>
      </w:r>
      <w:r w:rsidRPr="0087588A">
        <w:rPr>
          <w:b/>
          <w:spacing w:val="-1"/>
          <w:sz w:val="24"/>
        </w:rPr>
        <w:t>will</w:t>
      </w:r>
      <w:r w:rsidRPr="0087588A">
        <w:rPr>
          <w:b/>
          <w:sz w:val="24"/>
        </w:rPr>
        <w:t xml:space="preserve"> display a </w:t>
      </w:r>
      <w:r w:rsidRPr="0087588A">
        <w:rPr>
          <w:b/>
          <w:color w:val="0000FF"/>
          <w:sz w:val="24"/>
          <w:u w:val="thick" w:color="0000FF"/>
        </w:rPr>
        <w:t xml:space="preserve">blue </w:t>
      </w:r>
      <w:r w:rsidRPr="0087588A">
        <w:rPr>
          <w:b/>
          <w:sz w:val="24"/>
        </w:rPr>
        <w:t xml:space="preserve">Patient </w:t>
      </w:r>
      <w:r w:rsidRPr="0087588A">
        <w:rPr>
          <w:b/>
          <w:spacing w:val="-1"/>
          <w:sz w:val="24"/>
        </w:rPr>
        <w:t>Name</w:t>
      </w:r>
      <w:r w:rsidRPr="0087588A">
        <w:rPr>
          <w:b/>
          <w:sz w:val="24"/>
        </w:rPr>
        <w:t xml:space="preserve"> </w:t>
      </w:r>
      <w:r w:rsidRPr="0087588A">
        <w:rPr>
          <w:b/>
          <w:spacing w:val="-1"/>
          <w:sz w:val="24"/>
        </w:rPr>
        <w:t>hyperlink,</w:t>
      </w:r>
      <w:r w:rsidRPr="0087588A">
        <w:rPr>
          <w:b/>
          <w:sz w:val="24"/>
        </w:rPr>
        <w:t xml:space="preserve"> </w:t>
      </w:r>
      <w:r w:rsidRPr="0087588A">
        <w:rPr>
          <w:b/>
          <w:spacing w:val="-1"/>
          <w:sz w:val="24"/>
        </w:rPr>
        <w:t>while</w:t>
      </w:r>
      <w:r w:rsidRPr="0087588A">
        <w:rPr>
          <w:b/>
          <w:sz w:val="24"/>
        </w:rPr>
        <w:t xml:space="preserve"> </w:t>
      </w:r>
      <w:r w:rsidRPr="0087588A">
        <w:rPr>
          <w:b/>
          <w:spacing w:val="-1"/>
          <w:sz w:val="24"/>
        </w:rPr>
        <w:t>reviews</w:t>
      </w:r>
      <w:r w:rsidRPr="0087588A">
        <w:rPr>
          <w:b/>
          <w:sz w:val="24"/>
        </w:rPr>
        <w:t xml:space="preserve"> that have been</w:t>
      </w:r>
      <w:r w:rsidRPr="0087588A">
        <w:rPr>
          <w:b/>
          <w:spacing w:val="53"/>
          <w:sz w:val="24"/>
        </w:rPr>
        <w:t xml:space="preserve"> </w:t>
      </w:r>
      <w:r w:rsidRPr="0087588A">
        <w:rPr>
          <w:b/>
          <w:sz w:val="24"/>
        </w:rPr>
        <w:t xml:space="preserve">unlocked </w:t>
      </w:r>
      <w:r w:rsidRPr="0087588A">
        <w:rPr>
          <w:b/>
          <w:spacing w:val="-1"/>
          <w:sz w:val="24"/>
        </w:rPr>
        <w:t>for</w:t>
      </w:r>
      <w:r w:rsidRPr="0087588A">
        <w:rPr>
          <w:b/>
          <w:sz w:val="24"/>
        </w:rPr>
        <w:t xml:space="preserve"> editing </w:t>
      </w:r>
      <w:r w:rsidRPr="0087588A">
        <w:rPr>
          <w:b/>
          <w:spacing w:val="-1"/>
          <w:sz w:val="24"/>
        </w:rPr>
        <w:t>will</w:t>
      </w:r>
      <w:r w:rsidRPr="0087588A">
        <w:rPr>
          <w:b/>
          <w:sz w:val="24"/>
        </w:rPr>
        <w:t xml:space="preserve"> display a </w:t>
      </w:r>
      <w:r w:rsidRPr="0087588A">
        <w:rPr>
          <w:b/>
          <w:color w:val="FF0000"/>
          <w:sz w:val="24"/>
          <w:u w:val="thick" w:color="FF0000"/>
        </w:rPr>
        <w:t>red</w:t>
      </w:r>
      <w:r w:rsidRPr="0087588A">
        <w:rPr>
          <w:b/>
          <w:color w:val="FF0000"/>
          <w:spacing w:val="-1"/>
          <w:sz w:val="24"/>
          <w:u w:val="thick" w:color="FF0000"/>
        </w:rPr>
        <w:t xml:space="preserve"> </w:t>
      </w:r>
      <w:r w:rsidRPr="0087588A">
        <w:rPr>
          <w:b/>
          <w:sz w:val="24"/>
        </w:rPr>
        <w:t xml:space="preserve">Patient </w:t>
      </w:r>
      <w:r w:rsidRPr="0087588A">
        <w:rPr>
          <w:b/>
          <w:spacing w:val="-1"/>
          <w:sz w:val="24"/>
        </w:rPr>
        <w:t>Name</w:t>
      </w:r>
      <w:r w:rsidRPr="0087588A">
        <w:rPr>
          <w:b/>
          <w:sz w:val="24"/>
        </w:rPr>
        <w:t xml:space="preserve"> </w:t>
      </w:r>
      <w:r w:rsidRPr="0087588A">
        <w:rPr>
          <w:b/>
          <w:spacing w:val="-1"/>
          <w:sz w:val="24"/>
        </w:rPr>
        <w:t>hyperlink.</w:t>
      </w:r>
      <w:r w:rsidRPr="0087588A">
        <w:rPr>
          <w:b/>
          <w:sz w:val="24"/>
        </w:rPr>
        <w:t xml:space="preserve"> </w:t>
      </w:r>
    </w:p>
    <w:p w:rsidR="00A37D0E" w:rsidRPr="0087588A" w:rsidRDefault="00A37D0E" w:rsidP="00D03205">
      <w:pPr>
        <w:rPr>
          <w:b/>
          <w:sz w:val="24"/>
        </w:rPr>
      </w:pPr>
      <w:r w:rsidRPr="0087588A">
        <w:rPr>
          <w:b/>
          <w:sz w:val="24"/>
        </w:rPr>
        <w:t>If a</w:t>
      </w:r>
      <w:r w:rsidRPr="0087588A">
        <w:rPr>
          <w:b/>
          <w:spacing w:val="-2"/>
          <w:sz w:val="24"/>
        </w:rPr>
        <w:t xml:space="preserve"> </w:t>
      </w:r>
      <w:r w:rsidRPr="0087588A">
        <w:rPr>
          <w:b/>
          <w:spacing w:val="-1"/>
          <w:sz w:val="24"/>
        </w:rPr>
        <w:t>locked</w:t>
      </w:r>
      <w:r w:rsidRPr="0087588A">
        <w:rPr>
          <w:b/>
          <w:sz w:val="24"/>
        </w:rPr>
        <w:t xml:space="preserve"> review</w:t>
      </w:r>
      <w:r w:rsidRPr="0087588A">
        <w:rPr>
          <w:b/>
          <w:spacing w:val="-2"/>
          <w:sz w:val="24"/>
        </w:rPr>
        <w:t xml:space="preserve"> </w:t>
      </w:r>
      <w:r w:rsidRPr="0087588A">
        <w:rPr>
          <w:b/>
          <w:sz w:val="24"/>
        </w:rPr>
        <w:t>is</w:t>
      </w:r>
      <w:r w:rsidRPr="0087588A">
        <w:rPr>
          <w:b/>
          <w:spacing w:val="39"/>
          <w:sz w:val="24"/>
        </w:rPr>
        <w:t xml:space="preserve"> </w:t>
      </w:r>
      <w:r w:rsidRPr="0087588A">
        <w:rPr>
          <w:b/>
          <w:sz w:val="24"/>
        </w:rPr>
        <w:t xml:space="preserve">unlocked </w:t>
      </w:r>
      <w:r w:rsidRPr="0087588A">
        <w:rPr>
          <w:b/>
          <w:spacing w:val="-1"/>
          <w:sz w:val="24"/>
        </w:rPr>
        <w:t>for</w:t>
      </w:r>
      <w:r w:rsidRPr="0087588A">
        <w:rPr>
          <w:b/>
          <w:sz w:val="24"/>
        </w:rPr>
        <w:t xml:space="preserve"> editing, the blue </w:t>
      </w:r>
      <w:r w:rsidRPr="0087588A">
        <w:rPr>
          <w:b/>
          <w:spacing w:val="-1"/>
          <w:sz w:val="24"/>
        </w:rPr>
        <w:t>link will</w:t>
      </w:r>
      <w:r w:rsidRPr="0087588A">
        <w:rPr>
          <w:b/>
          <w:sz w:val="24"/>
        </w:rPr>
        <w:t xml:space="preserve"> turn </w:t>
      </w:r>
      <w:r w:rsidRPr="0087588A">
        <w:rPr>
          <w:b/>
          <w:spacing w:val="-1"/>
          <w:sz w:val="24"/>
        </w:rPr>
        <w:t>red.</w:t>
      </w:r>
      <w:r w:rsidRPr="0087588A">
        <w:rPr>
          <w:b/>
          <w:sz w:val="24"/>
        </w:rPr>
        <w:t xml:space="preserve"> </w:t>
      </w:r>
      <w:r w:rsidRPr="0087588A">
        <w:rPr>
          <w:b/>
          <w:spacing w:val="-1"/>
          <w:sz w:val="24"/>
        </w:rPr>
        <w:t>Similarly,</w:t>
      </w:r>
      <w:r w:rsidRPr="0087588A">
        <w:rPr>
          <w:b/>
          <w:sz w:val="24"/>
        </w:rPr>
        <w:t xml:space="preserve"> if a review</w:t>
      </w:r>
      <w:r w:rsidRPr="0087588A">
        <w:rPr>
          <w:b/>
          <w:spacing w:val="-2"/>
          <w:sz w:val="24"/>
        </w:rPr>
        <w:t xml:space="preserve"> </w:t>
      </w:r>
      <w:r w:rsidRPr="0087588A">
        <w:rPr>
          <w:b/>
          <w:sz w:val="24"/>
        </w:rPr>
        <w:t xml:space="preserve">that </w:t>
      </w:r>
      <w:r w:rsidRPr="0087588A">
        <w:rPr>
          <w:b/>
          <w:spacing w:val="-1"/>
          <w:sz w:val="24"/>
        </w:rPr>
        <w:t>was</w:t>
      </w:r>
      <w:r w:rsidRPr="0087588A">
        <w:rPr>
          <w:b/>
          <w:sz w:val="24"/>
        </w:rPr>
        <w:t xml:space="preserve"> unlocked</w:t>
      </w:r>
      <w:r w:rsidRPr="0087588A">
        <w:rPr>
          <w:b/>
          <w:spacing w:val="-2"/>
          <w:sz w:val="24"/>
        </w:rPr>
        <w:t xml:space="preserve"> </w:t>
      </w:r>
      <w:r w:rsidRPr="0087588A">
        <w:rPr>
          <w:b/>
          <w:sz w:val="24"/>
        </w:rPr>
        <w:t>for</w:t>
      </w:r>
      <w:r w:rsidRPr="0087588A">
        <w:rPr>
          <w:b/>
          <w:spacing w:val="39"/>
          <w:sz w:val="24"/>
        </w:rPr>
        <w:t xml:space="preserve"> </w:t>
      </w:r>
      <w:r w:rsidRPr="0087588A">
        <w:rPr>
          <w:b/>
          <w:sz w:val="24"/>
        </w:rPr>
        <w:t xml:space="preserve">editing is </w:t>
      </w:r>
      <w:r w:rsidRPr="0087588A">
        <w:rPr>
          <w:b/>
          <w:spacing w:val="-1"/>
          <w:sz w:val="24"/>
        </w:rPr>
        <w:t>save/locked</w:t>
      </w:r>
      <w:r w:rsidRPr="0087588A">
        <w:rPr>
          <w:b/>
          <w:sz w:val="24"/>
        </w:rPr>
        <w:t xml:space="preserve"> </w:t>
      </w:r>
      <w:r w:rsidRPr="0087588A">
        <w:rPr>
          <w:b/>
          <w:spacing w:val="-1"/>
          <w:sz w:val="24"/>
        </w:rPr>
        <w:t>back</w:t>
      </w:r>
      <w:r w:rsidRPr="0087588A">
        <w:rPr>
          <w:b/>
          <w:sz w:val="24"/>
        </w:rPr>
        <w:t xml:space="preserve"> to the </w:t>
      </w:r>
      <w:r w:rsidRPr="0087588A">
        <w:rPr>
          <w:b/>
          <w:spacing w:val="-1"/>
          <w:sz w:val="24"/>
        </w:rPr>
        <w:t>database,</w:t>
      </w:r>
      <w:r w:rsidRPr="0087588A">
        <w:rPr>
          <w:b/>
          <w:sz w:val="24"/>
        </w:rPr>
        <w:t xml:space="preserve"> the</w:t>
      </w:r>
      <w:r w:rsidRPr="0087588A">
        <w:rPr>
          <w:b/>
          <w:spacing w:val="-2"/>
          <w:sz w:val="24"/>
        </w:rPr>
        <w:t xml:space="preserve"> </w:t>
      </w:r>
      <w:r w:rsidRPr="0087588A">
        <w:rPr>
          <w:b/>
          <w:sz w:val="24"/>
        </w:rPr>
        <w:t xml:space="preserve">red </w:t>
      </w:r>
      <w:r w:rsidRPr="0087588A">
        <w:rPr>
          <w:b/>
          <w:spacing w:val="-1"/>
          <w:sz w:val="24"/>
        </w:rPr>
        <w:t>link</w:t>
      </w:r>
      <w:r w:rsidRPr="0087588A">
        <w:rPr>
          <w:b/>
          <w:sz w:val="24"/>
        </w:rPr>
        <w:t xml:space="preserve"> </w:t>
      </w:r>
      <w:r w:rsidRPr="0087588A">
        <w:rPr>
          <w:b/>
          <w:spacing w:val="-1"/>
          <w:sz w:val="24"/>
        </w:rPr>
        <w:t>will</w:t>
      </w:r>
      <w:r w:rsidRPr="0087588A">
        <w:rPr>
          <w:b/>
          <w:sz w:val="24"/>
        </w:rPr>
        <w:t xml:space="preserve"> turn blue.</w:t>
      </w:r>
      <w:r w:rsidR="00DF273B" w:rsidRPr="0087588A">
        <w:rPr>
          <w:b/>
          <w:sz w:val="24"/>
        </w:rPr>
        <w:t xml:space="preserve"> </w:t>
      </w:r>
      <w:r w:rsidRPr="0087588A">
        <w:rPr>
          <w:b/>
          <w:sz w:val="24"/>
        </w:rPr>
        <w:t>Figure 3</w:t>
      </w:r>
      <w:r w:rsidR="00677268" w:rsidRPr="0087588A">
        <w:rPr>
          <w:b/>
          <w:sz w:val="24"/>
        </w:rPr>
        <w:t>6</w:t>
      </w:r>
      <w:r w:rsidRPr="0087588A">
        <w:rPr>
          <w:b/>
          <w:spacing w:val="-2"/>
          <w:sz w:val="24"/>
        </w:rPr>
        <w:t xml:space="preserve"> </w:t>
      </w:r>
      <w:r w:rsidRPr="0087588A">
        <w:rPr>
          <w:b/>
          <w:sz w:val="24"/>
        </w:rPr>
        <w:t>depicts</w:t>
      </w:r>
      <w:r w:rsidRPr="0087588A">
        <w:rPr>
          <w:b/>
          <w:spacing w:val="49"/>
          <w:sz w:val="24"/>
        </w:rPr>
        <w:t xml:space="preserve"> </w:t>
      </w:r>
      <w:r w:rsidRPr="0087588A">
        <w:rPr>
          <w:b/>
          <w:sz w:val="24"/>
        </w:rPr>
        <w:t xml:space="preserve">these </w:t>
      </w:r>
      <w:r w:rsidRPr="0087588A">
        <w:rPr>
          <w:b/>
          <w:spacing w:val="-1"/>
          <w:sz w:val="24"/>
        </w:rPr>
        <w:t>colorized</w:t>
      </w:r>
      <w:r w:rsidRPr="0087588A">
        <w:rPr>
          <w:b/>
          <w:sz w:val="24"/>
        </w:rPr>
        <w:t xml:space="preserve"> links:</w:t>
      </w:r>
    </w:p>
    <w:p w:rsidR="00A37D0E" w:rsidRPr="0087588A" w:rsidRDefault="00A37D0E" w:rsidP="00A37D0E">
      <w:pPr>
        <w:rPr>
          <w:b/>
          <w:sz w:val="24"/>
        </w:rPr>
      </w:pPr>
    </w:p>
    <w:p w:rsidR="00D03205" w:rsidRPr="0087588A" w:rsidRDefault="00D03205" w:rsidP="00D03205">
      <w:pPr>
        <w:jc w:val="center"/>
        <w:rPr>
          <w:b/>
          <w:sz w:val="24"/>
        </w:rPr>
      </w:pPr>
      <w:r w:rsidRPr="0087588A">
        <w:rPr>
          <w:noProof/>
          <w:sz w:val="20"/>
          <w:szCs w:val="20"/>
        </w:rPr>
        <w:lastRenderedPageBreak/>
        <mc:AlternateContent>
          <mc:Choice Requires="wpg">
            <w:drawing>
              <wp:inline distT="0" distB="0" distL="0" distR="0" wp14:anchorId="4C4D5864" wp14:editId="4E44C2A1">
                <wp:extent cx="1679575" cy="2632075"/>
                <wp:effectExtent l="9525" t="9525" r="6350" b="6350"/>
                <wp:docPr id="986" name="Group 603" descr="Utilization Management Review Listing Patient Selection/Worklist Colorized Hyperlinks " title="Utilization Management Review Listing Patient Selection/Worklist Colorized Hyperlinks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9575" cy="2632075"/>
                          <a:chOff x="0" y="0"/>
                          <a:chExt cx="2645" cy="4145"/>
                        </a:xfrm>
                      </wpg:grpSpPr>
                      <pic:pic xmlns:pic="http://schemas.openxmlformats.org/drawingml/2006/picture">
                        <pic:nvPicPr>
                          <pic:cNvPr id="987" name="Picture 606" descr="Utilization Management Review Listing Patient Selection/Worklist Colorized Hyperlinks " title="Utilization Management Review Listing Patient Selection/Worklist Colorized Hyperlinks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0" y="10"/>
                            <a:ext cx="2625"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8" name="Group 604"/>
                        <wpg:cNvGrpSpPr>
                          <a:grpSpLocks/>
                        </wpg:cNvGrpSpPr>
                        <wpg:grpSpPr bwMode="auto">
                          <a:xfrm>
                            <a:off x="5" y="5"/>
                            <a:ext cx="2635" cy="4135"/>
                            <a:chOff x="5" y="5"/>
                            <a:chExt cx="2635" cy="4135"/>
                          </a:xfrm>
                        </wpg:grpSpPr>
                        <wps:wsp>
                          <wps:cNvPr id="989" name="Freeform 605"/>
                          <wps:cNvSpPr>
                            <a:spLocks/>
                          </wps:cNvSpPr>
                          <wps:spPr bwMode="auto">
                            <a:xfrm>
                              <a:off x="5" y="5"/>
                              <a:ext cx="2635" cy="4135"/>
                            </a:xfrm>
                            <a:custGeom>
                              <a:avLst/>
                              <a:gdLst>
                                <a:gd name="T0" fmla="+- 0 5 5"/>
                                <a:gd name="T1" fmla="*/ T0 w 2635"/>
                                <a:gd name="T2" fmla="+- 0 4140 5"/>
                                <a:gd name="T3" fmla="*/ 4140 h 4135"/>
                                <a:gd name="T4" fmla="+- 0 2640 5"/>
                                <a:gd name="T5" fmla="*/ T4 w 2635"/>
                                <a:gd name="T6" fmla="+- 0 4140 5"/>
                                <a:gd name="T7" fmla="*/ 4140 h 4135"/>
                                <a:gd name="T8" fmla="+- 0 2640 5"/>
                                <a:gd name="T9" fmla="*/ T8 w 2635"/>
                                <a:gd name="T10" fmla="+- 0 5 5"/>
                                <a:gd name="T11" fmla="*/ 5 h 4135"/>
                                <a:gd name="T12" fmla="+- 0 5 5"/>
                                <a:gd name="T13" fmla="*/ T12 w 2635"/>
                                <a:gd name="T14" fmla="+- 0 5 5"/>
                                <a:gd name="T15" fmla="*/ 5 h 4135"/>
                                <a:gd name="T16" fmla="+- 0 5 5"/>
                                <a:gd name="T17" fmla="*/ T16 w 2635"/>
                                <a:gd name="T18" fmla="+- 0 4140 5"/>
                                <a:gd name="T19" fmla="*/ 4140 h 4135"/>
                              </a:gdLst>
                              <a:ahLst/>
                              <a:cxnLst>
                                <a:cxn ang="0">
                                  <a:pos x="T1" y="T3"/>
                                </a:cxn>
                                <a:cxn ang="0">
                                  <a:pos x="T5" y="T7"/>
                                </a:cxn>
                                <a:cxn ang="0">
                                  <a:pos x="T9" y="T11"/>
                                </a:cxn>
                                <a:cxn ang="0">
                                  <a:pos x="T13" y="T15"/>
                                </a:cxn>
                                <a:cxn ang="0">
                                  <a:pos x="T17" y="T19"/>
                                </a:cxn>
                              </a:cxnLst>
                              <a:rect l="0" t="0" r="r" b="b"/>
                              <a:pathLst>
                                <a:path w="2635" h="4135">
                                  <a:moveTo>
                                    <a:pt x="0" y="4135"/>
                                  </a:moveTo>
                                  <a:lnTo>
                                    <a:pt x="2635" y="4135"/>
                                  </a:lnTo>
                                  <a:lnTo>
                                    <a:pt x="2635" y="0"/>
                                  </a:lnTo>
                                  <a:lnTo>
                                    <a:pt x="0" y="0"/>
                                  </a:lnTo>
                                  <a:lnTo>
                                    <a:pt x="0" y="41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3" o:spid="_x0000_s1026" alt="Title: Utilization Management Review Listing Patient Selection/Worklist Colorized Hyperlinks  - Description: Utilization Management Review Listing Patient Selection/Worklist Colorized Hyperlinks " style="width:132.25pt;height:207.25pt;mso-position-horizontal-relative:char;mso-position-vertical-relative:line" coordsize="2645,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">
                <v:shape id="Picture 606" o:spid="_x0000_s1027" type="#_x0000_t75" alt="Utilization Management Review Listing Patient Selection/Worklist Colorized Hyperlinks " style="position:absolute;left:10;top:10;width:2625;height: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YZjDAAAA3AAAAA8AAABkcnMvZG93bnJldi54bWxEj8FuwjAQRO9I/QdrK/UGDj1AmmJQhRS1&#10;VwLqeRsvcSBeR7YbAl9fV0LiOJqZN5rVZrSdGMiH1rGC+SwDQVw73XKj4LAvpzmIEJE1do5JwZUC&#10;bNZPkxUW2l14R0MVG5EgHApUYGLsCylDbchimLmeOHlH5y3GJH0jtcdLgttOvmbZQlpsOS0Y7Glr&#10;qD5Xv1ZBubjiNv8ejlVdfs5PN780tvpR6uV5/HgHEWmMj/C9/aUVvOVL+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BhmMMAAADcAAAADwAAAAAAAAAAAAAAAACf&#10;AgAAZHJzL2Rvd25yZXYueG1sUEsFBgAAAAAEAAQA9wAAAI8DAAAAAA==&#10;">
                  <v:imagedata r:id="rId83" o:title="Worklist Colorized Hyperlinks "/>
                </v:shape>
                <v:group id="Group 604" o:spid="_x0000_s1028" style="position:absolute;left:5;top:5;width:2635;height:4135" coordorigin="5,5" coordsize="2635,4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MM8IAAADcAAAADwAAAGRycy9kb3ducmV2LnhtbERPy4rCMBTdC/MP4Q64&#10;07QjSqcaRWRGXIjgAwZ3l+baFpub0mTa+vdmIbg8nPdi1ZtKtNS40rKCeByBIM6sLjlXcDn/jhIQ&#10;ziNrrCyTggc5WC0/BgtMte34SO3J5yKEsEtRQeF9nUrpsoIMurGtiQN3s41BH2CTS91gF8JNJb+i&#10;aCYNlhwaCqxpU1B2P/0bBdsOu/Uk/mn399vmcT1PD3/7mJQafvbrOQhPvX+LX+6dVvCd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5/zDPCAAAA3AAAAA8A&#10;AAAAAAAAAAAAAAAAqgIAAGRycy9kb3ducmV2LnhtbFBLBQYAAAAABAAEAPoAAACZAwAAAAA=&#10;">
                  <v:shape id="Freeform 605" o:spid="_x0000_s1029" style="position:absolute;left:5;top:5;width:2635;height:4135;visibility:visible;mso-wrap-style:square;v-text-anchor:top" coordsize="2635,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988QA&#10;AADcAAAADwAAAGRycy9kb3ducmV2LnhtbESPQYvCMBSE78L+h/AWvGmqh8V2jSJCYWUPUvXg3h7N&#10;sy02L90mtvXfG0HwOMzMN8xyPZhadNS6yrKC2TQCQZxbXXGh4HRMJwsQziNrrC2Tgjs5WK8+RktM&#10;tO05o+7gCxEg7BJUUHrfJFK6vCSDbmob4uBdbGvQB9kWUrfYB7ip5TyKvqTBisNCiQ1tS8qvh5tR&#10;cE3Nfxdnv9X5j8995ufprtinSo0/h803CE+Df4df7R+tIF7E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fPEAAAA3AAAAA8AAAAAAAAAAAAAAAAAmAIAAGRycy9k&#10;b3ducmV2LnhtbFBLBQYAAAAABAAEAPUAAACJAwAAAAA=&#10;" path="m,4135r2635,l2635,,,,,4135xe" filled="f" strokeweight=".5pt">
                    <v:path arrowok="t" o:connecttype="custom" o:connectlocs="0,4140;2635,4140;2635,5;0,5;0,4140" o:connectangles="0,0,0,0,0"/>
                  </v:shape>
                </v:group>
                <w10:anchorlock/>
              </v:group>
            </w:pict>
          </mc:Fallback>
        </mc:AlternateContent>
      </w:r>
    </w:p>
    <w:p w:rsidR="00F2539B" w:rsidRPr="0087588A" w:rsidRDefault="00C32135" w:rsidP="00F2539B">
      <w:pPr>
        <w:pStyle w:val="Caption"/>
        <w:jc w:val="center"/>
        <w:rPr>
          <w:b w:val="0"/>
          <w:sz w:val="24"/>
        </w:rPr>
      </w:pPr>
      <w:bookmarkStart w:id="507" w:name="_Toc479683290"/>
      <w:bookmarkStart w:id="508" w:name="_Toc479632073"/>
      <w:bookmarkStart w:id="509" w:name="_Toc499543517"/>
      <w:r w:rsidRPr="0087588A">
        <w:t xml:space="preserve">Figure </w:t>
      </w:r>
      <w:fldSimple w:instr=" SEQ Figure \* ARABIC ">
        <w:r w:rsidR="0034324B">
          <w:rPr>
            <w:noProof/>
          </w:rPr>
          <w:t>36</w:t>
        </w:r>
      </w:fldSimple>
      <w:r w:rsidRPr="0087588A">
        <w:t>:</w:t>
      </w:r>
      <w:r w:rsidR="00D03205" w:rsidRPr="0087588A">
        <w:rPr>
          <w:rFonts w:cs="Times New Roman"/>
        </w:rPr>
        <w:t xml:space="preserve"> Utilization </w:t>
      </w:r>
      <w:r w:rsidR="00D03205" w:rsidRPr="0087588A">
        <w:rPr>
          <w:rFonts w:cs="Times New Roman"/>
          <w:spacing w:val="-1"/>
        </w:rPr>
        <w:t>Management</w:t>
      </w:r>
      <w:r w:rsidR="00D03205" w:rsidRPr="0087588A">
        <w:rPr>
          <w:rFonts w:cs="Times New Roman"/>
        </w:rPr>
        <w:t xml:space="preserve"> </w:t>
      </w:r>
      <w:r w:rsidR="00D03205" w:rsidRPr="0087588A">
        <w:rPr>
          <w:rFonts w:cs="Times New Roman"/>
          <w:spacing w:val="-1"/>
        </w:rPr>
        <w:t>Review</w:t>
      </w:r>
      <w:r w:rsidR="00D03205" w:rsidRPr="0087588A">
        <w:rPr>
          <w:rFonts w:cs="Times New Roman"/>
          <w:spacing w:val="2"/>
        </w:rPr>
        <w:t xml:space="preserve"> </w:t>
      </w:r>
      <w:r w:rsidR="00D03205" w:rsidRPr="0087588A">
        <w:rPr>
          <w:rFonts w:cs="Times New Roman"/>
        </w:rPr>
        <w:t xml:space="preserve">Listing </w:t>
      </w:r>
      <w:r w:rsidR="00D03205" w:rsidRPr="0087588A">
        <w:rPr>
          <w:rFonts w:cs="Times New Roman"/>
          <w:spacing w:val="-1"/>
        </w:rPr>
        <w:t>Patient</w:t>
      </w:r>
      <w:r w:rsidR="00D03205" w:rsidRPr="0087588A">
        <w:rPr>
          <w:rFonts w:cs="Times New Roman"/>
        </w:rPr>
        <w:t xml:space="preserve"> </w:t>
      </w:r>
      <w:r w:rsidR="00D03205" w:rsidRPr="0087588A">
        <w:rPr>
          <w:rFonts w:cs="Times New Roman"/>
          <w:spacing w:val="-1"/>
        </w:rPr>
        <w:t>Selection/Worklist</w:t>
      </w:r>
      <w:r w:rsidR="00D03205" w:rsidRPr="0087588A">
        <w:rPr>
          <w:rFonts w:cs="Times New Roman"/>
          <w:spacing w:val="1"/>
        </w:rPr>
        <w:t xml:space="preserve"> </w:t>
      </w:r>
      <w:r w:rsidRPr="0087588A">
        <w:rPr>
          <w:rFonts w:cs="Times New Roman"/>
          <w:spacing w:val="1"/>
        </w:rPr>
        <w:t>C</w:t>
      </w:r>
      <w:r w:rsidR="00D03205" w:rsidRPr="0087588A">
        <w:rPr>
          <w:rFonts w:cs="Times New Roman"/>
          <w:spacing w:val="-1"/>
        </w:rPr>
        <w:t>olorized</w:t>
      </w:r>
      <w:r w:rsidR="00D03205" w:rsidRPr="0087588A">
        <w:rPr>
          <w:rFonts w:cs="Times New Roman"/>
        </w:rPr>
        <w:t xml:space="preserve"> </w:t>
      </w:r>
      <w:r w:rsidRPr="0087588A">
        <w:rPr>
          <w:rFonts w:cs="Times New Roman"/>
        </w:rPr>
        <w:t>H</w:t>
      </w:r>
      <w:r w:rsidR="00D03205" w:rsidRPr="0087588A">
        <w:rPr>
          <w:rFonts w:cs="Times New Roman"/>
          <w:spacing w:val="-1"/>
        </w:rPr>
        <w:t>yperlinks</w:t>
      </w:r>
      <w:bookmarkEnd w:id="507"/>
      <w:bookmarkEnd w:id="508"/>
      <w:bookmarkEnd w:id="509"/>
      <w:r w:rsidR="00F2539B" w:rsidRPr="0087588A">
        <w:rPr>
          <w:b w:val="0"/>
          <w:sz w:val="24"/>
        </w:rPr>
        <w:t xml:space="preserve"> </w:t>
      </w:r>
    </w:p>
    <w:p w:rsidR="00C32135" w:rsidRPr="0087588A" w:rsidRDefault="002633D0" w:rsidP="00C32135">
      <w:pPr>
        <w:rPr>
          <w:b/>
          <w:sz w:val="24"/>
        </w:rPr>
      </w:pPr>
      <w:r w:rsidRPr="0087588A">
        <w:rPr>
          <w:b/>
          <w:noProof/>
          <w:position w:val="1"/>
          <w:sz w:val="24"/>
        </w:rPr>
        <w:drawing>
          <wp:inline distT="0" distB="0" distL="0" distR="0" wp14:anchorId="3EEB6D36" wp14:editId="68C97879">
            <wp:extent cx="238125" cy="238125"/>
            <wp:effectExtent l="0" t="0" r="9525" b="9525"/>
            <wp:docPr id="8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7" cstate="print"/>
                    <a:stretch>
                      <a:fillRect/>
                    </a:stretch>
                  </pic:blipFill>
                  <pic:spPr>
                    <a:xfrm>
                      <a:off x="0" y="0"/>
                      <a:ext cx="238125" cy="238125"/>
                    </a:xfrm>
                    <a:prstGeom prst="rect">
                      <a:avLst/>
                    </a:prstGeom>
                  </pic:spPr>
                </pic:pic>
              </a:graphicData>
            </a:graphic>
          </wp:inline>
        </w:drawing>
      </w:r>
      <w:r w:rsidR="00C32135" w:rsidRPr="0087588A">
        <w:rPr>
          <w:b/>
          <w:sz w:val="24"/>
        </w:rPr>
        <w:t xml:space="preserve"> If you </w:t>
      </w:r>
      <w:r w:rsidR="00C32135" w:rsidRPr="0087588A">
        <w:rPr>
          <w:b/>
          <w:spacing w:val="-1"/>
          <w:sz w:val="24"/>
        </w:rPr>
        <w:t>select</w:t>
      </w:r>
      <w:r w:rsidR="00C32135" w:rsidRPr="0087588A">
        <w:rPr>
          <w:b/>
          <w:sz w:val="24"/>
        </w:rPr>
        <w:t xml:space="preserve"> a</w:t>
      </w:r>
      <w:r w:rsidR="00C32135" w:rsidRPr="0087588A">
        <w:rPr>
          <w:b/>
          <w:spacing w:val="1"/>
          <w:sz w:val="24"/>
        </w:rPr>
        <w:t xml:space="preserve"> </w:t>
      </w:r>
      <w:r w:rsidR="00C32135" w:rsidRPr="0087588A">
        <w:rPr>
          <w:b/>
          <w:sz w:val="24"/>
        </w:rPr>
        <w:t xml:space="preserve">stay </w:t>
      </w:r>
      <w:r w:rsidR="00C32135" w:rsidRPr="0087588A">
        <w:rPr>
          <w:b/>
          <w:spacing w:val="-1"/>
          <w:sz w:val="24"/>
        </w:rPr>
        <w:t>and</w:t>
      </w:r>
      <w:r w:rsidR="00C32135" w:rsidRPr="0087588A">
        <w:rPr>
          <w:b/>
          <w:sz w:val="24"/>
        </w:rPr>
        <w:t xml:space="preserve"> the </w:t>
      </w:r>
      <w:r w:rsidR="00C32135" w:rsidRPr="0087588A">
        <w:rPr>
          <w:b/>
          <w:spacing w:val="-1"/>
          <w:sz w:val="24"/>
        </w:rPr>
        <w:t>record</w:t>
      </w:r>
      <w:r w:rsidR="00C32135" w:rsidRPr="0087588A">
        <w:rPr>
          <w:b/>
          <w:sz w:val="24"/>
        </w:rPr>
        <w:t xml:space="preserve"> no longer exists</w:t>
      </w:r>
      <w:r w:rsidR="00C32135" w:rsidRPr="0087588A">
        <w:rPr>
          <w:b/>
          <w:spacing w:val="-1"/>
          <w:sz w:val="24"/>
        </w:rPr>
        <w:t xml:space="preserve"> </w:t>
      </w:r>
      <w:r w:rsidR="00C32135" w:rsidRPr="0087588A">
        <w:rPr>
          <w:b/>
          <w:sz w:val="24"/>
        </w:rPr>
        <w:t xml:space="preserve">in VistA, the stay </w:t>
      </w:r>
      <w:r w:rsidR="00C32135" w:rsidRPr="0087588A">
        <w:rPr>
          <w:b/>
          <w:spacing w:val="-1"/>
          <w:sz w:val="24"/>
        </w:rPr>
        <w:t>will</w:t>
      </w:r>
      <w:r w:rsidR="00C32135" w:rsidRPr="0087588A">
        <w:rPr>
          <w:b/>
          <w:sz w:val="24"/>
        </w:rPr>
        <w:t xml:space="preserve"> be</w:t>
      </w:r>
      <w:r w:rsidR="00C32135" w:rsidRPr="0087588A">
        <w:rPr>
          <w:b/>
          <w:spacing w:val="27"/>
          <w:sz w:val="24"/>
        </w:rPr>
        <w:t xml:space="preserve"> </w:t>
      </w:r>
      <w:r w:rsidR="00C32135" w:rsidRPr="0087588A">
        <w:rPr>
          <w:b/>
          <w:spacing w:val="-1"/>
          <w:sz w:val="24"/>
        </w:rPr>
        <w:t>automatically</w:t>
      </w:r>
      <w:r w:rsidR="00C32135" w:rsidRPr="0087588A">
        <w:rPr>
          <w:b/>
          <w:spacing w:val="1"/>
          <w:sz w:val="24"/>
        </w:rPr>
        <w:t xml:space="preserve"> </w:t>
      </w:r>
      <w:r w:rsidR="00C32135" w:rsidRPr="0087588A">
        <w:rPr>
          <w:b/>
          <w:spacing w:val="-1"/>
          <w:sz w:val="24"/>
        </w:rPr>
        <w:t>invalidated.</w:t>
      </w:r>
      <w:r w:rsidR="00C32135" w:rsidRPr="0087588A">
        <w:rPr>
          <w:b/>
          <w:spacing w:val="60"/>
          <w:sz w:val="24"/>
        </w:rPr>
        <w:t xml:space="preserve"> </w:t>
      </w:r>
      <w:r w:rsidR="00C32135" w:rsidRPr="0087588A">
        <w:rPr>
          <w:b/>
          <w:sz w:val="24"/>
        </w:rPr>
        <w:t>A</w:t>
      </w:r>
      <w:r w:rsidR="00C32135" w:rsidRPr="0087588A">
        <w:rPr>
          <w:b/>
          <w:spacing w:val="-1"/>
          <w:sz w:val="24"/>
        </w:rPr>
        <w:t xml:space="preserve"> </w:t>
      </w:r>
      <w:r w:rsidR="00C32135" w:rsidRPr="0087588A">
        <w:rPr>
          <w:b/>
          <w:sz w:val="24"/>
        </w:rPr>
        <w:t xml:space="preserve">dialogue box </w:t>
      </w:r>
      <w:r w:rsidR="00C32135" w:rsidRPr="0087588A">
        <w:rPr>
          <w:b/>
          <w:spacing w:val="-1"/>
          <w:sz w:val="24"/>
        </w:rPr>
        <w:t xml:space="preserve">will </w:t>
      </w:r>
      <w:r w:rsidR="00C32135" w:rsidRPr="0087588A">
        <w:rPr>
          <w:b/>
          <w:sz w:val="24"/>
        </w:rPr>
        <w:t>open and</w:t>
      </w:r>
      <w:r w:rsidR="00C32135" w:rsidRPr="0087588A">
        <w:rPr>
          <w:b/>
          <w:spacing w:val="-1"/>
          <w:sz w:val="24"/>
        </w:rPr>
        <w:t xml:space="preserve"> </w:t>
      </w:r>
      <w:r w:rsidR="00C32135" w:rsidRPr="0087588A">
        <w:rPr>
          <w:b/>
          <w:sz w:val="24"/>
        </w:rPr>
        <w:t>display the</w:t>
      </w:r>
      <w:r w:rsidR="00C32135" w:rsidRPr="0087588A">
        <w:rPr>
          <w:b/>
          <w:spacing w:val="-1"/>
          <w:sz w:val="24"/>
        </w:rPr>
        <w:t xml:space="preserve"> </w:t>
      </w:r>
      <w:r w:rsidR="00C32135" w:rsidRPr="0087588A">
        <w:rPr>
          <w:b/>
          <w:sz w:val="24"/>
        </w:rPr>
        <w:t xml:space="preserve">message: </w:t>
      </w:r>
      <w:r w:rsidR="00C32135" w:rsidRPr="0087588A">
        <w:rPr>
          <w:b/>
          <w:spacing w:val="-1"/>
          <w:sz w:val="24"/>
        </w:rPr>
        <w:t>“The</w:t>
      </w:r>
      <w:r w:rsidR="00C32135" w:rsidRPr="0087588A">
        <w:rPr>
          <w:b/>
          <w:sz w:val="24"/>
        </w:rPr>
        <w:t xml:space="preserve"> patient</w:t>
      </w:r>
      <w:r w:rsidR="00C32135" w:rsidRPr="0087588A">
        <w:rPr>
          <w:b/>
          <w:spacing w:val="57"/>
          <w:sz w:val="24"/>
        </w:rPr>
        <w:t xml:space="preserve"> </w:t>
      </w:r>
      <w:r w:rsidR="00C32135" w:rsidRPr="0087588A">
        <w:rPr>
          <w:b/>
          <w:sz w:val="24"/>
        </w:rPr>
        <w:t xml:space="preserve">stay you have </w:t>
      </w:r>
      <w:r w:rsidR="00C32135" w:rsidRPr="0087588A">
        <w:rPr>
          <w:b/>
          <w:spacing w:val="-1"/>
          <w:sz w:val="24"/>
        </w:rPr>
        <w:t>selected</w:t>
      </w:r>
      <w:r w:rsidR="00C32135" w:rsidRPr="0087588A">
        <w:rPr>
          <w:b/>
          <w:spacing w:val="-2"/>
          <w:sz w:val="24"/>
        </w:rPr>
        <w:t xml:space="preserve"> </w:t>
      </w:r>
      <w:r w:rsidR="00C32135" w:rsidRPr="0087588A">
        <w:rPr>
          <w:b/>
          <w:sz w:val="24"/>
        </w:rPr>
        <w:t>appears to</w:t>
      </w:r>
      <w:r w:rsidR="00C32135" w:rsidRPr="0087588A">
        <w:rPr>
          <w:b/>
          <w:spacing w:val="-2"/>
          <w:sz w:val="24"/>
        </w:rPr>
        <w:t xml:space="preserve"> </w:t>
      </w:r>
      <w:r w:rsidR="00C32135" w:rsidRPr="0087588A">
        <w:rPr>
          <w:b/>
          <w:sz w:val="24"/>
        </w:rPr>
        <w:t xml:space="preserve">have been deleted from </w:t>
      </w:r>
      <w:r w:rsidR="00C32135" w:rsidRPr="0087588A">
        <w:rPr>
          <w:b/>
          <w:spacing w:val="-1"/>
          <w:sz w:val="24"/>
        </w:rPr>
        <w:t>VistA.</w:t>
      </w:r>
      <w:r w:rsidR="00C32135" w:rsidRPr="0087588A">
        <w:rPr>
          <w:b/>
          <w:sz w:val="24"/>
        </w:rPr>
        <w:t xml:space="preserve"> Stay ID: &lt;stay </w:t>
      </w:r>
      <w:r w:rsidR="00C32135" w:rsidRPr="0087588A">
        <w:rPr>
          <w:b/>
          <w:spacing w:val="-1"/>
          <w:sz w:val="24"/>
        </w:rPr>
        <w:t>id&gt;</w:t>
      </w:r>
      <w:r w:rsidR="00142944" w:rsidRPr="0087588A">
        <w:rPr>
          <w:b/>
          <w:spacing w:val="-1"/>
          <w:sz w:val="24"/>
        </w:rPr>
        <w:t xml:space="preserve">. </w:t>
      </w:r>
      <w:r w:rsidR="00C32135" w:rsidRPr="0087588A">
        <w:rPr>
          <w:b/>
          <w:spacing w:val="-1"/>
          <w:sz w:val="24"/>
        </w:rPr>
        <w:t>This</w:t>
      </w:r>
      <w:r w:rsidR="00C32135" w:rsidRPr="0087588A">
        <w:rPr>
          <w:b/>
          <w:spacing w:val="37"/>
          <w:sz w:val="24"/>
        </w:rPr>
        <w:t xml:space="preserve"> </w:t>
      </w:r>
      <w:r w:rsidR="00C32135" w:rsidRPr="0087588A">
        <w:rPr>
          <w:b/>
          <w:sz w:val="24"/>
        </w:rPr>
        <w:t>patient stay</w:t>
      </w:r>
      <w:r w:rsidR="00C32135" w:rsidRPr="0087588A">
        <w:rPr>
          <w:b/>
          <w:spacing w:val="-2"/>
          <w:sz w:val="24"/>
        </w:rPr>
        <w:t xml:space="preserve"> </w:t>
      </w:r>
      <w:r w:rsidR="00C32135" w:rsidRPr="0087588A">
        <w:rPr>
          <w:b/>
          <w:sz w:val="24"/>
        </w:rPr>
        <w:t>has been moved to the</w:t>
      </w:r>
      <w:r w:rsidR="00C32135" w:rsidRPr="0087588A">
        <w:rPr>
          <w:b/>
          <w:spacing w:val="-1"/>
          <w:sz w:val="24"/>
        </w:rPr>
        <w:t xml:space="preserve"> </w:t>
      </w:r>
      <w:r w:rsidR="00C32135" w:rsidRPr="0087588A">
        <w:rPr>
          <w:b/>
          <w:sz w:val="24"/>
        </w:rPr>
        <w:t xml:space="preserve">Patient </w:t>
      </w:r>
      <w:r w:rsidR="00C32135" w:rsidRPr="0087588A">
        <w:rPr>
          <w:b/>
          <w:spacing w:val="-1"/>
          <w:sz w:val="24"/>
        </w:rPr>
        <w:t>Stay</w:t>
      </w:r>
      <w:r w:rsidR="00C32135" w:rsidRPr="0087588A">
        <w:rPr>
          <w:b/>
          <w:sz w:val="24"/>
        </w:rPr>
        <w:t xml:space="preserve"> Administration screen.” </w:t>
      </w:r>
      <w:r w:rsidR="00C32135" w:rsidRPr="0087588A">
        <w:rPr>
          <w:b/>
          <w:i/>
          <w:sz w:val="24"/>
        </w:rPr>
        <w:t xml:space="preserve">Click </w:t>
      </w:r>
      <w:r w:rsidR="00C32135" w:rsidRPr="0087588A">
        <w:rPr>
          <w:b/>
          <w:spacing w:val="-1"/>
          <w:sz w:val="24"/>
        </w:rPr>
        <w:t>the</w:t>
      </w:r>
      <w:r w:rsidR="00C32135" w:rsidRPr="0087588A">
        <w:rPr>
          <w:b/>
          <w:sz w:val="24"/>
        </w:rPr>
        <w:t xml:space="preserve"> </w:t>
      </w:r>
      <w:r w:rsidR="00C32135" w:rsidRPr="0087588A">
        <w:rPr>
          <w:b/>
          <w:spacing w:val="-1"/>
          <w:sz w:val="24"/>
        </w:rPr>
        <w:t>&lt;</w:t>
      </w:r>
      <w:r w:rsidR="00C32135" w:rsidRPr="0087588A">
        <w:rPr>
          <w:rFonts w:eastAsia="Courier New"/>
          <w:b/>
          <w:spacing w:val="-1"/>
          <w:sz w:val="24"/>
        </w:rPr>
        <w:t>OK</w:t>
      </w:r>
      <w:r w:rsidR="00C32135" w:rsidRPr="0087588A">
        <w:rPr>
          <w:b/>
          <w:spacing w:val="-1"/>
          <w:sz w:val="24"/>
        </w:rPr>
        <w:t>&gt;</w:t>
      </w:r>
      <w:r w:rsidR="00C32135" w:rsidRPr="0087588A">
        <w:rPr>
          <w:b/>
          <w:spacing w:val="26"/>
          <w:sz w:val="24"/>
        </w:rPr>
        <w:t xml:space="preserve"> </w:t>
      </w:r>
      <w:r w:rsidR="00C32135" w:rsidRPr="0087588A">
        <w:rPr>
          <w:b/>
          <w:sz w:val="24"/>
        </w:rPr>
        <w:t>button to dismiss</w:t>
      </w:r>
      <w:r w:rsidR="00C32135" w:rsidRPr="0087588A">
        <w:rPr>
          <w:b/>
          <w:spacing w:val="-1"/>
          <w:sz w:val="24"/>
        </w:rPr>
        <w:t xml:space="preserve"> </w:t>
      </w:r>
      <w:r w:rsidR="00C32135" w:rsidRPr="0087588A">
        <w:rPr>
          <w:b/>
          <w:sz w:val="24"/>
        </w:rPr>
        <w:t xml:space="preserve">the dialogue. </w:t>
      </w:r>
      <w:r w:rsidR="00C32135" w:rsidRPr="0087588A">
        <w:rPr>
          <w:b/>
          <w:spacing w:val="-1"/>
          <w:sz w:val="24"/>
        </w:rPr>
        <w:t>This</w:t>
      </w:r>
      <w:r w:rsidR="00C32135" w:rsidRPr="0087588A">
        <w:rPr>
          <w:b/>
          <w:sz w:val="24"/>
        </w:rPr>
        <w:t xml:space="preserve"> </w:t>
      </w:r>
      <w:r w:rsidR="00C32135" w:rsidRPr="0087588A">
        <w:rPr>
          <w:b/>
          <w:spacing w:val="-1"/>
          <w:sz w:val="24"/>
        </w:rPr>
        <w:t>warning</w:t>
      </w:r>
      <w:r w:rsidR="00C32135" w:rsidRPr="0087588A">
        <w:rPr>
          <w:b/>
          <w:spacing w:val="1"/>
          <w:sz w:val="24"/>
        </w:rPr>
        <w:t xml:space="preserve"> </w:t>
      </w:r>
      <w:r w:rsidR="00C32135" w:rsidRPr="0087588A">
        <w:rPr>
          <w:b/>
          <w:sz w:val="24"/>
        </w:rPr>
        <w:t>may occur</w:t>
      </w:r>
      <w:r w:rsidR="00C32135" w:rsidRPr="0087588A">
        <w:rPr>
          <w:b/>
          <w:spacing w:val="-1"/>
          <w:sz w:val="24"/>
        </w:rPr>
        <w:t xml:space="preserve"> </w:t>
      </w:r>
      <w:r w:rsidR="00C32135" w:rsidRPr="0087588A">
        <w:rPr>
          <w:b/>
          <w:sz w:val="24"/>
        </w:rPr>
        <w:t xml:space="preserve">because an invalid </w:t>
      </w:r>
      <w:r w:rsidR="00C32135" w:rsidRPr="0087588A">
        <w:rPr>
          <w:b/>
          <w:spacing w:val="-1"/>
          <w:sz w:val="24"/>
        </w:rPr>
        <w:t>patient</w:t>
      </w:r>
      <w:r w:rsidR="00C32135" w:rsidRPr="0087588A">
        <w:rPr>
          <w:b/>
          <w:spacing w:val="31"/>
          <w:sz w:val="24"/>
        </w:rPr>
        <w:t xml:space="preserve"> </w:t>
      </w:r>
      <w:r w:rsidR="00C32135" w:rsidRPr="0087588A">
        <w:rPr>
          <w:b/>
          <w:sz w:val="24"/>
        </w:rPr>
        <w:t>admission</w:t>
      </w:r>
      <w:r w:rsidR="00C32135" w:rsidRPr="0087588A">
        <w:rPr>
          <w:b/>
          <w:spacing w:val="-2"/>
          <w:sz w:val="24"/>
        </w:rPr>
        <w:t xml:space="preserve"> </w:t>
      </w:r>
      <w:r w:rsidR="00C32135" w:rsidRPr="0087588A">
        <w:rPr>
          <w:b/>
          <w:spacing w:val="-1"/>
          <w:sz w:val="24"/>
        </w:rPr>
        <w:t>was</w:t>
      </w:r>
      <w:r w:rsidR="00C32135" w:rsidRPr="0087588A">
        <w:rPr>
          <w:b/>
          <w:sz w:val="24"/>
        </w:rPr>
        <w:t xml:space="preserve"> entered into VistA,</w:t>
      </w:r>
      <w:r w:rsidR="00C32135" w:rsidRPr="0087588A">
        <w:rPr>
          <w:b/>
          <w:spacing w:val="-2"/>
          <w:sz w:val="24"/>
        </w:rPr>
        <w:t xml:space="preserve"> </w:t>
      </w:r>
      <w:r w:rsidR="00C32135" w:rsidRPr="0087588A">
        <w:rPr>
          <w:b/>
          <w:sz w:val="24"/>
        </w:rPr>
        <w:t xml:space="preserve">and the record </w:t>
      </w:r>
      <w:r w:rsidR="00C32135" w:rsidRPr="0087588A">
        <w:rPr>
          <w:b/>
          <w:spacing w:val="-1"/>
          <w:sz w:val="24"/>
        </w:rPr>
        <w:t>was</w:t>
      </w:r>
      <w:r w:rsidR="00C32135" w:rsidRPr="0087588A">
        <w:rPr>
          <w:b/>
          <w:sz w:val="24"/>
        </w:rPr>
        <w:t xml:space="preserve"> deleted from the hospital</w:t>
      </w:r>
      <w:r w:rsidR="00C32135" w:rsidRPr="0087588A">
        <w:rPr>
          <w:b/>
          <w:spacing w:val="-1"/>
          <w:sz w:val="24"/>
        </w:rPr>
        <w:t xml:space="preserve"> </w:t>
      </w:r>
      <w:r w:rsidR="00C32135" w:rsidRPr="0087588A">
        <w:rPr>
          <w:b/>
          <w:sz w:val="24"/>
        </w:rPr>
        <w:t>database –</w:t>
      </w:r>
      <w:r w:rsidR="00C32135" w:rsidRPr="0087588A">
        <w:rPr>
          <w:b/>
          <w:spacing w:val="23"/>
          <w:sz w:val="24"/>
        </w:rPr>
        <w:t xml:space="preserve"> </w:t>
      </w:r>
      <w:r w:rsidR="00C32135" w:rsidRPr="0087588A">
        <w:rPr>
          <w:b/>
          <w:sz w:val="24"/>
        </w:rPr>
        <w:t xml:space="preserve">but not before the NUMI </w:t>
      </w:r>
      <w:r w:rsidR="00C32135" w:rsidRPr="0087588A">
        <w:rPr>
          <w:b/>
          <w:spacing w:val="-1"/>
          <w:sz w:val="24"/>
        </w:rPr>
        <w:t>synchronizer</w:t>
      </w:r>
      <w:r w:rsidR="00C32135" w:rsidRPr="0087588A">
        <w:rPr>
          <w:b/>
          <w:sz w:val="24"/>
        </w:rPr>
        <w:t xml:space="preserve"> came</w:t>
      </w:r>
      <w:r w:rsidR="00C32135" w:rsidRPr="0087588A">
        <w:rPr>
          <w:b/>
          <w:spacing w:val="-1"/>
          <w:sz w:val="24"/>
        </w:rPr>
        <w:t xml:space="preserve"> </w:t>
      </w:r>
      <w:r w:rsidR="00C32135" w:rsidRPr="0087588A">
        <w:rPr>
          <w:b/>
          <w:sz w:val="24"/>
        </w:rPr>
        <w:t xml:space="preserve">in and read the </w:t>
      </w:r>
      <w:r w:rsidR="00C32135" w:rsidRPr="0087588A">
        <w:rPr>
          <w:b/>
          <w:spacing w:val="-1"/>
          <w:sz w:val="24"/>
        </w:rPr>
        <w:t>information.</w:t>
      </w:r>
      <w:r w:rsidR="00C32135" w:rsidRPr="0087588A">
        <w:rPr>
          <w:b/>
          <w:sz w:val="24"/>
        </w:rPr>
        <w:t xml:space="preserve"> See</w:t>
      </w:r>
      <w:r w:rsidR="00C32135" w:rsidRPr="0087588A">
        <w:rPr>
          <w:b/>
          <w:spacing w:val="2"/>
          <w:sz w:val="24"/>
        </w:rPr>
        <w:t xml:space="preserve"> </w:t>
      </w:r>
      <w:r w:rsidR="00C32135" w:rsidRPr="0087588A">
        <w:rPr>
          <w:b/>
          <w:spacing w:val="-1"/>
          <w:sz w:val="24"/>
        </w:rPr>
        <w:t>Section</w:t>
      </w:r>
      <w:r w:rsidR="00C32135" w:rsidRPr="0087588A">
        <w:rPr>
          <w:b/>
          <w:sz w:val="24"/>
        </w:rPr>
        <w:t xml:space="preserve"> </w:t>
      </w:r>
      <w:r w:rsidR="002B53E9" w:rsidRPr="0087588A">
        <w:rPr>
          <w:b/>
          <w:sz w:val="24"/>
        </w:rPr>
        <w:t>4</w:t>
      </w:r>
      <w:r w:rsidR="00C32135" w:rsidRPr="0087588A">
        <w:rPr>
          <w:b/>
          <w:sz w:val="24"/>
        </w:rPr>
        <w:t>.2.1</w:t>
      </w:r>
      <w:r w:rsidR="00C32135" w:rsidRPr="0087588A">
        <w:rPr>
          <w:b/>
          <w:spacing w:val="49"/>
          <w:sz w:val="24"/>
        </w:rPr>
        <w:t xml:space="preserve"> </w:t>
      </w:r>
      <w:r w:rsidR="00C32135" w:rsidRPr="0087588A">
        <w:rPr>
          <w:b/>
          <w:sz w:val="24"/>
        </w:rPr>
        <w:t xml:space="preserve">for more </w:t>
      </w:r>
      <w:r w:rsidR="00C32135" w:rsidRPr="0087588A">
        <w:rPr>
          <w:b/>
          <w:spacing w:val="-1"/>
          <w:sz w:val="24"/>
        </w:rPr>
        <w:t>information</w:t>
      </w:r>
      <w:r w:rsidR="00C32135" w:rsidRPr="0087588A">
        <w:rPr>
          <w:b/>
          <w:sz w:val="24"/>
        </w:rPr>
        <w:t xml:space="preserve"> </w:t>
      </w:r>
      <w:r w:rsidR="00C32135" w:rsidRPr="0087588A">
        <w:rPr>
          <w:b/>
          <w:spacing w:val="-1"/>
          <w:sz w:val="24"/>
        </w:rPr>
        <w:t>about</w:t>
      </w:r>
      <w:r w:rsidR="00C32135" w:rsidRPr="0087588A">
        <w:rPr>
          <w:b/>
          <w:sz w:val="24"/>
        </w:rPr>
        <w:t xml:space="preserve"> </w:t>
      </w:r>
      <w:r w:rsidR="00C32135" w:rsidRPr="0087588A">
        <w:rPr>
          <w:b/>
          <w:spacing w:val="-1"/>
          <w:sz w:val="24"/>
        </w:rPr>
        <w:t>admission</w:t>
      </w:r>
      <w:r w:rsidR="00C32135" w:rsidRPr="0087588A">
        <w:rPr>
          <w:b/>
          <w:sz w:val="24"/>
        </w:rPr>
        <w:t xml:space="preserve"> feeds</w:t>
      </w:r>
      <w:r w:rsidR="00C32135" w:rsidRPr="0087588A">
        <w:rPr>
          <w:b/>
          <w:spacing w:val="-1"/>
          <w:sz w:val="24"/>
        </w:rPr>
        <w:t xml:space="preserve"> </w:t>
      </w:r>
      <w:r w:rsidR="00C32135" w:rsidRPr="0087588A">
        <w:rPr>
          <w:b/>
          <w:sz w:val="24"/>
        </w:rPr>
        <w:t xml:space="preserve">from VistA </w:t>
      </w:r>
      <w:r w:rsidR="00C32135" w:rsidRPr="0087588A">
        <w:rPr>
          <w:b/>
          <w:spacing w:val="-1"/>
          <w:sz w:val="24"/>
        </w:rPr>
        <w:t>to</w:t>
      </w:r>
      <w:r w:rsidR="00C32135" w:rsidRPr="0087588A">
        <w:rPr>
          <w:b/>
          <w:sz w:val="24"/>
        </w:rPr>
        <w:t xml:space="preserve"> </w:t>
      </w:r>
      <w:r w:rsidR="00C32135" w:rsidRPr="0087588A">
        <w:rPr>
          <w:b/>
          <w:spacing w:val="-1"/>
          <w:sz w:val="24"/>
        </w:rPr>
        <w:t>NUMI</w:t>
      </w:r>
      <w:r w:rsidR="00C32135" w:rsidRPr="0087588A">
        <w:rPr>
          <w:b/>
          <w:sz w:val="24"/>
        </w:rPr>
        <w:t xml:space="preserve"> and</w:t>
      </w:r>
      <w:r w:rsidR="00C32135" w:rsidRPr="0087588A">
        <w:rPr>
          <w:b/>
          <w:spacing w:val="2"/>
          <w:sz w:val="24"/>
        </w:rPr>
        <w:t xml:space="preserve"> </w:t>
      </w:r>
      <w:r w:rsidR="00C32135" w:rsidRPr="0087588A">
        <w:rPr>
          <w:b/>
          <w:sz w:val="24"/>
        </w:rPr>
        <w:t xml:space="preserve">Section </w:t>
      </w:r>
      <w:r w:rsidR="00C32135" w:rsidRPr="0087588A">
        <w:rPr>
          <w:b/>
          <w:spacing w:val="-1"/>
          <w:sz w:val="24"/>
        </w:rPr>
        <w:t>1</w:t>
      </w:r>
      <w:r w:rsidR="002B53E9" w:rsidRPr="0087588A">
        <w:rPr>
          <w:b/>
          <w:spacing w:val="-1"/>
          <w:sz w:val="24"/>
        </w:rPr>
        <w:t>0</w:t>
      </w:r>
      <w:r w:rsidR="00C32135" w:rsidRPr="0087588A">
        <w:rPr>
          <w:b/>
          <w:spacing w:val="-1"/>
          <w:sz w:val="24"/>
        </w:rPr>
        <w:t>.7</w:t>
      </w:r>
      <w:r w:rsidR="00C32135" w:rsidRPr="0087588A">
        <w:rPr>
          <w:b/>
          <w:sz w:val="24"/>
        </w:rPr>
        <w:t xml:space="preserve"> for</w:t>
      </w:r>
      <w:r w:rsidR="00C32135" w:rsidRPr="0087588A">
        <w:rPr>
          <w:b/>
          <w:spacing w:val="53"/>
          <w:sz w:val="24"/>
        </w:rPr>
        <w:t xml:space="preserve"> </w:t>
      </w:r>
      <w:r w:rsidR="00C32135" w:rsidRPr="0087588A">
        <w:rPr>
          <w:b/>
          <w:sz w:val="24"/>
        </w:rPr>
        <w:t xml:space="preserve">more </w:t>
      </w:r>
      <w:r w:rsidR="00C32135" w:rsidRPr="0087588A">
        <w:rPr>
          <w:b/>
          <w:spacing w:val="-1"/>
          <w:sz w:val="24"/>
        </w:rPr>
        <w:t>information</w:t>
      </w:r>
      <w:r w:rsidR="00C32135" w:rsidRPr="0087588A">
        <w:rPr>
          <w:b/>
          <w:spacing w:val="1"/>
          <w:sz w:val="24"/>
        </w:rPr>
        <w:t xml:space="preserve"> </w:t>
      </w:r>
      <w:r w:rsidR="00C32135" w:rsidRPr="0087588A">
        <w:rPr>
          <w:b/>
          <w:spacing w:val="-1"/>
          <w:sz w:val="24"/>
        </w:rPr>
        <w:t>about</w:t>
      </w:r>
      <w:r w:rsidR="00C32135" w:rsidRPr="0087588A">
        <w:rPr>
          <w:b/>
          <w:sz w:val="24"/>
        </w:rPr>
        <w:t xml:space="preserve"> </w:t>
      </w:r>
      <w:r w:rsidR="00C32135" w:rsidRPr="0087588A">
        <w:rPr>
          <w:b/>
          <w:spacing w:val="-1"/>
          <w:sz w:val="24"/>
        </w:rPr>
        <w:t>reviews</w:t>
      </w:r>
      <w:r w:rsidR="00C32135" w:rsidRPr="0087588A">
        <w:rPr>
          <w:b/>
          <w:sz w:val="24"/>
        </w:rPr>
        <w:t xml:space="preserve"> that are in </w:t>
      </w:r>
      <w:r w:rsidR="00C32135" w:rsidRPr="0087588A">
        <w:rPr>
          <w:b/>
          <w:spacing w:val="-1"/>
          <w:sz w:val="24"/>
        </w:rPr>
        <w:t>NUMI</w:t>
      </w:r>
      <w:r w:rsidR="00C32135" w:rsidRPr="0087588A">
        <w:rPr>
          <w:b/>
          <w:sz w:val="24"/>
        </w:rPr>
        <w:t xml:space="preserve"> but the </w:t>
      </w:r>
      <w:r w:rsidR="00C32135" w:rsidRPr="0087588A">
        <w:rPr>
          <w:b/>
          <w:spacing w:val="-1"/>
          <w:sz w:val="24"/>
        </w:rPr>
        <w:t>associated</w:t>
      </w:r>
      <w:r w:rsidR="00C32135" w:rsidRPr="0087588A">
        <w:rPr>
          <w:b/>
          <w:spacing w:val="-2"/>
          <w:sz w:val="24"/>
        </w:rPr>
        <w:t xml:space="preserve"> </w:t>
      </w:r>
      <w:r w:rsidR="00C32135" w:rsidRPr="0087588A">
        <w:rPr>
          <w:b/>
          <w:sz w:val="24"/>
        </w:rPr>
        <w:t>stay can no longer be</w:t>
      </w:r>
      <w:r w:rsidR="00C32135" w:rsidRPr="0087588A">
        <w:rPr>
          <w:b/>
          <w:spacing w:val="55"/>
          <w:sz w:val="24"/>
        </w:rPr>
        <w:t xml:space="preserve"> </w:t>
      </w:r>
      <w:r w:rsidR="00C32135" w:rsidRPr="0087588A">
        <w:rPr>
          <w:b/>
          <w:sz w:val="24"/>
        </w:rPr>
        <w:t>found in VistA.</w:t>
      </w:r>
    </w:p>
    <w:p w:rsidR="003D50A2" w:rsidRPr="0087588A" w:rsidRDefault="003D50A2" w:rsidP="003D50A2">
      <w:pPr>
        <w:ind w:left="100" w:right="245"/>
        <w:rPr>
          <w:b/>
          <w:spacing w:val="-1"/>
          <w:sz w:val="24"/>
        </w:rPr>
      </w:pPr>
      <w:r w:rsidRPr="0087588A">
        <w:rPr>
          <w:noProof/>
          <w:position w:val="2"/>
        </w:rPr>
        <w:drawing>
          <wp:inline distT="0" distB="0" distL="0" distR="0" wp14:anchorId="141F9B38" wp14:editId="1B925DFB">
            <wp:extent cx="238125" cy="238125"/>
            <wp:effectExtent l="0" t="0" r="9525" b="9525"/>
            <wp:docPr id="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sz w:val="20"/>
        </w:rPr>
        <w:t xml:space="preserve"> </w:t>
      </w:r>
      <w:r w:rsidRPr="0087588A">
        <w:rPr>
          <w:b/>
          <w:sz w:val="24"/>
        </w:rPr>
        <w:t>When a patient</w:t>
      </w:r>
      <w:r w:rsidRPr="0087588A">
        <w:rPr>
          <w:b/>
          <w:spacing w:val="-1"/>
          <w:sz w:val="24"/>
        </w:rPr>
        <w:t xml:space="preserve"> </w:t>
      </w:r>
      <w:r w:rsidRPr="0087588A">
        <w:rPr>
          <w:b/>
          <w:sz w:val="24"/>
        </w:rPr>
        <w:t xml:space="preserve">is </w:t>
      </w:r>
      <w:r w:rsidRPr="0087588A">
        <w:rPr>
          <w:b/>
          <w:spacing w:val="-1"/>
          <w:sz w:val="24"/>
        </w:rPr>
        <w:t>selected</w:t>
      </w:r>
      <w:r w:rsidRPr="0087588A">
        <w:rPr>
          <w:b/>
          <w:sz w:val="24"/>
        </w:rPr>
        <w:t xml:space="preserve"> for </w:t>
      </w:r>
      <w:r w:rsidRPr="0087588A">
        <w:rPr>
          <w:b/>
          <w:spacing w:val="-1"/>
          <w:sz w:val="24"/>
        </w:rPr>
        <w:t>review,</w:t>
      </w:r>
      <w:r w:rsidRPr="0087588A">
        <w:rPr>
          <w:b/>
          <w:sz w:val="24"/>
        </w:rPr>
        <w:t xml:space="preserve"> (depending on </w:t>
      </w:r>
      <w:r w:rsidRPr="0087588A">
        <w:rPr>
          <w:b/>
          <w:spacing w:val="-1"/>
          <w:sz w:val="24"/>
        </w:rPr>
        <w:t>reminder</w:t>
      </w:r>
      <w:r w:rsidRPr="0087588A">
        <w:rPr>
          <w:b/>
          <w:sz w:val="24"/>
        </w:rPr>
        <w:t xml:space="preserve"> dates</w:t>
      </w:r>
      <w:r w:rsidRPr="0087588A">
        <w:rPr>
          <w:b/>
          <w:spacing w:val="-1"/>
          <w:sz w:val="24"/>
        </w:rPr>
        <w:t xml:space="preserve"> </w:t>
      </w:r>
      <w:r w:rsidRPr="0087588A">
        <w:rPr>
          <w:b/>
          <w:sz w:val="24"/>
        </w:rPr>
        <w:t>or dismissals</w:t>
      </w:r>
      <w:r w:rsidRPr="0087588A">
        <w:rPr>
          <w:b/>
          <w:spacing w:val="35"/>
          <w:sz w:val="24"/>
        </w:rPr>
        <w:t xml:space="preserve"> </w:t>
      </w:r>
      <w:r w:rsidRPr="0087588A">
        <w:rPr>
          <w:b/>
          <w:sz w:val="24"/>
        </w:rPr>
        <w:t xml:space="preserve">and the filters used), the </w:t>
      </w:r>
      <w:r w:rsidRPr="0087588A">
        <w:rPr>
          <w:b/>
          <w:spacing w:val="-1"/>
          <w:sz w:val="24"/>
        </w:rPr>
        <w:t>name</w:t>
      </w:r>
      <w:r w:rsidRPr="0087588A">
        <w:rPr>
          <w:b/>
          <w:spacing w:val="1"/>
          <w:sz w:val="24"/>
        </w:rPr>
        <w:t xml:space="preserve"> </w:t>
      </w:r>
      <w:r w:rsidRPr="0087588A">
        <w:rPr>
          <w:b/>
          <w:spacing w:val="-1"/>
          <w:sz w:val="24"/>
        </w:rPr>
        <w:t>will</w:t>
      </w:r>
      <w:r w:rsidRPr="0087588A">
        <w:rPr>
          <w:b/>
          <w:sz w:val="24"/>
        </w:rPr>
        <w:t xml:space="preserve"> </w:t>
      </w:r>
      <w:r w:rsidRPr="0087588A">
        <w:rPr>
          <w:b/>
          <w:spacing w:val="-1"/>
          <w:sz w:val="24"/>
        </w:rPr>
        <w:t>remain</w:t>
      </w:r>
      <w:r w:rsidRPr="0087588A">
        <w:rPr>
          <w:b/>
          <w:sz w:val="24"/>
        </w:rPr>
        <w:t xml:space="preserve"> in the </w:t>
      </w:r>
      <w:r w:rsidRPr="0087588A">
        <w:rPr>
          <w:b/>
          <w:spacing w:val="-1"/>
          <w:sz w:val="24"/>
        </w:rPr>
        <w:t>patient</w:t>
      </w:r>
      <w:r w:rsidRPr="0087588A">
        <w:rPr>
          <w:b/>
          <w:sz w:val="24"/>
        </w:rPr>
        <w:t xml:space="preserve"> stay list on the</w:t>
      </w:r>
      <w:r w:rsidRPr="0087588A">
        <w:rPr>
          <w:b/>
          <w:spacing w:val="2"/>
          <w:sz w:val="24"/>
        </w:rPr>
        <w:t xml:space="preserve"> </w:t>
      </w:r>
      <w:r w:rsidRPr="0087588A">
        <w:rPr>
          <w:b/>
          <w:i/>
          <w:spacing w:val="-1"/>
          <w:sz w:val="24"/>
        </w:rPr>
        <w:t>Patient</w:t>
      </w:r>
      <w:r w:rsidRPr="0087588A">
        <w:rPr>
          <w:b/>
          <w:i/>
          <w:spacing w:val="41"/>
          <w:sz w:val="24"/>
        </w:rPr>
        <w:t xml:space="preserve"> </w:t>
      </w:r>
      <w:r w:rsidRPr="0087588A">
        <w:rPr>
          <w:b/>
          <w:i/>
          <w:spacing w:val="-1"/>
          <w:sz w:val="24"/>
        </w:rPr>
        <w:t>Selection/Worklist</w:t>
      </w:r>
      <w:r w:rsidRPr="0087588A">
        <w:rPr>
          <w:b/>
          <w:i/>
          <w:sz w:val="24"/>
        </w:rPr>
        <w:t xml:space="preserve"> </w:t>
      </w:r>
      <w:r w:rsidRPr="0087588A">
        <w:rPr>
          <w:b/>
          <w:sz w:val="24"/>
        </w:rPr>
        <w:t xml:space="preserve">and you </w:t>
      </w:r>
      <w:r w:rsidRPr="0087588A">
        <w:rPr>
          <w:b/>
          <w:spacing w:val="-1"/>
          <w:sz w:val="24"/>
        </w:rPr>
        <w:t>will</w:t>
      </w:r>
      <w:r w:rsidRPr="0087588A">
        <w:rPr>
          <w:b/>
          <w:sz w:val="24"/>
        </w:rPr>
        <w:t xml:space="preserve"> be</w:t>
      </w:r>
      <w:r w:rsidRPr="0087588A">
        <w:rPr>
          <w:b/>
          <w:spacing w:val="-1"/>
          <w:sz w:val="24"/>
        </w:rPr>
        <w:t xml:space="preserve"> </w:t>
      </w:r>
      <w:r w:rsidRPr="0087588A">
        <w:rPr>
          <w:b/>
          <w:sz w:val="24"/>
        </w:rPr>
        <w:t xml:space="preserve">able to perform a </w:t>
      </w:r>
      <w:r w:rsidRPr="0087588A">
        <w:rPr>
          <w:b/>
          <w:spacing w:val="-1"/>
          <w:sz w:val="24"/>
        </w:rPr>
        <w:t>second</w:t>
      </w:r>
      <w:r w:rsidRPr="0087588A">
        <w:rPr>
          <w:b/>
          <w:sz w:val="24"/>
        </w:rPr>
        <w:t xml:space="preserve"> review</w:t>
      </w:r>
      <w:r w:rsidRPr="0087588A">
        <w:rPr>
          <w:b/>
          <w:spacing w:val="-2"/>
          <w:sz w:val="24"/>
        </w:rPr>
        <w:t xml:space="preserve"> </w:t>
      </w:r>
      <w:r w:rsidRPr="0087588A">
        <w:rPr>
          <w:b/>
          <w:sz w:val="24"/>
        </w:rPr>
        <w:t xml:space="preserve">right </w:t>
      </w:r>
      <w:r w:rsidRPr="0087588A">
        <w:rPr>
          <w:b/>
          <w:spacing w:val="-1"/>
          <w:sz w:val="24"/>
        </w:rPr>
        <w:t>away,</w:t>
      </w:r>
      <w:r w:rsidRPr="0087588A">
        <w:rPr>
          <w:b/>
          <w:sz w:val="24"/>
        </w:rPr>
        <w:t xml:space="preserve"> if you </w:t>
      </w:r>
      <w:r w:rsidRPr="0087588A">
        <w:rPr>
          <w:b/>
          <w:spacing w:val="-1"/>
          <w:sz w:val="24"/>
        </w:rPr>
        <w:t>wish.</w:t>
      </w:r>
    </w:p>
    <w:p w:rsidR="00233ACB" w:rsidRPr="0087588A" w:rsidRDefault="000A1BEF" w:rsidP="00233ACB">
      <w:pPr>
        <w:pStyle w:val="Heading3"/>
      </w:pPr>
      <w:r w:rsidRPr="0087588A">
        <w:t xml:space="preserve"> </w:t>
      </w:r>
      <w:bookmarkStart w:id="510" w:name="_Toc479676058"/>
      <w:bookmarkStart w:id="511" w:name="_Toc479631794"/>
      <w:bookmarkStart w:id="512" w:name="_Toc499543758"/>
      <w:r w:rsidR="00233ACB" w:rsidRPr="0087588A">
        <w:t>Deceased Patients</w:t>
      </w:r>
      <w:bookmarkEnd w:id="510"/>
      <w:bookmarkEnd w:id="511"/>
      <w:bookmarkEnd w:id="512"/>
      <w:r w:rsidR="00003FEB" w:rsidRPr="0087588A">
        <w:fldChar w:fldCharType="begin"/>
      </w:r>
      <w:r w:rsidR="00003FEB" w:rsidRPr="0087588A">
        <w:instrText xml:space="preserve"> XE "</w:instrText>
      </w:r>
      <w:r w:rsidR="00003FEB" w:rsidRPr="0087588A">
        <w:rPr>
          <w:spacing w:val="-1"/>
          <w:sz w:val="20"/>
        </w:rPr>
        <w:instrText>Deceased</w:instrText>
      </w:r>
      <w:r w:rsidR="00003FEB" w:rsidRPr="0087588A">
        <w:rPr>
          <w:sz w:val="20"/>
        </w:rPr>
        <w:instrText xml:space="preserve"> </w:instrText>
      </w:r>
      <w:r w:rsidR="00003FEB" w:rsidRPr="0087588A">
        <w:rPr>
          <w:spacing w:val="-1"/>
          <w:sz w:val="20"/>
        </w:rPr>
        <w:instrText>Patients</w:instrText>
      </w:r>
      <w:r w:rsidR="00003FEB" w:rsidRPr="0087588A">
        <w:instrText xml:space="preserve">" \i </w:instrText>
      </w:r>
      <w:r w:rsidR="00003FEB" w:rsidRPr="0087588A">
        <w:fldChar w:fldCharType="end"/>
      </w:r>
      <w:r w:rsidR="00DF273B" w:rsidRPr="0087588A">
        <w:t xml:space="preserve"> </w:t>
      </w:r>
    </w:p>
    <w:p w:rsidR="00233ACB" w:rsidRPr="0087588A" w:rsidRDefault="00233ACB" w:rsidP="00583221">
      <w:pPr>
        <w:pStyle w:val="BodyText"/>
        <w:spacing w:before="245"/>
        <w:rPr>
          <w:spacing w:val="-1"/>
        </w:rPr>
      </w:pPr>
      <w:r w:rsidRPr="0087588A">
        <w:rPr>
          <w:spacing w:val="-1"/>
        </w:rPr>
        <w:t>A review may be performed for a now-deceased patient for the purpose of documenting information related to their final stay in the hospital. If you select a deceased patient from the movement list, this message will display: “Warning – Patient is deceased! Warning! This patient is deceased as of mm/</w:t>
      </w:r>
      <w:proofErr w:type="spellStart"/>
      <w:r w:rsidRPr="0087588A">
        <w:rPr>
          <w:spacing w:val="-1"/>
        </w:rPr>
        <w:t>dd</w:t>
      </w:r>
      <w:proofErr w:type="spellEnd"/>
      <w:r w:rsidRPr="0087588A">
        <w:rPr>
          <w:spacing w:val="-1"/>
        </w:rPr>
        <w:t>/</w:t>
      </w:r>
      <w:proofErr w:type="spellStart"/>
      <w:r w:rsidRPr="0087588A">
        <w:rPr>
          <w:spacing w:val="-1"/>
        </w:rPr>
        <w:t>yyyy</w:t>
      </w:r>
      <w:proofErr w:type="spellEnd"/>
      <w:r w:rsidRPr="0087588A">
        <w:rPr>
          <w:spacing w:val="-1"/>
        </w:rPr>
        <w:t>. Do you wish to continue?” along with</w:t>
      </w:r>
      <w:r w:rsidR="00583221" w:rsidRPr="0087588A">
        <w:rPr>
          <w:spacing w:val="-1"/>
        </w:rPr>
        <w:t xml:space="preserve"> </w:t>
      </w:r>
      <w:r w:rsidRPr="0087588A">
        <w:rPr>
          <w:spacing w:val="-1"/>
        </w:rPr>
        <w:t>&lt;Continue&gt; and &lt;Cancel&gt; buttons. Click the &lt;Continue&gt; button to proceed. After all reviews are entered on deceased patients, do</w:t>
      </w:r>
      <w:r w:rsidR="00316601" w:rsidRPr="0087588A">
        <w:rPr>
          <w:spacing w:val="-1"/>
        </w:rPr>
        <w:t xml:space="preserve"> not </w:t>
      </w:r>
      <w:r w:rsidRPr="0087588A">
        <w:rPr>
          <w:spacing w:val="-1"/>
        </w:rPr>
        <w:t>forget to dismiss their final hospital stay from the Patient Selection/Worklist</w:t>
      </w:r>
      <w:r w:rsidR="00003FEB" w:rsidRPr="0087588A">
        <w:rPr>
          <w:spacing w:val="-1"/>
        </w:rPr>
        <w:fldChar w:fldCharType="begin"/>
      </w:r>
      <w:r w:rsidR="00003FEB" w:rsidRPr="0087588A">
        <w:instrText xml:space="preserve"> XE "</w:instrText>
      </w:r>
      <w:r w:rsidR="00003FEB" w:rsidRPr="0087588A">
        <w:rPr>
          <w:spacing w:val="-1"/>
          <w:sz w:val="20"/>
        </w:rPr>
        <w:instrText>Patient</w:instrText>
      </w:r>
      <w:r w:rsidR="00003FEB" w:rsidRPr="0087588A">
        <w:rPr>
          <w:sz w:val="20"/>
        </w:rPr>
        <w:instrText xml:space="preserve"> </w:instrText>
      </w:r>
      <w:r w:rsidR="00003FEB" w:rsidRPr="0087588A">
        <w:rPr>
          <w:spacing w:val="-1"/>
          <w:sz w:val="20"/>
        </w:rPr>
        <w:instrText>Selection/Worklist</w:instrText>
      </w:r>
      <w:r w:rsidR="00003FEB" w:rsidRPr="0087588A">
        <w:instrText xml:space="preserve">" </w:instrText>
      </w:r>
      <w:r w:rsidR="00003FEB" w:rsidRPr="0087588A">
        <w:rPr>
          <w:spacing w:val="-1"/>
        </w:rPr>
        <w:fldChar w:fldCharType="end"/>
      </w:r>
      <w:r w:rsidRPr="0087588A">
        <w:rPr>
          <w:spacing w:val="-1"/>
        </w:rPr>
        <w:t>.</w:t>
      </w:r>
    </w:p>
    <w:p w:rsidR="00233ACB" w:rsidRPr="0087588A" w:rsidRDefault="000A1BEF" w:rsidP="00233ACB">
      <w:pPr>
        <w:pStyle w:val="Heading3"/>
      </w:pPr>
      <w:r w:rsidRPr="0087588A">
        <w:t xml:space="preserve"> </w:t>
      </w:r>
      <w:bookmarkStart w:id="513" w:name="_Toc479676059"/>
      <w:bookmarkStart w:id="514" w:name="_Toc479631795"/>
      <w:bookmarkStart w:id="515" w:name="_Toc499543759"/>
      <w:r w:rsidR="00233ACB" w:rsidRPr="0087588A">
        <w:t>Sensitive Patients</w:t>
      </w:r>
      <w:bookmarkEnd w:id="513"/>
      <w:bookmarkEnd w:id="514"/>
      <w:bookmarkEnd w:id="515"/>
      <w:r w:rsidR="00003FEB" w:rsidRPr="0087588A">
        <w:fldChar w:fldCharType="begin"/>
      </w:r>
      <w:r w:rsidR="00003FEB" w:rsidRPr="0087588A">
        <w:instrText xml:space="preserve"> XE "</w:instrText>
      </w:r>
      <w:r w:rsidR="00003FEB" w:rsidRPr="0087588A">
        <w:rPr>
          <w:spacing w:val="-1"/>
          <w:sz w:val="20"/>
        </w:rPr>
        <w:instrText>Sensitive Patients</w:instrText>
      </w:r>
      <w:r w:rsidR="00003FEB" w:rsidRPr="0087588A">
        <w:instrText xml:space="preserve">" </w:instrText>
      </w:r>
      <w:r w:rsidR="00003FEB" w:rsidRPr="0087588A">
        <w:fldChar w:fldCharType="end"/>
      </w:r>
      <w:r w:rsidR="00DF273B" w:rsidRPr="0087588A">
        <w:t xml:space="preserve"> </w:t>
      </w:r>
    </w:p>
    <w:p w:rsidR="00233ACB" w:rsidRPr="0087588A" w:rsidRDefault="00233ACB" w:rsidP="00233ACB">
      <w:pPr>
        <w:pStyle w:val="BodyText"/>
        <w:spacing w:before="245"/>
        <w:rPr>
          <w:spacing w:val="1"/>
        </w:rPr>
      </w:pPr>
      <w:r w:rsidRPr="0087588A">
        <w:rPr>
          <w:spacing w:val="-1"/>
        </w:rPr>
        <w:t>Sensitive</w:t>
      </w:r>
      <w:r w:rsidRPr="0087588A">
        <w:t xml:space="preserve"> patient </w:t>
      </w:r>
      <w:r w:rsidRPr="0087588A">
        <w:rPr>
          <w:spacing w:val="-1"/>
        </w:rPr>
        <w:t>records</w:t>
      </w:r>
      <w:r w:rsidRPr="0087588A">
        <w:t xml:space="preserve"> </w:t>
      </w:r>
      <w:r w:rsidRPr="0087588A">
        <w:rPr>
          <w:spacing w:val="-1"/>
        </w:rPr>
        <w:t>will</w:t>
      </w:r>
      <w:r w:rsidRPr="0087588A">
        <w:t xml:space="preserve"> </w:t>
      </w:r>
      <w:r w:rsidRPr="0087588A">
        <w:rPr>
          <w:spacing w:val="-1"/>
        </w:rPr>
        <w:t>display</w:t>
      </w:r>
      <w:r w:rsidRPr="0087588A">
        <w:t xml:space="preserve"> </w:t>
      </w:r>
      <w:r w:rsidRPr="0087588A">
        <w:rPr>
          <w:rFonts w:ascii="Courier New"/>
          <w:spacing w:val="-1"/>
          <w:sz w:val="20"/>
        </w:rPr>
        <w:t>####</w:t>
      </w:r>
      <w:r w:rsidRPr="0087588A">
        <w:rPr>
          <w:rFonts w:ascii="Courier New"/>
          <w:spacing w:val="-61"/>
          <w:sz w:val="20"/>
        </w:rPr>
        <w:t xml:space="preserve"> </w:t>
      </w:r>
      <w:r w:rsidRPr="0087588A">
        <w:t>in the</w:t>
      </w:r>
      <w:r w:rsidRPr="0087588A">
        <w:rPr>
          <w:spacing w:val="-1"/>
        </w:rPr>
        <w:t xml:space="preserve"> </w:t>
      </w:r>
      <w:r w:rsidRPr="0087588A">
        <w:t>SSN</w:t>
      </w:r>
      <w:r w:rsidRPr="0087588A">
        <w:rPr>
          <w:spacing w:val="-1"/>
        </w:rPr>
        <w:t xml:space="preserve"> column.</w:t>
      </w:r>
      <w:r w:rsidRPr="0087588A">
        <w:rPr>
          <w:spacing w:val="1"/>
        </w:rPr>
        <w:t xml:space="preserve"> </w:t>
      </w:r>
    </w:p>
    <w:p w:rsidR="00743CDD" w:rsidRPr="0087588A" w:rsidRDefault="00233ACB" w:rsidP="00233ACB">
      <w:pPr>
        <w:pStyle w:val="BodyText"/>
        <w:spacing w:before="245"/>
        <w:rPr>
          <w:spacing w:val="1"/>
        </w:rPr>
      </w:pPr>
      <w:r w:rsidRPr="0087588A">
        <w:t>(</w:t>
      </w:r>
      <w:r w:rsidR="00E313F7" w:rsidRPr="0087588A">
        <w:rPr>
          <w:b/>
        </w:rPr>
        <w:t>NOTE</w:t>
      </w:r>
      <w:r w:rsidR="007E1621" w:rsidRPr="0087588A">
        <w:rPr>
          <w:b/>
        </w:rPr>
        <w:t>:</w:t>
      </w:r>
      <w:r w:rsidRPr="0087588A">
        <w:rPr>
          <w:spacing w:val="-1"/>
        </w:rPr>
        <w:t xml:space="preserve"> </w:t>
      </w:r>
      <w:r w:rsidR="00C13DDC" w:rsidRPr="0087588A">
        <w:rPr>
          <w:spacing w:val="-1"/>
        </w:rPr>
        <w:t>T</w:t>
      </w:r>
      <w:r w:rsidRPr="0087588A">
        <w:rPr>
          <w:spacing w:val="-1"/>
        </w:rPr>
        <w:t>hroughout</w:t>
      </w:r>
      <w:r w:rsidRPr="0087588A">
        <w:t xml:space="preserve"> NUMI, </w:t>
      </w:r>
      <w:r w:rsidRPr="0087588A">
        <w:rPr>
          <w:spacing w:val="-1"/>
        </w:rPr>
        <w:t xml:space="preserve">except </w:t>
      </w:r>
      <w:r w:rsidRPr="0087588A">
        <w:t xml:space="preserve">on the </w:t>
      </w:r>
      <w:r w:rsidRPr="0087588A">
        <w:rPr>
          <w:b/>
          <w:bCs/>
          <w:i/>
          <w:spacing w:val="-1"/>
        </w:rPr>
        <w:t>Patient</w:t>
      </w:r>
      <w:r w:rsidRPr="0087588A">
        <w:rPr>
          <w:b/>
          <w:bCs/>
          <w:i/>
        </w:rPr>
        <w:t xml:space="preserve"> Stay</w:t>
      </w:r>
      <w:r w:rsidRPr="0087588A">
        <w:rPr>
          <w:b/>
          <w:bCs/>
          <w:i/>
          <w:spacing w:val="1"/>
        </w:rPr>
        <w:t xml:space="preserve"> </w:t>
      </w:r>
      <w:r w:rsidRPr="0087588A">
        <w:rPr>
          <w:b/>
          <w:bCs/>
          <w:i/>
          <w:spacing w:val="-1"/>
        </w:rPr>
        <w:t>History</w:t>
      </w:r>
      <w:r w:rsidR="00003FEB" w:rsidRPr="0087588A">
        <w:rPr>
          <w:b/>
          <w:bCs/>
          <w:i/>
          <w:spacing w:val="-1"/>
        </w:rPr>
        <w:fldChar w:fldCharType="begin"/>
      </w:r>
      <w:r w:rsidR="00003FEB" w:rsidRPr="0087588A">
        <w:instrText xml:space="preserve"> XE "</w:instrText>
      </w:r>
      <w:r w:rsidR="00003FEB" w:rsidRPr="0087588A">
        <w:rPr>
          <w:spacing w:val="-1"/>
          <w:sz w:val="20"/>
        </w:rPr>
        <w:instrText>Patient</w:instrText>
      </w:r>
      <w:r w:rsidR="00003FEB" w:rsidRPr="0087588A">
        <w:rPr>
          <w:sz w:val="20"/>
        </w:rPr>
        <w:instrText xml:space="preserve"> Stay</w:instrText>
      </w:r>
      <w:r w:rsidR="00003FEB" w:rsidRPr="0087588A">
        <w:rPr>
          <w:spacing w:val="-1"/>
          <w:sz w:val="20"/>
        </w:rPr>
        <w:instrText xml:space="preserve"> History</w:instrText>
      </w:r>
      <w:r w:rsidR="00003FEB" w:rsidRPr="0087588A">
        <w:instrText xml:space="preserve">" </w:instrText>
      </w:r>
      <w:r w:rsidR="00003FEB" w:rsidRPr="0087588A">
        <w:rPr>
          <w:b/>
          <w:bCs/>
          <w:i/>
          <w:spacing w:val="-1"/>
        </w:rPr>
        <w:fldChar w:fldCharType="end"/>
      </w:r>
      <w:r w:rsidR="00DF273B" w:rsidRPr="0087588A">
        <w:rPr>
          <w:b/>
          <w:bCs/>
          <w:i/>
        </w:rPr>
        <w:t xml:space="preserve"> </w:t>
      </w:r>
      <w:r w:rsidRPr="0087588A">
        <w:rPr>
          <w:spacing w:val="-1"/>
        </w:rPr>
        <w:t>screen,</w:t>
      </w:r>
      <w:r w:rsidRPr="0087588A">
        <w:t xml:space="preserve"> if</w:t>
      </w:r>
      <w:r w:rsidRPr="0087588A">
        <w:rPr>
          <w:spacing w:val="-2"/>
        </w:rPr>
        <w:t xml:space="preserve"> </w:t>
      </w:r>
      <w:r w:rsidRPr="0087588A">
        <w:t xml:space="preserve">you know a sensitive </w:t>
      </w:r>
      <w:r w:rsidRPr="0087588A">
        <w:rPr>
          <w:spacing w:val="-1"/>
        </w:rPr>
        <w:t>patient’s</w:t>
      </w:r>
      <w:r w:rsidRPr="0087588A">
        <w:t xml:space="preserve"> SSN</w:t>
      </w:r>
      <w:r w:rsidRPr="0087588A">
        <w:rPr>
          <w:spacing w:val="-1"/>
        </w:rPr>
        <w:t xml:space="preserve"> </w:t>
      </w:r>
      <w:r w:rsidRPr="0087588A">
        <w:t xml:space="preserve">you can still search </w:t>
      </w:r>
      <w:r w:rsidRPr="0087588A">
        <w:rPr>
          <w:spacing w:val="-1"/>
        </w:rPr>
        <w:t>for</w:t>
      </w:r>
      <w:r w:rsidRPr="0087588A">
        <w:rPr>
          <w:spacing w:val="55"/>
        </w:rPr>
        <w:t xml:space="preserve"> </w:t>
      </w:r>
      <w:r w:rsidRPr="0087588A">
        <w:t>them</w:t>
      </w:r>
      <w:r w:rsidRPr="0087588A">
        <w:rPr>
          <w:spacing w:val="-2"/>
        </w:rPr>
        <w:t xml:space="preserve"> </w:t>
      </w:r>
      <w:r w:rsidRPr="0087588A">
        <w:t xml:space="preserve">by partial </w:t>
      </w:r>
      <w:r w:rsidRPr="0087588A">
        <w:rPr>
          <w:spacing w:val="-1"/>
        </w:rPr>
        <w:t>or</w:t>
      </w:r>
      <w:r w:rsidRPr="0087588A">
        <w:t xml:space="preserve"> full SSN).</w:t>
      </w:r>
      <w:r w:rsidRPr="0087588A">
        <w:rPr>
          <w:spacing w:val="1"/>
        </w:rPr>
        <w:t xml:space="preserve"> </w:t>
      </w:r>
    </w:p>
    <w:p w:rsidR="00233ACB" w:rsidRPr="0087588A" w:rsidRDefault="00233ACB" w:rsidP="00233ACB">
      <w:pPr>
        <w:pStyle w:val="BodyText"/>
        <w:spacing w:before="245"/>
      </w:pPr>
      <w:r w:rsidRPr="0087588A">
        <w:lastRenderedPageBreak/>
        <w:t>If you</w:t>
      </w:r>
      <w:r w:rsidRPr="0087588A">
        <w:rPr>
          <w:spacing w:val="-1"/>
        </w:rPr>
        <w:t xml:space="preserve"> </w:t>
      </w:r>
      <w:r w:rsidRPr="0087588A">
        <w:t xml:space="preserve">are on the </w:t>
      </w:r>
      <w:r w:rsidRPr="0087588A">
        <w:rPr>
          <w:spacing w:val="-1"/>
        </w:rPr>
        <w:t>Utilization</w:t>
      </w:r>
      <w:r w:rsidRPr="0087588A">
        <w:t xml:space="preserve"> </w:t>
      </w:r>
      <w:r w:rsidRPr="0087588A">
        <w:rPr>
          <w:spacing w:val="-1"/>
        </w:rPr>
        <w:t>Management</w:t>
      </w:r>
      <w:r w:rsidRPr="0087588A">
        <w:t xml:space="preserve"> Review Listing</w:t>
      </w:r>
      <w:r w:rsidRPr="0087588A">
        <w:rPr>
          <w:spacing w:val="-2"/>
        </w:rPr>
        <w:t xml:space="preserve"> </w:t>
      </w:r>
      <w:r w:rsidRPr="0087588A">
        <w:t>option</w:t>
      </w:r>
      <w:r w:rsidRPr="0087588A">
        <w:rPr>
          <w:spacing w:val="33"/>
        </w:rPr>
        <w:t xml:space="preserve"> </w:t>
      </w:r>
      <w:r w:rsidRPr="0087588A">
        <w:t xml:space="preserve">and select a </w:t>
      </w:r>
      <w:r w:rsidRPr="0087588A">
        <w:rPr>
          <w:spacing w:val="-1"/>
        </w:rPr>
        <w:t>Sensitive</w:t>
      </w:r>
      <w:r w:rsidRPr="0087588A">
        <w:t xml:space="preserve"> patient review that </w:t>
      </w:r>
      <w:r w:rsidRPr="0087588A">
        <w:rPr>
          <w:spacing w:val="-1"/>
        </w:rPr>
        <w:t>has</w:t>
      </w:r>
      <w:r w:rsidRPr="0087588A">
        <w:t xml:space="preserve"> been locked to</w:t>
      </w:r>
      <w:r w:rsidRPr="0087588A">
        <w:rPr>
          <w:spacing w:val="-2"/>
        </w:rPr>
        <w:t xml:space="preserve"> </w:t>
      </w:r>
      <w:r w:rsidRPr="0087588A">
        <w:rPr>
          <w:spacing w:val="-1"/>
        </w:rPr>
        <w:t>the</w:t>
      </w:r>
      <w:r w:rsidRPr="0087588A">
        <w:t xml:space="preserve"> database</w:t>
      </w:r>
      <w:r w:rsidRPr="0087588A">
        <w:rPr>
          <w:spacing w:val="-2"/>
        </w:rPr>
        <w:t xml:space="preserve"> </w:t>
      </w:r>
      <w:r w:rsidRPr="0087588A">
        <w:rPr>
          <w:spacing w:val="-1"/>
        </w:rPr>
        <w:t>(indicated</w:t>
      </w:r>
      <w:r w:rsidRPr="0087588A">
        <w:t xml:space="preserve"> </w:t>
      </w:r>
      <w:r w:rsidRPr="0087588A">
        <w:rPr>
          <w:spacing w:val="-1"/>
        </w:rPr>
        <w:t>by</w:t>
      </w:r>
      <w:r w:rsidRPr="0087588A">
        <w:t xml:space="preserve"> a blue</w:t>
      </w:r>
      <w:r w:rsidRPr="0087588A">
        <w:rPr>
          <w:spacing w:val="41"/>
        </w:rPr>
        <w:t xml:space="preserve"> </w:t>
      </w:r>
      <w:r w:rsidRPr="0087588A">
        <w:t>hyperlink),</w:t>
      </w:r>
      <w:r w:rsidRPr="0087588A">
        <w:rPr>
          <w:spacing w:val="-1"/>
        </w:rPr>
        <w:t xml:space="preserve"> </w:t>
      </w:r>
      <w:r w:rsidRPr="0087588A">
        <w:t>you will see</w:t>
      </w:r>
      <w:r w:rsidRPr="0087588A">
        <w:rPr>
          <w:spacing w:val="-2"/>
        </w:rPr>
        <w:t xml:space="preserve"> </w:t>
      </w:r>
      <w:r w:rsidRPr="0087588A">
        <w:t>the pop-up</w:t>
      </w:r>
      <w:r w:rsidRPr="0087588A">
        <w:rPr>
          <w:spacing w:val="-2"/>
        </w:rPr>
        <w:t xml:space="preserve"> </w:t>
      </w:r>
      <w:r w:rsidRPr="0087588A">
        <w:t>in</w:t>
      </w:r>
      <w:r w:rsidRPr="0087588A">
        <w:rPr>
          <w:spacing w:val="-1"/>
        </w:rPr>
        <w:t xml:space="preserve"> </w:t>
      </w:r>
      <w:r w:rsidRPr="0087588A">
        <w:t>Figure 3</w:t>
      </w:r>
      <w:r w:rsidR="00677268" w:rsidRPr="0087588A">
        <w:t>7</w:t>
      </w:r>
      <w:r w:rsidRPr="0087588A">
        <w:t>:</w:t>
      </w:r>
    </w:p>
    <w:p w:rsidR="00275B73" w:rsidRPr="0087588A" w:rsidRDefault="00275B73" w:rsidP="00275B73">
      <w:pPr>
        <w:pStyle w:val="BodyText"/>
        <w:spacing w:before="245"/>
        <w:jc w:val="center"/>
      </w:pPr>
      <w:r w:rsidRPr="0087588A">
        <w:rPr>
          <w:noProof/>
          <w:sz w:val="20"/>
        </w:rPr>
        <w:drawing>
          <wp:inline distT="0" distB="0" distL="0" distR="0" wp14:anchorId="592C2738" wp14:editId="0DE982A9">
            <wp:extent cx="3886564" cy="1352550"/>
            <wp:effectExtent l="0" t="0" r="0" b="0"/>
            <wp:docPr id="85" name="image41.png" descr="Sensitive Patient Warning for unlocked review" title="Sensitive Patient Warning for unlocke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84" cstate="print"/>
                    <a:stretch>
                      <a:fillRect/>
                    </a:stretch>
                  </pic:blipFill>
                  <pic:spPr>
                    <a:xfrm>
                      <a:off x="0" y="0"/>
                      <a:ext cx="3886564" cy="1352550"/>
                    </a:xfrm>
                    <a:prstGeom prst="rect">
                      <a:avLst/>
                    </a:prstGeom>
                  </pic:spPr>
                </pic:pic>
              </a:graphicData>
            </a:graphic>
          </wp:inline>
        </w:drawing>
      </w:r>
    </w:p>
    <w:p w:rsidR="00275B73" w:rsidRPr="0087588A" w:rsidRDefault="00884F19" w:rsidP="00884F19">
      <w:pPr>
        <w:pStyle w:val="Caption"/>
        <w:jc w:val="center"/>
      </w:pPr>
      <w:bookmarkStart w:id="516" w:name="_Toc479683291"/>
      <w:bookmarkStart w:id="517" w:name="_Toc479632074"/>
      <w:bookmarkStart w:id="518" w:name="_Toc499543518"/>
      <w:r w:rsidRPr="0087588A">
        <w:t xml:space="preserve">Figure </w:t>
      </w:r>
      <w:fldSimple w:instr=" SEQ Figure \* ARABIC ">
        <w:r w:rsidR="0034324B">
          <w:rPr>
            <w:noProof/>
          </w:rPr>
          <w:t>37</w:t>
        </w:r>
      </w:fldSimple>
      <w:r w:rsidRPr="0087588A">
        <w:t>:</w:t>
      </w:r>
      <w:r w:rsidRPr="0087588A">
        <w:rPr>
          <w:rFonts w:ascii="Arial"/>
          <w:b w:val="0"/>
          <w:spacing w:val="-1"/>
          <w:sz w:val="18"/>
        </w:rPr>
        <w:t xml:space="preserve"> </w:t>
      </w:r>
      <w:r w:rsidRPr="0087588A">
        <w:t>Sensitive Patient Warning for unlocked review</w:t>
      </w:r>
      <w:bookmarkEnd w:id="516"/>
      <w:bookmarkEnd w:id="517"/>
      <w:bookmarkEnd w:id="518"/>
    </w:p>
    <w:p w:rsidR="00F930B4" w:rsidRPr="0087588A" w:rsidRDefault="00F930B4" w:rsidP="00F930B4">
      <w:pPr>
        <w:pStyle w:val="BodyText"/>
      </w:pPr>
      <w:r w:rsidRPr="0087588A">
        <w:t>If you</w:t>
      </w:r>
      <w:r w:rsidRPr="0087588A">
        <w:rPr>
          <w:spacing w:val="-1"/>
        </w:rPr>
        <w:t xml:space="preserve"> </w:t>
      </w:r>
      <w:r w:rsidRPr="0087588A">
        <w:t xml:space="preserve">are on the </w:t>
      </w:r>
      <w:r w:rsidRPr="0087588A">
        <w:rPr>
          <w:spacing w:val="-1"/>
        </w:rPr>
        <w:t>Utilization</w:t>
      </w:r>
      <w:r w:rsidRPr="0087588A">
        <w:t xml:space="preserve"> </w:t>
      </w:r>
      <w:r w:rsidRPr="0087588A">
        <w:rPr>
          <w:spacing w:val="-1"/>
        </w:rPr>
        <w:t>Management</w:t>
      </w:r>
      <w:r w:rsidRPr="0087588A">
        <w:t xml:space="preserve"> Review Listing option</w:t>
      </w:r>
      <w:r w:rsidRPr="0087588A">
        <w:rPr>
          <w:spacing w:val="33"/>
        </w:rPr>
        <w:t xml:space="preserve"> </w:t>
      </w:r>
      <w:r w:rsidRPr="0087588A">
        <w:t xml:space="preserve">and select a </w:t>
      </w:r>
      <w:r w:rsidRPr="0087588A">
        <w:rPr>
          <w:spacing w:val="-1"/>
        </w:rPr>
        <w:t>sensitive</w:t>
      </w:r>
      <w:r w:rsidRPr="0087588A">
        <w:t xml:space="preserve"> patient review that </w:t>
      </w:r>
      <w:r w:rsidRPr="0087588A">
        <w:rPr>
          <w:spacing w:val="-1"/>
        </w:rPr>
        <w:t>has</w:t>
      </w:r>
      <w:r w:rsidRPr="0087588A">
        <w:t xml:space="preserve"> been unlocked for editing </w:t>
      </w:r>
      <w:r w:rsidRPr="0087588A">
        <w:rPr>
          <w:spacing w:val="-1"/>
        </w:rPr>
        <w:t>(indicated</w:t>
      </w:r>
      <w:r w:rsidRPr="0087588A">
        <w:t xml:space="preserve"> </w:t>
      </w:r>
      <w:r w:rsidRPr="0087588A">
        <w:rPr>
          <w:spacing w:val="-1"/>
        </w:rPr>
        <w:t>by</w:t>
      </w:r>
      <w:r w:rsidRPr="0087588A">
        <w:t xml:space="preserve"> a red</w:t>
      </w:r>
      <w:r w:rsidRPr="0087588A">
        <w:rPr>
          <w:spacing w:val="41"/>
        </w:rPr>
        <w:t xml:space="preserve"> </w:t>
      </w:r>
      <w:r w:rsidRPr="0087588A">
        <w:t>hyperlink),</w:t>
      </w:r>
      <w:r w:rsidRPr="0087588A">
        <w:rPr>
          <w:spacing w:val="-1"/>
        </w:rPr>
        <w:t xml:space="preserve"> </w:t>
      </w:r>
      <w:r w:rsidRPr="0087588A">
        <w:t xml:space="preserve">you will see the Sensitive Patient Warning screen shown in </w:t>
      </w:r>
      <w:r w:rsidRPr="0087588A">
        <w:fldChar w:fldCharType="begin"/>
      </w:r>
      <w:r w:rsidRPr="0087588A">
        <w:instrText xml:space="preserve"> REF _Ref472684367 \h </w:instrText>
      </w:r>
      <w:r w:rsidR="00A21B0D" w:rsidRPr="0087588A">
        <w:instrText xml:space="preserve"> \* MERGEFORMAT </w:instrText>
      </w:r>
      <w:r w:rsidRPr="0087588A">
        <w:fldChar w:fldCharType="separate"/>
      </w:r>
      <w:r w:rsidR="006C6F7D" w:rsidRPr="0087588A">
        <w:t xml:space="preserve">Figure </w:t>
      </w:r>
      <w:r w:rsidR="006C6F7D">
        <w:rPr>
          <w:noProof/>
        </w:rPr>
        <w:t>38</w:t>
      </w:r>
      <w:r w:rsidRPr="0087588A">
        <w:fldChar w:fldCharType="end"/>
      </w:r>
      <w:r w:rsidR="00677268" w:rsidRPr="0087588A">
        <w:t>8</w:t>
      </w:r>
      <w:r w:rsidRPr="0087588A">
        <w:t>.</w:t>
      </w:r>
    </w:p>
    <w:p w:rsidR="00F930B4" w:rsidRPr="0087588A" w:rsidRDefault="00F930B4" w:rsidP="00F930B4">
      <w:pPr>
        <w:pStyle w:val="Figure"/>
      </w:pPr>
      <w:r w:rsidRPr="0087588A">
        <w:rPr>
          <w:noProof/>
        </w:rPr>
        <w:drawing>
          <wp:inline distT="0" distB="0" distL="0" distR="0" wp14:anchorId="524655C6" wp14:editId="6F557899">
            <wp:extent cx="6126480" cy="2668082"/>
            <wp:effectExtent l="0" t="0" r="7620" b="0"/>
            <wp:docPr id="19" name="Picture 19" descr="Warning - Sensitive Patient! Restricted notice that lists the Privacy Act of 1974 and HIPAA of 1996. Users are required to prove need to know to proceed. Access to the patent record is tracked and the station security officer will contact the user for justification. Contine and Cancel buttons." title="Sensitive Patient Warning screen for unlocke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BFE8.2D6A3CB0"/>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6126480" cy="2668082"/>
                    </a:xfrm>
                    <a:prstGeom prst="rect">
                      <a:avLst/>
                    </a:prstGeom>
                    <a:noFill/>
                    <a:ln>
                      <a:noFill/>
                    </a:ln>
                  </pic:spPr>
                </pic:pic>
              </a:graphicData>
            </a:graphic>
          </wp:inline>
        </w:drawing>
      </w:r>
    </w:p>
    <w:p w:rsidR="00F930B4" w:rsidRPr="0087588A" w:rsidRDefault="00F930B4" w:rsidP="00F930B4">
      <w:pPr>
        <w:pStyle w:val="Caption"/>
        <w:jc w:val="center"/>
      </w:pPr>
      <w:bookmarkStart w:id="519" w:name="_Ref472684367"/>
      <w:bookmarkStart w:id="520" w:name="_Toc478556922"/>
      <w:bookmarkStart w:id="521" w:name="_Toc479683292"/>
      <w:bookmarkStart w:id="522" w:name="_Toc479632075"/>
      <w:bookmarkStart w:id="523" w:name="_Toc499543519"/>
      <w:r w:rsidRPr="0087588A">
        <w:t xml:space="preserve">Figure </w:t>
      </w:r>
      <w:fldSimple w:instr=" SEQ Figure \* ARABIC ">
        <w:r w:rsidR="0034324B">
          <w:rPr>
            <w:noProof/>
          </w:rPr>
          <w:t>38</w:t>
        </w:r>
      </w:fldSimple>
      <w:bookmarkEnd w:id="519"/>
      <w:r w:rsidRPr="0087588A">
        <w:t>: Sensitive Patient Warning for Unlocked Review</w:t>
      </w:r>
      <w:bookmarkEnd w:id="520"/>
      <w:bookmarkEnd w:id="521"/>
      <w:bookmarkEnd w:id="522"/>
      <w:bookmarkEnd w:id="523"/>
    </w:p>
    <w:p w:rsidR="00F930B4" w:rsidRPr="0087588A" w:rsidRDefault="00F930B4" w:rsidP="00F930B4">
      <w:pPr>
        <w:pStyle w:val="Note"/>
      </w:pPr>
      <w:bookmarkStart w:id="524" w:name="_Toc454294795"/>
      <w:bookmarkStart w:id="525" w:name="_Toc454355307"/>
      <w:bookmarkEnd w:id="524"/>
      <w:bookmarkEnd w:id="525"/>
      <w:r w:rsidRPr="0087588A">
        <w:rPr>
          <w:bCs/>
          <w:noProof/>
        </w:rPr>
        <w:drawing>
          <wp:inline distT="0" distB="0" distL="0" distR="0" wp14:anchorId="3D008676" wp14:editId="58332087">
            <wp:extent cx="247650" cy="247650"/>
            <wp:effectExtent l="0" t="0" r="0" b="0"/>
            <wp:docPr id="1114"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rPr>
          <w:bCs/>
        </w:rPr>
        <w:t xml:space="preserve"> </w:t>
      </w:r>
      <w:r w:rsidRPr="0087588A">
        <w:t xml:space="preserve">Once you select the </w:t>
      </w:r>
      <w:r w:rsidRPr="0087588A">
        <w:rPr>
          <w:rStyle w:val="Button"/>
        </w:rPr>
        <w:t>&lt;Continue&gt;</w:t>
      </w:r>
      <w:r w:rsidRPr="0087588A">
        <w:t xml:space="preserve"> button, a Sensitive Patient Bulletin will be sent to the Information Security Officer at your site for justification.</w:t>
      </w:r>
    </w:p>
    <w:p w:rsidR="00F930B4" w:rsidRPr="0087588A" w:rsidRDefault="00F930B4" w:rsidP="004451AB">
      <w:pPr>
        <w:pStyle w:val="Note"/>
      </w:pPr>
      <w:r w:rsidRPr="0087588A">
        <w:t xml:space="preserve">If you are on the Patient Selection / Worklist screen option and click on a sensitive Patient Name, you will see the Sensitive Patient Warning screen shown in </w:t>
      </w:r>
      <w:r w:rsidRPr="0087588A">
        <w:fldChar w:fldCharType="begin"/>
      </w:r>
      <w:r w:rsidRPr="0087588A">
        <w:instrText xml:space="preserve"> REF _Ref472684349 \h  \* MERGEFORMAT </w:instrText>
      </w:r>
      <w:r w:rsidRPr="0087588A">
        <w:fldChar w:fldCharType="separate"/>
      </w:r>
      <w:r w:rsidR="006C6F7D" w:rsidRPr="0087588A">
        <w:t xml:space="preserve">Figure </w:t>
      </w:r>
      <w:r w:rsidR="006C6F7D">
        <w:rPr>
          <w:noProof/>
        </w:rPr>
        <w:t>39</w:t>
      </w:r>
      <w:r w:rsidRPr="0087588A">
        <w:fldChar w:fldCharType="end"/>
      </w:r>
      <w:r w:rsidR="00677268" w:rsidRPr="0087588A">
        <w:t>39</w:t>
      </w:r>
      <w:r w:rsidRPr="0087588A">
        <w:t>.</w:t>
      </w:r>
    </w:p>
    <w:p w:rsidR="00F930B4" w:rsidRPr="0087588A" w:rsidRDefault="00F930B4" w:rsidP="00F930B4">
      <w:pPr>
        <w:pStyle w:val="Figure"/>
      </w:pPr>
      <w:r w:rsidRPr="0087588A">
        <w:rPr>
          <w:noProof/>
        </w:rPr>
        <w:lastRenderedPageBreak/>
        <w:drawing>
          <wp:inline distT="0" distB="0" distL="0" distR="0" wp14:anchorId="3C73B5B5" wp14:editId="3E0EB25A">
            <wp:extent cx="6126480" cy="2707514"/>
            <wp:effectExtent l="0" t="0" r="7620" b="0"/>
            <wp:docPr id="1115" name="Picture 1115" descr="Warning - Sensitive Patient! Restricted notice that lists the Privacy Act of 1974 and HIPAA of 1996. Users are required to prove need to know to proceed. Access to the patent record is tracked and the station security officer will contact the user for justification. Contine and Cancel buttons." title="Sensitive Patient Warning screen for patient st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BFE8.2D6A3CB0"/>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6126480" cy="2707514"/>
                    </a:xfrm>
                    <a:prstGeom prst="rect">
                      <a:avLst/>
                    </a:prstGeom>
                    <a:noFill/>
                    <a:ln>
                      <a:noFill/>
                    </a:ln>
                  </pic:spPr>
                </pic:pic>
              </a:graphicData>
            </a:graphic>
          </wp:inline>
        </w:drawing>
      </w:r>
    </w:p>
    <w:p w:rsidR="004B4DFD" w:rsidRPr="0087588A" w:rsidRDefault="004B4DFD" w:rsidP="004B4DFD">
      <w:pPr>
        <w:pStyle w:val="Caption"/>
        <w:jc w:val="center"/>
      </w:pPr>
      <w:bookmarkStart w:id="526" w:name="_Ref472684349"/>
      <w:bookmarkStart w:id="527" w:name="_Toc478556923"/>
      <w:bookmarkStart w:id="528" w:name="_Toc479683293"/>
      <w:bookmarkStart w:id="529" w:name="_Toc479632076"/>
      <w:bookmarkStart w:id="530" w:name="_Toc499543520"/>
      <w:r w:rsidRPr="0087588A">
        <w:t xml:space="preserve">Figure </w:t>
      </w:r>
      <w:fldSimple w:instr=" SEQ Figure \* ARABIC ">
        <w:r w:rsidR="0034324B">
          <w:rPr>
            <w:noProof/>
          </w:rPr>
          <w:t>39</w:t>
        </w:r>
      </w:fldSimple>
      <w:bookmarkEnd w:id="526"/>
      <w:r w:rsidRPr="0087588A">
        <w:t>: Sensitive Patient Warning for Patient Stays</w:t>
      </w:r>
      <w:bookmarkEnd w:id="527"/>
      <w:bookmarkEnd w:id="528"/>
      <w:bookmarkEnd w:id="529"/>
      <w:bookmarkEnd w:id="530"/>
    </w:p>
    <w:p w:rsidR="00F930B4" w:rsidRPr="0087588A" w:rsidRDefault="00F930B4" w:rsidP="00F930B4">
      <w:pPr>
        <w:pStyle w:val="Note"/>
      </w:pPr>
      <w:bookmarkStart w:id="531" w:name="_Toc454355308"/>
      <w:bookmarkEnd w:id="531"/>
      <w:r w:rsidRPr="0087588A">
        <w:rPr>
          <w:noProof/>
        </w:rPr>
        <w:drawing>
          <wp:inline distT="0" distB="0" distL="0" distR="0" wp14:anchorId="54DCF91E" wp14:editId="3C4DC63F">
            <wp:extent cx="247650" cy="247650"/>
            <wp:effectExtent l="0" t="0" r="0" b="0"/>
            <wp:docPr id="1116"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t xml:space="preserve"> Once you select the </w:t>
      </w:r>
      <w:r w:rsidRPr="0087588A">
        <w:rPr>
          <w:rStyle w:val="Button"/>
        </w:rPr>
        <w:t>&lt;Continue&gt;</w:t>
      </w:r>
      <w:r w:rsidRPr="0087588A">
        <w:t xml:space="preserve"> button, a Sensitive Patient Bulletin will be sent to the Information Security Officer at your site for justification.</w:t>
      </w:r>
    </w:p>
    <w:p w:rsidR="00884F19" w:rsidRPr="0087588A" w:rsidRDefault="00884F19" w:rsidP="00884F19">
      <w:pPr>
        <w:pStyle w:val="Heading2"/>
      </w:pPr>
      <w:bookmarkStart w:id="532" w:name="_Toc479676060"/>
      <w:bookmarkStart w:id="533" w:name="_Toc479676061"/>
      <w:bookmarkStart w:id="534" w:name="_Toc479631796"/>
      <w:bookmarkStart w:id="535" w:name="_Toc499543760"/>
      <w:bookmarkEnd w:id="532"/>
      <w:r w:rsidRPr="0087588A">
        <w:t>Viewing Patient Information for Different Sites</w:t>
      </w:r>
      <w:bookmarkEnd w:id="533"/>
      <w:bookmarkEnd w:id="534"/>
      <w:bookmarkEnd w:id="535"/>
    </w:p>
    <w:p w:rsidR="00884F19" w:rsidRPr="0087588A" w:rsidRDefault="00884F19" w:rsidP="00884F19">
      <w:pPr>
        <w:pStyle w:val="BodyText"/>
        <w:spacing w:before="146"/>
        <w:ind w:right="222"/>
        <w:rPr>
          <w:spacing w:val="-1"/>
        </w:rPr>
      </w:pPr>
      <w:r w:rsidRPr="0087588A">
        <w:t xml:space="preserve">You </w:t>
      </w:r>
      <w:r w:rsidRPr="0087588A">
        <w:rPr>
          <w:spacing w:val="-1"/>
        </w:rPr>
        <w:t>will</w:t>
      </w:r>
      <w:r w:rsidRPr="0087588A">
        <w:t xml:space="preserve"> be</w:t>
      </w:r>
      <w:r w:rsidRPr="0087588A">
        <w:rPr>
          <w:spacing w:val="-1"/>
        </w:rPr>
        <w:t xml:space="preserve"> </w:t>
      </w:r>
      <w:r w:rsidRPr="0087588A">
        <w:t xml:space="preserve">able to </w:t>
      </w:r>
      <w:r w:rsidRPr="0087588A">
        <w:rPr>
          <w:spacing w:val="-1"/>
        </w:rPr>
        <w:t>use</w:t>
      </w:r>
      <w:r w:rsidRPr="0087588A">
        <w:t xml:space="preserve"> this </w:t>
      </w:r>
      <w:r w:rsidRPr="0087588A">
        <w:rPr>
          <w:spacing w:val="-1"/>
        </w:rPr>
        <w:t>feature</w:t>
      </w:r>
      <w:r w:rsidRPr="0087588A">
        <w:t xml:space="preserve"> if you</w:t>
      </w:r>
      <w:r w:rsidRPr="0087588A">
        <w:rPr>
          <w:spacing w:val="-1"/>
        </w:rPr>
        <w:t xml:space="preserve"> </w:t>
      </w:r>
      <w:r w:rsidRPr="0087588A">
        <w:t xml:space="preserve">have </w:t>
      </w:r>
      <w:r w:rsidRPr="0087588A">
        <w:rPr>
          <w:spacing w:val="-1"/>
        </w:rPr>
        <w:t>permission</w:t>
      </w:r>
      <w:r w:rsidRPr="0087588A">
        <w:t xml:space="preserve"> to</w:t>
      </w:r>
      <w:r w:rsidRPr="0087588A">
        <w:rPr>
          <w:spacing w:val="-2"/>
        </w:rPr>
        <w:t xml:space="preserve"> </w:t>
      </w:r>
      <w:r w:rsidRPr="0087588A">
        <w:t>view patient</w:t>
      </w:r>
      <w:r w:rsidRPr="0087588A">
        <w:rPr>
          <w:spacing w:val="-1"/>
        </w:rPr>
        <w:t xml:space="preserve"> information</w:t>
      </w:r>
      <w:r w:rsidRPr="0087588A">
        <w:t xml:space="preserve"> for</w:t>
      </w:r>
      <w:r w:rsidRPr="0087588A">
        <w:rPr>
          <w:spacing w:val="55"/>
        </w:rPr>
        <w:t xml:space="preserve"> </w:t>
      </w:r>
      <w:r w:rsidRPr="0087588A">
        <w:rPr>
          <w:spacing w:val="-1"/>
        </w:rPr>
        <w:t>different</w:t>
      </w:r>
      <w:r w:rsidRPr="0087588A">
        <w:t xml:space="preserve"> </w:t>
      </w:r>
      <w:r w:rsidRPr="0087588A">
        <w:rPr>
          <w:spacing w:val="-1"/>
        </w:rPr>
        <w:t>sites.</w:t>
      </w:r>
      <w:r w:rsidRPr="0087588A">
        <w:t xml:space="preserve"> Please </w:t>
      </w:r>
      <w:r w:rsidRPr="0087588A">
        <w:rPr>
          <w:spacing w:val="-1"/>
        </w:rPr>
        <w:t>note</w:t>
      </w:r>
      <w:r w:rsidRPr="0087588A">
        <w:t xml:space="preserve"> that you </w:t>
      </w:r>
      <w:r w:rsidRPr="0087588A">
        <w:rPr>
          <w:spacing w:val="-1"/>
        </w:rPr>
        <w:t>may</w:t>
      </w:r>
      <w:r w:rsidRPr="0087588A">
        <w:t xml:space="preserve"> only view</w:t>
      </w:r>
      <w:r w:rsidRPr="0087588A">
        <w:rPr>
          <w:spacing w:val="-1"/>
        </w:rPr>
        <w:t xml:space="preserve"> </w:t>
      </w:r>
      <w:r w:rsidRPr="0087588A">
        <w:t>patient</w:t>
      </w:r>
      <w:r w:rsidRPr="0087588A">
        <w:rPr>
          <w:spacing w:val="-1"/>
        </w:rPr>
        <w:t xml:space="preserve"> information</w:t>
      </w:r>
      <w:r w:rsidRPr="0087588A">
        <w:t xml:space="preserve"> for one site at a</w:t>
      </w:r>
      <w:r w:rsidRPr="0087588A">
        <w:rPr>
          <w:spacing w:val="-1"/>
        </w:rPr>
        <w:t xml:space="preserve"> time.</w:t>
      </w:r>
    </w:p>
    <w:p w:rsidR="00884F19" w:rsidRPr="0087588A" w:rsidRDefault="00884F19" w:rsidP="00884F19">
      <w:pPr>
        <w:pStyle w:val="Heading3"/>
      </w:pPr>
      <w:bookmarkStart w:id="536" w:name="_Toc479676062"/>
      <w:bookmarkStart w:id="537" w:name="_Toc479631797"/>
      <w:bookmarkStart w:id="538" w:name="_Toc499543761"/>
      <w:r w:rsidRPr="0087588A">
        <w:t>Switching to a Different Site</w:t>
      </w:r>
      <w:bookmarkEnd w:id="536"/>
      <w:bookmarkEnd w:id="537"/>
      <w:bookmarkEnd w:id="538"/>
      <w:r w:rsidR="00003FEB" w:rsidRPr="0087588A">
        <w:fldChar w:fldCharType="begin"/>
      </w:r>
      <w:r w:rsidR="00003FEB" w:rsidRPr="0087588A">
        <w:instrText xml:space="preserve"> XE "</w:instrText>
      </w:r>
      <w:r w:rsidR="00003FEB" w:rsidRPr="0087588A">
        <w:rPr>
          <w:spacing w:val="-1"/>
          <w:sz w:val="20"/>
        </w:rPr>
        <w:instrText>Switching</w:instrText>
      </w:r>
      <w:r w:rsidR="00003FEB" w:rsidRPr="0087588A">
        <w:rPr>
          <w:sz w:val="20"/>
        </w:rPr>
        <w:instrText xml:space="preserve"> </w:instrText>
      </w:r>
      <w:r w:rsidR="00003FEB" w:rsidRPr="0087588A">
        <w:rPr>
          <w:spacing w:val="-1"/>
          <w:sz w:val="20"/>
        </w:rPr>
        <w:instrText>to</w:instrText>
      </w:r>
      <w:r w:rsidR="00003FEB" w:rsidRPr="0087588A">
        <w:rPr>
          <w:sz w:val="20"/>
        </w:rPr>
        <w:instrText xml:space="preserve"> a</w:instrText>
      </w:r>
      <w:r w:rsidR="00003FEB" w:rsidRPr="0087588A">
        <w:rPr>
          <w:spacing w:val="-1"/>
          <w:sz w:val="20"/>
        </w:rPr>
        <w:instrText xml:space="preserve"> Different</w:instrText>
      </w:r>
      <w:r w:rsidR="00003FEB" w:rsidRPr="0087588A">
        <w:rPr>
          <w:sz w:val="20"/>
        </w:rPr>
        <w:instrText xml:space="preserve"> Site</w:instrText>
      </w:r>
      <w:r w:rsidR="00003FEB" w:rsidRPr="0087588A">
        <w:instrText xml:space="preserve">" </w:instrText>
      </w:r>
      <w:r w:rsidR="00003FEB" w:rsidRPr="0087588A">
        <w:fldChar w:fldCharType="end"/>
      </w:r>
      <w:r w:rsidRPr="0087588A">
        <w:t xml:space="preserve"> </w:t>
      </w:r>
    </w:p>
    <w:p w:rsidR="0001614D" w:rsidRPr="0087588A" w:rsidRDefault="0001614D" w:rsidP="000443F5">
      <w:pPr>
        <w:pStyle w:val="Heading4"/>
        <w:widowControl w:val="0"/>
        <w:tabs>
          <w:tab w:val="clear" w:pos="2394"/>
        </w:tabs>
        <w:spacing w:before="120" w:after="0"/>
        <w:ind w:left="864"/>
      </w:pPr>
      <w:bookmarkStart w:id="539" w:name="_Toc479676063"/>
      <w:bookmarkStart w:id="540" w:name="_Toc479631798"/>
      <w:bookmarkStart w:id="541" w:name="_Toc499543762"/>
      <w:r w:rsidRPr="0087588A">
        <w:t>To select</w:t>
      </w:r>
      <w:r w:rsidRPr="0087588A">
        <w:rPr>
          <w:spacing w:val="1"/>
        </w:rPr>
        <w:t xml:space="preserve"> </w:t>
      </w:r>
      <w:r w:rsidRPr="0087588A">
        <w:t>a</w:t>
      </w:r>
      <w:r w:rsidRPr="0087588A">
        <w:rPr>
          <w:spacing w:val="-2"/>
        </w:rPr>
        <w:t xml:space="preserve"> </w:t>
      </w:r>
      <w:r w:rsidRPr="0087588A">
        <w:t>different site</w:t>
      </w:r>
      <w:bookmarkEnd w:id="539"/>
      <w:bookmarkEnd w:id="540"/>
      <w:bookmarkEnd w:id="541"/>
    </w:p>
    <w:p w:rsidR="0001614D" w:rsidRPr="0087588A" w:rsidRDefault="0001614D" w:rsidP="00DA39F3">
      <w:pPr>
        <w:widowControl w:val="0"/>
        <w:numPr>
          <w:ilvl w:val="3"/>
          <w:numId w:val="56"/>
        </w:numPr>
        <w:tabs>
          <w:tab w:val="left" w:pos="1991"/>
        </w:tabs>
        <w:spacing w:line="274"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Current</w:t>
      </w:r>
      <w:r w:rsidRPr="0087588A">
        <w:rPr>
          <w:b/>
          <w:sz w:val="24"/>
        </w:rPr>
        <w:t xml:space="preserve"> </w:t>
      </w:r>
      <w:r w:rsidRPr="0087588A">
        <w:rPr>
          <w:b/>
          <w:spacing w:val="-1"/>
          <w:sz w:val="24"/>
        </w:rPr>
        <w:t>Lookup</w:t>
      </w:r>
      <w:r w:rsidRPr="0087588A">
        <w:rPr>
          <w:b/>
          <w:sz w:val="24"/>
        </w:rPr>
        <w:t xml:space="preserve"> Site </w:t>
      </w:r>
      <w:r w:rsidRPr="0087588A">
        <w:rPr>
          <w:spacing w:val="-1"/>
          <w:sz w:val="24"/>
        </w:rPr>
        <w:t xml:space="preserve">dropdown </w:t>
      </w:r>
      <w:r w:rsidRPr="0087588A">
        <w:rPr>
          <w:sz w:val="24"/>
        </w:rPr>
        <w:t>(Figure</w:t>
      </w:r>
      <w:r w:rsidRPr="0087588A">
        <w:rPr>
          <w:spacing w:val="-1"/>
          <w:sz w:val="24"/>
        </w:rPr>
        <w:t xml:space="preserve"> </w:t>
      </w:r>
      <w:r w:rsidR="00677268" w:rsidRPr="0087588A">
        <w:rPr>
          <w:sz w:val="24"/>
        </w:rPr>
        <w:t>40</w:t>
      </w:r>
      <w:r w:rsidRPr="0087588A">
        <w:rPr>
          <w:sz w:val="24"/>
        </w:rPr>
        <w:t>)</w:t>
      </w:r>
    </w:p>
    <w:p w:rsidR="0001614D" w:rsidRPr="0087588A" w:rsidRDefault="0001614D" w:rsidP="00DA39F3">
      <w:pPr>
        <w:widowControl w:val="0"/>
        <w:numPr>
          <w:ilvl w:val="3"/>
          <w:numId w:val="56"/>
        </w:numPr>
        <w:tabs>
          <w:tab w:val="left" w:pos="1991"/>
        </w:tabs>
        <w:spacing w:line="275" w:lineRule="exact"/>
        <w:rPr>
          <w:sz w:val="24"/>
        </w:rPr>
      </w:pPr>
      <w:r w:rsidRPr="0087588A">
        <w:rPr>
          <w:sz w:val="24"/>
        </w:rPr>
        <w:t>Select</w:t>
      </w:r>
      <w:r w:rsidRPr="0087588A">
        <w:rPr>
          <w:spacing w:val="-1"/>
          <w:sz w:val="24"/>
        </w:rPr>
        <w:t xml:space="preserve"> </w:t>
      </w:r>
      <w:r w:rsidRPr="0087588A">
        <w:rPr>
          <w:sz w:val="24"/>
        </w:rPr>
        <w:t>a site</w:t>
      </w:r>
      <w:r w:rsidRPr="0087588A">
        <w:rPr>
          <w:spacing w:val="-1"/>
          <w:sz w:val="24"/>
        </w:rPr>
        <w:t xml:space="preserve"> </w:t>
      </w:r>
      <w:r w:rsidRPr="0087588A">
        <w:rPr>
          <w:sz w:val="24"/>
        </w:rPr>
        <w:t xml:space="preserve">by </w:t>
      </w:r>
      <w:r w:rsidRPr="0087588A">
        <w:rPr>
          <w:i/>
          <w:sz w:val="24"/>
        </w:rPr>
        <w:t>clicking</w:t>
      </w:r>
      <w:r w:rsidRPr="0087588A">
        <w:rPr>
          <w:i/>
          <w:spacing w:val="-1"/>
          <w:sz w:val="24"/>
        </w:rPr>
        <w:t xml:space="preserve"> </w:t>
      </w:r>
      <w:r w:rsidRPr="0087588A">
        <w:rPr>
          <w:sz w:val="24"/>
        </w:rPr>
        <w:t>on it.</w:t>
      </w:r>
    </w:p>
    <w:p w:rsidR="0001614D" w:rsidRPr="0087588A" w:rsidRDefault="0001614D" w:rsidP="00DA39F3">
      <w:pPr>
        <w:pStyle w:val="BodyText"/>
        <w:widowControl w:val="0"/>
        <w:numPr>
          <w:ilvl w:val="3"/>
          <w:numId w:val="56"/>
        </w:numPr>
        <w:tabs>
          <w:tab w:val="left" w:pos="1991"/>
        </w:tabs>
        <w:spacing w:before="7" w:after="0"/>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Go</w:t>
      </w:r>
      <w:r w:rsidRPr="0087588A">
        <w:rPr>
          <w:spacing w:val="-1"/>
        </w:rPr>
        <w:t>&gt;</w:t>
      </w:r>
      <w:r w:rsidRPr="0087588A">
        <w:t xml:space="preserve"> button</w:t>
      </w:r>
      <w:r w:rsidRPr="0087588A">
        <w:rPr>
          <w:spacing w:val="-1"/>
        </w:rPr>
        <w:t xml:space="preserve"> </w:t>
      </w:r>
      <w:r w:rsidRPr="0087588A">
        <w:t>to</w:t>
      </w:r>
      <w:r w:rsidRPr="0087588A">
        <w:rPr>
          <w:spacing w:val="-1"/>
        </w:rPr>
        <w:t xml:space="preserve"> </w:t>
      </w:r>
      <w:r w:rsidRPr="0087588A">
        <w:t>view</w:t>
      </w:r>
      <w:r w:rsidRPr="0087588A">
        <w:rPr>
          <w:spacing w:val="-1"/>
        </w:rPr>
        <w:t xml:space="preserve"> patient</w:t>
      </w:r>
      <w:r w:rsidRPr="0087588A">
        <w:rPr>
          <w:spacing w:val="1"/>
        </w:rPr>
        <w:t xml:space="preserve"> </w:t>
      </w:r>
      <w:r w:rsidRPr="0087588A">
        <w:rPr>
          <w:spacing w:val="-1"/>
        </w:rPr>
        <w:t>information</w:t>
      </w:r>
      <w:r w:rsidRPr="0087588A">
        <w:t xml:space="preserve"> for that </w:t>
      </w:r>
      <w:r w:rsidRPr="0087588A">
        <w:rPr>
          <w:spacing w:val="-1"/>
        </w:rPr>
        <w:t>site.</w:t>
      </w:r>
    </w:p>
    <w:p w:rsidR="00884F19" w:rsidRPr="0087588A" w:rsidRDefault="0001614D" w:rsidP="0001614D">
      <w:pPr>
        <w:pStyle w:val="BodyText"/>
        <w:spacing w:before="146"/>
        <w:ind w:right="222"/>
        <w:jc w:val="center"/>
      </w:pPr>
      <w:r w:rsidRPr="0087588A">
        <w:rPr>
          <w:noProof/>
          <w:sz w:val="20"/>
        </w:rPr>
        <mc:AlternateContent>
          <mc:Choice Requires="wpg">
            <w:drawing>
              <wp:inline distT="0" distB="0" distL="0" distR="0" wp14:anchorId="0EBB2A45" wp14:editId="3D514234">
                <wp:extent cx="2457450" cy="342900"/>
                <wp:effectExtent l="0" t="0" r="19050" b="19050"/>
                <wp:docPr id="982" name="Group 599" descr="Current Lookup Site Dropdown" title="Current Lookup Site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7450" cy="342900"/>
                          <a:chOff x="0" y="0"/>
                          <a:chExt cx="3785" cy="500"/>
                        </a:xfrm>
                      </wpg:grpSpPr>
                      <pic:pic xmlns:pic="http://schemas.openxmlformats.org/drawingml/2006/picture">
                        <pic:nvPicPr>
                          <pic:cNvPr id="983" name="Picture 602" descr="Current Lookup Site Dropdown" title="Current Lookup Site Dropdow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0" y="10"/>
                            <a:ext cx="37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4" name="Group 600"/>
                        <wpg:cNvGrpSpPr>
                          <a:grpSpLocks/>
                        </wpg:cNvGrpSpPr>
                        <wpg:grpSpPr bwMode="auto">
                          <a:xfrm>
                            <a:off x="5" y="5"/>
                            <a:ext cx="3775" cy="490"/>
                            <a:chOff x="5" y="5"/>
                            <a:chExt cx="3775" cy="490"/>
                          </a:xfrm>
                        </wpg:grpSpPr>
                        <wps:wsp>
                          <wps:cNvPr id="985" name="Freeform 601"/>
                          <wps:cNvSpPr>
                            <a:spLocks/>
                          </wps:cNvSpPr>
                          <wps:spPr bwMode="auto">
                            <a:xfrm>
                              <a:off x="5" y="5"/>
                              <a:ext cx="3775" cy="490"/>
                            </a:xfrm>
                            <a:custGeom>
                              <a:avLst/>
                              <a:gdLst>
                                <a:gd name="T0" fmla="+- 0 5 5"/>
                                <a:gd name="T1" fmla="*/ T0 w 3775"/>
                                <a:gd name="T2" fmla="+- 0 495 5"/>
                                <a:gd name="T3" fmla="*/ 495 h 490"/>
                                <a:gd name="T4" fmla="+- 0 3780 5"/>
                                <a:gd name="T5" fmla="*/ T4 w 3775"/>
                                <a:gd name="T6" fmla="+- 0 495 5"/>
                                <a:gd name="T7" fmla="*/ 495 h 490"/>
                                <a:gd name="T8" fmla="+- 0 3780 5"/>
                                <a:gd name="T9" fmla="*/ T8 w 3775"/>
                                <a:gd name="T10" fmla="+- 0 5 5"/>
                                <a:gd name="T11" fmla="*/ 5 h 490"/>
                                <a:gd name="T12" fmla="+- 0 5 5"/>
                                <a:gd name="T13" fmla="*/ T12 w 3775"/>
                                <a:gd name="T14" fmla="+- 0 5 5"/>
                                <a:gd name="T15" fmla="*/ 5 h 490"/>
                                <a:gd name="T16" fmla="+- 0 5 5"/>
                                <a:gd name="T17" fmla="*/ T16 w 3775"/>
                                <a:gd name="T18" fmla="+- 0 495 5"/>
                                <a:gd name="T19" fmla="*/ 495 h 490"/>
                              </a:gdLst>
                              <a:ahLst/>
                              <a:cxnLst>
                                <a:cxn ang="0">
                                  <a:pos x="T1" y="T3"/>
                                </a:cxn>
                                <a:cxn ang="0">
                                  <a:pos x="T5" y="T7"/>
                                </a:cxn>
                                <a:cxn ang="0">
                                  <a:pos x="T9" y="T11"/>
                                </a:cxn>
                                <a:cxn ang="0">
                                  <a:pos x="T13" y="T15"/>
                                </a:cxn>
                                <a:cxn ang="0">
                                  <a:pos x="T17" y="T19"/>
                                </a:cxn>
                              </a:cxnLst>
                              <a:rect l="0" t="0" r="r" b="b"/>
                              <a:pathLst>
                                <a:path w="3775" h="490">
                                  <a:moveTo>
                                    <a:pt x="0" y="490"/>
                                  </a:moveTo>
                                  <a:lnTo>
                                    <a:pt x="3775" y="490"/>
                                  </a:lnTo>
                                  <a:lnTo>
                                    <a:pt x="3775" y="0"/>
                                  </a:lnTo>
                                  <a:lnTo>
                                    <a:pt x="0" y="0"/>
                                  </a:lnTo>
                                  <a:lnTo>
                                    <a:pt x="0" y="4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9" o:spid="_x0000_s1026" alt="Title: Current Lookup Site Dropdown - Description: Current Lookup Site Dropdown" style="width:193.5pt;height:27pt;mso-position-horizontal-relative:char;mso-position-vertical-relative:line" coordsize="3785,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">
                <v:shape id="Picture 602" o:spid="_x0000_s1027" type="#_x0000_t75" alt="Current Lookup Site Dropdown" style="position:absolute;left:10;top:10;width:3720;height: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CgHCAAAA3AAAAA8AAABkcnMvZG93bnJldi54bWxEj19rwkAQxN8Lfodjhb7VjUqLRk/xD4U+&#10;trbg65Jbk2BuL96dJn57r1Do4zAzv2GW69426sY+1E40jEcZKJbCmVpKDT/f7y8zUCGSGGqcsIY7&#10;B1ivBk9Lyo3r5Itvh1iqBJGQk4YqxjZHDEXFlsLItSzJOzlvKSbpSzSeugS3DU6y7A0t1ZIWKmp5&#10;V3FxPlythmYeO+knn2aLyMeT31/QvF60fh72mwWoyH38D/+1P4yG+WwKv2fSEcD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XwoBwgAAANwAAAAPAAAAAAAAAAAAAAAAAJ8C&#10;AABkcnMvZG93bnJldi54bWxQSwUGAAAAAAQABAD3AAAAjgMAAAAA&#10;">
                  <v:imagedata r:id="rId88" o:title="Current Lookup Site Dropdown"/>
                </v:shape>
                <v:group id="Group 600" o:spid="_x0000_s1028" style="position:absolute;left:5;top:5;width:3775;height:490" coordorigin="5,5" coordsize="3775,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shape id="Freeform 601" o:spid="_x0000_s1029" style="position:absolute;left:5;top:5;width:3775;height:490;visibility:visible;mso-wrap-style:square;v-text-anchor:top" coordsize="3775,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uJcUA&#10;AADcAAAADwAAAGRycy9kb3ducmV2LnhtbESPQWvCQBSE7wX/w/IEb3VTQaupq2hBmkN6MPEHPLKv&#10;SWj2bdjdxrS/visIHoeZ+YbZ7kfTiYGcby0reJknIIgrq1uuFVzK0/MahA/IGjvLpOCXPOx3k6ct&#10;ptpe+UxDEWoRIexTVNCE0KdS+qohg35ue+LofVlnMETpaqkdXiPcdHKRJCtpsOW40GBP7w1V38WP&#10;UVB8bPJ8yJ3Lss9lmx+H8vVY/ik1m46HNxCBxvAI39uZVrBZL+F2Jh4Bu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C4lxQAAANwAAAAPAAAAAAAAAAAAAAAAAJgCAABkcnMv&#10;ZG93bnJldi54bWxQSwUGAAAAAAQABAD1AAAAigMAAAAA&#10;" path="m,490r3775,l3775,,,,,490xe" filled="f" strokeweight=".5pt">
                    <v:path arrowok="t" o:connecttype="custom" o:connectlocs="0,495;3775,495;3775,5;0,5;0,495" o:connectangles="0,0,0,0,0"/>
                  </v:shape>
                </v:group>
                <w10:anchorlock/>
              </v:group>
            </w:pict>
          </mc:Fallback>
        </mc:AlternateContent>
      </w:r>
    </w:p>
    <w:p w:rsidR="0001614D" w:rsidRPr="0087588A" w:rsidRDefault="0001614D" w:rsidP="00A029F5">
      <w:pPr>
        <w:pStyle w:val="Caption"/>
        <w:spacing w:after="0"/>
        <w:jc w:val="center"/>
      </w:pPr>
      <w:bookmarkStart w:id="542" w:name="_Toc479683294"/>
      <w:bookmarkStart w:id="543" w:name="_Toc479632077"/>
      <w:bookmarkStart w:id="544" w:name="_Toc499543521"/>
      <w:r w:rsidRPr="0087588A">
        <w:t xml:space="preserve">Figure </w:t>
      </w:r>
      <w:fldSimple w:instr=" SEQ Figure \* ARABIC ">
        <w:r w:rsidR="0034324B">
          <w:rPr>
            <w:noProof/>
          </w:rPr>
          <w:t>40</w:t>
        </w:r>
      </w:fldSimple>
      <w:r w:rsidRPr="0087588A">
        <w:t>: Current Lookup Site Dropdown</w:t>
      </w:r>
      <w:bookmarkEnd w:id="542"/>
      <w:bookmarkEnd w:id="543"/>
      <w:bookmarkEnd w:id="544"/>
    </w:p>
    <w:p w:rsidR="0001614D" w:rsidRPr="0087588A" w:rsidRDefault="0001614D" w:rsidP="00A029F5">
      <w:pPr>
        <w:ind w:left="360"/>
        <w:rPr>
          <w:sz w:val="24"/>
        </w:rPr>
      </w:pPr>
      <w:r w:rsidRPr="0087588A">
        <w:rPr>
          <w:b/>
          <w:noProof/>
          <w:sz w:val="24"/>
        </w:rPr>
        <w:drawing>
          <wp:inline distT="0" distB="0" distL="0" distR="0" wp14:anchorId="71659403" wp14:editId="60EC3019">
            <wp:extent cx="247650" cy="247395"/>
            <wp:effectExtent l="0" t="0" r="0" b="635"/>
            <wp:docPr id="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17" cstate="print"/>
                    <a:stretch>
                      <a:fillRect/>
                    </a:stretch>
                  </pic:blipFill>
                  <pic:spPr>
                    <a:xfrm>
                      <a:off x="0" y="0"/>
                      <a:ext cx="247650" cy="247395"/>
                    </a:xfrm>
                    <a:prstGeom prst="rect">
                      <a:avLst/>
                    </a:prstGeom>
                  </pic:spPr>
                </pic:pic>
              </a:graphicData>
            </a:graphic>
          </wp:inline>
        </w:drawing>
      </w:r>
      <w:r w:rsidR="00DF273B" w:rsidRPr="0087588A">
        <w:rPr>
          <w:b/>
          <w:sz w:val="24"/>
        </w:rPr>
        <w:t xml:space="preserve"> </w:t>
      </w:r>
      <w:r w:rsidRPr="0087588A">
        <w:rPr>
          <w:b/>
          <w:sz w:val="24"/>
        </w:rPr>
        <w:t>You</w:t>
      </w:r>
      <w:r w:rsidRPr="0087588A">
        <w:rPr>
          <w:b/>
          <w:spacing w:val="-1"/>
          <w:sz w:val="24"/>
        </w:rPr>
        <w:t xml:space="preserve"> </w:t>
      </w:r>
      <w:r w:rsidRPr="0087588A">
        <w:rPr>
          <w:b/>
          <w:sz w:val="24"/>
        </w:rPr>
        <w:t xml:space="preserve">can </w:t>
      </w:r>
      <w:r w:rsidRPr="0087588A">
        <w:rPr>
          <w:b/>
          <w:spacing w:val="-1"/>
          <w:sz w:val="24"/>
        </w:rPr>
        <w:t>switch</w:t>
      </w:r>
      <w:r w:rsidRPr="0087588A">
        <w:rPr>
          <w:b/>
          <w:sz w:val="24"/>
        </w:rPr>
        <w:t xml:space="preserve"> to a site </w:t>
      </w:r>
      <w:r w:rsidRPr="0087588A">
        <w:rPr>
          <w:b/>
          <w:spacing w:val="-1"/>
          <w:sz w:val="24"/>
        </w:rPr>
        <w:t>where</w:t>
      </w:r>
      <w:r w:rsidRPr="0087588A">
        <w:rPr>
          <w:b/>
          <w:sz w:val="24"/>
        </w:rPr>
        <w:t xml:space="preserve"> you do not have a </w:t>
      </w:r>
      <w:r w:rsidRPr="0087588A">
        <w:rPr>
          <w:b/>
          <w:spacing w:val="-1"/>
          <w:sz w:val="24"/>
        </w:rPr>
        <w:t>particular</w:t>
      </w:r>
      <w:r w:rsidRPr="0087588A">
        <w:rPr>
          <w:b/>
          <w:sz w:val="24"/>
        </w:rPr>
        <w:t xml:space="preserve"> set </w:t>
      </w:r>
      <w:r w:rsidRPr="0087588A">
        <w:rPr>
          <w:b/>
          <w:spacing w:val="-1"/>
          <w:sz w:val="24"/>
        </w:rPr>
        <w:t>of</w:t>
      </w:r>
      <w:r w:rsidRPr="0087588A">
        <w:rPr>
          <w:b/>
          <w:sz w:val="24"/>
        </w:rPr>
        <w:t xml:space="preserve"> </w:t>
      </w:r>
      <w:r w:rsidRPr="0087588A">
        <w:rPr>
          <w:b/>
          <w:spacing w:val="-1"/>
          <w:sz w:val="24"/>
        </w:rPr>
        <w:t>permissions</w:t>
      </w:r>
      <w:r w:rsidRPr="0087588A">
        <w:rPr>
          <w:b/>
          <w:sz w:val="24"/>
        </w:rPr>
        <w:t xml:space="preserve"> </w:t>
      </w:r>
      <w:r w:rsidRPr="0087588A">
        <w:rPr>
          <w:b/>
          <w:spacing w:val="-1"/>
          <w:sz w:val="24"/>
        </w:rPr>
        <w:t>and</w:t>
      </w:r>
      <w:r w:rsidRPr="0087588A">
        <w:rPr>
          <w:b/>
          <w:sz w:val="24"/>
        </w:rPr>
        <w:t xml:space="preserve"> you</w:t>
      </w:r>
      <w:r w:rsidRPr="0087588A">
        <w:rPr>
          <w:b/>
          <w:spacing w:val="55"/>
          <w:sz w:val="24"/>
        </w:rPr>
        <w:t xml:space="preserve"> </w:t>
      </w:r>
      <w:r w:rsidRPr="0087588A">
        <w:rPr>
          <w:b/>
          <w:sz w:val="24"/>
        </w:rPr>
        <w:t xml:space="preserve">can still </w:t>
      </w:r>
      <w:r w:rsidRPr="0087588A">
        <w:rPr>
          <w:b/>
          <w:spacing w:val="-1"/>
          <w:sz w:val="24"/>
        </w:rPr>
        <w:t>navigate</w:t>
      </w:r>
      <w:r w:rsidRPr="0087588A">
        <w:rPr>
          <w:b/>
          <w:sz w:val="24"/>
        </w:rPr>
        <w:t xml:space="preserve"> to</w:t>
      </w:r>
      <w:r w:rsidRPr="0087588A">
        <w:rPr>
          <w:b/>
          <w:spacing w:val="-2"/>
          <w:sz w:val="24"/>
        </w:rPr>
        <w:t xml:space="preserve"> </w:t>
      </w:r>
      <w:r w:rsidRPr="0087588A">
        <w:rPr>
          <w:b/>
          <w:sz w:val="24"/>
        </w:rPr>
        <w:t xml:space="preserve">the </w:t>
      </w:r>
      <w:r w:rsidRPr="0087588A">
        <w:rPr>
          <w:b/>
          <w:spacing w:val="-1"/>
          <w:sz w:val="24"/>
        </w:rPr>
        <w:t>desired</w:t>
      </w:r>
      <w:r w:rsidRPr="0087588A">
        <w:rPr>
          <w:b/>
          <w:sz w:val="24"/>
        </w:rPr>
        <w:t xml:space="preserve"> </w:t>
      </w:r>
      <w:r w:rsidRPr="0087588A">
        <w:rPr>
          <w:b/>
          <w:spacing w:val="-1"/>
          <w:sz w:val="24"/>
        </w:rPr>
        <w:t>web</w:t>
      </w:r>
      <w:r w:rsidRPr="0087588A">
        <w:rPr>
          <w:b/>
          <w:sz w:val="24"/>
        </w:rPr>
        <w:t xml:space="preserve"> page, but you </w:t>
      </w:r>
      <w:r w:rsidRPr="0087588A">
        <w:rPr>
          <w:b/>
          <w:spacing w:val="-1"/>
          <w:sz w:val="24"/>
        </w:rPr>
        <w:t>will</w:t>
      </w:r>
      <w:r w:rsidRPr="0087588A">
        <w:rPr>
          <w:b/>
          <w:sz w:val="24"/>
        </w:rPr>
        <w:t xml:space="preserve"> not </w:t>
      </w:r>
      <w:r w:rsidRPr="0087588A">
        <w:rPr>
          <w:b/>
          <w:spacing w:val="-1"/>
          <w:sz w:val="24"/>
        </w:rPr>
        <w:t>be</w:t>
      </w:r>
      <w:r w:rsidRPr="0087588A">
        <w:rPr>
          <w:b/>
          <w:sz w:val="24"/>
        </w:rPr>
        <w:t xml:space="preserve"> able to see any </w:t>
      </w:r>
      <w:r w:rsidRPr="0087588A">
        <w:rPr>
          <w:b/>
          <w:spacing w:val="-1"/>
          <w:sz w:val="24"/>
        </w:rPr>
        <w:t>patient</w:t>
      </w:r>
      <w:r w:rsidRPr="0087588A">
        <w:rPr>
          <w:b/>
          <w:sz w:val="24"/>
        </w:rPr>
        <w:t xml:space="preserve"> data. For example: if</w:t>
      </w:r>
      <w:r w:rsidRPr="0087588A">
        <w:rPr>
          <w:b/>
          <w:spacing w:val="1"/>
          <w:sz w:val="24"/>
        </w:rPr>
        <w:t xml:space="preserve"> </w:t>
      </w:r>
      <w:r w:rsidRPr="0087588A">
        <w:rPr>
          <w:b/>
          <w:sz w:val="24"/>
        </w:rPr>
        <w:t xml:space="preserve">you </w:t>
      </w:r>
      <w:r w:rsidRPr="0087588A">
        <w:rPr>
          <w:b/>
          <w:spacing w:val="-1"/>
          <w:sz w:val="24"/>
        </w:rPr>
        <w:t>get</w:t>
      </w:r>
      <w:r w:rsidRPr="0087588A">
        <w:rPr>
          <w:b/>
          <w:sz w:val="24"/>
        </w:rPr>
        <w:t xml:space="preserve"> access to a</w:t>
      </w:r>
      <w:r w:rsidRPr="0087588A">
        <w:rPr>
          <w:b/>
          <w:spacing w:val="-2"/>
          <w:sz w:val="24"/>
        </w:rPr>
        <w:t xml:space="preserve"> </w:t>
      </w:r>
      <w:r w:rsidRPr="0087588A">
        <w:rPr>
          <w:b/>
          <w:sz w:val="24"/>
        </w:rPr>
        <w:t xml:space="preserve">site </w:t>
      </w:r>
      <w:r w:rsidRPr="0087588A">
        <w:rPr>
          <w:b/>
          <w:spacing w:val="-1"/>
          <w:sz w:val="24"/>
        </w:rPr>
        <w:t>where</w:t>
      </w:r>
      <w:r w:rsidRPr="0087588A">
        <w:rPr>
          <w:b/>
          <w:sz w:val="24"/>
        </w:rPr>
        <w:t xml:space="preserve"> you do not have </w:t>
      </w:r>
      <w:r w:rsidRPr="0087588A">
        <w:rPr>
          <w:b/>
          <w:spacing w:val="-1"/>
          <w:sz w:val="24"/>
        </w:rPr>
        <w:t>Primary</w:t>
      </w:r>
      <w:r w:rsidRPr="0087588A">
        <w:rPr>
          <w:b/>
          <w:sz w:val="24"/>
        </w:rPr>
        <w:t xml:space="preserve"> Review</w:t>
      </w:r>
      <w:r w:rsidRPr="0087588A">
        <w:rPr>
          <w:b/>
          <w:spacing w:val="-2"/>
          <w:sz w:val="24"/>
        </w:rPr>
        <w:t xml:space="preserve"> </w:t>
      </w:r>
      <w:r w:rsidRPr="0087588A">
        <w:rPr>
          <w:b/>
          <w:sz w:val="24"/>
        </w:rPr>
        <w:t>rights and</w:t>
      </w:r>
      <w:r w:rsidRPr="0087588A">
        <w:rPr>
          <w:b/>
          <w:spacing w:val="21"/>
          <w:sz w:val="24"/>
        </w:rPr>
        <w:t xml:space="preserve"> </w:t>
      </w:r>
      <w:r w:rsidRPr="0087588A">
        <w:rPr>
          <w:b/>
          <w:sz w:val="24"/>
        </w:rPr>
        <w:t xml:space="preserve">you navigate to the </w:t>
      </w:r>
      <w:r w:rsidRPr="0087588A">
        <w:rPr>
          <w:b/>
          <w:i/>
          <w:spacing w:val="-1"/>
          <w:sz w:val="24"/>
        </w:rPr>
        <w:t>Patient</w:t>
      </w:r>
      <w:r w:rsidRPr="0087588A">
        <w:rPr>
          <w:b/>
          <w:i/>
          <w:sz w:val="24"/>
        </w:rPr>
        <w:t xml:space="preserve"> </w:t>
      </w:r>
      <w:r w:rsidRPr="0087588A">
        <w:rPr>
          <w:b/>
          <w:i/>
          <w:spacing w:val="-1"/>
          <w:sz w:val="24"/>
        </w:rPr>
        <w:t>Selection/Worklist</w:t>
      </w:r>
      <w:r w:rsidRPr="0087588A">
        <w:rPr>
          <w:b/>
          <w:i/>
          <w:sz w:val="24"/>
        </w:rPr>
        <w:t xml:space="preserve"> </w:t>
      </w:r>
      <w:r w:rsidRPr="0087588A">
        <w:rPr>
          <w:b/>
          <w:spacing w:val="-1"/>
          <w:sz w:val="24"/>
        </w:rPr>
        <w:t>you</w:t>
      </w:r>
      <w:r w:rsidRPr="0087588A">
        <w:rPr>
          <w:b/>
          <w:sz w:val="24"/>
        </w:rPr>
        <w:t xml:space="preserve"> </w:t>
      </w:r>
      <w:r w:rsidRPr="0087588A">
        <w:rPr>
          <w:b/>
          <w:spacing w:val="-1"/>
          <w:sz w:val="24"/>
        </w:rPr>
        <w:t>will</w:t>
      </w:r>
      <w:r w:rsidRPr="0087588A">
        <w:rPr>
          <w:b/>
          <w:sz w:val="24"/>
        </w:rPr>
        <w:t xml:space="preserve"> not see </w:t>
      </w:r>
      <w:r w:rsidRPr="0087588A">
        <w:rPr>
          <w:b/>
          <w:spacing w:val="-1"/>
          <w:sz w:val="24"/>
        </w:rPr>
        <w:t>patient</w:t>
      </w:r>
      <w:r w:rsidRPr="0087588A">
        <w:rPr>
          <w:b/>
          <w:sz w:val="24"/>
        </w:rPr>
        <w:t xml:space="preserve"> </w:t>
      </w:r>
      <w:r w:rsidRPr="0087588A">
        <w:rPr>
          <w:b/>
          <w:spacing w:val="-1"/>
          <w:sz w:val="24"/>
        </w:rPr>
        <w:t>data</w:t>
      </w:r>
      <w:r w:rsidRPr="0087588A">
        <w:rPr>
          <w:b/>
          <w:sz w:val="24"/>
        </w:rPr>
        <w:t xml:space="preserve"> there.</w:t>
      </w:r>
    </w:p>
    <w:p w:rsidR="003F750F" w:rsidRPr="0087588A" w:rsidRDefault="004147F9" w:rsidP="003F750F">
      <w:pPr>
        <w:pStyle w:val="Heading2"/>
      </w:pPr>
      <w:r w:rsidRPr="0087588A">
        <w:t xml:space="preserve"> </w:t>
      </w:r>
      <w:bookmarkStart w:id="545" w:name="_Toc479676064"/>
      <w:bookmarkStart w:id="546" w:name="_Toc479631799"/>
      <w:bookmarkStart w:id="547" w:name="_Toc499543763"/>
      <w:r w:rsidR="003F750F" w:rsidRPr="0087588A">
        <w:t>Assigning and Reassigning Reviewers to Stays</w:t>
      </w:r>
      <w:bookmarkEnd w:id="545"/>
      <w:bookmarkEnd w:id="546"/>
      <w:bookmarkEnd w:id="547"/>
    </w:p>
    <w:p w:rsidR="003F750F" w:rsidRPr="0087588A" w:rsidRDefault="003F750F" w:rsidP="003F750F">
      <w:pPr>
        <w:pStyle w:val="BodyText"/>
        <w:spacing w:before="118"/>
        <w:ind w:right="176"/>
      </w:pPr>
      <w:r w:rsidRPr="0087588A">
        <w:rPr>
          <w:spacing w:val="-1"/>
        </w:rPr>
        <w:t>When</w:t>
      </w:r>
      <w:r w:rsidRPr="0087588A">
        <w:t xml:space="preserve"> you </w:t>
      </w:r>
      <w:r w:rsidRPr="0087588A">
        <w:rPr>
          <w:spacing w:val="-1"/>
        </w:rPr>
        <w:t>select</w:t>
      </w:r>
      <w:r w:rsidRPr="0087588A">
        <w:t xml:space="preserve"> a stay </w:t>
      </w:r>
      <w:r w:rsidRPr="0087588A">
        <w:rPr>
          <w:spacing w:val="-1"/>
        </w:rPr>
        <w:t>from</w:t>
      </w:r>
      <w:r w:rsidRPr="0087588A">
        <w:rPr>
          <w:spacing w:val="-2"/>
        </w:rPr>
        <w:t xml:space="preserve"> </w:t>
      </w:r>
      <w:r w:rsidRPr="0087588A">
        <w:t>the</w:t>
      </w:r>
      <w:r w:rsidRPr="0087588A">
        <w:rPr>
          <w:spacing w:val="1"/>
        </w:rPr>
        <w:t xml:space="preserve"> </w:t>
      </w:r>
      <w:r w:rsidRPr="0087588A">
        <w:rPr>
          <w:b/>
          <w:i/>
        </w:rPr>
        <w:t>Patient Reviews</w:t>
      </w:r>
      <w:r w:rsidRPr="0087588A">
        <w:rPr>
          <w:b/>
          <w:i/>
          <w:spacing w:val="-1"/>
        </w:rPr>
        <w:t xml:space="preserve"> </w:t>
      </w:r>
      <w:r w:rsidRPr="0087588A">
        <w:t xml:space="preserve">screen and </w:t>
      </w:r>
      <w:r w:rsidRPr="0087588A">
        <w:rPr>
          <w:spacing w:val="-1"/>
        </w:rPr>
        <w:t>complete</w:t>
      </w:r>
      <w:r w:rsidRPr="0087588A">
        <w:t xml:space="preserve"> a </w:t>
      </w:r>
      <w:r w:rsidRPr="0087588A">
        <w:rPr>
          <w:spacing w:val="-1"/>
        </w:rPr>
        <w:t>review</w:t>
      </w:r>
      <w:r w:rsidRPr="0087588A">
        <w:t xml:space="preserve"> on that </w:t>
      </w:r>
      <w:r w:rsidRPr="0087588A">
        <w:rPr>
          <w:spacing w:val="-1"/>
        </w:rPr>
        <w:t>patient,</w:t>
      </w:r>
      <w:r w:rsidRPr="0087588A">
        <w:rPr>
          <w:spacing w:val="51"/>
        </w:rPr>
        <w:t xml:space="preserve"> </w:t>
      </w:r>
      <w:r w:rsidRPr="0087588A">
        <w:rPr>
          <w:spacing w:val="-1"/>
        </w:rPr>
        <w:t>NUMI</w:t>
      </w:r>
      <w:r w:rsidRPr="0087588A">
        <w:t xml:space="preserve"> will</w:t>
      </w:r>
      <w:r w:rsidRPr="0087588A">
        <w:rPr>
          <w:spacing w:val="-1"/>
        </w:rPr>
        <w:t xml:space="preserve"> automatically</w:t>
      </w:r>
      <w:r w:rsidRPr="0087588A">
        <w:t xml:space="preserve"> assign</w:t>
      </w:r>
      <w:r w:rsidRPr="0087588A">
        <w:rPr>
          <w:spacing w:val="2"/>
        </w:rPr>
        <w:t xml:space="preserve"> </w:t>
      </w:r>
      <w:r w:rsidRPr="0087588A">
        <w:rPr>
          <w:spacing w:val="-1"/>
        </w:rPr>
        <w:t>this</w:t>
      </w:r>
      <w:r w:rsidRPr="0087588A">
        <w:t xml:space="preserve"> stay to you.</w:t>
      </w:r>
      <w:r w:rsidRPr="0087588A">
        <w:rPr>
          <w:spacing w:val="-2"/>
        </w:rPr>
        <w:t xml:space="preserve"> </w:t>
      </w:r>
      <w:r w:rsidRPr="0087588A">
        <w:rPr>
          <w:spacing w:val="-1"/>
        </w:rPr>
        <w:t>However,</w:t>
      </w:r>
      <w:r w:rsidRPr="0087588A">
        <w:t xml:space="preserve"> </w:t>
      </w:r>
      <w:r w:rsidRPr="0087588A">
        <w:rPr>
          <w:spacing w:val="-1"/>
        </w:rPr>
        <w:t>NUMI</w:t>
      </w:r>
      <w:r w:rsidRPr="0087588A">
        <w:t xml:space="preserve"> gives</w:t>
      </w:r>
      <w:r w:rsidRPr="0087588A">
        <w:rPr>
          <w:spacing w:val="-1"/>
        </w:rPr>
        <w:t xml:space="preserve"> </w:t>
      </w:r>
      <w:r w:rsidRPr="0087588A">
        <w:t xml:space="preserve">you the </w:t>
      </w:r>
      <w:r w:rsidRPr="0087588A">
        <w:rPr>
          <w:spacing w:val="-1"/>
        </w:rPr>
        <w:t xml:space="preserve">flexibility </w:t>
      </w:r>
      <w:r w:rsidRPr="0087588A">
        <w:t>to</w:t>
      </w:r>
      <w:r w:rsidRPr="0087588A">
        <w:rPr>
          <w:spacing w:val="67"/>
        </w:rPr>
        <w:t xml:space="preserve"> </w:t>
      </w:r>
      <w:r w:rsidRPr="0087588A">
        <w:rPr>
          <w:spacing w:val="-1"/>
        </w:rPr>
        <w:t>manually</w:t>
      </w:r>
      <w:r w:rsidRPr="0087588A">
        <w:t xml:space="preserve"> assign and </w:t>
      </w:r>
      <w:r w:rsidRPr="0087588A">
        <w:rPr>
          <w:spacing w:val="-1"/>
        </w:rPr>
        <w:t>reassign</w:t>
      </w:r>
      <w:r w:rsidRPr="0087588A">
        <w:t xml:space="preserve"> stays to yourself or</w:t>
      </w:r>
      <w:r w:rsidRPr="0087588A">
        <w:rPr>
          <w:spacing w:val="-2"/>
        </w:rPr>
        <w:t xml:space="preserve"> </w:t>
      </w:r>
      <w:r w:rsidRPr="0087588A">
        <w:t xml:space="preserve">to </w:t>
      </w:r>
      <w:r w:rsidRPr="0087588A">
        <w:rPr>
          <w:spacing w:val="-1"/>
        </w:rPr>
        <w:t>others,</w:t>
      </w:r>
      <w:r w:rsidRPr="0087588A">
        <w:t xml:space="preserve"> as</w:t>
      </w:r>
      <w:r w:rsidRPr="0087588A">
        <w:rPr>
          <w:spacing w:val="-1"/>
        </w:rPr>
        <w:t xml:space="preserve"> </w:t>
      </w:r>
      <w:r w:rsidRPr="0087588A">
        <w:t>described in</w:t>
      </w:r>
      <w:r w:rsidRPr="0087588A">
        <w:rPr>
          <w:spacing w:val="-1"/>
        </w:rPr>
        <w:t xml:space="preserve"> </w:t>
      </w:r>
      <w:r w:rsidRPr="0087588A">
        <w:t xml:space="preserve">Section </w:t>
      </w:r>
      <w:r w:rsidR="002B53E9" w:rsidRPr="0087588A">
        <w:rPr>
          <w:spacing w:val="-1"/>
        </w:rPr>
        <w:t>4</w:t>
      </w:r>
      <w:r w:rsidRPr="0087588A">
        <w:rPr>
          <w:spacing w:val="-1"/>
        </w:rPr>
        <w:t>.</w:t>
      </w:r>
      <w:r w:rsidR="002B53E9" w:rsidRPr="0087588A">
        <w:rPr>
          <w:spacing w:val="-1"/>
        </w:rPr>
        <w:t>9</w:t>
      </w:r>
      <w:r w:rsidRPr="0087588A">
        <w:rPr>
          <w:spacing w:val="-1"/>
        </w:rPr>
        <w:t>.</w:t>
      </w:r>
    </w:p>
    <w:p w:rsidR="003F750F" w:rsidRPr="0087588A" w:rsidRDefault="004147F9" w:rsidP="004147F9">
      <w:pPr>
        <w:pStyle w:val="Heading2"/>
      </w:pPr>
      <w:r w:rsidRPr="0087588A">
        <w:lastRenderedPageBreak/>
        <w:t xml:space="preserve"> </w:t>
      </w:r>
      <w:bookmarkStart w:id="548" w:name="_Toc479676065"/>
      <w:bookmarkStart w:id="549" w:name="_Toc479631800"/>
      <w:bookmarkStart w:id="550" w:name="_Toc499543764"/>
      <w:r w:rsidR="003F750F" w:rsidRPr="0087588A">
        <w:t>Assigning / Reassigning a Reviewer</w:t>
      </w:r>
      <w:bookmarkEnd w:id="548"/>
      <w:bookmarkEnd w:id="549"/>
      <w:bookmarkEnd w:id="550"/>
      <w:r w:rsidR="003F750F" w:rsidRPr="0087588A">
        <w:t xml:space="preserve"> </w:t>
      </w:r>
    </w:p>
    <w:p w:rsidR="00583221" w:rsidRPr="0087588A" w:rsidRDefault="00583221" w:rsidP="000443F5">
      <w:pPr>
        <w:pStyle w:val="Heading4"/>
        <w:widowControl w:val="0"/>
        <w:tabs>
          <w:tab w:val="clear" w:pos="2394"/>
        </w:tabs>
        <w:spacing w:before="120" w:after="0"/>
        <w:ind w:left="864"/>
        <w:rPr>
          <w:spacing w:val="-1"/>
        </w:rPr>
      </w:pPr>
      <w:bookmarkStart w:id="551" w:name="_Toc479676066"/>
      <w:bookmarkStart w:id="552" w:name="_Toc479631801"/>
      <w:bookmarkStart w:id="553" w:name="_Toc499543765"/>
      <w:r w:rsidRPr="0087588A">
        <w:t xml:space="preserve">To assign a </w:t>
      </w:r>
      <w:r w:rsidRPr="0087588A">
        <w:rPr>
          <w:spacing w:val="-1"/>
        </w:rPr>
        <w:t>reviewer</w:t>
      </w:r>
      <w:r w:rsidRPr="0087588A">
        <w:t xml:space="preserve"> to</w:t>
      </w:r>
      <w:r w:rsidRPr="0087588A">
        <w:rPr>
          <w:spacing w:val="-2"/>
        </w:rPr>
        <w:t xml:space="preserve"> </w:t>
      </w:r>
      <w:r w:rsidRPr="0087588A">
        <w:t xml:space="preserve">a patient </w:t>
      </w:r>
      <w:r w:rsidRPr="0087588A">
        <w:rPr>
          <w:spacing w:val="-1"/>
        </w:rPr>
        <w:t>stay</w:t>
      </w:r>
      <w:bookmarkEnd w:id="551"/>
      <w:bookmarkEnd w:id="552"/>
      <w:bookmarkEnd w:id="553"/>
    </w:p>
    <w:p w:rsidR="00583221" w:rsidRPr="0087588A" w:rsidRDefault="00583221" w:rsidP="00611071">
      <w:pPr>
        <w:widowControl w:val="0"/>
        <w:numPr>
          <w:ilvl w:val="3"/>
          <w:numId w:val="58"/>
        </w:numPr>
        <w:tabs>
          <w:tab w:val="left" w:pos="2031"/>
        </w:tabs>
        <w:ind w:left="2030" w:right="303"/>
      </w:pPr>
      <w:r w:rsidRPr="0087588A">
        <w:t xml:space="preserve">Conduct a search for </w:t>
      </w:r>
      <w:r w:rsidRPr="0087588A">
        <w:rPr>
          <w:spacing w:val="-1"/>
        </w:rPr>
        <w:t>patients</w:t>
      </w:r>
      <w:r w:rsidRPr="0087588A">
        <w:t xml:space="preserve"> using the desired </w:t>
      </w:r>
      <w:r w:rsidRPr="0087588A">
        <w:rPr>
          <w:spacing w:val="-1"/>
        </w:rPr>
        <w:t>filters.</w:t>
      </w:r>
    </w:p>
    <w:p w:rsidR="00583221" w:rsidRPr="0087588A" w:rsidRDefault="00583221" w:rsidP="00DA39F3">
      <w:pPr>
        <w:widowControl w:val="0"/>
        <w:numPr>
          <w:ilvl w:val="3"/>
          <w:numId w:val="58"/>
        </w:numPr>
        <w:tabs>
          <w:tab w:val="left" w:pos="2031"/>
        </w:tabs>
        <w:ind w:left="2030" w:right="303"/>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Assign </w:t>
      </w:r>
      <w:r w:rsidRPr="0087588A">
        <w:rPr>
          <w:b/>
          <w:spacing w:val="-1"/>
          <w:sz w:val="24"/>
        </w:rPr>
        <w:t>Reviewer</w:t>
      </w:r>
      <w:r w:rsidRPr="0087588A">
        <w:rPr>
          <w:b/>
          <w:sz w:val="24"/>
        </w:rPr>
        <w:t xml:space="preserve"> </w:t>
      </w:r>
      <w:r w:rsidRPr="0087588A">
        <w:rPr>
          <w:sz w:val="24"/>
        </w:rPr>
        <w:t xml:space="preserve">dropdown for each </w:t>
      </w:r>
      <w:r w:rsidRPr="0087588A">
        <w:rPr>
          <w:spacing w:val="-1"/>
          <w:sz w:val="24"/>
        </w:rPr>
        <w:t>patient</w:t>
      </w:r>
      <w:r w:rsidRPr="0087588A">
        <w:rPr>
          <w:sz w:val="24"/>
        </w:rPr>
        <w:t xml:space="preserve"> </w:t>
      </w:r>
      <w:r w:rsidRPr="0087588A">
        <w:rPr>
          <w:spacing w:val="-1"/>
          <w:sz w:val="24"/>
        </w:rPr>
        <w:t>stay</w:t>
      </w:r>
      <w:r w:rsidRPr="0087588A">
        <w:rPr>
          <w:sz w:val="24"/>
        </w:rPr>
        <w:t xml:space="preserve"> that you </w:t>
      </w:r>
      <w:r w:rsidRPr="0087588A">
        <w:rPr>
          <w:spacing w:val="-1"/>
          <w:sz w:val="24"/>
        </w:rPr>
        <w:t>wish</w:t>
      </w:r>
      <w:r w:rsidRPr="0087588A">
        <w:rPr>
          <w:spacing w:val="33"/>
          <w:sz w:val="24"/>
        </w:rPr>
        <w:t xml:space="preserve"> </w:t>
      </w:r>
      <w:r w:rsidRPr="0087588A">
        <w:rPr>
          <w:sz w:val="24"/>
        </w:rPr>
        <w:t>to assign</w:t>
      </w:r>
      <w:r w:rsidRPr="0087588A">
        <w:rPr>
          <w:spacing w:val="-2"/>
          <w:sz w:val="24"/>
        </w:rPr>
        <w:t xml:space="preserve"> </w:t>
      </w:r>
      <w:r w:rsidRPr="0087588A">
        <w:rPr>
          <w:sz w:val="24"/>
        </w:rPr>
        <w:t>a reviewer</w:t>
      </w:r>
      <w:r w:rsidRPr="0087588A">
        <w:rPr>
          <w:spacing w:val="-1"/>
          <w:sz w:val="24"/>
        </w:rPr>
        <w:t xml:space="preserve"> </w:t>
      </w:r>
      <w:r w:rsidRPr="0087588A">
        <w:rPr>
          <w:sz w:val="24"/>
        </w:rPr>
        <w:t>to.</w:t>
      </w:r>
    </w:p>
    <w:p w:rsidR="00583221" w:rsidRPr="0087588A" w:rsidRDefault="00583221" w:rsidP="00DA39F3">
      <w:pPr>
        <w:pStyle w:val="BodyText"/>
        <w:widowControl w:val="0"/>
        <w:numPr>
          <w:ilvl w:val="3"/>
          <w:numId w:val="58"/>
        </w:numPr>
        <w:tabs>
          <w:tab w:val="left" w:pos="2031"/>
        </w:tabs>
        <w:spacing w:before="0" w:after="0"/>
        <w:ind w:left="2030"/>
      </w:pPr>
      <w:r w:rsidRPr="0087588A">
        <w:t>Select</w:t>
      </w:r>
      <w:r w:rsidRPr="0087588A">
        <w:rPr>
          <w:spacing w:val="-1"/>
        </w:rPr>
        <w:t xml:space="preserve"> </w:t>
      </w:r>
      <w:r w:rsidRPr="0087588A">
        <w:t xml:space="preserve">a </w:t>
      </w:r>
      <w:r w:rsidRPr="0087588A">
        <w:rPr>
          <w:spacing w:val="-1"/>
        </w:rPr>
        <w:t>reviewer</w:t>
      </w:r>
      <w:r w:rsidRPr="0087588A">
        <w:t xml:space="preserve"> </w:t>
      </w:r>
      <w:r w:rsidRPr="0087588A">
        <w:rPr>
          <w:spacing w:val="-1"/>
        </w:rPr>
        <w:t>from</w:t>
      </w:r>
      <w:r w:rsidRPr="0087588A">
        <w:rPr>
          <w:spacing w:val="-2"/>
        </w:rPr>
        <w:t xml:space="preserve"> </w:t>
      </w:r>
      <w:r w:rsidRPr="0087588A">
        <w:t xml:space="preserve">each </w:t>
      </w:r>
      <w:r w:rsidRPr="0087588A">
        <w:rPr>
          <w:spacing w:val="-1"/>
        </w:rPr>
        <w:t>dropdown</w:t>
      </w:r>
      <w:r w:rsidRPr="0087588A">
        <w:t xml:space="preserve"> by</w:t>
      </w:r>
      <w:r w:rsidRPr="0087588A">
        <w:rPr>
          <w:spacing w:val="1"/>
        </w:rPr>
        <w:t xml:space="preserve"> </w:t>
      </w:r>
      <w:r w:rsidRPr="0087588A">
        <w:rPr>
          <w:i/>
          <w:spacing w:val="-1"/>
        </w:rPr>
        <w:t>clicking</w:t>
      </w:r>
      <w:r w:rsidRPr="0087588A">
        <w:rPr>
          <w:i/>
        </w:rPr>
        <w:t xml:space="preserve"> </w:t>
      </w:r>
      <w:r w:rsidRPr="0087588A">
        <w:t xml:space="preserve">on their </w:t>
      </w:r>
      <w:r w:rsidRPr="0087588A">
        <w:rPr>
          <w:spacing w:val="-1"/>
        </w:rPr>
        <w:t>name</w:t>
      </w:r>
      <w:r w:rsidRPr="0087588A">
        <w:t xml:space="preserve"> (Figure </w:t>
      </w:r>
      <w:r w:rsidR="00677268" w:rsidRPr="0087588A">
        <w:t>41</w:t>
      </w:r>
      <w:r w:rsidRPr="0087588A">
        <w:t>).</w:t>
      </w:r>
    </w:p>
    <w:p w:rsidR="00583221" w:rsidRPr="0087588A" w:rsidRDefault="00583221" w:rsidP="00DA39F3">
      <w:pPr>
        <w:pStyle w:val="BodyText"/>
        <w:widowControl w:val="0"/>
        <w:numPr>
          <w:ilvl w:val="3"/>
          <w:numId w:val="58"/>
        </w:numPr>
        <w:tabs>
          <w:tab w:val="left" w:pos="2031"/>
        </w:tabs>
        <w:spacing w:before="0" w:after="0"/>
        <w:ind w:left="2030"/>
        <w:rPr>
          <w:szCs w:val="24"/>
        </w:rPr>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Assign Reviewers</w:t>
      </w:r>
      <w:r w:rsidRPr="0087588A">
        <w:rPr>
          <w:spacing w:val="-1"/>
        </w:rPr>
        <w:t>&gt;</w:t>
      </w:r>
      <w:r w:rsidRPr="0087588A">
        <w:t xml:space="preserve"> </w:t>
      </w:r>
      <w:r w:rsidRPr="0087588A">
        <w:rPr>
          <w:spacing w:val="-1"/>
        </w:rPr>
        <w:t>button.</w:t>
      </w:r>
      <w:r w:rsidRPr="0087588A">
        <w:t xml:space="preserve"> If</w:t>
      </w:r>
      <w:r w:rsidRPr="0087588A">
        <w:rPr>
          <w:spacing w:val="-1"/>
        </w:rPr>
        <w:t xml:space="preserve"> </w:t>
      </w:r>
      <w:r w:rsidRPr="0087588A">
        <w:t xml:space="preserve">you hover your </w:t>
      </w:r>
      <w:r w:rsidRPr="0087588A">
        <w:rPr>
          <w:spacing w:val="-1"/>
        </w:rPr>
        <w:t>mouse</w:t>
      </w:r>
      <w:r w:rsidRPr="0087588A">
        <w:t xml:space="preserve"> over </w:t>
      </w:r>
      <w:r w:rsidRPr="0087588A">
        <w:rPr>
          <w:spacing w:val="-1"/>
        </w:rPr>
        <w:t>the</w:t>
      </w:r>
    </w:p>
    <w:p w:rsidR="00583221" w:rsidRPr="0087588A" w:rsidRDefault="00583221" w:rsidP="00583221">
      <w:pPr>
        <w:spacing w:line="280" w:lineRule="exact"/>
        <w:ind w:left="2030"/>
        <w:rPr>
          <w:sz w:val="24"/>
        </w:rPr>
      </w:pPr>
      <w:r w:rsidRPr="0087588A">
        <w:rPr>
          <w:rFonts w:ascii="Courier New"/>
          <w:spacing w:val="-1"/>
          <w:sz w:val="20"/>
        </w:rPr>
        <w:t>&lt;Assign Reviewers&gt;</w:t>
      </w:r>
      <w:r w:rsidRPr="0087588A">
        <w:rPr>
          <w:rFonts w:ascii="Courier New"/>
          <w:spacing w:val="-61"/>
          <w:sz w:val="20"/>
        </w:rPr>
        <w:t xml:space="preserve"> </w:t>
      </w:r>
      <w:r w:rsidRPr="0087588A">
        <w:rPr>
          <w:sz w:val="24"/>
        </w:rPr>
        <w:t>button a</w:t>
      </w:r>
      <w:r w:rsidRPr="0087588A">
        <w:rPr>
          <w:spacing w:val="-1"/>
          <w:sz w:val="24"/>
        </w:rPr>
        <w:t xml:space="preserve"> tooltip</w:t>
      </w:r>
      <w:r w:rsidRPr="0087588A">
        <w:rPr>
          <w:sz w:val="24"/>
        </w:rPr>
        <w:t xml:space="preserve"> will </w:t>
      </w:r>
      <w:r w:rsidRPr="0087588A">
        <w:rPr>
          <w:spacing w:val="-1"/>
          <w:sz w:val="24"/>
        </w:rPr>
        <w:t>display</w:t>
      </w:r>
      <w:r w:rsidRPr="0087588A">
        <w:rPr>
          <w:sz w:val="24"/>
        </w:rPr>
        <w:t xml:space="preserve"> (Figure </w:t>
      </w:r>
      <w:r w:rsidR="00677268" w:rsidRPr="0087588A">
        <w:rPr>
          <w:spacing w:val="-1"/>
          <w:sz w:val="24"/>
        </w:rPr>
        <w:t>42</w:t>
      </w:r>
      <w:r w:rsidRPr="0087588A">
        <w:rPr>
          <w:spacing w:val="-1"/>
          <w:sz w:val="24"/>
        </w:rPr>
        <w:t>).</w:t>
      </w:r>
    </w:p>
    <w:p w:rsidR="00583221" w:rsidRPr="0087588A" w:rsidRDefault="00583221" w:rsidP="00DA39F3">
      <w:pPr>
        <w:widowControl w:val="0"/>
        <w:numPr>
          <w:ilvl w:val="3"/>
          <w:numId w:val="58"/>
        </w:numPr>
        <w:tabs>
          <w:tab w:val="left" w:pos="2031"/>
        </w:tabs>
        <w:spacing w:line="275" w:lineRule="exact"/>
      </w:pPr>
      <w:r w:rsidRPr="0087588A">
        <w:t>The review</w:t>
      </w:r>
      <w:r w:rsidRPr="0087588A">
        <w:rPr>
          <w:spacing w:val="-2"/>
        </w:rPr>
        <w:t xml:space="preserve"> </w:t>
      </w:r>
      <w:r w:rsidRPr="0087588A">
        <w:t xml:space="preserve">will be </w:t>
      </w:r>
      <w:r w:rsidRPr="0087588A">
        <w:rPr>
          <w:spacing w:val="-1"/>
        </w:rPr>
        <w:t>assigned</w:t>
      </w:r>
      <w:r w:rsidRPr="0087588A">
        <w:t xml:space="preserve"> and the</w:t>
      </w:r>
      <w:r w:rsidRPr="0087588A">
        <w:rPr>
          <w:spacing w:val="-1"/>
        </w:rPr>
        <w:t xml:space="preserve"> reviewer</w:t>
      </w:r>
      <w:r w:rsidRPr="0087588A">
        <w:t xml:space="preserve"> you</w:t>
      </w:r>
      <w:r w:rsidRPr="0087588A">
        <w:rPr>
          <w:spacing w:val="-1"/>
        </w:rPr>
        <w:t xml:space="preserve"> </w:t>
      </w:r>
      <w:r w:rsidRPr="0087588A">
        <w:t xml:space="preserve">selected </w:t>
      </w:r>
      <w:r w:rsidRPr="0087588A">
        <w:rPr>
          <w:spacing w:val="-1"/>
        </w:rPr>
        <w:t>will</w:t>
      </w:r>
      <w:r w:rsidRPr="0087588A">
        <w:t xml:space="preserve"> see </w:t>
      </w:r>
      <w:r w:rsidRPr="0087588A">
        <w:rPr>
          <w:spacing w:val="-1"/>
        </w:rPr>
        <w:t>the</w:t>
      </w:r>
      <w:r w:rsidRPr="0087588A">
        <w:rPr>
          <w:spacing w:val="35"/>
        </w:rPr>
        <w:t xml:space="preserve"> </w:t>
      </w:r>
      <w:r w:rsidRPr="0087588A">
        <w:rPr>
          <w:spacing w:val="-1"/>
        </w:rPr>
        <w:t>patient</w:t>
      </w:r>
      <w:r w:rsidRPr="0087588A">
        <w:t xml:space="preserve"> </w:t>
      </w:r>
      <w:r w:rsidRPr="0087588A">
        <w:rPr>
          <w:spacing w:val="-1"/>
        </w:rPr>
        <w:t>information</w:t>
      </w:r>
      <w:r w:rsidRPr="0087588A">
        <w:t xml:space="preserve"> in their </w:t>
      </w:r>
      <w:r w:rsidRPr="0087588A">
        <w:rPr>
          <w:spacing w:val="-1"/>
        </w:rPr>
        <w:t>worklist.</w:t>
      </w:r>
    </w:p>
    <w:p w:rsidR="00583221" w:rsidRPr="0087588A" w:rsidRDefault="00583221" w:rsidP="000443F5">
      <w:pPr>
        <w:pStyle w:val="Heading4"/>
        <w:widowControl w:val="0"/>
        <w:tabs>
          <w:tab w:val="clear" w:pos="2394"/>
        </w:tabs>
        <w:spacing w:before="120" w:after="0"/>
        <w:ind w:left="864"/>
      </w:pPr>
      <w:bookmarkStart w:id="554" w:name="_Toc479676067"/>
      <w:bookmarkStart w:id="555" w:name="_Toc479631802"/>
      <w:bookmarkStart w:id="556" w:name="_Toc499543766"/>
      <w:r w:rsidRPr="0087588A">
        <w:t>To reassign</w:t>
      </w:r>
      <w:r w:rsidRPr="0087588A">
        <w:rPr>
          <w:spacing w:val="-2"/>
        </w:rPr>
        <w:t xml:space="preserve"> </w:t>
      </w:r>
      <w:r w:rsidRPr="0087588A">
        <w:t xml:space="preserve">a </w:t>
      </w:r>
      <w:r w:rsidRPr="0087588A">
        <w:rPr>
          <w:spacing w:val="-1"/>
        </w:rPr>
        <w:t>reviewer</w:t>
      </w:r>
      <w:r w:rsidRPr="0087588A">
        <w:t xml:space="preserve"> for</w:t>
      </w:r>
      <w:r w:rsidRPr="0087588A">
        <w:rPr>
          <w:spacing w:val="1"/>
        </w:rPr>
        <w:t xml:space="preserve"> </w:t>
      </w:r>
      <w:r w:rsidRPr="0087588A">
        <w:t xml:space="preserve">a </w:t>
      </w:r>
      <w:r w:rsidRPr="0087588A">
        <w:rPr>
          <w:spacing w:val="-1"/>
        </w:rPr>
        <w:t>patient</w:t>
      </w:r>
      <w:r w:rsidRPr="0087588A">
        <w:t xml:space="preserve"> stay</w:t>
      </w:r>
      <w:bookmarkEnd w:id="554"/>
      <w:bookmarkEnd w:id="555"/>
      <w:bookmarkEnd w:id="556"/>
    </w:p>
    <w:p w:rsidR="00583221" w:rsidRPr="0087588A" w:rsidRDefault="00583221" w:rsidP="00DA39F3">
      <w:pPr>
        <w:widowControl w:val="0"/>
        <w:numPr>
          <w:ilvl w:val="0"/>
          <w:numId w:val="57"/>
        </w:numPr>
        <w:tabs>
          <w:tab w:val="left" w:pos="2031"/>
        </w:tabs>
        <w:ind w:right="363"/>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Assign </w:t>
      </w:r>
      <w:r w:rsidRPr="0087588A">
        <w:rPr>
          <w:b/>
          <w:spacing w:val="-1"/>
          <w:sz w:val="24"/>
        </w:rPr>
        <w:t>Reviewer</w:t>
      </w:r>
      <w:r w:rsidRPr="0087588A">
        <w:rPr>
          <w:b/>
          <w:sz w:val="24"/>
        </w:rPr>
        <w:t xml:space="preserve"> </w:t>
      </w:r>
      <w:r w:rsidRPr="0087588A">
        <w:rPr>
          <w:sz w:val="24"/>
        </w:rPr>
        <w:t xml:space="preserve">dropdown for a </w:t>
      </w:r>
      <w:r w:rsidRPr="0087588A">
        <w:rPr>
          <w:spacing w:val="-1"/>
          <w:sz w:val="24"/>
        </w:rPr>
        <w:t>patient</w:t>
      </w:r>
      <w:r w:rsidRPr="0087588A">
        <w:rPr>
          <w:sz w:val="24"/>
        </w:rPr>
        <w:t xml:space="preserve"> </w:t>
      </w:r>
      <w:r w:rsidRPr="0087588A">
        <w:rPr>
          <w:spacing w:val="-1"/>
          <w:sz w:val="24"/>
        </w:rPr>
        <w:t>that</w:t>
      </w:r>
      <w:r w:rsidRPr="0087588A">
        <w:rPr>
          <w:sz w:val="24"/>
        </w:rPr>
        <w:t xml:space="preserve"> has</w:t>
      </w:r>
      <w:r w:rsidRPr="0087588A">
        <w:rPr>
          <w:spacing w:val="-1"/>
          <w:sz w:val="24"/>
        </w:rPr>
        <w:t xml:space="preserve"> already</w:t>
      </w:r>
      <w:r w:rsidRPr="0087588A">
        <w:rPr>
          <w:sz w:val="24"/>
        </w:rPr>
        <w:t xml:space="preserve"> been</w:t>
      </w:r>
      <w:r w:rsidRPr="0087588A">
        <w:rPr>
          <w:spacing w:val="41"/>
          <w:sz w:val="24"/>
        </w:rPr>
        <w:t xml:space="preserve"> </w:t>
      </w:r>
      <w:r w:rsidRPr="0087588A">
        <w:rPr>
          <w:sz w:val="24"/>
        </w:rPr>
        <w:t>assigned</w:t>
      </w:r>
      <w:r w:rsidRPr="0087588A">
        <w:rPr>
          <w:spacing w:val="-2"/>
          <w:sz w:val="24"/>
        </w:rPr>
        <w:t xml:space="preserve"> </w:t>
      </w:r>
      <w:r w:rsidRPr="0087588A">
        <w:rPr>
          <w:sz w:val="24"/>
        </w:rPr>
        <w:t>to</w:t>
      </w:r>
      <w:r w:rsidRPr="0087588A">
        <w:rPr>
          <w:spacing w:val="-1"/>
          <w:sz w:val="24"/>
        </w:rPr>
        <w:t xml:space="preserve"> </w:t>
      </w:r>
      <w:r w:rsidRPr="0087588A">
        <w:rPr>
          <w:sz w:val="24"/>
        </w:rPr>
        <w:t>a reviewer.</w:t>
      </w:r>
    </w:p>
    <w:p w:rsidR="00583221" w:rsidRPr="0087588A" w:rsidRDefault="00583221" w:rsidP="00DA39F3">
      <w:pPr>
        <w:pStyle w:val="BodyText"/>
        <w:widowControl w:val="0"/>
        <w:numPr>
          <w:ilvl w:val="0"/>
          <w:numId w:val="57"/>
        </w:numPr>
        <w:tabs>
          <w:tab w:val="left" w:pos="2031"/>
        </w:tabs>
        <w:spacing w:before="0" w:after="0"/>
      </w:pPr>
      <w:r w:rsidRPr="0087588A">
        <w:t>Select</w:t>
      </w:r>
      <w:r w:rsidRPr="0087588A">
        <w:rPr>
          <w:spacing w:val="-1"/>
        </w:rPr>
        <w:t xml:space="preserve"> another</w:t>
      </w:r>
      <w:r w:rsidRPr="0087588A">
        <w:t xml:space="preserve"> </w:t>
      </w:r>
      <w:r w:rsidRPr="0087588A">
        <w:rPr>
          <w:spacing w:val="-1"/>
        </w:rPr>
        <w:t>reviewer</w:t>
      </w:r>
      <w:r w:rsidRPr="0087588A">
        <w:t xml:space="preserve"> </w:t>
      </w:r>
      <w:r w:rsidRPr="0087588A">
        <w:rPr>
          <w:spacing w:val="-1"/>
        </w:rPr>
        <w:t>from</w:t>
      </w:r>
      <w:r w:rsidRPr="0087588A">
        <w:rPr>
          <w:spacing w:val="-2"/>
        </w:rPr>
        <w:t xml:space="preserve"> </w:t>
      </w:r>
      <w:r w:rsidRPr="0087588A">
        <w:t>the list by</w:t>
      </w:r>
      <w:r w:rsidRPr="0087588A">
        <w:rPr>
          <w:spacing w:val="1"/>
        </w:rPr>
        <w:t xml:space="preserve"> </w:t>
      </w:r>
      <w:r w:rsidRPr="0087588A">
        <w:rPr>
          <w:i/>
        </w:rPr>
        <w:t>clicking</w:t>
      </w:r>
      <w:r w:rsidRPr="0087588A">
        <w:rPr>
          <w:i/>
          <w:spacing w:val="-1"/>
        </w:rPr>
        <w:t xml:space="preserve"> </w:t>
      </w:r>
      <w:r w:rsidRPr="0087588A">
        <w:t xml:space="preserve">on their </w:t>
      </w:r>
      <w:r w:rsidRPr="0087588A">
        <w:rPr>
          <w:spacing w:val="-1"/>
        </w:rPr>
        <w:t>name.</w:t>
      </w:r>
    </w:p>
    <w:p w:rsidR="00583221" w:rsidRPr="0087588A" w:rsidRDefault="00583221" w:rsidP="00DA39F3">
      <w:pPr>
        <w:pStyle w:val="BodyText"/>
        <w:widowControl w:val="0"/>
        <w:numPr>
          <w:ilvl w:val="0"/>
          <w:numId w:val="57"/>
        </w:numPr>
        <w:tabs>
          <w:tab w:val="left" w:pos="2031"/>
        </w:tabs>
        <w:spacing w:before="9" w:after="0" w:line="278" w:lineRule="exact"/>
        <w:ind w:right="424"/>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Assign Reviewers</w:t>
      </w:r>
      <w:r w:rsidRPr="0087588A">
        <w:rPr>
          <w:spacing w:val="-1"/>
        </w:rPr>
        <w:t>&gt;</w:t>
      </w:r>
      <w:r w:rsidRPr="0087588A">
        <w:t xml:space="preserve"> </w:t>
      </w:r>
      <w:r w:rsidRPr="0087588A">
        <w:rPr>
          <w:spacing w:val="-1"/>
        </w:rPr>
        <w:t>button</w:t>
      </w:r>
      <w:r w:rsidRPr="0087588A">
        <w:t xml:space="preserve">. The </w:t>
      </w:r>
      <w:r w:rsidRPr="0087588A">
        <w:rPr>
          <w:spacing w:val="-1"/>
        </w:rPr>
        <w:t>review</w:t>
      </w:r>
      <w:r w:rsidRPr="0087588A">
        <w:t xml:space="preserve"> will be reassigned</w:t>
      </w:r>
      <w:r w:rsidRPr="0087588A">
        <w:rPr>
          <w:spacing w:val="-1"/>
        </w:rPr>
        <w:t xml:space="preserve"> and</w:t>
      </w:r>
      <w:r w:rsidRPr="0087588A">
        <w:rPr>
          <w:spacing w:val="51"/>
        </w:rPr>
        <w:t xml:space="preserve"> </w:t>
      </w:r>
      <w:r w:rsidRPr="0087588A">
        <w:t xml:space="preserve">the </w:t>
      </w:r>
      <w:r w:rsidRPr="0087588A">
        <w:rPr>
          <w:spacing w:val="-1"/>
        </w:rPr>
        <w:t>name</w:t>
      </w:r>
      <w:r w:rsidRPr="0087588A">
        <w:t xml:space="preserve"> of the new </w:t>
      </w:r>
      <w:r w:rsidRPr="0087588A">
        <w:rPr>
          <w:spacing w:val="-1"/>
        </w:rPr>
        <w:t>reviewer</w:t>
      </w:r>
      <w:r w:rsidRPr="0087588A">
        <w:t xml:space="preserve"> you selected </w:t>
      </w:r>
      <w:r w:rsidRPr="0087588A">
        <w:rPr>
          <w:spacing w:val="-1"/>
        </w:rPr>
        <w:t>will</w:t>
      </w:r>
      <w:r w:rsidRPr="0087588A">
        <w:t xml:space="preserve"> </w:t>
      </w:r>
      <w:r w:rsidRPr="0087588A">
        <w:rPr>
          <w:spacing w:val="-1"/>
        </w:rPr>
        <w:t>display</w:t>
      </w:r>
      <w:r w:rsidRPr="0087588A">
        <w:t xml:space="preserve"> in</w:t>
      </w:r>
      <w:r w:rsidRPr="0087588A">
        <w:rPr>
          <w:spacing w:val="-1"/>
        </w:rPr>
        <w:t xml:space="preserve"> </w:t>
      </w:r>
      <w:r w:rsidRPr="0087588A">
        <w:t>the</w:t>
      </w:r>
      <w:r w:rsidRPr="0087588A">
        <w:rPr>
          <w:spacing w:val="-1"/>
        </w:rPr>
        <w:t xml:space="preserve"> </w:t>
      </w:r>
      <w:r w:rsidRPr="0087588A">
        <w:t>table.</w:t>
      </w:r>
    </w:p>
    <w:p w:rsidR="00583221" w:rsidRPr="0087588A" w:rsidRDefault="00583221" w:rsidP="00583221">
      <w:pPr>
        <w:pStyle w:val="BodyText"/>
        <w:jc w:val="center"/>
      </w:pPr>
      <w:r w:rsidRPr="0087588A">
        <w:rPr>
          <w:noProof/>
          <w:sz w:val="20"/>
        </w:rPr>
        <mc:AlternateContent>
          <mc:Choice Requires="wpg">
            <w:drawing>
              <wp:inline distT="0" distB="0" distL="0" distR="0" wp14:anchorId="5FFE1668" wp14:editId="31AE8021">
                <wp:extent cx="1733550" cy="1371600"/>
                <wp:effectExtent l="0" t="0" r="19050" b="19050"/>
                <wp:docPr id="975" name="Group 592" descr="Assign Reviewer Dropdown Illustration" title="Assign Reviewer Dropdown Illustr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0" cy="1371600"/>
                          <a:chOff x="0" y="0"/>
                          <a:chExt cx="1805" cy="1475"/>
                        </a:xfrm>
                      </wpg:grpSpPr>
                      <pic:pic xmlns:pic="http://schemas.openxmlformats.org/drawingml/2006/picture">
                        <pic:nvPicPr>
                          <pic:cNvPr id="976" name="Picture 595" descr="Assign Reviewer Dropdown Illustration" title="Assign Reviewer Dropdown Illustr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0" y="10"/>
                            <a:ext cx="1785" cy="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7" name="Group 593"/>
                        <wpg:cNvGrpSpPr>
                          <a:grpSpLocks/>
                        </wpg:cNvGrpSpPr>
                        <wpg:grpSpPr bwMode="auto">
                          <a:xfrm>
                            <a:off x="5" y="5"/>
                            <a:ext cx="1795" cy="1465"/>
                            <a:chOff x="5" y="5"/>
                            <a:chExt cx="1795" cy="1465"/>
                          </a:xfrm>
                        </wpg:grpSpPr>
                        <wps:wsp>
                          <wps:cNvPr id="978" name="Freeform 594"/>
                          <wps:cNvSpPr>
                            <a:spLocks/>
                          </wps:cNvSpPr>
                          <wps:spPr bwMode="auto">
                            <a:xfrm>
                              <a:off x="5" y="5"/>
                              <a:ext cx="1795" cy="1465"/>
                            </a:xfrm>
                            <a:custGeom>
                              <a:avLst/>
                              <a:gdLst>
                                <a:gd name="T0" fmla="+- 0 5 5"/>
                                <a:gd name="T1" fmla="*/ T0 w 1795"/>
                                <a:gd name="T2" fmla="+- 0 1470 5"/>
                                <a:gd name="T3" fmla="*/ 1470 h 1465"/>
                                <a:gd name="T4" fmla="+- 0 1800 5"/>
                                <a:gd name="T5" fmla="*/ T4 w 1795"/>
                                <a:gd name="T6" fmla="+- 0 1470 5"/>
                                <a:gd name="T7" fmla="*/ 1470 h 1465"/>
                                <a:gd name="T8" fmla="+- 0 1800 5"/>
                                <a:gd name="T9" fmla="*/ T8 w 1795"/>
                                <a:gd name="T10" fmla="+- 0 5 5"/>
                                <a:gd name="T11" fmla="*/ 5 h 1465"/>
                                <a:gd name="T12" fmla="+- 0 5 5"/>
                                <a:gd name="T13" fmla="*/ T12 w 1795"/>
                                <a:gd name="T14" fmla="+- 0 5 5"/>
                                <a:gd name="T15" fmla="*/ 5 h 1465"/>
                                <a:gd name="T16" fmla="+- 0 5 5"/>
                                <a:gd name="T17" fmla="*/ T16 w 1795"/>
                                <a:gd name="T18" fmla="+- 0 1470 5"/>
                                <a:gd name="T19" fmla="*/ 1470 h 1465"/>
                              </a:gdLst>
                              <a:ahLst/>
                              <a:cxnLst>
                                <a:cxn ang="0">
                                  <a:pos x="T1" y="T3"/>
                                </a:cxn>
                                <a:cxn ang="0">
                                  <a:pos x="T5" y="T7"/>
                                </a:cxn>
                                <a:cxn ang="0">
                                  <a:pos x="T9" y="T11"/>
                                </a:cxn>
                                <a:cxn ang="0">
                                  <a:pos x="T13" y="T15"/>
                                </a:cxn>
                                <a:cxn ang="0">
                                  <a:pos x="T17" y="T19"/>
                                </a:cxn>
                              </a:cxnLst>
                              <a:rect l="0" t="0" r="r" b="b"/>
                              <a:pathLst>
                                <a:path w="1795" h="1465">
                                  <a:moveTo>
                                    <a:pt x="0" y="1465"/>
                                  </a:moveTo>
                                  <a:lnTo>
                                    <a:pt x="1795" y="1465"/>
                                  </a:lnTo>
                                  <a:lnTo>
                                    <a:pt x="1795" y="0"/>
                                  </a:lnTo>
                                  <a:lnTo>
                                    <a:pt x="0" y="0"/>
                                  </a:lnTo>
                                  <a:lnTo>
                                    <a:pt x="0" y="14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2" o:spid="_x0000_s1026" alt="Title: Assign Reviewer Dropdown Illustration - Description: Assign Reviewer Dropdown Illustration" style="width:136.5pt;height:108pt;mso-position-horizontal-relative:char;mso-position-vertical-relative:line" coordsize="1805,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">
                <v:shape id="Picture 595" o:spid="_x0000_s1027" type="#_x0000_t75" alt="Assign Reviewer Dropdown Illustration" style="position:absolute;left:10;top:10;width:1785;height:1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Iw0HDAAAA3AAAAA8AAABkcnMvZG93bnJldi54bWxEj09rwkAUxO8Fv8PyhF5EN5WSaHQVFSte&#10;/Xt+ZJ9JMPs2zW5j+u27BcHjMDO/YebLzlSipcaVlhV8jCIQxJnVJecKzqev4QSE88gaK8uk4Jcc&#10;LBe9tzmm2j74QO3R5yJA2KWooPC+TqV0WUEG3cjWxMG72cagD7LJpW7wEeCmkuMoiqXBksNCgTVt&#10;Csruxx+j4DNJooFdX/a72Kz1dvDdJttrq9R7v1vNQHjq/Cv8bO+1gmkSw/+ZcATk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wjDQcMAAADcAAAADwAAAAAAAAAAAAAAAACf&#10;AgAAZHJzL2Rvd25yZXYueG1sUEsFBgAAAAAEAAQA9wAAAI8DAAAAAA==&#10;">
                  <v:imagedata r:id="rId90" o:title="Assign Reviewer Dropdown Illustration"/>
                </v:shape>
                <v:group id="Group 593" o:spid="_x0000_s1028" style="position:absolute;left:5;top:5;width:1795;height:1465" coordorigin="5,5" coordsize="1795,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shape id="Freeform 594" o:spid="_x0000_s1029" style="position:absolute;left:5;top:5;width:1795;height:1465;visibility:visible;mso-wrap-style:square;v-text-anchor:top" coordsize="1795,1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41r8A&#10;AADcAAAADwAAAGRycy9kb3ducmV2LnhtbERPTYvCMBC9L/gfwgje1lQPVqtRRCgKnrYKXsdmbKvN&#10;pDRR239vDgseH+97telMLV7Uusqygsk4AkGcW11xoeB8Sn/nIJxH1lhbJgU9OdisBz8rTLR98x+9&#10;Ml+IEMIuQQWl900ipctLMujGtiEO3M22Bn2AbSF1i+8Qbmo5jaKZNFhxaCixoV1J+SN7GgWU3p9Z&#10;3V+6dCtnPj6e4n4/vSo1GnbbJQhPnf+K/90HrWARh7XhTDgCcv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7rjWvwAAANwAAAAPAAAAAAAAAAAAAAAAAJgCAABkcnMvZG93bnJl&#10;di54bWxQSwUGAAAAAAQABAD1AAAAhAMAAAAA&#10;" path="m,1465r1795,l1795,,,,,1465xe" filled="f" strokeweight=".5pt">
                    <v:path arrowok="t" o:connecttype="custom" o:connectlocs="0,1470;1795,1470;1795,5;0,5;0,1470" o:connectangles="0,0,0,0,0"/>
                  </v:shape>
                </v:group>
                <w10:anchorlock/>
              </v:group>
            </w:pict>
          </mc:Fallback>
        </mc:AlternateContent>
      </w:r>
    </w:p>
    <w:p w:rsidR="00A029F5" w:rsidRPr="0087588A" w:rsidRDefault="00583221" w:rsidP="00583221">
      <w:pPr>
        <w:pStyle w:val="Caption"/>
        <w:jc w:val="center"/>
      </w:pPr>
      <w:bookmarkStart w:id="557" w:name="_Toc479683295"/>
      <w:bookmarkStart w:id="558" w:name="_Toc479632078"/>
      <w:bookmarkStart w:id="559" w:name="_Toc499543522"/>
      <w:r w:rsidRPr="0087588A">
        <w:t xml:space="preserve">Figure </w:t>
      </w:r>
      <w:fldSimple w:instr=" SEQ Figure \* ARABIC ">
        <w:r w:rsidR="0034324B">
          <w:rPr>
            <w:noProof/>
          </w:rPr>
          <w:t>41</w:t>
        </w:r>
      </w:fldSimple>
      <w:r w:rsidRPr="0087588A">
        <w:t>: Assign Reviewer Dropdown Illustration</w:t>
      </w:r>
      <w:bookmarkEnd w:id="557"/>
      <w:bookmarkEnd w:id="558"/>
      <w:bookmarkEnd w:id="559"/>
    </w:p>
    <w:p w:rsidR="00A029F5" w:rsidRPr="0087588A" w:rsidRDefault="00A029F5" w:rsidP="00A029F5">
      <w:pPr>
        <w:pStyle w:val="Title"/>
        <w:rPr>
          <w:sz w:val="20"/>
          <w:szCs w:val="20"/>
        </w:rPr>
      </w:pPr>
      <w:r w:rsidRPr="0087588A">
        <w:br w:type="page"/>
      </w:r>
    </w:p>
    <w:p w:rsidR="00E57923" w:rsidRPr="0087588A" w:rsidRDefault="00E57923" w:rsidP="00A029F5">
      <w:pPr>
        <w:ind w:left="720"/>
        <w:rPr>
          <w:b/>
          <w:sz w:val="24"/>
        </w:rPr>
      </w:pPr>
      <w:r w:rsidRPr="0087588A">
        <w:rPr>
          <w:b/>
          <w:noProof/>
          <w:sz w:val="24"/>
        </w:rPr>
        <w:lastRenderedPageBreak/>
        <w:drawing>
          <wp:inline distT="0" distB="0" distL="0" distR="0" wp14:anchorId="0E763E7E" wp14:editId="69482CB5">
            <wp:extent cx="247650" cy="247650"/>
            <wp:effectExtent l="0" t="0" r="0" b="0"/>
            <wp:docPr id="9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If you complete a review on a stay, you become the assigned reviewer regardless of whether or not the review was previously assigned to someone else.</w:t>
      </w:r>
    </w:p>
    <w:p w:rsidR="0001614D" w:rsidRPr="0087588A" w:rsidRDefault="00E57923" w:rsidP="00E57923">
      <w:pPr>
        <w:pStyle w:val="BodyText"/>
        <w:spacing w:before="146"/>
        <w:ind w:right="222"/>
        <w:jc w:val="center"/>
      </w:pPr>
      <w:r w:rsidRPr="0087588A">
        <w:rPr>
          <w:rFonts w:ascii="Arial" w:eastAsia="Arial" w:hAnsi="Arial" w:cs="Arial"/>
          <w:noProof/>
          <w:sz w:val="20"/>
        </w:rPr>
        <w:drawing>
          <wp:inline distT="0" distB="0" distL="0" distR="0" wp14:anchorId="10E7F9CB" wp14:editId="2E6692A6">
            <wp:extent cx="3287320" cy="1047750"/>
            <wp:effectExtent l="0" t="0" r="8890" b="0"/>
            <wp:docPr id="91" name="image44.jpeg" descr="Assign Reviewers Button with Tooltip" title="Assign Reviewers Button with Tool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91" cstate="print"/>
                    <a:stretch>
                      <a:fillRect/>
                    </a:stretch>
                  </pic:blipFill>
                  <pic:spPr>
                    <a:xfrm>
                      <a:off x="0" y="0"/>
                      <a:ext cx="3287320" cy="1047750"/>
                    </a:xfrm>
                    <a:prstGeom prst="rect">
                      <a:avLst/>
                    </a:prstGeom>
                  </pic:spPr>
                </pic:pic>
              </a:graphicData>
            </a:graphic>
          </wp:inline>
        </w:drawing>
      </w:r>
    </w:p>
    <w:p w:rsidR="00E57923" w:rsidRPr="0087588A" w:rsidRDefault="00E57923" w:rsidP="00E57923">
      <w:pPr>
        <w:pStyle w:val="Caption"/>
        <w:jc w:val="center"/>
      </w:pPr>
      <w:bookmarkStart w:id="560" w:name="_Toc479683296"/>
      <w:bookmarkStart w:id="561" w:name="_Toc479632079"/>
      <w:bookmarkStart w:id="562" w:name="_Toc499543523"/>
      <w:r w:rsidRPr="0087588A">
        <w:t xml:space="preserve">Figure </w:t>
      </w:r>
      <w:fldSimple w:instr=" SEQ Figure \* ARABIC ">
        <w:r w:rsidR="0034324B">
          <w:rPr>
            <w:noProof/>
          </w:rPr>
          <w:t>42</w:t>
        </w:r>
      </w:fldSimple>
      <w:r w:rsidRPr="0087588A">
        <w:t>: Assign Reviewers Button with Tooltip</w:t>
      </w:r>
      <w:bookmarkEnd w:id="560"/>
      <w:bookmarkEnd w:id="561"/>
      <w:bookmarkEnd w:id="562"/>
    </w:p>
    <w:p w:rsidR="00EF031C" w:rsidRPr="0087588A" w:rsidRDefault="00EF031C" w:rsidP="00EF031C">
      <w:pPr>
        <w:pStyle w:val="Heading1"/>
      </w:pPr>
      <w:bookmarkStart w:id="563" w:name="_Toc479676068"/>
      <w:bookmarkStart w:id="564" w:name="_Toc479631803"/>
      <w:bookmarkStart w:id="565" w:name="_Toc499543767"/>
      <w:r w:rsidRPr="0087588A">
        <w:t>Patient Stay History</w:t>
      </w:r>
      <w:bookmarkEnd w:id="563"/>
      <w:bookmarkEnd w:id="564"/>
      <w:bookmarkEnd w:id="565"/>
    </w:p>
    <w:p w:rsidR="00EF031C" w:rsidRPr="0087588A" w:rsidRDefault="00EF031C" w:rsidP="00EF031C">
      <w:pPr>
        <w:pStyle w:val="BodyText"/>
        <w:spacing w:before="238"/>
        <w:ind w:right="107"/>
        <w:rPr>
          <w:spacing w:val="-1"/>
        </w:rPr>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bCs/>
          <w:i/>
        </w:rPr>
        <w:t xml:space="preserve">Patient </w:t>
      </w:r>
      <w:r w:rsidRPr="0087588A">
        <w:rPr>
          <w:b/>
          <w:bCs/>
          <w:i/>
          <w:spacing w:val="-1"/>
        </w:rPr>
        <w:t>Stay</w:t>
      </w:r>
      <w:r w:rsidRPr="0087588A">
        <w:rPr>
          <w:b/>
          <w:bCs/>
          <w:i/>
        </w:rPr>
        <w:t xml:space="preserve"> </w:t>
      </w:r>
      <w:r w:rsidRPr="0087588A">
        <w:rPr>
          <w:b/>
          <w:bCs/>
          <w:i/>
          <w:spacing w:val="-1"/>
        </w:rPr>
        <w:t>History</w:t>
      </w:r>
      <w:r w:rsidR="00003FEB" w:rsidRPr="0087588A">
        <w:fldChar w:fldCharType="begin"/>
      </w:r>
      <w:r w:rsidR="00003FEB" w:rsidRPr="0087588A">
        <w:instrText xml:space="preserve"> XE "</w:instrText>
      </w:r>
      <w:r w:rsidR="00003FEB" w:rsidRPr="0087588A">
        <w:rPr>
          <w:spacing w:val="-1"/>
          <w:sz w:val="20"/>
        </w:rPr>
        <w:instrText>Patient</w:instrText>
      </w:r>
      <w:r w:rsidR="00003FEB" w:rsidRPr="0087588A">
        <w:rPr>
          <w:sz w:val="20"/>
        </w:rPr>
        <w:instrText xml:space="preserve"> Stay</w:instrText>
      </w:r>
      <w:r w:rsidR="00003FEB" w:rsidRPr="0087588A">
        <w:rPr>
          <w:spacing w:val="-1"/>
          <w:sz w:val="20"/>
        </w:rPr>
        <w:instrText xml:space="preserve"> History</w:instrText>
      </w:r>
      <w:r w:rsidR="00003FEB" w:rsidRPr="0087588A">
        <w:instrText xml:space="preserve">" </w:instrText>
      </w:r>
      <w:r w:rsidR="00003FEB" w:rsidRPr="0087588A">
        <w:fldChar w:fldCharType="end"/>
      </w:r>
      <w:r w:rsidRPr="0087588A">
        <w:rPr>
          <w:b/>
          <w:bCs/>
          <w:i/>
          <w:spacing w:val="1"/>
        </w:rPr>
        <w:t xml:space="preserve"> </w:t>
      </w:r>
      <w:r w:rsidRPr="0087588A">
        <w:rPr>
          <w:spacing w:val="-1"/>
        </w:rPr>
        <w:t xml:space="preserve">screen </w:t>
      </w:r>
      <w:r w:rsidRPr="0087588A">
        <w:t>(Figure</w:t>
      </w:r>
      <w:r w:rsidRPr="0087588A">
        <w:rPr>
          <w:spacing w:val="-1"/>
        </w:rPr>
        <w:t xml:space="preserve"> </w:t>
      </w:r>
      <w:r w:rsidR="00CE4DDE" w:rsidRPr="0087588A">
        <w:rPr>
          <w:spacing w:val="-1"/>
        </w:rPr>
        <w:t>40</w:t>
      </w:r>
      <w:r w:rsidRPr="0087588A">
        <w:t xml:space="preserve">). The </w:t>
      </w:r>
      <w:r w:rsidRPr="0087588A">
        <w:rPr>
          <w:b/>
          <w:bCs/>
          <w:i/>
          <w:spacing w:val="-1"/>
        </w:rPr>
        <w:t>Patient</w:t>
      </w:r>
      <w:r w:rsidRPr="0087588A">
        <w:rPr>
          <w:b/>
          <w:bCs/>
          <w:i/>
        </w:rPr>
        <w:t xml:space="preserve"> </w:t>
      </w:r>
      <w:r w:rsidRPr="0087588A">
        <w:rPr>
          <w:b/>
          <w:bCs/>
          <w:i/>
          <w:spacing w:val="-1"/>
        </w:rPr>
        <w:t xml:space="preserve">Stay </w:t>
      </w:r>
      <w:r w:rsidRPr="0087588A">
        <w:rPr>
          <w:b/>
          <w:bCs/>
          <w:i/>
        </w:rPr>
        <w:t>History</w:t>
      </w:r>
      <w:r w:rsidRPr="0087588A">
        <w:rPr>
          <w:b/>
          <w:bCs/>
          <w:i/>
          <w:spacing w:val="71"/>
        </w:rPr>
        <w:t xml:space="preserve"> </w:t>
      </w:r>
      <w:r w:rsidRPr="0087588A">
        <w:t xml:space="preserve">screen </w:t>
      </w:r>
      <w:r w:rsidRPr="0087588A">
        <w:rPr>
          <w:spacing w:val="-1"/>
        </w:rPr>
        <w:t>displays</w:t>
      </w:r>
      <w:r w:rsidRPr="0087588A">
        <w:t xml:space="preserve"> </w:t>
      </w:r>
      <w:r w:rsidRPr="0087588A">
        <w:rPr>
          <w:spacing w:val="-1"/>
        </w:rPr>
        <w:t>information</w:t>
      </w:r>
      <w:r w:rsidRPr="0087588A">
        <w:t xml:space="preserve"> from</w:t>
      </w:r>
      <w:r w:rsidRPr="0087588A">
        <w:rPr>
          <w:spacing w:val="-1"/>
        </w:rPr>
        <w:t xml:space="preserve"> </w:t>
      </w:r>
      <w:r w:rsidRPr="0087588A">
        <w:t xml:space="preserve">VistA once you select a </w:t>
      </w:r>
      <w:r w:rsidRPr="0087588A">
        <w:rPr>
          <w:spacing w:val="-1"/>
        </w:rPr>
        <w:t>stay</w:t>
      </w:r>
      <w:r w:rsidRPr="0087588A">
        <w:rPr>
          <w:spacing w:val="-2"/>
        </w:rPr>
        <w:t xml:space="preserve"> </w:t>
      </w:r>
      <w:r w:rsidRPr="0087588A">
        <w:t>from</w:t>
      </w:r>
      <w:r w:rsidRPr="0087588A">
        <w:rPr>
          <w:spacing w:val="-2"/>
        </w:rPr>
        <w:t xml:space="preserve"> </w:t>
      </w:r>
      <w:r w:rsidRPr="0087588A">
        <w:t>the</w:t>
      </w:r>
      <w:r w:rsidRPr="0087588A">
        <w:rPr>
          <w:spacing w:val="2"/>
        </w:rPr>
        <w:t xml:space="preserve"> </w:t>
      </w:r>
      <w:r w:rsidRPr="0087588A">
        <w:rPr>
          <w:b/>
          <w:bCs/>
          <w:i/>
        </w:rPr>
        <w:t>Patient</w:t>
      </w:r>
      <w:r w:rsidRPr="0087588A">
        <w:rPr>
          <w:b/>
          <w:bCs/>
          <w:i/>
          <w:spacing w:val="35"/>
        </w:rPr>
        <w:t xml:space="preserve"> </w:t>
      </w:r>
      <w:r w:rsidRPr="0087588A">
        <w:rPr>
          <w:b/>
          <w:bCs/>
          <w:i/>
          <w:spacing w:val="-1"/>
        </w:rPr>
        <w:t>Selection/Worklist</w:t>
      </w:r>
      <w:r w:rsidR="00003FEB" w:rsidRPr="0087588A">
        <w:t xml:space="preserve"> XE "</w:t>
      </w:r>
      <w:r w:rsidR="00003FEB" w:rsidRPr="0087588A">
        <w:rPr>
          <w:spacing w:val="-1"/>
          <w:sz w:val="20"/>
        </w:rPr>
        <w:t>Patient</w:t>
      </w:r>
      <w:r w:rsidR="00003FEB" w:rsidRPr="0087588A">
        <w:rPr>
          <w:sz w:val="20"/>
        </w:rPr>
        <w:t xml:space="preserve"> </w:t>
      </w:r>
      <w:r w:rsidR="00003FEB" w:rsidRPr="0087588A">
        <w:rPr>
          <w:spacing w:val="-1"/>
          <w:sz w:val="20"/>
        </w:rPr>
        <w:t>Selection/Worklist</w:t>
      </w:r>
      <w:r w:rsidR="00003FEB" w:rsidRPr="0087588A">
        <w:t>"</w:t>
      </w:r>
      <w:r w:rsidR="00142944" w:rsidRPr="0087588A">
        <w:rPr>
          <w:spacing w:val="-1"/>
        </w:rPr>
        <w:t xml:space="preserve">. </w:t>
      </w:r>
      <w:r w:rsidRPr="0087588A">
        <w:rPr>
          <w:spacing w:val="-1"/>
        </w:rPr>
        <w:t>Patient</w:t>
      </w:r>
      <w:r w:rsidRPr="0087588A">
        <w:t xml:space="preserve"> Stay History is</w:t>
      </w:r>
      <w:r w:rsidRPr="0087588A">
        <w:rPr>
          <w:spacing w:val="-1"/>
        </w:rPr>
        <w:t xml:space="preserve"> related</w:t>
      </w:r>
      <w:r w:rsidRPr="0087588A">
        <w:t xml:space="preserve"> to</w:t>
      </w:r>
      <w:r w:rsidRPr="0087588A">
        <w:rPr>
          <w:spacing w:val="1"/>
        </w:rPr>
        <w:t xml:space="preserve"> </w:t>
      </w:r>
      <w:r w:rsidRPr="0087588A">
        <w:t xml:space="preserve">the </w:t>
      </w:r>
      <w:r w:rsidRPr="0087588A">
        <w:rPr>
          <w:spacing w:val="-1"/>
        </w:rPr>
        <w:t>most</w:t>
      </w:r>
      <w:r w:rsidRPr="0087588A">
        <w:t xml:space="preserve"> recent </w:t>
      </w:r>
      <w:r w:rsidRPr="0087588A">
        <w:rPr>
          <w:spacing w:val="-1"/>
        </w:rPr>
        <w:t>status</w:t>
      </w:r>
      <w:r w:rsidRPr="0087588A">
        <w:t xml:space="preserve"> of a </w:t>
      </w:r>
      <w:r w:rsidRPr="0087588A">
        <w:rPr>
          <w:spacing w:val="-1"/>
        </w:rPr>
        <w:t>patient’s</w:t>
      </w:r>
      <w:r w:rsidRPr="0087588A">
        <w:t xml:space="preserve"> </w:t>
      </w:r>
      <w:r w:rsidRPr="0087588A">
        <w:rPr>
          <w:spacing w:val="-1"/>
        </w:rPr>
        <w:t>stay</w:t>
      </w:r>
      <w:r w:rsidRPr="0087588A">
        <w:t xml:space="preserve"> in</w:t>
      </w:r>
      <w:r w:rsidR="00003FEB" w:rsidRPr="0087588A">
        <w:t xml:space="preserve"> in the hospital.</w:t>
      </w:r>
      <w:r w:rsidRPr="0087588A">
        <w:rPr>
          <w:spacing w:val="-1"/>
        </w:rPr>
        <w:t xml:space="preserve"> </w:t>
      </w:r>
    </w:p>
    <w:p w:rsidR="00EF031C" w:rsidRPr="0087588A" w:rsidRDefault="00EF031C" w:rsidP="00EF031C">
      <w:pPr>
        <w:pStyle w:val="BodyText"/>
        <w:spacing w:before="238"/>
        <w:ind w:right="107"/>
      </w:pPr>
      <w:r w:rsidRPr="0087588A">
        <w:t xml:space="preserve">Any reviewer can </w:t>
      </w:r>
      <w:r w:rsidRPr="0087588A">
        <w:rPr>
          <w:spacing w:val="-1"/>
        </w:rPr>
        <w:t>view</w:t>
      </w:r>
      <w:r w:rsidRPr="0087588A">
        <w:t xml:space="preserve"> prior </w:t>
      </w:r>
      <w:r w:rsidRPr="0087588A">
        <w:rPr>
          <w:spacing w:val="-1"/>
        </w:rPr>
        <w:t>movements</w:t>
      </w:r>
      <w:r w:rsidRPr="0087588A">
        <w:t xml:space="preserve"> and reviews</w:t>
      </w:r>
      <w:r w:rsidRPr="0087588A">
        <w:rPr>
          <w:spacing w:val="1"/>
        </w:rPr>
        <w:t xml:space="preserve"> </w:t>
      </w:r>
      <w:r w:rsidRPr="0087588A">
        <w:t xml:space="preserve">for </w:t>
      </w:r>
      <w:r w:rsidRPr="0087588A">
        <w:rPr>
          <w:spacing w:val="-1"/>
        </w:rPr>
        <w:t>the</w:t>
      </w:r>
      <w:r w:rsidRPr="0087588A">
        <w:t xml:space="preserve"> stay, </w:t>
      </w:r>
      <w:r w:rsidRPr="0087588A">
        <w:rPr>
          <w:spacing w:val="-1"/>
        </w:rPr>
        <w:t xml:space="preserve">print </w:t>
      </w:r>
      <w:r w:rsidRPr="0087588A">
        <w:t>out a</w:t>
      </w:r>
      <w:r w:rsidRPr="0087588A">
        <w:rPr>
          <w:spacing w:val="27"/>
        </w:rPr>
        <w:t xml:space="preserve"> </w:t>
      </w:r>
      <w:r w:rsidRPr="0087588A">
        <w:t xml:space="preserve">worksheet for the </w:t>
      </w:r>
      <w:r w:rsidRPr="0087588A">
        <w:rPr>
          <w:spacing w:val="-1"/>
        </w:rPr>
        <w:t>patient</w:t>
      </w:r>
      <w:r w:rsidRPr="0087588A">
        <w:t xml:space="preserve"> stay</w:t>
      </w:r>
      <w:r w:rsidRPr="0087588A">
        <w:rPr>
          <w:spacing w:val="1"/>
        </w:rPr>
        <w:t xml:space="preserve"> </w:t>
      </w:r>
      <w:r w:rsidRPr="0087588A">
        <w:t xml:space="preserve">for </w:t>
      </w:r>
      <w:r w:rsidRPr="0087588A">
        <w:rPr>
          <w:spacing w:val="-1"/>
        </w:rPr>
        <w:t>use</w:t>
      </w:r>
      <w:r w:rsidRPr="0087588A">
        <w:t xml:space="preserve"> </w:t>
      </w:r>
      <w:r w:rsidRPr="0087588A">
        <w:rPr>
          <w:spacing w:val="-1"/>
        </w:rPr>
        <w:t>when</w:t>
      </w:r>
      <w:r w:rsidRPr="0087588A">
        <w:t xml:space="preserve"> out on rounds, </w:t>
      </w:r>
      <w:r w:rsidRPr="0087588A">
        <w:rPr>
          <w:spacing w:val="-1"/>
        </w:rPr>
        <w:t>and</w:t>
      </w:r>
      <w:r w:rsidRPr="0087588A">
        <w:t xml:space="preserve"> begin a </w:t>
      </w:r>
      <w:r w:rsidRPr="0087588A">
        <w:rPr>
          <w:spacing w:val="-1"/>
        </w:rPr>
        <w:t>review</w:t>
      </w:r>
      <w:r w:rsidRPr="0087588A">
        <w:t xml:space="preserve"> by </w:t>
      </w:r>
      <w:r w:rsidRPr="0087588A">
        <w:rPr>
          <w:spacing w:val="-1"/>
        </w:rPr>
        <w:t>clicking</w:t>
      </w:r>
      <w:r w:rsidRPr="0087588A">
        <w:t xml:space="preserve"> a</w:t>
      </w:r>
      <w:r w:rsidRPr="0087588A">
        <w:rPr>
          <w:spacing w:val="47"/>
        </w:rPr>
        <w:t xml:space="preserve"> </w:t>
      </w:r>
      <w:r w:rsidRPr="0087588A">
        <w:t xml:space="preserve">hyperlink, </w:t>
      </w:r>
      <w:r w:rsidRPr="0087588A">
        <w:rPr>
          <w:spacing w:val="-1"/>
        </w:rPr>
        <w:t>and</w:t>
      </w:r>
      <w:r w:rsidRPr="0087588A">
        <w:t xml:space="preserve"> copy an </w:t>
      </w:r>
      <w:r w:rsidRPr="0087588A">
        <w:rPr>
          <w:spacing w:val="-1"/>
        </w:rPr>
        <w:t>existing review.</w:t>
      </w:r>
      <w:r w:rsidRPr="0087588A">
        <w:t xml:space="preserve"> Upon initial </w:t>
      </w:r>
      <w:r w:rsidRPr="0087588A">
        <w:rPr>
          <w:spacing w:val="-1"/>
        </w:rPr>
        <w:t>display,</w:t>
      </w:r>
      <w:r w:rsidRPr="0087588A">
        <w:t xml:space="preserve"> </w:t>
      </w:r>
      <w:r w:rsidRPr="0087588A">
        <w:rPr>
          <w:spacing w:val="-1"/>
        </w:rPr>
        <w:t>the</w:t>
      </w:r>
      <w:r w:rsidRPr="0087588A">
        <w:t xml:space="preserve"> </w:t>
      </w:r>
      <w:r w:rsidR="004D298C" w:rsidRPr="0087588A">
        <w:rPr>
          <w:spacing w:val="-1"/>
        </w:rPr>
        <w:t>CERMe</w:t>
      </w:r>
      <w:r w:rsidRPr="0087588A">
        <w:t xml:space="preserve"> and </w:t>
      </w:r>
      <w:r w:rsidRPr="0087588A">
        <w:rPr>
          <w:spacing w:val="-1"/>
        </w:rPr>
        <w:t>Primary</w:t>
      </w:r>
      <w:r w:rsidRPr="0087588A">
        <w:t xml:space="preserve"> Review</w:t>
      </w:r>
      <w:r w:rsidRPr="0087588A">
        <w:rPr>
          <w:spacing w:val="63"/>
        </w:rPr>
        <w:t xml:space="preserve"> </w:t>
      </w:r>
      <w:r w:rsidRPr="0087588A">
        <w:t xml:space="preserve">buttons </w:t>
      </w:r>
      <w:r w:rsidRPr="0087588A">
        <w:rPr>
          <w:spacing w:val="-1"/>
        </w:rPr>
        <w:t xml:space="preserve">are </w:t>
      </w:r>
      <w:r w:rsidRPr="0087588A">
        <w:t>grayed out.</w:t>
      </w:r>
      <w:r w:rsidRPr="0087588A">
        <w:rPr>
          <w:spacing w:val="-1"/>
        </w:rPr>
        <w:t xml:space="preserve"> </w:t>
      </w:r>
      <w:r w:rsidRPr="0087588A">
        <w:t xml:space="preserve">A list box </w:t>
      </w:r>
      <w:r w:rsidRPr="0087588A">
        <w:rPr>
          <w:spacing w:val="-1"/>
        </w:rPr>
        <w:t>displays</w:t>
      </w:r>
      <w:r w:rsidRPr="0087588A">
        <w:t xml:space="preserve"> a list</w:t>
      </w:r>
      <w:r w:rsidRPr="0087588A">
        <w:rPr>
          <w:spacing w:val="-2"/>
        </w:rPr>
        <w:t xml:space="preserve"> </w:t>
      </w:r>
      <w:r w:rsidRPr="0087588A">
        <w:t>of</w:t>
      </w:r>
      <w:r w:rsidRPr="0087588A">
        <w:rPr>
          <w:spacing w:val="-1"/>
        </w:rPr>
        <w:t xml:space="preserve"> </w:t>
      </w:r>
      <w:r w:rsidRPr="0087588A">
        <w:t xml:space="preserve">all known stays for </w:t>
      </w:r>
      <w:r w:rsidRPr="0087588A">
        <w:rPr>
          <w:spacing w:val="-1"/>
        </w:rPr>
        <w:t>the</w:t>
      </w:r>
      <w:r w:rsidRPr="0087588A">
        <w:t xml:space="preserve"> selected </w:t>
      </w:r>
      <w:r w:rsidRPr="0087588A">
        <w:rPr>
          <w:spacing w:val="-1"/>
        </w:rPr>
        <w:t>patient</w:t>
      </w:r>
      <w:r w:rsidRPr="0087588A">
        <w:t xml:space="preserve"> in</w:t>
      </w:r>
      <w:r w:rsidRPr="0087588A">
        <w:rPr>
          <w:spacing w:val="29"/>
        </w:rPr>
        <w:t xml:space="preserve"> </w:t>
      </w:r>
      <w:r w:rsidRPr="0087588A">
        <w:rPr>
          <w:spacing w:val="-1"/>
        </w:rPr>
        <w:t>reverse</w:t>
      </w:r>
      <w:r w:rsidRPr="0087588A">
        <w:t xml:space="preserve"> </w:t>
      </w:r>
      <w:r w:rsidRPr="0087588A">
        <w:rPr>
          <w:spacing w:val="-1"/>
        </w:rPr>
        <w:t>chronological</w:t>
      </w:r>
      <w:r w:rsidRPr="0087588A">
        <w:t xml:space="preserve"> </w:t>
      </w:r>
      <w:r w:rsidRPr="0087588A">
        <w:rPr>
          <w:spacing w:val="-1"/>
        </w:rPr>
        <w:t>order.</w:t>
      </w:r>
    </w:p>
    <w:p w:rsidR="00EF031C" w:rsidRPr="0087588A" w:rsidRDefault="00EF031C" w:rsidP="00EF031C">
      <w:pPr>
        <w:pStyle w:val="BodyText"/>
        <w:ind w:right="107"/>
      </w:pPr>
      <w:r w:rsidRPr="0087588A">
        <w:t xml:space="preserve">The </w:t>
      </w:r>
      <w:r w:rsidRPr="0087588A">
        <w:rPr>
          <w:spacing w:val="-1"/>
        </w:rPr>
        <w:t xml:space="preserve">Patient </w:t>
      </w:r>
      <w:r w:rsidRPr="0087588A">
        <w:t>Stay History</w:t>
      </w:r>
      <w:r w:rsidR="00AD20CA" w:rsidRPr="0087588A">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History</w:instrText>
      </w:r>
      <w:r w:rsidR="00AD20CA" w:rsidRPr="0087588A">
        <w:instrText xml:space="preserve">" </w:instrText>
      </w:r>
      <w:r w:rsidR="00AD20CA" w:rsidRPr="0087588A">
        <w:fldChar w:fldCharType="end"/>
      </w:r>
      <w:r w:rsidR="00DF273B" w:rsidRPr="0087588A">
        <w:rPr>
          <w:spacing w:val="-2"/>
        </w:rPr>
        <w:t xml:space="preserve"> </w:t>
      </w:r>
      <w:r w:rsidRPr="0087588A">
        <w:t xml:space="preserve">screen </w:t>
      </w:r>
      <w:r w:rsidRPr="0087588A">
        <w:rPr>
          <w:spacing w:val="-1"/>
        </w:rPr>
        <w:t>contains</w:t>
      </w:r>
      <w:r w:rsidRPr="0087588A">
        <w:t xml:space="preserve"> a </w:t>
      </w:r>
      <w:r w:rsidRPr="0087588A">
        <w:rPr>
          <w:spacing w:val="-1"/>
        </w:rPr>
        <w:t>Patient</w:t>
      </w:r>
      <w:r w:rsidRPr="0087588A">
        <w:t xml:space="preserve"> Stays </w:t>
      </w:r>
      <w:r w:rsidRPr="0087588A">
        <w:rPr>
          <w:spacing w:val="-1"/>
        </w:rPr>
        <w:t>list</w:t>
      </w:r>
      <w:r w:rsidRPr="0087588A">
        <w:t xml:space="preserve"> and a Stay </w:t>
      </w:r>
      <w:r w:rsidRPr="0087588A">
        <w:rPr>
          <w:spacing w:val="-1"/>
        </w:rPr>
        <w:t>Movements</w:t>
      </w:r>
      <w:r w:rsidRPr="0087588A">
        <w:t xml:space="preserve"> grid. The</w:t>
      </w:r>
      <w:r w:rsidRPr="0087588A">
        <w:rPr>
          <w:spacing w:val="55"/>
        </w:rPr>
        <w:t xml:space="preserve"> </w:t>
      </w:r>
      <w:r w:rsidRPr="0087588A">
        <w:rPr>
          <w:spacing w:val="-1"/>
        </w:rPr>
        <w:t>Patient</w:t>
      </w:r>
      <w:r w:rsidRPr="0087588A">
        <w:t xml:space="preserve"> </w:t>
      </w:r>
      <w:r w:rsidRPr="0087588A">
        <w:rPr>
          <w:spacing w:val="-1"/>
        </w:rPr>
        <w:t>Stays</w:t>
      </w:r>
      <w:r w:rsidRPr="0087588A">
        <w:t xml:space="preserve"> </w:t>
      </w:r>
      <w:r w:rsidRPr="0087588A">
        <w:rPr>
          <w:spacing w:val="-1"/>
        </w:rPr>
        <w:t>list</w:t>
      </w:r>
      <w:r w:rsidRPr="0087588A">
        <w:t xml:space="preserve"> contains a </w:t>
      </w:r>
      <w:r w:rsidRPr="0087588A">
        <w:rPr>
          <w:spacing w:val="-1"/>
        </w:rPr>
        <w:t>column</w:t>
      </w:r>
      <w:r w:rsidRPr="0087588A">
        <w:t xml:space="preserve"> for the Stay </w:t>
      </w:r>
      <w:r w:rsidRPr="0087588A">
        <w:rPr>
          <w:spacing w:val="-1"/>
        </w:rPr>
        <w:t>ID,</w:t>
      </w:r>
      <w:r w:rsidRPr="0087588A">
        <w:t xml:space="preserve"> which is the </w:t>
      </w:r>
      <w:r w:rsidRPr="0087588A">
        <w:rPr>
          <w:spacing w:val="-1"/>
        </w:rPr>
        <w:t>internal NUMI</w:t>
      </w:r>
      <w:r w:rsidRPr="0087588A">
        <w:t xml:space="preserve"> </w:t>
      </w:r>
      <w:r w:rsidRPr="0087588A">
        <w:rPr>
          <w:spacing w:val="-1"/>
        </w:rPr>
        <w:t>database</w:t>
      </w:r>
      <w:r w:rsidRPr="0087588A">
        <w:t xml:space="preserve"> ID for</w:t>
      </w:r>
      <w:r w:rsidRPr="0087588A">
        <w:rPr>
          <w:spacing w:val="69"/>
        </w:rPr>
        <w:t xml:space="preserve"> </w:t>
      </w:r>
      <w:r w:rsidRPr="0087588A">
        <w:t xml:space="preserve">the patient </w:t>
      </w:r>
      <w:r w:rsidRPr="0087588A">
        <w:rPr>
          <w:spacing w:val="-1"/>
        </w:rPr>
        <w:t>stay</w:t>
      </w:r>
      <w:r w:rsidRPr="0087588A">
        <w:t xml:space="preserve"> </w:t>
      </w:r>
      <w:r w:rsidRPr="0087588A">
        <w:rPr>
          <w:spacing w:val="-1"/>
        </w:rPr>
        <w:t>record</w:t>
      </w:r>
      <w:r w:rsidRPr="0087588A">
        <w:t xml:space="preserve"> </w:t>
      </w:r>
      <w:r w:rsidRPr="0087588A">
        <w:rPr>
          <w:spacing w:val="-1"/>
        </w:rPr>
        <w:t>and</w:t>
      </w:r>
      <w:r w:rsidRPr="0087588A">
        <w:t xml:space="preserve"> is also </w:t>
      </w:r>
      <w:r w:rsidRPr="0087588A">
        <w:rPr>
          <w:spacing w:val="-1"/>
        </w:rPr>
        <w:t>shown</w:t>
      </w:r>
      <w:r w:rsidRPr="0087588A">
        <w:t xml:space="preserve"> in the </w:t>
      </w:r>
      <w:r w:rsidRPr="0087588A">
        <w:rPr>
          <w:spacing w:val="-1"/>
        </w:rPr>
        <w:t>Selected</w:t>
      </w:r>
      <w:r w:rsidRPr="0087588A">
        <w:t xml:space="preserve"> Stay field on</w:t>
      </w:r>
      <w:r w:rsidRPr="0087588A">
        <w:rPr>
          <w:spacing w:val="-2"/>
        </w:rPr>
        <w:t xml:space="preserve"> </w:t>
      </w:r>
      <w:r w:rsidRPr="0087588A">
        <w:t xml:space="preserve">the </w:t>
      </w:r>
      <w:r w:rsidRPr="0087588A">
        <w:rPr>
          <w:spacing w:val="-1"/>
        </w:rPr>
        <w:t>screen.</w:t>
      </w:r>
      <w:r w:rsidRPr="0087588A">
        <w:t xml:space="preserve"> </w:t>
      </w:r>
    </w:p>
    <w:p w:rsidR="00EF031C" w:rsidRPr="0087588A" w:rsidRDefault="00EF031C" w:rsidP="00AD20CA">
      <w:pPr>
        <w:pStyle w:val="BodyText"/>
        <w:ind w:right="107"/>
        <w:rPr>
          <w:spacing w:val="60"/>
        </w:rPr>
      </w:pPr>
      <w:r w:rsidRPr="0087588A">
        <w:t xml:space="preserve">The </w:t>
      </w:r>
      <w:r w:rsidRPr="0087588A">
        <w:rPr>
          <w:spacing w:val="-1"/>
        </w:rPr>
        <w:t>Stay</w:t>
      </w:r>
      <w:r w:rsidR="00AD20CA" w:rsidRPr="0087588A">
        <w:rPr>
          <w:spacing w:val="-1"/>
        </w:rPr>
        <w:t xml:space="preserve"> M</w:t>
      </w:r>
      <w:r w:rsidRPr="0087588A">
        <w:rPr>
          <w:spacing w:val="-1"/>
        </w:rPr>
        <w:t>ovements</w:t>
      </w:r>
      <w:r w:rsidRPr="0087588A">
        <w:t xml:space="preserve"> grid </w:t>
      </w:r>
      <w:r w:rsidRPr="0087588A">
        <w:rPr>
          <w:spacing w:val="-1"/>
        </w:rPr>
        <w:t>contains</w:t>
      </w:r>
      <w:r w:rsidRPr="0087588A">
        <w:t xml:space="preserve"> a </w:t>
      </w:r>
      <w:r w:rsidRPr="0087588A">
        <w:rPr>
          <w:spacing w:val="-1"/>
        </w:rPr>
        <w:t>column</w:t>
      </w:r>
      <w:r w:rsidRPr="0087588A">
        <w:t xml:space="preserve"> for the </w:t>
      </w:r>
      <w:r w:rsidRPr="0087588A">
        <w:rPr>
          <w:spacing w:val="-1"/>
        </w:rPr>
        <w:t>Movement</w:t>
      </w:r>
      <w:r w:rsidRPr="0087588A">
        <w:t xml:space="preserve"> ID, which is an </w:t>
      </w:r>
      <w:r w:rsidRPr="0087588A">
        <w:rPr>
          <w:spacing w:val="-1"/>
        </w:rPr>
        <w:t>internal</w:t>
      </w:r>
      <w:r w:rsidRPr="0087588A">
        <w:t xml:space="preserve"> Vista ID</w:t>
      </w:r>
      <w:r w:rsidRPr="0087588A">
        <w:rPr>
          <w:spacing w:val="-1"/>
        </w:rPr>
        <w:t xml:space="preserve"> for</w:t>
      </w:r>
      <w:r w:rsidRPr="0087588A">
        <w:t xml:space="preserve"> stay</w:t>
      </w:r>
      <w:r w:rsidRPr="0087588A">
        <w:rPr>
          <w:spacing w:val="63"/>
        </w:rPr>
        <w:t xml:space="preserve"> </w:t>
      </w:r>
      <w:r w:rsidRPr="0087588A">
        <w:rPr>
          <w:spacing w:val="-1"/>
        </w:rPr>
        <w:t>movements</w:t>
      </w:r>
      <w:r w:rsidRPr="0087588A">
        <w:t xml:space="preserve"> </w:t>
      </w:r>
      <w:r w:rsidRPr="0087588A">
        <w:rPr>
          <w:spacing w:val="-1"/>
        </w:rPr>
        <w:t>associated</w:t>
      </w:r>
      <w:r w:rsidRPr="0087588A">
        <w:rPr>
          <w:spacing w:val="1"/>
        </w:rPr>
        <w:t xml:space="preserve"> </w:t>
      </w:r>
      <w:r w:rsidRPr="0087588A">
        <w:rPr>
          <w:spacing w:val="-1"/>
        </w:rPr>
        <w:t>with</w:t>
      </w:r>
      <w:r w:rsidRPr="0087588A">
        <w:t xml:space="preserve"> </w:t>
      </w:r>
      <w:r w:rsidRPr="0087588A">
        <w:rPr>
          <w:spacing w:val="-1"/>
        </w:rPr>
        <w:t>the</w:t>
      </w:r>
      <w:r w:rsidRPr="0087588A">
        <w:t xml:space="preserve"> patient stay</w:t>
      </w:r>
      <w:r w:rsidRPr="0087588A">
        <w:rPr>
          <w:spacing w:val="-2"/>
        </w:rPr>
        <w:t xml:space="preserve"> </w:t>
      </w:r>
      <w:r w:rsidRPr="0087588A">
        <w:rPr>
          <w:spacing w:val="-1"/>
        </w:rPr>
        <w:t>record</w:t>
      </w:r>
      <w:r w:rsidRPr="0087588A">
        <w:t xml:space="preserve"> in </w:t>
      </w:r>
      <w:r w:rsidRPr="0087588A">
        <w:rPr>
          <w:spacing w:val="-1"/>
        </w:rPr>
        <w:t>NUMI.</w:t>
      </w:r>
      <w:r w:rsidRPr="0087588A">
        <w:t xml:space="preserve"> The Movement ID is </w:t>
      </w:r>
      <w:r w:rsidRPr="0087588A">
        <w:rPr>
          <w:spacing w:val="-1"/>
        </w:rPr>
        <w:t>synonymous</w:t>
      </w:r>
      <w:r w:rsidRPr="0087588A">
        <w:rPr>
          <w:spacing w:val="73"/>
        </w:rPr>
        <w:t xml:space="preserve"> </w:t>
      </w:r>
      <w:r w:rsidRPr="0087588A">
        <w:t xml:space="preserve">with the </w:t>
      </w:r>
      <w:r w:rsidRPr="0087588A">
        <w:rPr>
          <w:spacing w:val="-1"/>
        </w:rPr>
        <w:t>Check in</w:t>
      </w:r>
      <w:r w:rsidRPr="0087588A">
        <w:t xml:space="preserve"> ID </w:t>
      </w:r>
      <w:r w:rsidRPr="0087588A">
        <w:rPr>
          <w:spacing w:val="-1"/>
        </w:rPr>
        <w:t>which</w:t>
      </w:r>
      <w:r w:rsidRPr="0087588A">
        <w:t xml:space="preserve"> is </w:t>
      </w:r>
      <w:r w:rsidRPr="0087588A">
        <w:rPr>
          <w:spacing w:val="-1"/>
        </w:rPr>
        <w:t>mentioned</w:t>
      </w:r>
      <w:r w:rsidRPr="0087588A">
        <w:t xml:space="preserve"> </w:t>
      </w:r>
      <w:r w:rsidRPr="0087588A">
        <w:rPr>
          <w:spacing w:val="-1"/>
        </w:rPr>
        <w:t>elsewhere</w:t>
      </w:r>
      <w:r w:rsidRPr="0087588A">
        <w:t xml:space="preserve"> in</w:t>
      </w:r>
      <w:r w:rsidRPr="0087588A">
        <w:rPr>
          <w:spacing w:val="-1"/>
        </w:rPr>
        <w:t xml:space="preserve"> </w:t>
      </w:r>
      <w:r w:rsidRPr="0087588A">
        <w:t xml:space="preserve">this </w:t>
      </w:r>
      <w:r w:rsidRPr="0087588A">
        <w:rPr>
          <w:spacing w:val="-1"/>
        </w:rPr>
        <w:t>guide.</w:t>
      </w:r>
      <w:r w:rsidRPr="0087588A">
        <w:rPr>
          <w:spacing w:val="60"/>
        </w:rPr>
        <w:t xml:space="preserve"> </w:t>
      </w:r>
    </w:p>
    <w:p w:rsidR="00EF031C" w:rsidRPr="0087588A" w:rsidRDefault="00EF031C" w:rsidP="00EF031C">
      <w:pPr>
        <w:pStyle w:val="BodyText"/>
        <w:ind w:right="107"/>
      </w:pPr>
      <w:r w:rsidRPr="0087588A">
        <w:t xml:space="preserve">So, to </w:t>
      </w:r>
      <w:r w:rsidRPr="0087588A">
        <w:rPr>
          <w:spacing w:val="-1"/>
        </w:rPr>
        <w:t>recap,</w:t>
      </w:r>
      <w:r w:rsidRPr="0087588A">
        <w:t xml:space="preserve"> the </w:t>
      </w:r>
      <w:r w:rsidRPr="0087588A">
        <w:rPr>
          <w:spacing w:val="-1"/>
        </w:rPr>
        <w:t>Stay</w:t>
      </w:r>
      <w:r w:rsidRPr="0087588A">
        <w:t xml:space="preserve"> ID is the</w:t>
      </w:r>
      <w:r w:rsidRPr="0087588A">
        <w:rPr>
          <w:spacing w:val="69"/>
        </w:rPr>
        <w:t xml:space="preserve"> </w:t>
      </w:r>
      <w:r w:rsidRPr="0087588A">
        <w:rPr>
          <w:spacing w:val="-1"/>
        </w:rPr>
        <w:t>internal</w:t>
      </w:r>
      <w:r w:rsidRPr="0087588A">
        <w:t xml:space="preserve"> NUMI </w:t>
      </w:r>
      <w:r w:rsidRPr="0087588A">
        <w:rPr>
          <w:spacing w:val="-1"/>
        </w:rPr>
        <w:t>database</w:t>
      </w:r>
      <w:r w:rsidRPr="0087588A">
        <w:t xml:space="preserve"> ID </w:t>
      </w:r>
      <w:r w:rsidRPr="0087588A">
        <w:rPr>
          <w:spacing w:val="-1"/>
        </w:rPr>
        <w:t>for</w:t>
      </w:r>
      <w:r w:rsidRPr="0087588A">
        <w:t xml:space="preserve"> the </w:t>
      </w:r>
      <w:r w:rsidRPr="0087588A">
        <w:rPr>
          <w:spacing w:val="-1"/>
        </w:rPr>
        <w:t>patient</w:t>
      </w:r>
      <w:r w:rsidRPr="0087588A">
        <w:t xml:space="preserve"> stay </w:t>
      </w:r>
      <w:r w:rsidRPr="0087588A">
        <w:rPr>
          <w:spacing w:val="-1"/>
        </w:rPr>
        <w:t>record,</w:t>
      </w:r>
      <w:r w:rsidRPr="0087588A">
        <w:t xml:space="preserve"> the </w:t>
      </w:r>
      <w:r w:rsidRPr="0087588A">
        <w:rPr>
          <w:spacing w:val="-1"/>
        </w:rPr>
        <w:t>Movement</w:t>
      </w:r>
      <w:r w:rsidRPr="0087588A">
        <w:t xml:space="preserve"> ID and</w:t>
      </w:r>
      <w:r w:rsidRPr="0087588A">
        <w:rPr>
          <w:spacing w:val="3"/>
        </w:rPr>
        <w:t xml:space="preserve"> </w:t>
      </w:r>
      <w:r w:rsidRPr="0087588A">
        <w:t>Check in</w:t>
      </w:r>
      <w:r w:rsidRPr="0087588A">
        <w:rPr>
          <w:spacing w:val="-1"/>
        </w:rPr>
        <w:t xml:space="preserve"> </w:t>
      </w:r>
      <w:r w:rsidRPr="0087588A">
        <w:t>ID are</w:t>
      </w:r>
      <w:r w:rsidRPr="0087588A">
        <w:rPr>
          <w:spacing w:val="65"/>
        </w:rPr>
        <w:t xml:space="preserve"> </w:t>
      </w:r>
      <w:r w:rsidRPr="0087588A">
        <w:rPr>
          <w:spacing w:val="-1"/>
        </w:rPr>
        <w:t>synonymous</w:t>
      </w:r>
      <w:r w:rsidRPr="0087588A">
        <w:rPr>
          <w:spacing w:val="1"/>
        </w:rPr>
        <w:t xml:space="preserve"> </w:t>
      </w:r>
      <w:r w:rsidRPr="0087588A">
        <w:t>and are</w:t>
      </w:r>
      <w:r w:rsidRPr="0087588A">
        <w:rPr>
          <w:spacing w:val="-1"/>
        </w:rPr>
        <w:t xml:space="preserve"> </w:t>
      </w:r>
      <w:r w:rsidRPr="0087588A">
        <w:t>the</w:t>
      </w:r>
      <w:r w:rsidRPr="0087588A">
        <w:rPr>
          <w:spacing w:val="-1"/>
        </w:rPr>
        <w:t xml:space="preserve"> internal</w:t>
      </w:r>
      <w:r w:rsidRPr="0087588A">
        <w:t xml:space="preserve"> </w:t>
      </w:r>
      <w:r w:rsidRPr="0087588A">
        <w:rPr>
          <w:spacing w:val="-1"/>
        </w:rPr>
        <w:t>Vista</w:t>
      </w:r>
      <w:r w:rsidRPr="0087588A">
        <w:t xml:space="preserve"> ID </w:t>
      </w:r>
      <w:r w:rsidRPr="0087588A">
        <w:rPr>
          <w:spacing w:val="-1"/>
        </w:rPr>
        <w:t>for</w:t>
      </w:r>
      <w:r w:rsidRPr="0087588A">
        <w:t xml:space="preserve"> the</w:t>
      </w:r>
      <w:r w:rsidRPr="0087588A">
        <w:rPr>
          <w:spacing w:val="-1"/>
        </w:rPr>
        <w:t xml:space="preserve"> </w:t>
      </w:r>
      <w:r w:rsidRPr="0087588A">
        <w:t xml:space="preserve">stay </w:t>
      </w:r>
      <w:r w:rsidRPr="0087588A">
        <w:rPr>
          <w:spacing w:val="-1"/>
        </w:rPr>
        <w:t>movements</w:t>
      </w:r>
      <w:r w:rsidRPr="0087588A">
        <w:t xml:space="preserve"> </w:t>
      </w:r>
      <w:r w:rsidRPr="0087588A">
        <w:rPr>
          <w:spacing w:val="-1"/>
        </w:rPr>
        <w:t>that</w:t>
      </w:r>
      <w:r w:rsidRPr="0087588A">
        <w:t xml:space="preserve"> </w:t>
      </w:r>
      <w:r w:rsidRPr="0087588A">
        <w:rPr>
          <w:spacing w:val="-1"/>
        </w:rPr>
        <w:t>are associated</w:t>
      </w:r>
      <w:r w:rsidRPr="0087588A">
        <w:t xml:space="preserve"> </w:t>
      </w:r>
      <w:r w:rsidRPr="0087588A">
        <w:rPr>
          <w:spacing w:val="-1"/>
        </w:rPr>
        <w:t>with</w:t>
      </w:r>
      <w:r w:rsidRPr="0087588A">
        <w:t xml:space="preserve"> </w:t>
      </w:r>
      <w:r w:rsidRPr="0087588A">
        <w:rPr>
          <w:spacing w:val="-1"/>
        </w:rPr>
        <w:t>the</w:t>
      </w:r>
      <w:r w:rsidRPr="0087588A">
        <w:rPr>
          <w:spacing w:val="89"/>
        </w:rPr>
        <w:t xml:space="preserve"> </w:t>
      </w:r>
      <w:r w:rsidRPr="0087588A">
        <w:rPr>
          <w:spacing w:val="-1"/>
        </w:rPr>
        <w:t>patient</w:t>
      </w:r>
      <w:r w:rsidRPr="0087588A">
        <w:t xml:space="preserve"> stay</w:t>
      </w:r>
      <w:r w:rsidRPr="0087588A">
        <w:rPr>
          <w:spacing w:val="-1"/>
        </w:rPr>
        <w:t xml:space="preserve"> </w:t>
      </w:r>
      <w:r w:rsidRPr="0087588A">
        <w:t>record.</w:t>
      </w:r>
    </w:p>
    <w:p w:rsidR="00EF031C" w:rsidRPr="0087588A" w:rsidRDefault="00EF031C" w:rsidP="00EF031C">
      <w:pPr>
        <w:pStyle w:val="BodyText"/>
        <w:ind w:right="201"/>
      </w:pPr>
      <w:r w:rsidRPr="0087588A">
        <w:t xml:space="preserve">The most recent </w:t>
      </w:r>
      <w:proofErr w:type="spellStart"/>
      <w:r w:rsidR="00A55CF9" w:rsidRPr="0087588A">
        <w:t>undismissed</w:t>
      </w:r>
      <w:proofErr w:type="spellEnd"/>
      <w:r w:rsidRPr="0087588A">
        <w:t xml:space="preserve"> stay is selected by default, and the information in the ‘Selected Stay Information’ Panel on the screen is set based upon that stay</w:t>
      </w:r>
      <w:r w:rsidR="00142944" w:rsidRPr="0087588A">
        <w:t xml:space="preserve">. </w:t>
      </w:r>
      <w:r w:rsidRPr="0087588A">
        <w:t>Upon selecting a new stay in the Stay List, the information in the ‘Selected Stay Information’ Panel on the Stay History screen is updated to reflect the information for the newly selected stay.</w:t>
      </w:r>
    </w:p>
    <w:p w:rsidR="00EF031C" w:rsidRPr="0087588A" w:rsidRDefault="00EF031C" w:rsidP="00EF031C">
      <w:pPr>
        <w:pStyle w:val="BodyText"/>
      </w:pPr>
      <w:r w:rsidRPr="0087588A">
        <w:rPr>
          <w:spacing w:val="-1"/>
        </w:rPr>
        <w:t>Details</w:t>
      </w:r>
      <w:r w:rsidRPr="0087588A">
        <w:t xml:space="preserve"> </w:t>
      </w:r>
      <w:r w:rsidRPr="0087588A">
        <w:rPr>
          <w:spacing w:val="-1"/>
        </w:rPr>
        <w:t>from</w:t>
      </w:r>
      <w:r w:rsidRPr="0087588A">
        <w:t xml:space="preserve"> the Patient</w:t>
      </w:r>
      <w:r w:rsidRPr="0087588A">
        <w:rPr>
          <w:spacing w:val="-1"/>
        </w:rPr>
        <w:t xml:space="preserve"> </w:t>
      </w:r>
      <w:r w:rsidRPr="0087588A">
        <w:t>Stay History</w:t>
      </w:r>
      <w:r w:rsidR="00AD20CA" w:rsidRPr="0087588A">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History</w:instrText>
      </w:r>
      <w:r w:rsidR="00AD20CA" w:rsidRPr="0087588A">
        <w:instrText xml:space="preserve">" </w:instrText>
      </w:r>
      <w:r w:rsidR="00AD20CA" w:rsidRPr="0087588A">
        <w:fldChar w:fldCharType="end"/>
      </w:r>
      <w:r w:rsidR="00DF273B" w:rsidRPr="0087588A">
        <w:rPr>
          <w:spacing w:val="-2"/>
        </w:rPr>
        <w:t xml:space="preserve"> </w:t>
      </w:r>
      <w:r w:rsidRPr="0087588A">
        <w:t xml:space="preserve">Screen </w:t>
      </w:r>
      <w:r w:rsidRPr="0087588A">
        <w:rPr>
          <w:spacing w:val="-1"/>
        </w:rPr>
        <w:t>include:</w:t>
      </w:r>
    </w:p>
    <w:p w:rsidR="00EF031C" w:rsidRPr="0087588A" w:rsidRDefault="00EF031C" w:rsidP="004B051B">
      <w:pPr>
        <w:pStyle w:val="BodyTextBullet1"/>
      </w:pPr>
      <w:r w:rsidRPr="0087588A">
        <w:t>Admitting Physician</w:t>
      </w:r>
      <w:r w:rsidR="00AD20CA" w:rsidRPr="0087588A">
        <w:fldChar w:fldCharType="begin"/>
      </w:r>
      <w:r w:rsidR="00AD20CA" w:rsidRPr="0087588A">
        <w:instrText xml:space="preserve"> XE "</w:instrText>
      </w:r>
      <w:r w:rsidR="00AD20CA" w:rsidRPr="0087588A">
        <w:rPr>
          <w:spacing w:val="-1"/>
          <w:sz w:val="20"/>
        </w:rPr>
        <w:instrText>Admitting</w:instrText>
      </w:r>
      <w:r w:rsidR="00AD20CA" w:rsidRPr="0087588A">
        <w:rPr>
          <w:sz w:val="20"/>
        </w:rPr>
        <w:instrText xml:space="preserve"> </w:instrText>
      </w:r>
      <w:r w:rsidR="00AD20CA" w:rsidRPr="0087588A">
        <w:rPr>
          <w:spacing w:val="-1"/>
          <w:sz w:val="20"/>
        </w:rPr>
        <w:instrText>Physician</w:instrText>
      </w:r>
      <w:r w:rsidR="00AD20CA" w:rsidRPr="0087588A">
        <w:instrText xml:space="preserve">" \i </w:instrText>
      </w:r>
      <w:r w:rsidR="00AD20CA" w:rsidRPr="0087588A">
        <w:fldChar w:fldCharType="end"/>
      </w:r>
      <w:r w:rsidR="00AD20CA" w:rsidRPr="0087588A">
        <w:t>:</w:t>
      </w:r>
      <w:r w:rsidRPr="0087588A">
        <w:t xml:space="preserve"> The Admitting Physician details are derived from the information entered by a reviewer on the Primary Review Screen</w:t>
      </w:r>
      <w:r w:rsidR="00AD20CA" w:rsidRPr="0087588A">
        <w:fldChar w:fldCharType="begin"/>
      </w:r>
      <w:r w:rsidR="00AD20CA" w:rsidRPr="0087588A">
        <w:instrText xml:space="preserve"> XE "</w:instrText>
      </w:r>
      <w:r w:rsidR="00AD20CA" w:rsidRPr="0087588A">
        <w:rPr>
          <w:spacing w:val="-1"/>
          <w:sz w:val="20"/>
        </w:rPr>
        <w:instrText>Primary</w:instrText>
      </w:r>
      <w:r w:rsidR="00AD20CA" w:rsidRPr="0087588A">
        <w:rPr>
          <w:sz w:val="20"/>
        </w:rPr>
        <w:instrText xml:space="preserve"> </w:instrText>
      </w:r>
      <w:r w:rsidR="00AD20CA" w:rsidRPr="0087588A">
        <w:rPr>
          <w:spacing w:val="-1"/>
          <w:sz w:val="20"/>
        </w:rPr>
        <w:instrText>Review</w:instrText>
      </w:r>
      <w:r w:rsidR="00AD20CA" w:rsidRPr="0087588A">
        <w:rPr>
          <w:sz w:val="20"/>
        </w:rPr>
        <w:instrText xml:space="preserve"> </w:instrText>
      </w:r>
      <w:r w:rsidR="00AD20CA" w:rsidRPr="0087588A">
        <w:rPr>
          <w:spacing w:val="-1"/>
          <w:sz w:val="20"/>
        </w:rPr>
        <w:instrText>Screen</w:instrText>
      </w:r>
      <w:r w:rsidR="00AD20CA" w:rsidRPr="0087588A">
        <w:instrText xml:space="preserve">" </w:instrText>
      </w:r>
      <w:r w:rsidR="00AD20CA" w:rsidRPr="0087588A">
        <w:fldChar w:fldCharType="end"/>
      </w:r>
      <w:r w:rsidR="00AF7BC3" w:rsidRPr="0087588A">
        <w:t>,</w:t>
      </w:r>
      <w:r w:rsidRPr="0087588A">
        <w:t xml:space="preserve"> as described in Section </w:t>
      </w:r>
      <w:hyperlink w:anchor="_bookmark164" w:history="1">
        <w:r w:rsidR="002B53E9" w:rsidRPr="0087588A">
          <w:t>7</w:t>
        </w:r>
      </w:hyperlink>
      <w:r w:rsidRPr="0087588A">
        <w:t>.</w:t>
      </w:r>
    </w:p>
    <w:p w:rsidR="00EF031C" w:rsidRPr="0087588A" w:rsidRDefault="00EF031C" w:rsidP="004B051B">
      <w:pPr>
        <w:pStyle w:val="BodyTextBullet1"/>
      </w:pPr>
      <w:r w:rsidRPr="0087588A">
        <w:t>Admission Sources</w:t>
      </w:r>
      <w:r w:rsidR="00AD20CA" w:rsidRPr="0087588A">
        <w:fldChar w:fldCharType="begin"/>
      </w:r>
      <w:r w:rsidR="00AD20CA" w:rsidRPr="0087588A">
        <w:instrText xml:space="preserve"> XE "</w:instrText>
      </w:r>
      <w:r w:rsidR="00AD20CA" w:rsidRPr="0087588A">
        <w:rPr>
          <w:spacing w:val="-1"/>
          <w:sz w:val="20"/>
        </w:rPr>
        <w:instrText>Admission</w:instrText>
      </w:r>
      <w:r w:rsidR="00AD20CA" w:rsidRPr="0087588A">
        <w:rPr>
          <w:sz w:val="20"/>
        </w:rPr>
        <w:instrText xml:space="preserve"> </w:instrText>
      </w:r>
      <w:r w:rsidR="00AD20CA" w:rsidRPr="0087588A">
        <w:rPr>
          <w:spacing w:val="-1"/>
          <w:sz w:val="20"/>
        </w:rPr>
        <w:instrText>Sources</w:instrText>
      </w:r>
      <w:r w:rsidR="00AD20CA" w:rsidRPr="0087588A">
        <w:instrText xml:space="preserve">" \i </w:instrText>
      </w:r>
      <w:r w:rsidR="00AD20CA" w:rsidRPr="0087588A">
        <w:fldChar w:fldCharType="end"/>
      </w:r>
      <w:r w:rsidR="00AD20CA" w:rsidRPr="0087588A">
        <w:t>:</w:t>
      </w:r>
      <w:r w:rsidR="00AF7BC3" w:rsidRPr="0087588A">
        <w:t xml:space="preserve"> </w:t>
      </w:r>
      <w:r w:rsidRPr="0087588A">
        <w:t>The Admission Source details are derived from information entered by a reviewer on the Primary Review Screen</w:t>
      </w:r>
      <w:r w:rsidR="00AD20CA" w:rsidRPr="0087588A">
        <w:fldChar w:fldCharType="begin"/>
      </w:r>
      <w:r w:rsidR="00AD20CA" w:rsidRPr="0087588A">
        <w:instrText xml:space="preserve"> XE "</w:instrText>
      </w:r>
      <w:r w:rsidR="00AD20CA" w:rsidRPr="0087588A">
        <w:rPr>
          <w:spacing w:val="-1"/>
          <w:sz w:val="20"/>
        </w:rPr>
        <w:instrText>Primary</w:instrText>
      </w:r>
      <w:r w:rsidR="00AD20CA" w:rsidRPr="0087588A">
        <w:rPr>
          <w:sz w:val="20"/>
        </w:rPr>
        <w:instrText xml:space="preserve"> </w:instrText>
      </w:r>
      <w:r w:rsidR="00AD20CA" w:rsidRPr="0087588A">
        <w:rPr>
          <w:spacing w:val="-1"/>
          <w:sz w:val="20"/>
        </w:rPr>
        <w:instrText>Review</w:instrText>
      </w:r>
      <w:r w:rsidR="00AD20CA" w:rsidRPr="0087588A">
        <w:rPr>
          <w:sz w:val="20"/>
        </w:rPr>
        <w:instrText xml:space="preserve"> </w:instrText>
      </w:r>
      <w:r w:rsidR="00AD20CA" w:rsidRPr="0087588A">
        <w:rPr>
          <w:spacing w:val="-1"/>
          <w:sz w:val="20"/>
        </w:rPr>
        <w:instrText>Screen</w:instrText>
      </w:r>
      <w:r w:rsidR="00AD20CA" w:rsidRPr="0087588A">
        <w:instrText xml:space="preserve">" </w:instrText>
      </w:r>
      <w:r w:rsidR="00AD20CA" w:rsidRPr="0087588A">
        <w:fldChar w:fldCharType="end"/>
      </w:r>
      <w:r w:rsidR="00AD20CA" w:rsidRPr="0087588A">
        <w:t>,</w:t>
      </w:r>
      <w:r w:rsidRPr="0087588A">
        <w:t xml:space="preserve"> as described in Section</w:t>
      </w:r>
      <w:r w:rsidR="002B53E9" w:rsidRPr="0087588A">
        <w:t xml:space="preserve"> 7</w:t>
      </w:r>
      <w:r w:rsidR="00BA4B7E" w:rsidRPr="0087588A">
        <w:t>.</w:t>
      </w:r>
      <w:r w:rsidRPr="0087588A">
        <w:t xml:space="preserve"> </w:t>
      </w:r>
    </w:p>
    <w:p w:rsidR="008E15A9" w:rsidRPr="0087588A" w:rsidRDefault="008E15A9" w:rsidP="008E15A9">
      <w:pPr>
        <w:ind w:left="360" w:right="201"/>
        <w:rPr>
          <w:b/>
          <w:bCs/>
          <w:sz w:val="24"/>
        </w:rPr>
      </w:pPr>
      <w:r w:rsidRPr="0087588A">
        <w:rPr>
          <w:noProof/>
        </w:rPr>
        <w:drawing>
          <wp:inline distT="0" distB="0" distL="0" distR="0" wp14:anchorId="3014C319" wp14:editId="278D52ED">
            <wp:extent cx="247650" cy="247650"/>
            <wp:effectExtent l="0" t="0" r="0" b="0"/>
            <wp:docPr id="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szCs w:val="20"/>
        </w:rPr>
        <w:t xml:space="preserve"> </w:t>
      </w:r>
      <w:r w:rsidRPr="0087588A">
        <w:rPr>
          <w:b/>
          <w:bCs/>
          <w:sz w:val="24"/>
        </w:rPr>
        <w:t xml:space="preserve">If NUMI is </w:t>
      </w:r>
      <w:r w:rsidRPr="0087588A">
        <w:rPr>
          <w:b/>
          <w:bCs/>
          <w:spacing w:val="-1"/>
          <w:sz w:val="24"/>
        </w:rPr>
        <w:t>unable</w:t>
      </w:r>
      <w:r w:rsidRPr="0087588A">
        <w:rPr>
          <w:b/>
          <w:bCs/>
          <w:sz w:val="24"/>
        </w:rPr>
        <w:t xml:space="preserve"> to</w:t>
      </w:r>
      <w:r w:rsidRPr="0087588A">
        <w:rPr>
          <w:b/>
          <w:bCs/>
          <w:spacing w:val="-2"/>
          <w:sz w:val="24"/>
        </w:rPr>
        <w:t xml:space="preserve"> </w:t>
      </w:r>
      <w:r w:rsidRPr="0087588A">
        <w:rPr>
          <w:b/>
          <w:bCs/>
          <w:sz w:val="24"/>
        </w:rPr>
        <w:t xml:space="preserve">connect to </w:t>
      </w:r>
      <w:r w:rsidRPr="0087588A">
        <w:rPr>
          <w:b/>
          <w:bCs/>
          <w:spacing w:val="-1"/>
          <w:sz w:val="24"/>
        </w:rPr>
        <w:t>VistA</w:t>
      </w:r>
      <w:r w:rsidRPr="0087588A">
        <w:rPr>
          <w:b/>
          <w:bCs/>
          <w:sz w:val="24"/>
        </w:rPr>
        <w:t xml:space="preserve"> to obtain</w:t>
      </w:r>
      <w:r w:rsidRPr="0087588A">
        <w:rPr>
          <w:b/>
          <w:bCs/>
          <w:spacing w:val="1"/>
          <w:sz w:val="24"/>
        </w:rPr>
        <w:t xml:space="preserve"> </w:t>
      </w:r>
      <w:r w:rsidRPr="0087588A">
        <w:rPr>
          <w:b/>
          <w:bCs/>
          <w:spacing w:val="-1"/>
          <w:sz w:val="24"/>
        </w:rPr>
        <w:t>information</w:t>
      </w:r>
      <w:r w:rsidRPr="0087588A">
        <w:rPr>
          <w:b/>
          <w:bCs/>
          <w:sz w:val="24"/>
        </w:rPr>
        <w:t xml:space="preserve"> </w:t>
      </w:r>
      <w:r w:rsidRPr="0087588A">
        <w:rPr>
          <w:b/>
          <w:bCs/>
          <w:spacing w:val="-1"/>
          <w:sz w:val="24"/>
        </w:rPr>
        <w:t>associated</w:t>
      </w:r>
      <w:r w:rsidRPr="0087588A">
        <w:rPr>
          <w:b/>
          <w:bCs/>
          <w:sz w:val="24"/>
        </w:rPr>
        <w:t xml:space="preserve"> </w:t>
      </w:r>
      <w:r w:rsidRPr="0087588A">
        <w:rPr>
          <w:b/>
          <w:bCs/>
          <w:spacing w:val="-1"/>
          <w:sz w:val="24"/>
        </w:rPr>
        <w:t>with</w:t>
      </w:r>
      <w:r w:rsidRPr="0087588A">
        <w:rPr>
          <w:b/>
          <w:bCs/>
          <w:sz w:val="24"/>
        </w:rPr>
        <w:t xml:space="preserve"> a new</w:t>
      </w:r>
      <w:r w:rsidRPr="0087588A">
        <w:rPr>
          <w:b/>
          <w:bCs/>
          <w:spacing w:val="57"/>
          <w:sz w:val="24"/>
        </w:rPr>
        <w:t xml:space="preserve"> </w:t>
      </w:r>
      <w:r w:rsidRPr="0087588A">
        <w:rPr>
          <w:b/>
          <w:bCs/>
          <w:sz w:val="24"/>
        </w:rPr>
        <w:t xml:space="preserve">stay, the </w:t>
      </w:r>
      <w:r w:rsidRPr="0087588A">
        <w:rPr>
          <w:b/>
          <w:bCs/>
          <w:spacing w:val="-1"/>
          <w:sz w:val="24"/>
        </w:rPr>
        <w:t>following</w:t>
      </w:r>
      <w:r w:rsidRPr="0087588A">
        <w:rPr>
          <w:b/>
          <w:bCs/>
          <w:sz w:val="24"/>
        </w:rPr>
        <w:t xml:space="preserve"> error message,</w:t>
      </w:r>
      <w:r w:rsidRPr="0087588A">
        <w:rPr>
          <w:b/>
          <w:bCs/>
          <w:spacing w:val="-2"/>
          <w:sz w:val="24"/>
        </w:rPr>
        <w:t xml:space="preserve"> </w:t>
      </w:r>
      <w:r w:rsidRPr="0087588A">
        <w:rPr>
          <w:b/>
          <w:bCs/>
          <w:spacing w:val="-1"/>
          <w:sz w:val="24"/>
        </w:rPr>
        <w:t>“</w:t>
      </w:r>
      <w:r w:rsidRPr="0087588A">
        <w:rPr>
          <w:rFonts w:ascii="Courier New" w:eastAsia="Courier New" w:hAnsi="Courier New" w:cs="Courier New"/>
          <w:b/>
          <w:bCs/>
          <w:spacing w:val="-1"/>
          <w:sz w:val="20"/>
          <w:szCs w:val="20"/>
        </w:rPr>
        <w:t xml:space="preserve">NUMI cannot access VistA at &lt;facility name&gt;. </w:t>
      </w:r>
      <w:r w:rsidRPr="0087588A">
        <w:rPr>
          <w:rFonts w:ascii="Courier New" w:eastAsia="Courier New" w:hAnsi="Courier New" w:cs="Courier New"/>
          <w:b/>
          <w:bCs/>
          <w:spacing w:val="-1"/>
          <w:sz w:val="20"/>
          <w:szCs w:val="20"/>
        </w:rPr>
        <w:lastRenderedPageBreak/>
        <w:t>If</w:t>
      </w:r>
      <w:r w:rsidRPr="0087588A">
        <w:rPr>
          <w:rFonts w:ascii="Courier New" w:eastAsia="Courier New" w:hAnsi="Courier New" w:cs="Courier New"/>
          <w:b/>
          <w:bCs/>
          <w:spacing w:val="28"/>
          <w:sz w:val="20"/>
          <w:szCs w:val="20"/>
        </w:rPr>
        <w:t xml:space="preserve"> </w:t>
      </w:r>
      <w:r w:rsidRPr="0087588A">
        <w:rPr>
          <w:rFonts w:ascii="Courier New" w:eastAsia="Courier New" w:hAnsi="Courier New" w:cs="Courier New"/>
          <w:b/>
          <w:bCs/>
          <w:spacing w:val="-1"/>
          <w:sz w:val="20"/>
          <w:szCs w:val="20"/>
        </w:rPr>
        <w:t>you can access VistA through CPRS, please contact the National Service Desk.</w:t>
      </w:r>
      <w:r w:rsidRPr="0087588A">
        <w:rPr>
          <w:rFonts w:ascii="Courier New" w:eastAsia="Courier New" w:hAnsi="Courier New" w:cs="Courier New"/>
          <w:b/>
          <w:bCs/>
          <w:spacing w:val="22"/>
          <w:sz w:val="20"/>
          <w:szCs w:val="20"/>
        </w:rPr>
        <w:t xml:space="preserve"> </w:t>
      </w:r>
      <w:r w:rsidRPr="0087588A">
        <w:rPr>
          <w:rFonts w:ascii="Courier New" w:eastAsia="Courier New" w:hAnsi="Courier New" w:cs="Courier New"/>
          <w:b/>
          <w:bCs/>
          <w:spacing w:val="-1"/>
          <w:sz w:val="20"/>
          <w:szCs w:val="20"/>
        </w:rPr>
        <w:t>If you cannot access VistA or CPRS, then please wait to use this feature in</w:t>
      </w:r>
      <w:r w:rsidRPr="0087588A">
        <w:rPr>
          <w:rFonts w:ascii="Courier New" w:eastAsia="Courier New" w:hAnsi="Courier New" w:cs="Courier New"/>
          <w:b/>
          <w:bCs/>
          <w:spacing w:val="28"/>
          <w:sz w:val="20"/>
          <w:szCs w:val="20"/>
        </w:rPr>
        <w:t xml:space="preserve"> </w:t>
      </w:r>
      <w:r w:rsidRPr="0087588A">
        <w:rPr>
          <w:rFonts w:ascii="Courier New" w:eastAsia="Courier New" w:hAnsi="Courier New" w:cs="Courier New"/>
          <w:b/>
          <w:bCs/>
          <w:spacing w:val="-1"/>
          <w:sz w:val="20"/>
          <w:szCs w:val="20"/>
        </w:rPr>
        <w:t>NUMI until VistA at &lt;facility name&gt; comes back online.</w:t>
      </w:r>
      <w:r w:rsidRPr="0087588A">
        <w:rPr>
          <w:b/>
          <w:bCs/>
          <w:spacing w:val="-1"/>
          <w:sz w:val="24"/>
        </w:rPr>
        <w:t>”</w:t>
      </w:r>
      <w:r w:rsidRPr="0087588A">
        <w:rPr>
          <w:b/>
          <w:bCs/>
          <w:sz w:val="24"/>
        </w:rPr>
        <w:t xml:space="preserve"> </w:t>
      </w:r>
      <w:r w:rsidRPr="0087588A">
        <w:rPr>
          <w:b/>
          <w:bCs/>
          <w:spacing w:val="-1"/>
          <w:sz w:val="24"/>
        </w:rPr>
        <w:t>will</w:t>
      </w:r>
      <w:r w:rsidRPr="0087588A">
        <w:rPr>
          <w:b/>
          <w:bCs/>
          <w:sz w:val="24"/>
        </w:rPr>
        <w:t xml:space="preserve"> display.</w:t>
      </w:r>
    </w:p>
    <w:p w:rsidR="0030659B" w:rsidRPr="0087588A" w:rsidRDefault="0030659B" w:rsidP="008E15A9">
      <w:pPr>
        <w:ind w:left="360" w:right="201"/>
        <w:rPr>
          <w:sz w:val="24"/>
        </w:rPr>
      </w:pPr>
    </w:p>
    <w:p w:rsidR="008E15A9" w:rsidRPr="0087588A" w:rsidRDefault="008E15A9" w:rsidP="0030659B">
      <w:pPr>
        <w:ind w:left="360" w:right="107"/>
        <w:rPr>
          <w:b/>
          <w:sz w:val="24"/>
        </w:rPr>
      </w:pPr>
      <w:r w:rsidRPr="0087588A">
        <w:rPr>
          <w:noProof/>
        </w:rPr>
        <w:drawing>
          <wp:inline distT="0" distB="0" distL="0" distR="0" wp14:anchorId="73B31474" wp14:editId="3824957C">
            <wp:extent cx="247650" cy="247650"/>
            <wp:effectExtent l="0" t="0" r="0" b="0"/>
            <wp:docPr id="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szCs w:val="20"/>
        </w:rPr>
        <w:t xml:space="preserve"> </w:t>
      </w:r>
      <w:r w:rsidRPr="0087588A">
        <w:rPr>
          <w:b/>
          <w:bCs/>
          <w:sz w:val="24"/>
        </w:rPr>
        <w:t>If NUMI’s</w:t>
      </w:r>
      <w:r w:rsidRPr="0087588A">
        <w:rPr>
          <w:b/>
          <w:bCs/>
          <w:spacing w:val="-1"/>
          <w:sz w:val="24"/>
        </w:rPr>
        <w:t xml:space="preserve"> </w:t>
      </w:r>
      <w:r w:rsidRPr="0087588A">
        <w:rPr>
          <w:b/>
          <w:bCs/>
          <w:sz w:val="24"/>
        </w:rPr>
        <w:t>connection</w:t>
      </w:r>
      <w:r w:rsidRPr="0087588A">
        <w:rPr>
          <w:b/>
          <w:bCs/>
          <w:spacing w:val="-2"/>
          <w:sz w:val="24"/>
        </w:rPr>
        <w:t xml:space="preserve"> </w:t>
      </w:r>
      <w:r w:rsidRPr="0087588A">
        <w:rPr>
          <w:b/>
          <w:bCs/>
          <w:sz w:val="24"/>
        </w:rPr>
        <w:t xml:space="preserve">to VistA does not quickly return </w:t>
      </w:r>
      <w:r w:rsidRPr="0087588A">
        <w:rPr>
          <w:b/>
          <w:bCs/>
          <w:spacing w:val="-1"/>
          <w:sz w:val="24"/>
        </w:rPr>
        <w:t>data</w:t>
      </w:r>
      <w:r w:rsidRPr="0087588A">
        <w:rPr>
          <w:b/>
          <w:bCs/>
          <w:sz w:val="24"/>
        </w:rPr>
        <w:t xml:space="preserve"> upon </w:t>
      </w:r>
      <w:r w:rsidRPr="0087588A">
        <w:rPr>
          <w:b/>
          <w:bCs/>
          <w:spacing w:val="-1"/>
          <w:sz w:val="24"/>
        </w:rPr>
        <w:t>selecting</w:t>
      </w:r>
      <w:r w:rsidRPr="0087588A">
        <w:rPr>
          <w:b/>
          <w:bCs/>
          <w:sz w:val="24"/>
        </w:rPr>
        <w:t xml:space="preserve"> a new</w:t>
      </w:r>
      <w:r w:rsidRPr="0087588A">
        <w:rPr>
          <w:b/>
          <w:bCs/>
          <w:spacing w:val="-1"/>
          <w:sz w:val="24"/>
        </w:rPr>
        <w:t xml:space="preserve"> </w:t>
      </w:r>
      <w:r w:rsidRPr="0087588A">
        <w:rPr>
          <w:b/>
          <w:bCs/>
          <w:sz w:val="24"/>
        </w:rPr>
        <w:t>stay,</w:t>
      </w:r>
      <w:r w:rsidRPr="0087588A">
        <w:rPr>
          <w:b/>
          <w:bCs/>
          <w:spacing w:val="22"/>
          <w:sz w:val="24"/>
        </w:rPr>
        <w:t xml:space="preserve"> </w:t>
      </w:r>
      <w:r w:rsidRPr="0087588A">
        <w:rPr>
          <w:b/>
          <w:bCs/>
          <w:sz w:val="24"/>
        </w:rPr>
        <w:t xml:space="preserve">the </w:t>
      </w:r>
      <w:r w:rsidRPr="0087588A">
        <w:rPr>
          <w:b/>
          <w:bCs/>
          <w:spacing w:val="-1"/>
          <w:sz w:val="24"/>
        </w:rPr>
        <w:t>following</w:t>
      </w:r>
      <w:r w:rsidRPr="0087588A">
        <w:rPr>
          <w:b/>
          <w:bCs/>
          <w:sz w:val="24"/>
        </w:rPr>
        <w:t xml:space="preserve"> error </w:t>
      </w:r>
      <w:r w:rsidRPr="0087588A">
        <w:rPr>
          <w:b/>
          <w:bCs/>
          <w:spacing w:val="-1"/>
          <w:sz w:val="24"/>
        </w:rPr>
        <w:t>message</w:t>
      </w:r>
      <w:r w:rsidRPr="0087588A">
        <w:rPr>
          <w:b/>
          <w:bCs/>
          <w:sz w:val="24"/>
        </w:rPr>
        <w:t xml:space="preserve"> </w:t>
      </w:r>
      <w:r w:rsidRPr="0087588A">
        <w:rPr>
          <w:b/>
          <w:bCs/>
          <w:spacing w:val="-1"/>
          <w:sz w:val="24"/>
        </w:rPr>
        <w:t>“</w:t>
      </w:r>
      <w:r w:rsidRPr="0087588A">
        <w:rPr>
          <w:rFonts w:ascii="Courier New" w:eastAsia="Courier New" w:hAnsi="Courier New" w:cs="Courier New"/>
          <w:b/>
          <w:bCs/>
          <w:spacing w:val="-1"/>
          <w:sz w:val="20"/>
          <w:szCs w:val="20"/>
        </w:rPr>
        <w:t>NUMI is requesting movement records from VistA.</w:t>
      </w:r>
      <w:r w:rsidRPr="0087588A">
        <w:rPr>
          <w:b/>
          <w:bCs/>
          <w:spacing w:val="-1"/>
          <w:sz w:val="24"/>
        </w:rPr>
        <w:t xml:space="preserve">” </w:t>
      </w:r>
      <w:r w:rsidRPr="0087588A">
        <w:rPr>
          <w:b/>
          <w:spacing w:val="-1"/>
          <w:sz w:val="24"/>
        </w:rPr>
        <w:t>will</w:t>
      </w:r>
      <w:r w:rsidRPr="0087588A">
        <w:rPr>
          <w:b/>
          <w:sz w:val="24"/>
        </w:rPr>
        <w:t xml:space="preserve"> display and remain</w:t>
      </w:r>
      <w:r w:rsidRPr="0087588A">
        <w:rPr>
          <w:b/>
          <w:spacing w:val="-2"/>
          <w:sz w:val="24"/>
        </w:rPr>
        <w:t xml:space="preserve"> </w:t>
      </w:r>
      <w:r w:rsidRPr="0087588A">
        <w:rPr>
          <w:b/>
          <w:sz w:val="24"/>
        </w:rPr>
        <w:t>there until</w:t>
      </w:r>
      <w:r w:rsidRPr="0087588A">
        <w:rPr>
          <w:b/>
          <w:spacing w:val="-2"/>
          <w:sz w:val="24"/>
        </w:rPr>
        <w:t xml:space="preserve"> </w:t>
      </w:r>
      <w:r w:rsidRPr="0087588A">
        <w:rPr>
          <w:b/>
          <w:sz w:val="24"/>
        </w:rPr>
        <w:t>data is returned from</w:t>
      </w:r>
      <w:r w:rsidRPr="0087588A">
        <w:rPr>
          <w:b/>
          <w:spacing w:val="-1"/>
          <w:sz w:val="24"/>
        </w:rPr>
        <w:t xml:space="preserve"> </w:t>
      </w:r>
      <w:r w:rsidRPr="0087588A">
        <w:rPr>
          <w:b/>
          <w:sz w:val="24"/>
        </w:rPr>
        <w:t>VistA or an actual timeout</w:t>
      </w:r>
      <w:r w:rsidRPr="0087588A">
        <w:rPr>
          <w:b/>
          <w:spacing w:val="23"/>
          <w:sz w:val="24"/>
        </w:rPr>
        <w:t xml:space="preserve"> </w:t>
      </w:r>
      <w:r w:rsidRPr="0087588A">
        <w:rPr>
          <w:b/>
          <w:sz w:val="24"/>
        </w:rPr>
        <w:t>occurs.</w:t>
      </w:r>
    </w:p>
    <w:p w:rsidR="008E15A9" w:rsidRPr="0087588A" w:rsidRDefault="008E15A9" w:rsidP="008E15A9">
      <w:pPr>
        <w:ind w:left="510"/>
        <w:jc w:val="right"/>
      </w:pPr>
    </w:p>
    <w:p w:rsidR="0030659B" w:rsidRPr="0087588A" w:rsidRDefault="0030659B" w:rsidP="0030659B">
      <w:pPr>
        <w:ind w:left="360" w:right="107"/>
        <w:rPr>
          <w:noProof/>
        </w:rPr>
      </w:pPr>
      <w:r w:rsidRPr="0087588A">
        <w:rPr>
          <w:noProof/>
          <w:sz w:val="24"/>
        </w:rPr>
        <w:drawing>
          <wp:inline distT="0" distB="0" distL="0" distR="0" wp14:anchorId="6E878CE3" wp14:editId="6134CE4F">
            <wp:extent cx="247650" cy="247650"/>
            <wp:effectExtent l="0" t="0" r="0" b="0"/>
            <wp:docPr id="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8F7ABA" w:rsidRPr="0087588A">
        <w:rPr>
          <w:noProof/>
          <w:sz w:val="24"/>
        </w:rPr>
        <w:t xml:space="preserve"> </w:t>
      </w:r>
      <w:r w:rsidR="008E15A9" w:rsidRPr="0087588A">
        <w:rPr>
          <w:noProof/>
          <w:sz w:val="24"/>
        </w:rPr>
        <w:t xml:space="preserve">If NUMI finds that a given stay is not reflected in VistA, the following error message “This stay cannot be found in VistA. Do you want to invalidate the stay?” will display. </w:t>
      </w:r>
    </w:p>
    <w:p w:rsidR="008E15A9" w:rsidRPr="0087588A" w:rsidRDefault="008E15A9" w:rsidP="008E15A9">
      <w:pPr>
        <w:pStyle w:val="BodyText"/>
      </w:pPr>
      <w:r w:rsidRPr="0087588A">
        <w:t xml:space="preserve">The features </w:t>
      </w:r>
      <w:r w:rsidRPr="0087588A">
        <w:rPr>
          <w:spacing w:val="-1"/>
        </w:rPr>
        <w:t>on</w:t>
      </w:r>
      <w:r w:rsidRPr="0087588A">
        <w:t xml:space="preserve"> this </w:t>
      </w:r>
      <w:r w:rsidRPr="0087588A">
        <w:rPr>
          <w:spacing w:val="-1"/>
        </w:rPr>
        <w:t>screen</w:t>
      </w:r>
      <w:r w:rsidRPr="0087588A">
        <w:t xml:space="preserve"> are</w:t>
      </w:r>
      <w:r w:rsidRPr="0087588A">
        <w:rPr>
          <w:spacing w:val="-1"/>
        </w:rPr>
        <w:t xml:space="preserve"> listed </w:t>
      </w:r>
      <w:hyperlink w:anchor="_bookmark110" w:history="1">
        <w:r w:rsidRPr="0087588A">
          <w:t xml:space="preserve">in Table </w:t>
        </w:r>
        <w:r w:rsidR="004331F2" w:rsidRPr="0087588A">
          <w:t>3</w:t>
        </w:r>
      </w:hyperlink>
      <w:r w:rsidR="004331F2" w:rsidRPr="0087588A">
        <w:t>.</w:t>
      </w:r>
    </w:p>
    <w:p w:rsidR="00A8501D" w:rsidRPr="0087588A" w:rsidRDefault="004331F2" w:rsidP="004331F2">
      <w:pPr>
        <w:pStyle w:val="Caption"/>
        <w:jc w:val="center"/>
      </w:pPr>
      <w:bookmarkStart w:id="566" w:name="_Toc479676291"/>
      <w:bookmarkStart w:id="567" w:name="_Toc479632026"/>
      <w:bookmarkStart w:id="568" w:name="_Toc499108042"/>
      <w:r w:rsidRPr="0087588A">
        <w:t xml:space="preserve">Table </w:t>
      </w:r>
      <w:fldSimple w:instr=" SEQ Table \* ARABIC ">
        <w:r w:rsidR="006C6F7D">
          <w:rPr>
            <w:noProof/>
          </w:rPr>
          <w:t>3</w:t>
        </w:r>
      </w:fldSimple>
      <w:r w:rsidR="00A8501D" w:rsidRPr="0087588A">
        <w:t>:</w:t>
      </w:r>
      <w:r w:rsidR="002D0FD9" w:rsidRPr="0087588A">
        <w:t xml:space="preserve"> </w:t>
      </w:r>
      <w:r w:rsidR="00A8501D" w:rsidRPr="0087588A">
        <w:t>Patient Stay History</w:t>
      </w:r>
      <w:r w:rsidR="00AD20CA" w:rsidRPr="0087588A">
        <w:fldChar w:fldCharType="begin"/>
      </w:r>
      <w:r w:rsidR="00AD20CA" w:rsidRPr="0087588A">
        <w:instrText xml:space="preserve"> XE "</w:instrText>
      </w:r>
      <w:r w:rsidR="00AD20CA" w:rsidRPr="0087588A">
        <w:rPr>
          <w:spacing w:val="-1"/>
        </w:rPr>
        <w:instrText>Patient</w:instrText>
      </w:r>
      <w:r w:rsidR="00AD20CA" w:rsidRPr="0087588A">
        <w:instrText xml:space="preserve"> Stay</w:instrText>
      </w:r>
      <w:r w:rsidR="00AD20CA" w:rsidRPr="0087588A">
        <w:rPr>
          <w:spacing w:val="-1"/>
        </w:rPr>
        <w:instrText xml:space="preserve"> History</w:instrText>
      </w:r>
      <w:r w:rsidR="00AD20CA" w:rsidRPr="0087588A">
        <w:instrText xml:space="preserve">" </w:instrText>
      </w:r>
      <w:r w:rsidR="00AD20CA" w:rsidRPr="0087588A">
        <w:fldChar w:fldCharType="end"/>
      </w:r>
      <w:r w:rsidR="00A8501D" w:rsidRPr="0087588A">
        <w:t xml:space="preserve"> Features</w:t>
      </w:r>
      <w:bookmarkEnd w:id="566"/>
      <w:bookmarkEnd w:id="567"/>
      <w:bookmarkEnd w:id="568"/>
    </w:p>
    <w:tbl>
      <w:tblPr>
        <w:tblW w:w="0" w:type="auto"/>
        <w:tblInd w:w="706" w:type="dxa"/>
        <w:tblLayout w:type="fixed"/>
        <w:tblCellMar>
          <w:left w:w="0" w:type="dxa"/>
          <w:right w:w="0" w:type="dxa"/>
        </w:tblCellMar>
        <w:tblLook w:val="01E0" w:firstRow="1" w:lastRow="1" w:firstColumn="1" w:lastColumn="1" w:noHBand="0" w:noVBand="0"/>
      </w:tblPr>
      <w:tblGrid>
        <w:gridCol w:w="7821"/>
      </w:tblGrid>
      <w:tr w:rsidR="00A8501D" w:rsidRPr="0087588A" w:rsidTr="00A57AE8">
        <w:trPr>
          <w:trHeight w:hRule="exact" w:val="375"/>
        </w:trPr>
        <w:tc>
          <w:tcPr>
            <w:tcW w:w="7821" w:type="dxa"/>
            <w:tcBorders>
              <w:top w:val="single" w:sz="5" w:space="0" w:color="000000"/>
              <w:left w:val="single" w:sz="5" w:space="0" w:color="000000"/>
              <w:bottom w:val="single" w:sz="5" w:space="0" w:color="000000"/>
              <w:right w:val="single" w:sz="5" w:space="0" w:color="000000"/>
            </w:tcBorders>
            <w:shd w:val="clear" w:color="auto" w:fill="E6E6E6"/>
          </w:tcPr>
          <w:p w:rsidR="00A8501D" w:rsidRPr="0087588A" w:rsidRDefault="00A8501D" w:rsidP="00DC71E4">
            <w:pPr>
              <w:pStyle w:val="TableParagraph"/>
              <w:spacing w:before="158"/>
              <w:ind w:left="1"/>
              <w:jc w:val="center"/>
              <w:rPr>
                <w:rFonts w:ascii="Arial" w:eastAsia="Arial" w:hAnsi="Arial" w:cs="Arial"/>
                <w:sz w:val="20"/>
                <w:szCs w:val="20"/>
              </w:rPr>
            </w:pPr>
            <w:r w:rsidRPr="0087588A">
              <w:rPr>
                <w:rFonts w:ascii="Arial"/>
                <w:b/>
                <w:spacing w:val="-1"/>
                <w:sz w:val="20"/>
              </w:rPr>
              <w:t>FEATURES</w:t>
            </w:r>
          </w:p>
        </w:tc>
      </w:tr>
      <w:tr w:rsidR="00A8501D" w:rsidRPr="0087588A" w:rsidTr="00A57AE8">
        <w:trPr>
          <w:trHeight w:hRule="exact" w:val="416"/>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6"/>
              <w:ind w:left="2641"/>
              <w:rPr>
                <w:rFonts w:ascii="Times New Roman" w:eastAsia="Times New Roman" w:hAnsi="Times New Roman" w:cs="Times New Roman"/>
                <w:sz w:val="24"/>
                <w:szCs w:val="24"/>
              </w:rPr>
            </w:pPr>
            <w:r w:rsidRPr="0087588A">
              <w:rPr>
                <w:rFonts w:ascii="Times New Roman"/>
                <w:sz w:val="24"/>
              </w:rPr>
              <w:t>Show / Hide Reviews Table</w:t>
            </w:r>
          </w:p>
        </w:tc>
      </w:tr>
      <w:tr w:rsidR="00A8501D" w:rsidRPr="0087588A"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7"/>
              <w:jc w:val="center"/>
              <w:rPr>
                <w:rFonts w:ascii="Times New Roman" w:eastAsia="Times New Roman" w:hAnsi="Times New Roman" w:cs="Times New Roman"/>
                <w:sz w:val="24"/>
                <w:szCs w:val="24"/>
              </w:rPr>
            </w:pPr>
            <w:r w:rsidRPr="0087588A">
              <w:rPr>
                <w:rFonts w:ascii="Times New Roman"/>
                <w:spacing w:val="-1"/>
                <w:sz w:val="24"/>
              </w:rPr>
              <w:t>Dismiss</w:t>
            </w:r>
            <w:r w:rsidRPr="0087588A">
              <w:rPr>
                <w:rFonts w:ascii="Times New Roman"/>
                <w:sz w:val="24"/>
              </w:rPr>
              <w:t xml:space="preserve"> a </w:t>
            </w:r>
            <w:r w:rsidRPr="0087588A">
              <w:rPr>
                <w:rFonts w:ascii="Times New Roman"/>
                <w:spacing w:val="-1"/>
                <w:sz w:val="24"/>
              </w:rPr>
              <w:t>Patient</w:t>
            </w:r>
            <w:r w:rsidRPr="0087588A">
              <w:rPr>
                <w:rFonts w:ascii="Times New Roman"/>
                <w:spacing w:val="1"/>
                <w:sz w:val="24"/>
              </w:rPr>
              <w:t xml:space="preserve"> </w:t>
            </w:r>
            <w:r w:rsidRPr="0087588A">
              <w:rPr>
                <w:rFonts w:ascii="Times New Roman"/>
                <w:sz w:val="24"/>
              </w:rPr>
              <w:t>Stay</w:t>
            </w:r>
            <w:r w:rsidR="00AD20CA" w:rsidRPr="0087588A">
              <w:rPr>
                <w:rFonts w:ascii="Times New Roman"/>
                <w:sz w:val="24"/>
              </w:rPr>
              <w:fldChar w:fldCharType="begin"/>
            </w:r>
            <w:r w:rsidR="00AD20CA" w:rsidRPr="0087588A">
              <w:instrText xml:space="preserve"> XE "</w:instrText>
            </w:r>
            <w:r w:rsidR="00AD20CA" w:rsidRPr="0087588A">
              <w:rPr>
                <w:spacing w:val="-1"/>
                <w:sz w:val="20"/>
              </w:rPr>
              <w:instrText>Dismiss</w:instrText>
            </w:r>
            <w:r w:rsidR="00AD20CA" w:rsidRPr="0087588A">
              <w:rPr>
                <w:sz w:val="20"/>
              </w:rPr>
              <w:instrText xml:space="preserve"> a Patient Stay</w:instrText>
            </w:r>
            <w:r w:rsidR="00AD20CA" w:rsidRPr="0087588A">
              <w:instrText xml:space="preserve">" \i </w:instrText>
            </w:r>
            <w:r w:rsidR="00AD20CA" w:rsidRPr="0087588A">
              <w:rPr>
                <w:rFonts w:ascii="Times New Roman"/>
                <w:sz w:val="24"/>
              </w:rPr>
              <w:fldChar w:fldCharType="end"/>
            </w:r>
          </w:p>
        </w:tc>
      </w:tr>
      <w:tr w:rsidR="00A8501D" w:rsidRPr="0087588A"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6"/>
              <w:ind w:left="2029"/>
              <w:rPr>
                <w:rFonts w:ascii="Times New Roman" w:eastAsia="Times New Roman" w:hAnsi="Times New Roman" w:cs="Times New Roman"/>
                <w:sz w:val="24"/>
                <w:szCs w:val="24"/>
              </w:rPr>
            </w:pPr>
            <w:r w:rsidRPr="0087588A">
              <w:rPr>
                <w:rFonts w:ascii="Times New Roman"/>
                <w:sz w:val="24"/>
              </w:rPr>
              <w:t>Select</w:t>
            </w:r>
            <w:r w:rsidRPr="0087588A">
              <w:rPr>
                <w:rFonts w:ascii="Times New Roman"/>
                <w:spacing w:val="-1"/>
                <w:sz w:val="24"/>
              </w:rPr>
              <w:t xml:space="preserve"> </w:t>
            </w:r>
            <w:r w:rsidRPr="0087588A">
              <w:rPr>
                <w:rFonts w:ascii="Times New Roman"/>
                <w:sz w:val="24"/>
              </w:rPr>
              <w:t>a Review from</w:t>
            </w:r>
            <w:r w:rsidRPr="0087588A">
              <w:rPr>
                <w:rFonts w:ascii="Times New Roman"/>
                <w:spacing w:val="-2"/>
                <w:sz w:val="24"/>
              </w:rPr>
              <w:t xml:space="preserve"> </w:t>
            </w:r>
            <w:r w:rsidRPr="0087588A">
              <w:rPr>
                <w:rFonts w:ascii="Times New Roman"/>
                <w:sz w:val="24"/>
              </w:rPr>
              <w:t>the Reviews Table</w:t>
            </w:r>
          </w:p>
        </w:tc>
      </w:tr>
      <w:tr w:rsidR="00A8501D" w:rsidRPr="0087588A" w:rsidTr="00A57AE8">
        <w:trPr>
          <w:trHeight w:hRule="exact" w:val="416"/>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6"/>
              <w:ind w:left="1530"/>
              <w:rPr>
                <w:rFonts w:ascii="Times New Roman" w:eastAsia="Times New Roman" w:hAnsi="Times New Roman" w:cs="Times New Roman"/>
                <w:sz w:val="24"/>
                <w:szCs w:val="24"/>
              </w:rPr>
            </w:pPr>
            <w:r w:rsidRPr="0087588A">
              <w:rPr>
                <w:rFonts w:ascii="Times New Roman"/>
                <w:sz w:val="24"/>
              </w:rPr>
              <w:t xml:space="preserve">Select </w:t>
            </w:r>
            <w:r w:rsidRPr="0087588A">
              <w:rPr>
                <w:rFonts w:ascii="Times New Roman"/>
                <w:spacing w:val="-1"/>
                <w:sz w:val="24"/>
              </w:rPr>
              <w:t xml:space="preserve">Review </w:t>
            </w:r>
            <w:r w:rsidRPr="0087588A">
              <w:rPr>
                <w:rFonts w:ascii="Times New Roman"/>
                <w:sz w:val="24"/>
              </w:rPr>
              <w:t>links from</w:t>
            </w:r>
            <w:r w:rsidRPr="0087588A">
              <w:rPr>
                <w:rFonts w:ascii="Times New Roman"/>
                <w:spacing w:val="-1"/>
                <w:sz w:val="24"/>
              </w:rPr>
              <w:t xml:space="preserve"> Movement</w:t>
            </w:r>
            <w:r w:rsidRPr="0087588A">
              <w:rPr>
                <w:rFonts w:ascii="Times New Roman"/>
                <w:sz w:val="24"/>
              </w:rPr>
              <w:t xml:space="preserve"> History</w:t>
            </w:r>
            <w:r w:rsidRPr="0087588A">
              <w:rPr>
                <w:rFonts w:ascii="Times New Roman"/>
                <w:spacing w:val="1"/>
                <w:sz w:val="24"/>
              </w:rPr>
              <w:t xml:space="preserve"> </w:t>
            </w:r>
            <w:r w:rsidRPr="0087588A">
              <w:rPr>
                <w:rFonts w:ascii="Times New Roman"/>
                <w:spacing w:val="-1"/>
                <w:sz w:val="24"/>
              </w:rPr>
              <w:t>Table</w:t>
            </w:r>
          </w:p>
        </w:tc>
      </w:tr>
      <w:tr w:rsidR="00A8501D" w:rsidRPr="0087588A"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7"/>
              <w:ind w:left="2266"/>
              <w:rPr>
                <w:rFonts w:ascii="Times New Roman" w:eastAsia="Times New Roman" w:hAnsi="Times New Roman" w:cs="Times New Roman"/>
                <w:sz w:val="24"/>
                <w:szCs w:val="24"/>
              </w:rPr>
            </w:pPr>
            <w:r w:rsidRPr="0087588A">
              <w:rPr>
                <w:rFonts w:ascii="Times New Roman"/>
                <w:sz w:val="24"/>
              </w:rPr>
              <w:t xml:space="preserve">View </w:t>
            </w:r>
            <w:r w:rsidRPr="0087588A">
              <w:rPr>
                <w:rFonts w:ascii="Times New Roman"/>
                <w:spacing w:val="-1"/>
                <w:sz w:val="24"/>
              </w:rPr>
              <w:t>Patient</w:t>
            </w:r>
            <w:r w:rsidRPr="0087588A">
              <w:rPr>
                <w:rFonts w:ascii="Times New Roman"/>
                <w:sz w:val="24"/>
              </w:rPr>
              <w:t xml:space="preserve"> </w:t>
            </w:r>
            <w:r w:rsidRPr="0087588A">
              <w:rPr>
                <w:rFonts w:ascii="Times New Roman"/>
                <w:spacing w:val="-1"/>
                <w:sz w:val="24"/>
              </w:rPr>
              <w:t>Insurance</w:t>
            </w:r>
            <w:r w:rsidRPr="0087588A">
              <w:rPr>
                <w:rFonts w:ascii="Times New Roman"/>
                <w:sz w:val="24"/>
              </w:rPr>
              <w:t xml:space="preserve"> </w:t>
            </w:r>
            <w:r w:rsidRPr="0087588A">
              <w:rPr>
                <w:rFonts w:ascii="Times New Roman"/>
                <w:spacing w:val="-1"/>
                <w:sz w:val="24"/>
              </w:rPr>
              <w:t>Information</w:t>
            </w:r>
          </w:p>
        </w:tc>
      </w:tr>
      <w:tr w:rsidR="00A8501D" w:rsidRPr="0087588A"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6"/>
              <w:ind w:left="2575"/>
              <w:rPr>
                <w:rFonts w:ascii="Times New Roman" w:eastAsia="Times New Roman" w:hAnsi="Times New Roman" w:cs="Times New Roman"/>
                <w:sz w:val="24"/>
                <w:szCs w:val="24"/>
              </w:rPr>
            </w:pPr>
            <w:r w:rsidRPr="0087588A">
              <w:rPr>
                <w:rFonts w:ascii="Times New Roman"/>
                <w:sz w:val="24"/>
              </w:rPr>
              <w:t>Print</w:t>
            </w:r>
            <w:r w:rsidRPr="0087588A">
              <w:rPr>
                <w:rFonts w:ascii="Times New Roman"/>
                <w:spacing w:val="1"/>
                <w:sz w:val="24"/>
              </w:rPr>
              <w:t xml:space="preserve"> </w:t>
            </w:r>
            <w:r w:rsidRPr="0087588A">
              <w:rPr>
                <w:rFonts w:ascii="Times New Roman"/>
                <w:sz w:val="24"/>
              </w:rPr>
              <w:t>out</w:t>
            </w:r>
            <w:r w:rsidRPr="0087588A">
              <w:rPr>
                <w:rFonts w:ascii="Times New Roman"/>
                <w:spacing w:val="-1"/>
                <w:sz w:val="24"/>
              </w:rPr>
              <w:t xml:space="preserve"> </w:t>
            </w:r>
            <w:r w:rsidRPr="0087588A">
              <w:rPr>
                <w:rFonts w:ascii="Times New Roman"/>
                <w:sz w:val="24"/>
              </w:rPr>
              <w:t xml:space="preserve">a </w:t>
            </w:r>
            <w:r w:rsidRPr="0087588A">
              <w:rPr>
                <w:rFonts w:ascii="Times New Roman"/>
                <w:spacing w:val="-1"/>
                <w:sz w:val="24"/>
              </w:rPr>
              <w:t>Patient</w:t>
            </w:r>
            <w:r w:rsidRPr="0087588A">
              <w:rPr>
                <w:rFonts w:ascii="Times New Roman"/>
                <w:sz w:val="24"/>
              </w:rPr>
              <w:t xml:space="preserve"> </w:t>
            </w:r>
            <w:r w:rsidRPr="0087588A">
              <w:rPr>
                <w:rFonts w:ascii="Times New Roman"/>
                <w:spacing w:val="-1"/>
                <w:sz w:val="24"/>
              </w:rPr>
              <w:t>Worksheet</w:t>
            </w:r>
          </w:p>
        </w:tc>
      </w:tr>
    </w:tbl>
    <w:p w:rsidR="00A8501D" w:rsidRPr="0087588A" w:rsidRDefault="00A8501D" w:rsidP="00997B50"/>
    <w:p w:rsidR="00A8501D" w:rsidRPr="0087588A" w:rsidRDefault="002D0FD9" w:rsidP="00997B50">
      <w:pPr>
        <w:jc w:val="center"/>
      </w:pPr>
      <w:r w:rsidRPr="0087588A">
        <w:rPr>
          <w:rFonts w:ascii="Arial" w:eastAsia="Arial" w:hAnsi="Arial" w:cs="Arial"/>
          <w:noProof/>
          <w:sz w:val="20"/>
          <w:szCs w:val="20"/>
        </w:rPr>
        <w:lastRenderedPageBreak/>
        <w:drawing>
          <wp:inline distT="0" distB="0" distL="0" distR="0" wp14:anchorId="41DB91A1" wp14:editId="1F6E9AAB">
            <wp:extent cx="4724400" cy="3435604"/>
            <wp:effectExtent l="0" t="0" r="0" b="0"/>
            <wp:docPr id="99" name="image45.png" descr="Patient Stay History" title="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92" cstate="print"/>
                    <a:stretch>
                      <a:fillRect/>
                    </a:stretch>
                  </pic:blipFill>
                  <pic:spPr>
                    <a:xfrm>
                      <a:off x="0" y="0"/>
                      <a:ext cx="4724606" cy="3435754"/>
                    </a:xfrm>
                    <a:prstGeom prst="rect">
                      <a:avLst/>
                    </a:prstGeom>
                  </pic:spPr>
                </pic:pic>
              </a:graphicData>
            </a:graphic>
          </wp:inline>
        </w:drawing>
      </w:r>
    </w:p>
    <w:p w:rsidR="00A65552" w:rsidRPr="0087588A" w:rsidRDefault="002D0FD9" w:rsidP="00997B50">
      <w:pPr>
        <w:pStyle w:val="Caption"/>
        <w:jc w:val="center"/>
      </w:pPr>
      <w:bookmarkStart w:id="569" w:name="_Toc479683297"/>
      <w:bookmarkStart w:id="570" w:name="_Toc479632080"/>
      <w:bookmarkStart w:id="571" w:name="_Toc499543524"/>
      <w:r w:rsidRPr="0087588A">
        <w:t xml:space="preserve">Figure </w:t>
      </w:r>
      <w:fldSimple w:instr=" SEQ Figure \* ARABIC ">
        <w:r w:rsidR="0034324B">
          <w:rPr>
            <w:noProof/>
          </w:rPr>
          <w:t>43</w:t>
        </w:r>
      </w:fldSimple>
      <w:r w:rsidRPr="0087588A">
        <w:t>: Patient Stay History</w:t>
      </w:r>
      <w:bookmarkEnd w:id="569"/>
      <w:bookmarkEnd w:id="570"/>
      <w:bookmarkEnd w:id="571"/>
      <w:r w:rsidR="00AD20CA" w:rsidRPr="0087588A">
        <w:fldChar w:fldCharType="begin"/>
      </w:r>
      <w:r w:rsidR="00AD20CA" w:rsidRPr="0087588A">
        <w:instrText xml:space="preserve"> XE "</w:instrText>
      </w:r>
      <w:r w:rsidR="00AD20CA" w:rsidRPr="0087588A">
        <w:rPr>
          <w:spacing w:val="-1"/>
        </w:rPr>
        <w:instrText>Patient</w:instrText>
      </w:r>
      <w:r w:rsidR="00AD20CA" w:rsidRPr="0087588A">
        <w:instrText xml:space="preserve"> Stay</w:instrText>
      </w:r>
      <w:r w:rsidR="00AD20CA" w:rsidRPr="0087588A">
        <w:rPr>
          <w:spacing w:val="-1"/>
        </w:rPr>
        <w:instrText xml:space="preserve"> History</w:instrText>
      </w:r>
      <w:r w:rsidR="00AD20CA" w:rsidRPr="0087588A">
        <w:instrText xml:space="preserve">" </w:instrText>
      </w:r>
      <w:r w:rsidR="00AD20CA" w:rsidRPr="0087588A">
        <w:fldChar w:fldCharType="end"/>
      </w:r>
    </w:p>
    <w:p w:rsidR="00446F61" w:rsidRPr="0087588A" w:rsidRDefault="004B051B" w:rsidP="00446F61">
      <w:pPr>
        <w:pStyle w:val="Heading2"/>
      </w:pPr>
      <w:r w:rsidRPr="0087588A">
        <w:t xml:space="preserve"> </w:t>
      </w:r>
      <w:bookmarkStart w:id="572" w:name="_Toc479676069"/>
      <w:bookmarkStart w:id="573" w:name="_Toc479631804"/>
      <w:bookmarkStart w:id="574" w:name="_Toc499543768"/>
      <w:r w:rsidR="00446F61" w:rsidRPr="0087588A">
        <w:t>P</w:t>
      </w:r>
      <w:r w:rsidR="00D91BB7" w:rsidRPr="0087588A">
        <w:t>atient Stay List</w:t>
      </w:r>
      <w:bookmarkEnd w:id="572"/>
      <w:bookmarkEnd w:id="573"/>
      <w:bookmarkEnd w:id="574"/>
      <w:r w:rsidR="00AD20CA" w:rsidRPr="0087588A">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w:instrText>
      </w:r>
      <w:r w:rsidR="00AD20CA" w:rsidRPr="0087588A">
        <w:rPr>
          <w:sz w:val="20"/>
        </w:rPr>
        <w:instrText>List</w:instrText>
      </w:r>
      <w:r w:rsidR="00AD20CA" w:rsidRPr="0087588A">
        <w:instrText xml:space="preserve">" </w:instrText>
      </w:r>
      <w:r w:rsidR="00AD20CA" w:rsidRPr="0087588A">
        <w:fldChar w:fldCharType="end"/>
      </w:r>
    </w:p>
    <w:p w:rsidR="00A65552" w:rsidRPr="0087588A" w:rsidRDefault="00A65552" w:rsidP="00A65552">
      <w:pPr>
        <w:pStyle w:val="BodyText"/>
        <w:spacing w:before="237"/>
        <w:ind w:right="103"/>
      </w:pPr>
      <w:r w:rsidRPr="0087588A">
        <w:t xml:space="preserve">All patient stays are </w:t>
      </w:r>
      <w:r w:rsidRPr="0087588A">
        <w:rPr>
          <w:spacing w:val="-1"/>
        </w:rPr>
        <w:t>displayed</w:t>
      </w:r>
      <w:r w:rsidRPr="0087588A">
        <w:t xml:space="preserve"> in the</w:t>
      </w:r>
      <w:r w:rsidRPr="0087588A">
        <w:rPr>
          <w:spacing w:val="-1"/>
        </w:rPr>
        <w:t xml:space="preserve"> Patient</w:t>
      </w:r>
      <w:r w:rsidRPr="0087588A">
        <w:t xml:space="preserve"> Stay</w:t>
      </w:r>
      <w:r w:rsidRPr="0087588A">
        <w:rPr>
          <w:spacing w:val="-2"/>
        </w:rPr>
        <w:t xml:space="preserve"> </w:t>
      </w:r>
      <w:r w:rsidRPr="0087588A">
        <w:t>List</w:t>
      </w:r>
      <w:r w:rsidR="00AD20CA" w:rsidRPr="0087588A">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w:instrText>
      </w:r>
      <w:r w:rsidR="00AD20CA" w:rsidRPr="0087588A">
        <w:rPr>
          <w:sz w:val="20"/>
        </w:rPr>
        <w:instrText>List</w:instrText>
      </w:r>
      <w:r w:rsidR="00AD20CA" w:rsidRPr="0087588A">
        <w:instrText xml:space="preserve">" </w:instrText>
      </w:r>
      <w:r w:rsidR="00AD20CA" w:rsidRPr="0087588A">
        <w:fldChar w:fldCharType="end"/>
      </w:r>
      <w:r w:rsidRPr="0087588A">
        <w:t xml:space="preserve"> in</w:t>
      </w:r>
      <w:r w:rsidRPr="0087588A">
        <w:rPr>
          <w:spacing w:val="-1"/>
        </w:rPr>
        <w:t xml:space="preserve"> </w:t>
      </w:r>
      <w:r w:rsidRPr="0087588A">
        <w:t xml:space="preserve">the </w:t>
      </w:r>
      <w:r w:rsidRPr="0087588A">
        <w:rPr>
          <w:spacing w:val="-1"/>
        </w:rPr>
        <w:t>upper</w:t>
      </w:r>
      <w:r w:rsidRPr="0087588A">
        <w:t xml:space="preserve"> left hand portion of</w:t>
      </w:r>
      <w:r w:rsidRPr="0087588A">
        <w:rPr>
          <w:spacing w:val="-2"/>
        </w:rPr>
        <w:t xml:space="preserve"> </w:t>
      </w:r>
      <w:r w:rsidRPr="0087588A">
        <w:t>the screen.</w:t>
      </w:r>
      <w:r w:rsidRPr="0087588A">
        <w:rPr>
          <w:spacing w:val="33"/>
        </w:rPr>
        <w:t xml:space="preserve"> </w:t>
      </w:r>
      <w:r w:rsidRPr="0087588A">
        <w:t xml:space="preserve">The </w:t>
      </w:r>
      <w:r w:rsidRPr="0087588A">
        <w:rPr>
          <w:spacing w:val="-1"/>
        </w:rPr>
        <w:t>most</w:t>
      </w:r>
      <w:r w:rsidRPr="0087588A">
        <w:t xml:space="preserve"> recent </w:t>
      </w:r>
      <w:proofErr w:type="spellStart"/>
      <w:r w:rsidR="00A55CF9" w:rsidRPr="0087588A">
        <w:t>undismissed</w:t>
      </w:r>
      <w:proofErr w:type="spellEnd"/>
      <w:r w:rsidRPr="0087588A">
        <w:t xml:space="preserve"> stay is</w:t>
      </w:r>
      <w:r w:rsidRPr="0087588A">
        <w:rPr>
          <w:spacing w:val="-1"/>
        </w:rPr>
        <w:t xml:space="preserve"> </w:t>
      </w:r>
      <w:r w:rsidRPr="0087588A">
        <w:t xml:space="preserve">always </w:t>
      </w:r>
      <w:r w:rsidRPr="0087588A">
        <w:rPr>
          <w:spacing w:val="-1"/>
        </w:rPr>
        <w:t>displayed</w:t>
      </w:r>
      <w:r w:rsidRPr="0087588A">
        <w:t xml:space="preserve"> first</w:t>
      </w:r>
      <w:r w:rsidRPr="0087588A">
        <w:rPr>
          <w:spacing w:val="-1"/>
        </w:rPr>
        <w:t xml:space="preserve"> </w:t>
      </w:r>
      <w:r w:rsidRPr="0087588A">
        <w:t>in</w:t>
      </w:r>
      <w:r w:rsidRPr="0087588A">
        <w:rPr>
          <w:spacing w:val="-1"/>
        </w:rPr>
        <w:t xml:space="preserve"> </w:t>
      </w:r>
      <w:r w:rsidRPr="0087588A">
        <w:t xml:space="preserve">the </w:t>
      </w:r>
      <w:r w:rsidRPr="0087588A">
        <w:rPr>
          <w:spacing w:val="-1"/>
        </w:rPr>
        <w:t>list</w:t>
      </w:r>
      <w:r w:rsidRPr="0087588A">
        <w:t xml:space="preserve"> and</w:t>
      </w:r>
      <w:r w:rsidRPr="0087588A">
        <w:rPr>
          <w:spacing w:val="-1"/>
        </w:rPr>
        <w:t xml:space="preserve"> </w:t>
      </w:r>
      <w:r w:rsidRPr="0087588A">
        <w:t xml:space="preserve">is the stay </w:t>
      </w:r>
      <w:r w:rsidRPr="0087588A">
        <w:rPr>
          <w:spacing w:val="-1"/>
        </w:rPr>
        <w:t>upon</w:t>
      </w:r>
      <w:r w:rsidRPr="0087588A">
        <w:t xml:space="preserve"> which</w:t>
      </w:r>
      <w:r w:rsidRPr="0087588A">
        <w:rPr>
          <w:spacing w:val="33"/>
        </w:rPr>
        <w:t xml:space="preserve"> </w:t>
      </w:r>
      <w:r w:rsidRPr="0087588A">
        <w:t xml:space="preserve">the “Selected Stay </w:t>
      </w:r>
      <w:r w:rsidRPr="0087588A">
        <w:rPr>
          <w:spacing w:val="-1"/>
        </w:rPr>
        <w:t>Information</w:t>
      </w:r>
      <w:r w:rsidRPr="0087588A">
        <w:t xml:space="preserve"> and “Reviews </w:t>
      </w:r>
      <w:r w:rsidRPr="0087588A">
        <w:rPr>
          <w:spacing w:val="-1"/>
        </w:rPr>
        <w:t>for</w:t>
      </w:r>
      <w:r w:rsidRPr="0087588A">
        <w:t xml:space="preserve"> Selected</w:t>
      </w:r>
      <w:r w:rsidRPr="0087588A">
        <w:rPr>
          <w:spacing w:val="-2"/>
        </w:rPr>
        <w:t xml:space="preserve"> </w:t>
      </w:r>
      <w:r w:rsidRPr="0087588A">
        <w:t>Stays” lists</w:t>
      </w:r>
      <w:r w:rsidRPr="0087588A">
        <w:rPr>
          <w:spacing w:val="-2"/>
        </w:rPr>
        <w:t xml:space="preserve"> </w:t>
      </w:r>
      <w:r w:rsidRPr="0087588A">
        <w:t>are based. Selecting a</w:t>
      </w:r>
      <w:r w:rsidRPr="0087588A">
        <w:rPr>
          <w:spacing w:val="23"/>
        </w:rPr>
        <w:t xml:space="preserve"> d</w:t>
      </w:r>
      <w:r w:rsidRPr="0087588A">
        <w:rPr>
          <w:spacing w:val="-1"/>
        </w:rPr>
        <w:t>ifferent</w:t>
      </w:r>
      <w:r w:rsidRPr="0087588A">
        <w:t xml:space="preserve"> </w:t>
      </w:r>
      <w:r w:rsidRPr="0087588A">
        <w:rPr>
          <w:spacing w:val="-1"/>
        </w:rPr>
        <w:t>Patient</w:t>
      </w:r>
      <w:r w:rsidRPr="0087588A">
        <w:t xml:space="preserve"> stay will </w:t>
      </w:r>
      <w:r w:rsidRPr="0087588A">
        <w:rPr>
          <w:spacing w:val="-1"/>
        </w:rPr>
        <w:t xml:space="preserve">re-populate </w:t>
      </w:r>
      <w:r w:rsidRPr="0087588A">
        <w:t>the screen</w:t>
      </w:r>
      <w:r w:rsidRPr="0087588A">
        <w:rPr>
          <w:spacing w:val="-1"/>
        </w:rPr>
        <w:t xml:space="preserve"> </w:t>
      </w:r>
      <w:r w:rsidRPr="0087588A">
        <w:t xml:space="preserve">with new data for </w:t>
      </w:r>
      <w:r w:rsidRPr="0087588A">
        <w:rPr>
          <w:spacing w:val="-1"/>
        </w:rPr>
        <w:t>that</w:t>
      </w:r>
      <w:r w:rsidRPr="0087588A">
        <w:t xml:space="preserve"> </w:t>
      </w:r>
      <w:r w:rsidRPr="0087588A">
        <w:rPr>
          <w:spacing w:val="-1"/>
        </w:rPr>
        <w:t>newly</w:t>
      </w:r>
      <w:r w:rsidRPr="0087588A">
        <w:t xml:space="preserve"> </w:t>
      </w:r>
      <w:r w:rsidRPr="0087588A">
        <w:rPr>
          <w:spacing w:val="-1"/>
        </w:rPr>
        <w:t>selected</w:t>
      </w:r>
      <w:r w:rsidRPr="0087588A">
        <w:rPr>
          <w:spacing w:val="-2"/>
        </w:rPr>
        <w:t xml:space="preserve"> </w:t>
      </w:r>
      <w:r w:rsidRPr="0087588A">
        <w:t>stay.</w:t>
      </w:r>
    </w:p>
    <w:p w:rsidR="00A65552" w:rsidRPr="0087588A" w:rsidRDefault="0045159C" w:rsidP="00424090">
      <w:pPr>
        <w:pStyle w:val="Heading2"/>
      </w:pPr>
      <w:r w:rsidRPr="0087588A">
        <w:t xml:space="preserve"> </w:t>
      </w:r>
      <w:bookmarkStart w:id="575" w:name="_Toc479676070"/>
      <w:bookmarkStart w:id="576" w:name="_Toc479631805"/>
      <w:bookmarkStart w:id="577" w:name="_Toc499543769"/>
      <w:r w:rsidR="00A65552" w:rsidRPr="0087588A">
        <w:t>Currently Selected Stay Information</w:t>
      </w:r>
      <w:bookmarkEnd w:id="575"/>
      <w:bookmarkEnd w:id="576"/>
      <w:bookmarkEnd w:id="577"/>
      <w:r w:rsidR="00AD20CA" w:rsidRPr="0087588A">
        <w:fldChar w:fldCharType="begin"/>
      </w:r>
      <w:r w:rsidR="00AD20CA" w:rsidRPr="0087588A">
        <w:instrText xml:space="preserve"> XE "</w:instrText>
      </w:r>
      <w:r w:rsidR="00AD20CA" w:rsidRPr="0087588A">
        <w:rPr>
          <w:spacing w:val="-1"/>
          <w:sz w:val="20"/>
        </w:rPr>
        <w:instrText>Currently</w:instrText>
      </w:r>
      <w:r w:rsidR="00AD20CA" w:rsidRPr="0087588A">
        <w:rPr>
          <w:sz w:val="20"/>
        </w:rPr>
        <w:instrText xml:space="preserve"> </w:instrText>
      </w:r>
      <w:r w:rsidR="00AD20CA" w:rsidRPr="0087588A">
        <w:rPr>
          <w:spacing w:val="-1"/>
          <w:sz w:val="20"/>
        </w:rPr>
        <w:instrText>Selected</w:instrText>
      </w:r>
      <w:r w:rsidR="00AD20CA" w:rsidRPr="0087588A">
        <w:rPr>
          <w:sz w:val="20"/>
        </w:rPr>
        <w:instrText xml:space="preserve"> Stay</w:instrText>
      </w:r>
      <w:r w:rsidR="00AD20CA" w:rsidRPr="0087588A">
        <w:rPr>
          <w:spacing w:val="-2"/>
          <w:sz w:val="20"/>
        </w:rPr>
        <w:instrText xml:space="preserve"> </w:instrText>
      </w:r>
      <w:r w:rsidR="00AD20CA" w:rsidRPr="0087588A">
        <w:rPr>
          <w:spacing w:val="-1"/>
          <w:sz w:val="20"/>
        </w:rPr>
        <w:instrText>Information</w:instrText>
      </w:r>
      <w:r w:rsidR="00AD20CA" w:rsidRPr="0087588A">
        <w:instrText xml:space="preserve">" \i </w:instrText>
      </w:r>
      <w:r w:rsidR="00AD20CA" w:rsidRPr="0087588A">
        <w:fldChar w:fldCharType="end"/>
      </w:r>
      <w:r w:rsidR="00DF273B" w:rsidRPr="0087588A">
        <w:t xml:space="preserve"> </w:t>
      </w:r>
    </w:p>
    <w:p w:rsidR="00A65552" w:rsidRPr="0087588A" w:rsidRDefault="00A65552" w:rsidP="00A65552">
      <w:pPr>
        <w:pStyle w:val="BodyText"/>
        <w:spacing w:before="238"/>
        <w:ind w:right="167"/>
      </w:pPr>
      <w:r w:rsidRPr="0087588A">
        <w:t xml:space="preserve">The </w:t>
      </w:r>
      <w:r w:rsidRPr="0087588A">
        <w:rPr>
          <w:spacing w:val="-1"/>
        </w:rPr>
        <w:t>“Selected</w:t>
      </w:r>
      <w:r w:rsidRPr="0087588A">
        <w:t xml:space="preserve"> Stay </w:t>
      </w:r>
      <w:r w:rsidRPr="0087588A">
        <w:rPr>
          <w:spacing w:val="-1"/>
        </w:rPr>
        <w:t>Information”</w:t>
      </w:r>
      <w:r w:rsidRPr="0087588A">
        <w:t xml:space="preserve"> </w:t>
      </w:r>
      <w:r w:rsidRPr="0087588A">
        <w:rPr>
          <w:spacing w:val="-1"/>
        </w:rPr>
        <w:t xml:space="preserve">list </w:t>
      </w:r>
      <w:r w:rsidRPr="0087588A">
        <w:t xml:space="preserve">includes </w:t>
      </w:r>
      <w:r w:rsidRPr="0087588A">
        <w:rPr>
          <w:spacing w:val="-1"/>
        </w:rPr>
        <w:t>most</w:t>
      </w:r>
      <w:r w:rsidRPr="0087588A">
        <w:t xml:space="preserve"> patient </w:t>
      </w:r>
      <w:r w:rsidRPr="0087588A">
        <w:rPr>
          <w:spacing w:val="-1"/>
        </w:rPr>
        <w:t>information</w:t>
      </w:r>
      <w:r w:rsidRPr="0087588A">
        <w:t xml:space="preserve"> for the </w:t>
      </w:r>
      <w:r w:rsidRPr="0087588A">
        <w:rPr>
          <w:spacing w:val="-1"/>
        </w:rPr>
        <w:t>currently</w:t>
      </w:r>
      <w:r w:rsidRPr="0087588A">
        <w:t xml:space="preserve"> selected</w:t>
      </w:r>
      <w:r w:rsidRPr="0087588A">
        <w:rPr>
          <w:spacing w:val="75"/>
        </w:rPr>
        <w:t xml:space="preserve"> </w:t>
      </w:r>
      <w:r w:rsidRPr="0087588A">
        <w:rPr>
          <w:spacing w:val="-1"/>
        </w:rPr>
        <w:t>patient</w:t>
      </w:r>
      <w:r w:rsidRPr="0087588A">
        <w:t xml:space="preserve"> stay.</w:t>
      </w:r>
    </w:p>
    <w:p w:rsidR="00A65552" w:rsidRPr="0087588A" w:rsidRDefault="00A65552" w:rsidP="00D91BB7">
      <w:pPr>
        <w:pStyle w:val="Heading2"/>
      </w:pPr>
      <w:bookmarkStart w:id="578" w:name="_Toc479676071"/>
      <w:bookmarkStart w:id="579" w:name="_Toc479631806"/>
      <w:bookmarkStart w:id="580" w:name="_Toc499543770"/>
      <w:r w:rsidRPr="0087588A">
        <w:t>Reviews for Currently Selected Stays List</w:t>
      </w:r>
      <w:bookmarkEnd w:id="578"/>
      <w:bookmarkEnd w:id="579"/>
      <w:bookmarkEnd w:id="580"/>
      <w:r w:rsidR="00DF273B" w:rsidRPr="0087588A">
        <w:t xml:space="preserve"> </w:t>
      </w:r>
    </w:p>
    <w:p w:rsidR="00A65552" w:rsidRPr="0087588A" w:rsidRDefault="00A65552" w:rsidP="00A65552">
      <w:pPr>
        <w:pStyle w:val="BodyText"/>
        <w:spacing w:before="237"/>
        <w:ind w:right="115"/>
      </w:pPr>
      <w:r w:rsidRPr="0087588A">
        <w:t>The reviews</w:t>
      </w:r>
      <w:r w:rsidRPr="0087588A">
        <w:rPr>
          <w:spacing w:val="-2"/>
        </w:rPr>
        <w:t xml:space="preserve"> </w:t>
      </w:r>
      <w:r w:rsidRPr="0087588A">
        <w:rPr>
          <w:spacing w:val="-1"/>
        </w:rPr>
        <w:t>for</w:t>
      </w:r>
      <w:r w:rsidRPr="0087588A">
        <w:t xml:space="preserve"> selected</w:t>
      </w:r>
      <w:r w:rsidRPr="0087588A">
        <w:rPr>
          <w:spacing w:val="-2"/>
        </w:rPr>
        <w:t xml:space="preserve"> </w:t>
      </w:r>
      <w:r w:rsidRPr="0087588A">
        <w:t>stays list</w:t>
      </w:r>
      <w:r w:rsidRPr="0087588A">
        <w:rPr>
          <w:spacing w:val="-1"/>
        </w:rPr>
        <w:t xml:space="preserve"> </w:t>
      </w:r>
      <w:r w:rsidRPr="0087588A">
        <w:t xml:space="preserve">is also based </w:t>
      </w:r>
      <w:r w:rsidRPr="0087588A">
        <w:rPr>
          <w:spacing w:val="-1"/>
        </w:rPr>
        <w:t>on</w:t>
      </w:r>
      <w:r w:rsidRPr="0087588A">
        <w:t xml:space="preserve"> the currently selected </w:t>
      </w:r>
      <w:r w:rsidRPr="0087588A">
        <w:rPr>
          <w:spacing w:val="-1"/>
        </w:rPr>
        <w:t>patient</w:t>
      </w:r>
      <w:r w:rsidRPr="0087588A">
        <w:t xml:space="preserve"> stay. It displays</w:t>
      </w:r>
      <w:r w:rsidRPr="0087588A">
        <w:rPr>
          <w:spacing w:val="28"/>
        </w:rPr>
        <w:t xml:space="preserve"> </w:t>
      </w:r>
      <w:r w:rsidRPr="0087588A">
        <w:t>all</w:t>
      </w:r>
      <w:r w:rsidRPr="0087588A">
        <w:rPr>
          <w:spacing w:val="-1"/>
        </w:rPr>
        <w:t xml:space="preserve"> reviewable</w:t>
      </w:r>
      <w:r w:rsidRPr="0087588A">
        <w:t xml:space="preserve"> dates </w:t>
      </w:r>
      <w:r w:rsidRPr="0087588A">
        <w:rPr>
          <w:spacing w:val="-1"/>
        </w:rPr>
        <w:t>for</w:t>
      </w:r>
      <w:r w:rsidRPr="0087588A">
        <w:t xml:space="preserve"> the </w:t>
      </w:r>
      <w:r w:rsidRPr="0087588A">
        <w:rPr>
          <w:spacing w:val="-1"/>
        </w:rPr>
        <w:t>selected patient</w:t>
      </w:r>
      <w:r w:rsidRPr="0087588A">
        <w:t xml:space="preserve"> stay.</w:t>
      </w:r>
      <w:r w:rsidRPr="0087588A">
        <w:rPr>
          <w:spacing w:val="-1"/>
        </w:rPr>
        <w:t xml:space="preserve"> </w:t>
      </w:r>
      <w:r w:rsidRPr="0087588A">
        <w:t xml:space="preserve">In </w:t>
      </w:r>
      <w:r w:rsidRPr="0087588A">
        <w:rPr>
          <w:spacing w:val="-1"/>
        </w:rPr>
        <w:t>addition,</w:t>
      </w:r>
      <w:r w:rsidRPr="0087588A">
        <w:rPr>
          <w:spacing w:val="-2"/>
        </w:rPr>
        <w:t xml:space="preserve"> </w:t>
      </w:r>
      <w:r w:rsidRPr="0087588A">
        <w:t>a hyperlink</w:t>
      </w:r>
      <w:r w:rsidRPr="0087588A">
        <w:rPr>
          <w:spacing w:val="-2"/>
        </w:rPr>
        <w:t xml:space="preserve"> </w:t>
      </w:r>
      <w:r w:rsidRPr="0087588A">
        <w:t xml:space="preserve">next to </w:t>
      </w:r>
      <w:r w:rsidRPr="0087588A">
        <w:rPr>
          <w:spacing w:val="-1"/>
        </w:rPr>
        <w:t>each</w:t>
      </w:r>
      <w:r w:rsidRPr="0087588A">
        <w:t xml:space="preserve"> date </w:t>
      </w:r>
      <w:r w:rsidRPr="0087588A">
        <w:rPr>
          <w:spacing w:val="-1"/>
        </w:rPr>
        <w:t>allows</w:t>
      </w:r>
      <w:r w:rsidRPr="0087588A">
        <w:rPr>
          <w:spacing w:val="77"/>
        </w:rPr>
        <w:t xml:space="preserve"> </w:t>
      </w:r>
      <w:r w:rsidRPr="0087588A">
        <w:t>the user</w:t>
      </w:r>
      <w:r w:rsidRPr="0087588A">
        <w:rPr>
          <w:spacing w:val="-1"/>
        </w:rPr>
        <w:t xml:space="preserve"> </w:t>
      </w:r>
      <w:r w:rsidRPr="0087588A">
        <w:t xml:space="preserve">to conduct a </w:t>
      </w:r>
      <w:r w:rsidRPr="0087588A">
        <w:rPr>
          <w:spacing w:val="-1"/>
        </w:rPr>
        <w:t>review</w:t>
      </w:r>
      <w:r w:rsidRPr="0087588A">
        <w:t xml:space="preserve"> or view</w:t>
      </w:r>
      <w:r w:rsidRPr="0087588A">
        <w:rPr>
          <w:spacing w:val="-1"/>
        </w:rPr>
        <w:t xml:space="preserve"> </w:t>
      </w:r>
      <w:r w:rsidRPr="0087588A">
        <w:t xml:space="preserve">an </w:t>
      </w:r>
      <w:r w:rsidRPr="0087588A">
        <w:rPr>
          <w:spacing w:val="-1"/>
        </w:rPr>
        <w:t>existing</w:t>
      </w:r>
      <w:r w:rsidRPr="0087588A">
        <w:t xml:space="preserve"> review </w:t>
      </w:r>
      <w:r w:rsidRPr="0087588A">
        <w:rPr>
          <w:spacing w:val="-1"/>
        </w:rPr>
        <w:t>for</w:t>
      </w:r>
      <w:r w:rsidRPr="0087588A">
        <w:t xml:space="preserve"> </w:t>
      </w:r>
      <w:r w:rsidRPr="0087588A">
        <w:rPr>
          <w:spacing w:val="-1"/>
        </w:rPr>
        <w:t>that</w:t>
      </w:r>
      <w:r w:rsidRPr="0087588A">
        <w:t xml:space="preserve"> date.</w:t>
      </w:r>
    </w:p>
    <w:p w:rsidR="00A65552" w:rsidRPr="0087588A" w:rsidRDefault="00A65552" w:rsidP="00D91BB7">
      <w:pPr>
        <w:pStyle w:val="Heading2"/>
      </w:pPr>
      <w:bookmarkStart w:id="581" w:name="_Toc479676072"/>
      <w:bookmarkStart w:id="582" w:name="_Toc479631807"/>
      <w:bookmarkStart w:id="583" w:name="_Toc499543771"/>
      <w:r w:rsidRPr="0087588A">
        <w:t>Table of Stay Movements and Table of Reviews</w:t>
      </w:r>
      <w:bookmarkEnd w:id="581"/>
      <w:bookmarkEnd w:id="582"/>
      <w:bookmarkEnd w:id="583"/>
      <w:r w:rsidR="00DF273B" w:rsidRPr="0087588A">
        <w:t xml:space="preserve"> </w:t>
      </w:r>
    </w:p>
    <w:p w:rsidR="00A65552" w:rsidRPr="0087588A" w:rsidRDefault="00A65552" w:rsidP="00A65552">
      <w:pPr>
        <w:pStyle w:val="BodyText"/>
        <w:spacing w:before="237"/>
        <w:ind w:right="167"/>
      </w:pPr>
      <w:r w:rsidRPr="0087588A">
        <w:t xml:space="preserve">The Stay </w:t>
      </w:r>
      <w:r w:rsidRPr="0087588A">
        <w:rPr>
          <w:spacing w:val="-1"/>
        </w:rPr>
        <w:t>Movements</w:t>
      </w:r>
      <w:r w:rsidRPr="0087588A">
        <w:t xml:space="preserve"> table is</w:t>
      </w:r>
      <w:r w:rsidRPr="0087588A">
        <w:rPr>
          <w:spacing w:val="1"/>
        </w:rPr>
        <w:t xml:space="preserve"> </w:t>
      </w:r>
      <w:r w:rsidRPr="0087588A">
        <w:rPr>
          <w:spacing w:val="-1"/>
        </w:rPr>
        <w:t>displayed</w:t>
      </w:r>
      <w:r w:rsidRPr="0087588A">
        <w:t xml:space="preserve"> when the </w:t>
      </w:r>
      <w:r w:rsidRPr="0087588A">
        <w:rPr>
          <w:b/>
          <w:i/>
        </w:rPr>
        <w:t xml:space="preserve">Patient </w:t>
      </w:r>
      <w:r w:rsidRPr="0087588A">
        <w:rPr>
          <w:b/>
          <w:i/>
          <w:spacing w:val="-1"/>
        </w:rPr>
        <w:t>Stay</w:t>
      </w:r>
      <w:r w:rsidRPr="0087588A">
        <w:rPr>
          <w:b/>
          <w:i/>
        </w:rPr>
        <w:t xml:space="preserve"> </w:t>
      </w:r>
      <w:r w:rsidRPr="0087588A">
        <w:rPr>
          <w:b/>
          <w:i/>
          <w:spacing w:val="-1"/>
        </w:rPr>
        <w:t>History</w:t>
      </w:r>
      <w:r w:rsidR="00AD20CA" w:rsidRPr="0087588A">
        <w:rPr>
          <w:b/>
          <w:i/>
          <w:spacing w:val="-1"/>
        </w:rPr>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History</w:instrText>
      </w:r>
      <w:r w:rsidR="00AD20CA" w:rsidRPr="0087588A">
        <w:instrText xml:space="preserve">" </w:instrText>
      </w:r>
      <w:r w:rsidR="00AD20CA" w:rsidRPr="0087588A">
        <w:rPr>
          <w:b/>
          <w:i/>
          <w:spacing w:val="-1"/>
        </w:rPr>
        <w:fldChar w:fldCharType="end"/>
      </w:r>
      <w:r w:rsidR="00DF273B" w:rsidRPr="0087588A">
        <w:rPr>
          <w:b/>
          <w:i/>
          <w:spacing w:val="1"/>
        </w:rPr>
        <w:t xml:space="preserve"> </w:t>
      </w:r>
      <w:r w:rsidRPr="0087588A">
        <w:rPr>
          <w:spacing w:val="-1"/>
        </w:rPr>
        <w:t>screen</w:t>
      </w:r>
      <w:r w:rsidRPr="0087588A">
        <w:t xml:space="preserve"> </w:t>
      </w:r>
      <w:r w:rsidRPr="0087588A">
        <w:rPr>
          <w:spacing w:val="-1"/>
        </w:rPr>
        <w:t>first</w:t>
      </w:r>
      <w:r w:rsidRPr="0087588A">
        <w:t xml:space="preserve"> </w:t>
      </w:r>
      <w:r w:rsidRPr="0087588A">
        <w:rPr>
          <w:spacing w:val="-1"/>
        </w:rPr>
        <w:t>opens.</w:t>
      </w:r>
      <w:r w:rsidRPr="0087588A">
        <w:t xml:space="preserve"> This</w:t>
      </w:r>
      <w:r w:rsidRPr="0087588A">
        <w:rPr>
          <w:spacing w:val="65"/>
        </w:rPr>
        <w:t xml:space="preserve"> </w:t>
      </w:r>
      <w:r w:rsidRPr="0087588A">
        <w:t>table</w:t>
      </w:r>
      <w:r w:rsidRPr="0087588A">
        <w:rPr>
          <w:spacing w:val="-1"/>
        </w:rPr>
        <w:t xml:space="preserve"> </w:t>
      </w:r>
      <w:r w:rsidRPr="0087588A">
        <w:t>cannot</w:t>
      </w:r>
      <w:r w:rsidRPr="0087588A">
        <w:rPr>
          <w:spacing w:val="-1"/>
        </w:rPr>
        <w:t xml:space="preserve"> </w:t>
      </w:r>
      <w:r w:rsidRPr="0087588A">
        <w:t>be hidden.</w:t>
      </w:r>
      <w:r w:rsidRPr="0087588A">
        <w:rPr>
          <w:spacing w:val="1"/>
        </w:rPr>
        <w:t xml:space="preserve"> </w:t>
      </w:r>
      <w:r w:rsidRPr="0087588A">
        <w:rPr>
          <w:spacing w:val="-1"/>
        </w:rPr>
        <w:t>The</w:t>
      </w:r>
      <w:r w:rsidRPr="0087588A">
        <w:t xml:space="preserve"> Reviews table, </w:t>
      </w:r>
      <w:r w:rsidRPr="0087588A">
        <w:rPr>
          <w:spacing w:val="-1"/>
        </w:rPr>
        <w:t>however,</w:t>
      </w:r>
      <w:r w:rsidRPr="0087588A">
        <w:t xml:space="preserve"> is </w:t>
      </w:r>
      <w:r w:rsidRPr="0087588A">
        <w:rPr>
          <w:spacing w:val="-1"/>
        </w:rPr>
        <w:t>hidden</w:t>
      </w:r>
      <w:r w:rsidRPr="0087588A">
        <w:rPr>
          <w:spacing w:val="-2"/>
        </w:rPr>
        <w:t xml:space="preserve"> </w:t>
      </w:r>
      <w:r w:rsidRPr="0087588A">
        <w:t xml:space="preserve">when the </w:t>
      </w:r>
      <w:r w:rsidRPr="0087588A">
        <w:rPr>
          <w:spacing w:val="-1"/>
        </w:rPr>
        <w:t>screen</w:t>
      </w:r>
      <w:r w:rsidRPr="0087588A">
        <w:t xml:space="preserve"> first </w:t>
      </w:r>
      <w:r w:rsidRPr="0087588A">
        <w:rPr>
          <w:spacing w:val="-1"/>
        </w:rPr>
        <w:t xml:space="preserve">opens. Instructions </w:t>
      </w:r>
      <w:r w:rsidRPr="0087588A">
        <w:t xml:space="preserve">for </w:t>
      </w:r>
      <w:r w:rsidRPr="0087588A">
        <w:rPr>
          <w:spacing w:val="-1"/>
        </w:rPr>
        <w:t>displaying</w:t>
      </w:r>
      <w:r w:rsidRPr="0087588A">
        <w:t xml:space="preserve"> that</w:t>
      </w:r>
      <w:r w:rsidRPr="0087588A">
        <w:rPr>
          <w:spacing w:val="-1"/>
        </w:rPr>
        <w:t xml:space="preserve"> </w:t>
      </w:r>
      <w:r w:rsidRPr="0087588A">
        <w:t xml:space="preserve">table are </w:t>
      </w:r>
      <w:r w:rsidRPr="0087588A">
        <w:rPr>
          <w:spacing w:val="-1"/>
        </w:rPr>
        <w:t>described</w:t>
      </w:r>
      <w:r w:rsidRPr="0087588A">
        <w:t xml:space="preserve"> in</w:t>
      </w:r>
      <w:r w:rsidRPr="0087588A">
        <w:rPr>
          <w:spacing w:val="1"/>
        </w:rPr>
        <w:t xml:space="preserve"> </w:t>
      </w:r>
      <w:r w:rsidRPr="0087588A">
        <w:t>Section</w:t>
      </w:r>
      <w:r w:rsidRPr="0087588A">
        <w:rPr>
          <w:spacing w:val="-2"/>
        </w:rPr>
        <w:t xml:space="preserve"> </w:t>
      </w:r>
      <w:r w:rsidR="00D6090B" w:rsidRPr="0087588A">
        <w:rPr>
          <w:spacing w:val="-2"/>
        </w:rPr>
        <w:t>5.4.1.</w:t>
      </w:r>
    </w:p>
    <w:p w:rsidR="00A65552" w:rsidRPr="0087588A" w:rsidRDefault="00A65552" w:rsidP="00A65552">
      <w:pPr>
        <w:pStyle w:val="Heading3"/>
      </w:pPr>
      <w:bookmarkStart w:id="584" w:name="_Toc479676073"/>
      <w:bookmarkStart w:id="585" w:name="_Toc479631808"/>
      <w:bookmarkStart w:id="586" w:name="_Toc499543772"/>
      <w:r w:rsidRPr="0087588A">
        <w:lastRenderedPageBreak/>
        <w:t>Showing and Hiding the Table of Reviews for a Patient</w:t>
      </w:r>
      <w:bookmarkEnd w:id="584"/>
      <w:bookmarkEnd w:id="585"/>
      <w:bookmarkEnd w:id="586"/>
      <w:r w:rsidR="00AD20CA" w:rsidRPr="0087588A">
        <w:fldChar w:fldCharType="begin"/>
      </w:r>
      <w:r w:rsidR="00AD20CA" w:rsidRPr="0087588A">
        <w:instrText xml:space="preserve"> XE "</w:instrText>
      </w:r>
      <w:r w:rsidR="00AD20CA" w:rsidRPr="0087588A">
        <w:rPr>
          <w:spacing w:val="-1"/>
          <w:sz w:val="20"/>
        </w:rPr>
        <w:instrText>Showing</w:instrText>
      </w:r>
      <w:r w:rsidR="00AD20CA" w:rsidRPr="0087588A">
        <w:rPr>
          <w:sz w:val="20"/>
        </w:rPr>
        <w:instrText xml:space="preserve"> and</w:instrText>
      </w:r>
      <w:r w:rsidR="00AD20CA" w:rsidRPr="0087588A">
        <w:rPr>
          <w:spacing w:val="-1"/>
          <w:sz w:val="20"/>
        </w:rPr>
        <w:instrText xml:space="preserve"> </w:instrText>
      </w:r>
      <w:r w:rsidR="00AD20CA" w:rsidRPr="0087588A">
        <w:rPr>
          <w:sz w:val="20"/>
        </w:rPr>
        <w:instrText xml:space="preserve">Hiding </w:instrText>
      </w:r>
      <w:r w:rsidR="00AD20CA" w:rsidRPr="0087588A">
        <w:rPr>
          <w:spacing w:val="-1"/>
          <w:sz w:val="20"/>
        </w:rPr>
        <w:instrText>the</w:instrText>
      </w:r>
      <w:r w:rsidR="00AD20CA" w:rsidRPr="0087588A">
        <w:rPr>
          <w:sz w:val="20"/>
        </w:rPr>
        <w:instrText xml:space="preserve"> </w:instrText>
      </w:r>
      <w:r w:rsidR="00AD20CA" w:rsidRPr="0087588A">
        <w:rPr>
          <w:spacing w:val="-1"/>
          <w:sz w:val="20"/>
        </w:rPr>
        <w:instrText>Table</w:instrText>
      </w:r>
      <w:r w:rsidR="00AD20CA" w:rsidRPr="0087588A">
        <w:rPr>
          <w:sz w:val="20"/>
        </w:rPr>
        <w:instrText xml:space="preserve"> of</w:instrText>
      </w:r>
      <w:r w:rsidR="00AD20CA" w:rsidRPr="0087588A">
        <w:rPr>
          <w:spacing w:val="-1"/>
          <w:sz w:val="20"/>
        </w:rPr>
        <w:instrText xml:space="preserve"> Reviews</w:instrText>
      </w:r>
      <w:r w:rsidR="00AD20CA" w:rsidRPr="0087588A">
        <w:rPr>
          <w:sz w:val="20"/>
        </w:rPr>
        <w:instrText xml:space="preserve"> for a</w:instrText>
      </w:r>
      <w:r w:rsidR="00AD20CA" w:rsidRPr="0087588A">
        <w:rPr>
          <w:spacing w:val="25"/>
          <w:sz w:val="20"/>
        </w:rPr>
        <w:instrText xml:space="preserve"> </w:instrText>
      </w:r>
      <w:r w:rsidR="00AD20CA" w:rsidRPr="0087588A">
        <w:rPr>
          <w:spacing w:val="-1"/>
          <w:sz w:val="20"/>
        </w:rPr>
        <w:instrText>Patient</w:instrText>
      </w:r>
      <w:r w:rsidR="00AD20CA" w:rsidRPr="0087588A">
        <w:instrText xml:space="preserve">" </w:instrText>
      </w:r>
      <w:r w:rsidR="00AD20CA" w:rsidRPr="0087588A">
        <w:fldChar w:fldCharType="end"/>
      </w:r>
      <w:r w:rsidR="00DF273B" w:rsidRPr="0087588A">
        <w:t xml:space="preserve"> </w:t>
      </w:r>
    </w:p>
    <w:p w:rsidR="00A65552" w:rsidRPr="0087588A" w:rsidRDefault="00A65552" w:rsidP="008E1EAA">
      <w:pPr>
        <w:pStyle w:val="BodyText"/>
        <w:widowControl w:val="0"/>
        <w:numPr>
          <w:ilvl w:val="3"/>
          <w:numId w:val="59"/>
        </w:numPr>
        <w:tabs>
          <w:tab w:val="left" w:pos="1991"/>
        </w:tabs>
        <w:spacing w:before="246" w:line="238" w:lineRule="auto"/>
        <w:ind w:right="373"/>
      </w:pPr>
      <w:r w:rsidRPr="0087588A">
        <w:rPr>
          <w:i/>
        </w:rPr>
        <w:t xml:space="preserve">Click </w:t>
      </w:r>
      <w:r w:rsidRPr="0087588A">
        <w:rPr>
          <w:spacing w:val="-1"/>
        </w:rPr>
        <w:t>the</w:t>
      </w:r>
      <w:r w:rsidRPr="0087588A">
        <w:t xml:space="preserve"> </w:t>
      </w:r>
      <w:r w:rsidRPr="0087588A">
        <w:rPr>
          <w:spacing w:val="-1"/>
        </w:rPr>
        <w:t>gold</w:t>
      </w:r>
      <w:r w:rsidRPr="0087588A">
        <w:t xml:space="preserve"> colored</w:t>
      </w:r>
      <w:r w:rsidRPr="0087588A">
        <w:rPr>
          <w:spacing w:val="-1"/>
        </w:rPr>
        <w:t xml:space="preserve"> &lt;</w:t>
      </w:r>
      <w:r w:rsidRPr="0087588A">
        <w:rPr>
          <w:rFonts w:ascii="Courier New" w:eastAsia="Courier New" w:hAnsi="Courier New" w:cs="Courier New"/>
          <w:spacing w:val="-1"/>
          <w:sz w:val="20"/>
        </w:rPr>
        <w:t>Show Reviews</w:t>
      </w:r>
      <w:r w:rsidRPr="0087588A">
        <w:rPr>
          <w:spacing w:val="-1"/>
        </w:rPr>
        <w:t>&gt;</w:t>
      </w:r>
      <w:r w:rsidRPr="0087588A">
        <w:t xml:space="preserve"> bar </w:t>
      </w:r>
      <w:r w:rsidRPr="0087588A">
        <w:rPr>
          <w:spacing w:val="-1"/>
        </w:rPr>
        <w:t>(depicted</w:t>
      </w:r>
      <w:r w:rsidRPr="0087588A">
        <w:t xml:space="preserve"> in </w:t>
      </w:r>
      <w:r w:rsidR="008F7ABA" w:rsidRPr="0087588A">
        <w:rPr>
          <w:spacing w:val="-1"/>
        </w:rPr>
        <w:t>Figure</w:t>
      </w:r>
      <w:r w:rsidR="008F7ABA" w:rsidRPr="0087588A">
        <w:t xml:space="preserve"> 4</w:t>
      </w:r>
      <w:r w:rsidR="00677268" w:rsidRPr="0087588A">
        <w:t>4</w:t>
      </w:r>
      <w:r w:rsidRPr="0087588A">
        <w:t>) to</w:t>
      </w:r>
      <w:r w:rsidRPr="0087588A">
        <w:rPr>
          <w:spacing w:val="53"/>
        </w:rPr>
        <w:t xml:space="preserve"> </w:t>
      </w:r>
      <w:r w:rsidRPr="0087588A">
        <w:t>display</w:t>
      </w:r>
      <w:r w:rsidRPr="0087588A">
        <w:rPr>
          <w:spacing w:val="-1"/>
        </w:rPr>
        <w:t xml:space="preserve"> </w:t>
      </w:r>
      <w:r w:rsidRPr="0087588A">
        <w:t xml:space="preserve">the </w:t>
      </w:r>
      <w:r w:rsidRPr="0087588A">
        <w:rPr>
          <w:spacing w:val="-1"/>
        </w:rPr>
        <w:t>table</w:t>
      </w:r>
      <w:r w:rsidRPr="0087588A">
        <w:t xml:space="preserve"> </w:t>
      </w:r>
      <w:r w:rsidRPr="0087588A">
        <w:rPr>
          <w:spacing w:val="-1"/>
        </w:rPr>
        <w:t>containing</w:t>
      </w:r>
      <w:r w:rsidRPr="0087588A">
        <w:t xml:space="preserve"> the </w:t>
      </w:r>
      <w:r w:rsidRPr="0087588A">
        <w:rPr>
          <w:spacing w:val="-1"/>
        </w:rPr>
        <w:t>patient’s</w:t>
      </w:r>
      <w:r w:rsidRPr="0087588A">
        <w:t xml:space="preserve"> reviews</w:t>
      </w:r>
      <w:r w:rsidRPr="0087588A">
        <w:rPr>
          <w:spacing w:val="-1"/>
        </w:rPr>
        <w:t xml:space="preserve"> </w:t>
      </w:r>
      <w:r w:rsidRPr="0087588A">
        <w:t>since</w:t>
      </w:r>
      <w:r w:rsidRPr="0087588A">
        <w:rPr>
          <w:spacing w:val="-1"/>
        </w:rPr>
        <w:t xml:space="preserve"> </w:t>
      </w:r>
      <w:r w:rsidRPr="0087588A">
        <w:t xml:space="preserve">they were </w:t>
      </w:r>
      <w:r w:rsidRPr="0087588A">
        <w:rPr>
          <w:spacing w:val="-1"/>
        </w:rPr>
        <w:t>admitted.</w:t>
      </w:r>
      <w:r w:rsidRPr="0087588A">
        <w:rPr>
          <w:spacing w:val="55"/>
        </w:rPr>
        <w:t xml:space="preserve"> </w:t>
      </w:r>
      <w:r w:rsidRPr="0087588A">
        <w:rPr>
          <w:spacing w:val="-1"/>
        </w:rPr>
        <w:t>While</w:t>
      </w:r>
      <w:r w:rsidRPr="0087588A">
        <w:t xml:space="preserve"> the </w:t>
      </w:r>
      <w:r w:rsidRPr="0087588A">
        <w:rPr>
          <w:spacing w:val="-1"/>
        </w:rPr>
        <w:t>table</w:t>
      </w:r>
      <w:r w:rsidRPr="0087588A">
        <w:rPr>
          <w:spacing w:val="1"/>
        </w:rPr>
        <w:t xml:space="preserve"> </w:t>
      </w:r>
      <w:r w:rsidRPr="0087588A">
        <w:t xml:space="preserve">is </w:t>
      </w:r>
      <w:r w:rsidRPr="0087588A">
        <w:rPr>
          <w:spacing w:val="-1"/>
        </w:rPr>
        <w:t>open,</w:t>
      </w:r>
      <w:r w:rsidRPr="0087588A">
        <w:t xml:space="preserve"> </w:t>
      </w:r>
      <w:r w:rsidRPr="0087588A">
        <w:rPr>
          <w:spacing w:val="-1"/>
        </w:rPr>
        <w:t>the</w:t>
      </w:r>
      <w:r w:rsidRPr="0087588A">
        <w:t xml:space="preserve"> text on</w:t>
      </w:r>
      <w:r w:rsidRPr="0087588A">
        <w:rPr>
          <w:spacing w:val="-2"/>
        </w:rPr>
        <w:t xml:space="preserve"> </w:t>
      </w:r>
      <w:r w:rsidRPr="0087588A">
        <w:rPr>
          <w:spacing w:val="-1"/>
        </w:rPr>
        <w:t>the</w:t>
      </w:r>
      <w:r w:rsidRPr="0087588A">
        <w:t xml:space="preserve"> bar </w:t>
      </w:r>
      <w:r w:rsidRPr="0087588A">
        <w:rPr>
          <w:spacing w:val="-1"/>
        </w:rPr>
        <w:t>will</w:t>
      </w:r>
      <w:r w:rsidRPr="0087588A">
        <w:t xml:space="preserve"> display </w:t>
      </w:r>
      <w:r w:rsidRPr="0087588A">
        <w:rPr>
          <w:spacing w:val="-1"/>
        </w:rPr>
        <w:t>&lt;</w:t>
      </w:r>
      <w:r w:rsidRPr="0087588A">
        <w:rPr>
          <w:rFonts w:ascii="Courier New" w:eastAsia="Courier New" w:hAnsi="Courier New" w:cs="Courier New"/>
          <w:spacing w:val="-1"/>
          <w:sz w:val="20"/>
        </w:rPr>
        <w:t>Hide</w:t>
      </w:r>
      <w:r w:rsidRPr="0087588A">
        <w:rPr>
          <w:rFonts w:ascii="Courier New" w:eastAsia="Courier New" w:hAnsi="Courier New" w:cs="Courier New"/>
          <w:spacing w:val="45"/>
          <w:sz w:val="20"/>
        </w:rPr>
        <w:t xml:space="preserve"> </w:t>
      </w:r>
      <w:r w:rsidRPr="0087588A">
        <w:rPr>
          <w:rFonts w:ascii="Courier New" w:eastAsia="Courier New" w:hAnsi="Courier New" w:cs="Courier New"/>
          <w:spacing w:val="-1"/>
          <w:sz w:val="20"/>
        </w:rPr>
        <w:t>Reviews</w:t>
      </w:r>
      <w:r w:rsidR="007A1CC7" w:rsidRPr="0087588A">
        <w:rPr>
          <w:spacing w:val="-1"/>
        </w:rPr>
        <w:t xml:space="preserve">&gt; </w:t>
      </w:r>
      <w:r w:rsidRPr="0087588A">
        <w:rPr>
          <w:spacing w:val="-1"/>
        </w:rPr>
        <w:t>(For</w:t>
      </w:r>
      <w:r w:rsidRPr="0087588A">
        <w:t xml:space="preserve"> </w:t>
      </w:r>
      <w:r w:rsidRPr="0087588A">
        <w:rPr>
          <w:spacing w:val="-1"/>
        </w:rPr>
        <w:t>more</w:t>
      </w:r>
      <w:r w:rsidRPr="0087588A">
        <w:t xml:space="preserve"> </w:t>
      </w:r>
      <w:r w:rsidRPr="0087588A">
        <w:rPr>
          <w:spacing w:val="-1"/>
        </w:rPr>
        <w:t>information</w:t>
      </w:r>
      <w:r w:rsidRPr="0087588A">
        <w:t xml:space="preserve"> about NUMI bars, </w:t>
      </w:r>
      <w:r w:rsidRPr="0087588A">
        <w:rPr>
          <w:spacing w:val="-1"/>
        </w:rPr>
        <w:t>please</w:t>
      </w:r>
      <w:r w:rsidRPr="0087588A">
        <w:t xml:space="preserve"> see </w:t>
      </w:r>
      <w:r w:rsidR="00F53ED4" w:rsidRPr="0087588A">
        <w:t>Section</w:t>
      </w:r>
      <w:r w:rsidR="002158A4" w:rsidRPr="0087588A">
        <w:t xml:space="preserve"> 2.1.2</w:t>
      </w:r>
      <w:r w:rsidR="00E738EF" w:rsidRPr="0087588A">
        <w:t>.</w:t>
      </w:r>
      <w:r w:rsidR="002158A4" w:rsidRPr="0087588A">
        <w:t>5</w:t>
      </w:r>
      <w:r w:rsidRPr="0087588A">
        <w:t>).</w:t>
      </w:r>
    </w:p>
    <w:p w:rsidR="00A65552" w:rsidRPr="0087588A" w:rsidRDefault="00A65552" w:rsidP="00A57AE8">
      <w:pPr>
        <w:jc w:val="center"/>
      </w:pPr>
      <w:r w:rsidRPr="0087588A">
        <w:rPr>
          <w:noProof/>
          <w:sz w:val="20"/>
          <w:szCs w:val="20"/>
        </w:rPr>
        <w:drawing>
          <wp:inline distT="0" distB="0" distL="0" distR="0" wp14:anchorId="7130490A" wp14:editId="646F0A4E">
            <wp:extent cx="2523363" cy="2819400"/>
            <wp:effectExtent l="0" t="0" r="0" b="0"/>
            <wp:docPr id="10244" name="image46.png" descr="Patient Stay History screen tabs and buttons" title="Patient Stay History screen tabs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png"/>
                    <pic:cNvPicPr/>
                  </pic:nvPicPr>
                  <pic:blipFill>
                    <a:blip r:embed="rId93" cstate="print"/>
                    <a:stretch>
                      <a:fillRect/>
                    </a:stretch>
                  </pic:blipFill>
                  <pic:spPr>
                    <a:xfrm>
                      <a:off x="0" y="0"/>
                      <a:ext cx="2524668" cy="2820859"/>
                    </a:xfrm>
                    <a:prstGeom prst="rect">
                      <a:avLst/>
                    </a:prstGeom>
                  </pic:spPr>
                </pic:pic>
              </a:graphicData>
            </a:graphic>
          </wp:inline>
        </w:drawing>
      </w:r>
    </w:p>
    <w:p w:rsidR="00A65552" w:rsidRPr="0087588A" w:rsidRDefault="00A65552" w:rsidP="00A57AE8">
      <w:pPr>
        <w:pStyle w:val="Caption"/>
        <w:jc w:val="center"/>
      </w:pPr>
      <w:bookmarkStart w:id="587" w:name="_Toc479683298"/>
      <w:bookmarkStart w:id="588" w:name="_Toc479632081"/>
      <w:bookmarkStart w:id="589" w:name="_Toc499543525"/>
      <w:r w:rsidRPr="0087588A">
        <w:t xml:space="preserve">Figure </w:t>
      </w:r>
      <w:fldSimple w:instr=" SEQ Figure \* ARABIC ">
        <w:r w:rsidR="0034324B">
          <w:rPr>
            <w:noProof/>
          </w:rPr>
          <w:t>44</w:t>
        </w:r>
      </w:fldSimple>
      <w:r w:rsidRPr="0087588A">
        <w:t>:</w:t>
      </w:r>
      <w:r w:rsidR="002C3815" w:rsidRPr="0087588A">
        <w:t xml:space="preserve"> Patient Stay History screen tabs and buttons</w:t>
      </w:r>
      <w:bookmarkEnd w:id="587"/>
      <w:bookmarkEnd w:id="588"/>
      <w:bookmarkEnd w:id="589"/>
    </w:p>
    <w:p w:rsidR="00CB166E" w:rsidRPr="0087588A" w:rsidRDefault="00CB166E" w:rsidP="00D91BB7">
      <w:pPr>
        <w:pStyle w:val="Heading2"/>
      </w:pPr>
      <w:bookmarkStart w:id="590" w:name="_Toc479676074"/>
      <w:bookmarkStart w:id="591" w:name="_Toc479631809"/>
      <w:bookmarkStart w:id="592" w:name="_Toc499543773"/>
      <w:r w:rsidRPr="0087588A">
        <w:t>Dismiss a Patient</w:t>
      </w:r>
      <w:bookmarkEnd w:id="590"/>
      <w:bookmarkEnd w:id="591"/>
      <w:bookmarkEnd w:id="592"/>
      <w:r w:rsidR="00DF273B" w:rsidRPr="0087588A">
        <w:t xml:space="preserve"> </w:t>
      </w:r>
    </w:p>
    <w:p w:rsidR="002C3815" w:rsidRPr="0087588A" w:rsidRDefault="002C3815" w:rsidP="002C3815">
      <w:pPr>
        <w:spacing w:before="239"/>
        <w:rPr>
          <w:spacing w:val="-1"/>
          <w:sz w:val="24"/>
        </w:rPr>
      </w:pPr>
      <w:r w:rsidRPr="0087588A">
        <w:rPr>
          <w:spacing w:val="-1"/>
          <w:sz w:val="24"/>
        </w:rPr>
        <w:t>Patient</w:t>
      </w:r>
      <w:r w:rsidRPr="0087588A">
        <w:rPr>
          <w:sz w:val="24"/>
        </w:rPr>
        <w:t xml:space="preserve"> </w:t>
      </w:r>
      <w:r w:rsidRPr="0087588A">
        <w:rPr>
          <w:spacing w:val="-1"/>
          <w:sz w:val="24"/>
        </w:rPr>
        <w:t xml:space="preserve">stays </w:t>
      </w:r>
      <w:r w:rsidRPr="0087588A">
        <w:rPr>
          <w:sz w:val="24"/>
        </w:rPr>
        <w:t xml:space="preserve">can be </w:t>
      </w:r>
      <w:r w:rsidRPr="0087588A">
        <w:rPr>
          <w:spacing w:val="-1"/>
          <w:sz w:val="24"/>
        </w:rPr>
        <w:t>dismissed</w:t>
      </w:r>
      <w:r w:rsidRPr="0087588A">
        <w:rPr>
          <w:sz w:val="24"/>
        </w:rPr>
        <w:t xml:space="preserve"> from</w:t>
      </w:r>
      <w:r w:rsidRPr="0087588A">
        <w:rPr>
          <w:spacing w:val="-2"/>
          <w:sz w:val="24"/>
        </w:rPr>
        <w:t xml:space="preserve"> </w:t>
      </w:r>
      <w:r w:rsidRPr="0087588A">
        <w:rPr>
          <w:sz w:val="24"/>
        </w:rPr>
        <w:t>the</w:t>
      </w:r>
      <w:r w:rsidRPr="0087588A">
        <w:rPr>
          <w:spacing w:val="2"/>
          <w:sz w:val="24"/>
        </w:rPr>
        <w:t xml:space="preserve"> </w:t>
      </w:r>
      <w:r w:rsidRPr="0087588A">
        <w:rPr>
          <w:b/>
          <w:i/>
          <w:sz w:val="24"/>
        </w:rPr>
        <w:t xml:space="preserve">Patient </w:t>
      </w:r>
      <w:r w:rsidRPr="0087588A">
        <w:rPr>
          <w:b/>
          <w:i/>
          <w:spacing w:val="-1"/>
          <w:sz w:val="24"/>
        </w:rPr>
        <w:t>Stay</w:t>
      </w:r>
      <w:r w:rsidRPr="0087588A">
        <w:rPr>
          <w:b/>
          <w:i/>
          <w:spacing w:val="1"/>
          <w:sz w:val="24"/>
        </w:rPr>
        <w:t xml:space="preserve"> </w:t>
      </w:r>
      <w:r w:rsidRPr="0087588A">
        <w:rPr>
          <w:b/>
          <w:i/>
          <w:spacing w:val="-1"/>
          <w:sz w:val="24"/>
        </w:rPr>
        <w:t>History</w:t>
      </w:r>
      <w:r w:rsidR="00AD20CA" w:rsidRPr="0087588A">
        <w:rPr>
          <w:b/>
          <w:i/>
          <w:spacing w:val="-1"/>
          <w:sz w:val="24"/>
        </w:rPr>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History</w:instrText>
      </w:r>
      <w:r w:rsidR="00AD20CA" w:rsidRPr="0087588A">
        <w:instrText xml:space="preserve">" </w:instrText>
      </w:r>
      <w:r w:rsidR="00AD20CA" w:rsidRPr="0087588A">
        <w:rPr>
          <w:b/>
          <w:i/>
          <w:spacing w:val="-1"/>
          <w:sz w:val="24"/>
        </w:rPr>
        <w:fldChar w:fldCharType="end"/>
      </w:r>
      <w:r w:rsidR="00AF7BC3" w:rsidRPr="0087588A">
        <w:rPr>
          <w:spacing w:val="-1"/>
          <w:sz w:val="24"/>
        </w:rPr>
        <w:t>.</w:t>
      </w:r>
    </w:p>
    <w:p w:rsidR="00A57AE8" w:rsidRPr="0087588A" w:rsidRDefault="00A57AE8" w:rsidP="00A57AE8">
      <w:pPr>
        <w:spacing w:before="239"/>
        <w:jc w:val="center"/>
        <w:rPr>
          <w:spacing w:val="-1"/>
          <w:sz w:val="24"/>
        </w:rPr>
      </w:pPr>
      <w:r w:rsidRPr="0087588A">
        <w:rPr>
          <w:noProof/>
          <w:sz w:val="20"/>
          <w:szCs w:val="20"/>
        </w:rPr>
        <w:drawing>
          <wp:inline distT="0" distB="0" distL="0" distR="0" wp14:anchorId="12EB2DFA" wp14:editId="634F88EA">
            <wp:extent cx="5033483" cy="447675"/>
            <wp:effectExtent l="0" t="0" r="0" b="0"/>
            <wp:docPr id="10256" name="image47.png" descr="Dismiss Stay from Patient Stay History " title="Dismiss Stay from Patient Stay Hi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94" cstate="print"/>
                    <a:stretch>
                      <a:fillRect/>
                    </a:stretch>
                  </pic:blipFill>
                  <pic:spPr>
                    <a:xfrm>
                      <a:off x="0" y="0"/>
                      <a:ext cx="5033483" cy="447675"/>
                    </a:xfrm>
                    <a:prstGeom prst="rect">
                      <a:avLst/>
                    </a:prstGeom>
                  </pic:spPr>
                </pic:pic>
              </a:graphicData>
            </a:graphic>
          </wp:inline>
        </w:drawing>
      </w:r>
    </w:p>
    <w:p w:rsidR="00A57AE8" w:rsidRPr="0087588A" w:rsidRDefault="00A57AE8" w:rsidP="00A57AE8">
      <w:pPr>
        <w:pStyle w:val="Caption"/>
        <w:jc w:val="center"/>
        <w:rPr>
          <w:spacing w:val="-1"/>
          <w:sz w:val="24"/>
        </w:rPr>
      </w:pPr>
      <w:bookmarkStart w:id="593" w:name="_Toc479683299"/>
      <w:bookmarkStart w:id="594" w:name="_Toc479632082"/>
      <w:bookmarkStart w:id="595" w:name="_Toc499543526"/>
      <w:r w:rsidRPr="0087588A">
        <w:t xml:space="preserve">Figure </w:t>
      </w:r>
      <w:fldSimple w:instr=" SEQ Figure \* ARABIC ">
        <w:r w:rsidR="0034324B">
          <w:rPr>
            <w:noProof/>
          </w:rPr>
          <w:t>45</w:t>
        </w:r>
      </w:fldSimple>
      <w:r w:rsidRPr="0087588A">
        <w:t>:</w:t>
      </w:r>
      <w:r w:rsidR="003804DC" w:rsidRPr="0087588A">
        <w:rPr>
          <w:rFonts w:ascii="Arial"/>
          <w:b w:val="0"/>
          <w:spacing w:val="-1"/>
          <w:sz w:val="18"/>
        </w:rPr>
        <w:t xml:space="preserve"> </w:t>
      </w:r>
      <w:r w:rsidR="003804DC" w:rsidRPr="0087588A">
        <w:t>Dismiss Stay from Patient Stay History</w:t>
      </w:r>
      <w:bookmarkEnd w:id="593"/>
      <w:bookmarkEnd w:id="594"/>
      <w:r w:rsidR="00AD20CA" w:rsidRPr="0087588A">
        <w:rPr>
          <w:b w:val="0"/>
          <w:i/>
          <w:spacing w:val="-1"/>
          <w:sz w:val="24"/>
        </w:rPr>
        <w:fldChar w:fldCharType="begin"/>
      </w:r>
      <w:r w:rsidR="00AD20CA" w:rsidRPr="0087588A">
        <w:instrText xml:space="preserve"> XE "</w:instrText>
      </w:r>
      <w:r w:rsidR="00AD20CA" w:rsidRPr="0087588A">
        <w:rPr>
          <w:spacing w:val="-1"/>
        </w:rPr>
        <w:instrText>Patient</w:instrText>
      </w:r>
      <w:r w:rsidR="00AD20CA" w:rsidRPr="0087588A">
        <w:instrText xml:space="preserve"> Stay</w:instrText>
      </w:r>
      <w:r w:rsidR="00AD20CA" w:rsidRPr="0087588A">
        <w:rPr>
          <w:spacing w:val="-1"/>
        </w:rPr>
        <w:instrText xml:space="preserve"> History</w:instrText>
      </w:r>
      <w:r w:rsidR="00AD20CA" w:rsidRPr="0087588A">
        <w:instrText xml:space="preserve">" </w:instrText>
      </w:r>
      <w:r w:rsidR="00AD20CA" w:rsidRPr="0087588A">
        <w:rPr>
          <w:b w:val="0"/>
          <w:i/>
          <w:spacing w:val="-1"/>
          <w:sz w:val="24"/>
        </w:rPr>
        <w:fldChar w:fldCharType="end"/>
      </w:r>
      <w:r w:rsidR="00AD20CA" w:rsidRPr="0087588A">
        <w:rPr>
          <w:spacing w:val="-1"/>
          <w:sz w:val="24"/>
        </w:rPr>
        <w:t>.</w:t>
      </w:r>
      <w:bookmarkEnd w:id="595"/>
      <w:r w:rsidR="003804DC" w:rsidRPr="0087588A">
        <w:t xml:space="preserve"> </w:t>
      </w:r>
    </w:p>
    <w:p w:rsidR="002C3815" w:rsidRPr="0087588A" w:rsidRDefault="002C3815" w:rsidP="000443F5">
      <w:pPr>
        <w:pStyle w:val="Heading4"/>
        <w:widowControl w:val="0"/>
        <w:tabs>
          <w:tab w:val="clear" w:pos="2394"/>
        </w:tabs>
        <w:spacing w:before="120" w:after="0"/>
        <w:ind w:left="864"/>
      </w:pPr>
      <w:bookmarkStart w:id="596" w:name="_Toc479676075"/>
      <w:bookmarkStart w:id="597" w:name="_Toc479631810"/>
      <w:bookmarkStart w:id="598" w:name="_Toc499543774"/>
      <w:r w:rsidRPr="0087588A">
        <w:t xml:space="preserve">To </w:t>
      </w:r>
      <w:r w:rsidRPr="0087588A">
        <w:rPr>
          <w:spacing w:val="-1"/>
        </w:rPr>
        <w:t xml:space="preserve">dismiss </w:t>
      </w:r>
      <w:r w:rsidRPr="0087588A">
        <w:t xml:space="preserve">a patient </w:t>
      </w:r>
      <w:r w:rsidRPr="0087588A">
        <w:rPr>
          <w:spacing w:val="-1"/>
        </w:rPr>
        <w:t>stay:</w:t>
      </w:r>
      <w:bookmarkEnd w:id="596"/>
      <w:bookmarkEnd w:id="597"/>
      <w:bookmarkEnd w:id="598"/>
    </w:p>
    <w:p w:rsidR="002C3815" w:rsidRPr="0087588A" w:rsidRDefault="002C3815" w:rsidP="00DA39F3">
      <w:pPr>
        <w:pStyle w:val="BodyText"/>
        <w:widowControl w:val="0"/>
        <w:numPr>
          <w:ilvl w:val="3"/>
          <w:numId w:val="60"/>
        </w:numPr>
        <w:tabs>
          <w:tab w:val="left" w:pos="1991"/>
        </w:tabs>
        <w:spacing w:before="0" w:after="0"/>
      </w:pPr>
      <w:r w:rsidRPr="0087588A">
        <w:t>Select</w:t>
      </w:r>
      <w:r w:rsidRPr="0087588A">
        <w:rPr>
          <w:spacing w:val="-1"/>
        </w:rPr>
        <w:t xml:space="preserve"> </w:t>
      </w:r>
      <w:r w:rsidRPr="0087588A">
        <w:t xml:space="preserve">the </w:t>
      </w:r>
      <w:r w:rsidRPr="0087588A">
        <w:rPr>
          <w:spacing w:val="-1"/>
        </w:rPr>
        <w:t>stay</w:t>
      </w:r>
      <w:r w:rsidRPr="0087588A">
        <w:t xml:space="preserve"> you </w:t>
      </w:r>
      <w:r w:rsidRPr="0087588A">
        <w:rPr>
          <w:spacing w:val="-1"/>
        </w:rPr>
        <w:t>wish</w:t>
      </w:r>
      <w:r w:rsidRPr="0087588A">
        <w:t xml:space="preserve"> to </w:t>
      </w:r>
      <w:r w:rsidRPr="0087588A">
        <w:rPr>
          <w:spacing w:val="-1"/>
        </w:rPr>
        <w:t>dismiss.</w:t>
      </w:r>
    </w:p>
    <w:p w:rsidR="002C3815" w:rsidRPr="0087588A" w:rsidRDefault="002C3815" w:rsidP="00DA39F3">
      <w:pPr>
        <w:pStyle w:val="BodyText"/>
        <w:widowControl w:val="0"/>
        <w:numPr>
          <w:ilvl w:val="3"/>
          <w:numId w:val="60"/>
        </w:numPr>
        <w:tabs>
          <w:tab w:val="left" w:pos="1991"/>
        </w:tabs>
        <w:spacing w:before="0" w:after="0"/>
        <w:ind w:right="176"/>
      </w:pPr>
      <w:r w:rsidRPr="0087588A">
        <w:t>Choose the reason from</w:t>
      </w:r>
      <w:r w:rsidRPr="0087588A">
        <w:rPr>
          <w:spacing w:val="-2"/>
        </w:rPr>
        <w:t xml:space="preserve"> </w:t>
      </w:r>
      <w:r w:rsidRPr="0087588A">
        <w:t xml:space="preserve">the </w:t>
      </w:r>
      <w:r w:rsidRPr="0087588A">
        <w:rPr>
          <w:spacing w:val="-1"/>
        </w:rPr>
        <w:t>Select</w:t>
      </w:r>
      <w:r w:rsidRPr="0087588A">
        <w:t xml:space="preserve"> a </w:t>
      </w:r>
      <w:r w:rsidRPr="0087588A">
        <w:rPr>
          <w:spacing w:val="-1"/>
        </w:rPr>
        <w:t>Dismiss</w:t>
      </w:r>
      <w:r w:rsidRPr="0087588A">
        <w:t xml:space="preserve"> Type for </w:t>
      </w:r>
      <w:r w:rsidRPr="0087588A">
        <w:rPr>
          <w:spacing w:val="-1"/>
        </w:rPr>
        <w:t>Current</w:t>
      </w:r>
      <w:r w:rsidRPr="0087588A">
        <w:t xml:space="preserve"> Stay</w:t>
      </w:r>
      <w:r w:rsidRPr="0087588A">
        <w:rPr>
          <w:spacing w:val="31"/>
        </w:rPr>
        <w:t xml:space="preserve"> </w:t>
      </w:r>
      <w:r w:rsidRPr="0087588A">
        <w:t>dropdown menu.</w:t>
      </w:r>
      <w:r w:rsidRPr="0087588A">
        <w:rPr>
          <w:spacing w:val="-1"/>
        </w:rPr>
        <w:t xml:space="preserve"> </w:t>
      </w:r>
      <w:r w:rsidRPr="0087588A">
        <w:t xml:space="preserve">The </w:t>
      </w:r>
      <w:r w:rsidRPr="0087588A">
        <w:rPr>
          <w:spacing w:val="-1"/>
        </w:rPr>
        <w:t>Dismissal</w:t>
      </w:r>
      <w:r w:rsidRPr="0087588A">
        <w:t xml:space="preserve"> Type dropdown will have </w:t>
      </w:r>
      <w:r w:rsidRPr="0087588A">
        <w:rPr>
          <w:spacing w:val="-1"/>
        </w:rPr>
        <w:t>the</w:t>
      </w:r>
      <w:r w:rsidRPr="0087588A">
        <w:t xml:space="preserve"> </w:t>
      </w:r>
      <w:r w:rsidRPr="0087588A">
        <w:rPr>
          <w:spacing w:val="-1"/>
        </w:rPr>
        <w:t>same</w:t>
      </w:r>
      <w:r w:rsidRPr="0087588A">
        <w:t xml:space="preserve"> options</w:t>
      </w:r>
      <w:r w:rsidRPr="0087588A">
        <w:rPr>
          <w:spacing w:val="21"/>
        </w:rPr>
        <w:t xml:space="preserve"> </w:t>
      </w:r>
      <w:r w:rsidRPr="0087588A">
        <w:t>listed on the</w:t>
      </w:r>
      <w:r w:rsidRPr="0087588A">
        <w:rPr>
          <w:spacing w:val="-1"/>
        </w:rPr>
        <w:t xml:space="preserve"> Patient</w:t>
      </w:r>
      <w:r w:rsidRPr="0087588A">
        <w:t xml:space="preserve"> </w:t>
      </w:r>
      <w:r w:rsidRPr="0087588A">
        <w:rPr>
          <w:spacing w:val="-1"/>
        </w:rPr>
        <w:t>Selection/Worklis</w:t>
      </w:r>
      <w:r w:rsidR="00165C19" w:rsidRPr="0087588A">
        <w:rPr>
          <w:spacing w:val="-1"/>
        </w:rPr>
        <w:t>t</w:t>
      </w:r>
      <w:r w:rsidR="00AD20CA" w:rsidRPr="0087588A">
        <w:rPr>
          <w:spacing w:val="-1"/>
        </w:rPr>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w:instrText>
      </w:r>
      <w:r w:rsidR="00AD20CA" w:rsidRPr="0087588A">
        <w:rPr>
          <w:spacing w:val="-1"/>
          <w:sz w:val="20"/>
        </w:rPr>
        <w:instrText>Selection/Worklist</w:instrText>
      </w:r>
      <w:r w:rsidR="00AD20CA" w:rsidRPr="0087588A">
        <w:instrText xml:space="preserve">" </w:instrText>
      </w:r>
      <w:r w:rsidR="00AD20CA" w:rsidRPr="0087588A">
        <w:rPr>
          <w:spacing w:val="-1"/>
        </w:rPr>
        <w:fldChar w:fldCharType="end"/>
      </w:r>
      <w:r w:rsidRPr="0087588A">
        <w:rPr>
          <w:spacing w:val="1"/>
        </w:rPr>
        <w:t xml:space="preserve"> </w:t>
      </w:r>
      <w:r w:rsidR="008F7ABA" w:rsidRPr="0087588A">
        <w:rPr>
          <w:spacing w:val="-1"/>
        </w:rPr>
        <w:t>(Figure</w:t>
      </w:r>
      <w:r w:rsidR="008F7ABA" w:rsidRPr="0087588A">
        <w:t xml:space="preserve"> </w:t>
      </w:r>
      <w:r w:rsidR="008F7ABA" w:rsidRPr="0087588A">
        <w:rPr>
          <w:spacing w:val="-1"/>
        </w:rPr>
        <w:t>4</w:t>
      </w:r>
      <w:r w:rsidR="00677268" w:rsidRPr="0087588A">
        <w:rPr>
          <w:spacing w:val="-1"/>
        </w:rPr>
        <w:t>5</w:t>
      </w:r>
      <w:r w:rsidRPr="0087588A">
        <w:rPr>
          <w:spacing w:val="-1"/>
        </w:rPr>
        <w:t>).</w:t>
      </w:r>
    </w:p>
    <w:p w:rsidR="002C3815" w:rsidRPr="0087588A" w:rsidRDefault="002C3815" w:rsidP="00DA39F3">
      <w:pPr>
        <w:pStyle w:val="BodyText"/>
        <w:widowControl w:val="0"/>
        <w:numPr>
          <w:ilvl w:val="3"/>
          <w:numId w:val="60"/>
        </w:numPr>
        <w:tabs>
          <w:tab w:val="left" w:pos="1991"/>
        </w:tabs>
        <w:spacing w:before="0" w:after="0"/>
      </w:pPr>
      <w:r w:rsidRPr="0087588A">
        <w:t xml:space="preserve">Click the </w:t>
      </w:r>
      <w:r w:rsidRPr="0087588A">
        <w:rPr>
          <w:spacing w:val="-1"/>
        </w:rPr>
        <w:t>Dismiss</w:t>
      </w:r>
      <w:r w:rsidRPr="0087588A">
        <w:t xml:space="preserve"> Currently Selected </w:t>
      </w:r>
      <w:r w:rsidRPr="0087588A">
        <w:rPr>
          <w:spacing w:val="-1"/>
        </w:rPr>
        <w:t>Stay.</w:t>
      </w:r>
    </w:p>
    <w:p w:rsidR="00F2539B" w:rsidRPr="0087588A" w:rsidRDefault="002C3815" w:rsidP="00F2539B">
      <w:pPr>
        <w:pStyle w:val="BodyText"/>
        <w:widowControl w:val="0"/>
        <w:numPr>
          <w:ilvl w:val="3"/>
          <w:numId w:val="60"/>
        </w:numPr>
        <w:tabs>
          <w:tab w:val="left" w:pos="1991"/>
        </w:tabs>
        <w:spacing w:before="0" w:after="0"/>
        <w:rPr>
          <w:b/>
        </w:rPr>
      </w:pPr>
      <w:r w:rsidRPr="0087588A">
        <w:t xml:space="preserve">The </w:t>
      </w:r>
      <w:r w:rsidRPr="0087588A">
        <w:rPr>
          <w:spacing w:val="-1"/>
        </w:rPr>
        <w:t xml:space="preserve">Patient </w:t>
      </w:r>
      <w:r w:rsidRPr="0087588A">
        <w:t xml:space="preserve">Stays </w:t>
      </w:r>
      <w:r w:rsidRPr="0087588A">
        <w:rPr>
          <w:spacing w:val="-1"/>
        </w:rPr>
        <w:t>column</w:t>
      </w:r>
      <w:r w:rsidRPr="0087588A">
        <w:t xml:space="preserve"> will reflect </w:t>
      </w:r>
      <w:r w:rsidRPr="0087588A">
        <w:rPr>
          <w:spacing w:val="-1"/>
        </w:rPr>
        <w:t>“Dismissed”</w:t>
      </w:r>
      <w:r w:rsidRPr="0087588A">
        <w:t xml:space="preserve"> in the D/U</w:t>
      </w:r>
      <w:r w:rsidRPr="0087588A">
        <w:rPr>
          <w:spacing w:val="-2"/>
        </w:rPr>
        <w:t xml:space="preserve"> </w:t>
      </w:r>
      <w:r w:rsidRPr="0087588A">
        <w:t xml:space="preserve">detail </w:t>
      </w:r>
      <w:r w:rsidRPr="0087588A">
        <w:rPr>
          <w:spacing w:val="-1"/>
        </w:rPr>
        <w:t>column</w:t>
      </w:r>
    </w:p>
    <w:p w:rsidR="004B2918" w:rsidRPr="0087588A" w:rsidRDefault="00765EB6" w:rsidP="00F2539B">
      <w:pPr>
        <w:pStyle w:val="BodyText"/>
        <w:widowControl w:val="0"/>
        <w:tabs>
          <w:tab w:val="left" w:pos="1991"/>
        </w:tabs>
        <w:spacing w:before="0" w:after="0"/>
        <w:ind w:left="936"/>
        <w:rPr>
          <w:b/>
        </w:rPr>
      </w:pPr>
      <w:r w:rsidRPr="0087588A">
        <w:rPr>
          <w:b/>
          <w:noProof/>
        </w:rPr>
        <w:drawing>
          <wp:inline distT="0" distB="0" distL="0" distR="0" wp14:anchorId="7D446294" wp14:editId="4386C558">
            <wp:extent cx="247650" cy="247268"/>
            <wp:effectExtent l="0" t="0" r="0" b="635"/>
            <wp:docPr id="5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7" cstate="print"/>
                    <a:stretch>
                      <a:fillRect/>
                    </a:stretch>
                  </pic:blipFill>
                  <pic:spPr>
                    <a:xfrm>
                      <a:off x="0" y="0"/>
                      <a:ext cx="247650" cy="247268"/>
                    </a:xfrm>
                    <a:prstGeom prst="rect">
                      <a:avLst/>
                    </a:prstGeom>
                  </pic:spPr>
                </pic:pic>
              </a:graphicData>
            </a:graphic>
          </wp:inline>
        </w:drawing>
      </w:r>
      <w:r w:rsidR="004B2918" w:rsidRPr="0087588A">
        <w:rPr>
          <w:b/>
        </w:rPr>
        <w:t xml:space="preserve">On the </w:t>
      </w:r>
      <w:r w:rsidR="004B2918" w:rsidRPr="0087588A">
        <w:rPr>
          <w:b/>
          <w:spacing w:val="-1"/>
        </w:rPr>
        <w:t>Patient</w:t>
      </w:r>
      <w:r w:rsidR="004B2918" w:rsidRPr="0087588A">
        <w:rPr>
          <w:b/>
        </w:rPr>
        <w:t xml:space="preserve"> History</w:t>
      </w:r>
      <w:r w:rsidR="004B2918" w:rsidRPr="0087588A">
        <w:rPr>
          <w:b/>
          <w:spacing w:val="-1"/>
        </w:rPr>
        <w:t xml:space="preserve"> </w:t>
      </w:r>
      <w:r w:rsidR="004B2918" w:rsidRPr="0087588A">
        <w:rPr>
          <w:b/>
        </w:rPr>
        <w:t>Screen, it</w:t>
      </w:r>
      <w:r w:rsidR="004B2918" w:rsidRPr="0087588A">
        <w:rPr>
          <w:b/>
          <w:spacing w:val="-1"/>
        </w:rPr>
        <w:t xml:space="preserve"> </w:t>
      </w:r>
      <w:r w:rsidR="004B2918" w:rsidRPr="0087588A">
        <w:rPr>
          <w:b/>
        </w:rPr>
        <w:t xml:space="preserve">is </w:t>
      </w:r>
      <w:r w:rsidR="004B2918" w:rsidRPr="0087588A">
        <w:rPr>
          <w:b/>
          <w:spacing w:val="-1"/>
        </w:rPr>
        <w:t>possible</w:t>
      </w:r>
      <w:r w:rsidR="004B2918" w:rsidRPr="0087588A">
        <w:rPr>
          <w:b/>
        </w:rPr>
        <w:t xml:space="preserve"> to</w:t>
      </w:r>
      <w:r w:rsidR="004B2918" w:rsidRPr="0087588A">
        <w:rPr>
          <w:b/>
          <w:spacing w:val="-2"/>
        </w:rPr>
        <w:t xml:space="preserve"> </w:t>
      </w:r>
      <w:r w:rsidR="004B2918" w:rsidRPr="0087588A">
        <w:rPr>
          <w:b/>
        </w:rPr>
        <w:t>select other</w:t>
      </w:r>
      <w:r w:rsidR="004B2918" w:rsidRPr="0087588A">
        <w:rPr>
          <w:b/>
          <w:spacing w:val="-1"/>
        </w:rPr>
        <w:t xml:space="preserve"> </w:t>
      </w:r>
      <w:r w:rsidR="004B2918" w:rsidRPr="0087588A">
        <w:rPr>
          <w:b/>
        </w:rPr>
        <w:t>stays for</w:t>
      </w:r>
      <w:r w:rsidR="004B2918" w:rsidRPr="0087588A">
        <w:rPr>
          <w:b/>
          <w:spacing w:val="-1"/>
        </w:rPr>
        <w:t xml:space="preserve"> that</w:t>
      </w:r>
      <w:r w:rsidR="004B2918" w:rsidRPr="0087588A">
        <w:rPr>
          <w:b/>
        </w:rPr>
        <w:t xml:space="preserve"> patient</w:t>
      </w:r>
      <w:r w:rsidR="004B2918" w:rsidRPr="0087588A">
        <w:rPr>
          <w:b/>
          <w:spacing w:val="-1"/>
        </w:rPr>
        <w:t xml:space="preserve"> </w:t>
      </w:r>
      <w:r w:rsidR="004B2918" w:rsidRPr="0087588A">
        <w:rPr>
          <w:b/>
        </w:rPr>
        <w:t>for</w:t>
      </w:r>
      <w:r w:rsidR="004B2918" w:rsidRPr="0087588A">
        <w:rPr>
          <w:b/>
          <w:spacing w:val="33"/>
        </w:rPr>
        <w:t xml:space="preserve"> </w:t>
      </w:r>
      <w:r w:rsidR="004B2918" w:rsidRPr="0087588A">
        <w:rPr>
          <w:b/>
        </w:rPr>
        <w:t>dismissal.</w:t>
      </w:r>
      <w:r w:rsidR="004B2918" w:rsidRPr="0087588A">
        <w:rPr>
          <w:b/>
          <w:spacing w:val="59"/>
        </w:rPr>
        <w:t xml:space="preserve"> </w:t>
      </w:r>
      <w:r w:rsidR="004B2918" w:rsidRPr="0087588A">
        <w:rPr>
          <w:b/>
          <w:spacing w:val="-1"/>
        </w:rPr>
        <w:t>This</w:t>
      </w:r>
      <w:r w:rsidR="004B2918" w:rsidRPr="0087588A">
        <w:rPr>
          <w:b/>
        </w:rPr>
        <w:t xml:space="preserve"> is</w:t>
      </w:r>
      <w:r w:rsidR="004B2918" w:rsidRPr="0087588A">
        <w:rPr>
          <w:b/>
          <w:spacing w:val="1"/>
        </w:rPr>
        <w:t xml:space="preserve"> </w:t>
      </w:r>
      <w:r w:rsidR="004B2918" w:rsidRPr="0087588A">
        <w:rPr>
          <w:b/>
        </w:rPr>
        <w:t xml:space="preserve">in </w:t>
      </w:r>
      <w:r w:rsidR="004B2918" w:rsidRPr="0087588A">
        <w:rPr>
          <w:b/>
          <w:spacing w:val="-1"/>
        </w:rPr>
        <w:t>contrast</w:t>
      </w:r>
      <w:r w:rsidR="004B2918" w:rsidRPr="0087588A">
        <w:rPr>
          <w:b/>
        </w:rPr>
        <w:t xml:space="preserve"> to</w:t>
      </w:r>
      <w:r w:rsidR="004B2918" w:rsidRPr="0087588A">
        <w:rPr>
          <w:b/>
          <w:spacing w:val="-2"/>
        </w:rPr>
        <w:t xml:space="preserve"> </w:t>
      </w:r>
      <w:r w:rsidR="004B2918" w:rsidRPr="0087588A">
        <w:rPr>
          <w:b/>
          <w:spacing w:val="-1"/>
        </w:rPr>
        <w:t>the</w:t>
      </w:r>
      <w:r w:rsidR="004B2918" w:rsidRPr="0087588A">
        <w:rPr>
          <w:b/>
        </w:rPr>
        <w:t xml:space="preserve"> </w:t>
      </w:r>
      <w:r w:rsidR="004B2918" w:rsidRPr="0087588A">
        <w:rPr>
          <w:b/>
          <w:i/>
        </w:rPr>
        <w:t xml:space="preserve">Patient </w:t>
      </w:r>
      <w:r w:rsidR="004B2918" w:rsidRPr="0087588A">
        <w:rPr>
          <w:b/>
          <w:i/>
          <w:spacing w:val="-1"/>
        </w:rPr>
        <w:t>Selection/Worklist</w:t>
      </w:r>
      <w:r w:rsidR="004B2918" w:rsidRPr="0087588A">
        <w:rPr>
          <w:b/>
          <w:i/>
          <w:spacing w:val="1"/>
        </w:rPr>
        <w:t xml:space="preserve"> </w:t>
      </w:r>
      <w:r w:rsidR="004B2918" w:rsidRPr="0087588A">
        <w:rPr>
          <w:b/>
          <w:spacing w:val="-1"/>
        </w:rPr>
        <w:t>where</w:t>
      </w:r>
      <w:r w:rsidR="004B2918" w:rsidRPr="0087588A">
        <w:rPr>
          <w:b/>
        </w:rPr>
        <w:t xml:space="preserve"> the dismissal </w:t>
      </w:r>
      <w:r w:rsidR="004B2918" w:rsidRPr="0087588A">
        <w:rPr>
          <w:b/>
          <w:spacing w:val="-1"/>
        </w:rPr>
        <w:t>action</w:t>
      </w:r>
      <w:r w:rsidR="004B2918" w:rsidRPr="0087588A">
        <w:rPr>
          <w:b/>
          <w:spacing w:val="75"/>
        </w:rPr>
        <w:t xml:space="preserve"> </w:t>
      </w:r>
      <w:r w:rsidR="004B2918" w:rsidRPr="0087588A">
        <w:rPr>
          <w:b/>
        </w:rPr>
        <w:t>defaults</w:t>
      </w:r>
      <w:r w:rsidR="004B2918" w:rsidRPr="0087588A">
        <w:rPr>
          <w:b/>
          <w:spacing w:val="-1"/>
        </w:rPr>
        <w:t xml:space="preserve"> </w:t>
      </w:r>
      <w:r w:rsidR="004B2918" w:rsidRPr="0087588A">
        <w:rPr>
          <w:b/>
        </w:rPr>
        <w:t xml:space="preserve">to the most </w:t>
      </w:r>
      <w:r w:rsidR="004B2918" w:rsidRPr="0087588A">
        <w:rPr>
          <w:b/>
          <w:spacing w:val="-1"/>
        </w:rPr>
        <w:t>recent</w:t>
      </w:r>
      <w:r w:rsidR="004B2918" w:rsidRPr="0087588A">
        <w:rPr>
          <w:b/>
        </w:rPr>
        <w:t xml:space="preserve"> stay </w:t>
      </w:r>
      <w:r w:rsidR="004B2918" w:rsidRPr="0087588A">
        <w:rPr>
          <w:b/>
          <w:spacing w:val="-1"/>
        </w:rPr>
        <w:t>with</w:t>
      </w:r>
      <w:r w:rsidR="004B2918" w:rsidRPr="0087588A">
        <w:rPr>
          <w:b/>
        </w:rPr>
        <w:t xml:space="preserve"> no </w:t>
      </w:r>
      <w:r w:rsidR="004B2918" w:rsidRPr="0087588A">
        <w:rPr>
          <w:b/>
          <w:spacing w:val="-1"/>
        </w:rPr>
        <w:t>abilities</w:t>
      </w:r>
      <w:r w:rsidR="004B2918" w:rsidRPr="0087588A">
        <w:rPr>
          <w:b/>
        </w:rPr>
        <w:t xml:space="preserve"> to select </w:t>
      </w:r>
      <w:r w:rsidR="004B2918" w:rsidRPr="0087588A">
        <w:rPr>
          <w:b/>
          <w:spacing w:val="-1"/>
        </w:rPr>
        <w:t>other</w:t>
      </w:r>
      <w:r w:rsidR="004B2918" w:rsidRPr="0087588A">
        <w:rPr>
          <w:b/>
        </w:rPr>
        <w:t xml:space="preserve"> stays</w:t>
      </w:r>
      <w:r w:rsidR="004B2918" w:rsidRPr="0087588A">
        <w:rPr>
          <w:b/>
          <w:spacing w:val="-1"/>
        </w:rPr>
        <w:t xml:space="preserve"> </w:t>
      </w:r>
      <w:r w:rsidR="004B2918" w:rsidRPr="0087588A">
        <w:rPr>
          <w:b/>
        </w:rPr>
        <w:t>for that patient.</w:t>
      </w:r>
    </w:p>
    <w:p w:rsidR="004B2918" w:rsidRPr="0087588A" w:rsidRDefault="004B2918" w:rsidP="00D91BB7">
      <w:pPr>
        <w:pStyle w:val="Heading2"/>
      </w:pPr>
      <w:bookmarkStart w:id="599" w:name="_Toc479676076"/>
      <w:bookmarkStart w:id="600" w:name="_Toc479631811"/>
      <w:bookmarkStart w:id="601" w:name="_Toc499543775"/>
      <w:r w:rsidRPr="0087588A">
        <w:lastRenderedPageBreak/>
        <w:t>Selecting a Review from the Reviews Table</w:t>
      </w:r>
      <w:bookmarkEnd w:id="599"/>
      <w:bookmarkEnd w:id="600"/>
      <w:bookmarkEnd w:id="601"/>
      <w:r w:rsidR="00DF273B" w:rsidRPr="0087588A">
        <w:t xml:space="preserve"> </w:t>
      </w:r>
    </w:p>
    <w:p w:rsidR="004B2918" w:rsidRPr="0087588A" w:rsidRDefault="000F7271" w:rsidP="004B2918">
      <w:pPr>
        <w:spacing w:before="237"/>
        <w:ind w:right="519"/>
        <w:rPr>
          <w:sz w:val="24"/>
        </w:rPr>
      </w:pPr>
      <w:r w:rsidRPr="0087588A">
        <w:rPr>
          <w:b/>
          <w:spacing w:val="-1"/>
          <w:sz w:val="24"/>
        </w:rPr>
        <w:t>NOTE</w:t>
      </w:r>
      <w:r w:rsidR="004B2918" w:rsidRPr="0087588A">
        <w:rPr>
          <w:b/>
          <w:spacing w:val="-1"/>
          <w:sz w:val="24"/>
        </w:rPr>
        <w:t>:</w:t>
      </w:r>
      <w:r w:rsidR="004B2918" w:rsidRPr="0087588A">
        <w:rPr>
          <w:sz w:val="24"/>
        </w:rPr>
        <w:t xml:space="preserve"> There</w:t>
      </w:r>
      <w:r w:rsidR="004B2918" w:rsidRPr="0087588A">
        <w:rPr>
          <w:spacing w:val="-1"/>
          <w:sz w:val="24"/>
        </w:rPr>
        <w:t xml:space="preserve"> </w:t>
      </w:r>
      <w:r w:rsidR="004B2918" w:rsidRPr="0087588A">
        <w:rPr>
          <w:sz w:val="24"/>
        </w:rPr>
        <w:t xml:space="preserve">are two </w:t>
      </w:r>
      <w:r w:rsidR="004B2918" w:rsidRPr="0087588A">
        <w:rPr>
          <w:spacing w:val="-1"/>
          <w:sz w:val="24"/>
        </w:rPr>
        <w:t>methods</w:t>
      </w:r>
      <w:r w:rsidR="004B2918" w:rsidRPr="0087588A">
        <w:rPr>
          <w:sz w:val="24"/>
        </w:rPr>
        <w:t xml:space="preserve"> for </w:t>
      </w:r>
      <w:r w:rsidR="004B2918" w:rsidRPr="0087588A">
        <w:rPr>
          <w:spacing w:val="-1"/>
          <w:sz w:val="24"/>
        </w:rPr>
        <w:t>selecting</w:t>
      </w:r>
      <w:r w:rsidR="004B2918" w:rsidRPr="0087588A">
        <w:rPr>
          <w:sz w:val="24"/>
        </w:rPr>
        <w:t xml:space="preserve"> stays </w:t>
      </w:r>
      <w:r w:rsidR="004B2918" w:rsidRPr="0087588A">
        <w:rPr>
          <w:spacing w:val="-1"/>
          <w:sz w:val="24"/>
        </w:rPr>
        <w:t>for</w:t>
      </w:r>
      <w:r w:rsidR="004B2918" w:rsidRPr="0087588A">
        <w:rPr>
          <w:sz w:val="24"/>
        </w:rPr>
        <w:t xml:space="preserve"> </w:t>
      </w:r>
      <w:r w:rsidR="000C51D1" w:rsidRPr="0087588A">
        <w:rPr>
          <w:sz w:val="24"/>
        </w:rPr>
        <w:t xml:space="preserve">reviews, </w:t>
      </w:r>
      <w:r w:rsidR="000C51D1" w:rsidRPr="0087588A">
        <w:rPr>
          <w:i/>
          <w:sz w:val="24"/>
        </w:rPr>
        <w:t>“Selecting</w:t>
      </w:r>
      <w:r w:rsidR="00EF7144" w:rsidRPr="0087588A">
        <w:rPr>
          <w:i/>
          <w:sz w:val="24"/>
        </w:rPr>
        <w:t xml:space="preserve"> </w:t>
      </w:r>
      <w:r w:rsidR="004B2918" w:rsidRPr="0087588A">
        <w:rPr>
          <w:i/>
          <w:sz w:val="24"/>
        </w:rPr>
        <w:t>a</w:t>
      </w:r>
      <w:r w:rsidR="004B2918" w:rsidRPr="0087588A">
        <w:rPr>
          <w:i/>
          <w:spacing w:val="-1"/>
          <w:sz w:val="24"/>
        </w:rPr>
        <w:t xml:space="preserve"> </w:t>
      </w:r>
      <w:r w:rsidR="004B2918" w:rsidRPr="0087588A">
        <w:rPr>
          <w:i/>
          <w:sz w:val="24"/>
        </w:rPr>
        <w:t>Review from</w:t>
      </w:r>
      <w:r w:rsidR="004B2918" w:rsidRPr="0087588A">
        <w:rPr>
          <w:i/>
          <w:spacing w:val="-2"/>
          <w:sz w:val="24"/>
        </w:rPr>
        <w:t xml:space="preserve"> </w:t>
      </w:r>
      <w:r w:rsidR="004B2918" w:rsidRPr="0087588A">
        <w:rPr>
          <w:i/>
          <w:sz w:val="24"/>
        </w:rPr>
        <w:t>the</w:t>
      </w:r>
      <w:r w:rsidR="004B2918" w:rsidRPr="0087588A">
        <w:rPr>
          <w:i/>
          <w:spacing w:val="37"/>
          <w:sz w:val="24"/>
        </w:rPr>
        <w:t xml:space="preserve"> </w:t>
      </w:r>
      <w:r w:rsidR="004B2918" w:rsidRPr="0087588A">
        <w:rPr>
          <w:i/>
          <w:sz w:val="24"/>
        </w:rPr>
        <w:t xml:space="preserve">Reviews </w:t>
      </w:r>
      <w:r w:rsidR="004B2918" w:rsidRPr="0087588A">
        <w:rPr>
          <w:i/>
          <w:spacing w:val="-1"/>
          <w:sz w:val="24"/>
        </w:rPr>
        <w:t>Table</w:t>
      </w:r>
      <w:r w:rsidR="00EF7144" w:rsidRPr="0087588A">
        <w:rPr>
          <w:i/>
          <w:spacing w:val="-1"/>
          <w:sz w:val="24"/>
        </w:rPr>
        <w:t>”</w:t>
      </w:r>
      <w:r w:rsidR="004B2918" w:rsidRPr="0087588A">
        <w:rPr>
          <w:i/>
          <w:spacing w:val="1"/>
          <w:sz w:val="24"/>
        </w:rPr>
        <w:t xml:space="preserve"> </w:t>
      </w:r>
      <w:r w:rsidR="004B2918" w:rsidRPr="0087588A">
        <w:rPr>
          <w:sz w:val="24"/>
        </w:rPr>
        <w:t xml:space="preserve">and </w:t>
      </w:r>
      <w:r w:rsidR="00EF7144" w:rsidRPr="0087588A">
        <w:rPr>
          <w:sz w:val="24"/>
        </w:rPr>
        <w:t>“</w:t>
      </w:r>
      <w:r w:rsidR="004B2918" w:rsidRPr="0087588A">
        <w:rPr>
          <w:i/>
          <w:spacing w:val="-1"/>
          <w:sz w:val="24"/>
        </w:rPr>
        <w:t>Selecting</w:t>
      </w:r>
      <w:r w:rsidR="004B2918" w:rsidRPr="0087588A">
        <w:rPr>
          <w:i/>
          <w:sz w:val="24"/>
        </w:rPr>
        <w:t xml:space="preserve"> a </w:t>
      </w:r>
      <w:r w:rsidR="004B2918" w:rsidRPr="0087588A">
        <w:rPr>
          <w:i/>
          <w:spacing w:val="-1"/>
          <w:sz w:val="24"/>
        </w:rPr>
        <w:t>Patient Movement</w:t>
      </w:r>
      <w:r w:rsidR="004B2918" w:rsidRPr="0087588A">
        <w:rPr>
          <w:i/>
          <w:sz w:val="24"/>
        </w:rPr>
        <w:t xml:space="preserve"> from </w:t>
      </w:r>
      <w:r w:rsidR="004B2918" w:rsidRPr="0087588A">
        <w:rPr>
          <w:i/>
          <w:spacing w:val="-1"/>
          <w:sz w:val="24"/>
        </w:rPr>
        <w:t xml:space="preserve">the </w:t>
      </w:r>
      <w:r w:rsidR="004B2918" w:rsidRPr="0087588A">
        <w:rPr>
          <w:i/>
          <w:sz w:val="24"/>
        </w:rPr>
        <w:t>Stay Movements</w:t>
      </w:r>
      <w:r w:rsidR="00AD20CA" w:rsidRPr="0087588A">
        <w:rPr>
          <w:i/>
          <w:sz w:val="24"/>
        </w:rPr>
        <w:fldChar w:fldCharType="begin"/>
      </w:r>
      <w:r w:rsidR="00AD20CA" w:rsidRPr="0087588A">
        <w:instrText xml:space="preserve"> XE "</w:instrText>
      </w:r>
      <w:r w:rsidR="00AD20CA" w:rsidRPr="0087588A">
        <w:rPr>
          <w:spacing w:val="-1"/>
          <w:sz w:val="20"/>
        </w:rPr>
        <w:instrText>Selecting</w:instrText>
      </w:r>
      <w:r w:rsidR="00AD20CA" w:rsidRPr="0087588A">
        <w:rPr>
          <w:sz w:val="20"/>
        </w:rPr>
        <w:instrText xml:space="preserve"> a</w:instrText>
      </w:r>
      <w:r w:rsidR="00AD20CA" w:rsidRPr="0087588A">
        <w:rPr>
          <w:spacing w:val="-1"/>
          <w:sz w:val="20"/>
        </w:rPr>
        <w:instrText xml:space="preserve"> Patient</w:instrText>
      </w:r>
      <w:r w:rsidR="00AD20CA" w:rsidRPr="0087588A">
        <w:rPr>
          <w:sz w:val="20"/>
        </w:rPr>
        <w:instrText xml:space="preserve"> </w:instrText>
      </w:r>
      <w:r w:rsidR="00AD20CA" w:rsidRPr="0087588A">
        <w:rPr>
          <w:spacing w:val="-1"/>
          <w:sz w:val="20"/>
        </w:rPr>
        <w:instrText>Movement</w:instrText>
      </w:r>
      <w:r w:rsidR="00AD20CA" w:rsidRPr="0087588A">
        <w:rPr>
          <w:spacing w:val="1"/>
          <w:sz w:val="20"/>
        </w:rPr>
        <w:instrText xml:space="preserve"> </w:instrText>
      </w:r>
      <w:r w:rsidR="00AD20CA" w:rsidRPr="0087588A">
        <w:rPr>
          <w:spacing w:val="-1"/>
          <w:sz w:val="20"/>
        </w:rPr>
        <w:instrText>from</w:instrText>
      </w:r>
      <w:r w:rsidR="00AD20CA" w:rsidRPr="0087588A">
        <w:rPr>
          <w:spacing w:val="-2"/>
          <w:sz w:val="20"/>
        </w:rPr>
        <w:instrText xml:space="preserve"> </w:instrText>
      </w:r>
      <w:r w:rsidR="00AD20CA" w:rsidRPr="0087588A">
        <w:rPr>
          <w:sz w:val="20"/>
        </w:rPr>
        <w:instrText xml:space="preserve">the </w:instrText>
      </w:r>
      <w:r w:rsidR="00AD20CA" w:rsidRPr="0087588A">
        <w:rPr>
          <w:spacing w:val="-1"/>
          <w:sz w:val="20"/>
        </w:rPr>
        <w:instrText>Stay</w:instrText>
      </w:r>
      <w:r w:rsidR="00AD20CA" w:rsidRPr="0087588A">
        <w:rPr>
          <w:spacing w:val="45"/>
          <w:sz w:val="20"/>
        </w:rPr>
        <w:instrText xml:space="preserve"> </w:instrText>
      </w:r>
      <w:r w:rsidR="00AD20CA" w:rsidRPr="0087588A">
        <w:rPr>
          <w:spacing w:val="-1"/>
          <w:sz w:val="20"/>
        </w:rPr>
        <w:instrText>Movements</w:instrText>
      </w:r>
      <w:r w:rsidR="00AD20CA" w:rsidRPr="0087588A">
        <w:rPr>
          <w:sz w:val="20"/>
        </w:rPr>
        <w:instrText xml:space="preserve"> </w:instrText>
      </w:r>
      <w:r w:rsidR="00AD20CA" w:rsidRPr="0087588A">
        <w:rPr>
          <w:spacing w:val="-1"/>
          <w:sz w:val="20"/>
        </w:rPr>
        <w:instrText>Table</w:instrText>
      </w:r>
      <w:r w:rsidR="00AD20CA" w:rsidRPr="0087588A">
        <w:instrText xml:space="preserve">" </w:instrText>
      </w:r>
      <w:r w:rsidR="00AD20CA" w:rsidRPr="0087588A">
        <w:rPr>
          <w:i/>
          <w:sz w:val="24"/>
        </w:rPr>
        <w:fldChar w:fldCharType="end"/>
      </w:r>
      <w:r w:rsidR="00DF273B" w:rsidRPr="0087588A">
        <w:rPr>
          <w:i/>
          <w:sz w:val="24"/>
        </w:rPr>
        <w:t xml:space="preserve"> </w:t>
      </w:r>
      <w:r w:rsidR="004B2918" w:rsidRPr="0087588A">
        <w:rPr>
          <w:i/>
          <w:sz w:val="24"/>
        </w:rPr>
        <w:t>Table</w:t>
      </w:r>
      <w:r w:rsidR="00EF7144" w:rsidRPr="0087588A">
        <w:rPr>
          <w:i/>
          <w:sz w:val="24"/>
        </w:rPr>
        <w:t>”</w:t>
      </w:r>
      <w:r w:rsidR="004B2918" w:rsidRPr="0087588A">
        <w:rPr>
          <w:i/>
          <w:sz w:val="24"/>
        </w:rPr>
        <w:t xml:space="preserve"> (Section</w:t>
      </w:r>
      <w:r w:rsidR="004B2918" w:rsidRPr="0087588A">
        <w:rPr>
          <w:i/>
          <w:spacing w:val="-1"/>
          <w:sz w:val="24"/>
        </w:rPr>
        <w:t xml:space="preserve"> </w:t>
      </w:r>
      <w:r w:rsidR="00677268" w:rsidRPr="0087588A">
        <w:rPr>
          <w:i/>
          <w:spacing w:val="-1"/>
          <w:sz w:val="24"/>
        </w:rPr>
        <w:t>5</w:t>
      </w:r>
      <w:r w:rsidR="00EF7144" w:rsidRPr="0087588A">
        <w:rPr>
          <w:i/>
          <w:sz w:val="24"/>
        </w:rPr>
        <w:t>.</w:t>
      </w:r>
      <w:r w:rsidR="00CC0897" w:rsidRPr="0087588A">
        <w:rPr>
          <w:i/>
          <w:sz w:val="24"/>
        </w:rPr>
        <w:t>6.2</w:t>
      </w:r>
      <w:r w:rsidR="00EF7144" w:rsidRPr="0087588A">
        <w:rPr>
          <w:i/>
          <w:spacing w:val="1"/>
          <w:sz w:val="24"/>
        </w:rPr>
        <w:t>)</w:t>
      </w:r>
      <w:r w:rsidR="004B2918" w:rsidRPr="0087588A">
        <w:rPr>
          <w:spacing w:val="-1"/>
          <w:sz w:val="24"/>
        </w:rPr>
        <w:t>.</w:t>
      </w:r>
      <w:r w:rsidR="004B2918" w:rsidRPr="0087588A">
        <w:rPr>
          <w:sz w:val="24"/>
        </w:rPr>
        <w:t xml:space="preserve"> </w:t>
      </w:r>
      <w:r w:rsidR="004B2918" w:rsidRPr="0087588A">
        <w:rPr>
          <w:spacing w:val="-1"/>
          <w:sz w:val="24"/>
        </w:rPr>
        <w:t>While</w:t>
      </w:r>
      <w:r w:rsidR="004B2918" w:rsidRPr="0087588A">
        <w:rPr>
          <w:sz w:val="24"/>
        </w:rPr>
        <w:t xml:space="preserve"> both</w:t>
      </w:r>
      <w:r w:rsidR="004B2918" w:rsidRPr="0087588A">
        <w:rPr>
          <w:spacing w:val="-2"/>
          <w:sz w:val="24"/>
        </w:rPr>
        <w:t xml:space="preserve"> </w:t>
      </w:r>
      <w:r w:rsidR="004B2918" w:rsidRPr="0087588A">
        <w:rPr>
          <w:sz w:val="24"/>
        </w:rPr>
        <w:t xml:space="preserve">are valid </w:t>
      </w:r>
      <w:r w:rsidR="004B2918" w:rsidRPr="0087588A">
        <w:rPr>
          <w:spacing w:val="-1"/>
          <w:sz w:val="24"/>
        </w:rPr>
        <w:t>methods</w:t>
      </w:r>
      <w:r w:rsidR="004B2918" w:rsidRPr="0087588A">
        <w:rPr>
          <w:sz w:val="24"/>
        </w:rPr>
        <w:t xml:space="preserve"> of selecting</w:t>
      </w:r>
      <w:r w:rsidR="004B2918" w:rsidRPr="0087588A">
        <w:rPr>
          <w:spacing w:val="-2"/>
          <w:sz w:val="24"/>
        </w:rPr>
        <w:t xml:space="preserve"> </w:t>
      </w:r>
      <w:r w:rsidR="004B2918" w:rsidRPr="0087588A">
        <w:rPr>
          <w:spacing w:val="-1"/>
          <w:sz w:val="24"/>
        </w:rPr>
        <w:t>reviews,</w:t>
      </w:r>
      <w:r w:rsidR="004B2918" w:rsidRPr="0087588A">
        <w:rPr>
          <w:sz w:val="24"/>
        </w:rPr>
        <w:t xml:space="preserve"> Section</w:t>
      </w:r>
      <w:r w:rsidR="004B2918" w:rsidRPr="0087588A">
        <w:rPr>
          <w:spacing w:val="3"/>
          <w:sz w:val="24"/>
        </w:rPr>
        <w:t xml:space="preserve"> </w:t>
      </w:r>
      <w:r w:rsidR="00677268" w:rsidRPr="0087588A">
        <w:rPr>
          <w:spacing w:val="3"/>
          <w:sz w:val="24"/>
        </w:rPr>
        <w:t>5</w:t>
      </w:r>
      <w:r w:rsidR="008F7ABA" w:rsidRPr="0087588A">
        <w:rPr>
          <w:spacing w:val="-1"/>
          <w:sz w:val="24"/>
        </w:rPr>
        <w:t>.</w:t>
      </w:r>
      <w:r w:rsidR="00CC0897" w:rsidRPr="0087588A">
        <w:rPr>
          <w:spacing w:val="-1"/>
          <w:sz w:val="24"/>
        </w:rPr>
        <w:t>6</w:t>
      </w:r>
      <w:r w:rsidR="004B2918" w:rsidRPr="0087588A">
        <w:rPr>
          <w:spacing w:val="-1"/>
          <w:sz w:val="24"/>
        </w:rPr>
        <w:t>,</w:t>
      </w:r>
      <w:r w:rsidR="004B2918" w:rsidRPr="0087588A">
        <w:rPr>
          <w:spacing w:val="39"/>
          <w:sz w:val="24"/>
        </w:rPr>
        <w:t xml:space="preserve"> </w:t>
      </w:r>
      <w:r w:rsidR="00EF7144" w:rsidRPr="0087588A">
        <w:rPr>
          <w:spacing w:val="39"/>
          <w:sz w:val="24"/>
        </w:rPr>
        <w:t>“</w:t>
      </w:r>
      <w:r w:rsidR="004B2918" w:rsidRPr="0087588A">
        <w:rPr>
          <w:i/>
          <w:sz w:val="24"/>
        </w:rPr>
        <w:t>Selecting a</w:t>
      </w:r>
      <w:r w:rsidR="004B2918" w:rsidRPr="0087588A">
        <w:rPr>
          <w:i/>
          <w:spacing w:val="-1"/>
          <w:sz w:val="24"/>
        </w:rPr>
        <w:t xml:space="preserve"> </w:t>
      </w:r>
      <w:r w:rsidR="004B2918" w:rsidRPr="0087588A">
        <w:rPr>
          <w:i/>
          <w:sz w:val="24"/>
        </w:rPr>
        <w:t>Review from</w:t>
      </w:r>
      <w:r w:rsidR="004B2918" w:rsidRPr="0087588A">
        <w:rPr>
          <w:i/>
          <w:spacing w:val="-2"/>
          <w:sz w:val="24"/>
        </w:rPr>
        <w:t xml:space="preserve"> </w:t>
      </w:r>
      <w:r w:rsidR="004B2918" w:rsidRPr="0087588A">
        <w:rPr>
          <w:i/>
          <w:sz w:val="24"/>
        </w:rPr>
        <w:t xml:space="preserve">the </w:t>
      </w:r>
      <w:r w:rsidR="004B2918" w:rsidRPr="0087588A">
        <w:rPr>
          <w:i/>
          <w:spacing w:val="-1"/>
          <w:sz w:val="24"/>
        </w:rPr>
        <w:t>Reviews</w:t>
      </w:r>
      <w:r w:rsidR="004B2918" w:rsidRPr="0087588A">
        <w:rPr>
          <w:i/>
          <w:sz w:val="24"/>
        </w:rPr>
        <w:t xml:space="preserve"> Table</w:t>
      </w:r>
      <w:r w:rsidR="00EF7144" w:rsidRPr="0087588A">
        <w:rPr>
          <w:i/>
          <w:sz w:val="24"/>
        </w:rPr>
        <w:t>”</w:t>
      </w:r>
      <w:r w:rsidR="004B2918" w:rsidRPr="0087588A">
        <w:rPr>
          <w:i/>
          <w:spacing w:val="1"/>
          <w:sz w:val="24"/>
        </w:rPr>
        <w:t xml:space="preserve"> </w:t>
      </w:r>
      <w:r w:rsidR="004B2918" w:rsidRPr="0087588A">
        <w:rPr>
          <w:sz w:val="24"/>
        </w:rPr>
        <w:t>provides instructions</w:t>
      </w:r>
      <w:r w:rsidR="004B2918" w:rsidRPr="0087588A">
        <w:rPr>
          <w:spacing w:val="-1"/>
          <w:sz w:val="24"/>
        </w:rPr>
        <w:t xml:space="preserve"> </w:t>
      </w:r>
      <w:r w:rsidR="004B2918" w:rsidRPr="0087588A">
        <w:rPr>
          <w:sz w:val="24"/>
        </w:rPr>
        <w:t xml:space="preserve">for the </w:t>
      </w:r>
      <w:r w:rsidR="004B2918" w:rsidRPr="0087588A">
        <w:rPr>
          <w:spacing w:val="-1"/>
          <w:sz w:val="24"/>
        </w:rPr>
        <w:t>preferred</w:t>
      </w:r>
      <w:r w:rsidR="004B2918" w:rsidRPr="0087588A">
        <w:rPr>
          <w:sz w:val="24"/>
        </w:rPr>
        <w:t xml:space="preserve"> </w:t>
      </w:r>
      <w:r w:rsidR="004B2918" w:rsidRPr="0087588A">
        <w:rPr>
          <w:spacing w:val="-1"/>
          <w:sz w:val="24"/>
        </w:rPr>
        <w:t>method.</w:t>
      </w:r>
    </w:p>
    <w:p w:rsidR="004B2918" w:rsidRPr="0087588A" w:rsidRDefault="004B2918" w:rsidP="004B2918">
      <w:pPr>
        <w:pStyle w:val="BodyText"/>
        <w:spacing w:line="241" w:lineRule="auto"/>
        <w:ind w:right="115"/>
      </w:pPr>
      <w:r w:rsidRPr="0087588A">
        <w:rPr>
          <w:spacing w:val="-1"/>
        </w:rPr>
        <w:t>Patient</w:t>
      </w:r>
      <w:r w:rsidRPr="0087588A">
        <w:t xml:space="preserve"> </w:t>
      </w:r>
      <w:r w:rsidRPr="0087588A">
        <w:rPr>
          <w:spacing w:val="-1"/>
        </w:rPr>
        <w:t>reviews</w:t>
      </w:r>
      <w:r w:rsidRPr="0087588A">
        <w:t xml:space="preserve"> that have</w:t>
      </w:r>
      <w:r w:rsidRPr="0087588A">
        <w:rPr>
          <w:spacing w:val="-1"/>
        </w:rPr>
        <w:t xml:space="preserve"> </w:t>
      </w:r>
      <w:r w:rsidRPr="0087588A">
        <w:t xml:space="preserve">not been </w:t>
      </w:r>
      <w:r w:rsidRPr="0087588A">
        <w:rPr>
          <w:spacing w:val="-1"/>
        </w:rPr>
        <w:t>locked</w:t>
      </w:r>
      <w:r w:rsidRPr="0087588A">
        <w:t xml:space="preserve"> into</w:t>
      </w:r>
      <w:r w:rsidRPr="0087588A">
        <w:rPr>
          <w:spacing w:val="-1"/>
        </w:rPr>
        <w:t xml:space="preserve"> the</w:t>
      </w:r>
      <w:r w:rsidRPr="0087588A">
        <w:t xml:space="preserve"> database </w:t>
      </w:r>
      <w:r w:rsidRPr="0087588A">
        <w:rPr>
          <w:spacing w:val="-1"/>
        </w:rPr>
        <w:t>and</w:t>
      </w:r>
      <w:r w:rsidRPr="0087588A">
        <w:t xml:space="preserve"> </w:t>
      </w:r>
      <w:r w:rsidRPr="0087588A">
        <w:rPr>
          <w:spacing w:val="-1"/>
        </w:rPr>
        <w:t>may</w:t>
      </w:r>
      <w:r w:rsidRPr="0087588A">
        <w:t xml:space="preserve"> be requiring </w:t>
      </w:r>
      <w:r w:rsidRPr="0087588A">
        <w:rPr>
          <w:spacing w:val="-1"/>
        </w:rPr>
        <w:t>further</w:t>
      </w:r>
      <w:r w:rsidRPr="0087588A">
        <w:t xml:space="preserve"> </w:t>
      </w:r>
      <w:r w:rsidRPr="0087588A">
        <w:rPr>
          <w:spacing w:val="-1"/>
        </w:rPr>
        <w:t>review</w:t>
      </w:r>
      <w:r w:rsidRPr="0087588A">
        <w:rPr>
          <w:spacing w:val="65"/>
        </w:rPr>
        <w:t xml:space="preserve"> </w:t>
      </w:r>
      <w:r w:rsidRPr="0087588A">
        <w:t xml:space="preserve">and </w:t>
      </w:r>
      <w:r w:rsidRPr="0087588A">
        <w:rPr>
          <w:spacing w:val="-1"/>
        </w:rPr>
        <w:t>completion</w:t>
      </w:r>
      <w:r w:rsidRPr="0087588A">
        <w:t xml:space="preserve"> or </w:t>
      </w:r>
      <w:r w:rsidRPr="0087588A">
        <w:rPr>
          <w:spacing w:val="-1"/>
        </w:rPr>
        <w:t>that</w:t>
      </w:r>
      <w:r w:rsidRPr="0087588A">
        <w:t xml:space="preserve"> </w:t>
      </w:r>
      <w:r w:rsidRPr="0087588A">
        <w:rPr>
          <w:spacing w:val="-1"/>
        </w:rPr>
        <w:t>have</w:t>
      </w:r>
      <w:r w:rsidRPr="0087588A">
        <w:t xml:space="preserve"> been unlocked will </w:t>
      </w:r>
      <w:r w:rsidRPr="0087588A">
        <w:rPr>
          <w:spacing w:val="-1"/>
        </w:rPr>
        <w:t xml:space="preserve">display </w:t>
      </w:r>
      <w:r w:rsidRPr="0087588A">
        <w:t>a</w:t>
      </w:r>
      <w:r w:rsidRPr="0087588A">
        <w:rPr>
          <w:spacing w:val="2"/>
        </w:rPr>
        <w:t xml:space="preserve"> </w:t>
      </w:r>
      <w:r w:rsidRPr="0087588A">
        <w:rPr>
          <w:color w:val="0000FF"/>
          <w:u w:val="single" w:color="0000FF"/>
        </w:rPr>
        <w:t xml:space="preserve">Review </w:t>
      </w:r>
      <w:r w:rsidRPr="0087588A">
        <w:rPr>
          <w:spacing w:val="-1"/>
        </w:rPr>
        <w:t>hyperlink</w:t>
      </w:r>
      <w:r w:rsidRPr="0087588A">
        <w:t xml:space="preserve"> in the </w:t>
      </w:r>
      <w:r w:rsidRPr="0087588A">
        <w:rPr>
          <w:b/>
          <w:bCs/>
          <w:spacing w:val="-1"/>
        </w:rPr>
        <w:t>Reviews</w:t>
      </w:r>
      <w:r w:rsidRPr="0087588A">
        <w:rPr>
          <w:b/>
          <w:bCs/>
        </w:rPr>
        <w:t xml:space="preserve"> </w:t>
      </w:r>
      <w:r w:rsidRPr="0087588A">
        <w:t>table.</w:t>
      </w:r>
      <w:r w:rsidRPr="0087588A">
        <w:rPr>
          <w:spacing w:val="55"/>
        </w:rPr>
        <w:t xml:space="preserve"> </w:t>
      </w:r>
      <w:r w:rsidRPr="0087588A">
        <w:t>Clicking the</w:t>
      </w:r>
      <w:r w:rsidRPr="0087588A">
        <w:rPr>
          <w:spacing w:val="-2"/>
        </w:rPr>
        <w:t xml:space="preserve"> </w:t>
      </w:r>
      <w:r w:rsidRPr="0087588A">
        <w:t xml:space="preserve">hyperlink will </w:t>
      </w:r>
      <w:r w:rsidRPr="0087588A">
        <w:rPr>
          <w:spacing w:val="-1"/>
        </w:rPr>
        <w:t>open</w:t>
      </w:r>
      <w:r w:rsidRPr="0087588A">
        <w:t xml:space="preserve"> the </w:t>
      </w:r>
      <w:r w:rsidRPr="0087588A">
        <w:rPr>
          <w:b/>
          <w:bCs/>
          <w:i/>
        </w:rPr>
        <w:t xml:space="preserve">Review </w:t>
      </w:r>
      <w:r w:rsidRPr="0087588A">
        <w:rPr>
          <w:b/>
          <w:bCs/>
          <w:i/>
          <w:spacing w:val="-1"/>
        </w:rPr>
        <w:t>Summary</w:t>
      </w:r>
      <w:r w:rsidRPr="0087588A">
        <w:rPr>
          <w:b/>
          <w:bCs/>
          <w:i/>
          <w:spacing w:val="1"/>
        </w:rPr>
        <w:t xml:space="preserve"> </w:t>
      </w:r>
      <w:r w:rsidRPr="0087588A">
        <w:rPr>
          <w:spacing w:val="-1"/>
        </w:rPr>
        <w:t xml:space="preserve">screen </w:t>
      </w:r>
      <w:r w:rsidRPr="0087588A">
        <w:t>and you can</w:t>
      </w:r>
      <w:r w:rsidRPr="0087588A">
        <w:rPr>
          <w:spacing w:val="-2"/>
        </w:rPr>
        <w:t xml:space="preserve"> </w:t>
      </w:r>
      <w:r w:rsidRPr="0087588A">
        <w:t>continue</w:t>
      </w:r>
      <w:r w:rsidRPr="0087588A">
        <w:rPr>
          <w:spacing w:val="29"/>
        </w:rPr>
        <w:t xml:space="preserve"> </w:t>
      </w:r>
      <w:r w:rsidRPr="0087588A">
        <w:t>working on the review from</w:t>
      </w:r>
      <w:r w:rsidRPr="0087588A">
        <w:rPr>
          <w:spacing w:val="-2"/>
        </w:rPr>
        <w:t xml:space="preserve"> </w:t>
      </w:r>
      <w:r w:rsidRPr="0087588A">
        <w:t xml:space="preserve">there. You </w:t>
      </w:r>
      <w:r w:rsidRPr="0087588A">
        <w:rPr>
          <w:spacing w:val="-1"/>
        </w:rPr>
        <w:t>will</w:t>
      </w:r>
      <w:r w:rsidRPr="0087588A">
        <w:t xml:space="preserve"> also</w:t>
      </w:r>
      <w:r w:rsidRPr="0087588A">
        <w:rPr>
          <w:spacing w:val="-1"/>
        </w:rPr>
        <w:t xml:space="preserve"> </w:t>
      </w:r>
      <w:r w:rsidRPr="0087588A">
        <w:t xml:space="preserve">have the </w:t>
      </w:r>
      <w:r w:rsidRPr="0087588A">
        <w:rPr>
          <w:spacing w:val="-1"/>
        </w:rPr>
        <w:t>option</w:t>
      </w:r>
      <w:r w:rsidRPr="0087588A">
        <w:t xml:space="preserve"> to copy</w:t>
      </w:r>
      <w:r w:rsidRPr="0087588A">
        <w:rPr>
          <w:spacing w:val="-1"/>
        </w:rPr>
        <w:t xml:space="preserve"> the</w:t>
      </w:r>
      <w:r w:rsidRPr="0087588A">
        <w:t xml:space="preserve"> review</w:t>
      </w:r>
      <w:r w:rsidRPr="0087588A">
        <w:rPr>
          <w:spacing w:val="1"/>
        </w:rPr>
        <w:t xml:space="preserve"> </w:t>
      </w:r>
      <w:r w:rsidRPr="0087588A">
        <w:t xml:space="preserve">– just </w:t>
      </w:r>
      <w:r w:rsidRPr="0087588A">
        <w:rPr>
          <w:spacing w:val="-1"/>
        </w:rPr>
        <w:t>click</w:t>
      </w:r>
      <w:r w:rsidRPr="0087588A">
        <w:rPr>
          <w:spacing w:val="29"/>
        </w:rPr>
        <w:t xml:space="preserve"> </w:t>
      </w:r>
      <w:r w:rsidRPr="0087588A">
        <w:t xml:space="preserve">the </w:t>
      </w:r>
      <w:r w:rsidRPr="0087588A">
        <w:rPr>
          <w:spacing w:val="-1"/>
        </w:rPr>
        <w:t>&lt;</w:t>
      </w:r>
      <w:r w:rsidRPr="0087588A">
        <w:rPr>
          <w:rFonts w:ascii="Courier New" w:eastAsia="Courier New" w:hAnsi="Courier New" w:cs="Courier New"/>
          <w:spacing w:val="-1"/>
          <w:sz w:val="20"/>
        </w:rPr>
        <w:t>Copy</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This Review</w:t>
      </w:r>
      <w:r w:rsidRPr="0087588A">
        <w:rPr>
          <w:spacing w:val="-1"/>
        </w:rPr>
        <w:t>&gt;</w:t>
      </w:r>
      <w:r w:rsidRPr="0087588A">
        <w:t xml:space="preserve"> button.</w:t>
      </w:r>
    </w:p>
    <w:p w:rsidR="004B2918" w:rsidRPr="0087588A" w:rsidRDefault="004B2918" w:rsidP="004B2918">
      <w:pPr>
        <w:pStyle w:val="BodyText"/>
        <w:spacing w:line="242" w:lineRule="auto"/>
        <w:ind w:right="167"/>
      </w:pPr>
      <w:r w:rsidRPr="0087588A">
        <w:t xml:space="preserve">Reviews </w:t>
      </w:r>
      <w:r w:rsidRPr="0087588A">
        <w:rPr>
          <w:spacing w:val="-1"/>
        </w:rPr>
        <w:t>that</w:t>
      </w:r>
      <w:r w:rsidRPr="0087588A">
        <w:t xml:space="preserve"> have been </w:t>
      </w:r>
      <w:r w:rsidRPr="0087588A">
        <w:rPr>
          <w:spacing w:val="-1"/>
        </w:rPr>
        <w:t>locked</w:t>
      </w:r>
      <w:r w:rsidRPr="0087588A">
        <w:t xml:space="preserve"> to </w:t>
      </w:r>
      <w:r w:rsidRPr="0087588A">
        <w:rPr>
          <w:spacing w:val="-1"/>
        </w:rPr>
        <w:t xml:space="preserve">the </w:t>
      </w:r>
      <w:r w:rsidRPr="0087588A">
        <w:t xml:space="preserve">database </w:t>
      </w:r>
      <w:r w:rsidRPr="0087588A">
        <w:rPr>
          <w:spacing w:val="-1"/>
        </w:rPr>
        <w:t>will</w:t>
      </w:r>
      <w:r w:rsidRPr="0087588A">
        <w:t xml:space="preserve"> display a</w:t>
      </w:r>
      <w:r w:rsidRPr="0087588A">
        <w:rPr>
          <w:spacing w:val="1"/>
        </w:rPr>
        <w:t xml:space="preserve"> </w:t>
      </w:r>
      <w:r w:rsidRPr="0087588A">
        <w:rPr>
          <w:color w:val="0000FF"/>
          <w:u w:val="single" w:color="0000FF"/>
        </w:rPr>
        <w:t>View</w:t>
      </w:r>
      <w:r w:rsidRPr="0087588A">
        <w:rPr>
          <w:color w:val="0000FF"/>
          <w:spacing w:val="-1"/>
          <w:u w:val="single" w:color="0000FF"/>
        </w:rPr>
        <w:t xml:space="preserve"> </w:t>
      </w:r>
      <w:r w:rsidRPr="0087588A">
        <w:t xml:space="preserve">hyperlink in </w:t>
      </w:r>
      <w:r w:rsidRPr="0087588A">
        <w:rPr>
          <w:spacing w:val="-1"/>
        </w:rPr>
        <w:t>the</w:t>
      </w:r>
      <w:r w:rsidRPr="0087588A">
        <w:t xml:space="preserve"> </w:t>
      </w:r>
      <w:r w:rsidRPr="0087588A">
        <w:rPr>
          <w:b/>
          <w:spacing w:val="-1"/>
        </w:rPr>
        <w:t>Reviews</w:t>
      </w:r>
      <w:r w:rsidRPr="0087588A">
        <w:rPr>
          <w:b/>
          <w:spacing w:val="35"/>
        </w:rPr>
        <w:t xml:space="preserve"> </w:t>
      </w:r>
      <w:r w:rsidRPr="0087588A">
        <w:t xml:space="preserve">table. </w:t>
      </w:r>
      <w:r w:rsidRPr="0087588A">
        <w:rPr>
          <w:spacing w:val="-1"/>
        </w:rPr>
        <w:t>Clicking</w:t>
      </w:r>
      <w:r w:rsidRPr="0087588A">
        <w:t xml:space="preserve"> the hyperlink will open the </w:t>
      </w:r>
      <w:r w:rsidRPr="0087588A">
        <w:rPr>
          <w:b/>
          <w:i/>
        </w:rPr>
        <w:t>Review</w:t>
      </w:r>
      <w:r w:rsidRPr="0087588A">
        <w:rPr>
          <w:b/>
          <w:i/>
          <w:spacing w:val="-1"/>
        </w:rPr>
        <w:t xml:space="preserve"> </w:t>
      </w:r>
      <w:r w:rsidRPr="0087588A">
        <w:rPr>
          <w:b/>
          <w:i/>
        </w:rPr>
        <w:t xml:space="preserve">Summary </w:t>
      </w:r>
      <w:r w:rsidRPr="0087588A">
        <w:t>screen, and</w:t>
      </w:r>
      <w:r w:rsidRPr="0087588A">
        <w:rPr>
          <w:spacing w:val="-2"/>
        </w:rPr>
        <w:t xml:space="preserve"> </w:t>
      </w:r>
      <w:r w:rsidRPr="0087588A">
        <w:t xml:space="preserve">you can </w:t>
      </w:r>
      <w:r w:rsidRPr="0087588A">
        <w:rPr>
          <w:spacing w:val="-1"/>
        </w:rPr>
        <w:t>look</w:t>
      </w:r>
      <w:r w:rsidRPr="0087588A">
        <w:t xml:space="preserve"> at the</w:t>
      </w:r>
      <w:r w:rsidRPr="0087588A">
        <w:rPr>
          <w:spacing w:val="28"/>
        </w:rPr>
        <w:t xml:space="preserve"> </w:t>
      </w:r>
      <w:r w:rsidRPr="0087588A">
        <w:t>review and,</w:t>
      </w:r>
      <w:r w:rsidRPr="0087588A">
        <w:rPr>
          <w:spacing w:val="-2"/>
        </w:rPr>
        <w:t xml:space="preserve"> </w:t>
      </w:r>
      <w:r w:rsidRPr="0087588A">
        <w:t xml:space="preserve">if desired, </w:t>
      </w:r>
      <w:r w:rsidRPr="0087588A">
        <w:rPr>
          <w:spacing w:val="-1"/>
        </w:rPr>
        <w:t>you</w:t>
      </w:r>
      <w:r w:rsidRPr="0087588A">
        <w:t xml:space="preserve"> can </w:t>
      </w:r>
      <w:r w:rsidRPr="0087588A">
        <w:rPr>
          <w:spacing w:val="-1"/>
        </w:rPr>
        <w:t>edit</w:t>
      </w:r>
      <w:r w:rsidRPr="0087588A">
        <w:t xml:space="preserve"> the </w:t>
      </w:r>
      <w:r w:rsidRPr="0087588A">
        <w:rPr>
          <w:spacing w:val="-1"/>
        </w:rPr>
        <w:t>review,</w:t>
      </w:r>
      <w:r w:rsidRPr="0087588A">
        <w:t xml:space="preserve"> delete the</w:t>
      </w:r>
      <w:r w:rsidRPr="0087588A">
        <w:rPr>
          <w:spacing w:val="-1"/>
        </w:rPr>
        <w:t xml:space="preserve"> review,</w:t>
      </w:r>
      <w:r w:rsidRPr="0087588A">
        <w:t xml:space="preserve"> or copy</w:t>
      </w:r>
      <w:r w:rsidRPr="0087588A">
        <w:rPr>
          <w:spacing w:val="-1"/>
        </w:rPr>
        <w:t xml:space="preserve"> </w:t>
      </w:r>
      <w:r w:rsidRPr="0087588A">
        <w:t xml:space="preserve">the </w:t>
      </w:r>
      <w:r w:rsidRPr="0087588A">
        <w:rPr>
          <w:spacing w:val="-1"/>
        </w:rPr>
        <w:t>review</w:t>
      </w:r>
      <w:r w:rsidRPr="0087588A">
        <w:rPr>
          <w:spacing w:val="-2"/>
        </w:rPr>
        <w:t xml:space="preserve"> </w:t>
      </w:r>
      <w:r w:rsidRPr="0087588A">
        <w:t>and save it</w:t>
      </w:r>
      <w:r w:rsidRPr="0087588A">
        <w:rPr>
          <w:spacing w:val="39"/>
        </w:rPr>
        <w:t xml:space="preserve"> </w:t>
      </w:r>
      <w:r w:rsidRPr="0087588A">
        <w:t>with another</w:t>
      </w:r>
      <w:r w:rsidRPr="0087588A">
        <w:rPr>
          <w:spacing w:val="-2"/>
        </w:rPr>
        <w:t xml:space="preserve"> </w:t>
      </w:r>
      <w:r w:rsidRPr="0087588A">
        <w:t xml:space="preserve">date. </w:t>
      </w:r>
      <w:r w:rsidRPr="0087588A">
        <w:rPr>
          <w:spacing w:val="-1"/>
        </w:rPr>
        <w:t>When</w:t>
      </w:r>
      <w:r w:rsidRPr="0087588A">
        <w:rPr>
          <w:spacing w:val="1"/>
        </w:rPr>
        <w:t xml:space="preserve"> </w:t>
      </w:r>
      <w:r w:rsidRPr="0087588A">
        <w:t xml:space="preserve">you open the review, you will see </w:t>
      </w:r>
      <w:r w:rsidRPr="0087588A">
        <w:rPr>
          <w:spacing w:val="-1"/>
        </w:rPr>
        <w:t>&lt;</w:t>
      </w:r>
      <w:r w:rsidRPr="0087588A">
        <w:rPr>
          <w:rFonts w:ascii="Courier New"/>
          <w:spacing w:val="-1"/>
          <w:sz w:val="20"/>
        </w:rPr>
        <w:t>Close</w:t>
      </w:r>
      <w:r w:rsidRPr="0087588A">
        <w:rPr>
          <w:spacing w:val="-1"/>
        </w:rPr>
        <w:t>&gt;,</w:t>
      </w:r>
      <w:r w:rsidRPr="0087588A">
        <w:t xml:space="preserve"> </w:t>
      </w:r>
      <w:r w:rsidRPr="0087588A">
        <w:rPr>
          <w:spacing w:val="-1"/>
        </w:rPr>
        <w:t>&lt;</w:t>
      </w:r>
      <w:r w:rsidRPr="0087588A">
        <w:rPr>
          <w:rFonts w:ascii="Courier New" w:eastAsia="Courier New" w:hAnsi="Courier New" w:cs="Courier New"/>
          <w:spacing w:val="-1"/>
          <w:sz w:val="20"/>
        </w:rPr>
        <w:t>Copy</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This Review</w:t>
      </w:r>
      <w:r w:rsidRPr="0087588A">
        <w:rPr>
          <w:spacing w:val="-1"/>
        </w:rPr>
        <w:t>&gt;</w:t>
      </w:r>
      <w:r w:rsidRPr="0087588A">
        <w:t xml:space="preserve"> button.</w:t>
      </w:r>
    </w:p>
    <w:p w:rsidR="004B2918" w:rsidRPr="0087588A" w:rsidRDefault="004B2918" w:rsidP="004B2918">
      <w:pPr>
        <w:pStyle w:val="BodyText"/>
        <w:spacing w:line="239" w:lineRule="auto"/>
        <w:ind w:right="167"/>
      </w:pPr>
      <w:r w:rsidRPr="0087588A">
        <w:rPr>
          <w:spacing w:val="-1"/>
        </w:rPr>
        <w:t>&lt;</w:t>
      </w:r>
      <w:r w:rsidRPr="0087588A">
        <w:rPr>
          <w:rFonts w:ascii="Courier New"/>
          <w:spacing w:val="-1"/>
          <w:sz w:val="20"/>
        </w:rPr>
        <w:t>Unlock</w:t>
      </w:r>
      <w:r w:rsidRPr="0087588A">
        <w:rPr>
          <w:spacing w:val="-1"/>
        </w:rPr>
        <w:t>&gt;,</w:t>
      </w:r>
      <w:r w:rsidRPr="0087588A">
        <w:t xml:space="preserve"> </w:t>
      </w:r>
      <w:r w:rsidRPr="0087588A">
        <w:rPr>
          <w:spacing w:val="-1"/>
        </w:rPr>
        <w:t>&lt;</w:t>
      </w:r>
      <w:r w:rsidRPr="0087588A">
        <w:rPr>
          <w:rFonts w:ascii="Courier New"/>
          <w:spacing w:val="-1"/>
          <w:sz w:val="20"/>
        </w:rPr>
        <w:t>Delete</w:t>
      </w:r>
      <w:r w:rsidRPr="0087588A">
        <w:rPr>
          <w:spacing w:val="-1"/>
        </w:rPr>
        <w:t>&gt;</w:t>
      </w:r>
      <w:r w:rsidRPr="0087588A">
        <w:t xml:space="preserve"> </w:t>
      </w:r>
      <w:r w:rsidRPr="0087588A">
        <w:rPr>
          <w:spacing w:val="-1"/>
        </w:rPr>
        <w:t>and</w:t>
      </w:r>
      <w:r w:rsidRPr="0087588A">
        <w:t xml:space="preserve"> </w:t>
      </w:r>
      <w:r w:rsidRPr="0087588A">
        <w:rPr>
          <w:spacing w:val="-1"/>
        </w:rPr>
        <w:t>&lt;</w:t>
      </w:r>
      <w:r w:rsidRPr="0087588A">
        <w:rPr>
          <w:rFonts w:ascii="Courier New"/>
          <w:spacing w:val="-1"/>
          <w:sz w:val="20"/>
        </w:rPr>
        <w:t>Print</w:t>
      </w:r>
      <w:r w:rsidRPr="0087588A">
        <w:rPr>
          <w:spacing w:val="-1"/>
        </w:rPr>
        <w:t>&gt;</w:t>
      </w:r>
      <w:r w:rsidRPr="0087588A">
        <w:t xml:space="preserve"> buttons. If </w:t>
      </w:r>
      <w:r w:rsidRPr="0087588A">
        <w:rPr>
          <w:spacing w:val="-1"/>
        </w:rPr>
        <w:t>the</w:t>
      </w:r>
      <w:r w:rsidRPr="0087588A">
        <w:t xml:space="preserve"> review </w:t>
      </w:r>
      <w:r w:rsidRPr="0087588A">
        <w:rPr>
          <w:spacing w:val="-1"/>
        </w:rPr>
        <w:t>included</w:t>
      </w:r>
      <w:r w:rsidRPr="0087588A">
        <w:t xml:space="preserve"> an </w:t>
      </w:r>
      <w:r w:rsidRPr="0087588A">
        <w:rPr>
          <w:spacing w:val="-1"/>
        </w:rPr>
        <w:t>admission</w:t>
      </w:r>
      <w:r w:rsidRPr="0087588A">
        <w:t xml:space="preserve"> or day that </w:t>
      </w:r>
      <w:r w:rsidRPr="0087588A">
        <w:rPr>
          <w:spacing w:val="-1"/>
        </w:rPr>
        <w:t>did</w:t>
      </w:r>
      <w:r w:rsidRPr="0087588A">
        <w:rPr>
          <w:spacing w:val="49"/>
        </w:rPr>
        <w:t xml:space="preserve"> </w:t>
      </w:r>
      <w:r w:rsidRPr="0087588A">
        <w:t xml:space="preserve">not </w:t>
      </w:r>
      <w:r w:rsidRPr="0087588A">
        <w:rPr>
          <w:spacing w:val="-1"/>
        </w:rPr>
        <w:t>meet</w:t>
      </w:r>
      <w:r w:rsidRPr="0087588A">
        <w:t xml:space="preserve"> criteria, </w:t>
      </w:r>
      <w:r w:rsidRPr="0087588A">
        <w:rPr>
          <w:spacing w:val="-1"/>
        </w:rPr>
        <w:t>depending</w:t>
      </w:r>
      <w:r w:rsidRPr="0087588A">
        <w:t xml:space="preserve"> on the </w:t>
      </w:r>
      <w:r w:rsidRPr="0087588A">
        <w:rPr>
          <w:spacing w:val="-1"/>
        </w:rPr>
        <w:t>state</w:t>
      </w:r>
      <w:r w:rsidRPr="0087588A">
        <w:t xml:space="preserve"> of the </w:t>
      </w:r>
      <w:r w:rsidRPr="0087588A">
        <w:rPr>
          <w:spacing w:val="-1"/>
        </w:rPr>
        <w:t>review</w:t>
      </w:r>
      <w:r w:rsidRPr="0087588A">
        <w:t xml:space="preserve"> you </w:t>
      </w:r>
      <w:r w:rsidRPr="0087588A">
        <w:rPr>
          <w:spacing w:val="-1"/>
        </w:rPr>
        <w:t>will</w:t>
      </w:r>
      <w:r w:rsidRPr="0087588A">
        <w:t xml:space="preserve"> also see</w:t>
      </w:r>
      <w:r w:rsidRPr="0087588A">
        <w:rPr>
          <w:spacing w:val="-1"/>
        </w:rPr>
        <w:t xml:space="preserve"> the</w:t>
      </w:r>
      <w:r w:rsidRPr="0087588A">
        <w:t xml:space="preserve"> </w:t>
      </w:r>
      <w:r w:rsidRPr="0087588A">
        <w:rPr>
          <w:spacing w:val="-1"/>
        </w:rPr>
        <w:t>&lt;</w:t>
      </w:r>
      <w:r w:rsidRPr="0087588A">
        <w:rPr>
          <w:rFonts w:ascii="Courier New"/>
          <w:spacing w:val="-1"/>
          <w:sz w:val="20"/>
        </w:rPr>
        <w:t>Unlock Physician</w:t>
      </w:r>
      <w:r w:rsidRPr="0087588A">
        <w:rPr>
          <w:rFonts w:ascii="Courier New"/>
          <w:spacing w:val="50"/>
          <w:sz w:val="20"/>
        </w:rPr>
        <w:t xml:space="preserve"> </w:t>
      </w:r>
      <w:r w:rsidRPr="0087588A">
        <w:rPr>
          <w:rFonts w:ascii="Courier New"/>
          <w:spacing w:val="-1"/>
          <w:sz w:val="20"/>
        </w:rPr>
        <w:t>Advisor Review</w:t>
      </w:r>
      <w:r w:rsidR="00061DDF" w:rsidRPr="0087588A">
        <w:rPr>
          <w:rFonts w:ascii="Courier New"/>
          <w:spacing w:val="-1"/>
          <w:sz w:val="20"/>
        </w:rPr>
        <w:fldChar w:fldCharType="begin"/>
      </w:r>
      <w:r w:rsidR="00061DDF" w:rsidRPr="0087588A">
        <w:instrText xml:space="preserve"> XE "</w:instrText>
      </w:r>
      <w:r w:rsidR="00061DDF" w:rsidRPr="0087588A">
        <w:rPr>
          <w:spacing w:val="-1"/>
          <w:sz w:val="20"/>
        </w:rPr>
        <w:instrText>Physician</w:instrText>
      </w:r>
      <w:r w:rsidR="00061DDF" w:rsidRPr="0087588A">
        <w:rPr>
          <w:sz w:val="20"/>
        </w:rPr>
        <w:instrText xml:space="preserve"> </w:instrText>
      </w:r>
      <w:r w:rsidR="00061DDF" w:rsidRPr="0087588A">
        <w:rPr>
          <w:spacing w:val="-1"/>
          <w:sz w:val="20"/>
        </w:rPr>
        <w:instrText>Advisor Review</w:instrText>
      </w:r>
      <w:r w:rsidR="00061DDF" w:rsidRPr="0087588A">
        <w:instrText xml:space="preserve">" </w:instrText>
      </w:r>
      <w:r w:rsidR="00061DDF" w:rsidRPr="0087588A">
        <w:rPr>
          <w:rFonts w:ascii="Courier New"/>
          <w:spacing w:val="-1"/>
          <w:sz w:val="20"/>
        </w:rPr>
        <w:fldChar w:fldCharType="end"/>
      </w:r>
      <w:r w:rsidRPr="0087588A">
        <w:rPr>
          <w:spacing w:val="-1"/>
        </w:rPr>
        <w:t>&gt;</w:t>
      </w:r>
      <w:r w:rsidRPr="0087588A">
        <w:t xml:space="preserve"> </w:t>
      </w:r>
      <w:r w:rsidR="006A08FC" w:rsidRPr="0087588A">
        <w:rPr>
          <w:spacing w:val="-1"/>
        </w:rPr>
        <w:t xml:space="preserve">button </w:t>
      </w:r>
      <w:r w:rsidRPr="0087588A">
        <w:t xml:space="preserve">(See </w:t>
      </w:r>
      <w:r w:rsidRPr="0087588A">
        <w:rPr>
          <w:spacing w:val="-1"/>
        </w:rPr>
        <w:t>Section</w:t>
      </w:r>
      <w:r w:rsidR="00677268" w:rsidRPr="0087588A">
        <w:t xml:space="preserve"> 12</w:t>
      </w:r>
      <w:r w:rsidRPr="0087588A">
        <w:t xml:space="preserve">.2 for </w:t>
      </w:r>
      <w:r w:rsidRPr="0087588A">
        <w:rPr>
          <w:spacing w:val="-1"/>
        </w:rPr>
        <w:t>more</w:t>
      </w:r>
      <w:r w:rsidRPr="0087588A">
        <w:t xml:space="preserve"> information).</w:t>
      </w:r>
    </w:p>
    <w:p w:rsidR="00EA1EC7" w:rsidRPr="0087588A" w:rsidRDefault="00EA1EC7" w:rsidP="00EA1EC7">
      <w:pPr>
        <w:pStyle w:val="Heading3"/>
      </w:pPr>
      <w:bookmarkStart w:id="602" w:name="_Toc479676077"/>
      <w:bookmarkStart w:id="603" w:name="_Toc479631812"/>
      <w:bookmarkStart w:id="604" w:name="_Toc499543776"/>
      <w:r w:rsidRPr="0087588A">
        <w:t>Selecting a Review from the Review for Currently Selected Stays List</w:t>
      </w:r>
      <w:bookmarkEnd w:id="602"/>
      <w:bookmarkEnd w:id="603"/>
      <w:bookmarkEnd w:id="604"/>
      <w:r w:rsidR="00DF273B" w:rsidRPr="0087588A">
        <w:t xml:space="preserve"> </w:t>
      </w:r>
    </w:p>
    <w:p w:rsidR="00EA1EC7" w:rsidRPr="0087588A" w:rsidRDefault="00EA1EC7" w:rsidP="00EA1EC7">
      <w:pPr>
        <w:pStyle w:val="BodyText"/>
        <w:spacing w:before="239" w:line="275" w:lineRule="exact"/>
      </w:pPr>
      <w:r w:rsidRPr="0087588A">
        <w:rPr>
          <w:spacing w:val="-1"/>
        </w:rPr>
        <w:t>The</w:t>
      </w:r>
      <w:r w:rsidRPr="0087588A">
        <w:t xml:space="preserve"> Review/View </w:t>
      </w:r>
      <w:r w:rsidRPr="0087588A">
        <w:rPr>
          <w:spacing w:val="-1"/>
        </w:rPr>
        <w:t>functionality</w:t>
      </w:r>
      <w:r w:rsidRPr="0087588A">
        <w:t xml:space="preserve"> is </w:t>
      </w:r>
      <w:r w:rsidRPr="0087588A">
        <w:rPr>
          <w:spacing w:val="-1"/>
        </w:rPr>
        <w:t>also</w:t>
      </w:r>
      <w:r w:rsidRPr="0087588A">
        <w:t xml:space="preserve"> available </w:t>
      </w:r>
      <w:r w:rsidRPr="0087588A">
        <w:rPr>
          <w:spacing w:val="-1"/>
        </w:rPr>
        <w:t>from</w:t>
      </w:r>
      <w:r w:rsidRPr="0087588A">
        <w:rPr>
          <w:spacing w:val="-2"/>
        </w:rPr>
        <w:t xml:space="preserve"> </w:t>
      </w:r>
      <w:r w:rsidRPr="0087588A">
        <w:t xml:space="preserve">the “Reviews </w:t>
      </w:r>
      <w:r w:rsidRPr="0087588A">
        <w:rPr>
          <w:spacing w:val="-1"/>
        </w:rPr>
        <w:t>for</w:t>
      </w:r>
      <w:r w:rsidRPr="0087588A">
        <w:t xml:space="preserve"> Currently Selected</w:t>
      </w:r>
    </w:p>
    <w:p w:rsidR="00EA1EC7" w:rsidRPr="0087588A" w:rsidRDefault="00EA1EC7" w:rsidP="00EA1EC7">
      <w:pPr>
        <w:pStyle w:val="BodyText"/>
        <w:ind w:right="115"/>
      </w:pPr>
      <w:r w:rsidRPr="0087588A">
        <w:t xml:space="preserve">Stays” list </w:t>
      </w:r>
      <w:r w:rsidRPr="0087588A">
        <w:rPr>
          <w:spacing w:val="-1"/>
        </w:rPr>
        <w:t>on</w:t>
      </w:r>
      <w:r w:rsidRPr="0087588A">
        <w:t xml:space="preserve"> the upper</w:t>
      </w:r>
      <w:r w:rsidRPr="0087588A">
        <w:rPr>
          <w:spacing w:val="-1"/>
        </w:rPr>
        <w:t xml:space="preserve"> </w:t>
      </w:r>
      <w:r w:rsidRPr="0087588A">
        <w:t xml:space="preserve">right hand </w:t>
      </w:r>
      <w:r w:rsidRPr="0087588A">
        <w:rPr>
          <w:spacing w:val="-1"/>
        </w:rPr>
        <w:t>side</w:t>
      </w:r>
      <w:r w:rsidRPr="0087588A">
        <w:t xml:space="preserve"> of the screen. This</w:t>
      </w:r>
      <w:r w:rsidRPr="0087588A">
        <w:rPr>
          <w:spacing w:val="2"/>
        </w:rPr>
        <w:t xml:space="preserve"> </w:t>
      </w:r>
      <w:r w:rsidRPr="0087588A">
        <w:t>functions</w:t>
      </w:r>
      <w:r w:rsidRPr="0087588A">
        <w:rPr>
          <w:spacing w:val="-1"/>
        </w:rPr>
        <w:t xml:space="preserve"> exactly</w:t>
      </w:r>
      <w:r w:rsidRPr="0087588A">
        <w:t xml:space="preserve"> </w:t>
      </w:r>
      <w:r w:rsidRPr="0087588A">
        <w:rPr>
          <w:spacing w:val="-1"/>
        </w:rPr>
        <w:t>the</w:t>
      </w:r>
      <w:r w:rsidRPr="0087588A">
        <w:t xml:space="preserve"> </w:t>
      </w:r>
      <w:r w:rsidRPr="0087588A">
        <w:rPr>
          <w:spacing w:val="-1"/>
        </w:rPr>
        <w:t>same</w:t>
      </w:r>
      <w:r w:rsidRPr="0087588A">
        <w:t xml:space="preserve"> as </w:t>
      </w:r>
      <w:r w:rsidRPr="0087588A">
        <w:rPr>
          <w:spacing w:val="-1"/>
        </w:rPr>
        <w:t>selecting</w:t>
      </w:r>
      <w:r w:rsidRPr="0087588A">
        <w:rPr>
          <w:spacing w:val="41"/>
        </w:rPr>
        <w:t xml:space="preserve"> </w:t>
      </w:r>
      <w:r w:rsidRPr="0087588A">
        <w:t>from</w:t>
      </w:r>
      <w:r w:rsidRPr="0087588A">
        <w:rPr>
          <w:spacing w:val="-2"/>
        </w:rPr>
        <w:t xml:space="preserve"> </w:t>
      </w:r>
      <w:r w:rsidRPr="0087588A">
        <w:t>the</w:t>
      </w:r>
      <w:r w:rsidRPr="0087588A">
        <w:rPr>
          <w:spacing w:val="1"/>
        </w:rPr>
        <w:t xml:space="preserve"> </w:t>
      </w:r>
      <w:r w:rsidRPr="0087588A">
        <w:t>Reviews Table,</w:t>
      </w:r>
      <w:r w:rsidRPr="0087588A">
        <w:rPr>
          <w:spacing w:val="-1"/>
        </w:rPr>
        <w:t xml:space="preserve"> </w:t>
      </w:r>
      <w:r w:rsidRPr="0087588A">
        <w:t xml:space="preserve">with the </w:t>
      </w:r>
      <w:r w:rsidRPr="0087588A">
        <w:rPr>
          <w:spacing w:val="-1"/>
        </w:rPr>
        <w:t>added</w:t>
      </w:r>
      <w:r w:rsidRPr="0087588A">
        <w:t xml:space="preserve"> feature</w:t>
      </w:r>
      <w:r w:rsidRPr="0087588A">
        <w:rPr>
          <w:spacing w:val="-1"/>
        </w:rPr>
        <w:t xml:space="preserve"> </w:t>
      </w:r>
      <w:r w:rsidRPr="0087588A">
        <w:t>of</w:t>
      </w:r>
      <w:r w:rsidRPr="0087588A">
        <w:rPr>
          <w:spacing w:val="-1"/>
        </w:rPr>
        <w:t xml:space="preserve"> </w:t>
      </w:r>
      <w:r w:rsidRPr="0087588A">
        <w:t>being able to see</w:t>
      </w:r>
      <w:r w:rsidRPr="0087588A">
        <w:rPr>
          <w:spacing w:val="-1"/>
        </w:rPr>
        <w:t xml:space="preserve"> </w:t>
      </w:r>
      <w:r w:rsidRPr="0087588A">
        <w:t xml:space="preserve">exactly which </w:t>
      </w:r>
      <w:r w:rsidRPr="0087588A">
        <w:rPr>
          <w:spacing w:val="-1"/>
        </w:rPr>
        <w:t>days</w:t>
      </w:r>
      <w:r w:rsidRPr="0087588A">
        <w:t xml:space="preserve"> in the</w:t>
      </w:r>
      <w:r w:rsidRPr="0087588A">
        <w:rPr>
          <w:spacing w:val="27"/>
        </w:rPr>
        <w:t xml:space="preserve"> </w:t>
      </w:r>
      <w:r w:rsidRPr="0087588A">
        <w:rPr>
          <w:spacing w:val="-1"/>
        </w:rPr>
        <w:t>Patient</w:t>
      </w:r>
      <w:r w:rsidRPr="0087588A">
        <w:t xml:space="preserve"> Stay</w:t>
      </w:r>
      <w:r w:rsidRPr="0087588A">
        <w:rPr>
          <w:spacing w:val="-2"/>
        </w:rPr>
        <w:t xml:space="preserve"> </w:t>
      </w:r>
      <w:r w:rsidRPr="0087588A">
        <w:t xml:space="preserve">are </w:t>
      </w:r>
      <w:r w:rsidRPr="0087588A">
        <w:rPr>
          <w:spacing w:val="-1"/>
        </w:rPr>
        <w:t>available</w:t>
      </w:r>
      <w:r w:rsidRPr="0087588A">
        <w:t xml:space="preserve"> for review</w:t>
      </w:r>
      <w:r w:rsidRPr="0087588A">
        <w:rPr>
          <w:spacing w:val="-2"/>
        </w:rPr>
        <w:t xml:space="preserve"> </w:t>
      </w:r>
      <w:r w:rsidRPr="0087588A">
        <w:t xml:space="preserve">or have </w:t>
      </w:r>
      <w:r w:rsidRPr="0087588A">
        <w:rPr>
          <w:spacing w:val="-1"/>
        </w:rPr>
        <w:t>already</w:t>
      </w:r>
      <w:r w:rsidRPr="0087588A">
        <w:t xml:space="preserve"> been </w:t>
      </w:r>
      <w:r w:rsidRPr="0087588A">
        <w:rPr>
          <w:spacing w:val="-1"/>
        </w:rPr>
        <w:t>reviewed.</w:t>
      </w:r>
      <w:r w:rsidRPr="0087588A">
        <w:t xml:space="preserve"> </w:t>
      </w:r>
      <w:r w:rsidRPr="0087588A">
        <w:rPr>
          <w:spacing w:val="-1"/>
        </w:rPr>
        <w:t>Additionally,</w:t>
      </w:r>
      <w:r w:rsidRPr="0087588A">
        <w:t xml:space="preserve"> </w:t>
      </w:r>
      <w:r w:rsidRPr="0087588A">
        <w:rPr>
          <w:spacing w:val="-1"/>
        </w:rPr>
        <w:t>selecting</w:t>
      </w:r>
      <w:r w:rsidRPr="0087588A">
        <w:t xml:space="preserve"> a</w:t>
      </w:r>
      <w:r w:rsidRPr="0087588A">
        <w:rPr>
          <w:spacing w:val="91"/>
        </w:rPr>
        <w:t xml:space="preserve"> </w:t>
      </w:r>
      <w:r w:rsidRPr="0087588A">
        <w:t xml:space="preserve">review </w:t>
      </w:r>
      <w:r w:rsidRPr="0087588A">
        <w:rPr>
          <w:spacing w:val="-1"/>
        </w:rPr>
        <w:t>from</w:t>
      </w:r>
      <w:r w:rsidRPr="0087588A">
        <w:t xml:space="preserve"> the </w:t>
      </w:r>
      <w:r w:rsidRPr="0087588A">
        <w:rPr>
          <w:spacing w:val="-1"/>
        </w:rPr>
        <w:t>“Reviews</w:t>
      </w:r>
      <w:r w:rsidRPr="0087588A">
        <w:t xml:space="preserve"> </w:t>
      </w:r>
      <w:r w:rsidRPr="0087588A">
        <w:rPr>
          <w:spacing w:val="-1"/>
        </w:rPr>
        <w:t>for</w:t>
      </w:r>
      <w:r w:rsidRPr="0087588A">
        <w:t xml:space="preserve"> Currently </w:t>
      </w:r>
      <w:r w:rsidRPr="0087588A">
        <w:rPr>
          <w:spacing w:val="-1"/>
        </w:rPr>
        <w:t>Selected</w:t>
      </w:r>
      <w:r w:rsidRPr="0087588A">
        <w:t xml:space="preserve"> Stays” list</w:t>
      </w:r>
      <w:r w:rsidRPr="0087588A">
        <w:rPr>
          <w:spacing w:val="-1"/>
        </w:rPr>
        <w:t xml:space="preserve"> automatically</w:t>
      </w:r>
      <w:r w:rsidRPr="0087588A">
        <w:t xml:space="preserve"> pre-populates the</w:t>
      </w:r>
      <w:r w:rsidRPr="0087588A">
        <w:rPr>
          <w:spacing w:val="59"/>
        </w:rPr>
        <w:t xml:space="preserve"> </w:t>
      </w:r>
      <w:r w:rsidRPr="0087588A">
        <w:t xml:space="preserve">review </w:t>
      </w:r>
      <w:r w:rsidRPr="0087588A">
        <w:rPr>
          <w:spacing w:val="-1"/>
        </w:rPr>
        <w:t xml:space="preserve">date </w:t>
      </w:r>
      <w:r w:rsidRPr="0087588A">
        <w:t>in the</w:t>
      </w:r>
      <w:r w:rsidRPr="0087588A">
        <w:rPr>
          <w:spacing w:val="-1"/>
        </w:rPr>
        <w:t xml:space="preserve"> review.</w:t>
      </w:r>
    </w:p>
    <w:p w:rsidR="00EA1EC7" w:rsidRPr="0087588A" w:rsidRDefault="00EA1EC7" w:rsidP="00EA1EC7">
      <w:pPr>
        <w:rPr>
          <w:b/>
          <w:sz w:val="24"/>
        </w:rPr>
      </w:pPr>
      <w:r w:rsidRPr="0087588A">
        <w:rPr>
          <w:b/>
          <w:noProof/>
          <w:position w:val="2"/>
          <w:sz w:val="24"/>
        </w:rPr>
        <w:drawing>
          <wp:inline distT="0" distB="0" distL="0" distR="0" wp14:anchorId="244DAB4B" wp14:editId="52B12C6B">
            <wp:extent cx="238125" cy="238125"/>
            <wp:effectExtent l="0" t="0" r="9525" b="9525"/>
            <wp:docPr id="10246"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87588A">
        <w:rPr>
          <w:b/>
          <w:sz w:val="24"/>
        </w:rPr>
        <w:t xml:space="preserve">When unlocking a </w:t>
      </w:r>
      <w:r w:rsidRPr="0087588A">
        <w:rPr>
          <w:b/>
          <w:spacing w:val="-1"/>
          <w:sz w:val="24"/>
        </w:rPr>
        <w:t>Primary</w:t>
      </w:r>
      <w:r w:rsidRPr="0087588A">
        <w:rPr>
          <w:b/>
          <w:sz w:val="24"/>
        </w:rPr>
        <w:t xml:space="preserve"> Review</w:t>
      </w:r>
      <w:r w:rsidRPr="0087588A">
        <w:rPr>
          <w:b/>
          <w:spacing w:val="-2"/>
          <w:sz w:val="24"/>
        </w:rPr>
        <w:t xml:space="preserve"> </w:t>
      </w:r>
      <w:r w:rsidRPr="0087588A">
        <w:rPr>
          <w:b/>
          <w:sz w:val="24"/>
        </w:rPr>
        <w:t>Summary</w:t>
      </w:r>
      <w:r w:rsidR="006D3BE8" w:rsidRPr="0087588A">
        <w:rPr>
          <w:b/>
          <w:sz w:val="24"/>
        </w:rPr>
        <w:fldChar w:fldCharType="begin"/>
      </w:r>
      <w:r w:rsidR="006D3BE8" w:rsidRPr="0087588A">
        <w:instrText xml:space="preserve"> XE "</w:instrText>
      </w:r>
      <w:r w:rsidR="006D3BE8" w:rsidRPr="0087588A">
        <w:rPr>
          <w:spacing w:val="-1"/>
          <w:sz w:val="20"/>
        </w:rPr>
        <w:instrText>Primary</w:instrText>
      </w:r>
      <w:r w:rsidR="006D3BE8" w:rsidRPr="0087588A">
        <w:rPr>
          <w:sz w:val="20"/>
        </w:rPr>
        <w:instrText xml:space="preserve"> </w:instrText>
      </w:r>
      <w:r w:rsidR="006D3BE8" w:rsidRPr="0087588A">
        <w:rPr>
          <w:spacing w:val="-1"/>
          <w:sz w:val="20"/>
        </w:rPr>
        <w:instrText>Review</w:instrText>
      </w:r>
      <w:r w:rsidR="006D3BE8" w:rsidRPr="0087588A">
        <w:rPr>
          <w:sz w:val="20"/>
        </w:rPr>
        <w:instrText xml:space="preserve"> </w:instrText>
      </w:r>
      <w:r w:rsidR="006D3BE8" w:rsidRPr="0087588A">
        <w:rPr>
          <w:spacing w:val="-1"/>
          <w:sz w:val="20"/>
        </w:rPr>
        <w:instrText>Summary</w:instrText>
      </w:r>
      <w:r w:rsidR="006D3BE8" w:rsidRPr="0087588A">
        <w:instrText xml:space="preserve">" </w:instrText>
      </w:r>
      <w:r w:rsidR="006D3BE8" w:rsidRPr="0087588A">
        <w:rPr>
          <w:b/>
          <w:sz w:val="24"/>
        </w:rPr>
        <w:fldChar w:fldCharType="end"/>
      </w:r>
      <w:r w:rsidRPr="0087588A">
        <w:rPr>
          <w:b/>
          <w:sz w:val="24"/>
        </w:rPr>
        <w:t xml:space="preserve"> </w:t>
      </w:r>
      <w:r w:rsidRPr="0087588A">
        <w:rPr>
          <w:b/>
          <w:spacing w:val="-1"/>
          <w:sz w:val="24"/>
        </w:rPr>
        <w:t>with</w:t>
      </w:r>
      <w:r w:rsidRPr="0087588A">
        <w:rPr>
          <w:b/>
          <w:sz w:val="24"/>
        </w:rPr>
        <w:t xml:space="preserve"> no Admission </w:t>
      </w:r>
      <w:r w:rsidRPr="0087588A">
        <w:rPr>
          <w:b/>
          <w:spacing w:val="-1"/>
          <w:sz w:val="24"/>
        </w:rPr>
        <w:t>Review</w:t>
      </w:r>
      <w:r w:rsidRPr="0087588A">
        <w:rPr>
          <w:b/>
          <w:spacing w:val="-2"/>
          <w:sz w:val="24"/>
        </w:rPr>
        <w:t xml:space="preserve"> </w:t>
      </w:r>
      <w:r w:rsidRPr="0087588A">
        <w:rPr>
          <w:b/>
          <w:sz w:val="24"/>
        </w:rPr>
        <w:t>Type</w:t>
      </w:r>
      <w:r w:rsidRPr="0087588A">
        <w:rPr>
          <w:b/>
          <w:spacing w:val="27"/>
          <w:sz w:val="24"/>
        </w:rPr>
        <w:t xml:space="preserve"> </w:t>
      </w:r>
      <w:r w:rsidRPr="0087588A">
        <w:rPr>
          <w:b/>
          <w:sz w:val="24"/>
        </w:rPr>
        <w:t xml:space="preserve">displayed, </w:t>
      </w:r>
      <w:r w:rsidRPr="0087588A">
        <w:rPr>
          <w:b/>
          <w:spacing w:val="-1"/>
          <w:sz w:val="24"/>
        </w:rPr>
        <w:t>you</w:t>
      </w:r>
      <w:r w:rsidRPr="0087588A">
        <w:rPr>
          <w:b/>
          <w:sz w:val="24"/>
        </w:rPr>
        <w:t xml:space="preserve"> </w:t>
      </w:r>
      <w:r w:rsidRPr="0087588A">
        <w:rPr>
          <w:b/>
          <w:spacing w:val="-1"/>
          <w:sz w:val="24"/>
        </w:rPr>
        <w:t>will</w:t>
      </w:r>
      <w:r w:rsidRPr="0087588A">
        <w:rPr>
          <w:b/>
          <w:sz w:val="24"/>
        </w:rPr>
        <w:t xml:space="preserve"> not </w:t>
      </w:r>
      <w:r w:rsidRPr="0087588A">
        <w:rPr>
          <w:b/>
          <w:spacing w:val="-1"/>
          <w:sz w:val="24"/>
        </w:rPr>
        <w:t>be</w:t>
      </w:r>
      <w:r w:rsidRPr="0087588A">
        <w:rPr>
          <w:b/>
          <w:sz w:val="24"/>
        </w:rPr>
        <w:t xml:space="preserve"> able to save the </w:t>
      </w:r>
      <w:r w:rsidRPr="0087588A">
        <w:rPr>
          <w:b/>
          <w:spacing w:val="-1"/>
          <w:sz w:val="24"/>
        </w:rPr>
        <w:t>review</w:t>
      </w:r>
      <w:r w:rsidRPr="0087588A">
        <w:rPr>
          <w:b/>
          <w:spacing w:val="-3"/>
          <w:sz w:val="24"/>
        </w:rPr>
        <w:t xml:space="preserve"> </w:t>
      </w:r>
      <w:r w:rsidRPr="0087588A">
        <w:rPr>
          <w:b/>
          <w:sz w:val="24"/>
        </w:rPr>
        <w:t xml:space="preserve">until a </w:t>
      </w:r>
      <w:r w:rsidRPr="0087588A">
        <w:rPr>
          <w:b/>
          <w:spacing w:val="-1"/>
          <w:sz w:val="24"/>
        </w:rPr>
        <w:t>valid</w:t>
      </w:r>
      <w:r w:rsidRPr="0087588A">
        <w:rPr>
          <w:b/>
          <w:sz w:val="24"/>
        </w:rPr>
        <w:t xml:space="preserve"> option</w:t>
      </w:r>
      <w:r w:rsidRPr="0087588A">
        <w:rPr>
          <w:b/>
          <w:spacing w:val="-1"/>
          <w:sz w:val="24"/>
        </w:rPr>
        <w:t xml:space="preserve"> </w:t>
      </w:r>
      <w:r w:rsidRPr="0087588A">
        <w:rPr>
          <w:b/>
          <w:sz w:val="24"/>
        </w:rPr>
        <w:t xml:space="preserve">from the </w:t>
      </w:r>
      <w:r w:rsidRPr="0087588A">
        <w:rPr>
          <w:b/>
          <w:spacing w:val="-1"/>
          <w:sz w:val="24"/>
        </w:rPr>
        <w:t>Admission</w:t>
      </w:r>
      <w:r w:rsidRPr="0087588A">
        <w:rPr>
          <w:b/>
          <w:spacing w:val="39"/>
          <w:sz w:val="24"/>
        </w:rPr>
        <w:t xml:space="preserve"> </w:t>
      </w:r>
      <w:r w:rsidRPr="0087588A">
        <w:rPr>
          <w:b/>
          <w:sz w:val="24"/>
        </w:rPr>
        <w:t>Review</w:t>
      </w:r>
      <w:r w:rsidRPr="0087588A">
        <w:rPr>
          <w:b/>
          <w:spacing w:val="-2"/>
          <w:sz w:val="24"/>
        </w:rPr>
        <w:t xml:space="preserve"> </w:t>
      </w:r>
      <w:r w:rsidRPr="0087588A">
        <w:rPr>
          <w:b/>
          <w:sz w:val="24"/>
        </w:rPr>
        <w:t xml:space="preserve">Type </w:t>
      </w:r>
      <w:r w:rsidRPr="0087588A">
        <w:rPr>
          <w:b/>
          <w:spacing w:val="-1"/>
          <w:sz w:val="24"/>
        </w:rPr>
        <w:t>dropdown</w:t>
      </w:r>
      <w:r w:rsidRPr="0087588A">
        <w:rPr>
          <w:b/>
          <w:sz w:val="24"/>
        </w:rPr>
        <w:t xml:space="preserve"> is selected. </w:t>
      </w:r>
      <w:r w:rsidRPr="0087588A">
        <w:rPr>
          <w:b/>
          <w:spacing w:val="-1"/>
          <w:sz w:val="24"/>
        </w:rPr>
        <w:t>The</w:t>
      </w:r>
      <w:r w:rsidRPr="0087588A">
        <w:rPr>
          <w:b/>
          <w:sz w:val="24"/>
        </w:rPr>
        <w:t xml:space="preserve"> valid </w:t>
      </w:r>
      <w:r w:rsidRPr="0087588A">
        <w:rPr>
          <w:b/>
          <w:spacing w:val="-1"/>
          <w:sz w:val="24"/>
        </w:rPr>
        <w:t>dropdown</w:t>
      </w:r>
      <w:r w:rsidRPr="0087588A">
        <w:rPr>
          <w:b/>
          <w:sz w:val="24"/>
        </w:rPr>
        <w:t xml:space="preserve"> options are </w:t>
      </w:r>
      <w:r w:rsidRPr="0087588A">
        <w:rPr>
          <w:b/>
          <w:spacing w:val="-1"/>
          <w:sz w:val="24"/>
        </w:rPr>
        <w:t>discussed</w:t>
      </w:r>
      <w:r w:rsidRPr="0087588A">
        <w:rPr>
          <w:b/>
          <w:sz w:val="24"/>
        </w:rPr>
        <w:t xml:space="preserve"> in</w:t>
      </w:r>
      <w:r w:rsidRPr="0087588A">
        <w:rPr>
          <w:b/>
          <w:spacing w:val="1"/>
          <w:sz w:val="24"/>
        </w:rPr>
        <w:t xml:space="preserve"> </w:t>
      </w:r>
      <w:r w:rsidRPr="0087588A">
        <w:rPr>
          <w:b/>
          <w:sz w:val="24"/>
        </w:rPr>
        <w:t>Section</w:t>
      </w:r>
      <w:r w:rsidRPr="0087588A">
        <w:rPr>
          <w:b/>
          <w:spacing w:val="41"/>
          <w:sz w:val="24"/>
        </w:rPr>
        <w:t xml:space="preserve"> </w:t>
      </w:r>
      <w:r w:rsidR="00677268" w:rsidRPr="0087588A">
        <w:rPr>
          <w:b/>
          <w:sz w:val="24"/>
        </w:rPr>
        <w:t>7</w:t>
      </w:r>
      <w:r w:rsidR="008F7ABA" w:rsidRPr="0087588A">
        <w:rPr>
          <w:b/>
          <w:sz w:val="24"/>
        </w:rPr>
        <w:t>.18</w:t>
      </w:r>
      <w:r w:rsidRPr="0087588A">
        <w:rPr>
          <w:b/>
          <w:sz w:val="24"/>
        </w:rPr>
        <w:t>.</w:t>
      </w:r>
    </w:p>
    <w:p w:rsidR="00EA1EC7" w:rsidRPr="0087588A" w:rsidRDefault="00EA1EC7" w:rsidP="00EA1EC7">
      <w:pPr>
        <w:spacing w:before="5"/>
        <w:rPr>
          <w:b/>
          <w:bCs/>
          <w:sz w:val="17"/>
          <w:szCs w:val="17"/>
        </w:rPr>
      </w:pPr>
    </w:p>
    <w:p w:rsidR="00EA1EC7" w:rsidRPr="0087588A" w:rsidRDefault="00EA1EC7" w:rsidP="00F2539B">
      <w:pPr>
        <w:pStyle w:val="BodyText"/>
        <w:spacing w:before="69"/>
        <w:ind w:right="268"/>
        <w:jc w:val="both"/>
        <w:rPr>
          <w:spacing w:val="-1"/>
        </w:rPr>
      </w:pPr>
      <w:r w:rsidRPr="0087588A">
        <w:t xml:space="preserve">There are </w:t>
      </w:r>
      <w:r w:rsidRPr="0087588A">
        <w:rPr>
          <w:spacing w:val="-1"/>
        </w:rPr>
        <w:t>some</w:t>
      </w:r>
      <w:r w:rsidRPr="0087588A">
        <w:t xml:space="preserve"> </w:t>
      </w:r>
      <w:r w:rsidRPr="0087588A">
        <w:rPr>
          <w:spacing w:val="-1"/>
        </w:rPr>
        <w:t>restrictions</w:t>
      </w:r>
      <w:r w:rsidRPr="0087588A">
        <w:t xml:space="preserve"> </w:t>
      </w:r>
      <w:r w:rsidRPr="0087588A">
        <w:rPr>
          <w:spacing w:val="-1"/>
        </w:rPr>
        <w:t>imposed</w:t>
      </w:r>
      <w:r w:rsidRPr="0087588A">
        <w:rPr>
          <w:spacing w:val="1"/>
        </w:rPr>
        <w:t xml:space="preserve"> </w:t>
      </w:r>
      <w:r w:rsidRPr="0087588A">
        <w:t>when copying reviews.</w:t>
      </w:r>
      <w:r w:rsidRPr="0087588A">
        <w:rPr>
          <w:spacing w:val="-2"/>
        </w:rPr>
        <w:t xml:space="preserve"> </w:t>
      </w:r>
      <w:r w:rsidRPr="0087588A">
        <w:t xml:space="preserve">You are </w:t>
      </w:r>
      <w:r w:rsidRPr="0087588A">
        <w:rPr>
          <w:spacing w:val="-1"/>
        </w:rPr>
        <w:t>prohibited</w:t>
      </w:r>
      <w:r w:rsidRPr="0087588A">
        <w:t xml:space="preserve"> </w:t>
      </w:r>
      <w:r w:rsidRPr="0087588A">
        <w:rPr>
          <w:spacing w:val="-1"/>
        </w:rPr>
        <w:t>from</w:t>
      </w:r>
      <w:r w:rsidRPr="0087588A">
        <w:t xml:space="preserve"> copying a</w:t>
      </w:r>
      <w:r w:rsidRPr="0087588A">
        <w:rPr>
          <w:spacing w:val="53"/>
        </w:rPr>
        <w:t xml:space="preserve"> </w:t>
      </w:r>
      <w:r w:rsidRPr="0087588A">
        <w:t xml:space="preserve">review and </w:t>
      </w:r>
      <w:r w:rsidRPr="0087588A">
        <w:rPr>
          <w:spacing w:val="-1"/>
        </w:rPr>
        <w:t>applying</w:t>
      </w:r>
      <w:r w:rsidRPr="0087588A">
        <w:t xml:space="preserve"> </w:t>
      </w:r>
      <w:r w:rsidRPr="0087588A">
        <w:rPr>
          <w:spacing w:val="-1"/>
        </w:rPr>
        <w:t>it</w:t>
      </w:r>
      <w:r w:rsidRPr="0087588A">
        <w:t xml:space="preserve"> to</w:t>
      </w:r>
      <w:r w:rsidRPr="0087588A">
        <w:rPr>
          <w:spacing w:val="-2"/>
        </w:rPr>
        <w:t xml:space="preserve"> </w:t>
      </w:r>
      <w:r w:rsidRPr="0087588A">
        <w:t xml:space="preserve">a </w:t>
      </w:r>
      <w:r w:rsidRPr="0087588A">
        <w:rPr>
          <w:spacing w:val="-1"/>
        </w:rPr>
        <w:t>different patient.</w:t>
      </w:r>
      <w:r w:rsidRPr="0087588A">
        <w:t xml:space="preserve"> Copying an admission review is not allowed. You are also prohibited </w:t>
      </w:r>
      <w:r w:rsidRPr="0087588A">
        <w:rPr>
          <w:spacing w:val="-1"/>
        </w:rPr>
        <w:t>from</w:t>
      </w:r>
      <w:r w:rsidRPr="0087588A">
        <w:t xml:space="preserve"> copying a review and</w:t>
      </w:r>
      <w:r w:rsidRPr="0087588A">
        <w:rPr>
          <w:spacing w:val="49"/>
        </w:rPr>
        <w:t xml:space="preserve"> </w:t>
      </w:r>
      <w:r w:rsidRPr="0087588A">
        <w:t>using a stay</w:t>
      </w:r>
      <w:r w:rsidRPr="0087588A">
        <w:rPr>
          <w:spacing w:val="-2"/>
        </w:rPr>
        <w:t xml:space="preserve"> </w:t>
      </w:r>
      <w:r w:rsidRPr="0087588A">
        <w:t>date related</w:t>
      </w:r>
      <w:r w:rsidRPr="0087588A">
        <w:rPr>
          <w:spacing w:val="-2"/>
        </w:rPr>
        <w:t xml:space="preserve"> </w:t>
      </w:r>
      <w:r w:rsidRPr="0087588A">
        <w:t xml:space="preserve">to a </w:t>
      </w:r>
      <w:r w:rsidRPr="0087588A">
        <w:rPr>
          <w:spacing w:val="-1"/>
        </w:rPr>
        <w:t>different</w:t>
      </w:r>
      <w:r w:rsidRPr="0087588A">
        <w:t xml:space="preserve"> hospital </w:t>
      </w:r>
      <w:r w:rsidRPr="0087588A">
        <w:rPr>
          <w:spacing w:val="-1"/>
        </w:rPr>
        <w:t>admission.</w:t>
      </w:r>
      <w:r w:rsidR="00F2539B" w:rsidRPr="0087588A">
        <w:rPr>
          <w:spacing w:val="-1"/>
        </w:rPr>
        <w:t xml:space="preserve"> </w:t>
      </w:r>
      <w:r w:rsidRPr="0087588A">
        <w:t>From</w:t>
      </w:r>
      <w:r w:rsidRPr="0087588A">
        <w:rPr>
          <w:spacing w:val="-2"/>
        </w:rPr>
        <w:t xml:space="preserve"> </w:t>
      </w:r>
      <w:r w:rsidRPr="0087588A">
        <w:t>this versatile</w:t>
      </w:r>
      <w:r w:rsidRPr="0087588A">
        <w:rPr>
          <w:spacing w:val="-1"/>
        </w:rPr>
        <w:t xml:space="preserve"> screen</w:t>
      </w:r>
      <w:r w:rsidRPr="0087588A">
        <w:t xml:space="preserve"> you can Unlock, </w:t>
      </w:r>
      <w:r w:rsidRPr="0087588A">
        <w:rPr>
          <w:spacing w:val="-1"/>
        </w:rPr>
        <w:t>Delete,</w:t>
      </w:r>
      <w:r w:rsidRPr="0087588A">
        <w:t xml:space="preserve"> Print</w:t>
      </w:r>
      <w:r w:rsidRPr="0087588A">
        <w:rPr>
          <w:spacing w:val="-1"/>
        </w:rPr>
        <w:t xml:space="preserve"> </w:t>
      </w:r>
      <w:r w:rsidRPr="0087588A">
        <w:t>and</w:t>
      </w:r>
      <w:r w:rsidRPr="0087588A">
        <w:rPr>
          <w:spacing w:val="-1"/>
        </w:rPr>
        <w:t xml:space="preserve"> </w:t>
      </w:r>
      <w:r w:rsidRPr="0087588A">
        <w:t xml:space="preserve">Copy a </w:t>
      </w:r>
      <w:r w:rsidRPr="0087588A">
        <w:rPr>
          <w:spacing w:val="-1"/>
        </w:rPr>
        <w:t>review</w:t>
      </w:r>
      <w:r w:rsidRPr="0087588A">
        <w:t xml:space="preserve"> </w:t>
      </w:r>
      <w:r w:rsidRPr="0087588A">
        <w:rPr>
          <w:spacing w:val="-1"/>
        </w:rPr>
        <w:t>with</w:t>
      </w:r>
      <w:r w:rsidRPr="0087588A">
        <w:t xml:space="preserve"> the </w:t>
      </w:r>
      <w:r w:rsidRPr="0087588A">
        <w:rPr>
          <w:spacing w:val="-1"/>
        </w:rPr>
        <w:t>click</w:t>
      </w:r>
      <w:r w:rsidRPr="0087588A">
        <w:t xml:space="preserve"> of a</w:t>
      </w:r>
      <w:r w:rsidRPr="0087588A">
        <w:rPr>
          <w:spacing w:val="45"/>
        </w:rPr>
        <w:t xml:space="preserve"> </w:t>
      </w:r>
      <w:r w:rsidR="006A08FC" w:rsidRPr="0087588A">
        <w:t xml:space="preserve">button </w:t>
      </w:r>
      <w:r w:rsidRPr="0087588A">
        <w:t>(See</w:t>
      </w:r>
      <w:r w:rsidRPr="0087588A">
        <w:rPr>
          <w:spacing w:val="-2"/>
        </w:rPr>
        <w:t xml:space="preserve"> </w:t>
      </w:r>
      <w:r w:rsidRPr="0087588A">
        <w:t xml:space="preserve">Chapter </w:t>
      </w:r>
      <w:r w:rsidR="008F7ABA" w:rsidRPr="0087588A">
        <w:t>1</w:t>
      </w:r>
      <w:r w:rsidR="00677268" w:rsidRPr="0087588A">
        <w:t>2</w:t>
      </w:r>
      <w:r w:rsidR="008F7ABA" w:rsidRPr="0087588A">
        <w:t xml:space="preserve"> </w:t>
      </w:r>
      <w:r w:rsidRPr="0087588A">
        <w:t xml:space="preserve">for </w:t>
      </w:r>
      <w:r w:rsidRPr="0087588A">
        <w:rPr>
          <w:spacing w:val="-1"/>
        </w:rPr>
        <w:t>more</w:t>
      </w:r>
      <w:r w:rsidRPr="0087588A">
        <w:t xml:space="preserve"> details </w:t>
      </w:r>
      <w:r w:rsidRPr="0087588A">
        <w:rPr>
          <w:spacing w:val="-1"/>
        </w:rPr>
        <w:t>about</w:t>
      </w:r>
      <w:r w:rsidRPr="0087588A">
        <w:t xml:space="preserve"> Unlocking and</w:t>
      </w:r>
      <w:r w:rsidRPr="0087588A">
        <w:rPr>
          <w:spacing w:val="-2"/>
        </w:rPr>
        <w:t xml:space="preserve"> </w:t>
      </w:r>
      <w:r w:rsidRPr="0087588A">
        <w:t>Deleting</w:t>
      </w:r>
      <w:r w:rsidRPr="0087588A">
        <w:rPr>
          <w:spacing w:val="-1"/>
        </w:rPr>
        <w:t xml:space="preserve"> reviews,</w:t>
      </w:r>
      <w:r w:rsidRPr="0087588A">
        <w:t xml:space="preserve"> and</w:t>
      </w:r>
      <w:r w:rsidRPr="0087588A">
        <w:rPr>
          <w:spacing w:val="2"/>
        </w:rPr>
        <w:t xml:space="preserve"> </w:t>
      </w:r>
      <w:r w:rsidRPr="0087588A">
        <w:t xml:space="preserve">Chapter </w:t>
      </w:r>
      <w:r w:rsidR="00677268" w:rsidRPr="0087588A">
        <w:t>1</w:t>
      </w:r>
      <w:hyperlink w:anchor="_bookmark371" w:history="1">
        <w:r w:rsidR="00677268" w:rsidRPr="0087588A">
          <w:t>3</w:t>
        </w:r>
      </w:hyperlink>
      <w:r w:rsidRPr="0087588A">
        <w:rPr>
          <w:spacing w:val="21"/>
        </w:rPr>
        <w:t xml:space="preserve"> </w:t>
      </w:r>
      <w:r w:rsidRPr="0087588A">
        <w:t xml:space="preserve">for </w:t>
      </w:r>
      <w:r w:rsidRPr="0087588A">
        <w:rPr>
          <w:spacing w:val="-1"/>
        </w:rPr>
        <w:t>more</w:t>
      </w:r>
      <w:r w:rsidRPr="0087588A">
        <w:t xml:space="preserve"> details</w:t>
      </w:r>
      <w:r w:rsidRPr="0087588A">
        <w:rPr>
          <w:spacing w:val="-1"/>
        </w:rPr>
        <w:t xml:space="preserve"> </w:t>
      </w:r>
      <w:r w:rsidRPr="0087588A">
        <w:t xml:space="preserve">about </w:t>
      </w:r>
      <w:r w:rsidRPr="0087588A">
        <w:rPr>
          <w:spacing w:val="-1"/>
        </w:rPr>
        <w:t>Copying</w:t>
      </w:r>
      <w:r w:rsidRPr="0087588A">
        <w:t xml:space="preserve"> </w:t>
      </w:r>
      <w:r w:rsidRPr="0087588A">
        <w:rPr>
          <w:spacing w:val="-1"/>
        </w:rPr>
        <w:t>reviews).</w:t>
      </w:r>
    </w:p>
    <w:p w:rsidR="00FC46CD" w:rsidRPr="0087588A" w:rsidRDefault="00FC46CD" w:rsidP="000443F5">
      <w:pPr>
        <w:pStyle w:val="Heading4"/>
        <w:widowControl w:val="0"/>
        <w:tabs>
          <w:tab w:val="clear" w:pos="2394"/>
        </w:tabs>
        <w:spacing w:before="120" w:after="0"/>
        <w:ind w:left="864"/>
      </w:pPr>
      <w:bookmarkStart w:id="605" w:name="_Toc479676078"/>
      <w:bookmarkStart w:id="606" w:name="_Toc479631813"/>
      <w:bookmarkStart w:id="607" w:name="_Toc499543777"/>
      <w:r w:rsidRPr="0087588A">
        <w:t>To select a</w:t>
      </w:r>
      <w:r w:rsidRPr="0087588A">
        <w:rPr>
          <w:spacing w:val="-2"/>
        </w:rPr>
        <w:t xml:space="preserve"> </w:t>
      </w:r>
      <w:r w:rsidRPr="0087588A">
        <w:t>review</w:t>
      </w:r>
      <w:r w:rsidRPr="0087588A">
        <w:rPr>
          <w:spacing w:val="-2"/>
        </w:rPr>
        <w:t xml:space="preserve"> </w:t>
      </w:r>
      <w:r w:rsidRPr="0087588A">
        <w:t xml:space="preserve">from the </w:t>
      </w:r>
      <w:r w:rsidRPr="0087588A">
        <w:rPr>
          <w:spacing w:val="-1"/>
        </w:rPr>
        <w:t>Reviews</w:t>
      </w:r>
      <w:r w:rsidRPr="0087588A">
        <w:t xml:space="preserve"> table</w:t>
      </w:r>
      <w:bookmarkEnd w:id="605"/>
      <w:bookmarkEnd w:id="606"/>
      <w:bookmarkEnd w:id="607"/>
    </w:p>
    <w:p w:rsidR="00EA1EC7" w:rsidRPr="0087588A" w:rsidRDefault="00EA1EC7" w:rsidP="00EA1EC7">
      <w:pPr>
        <w:widowControl w:val="0"/>
        <w:numPr>
          <w:ilvl w:val="3"/>
          <w:numId w:val="61"/>
        </w:numPr>
        <w:tabs>
          <w:tab w:val="left" w:pos="1991"/>
        </w:tabs>
        <w:spacing w:before="44" w:line="273" w:lineRule="exact"/>
        <w:rPr>
          <w:sz w:val="24"/>
        </w:rPr>
      </w:pPr>
      <w:r w:rsidRPr="0087588A">
        <w:rPr>
          <w:i/>
          <w:sz w:val="24"/>
        </w:rPr>
        <w:t xml:space="preserve">Click </w:t>
      </w:r>
      <w:r w:rsidRPr="0087588A">
        <w:rPr>
          <w:spacing w:val="-1"/>
          <w:sz w:val="24"/>
        </w:rPr>
        <w:t>the</w:t>
      </w:r>
      <w:r w:rsidRPr="0087588A">
        <w:rPr>
          <w:sz w:val="24"/>
        </w:rPr>
        <w:t xml:space="preserve"> gold </w:t>
      </w:r>
      <w:r w:rsidRPr="0087588A">
        <w:rPr>
          <w:spacing w:val="-1"/>
          <w:sz w:val="24"/>
        </w:rPr>
        <w:t>&lt;</w:t>
      </w:r>
      <w:r w:rsidRPr="0087588A">
        <w:rPr>
          <w:rFonts w:ascii="Courier New"/>
          <w:spacing w:val="-1"/>
          <w:sz w:val="20"/>
        </w:rPr>
        <w:t>Show Reviews</w:t>
      </w:r>
      <w:r w:rsidRPr="0087588A">
        <w:rPr>
          <w:spacing w:val="-1"/>
          <w:sz w:val="24"/>
        </w:rPr>
        <w:t>&gt;</w:t>
      </w:r>
      <w:r w:rsidRPr="0087588A">
        <w:rPr>
          <w:sz w:val="24"/>
        </w:rPr>
        <w:t xml:space="preserve"> bar</w:t>
      </w:r>
      <w:r w:rsidRPr="0087588A">
        <w:rPr>
          <w:spacing w:val="-1"/>
          <w:sz w:val="24"/>
        </w:rPr>
        <w:t xml:space="preserve"> </w:t>
      </w:r>
      <w:r w:rsidRPr="0087588A">
        <w:rPr>
          <w:sz w:val="24"/>
        </w:rPr>
        <w:t>to display the</w:t>
      </w:r>
      <w:r w:rsidR="00EE13C7" w:rsidRPr="0087588A">
        <w:rPr>
          <w:sz w:val="24"/>
        </w:rPr>
        <w:t xml:space="preserve"> </w:t>
      </w:r>
      <w:r w:rsidRPr="0087588A">
        <w:rPr>
          <w:b/>
          <w:spacing w:val="-1"/>
          <w:sz w:val="24"/>
        </w:rPr>
        <w:t>Reviews</w:t>
      </w:r>
      <w:r w:rsidRPr="0087588A">
        <w:rPr>
          <w:b/>
          <w:sz w:val="24"/>
        </w:rPr>
        <w:t xml:space="preserve"> </w:t>
      </w:r>
      <w:r w:rsidRPr="0087588A">
        <w:rPr>
          <w:sz w:val="24"/>
        </w:rPr>
        <w:t>table.</w:t>
      </w:r>
    </w:p>
    <w:p w:rsidR="00EA1EC7" w:rsidRPr="0087588A" w:rsidRDefault="00EA1EC7" w:rsidP="00DA39F3">
      <w:pPr>
        <w:widowControl w:val="0"/>
        <w:numPr>
          <w:ilvl w:val="3"/>
          <w:numId w:val="61"/>
        </w:numPr>
        <w:tabs>
          <w:tab w:val="left" w:pos="1991"/>
        </w:tabs>
        <w:spacing w:before="7" w:line="281"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rPr>
          <w:sz w:val="24"/>
        </w:rPr>
        <w:t xml:space="preserve">or </w:t>
      </w:r>
      <w:r w:rsidRPr="0087588A">
        <w:rPr>
          <w:rFonts w:ascii="Courier New"/>
          <w:color w:val="0000FF"/>
          <w:spacing w:val="-1"/>
          <w:sz w:val="20"/>
          <w:u w:val="single" w:color="0000FF"/>
        </w:rPr>
        <w:t>Review</w:t>
      </w:r>
      <w:r w:rsidRPr="0087588A">
        <w:rPr>
          <w:rFonts w:ascii="Courier New"/>
          <w:color w:val="0000FF"/>
          <w:spacing w:val="-60"/>
          <w:sz w:val="20"/>
          <w:u w:val="single" w:color="0000FF"/>
        </w:rPr>
        <w:t xml:space="preserve"> </w:t>
      </w:r>
      <w:r w:rsidRPr="0087588A">
        <w:rPr>
          <w:spacing w:val="-1"/>
          <w:sz w:val="24"/>
        </w:rPr>
        <w:t>hyperlink</w:t>
      </w:r>
      <w:r w:rsidRPr="0087588A">
        <w:rPr>
          <w:sz w:val="24"/>
        </w:rPr>
        <w:t xml:space="preserve"> for the </w:t>
      </w:r>
      <w:r w:rsidRPr="0087588A">
        <w:rPr>
          <w:spacing w:val="-1"/>
          <w:sz w:val="24"/>
        </w:rPr>
        <w:t>review</w:t>
      </w:r>
      <w:r w:rsidRPr="0087588A">
        <w:rPr>
          <w:sz w:val="24"/>
        </w:rPr>
        <w:t xml:space="preserve"> you </w:t>
      </w:r>
      <w:r w:rsidRPr="0087588A">
        <w:rPr>
          <w:spacing w:val="-1"/>
          <w:sz w:val="24"/>
        </w:rPr>
        <w:t>want</w:t>
      </w:r>
      <w:r w:rsidRPr="0087588A">
        <w:rPr>
          <w:sz w:val="24"/>
        </w:rPr>
        <w:t xml:space="preserve"> to see.</w:t>
      </w:r>
    </w:p>
    <w:p w:rsidR="00FC46CD" w:rsidRPr="0087588A" w:rsidRDefault="00EA1EC7" w:rsidP="00F201EE">
      <w:pPr>
        <w:pStyle w:val="BodyText"/>
        <w:widowControl w:val="0"/>
        <w:numPr>
          <w:ilvl w:val="3"/>
          <w:numId w:val="61"/>
        </w:numPr>
        <w:tabs>
          <w:tab w:val="left" w:pos="1991"/>
        </w:tabs>
        <w:spacing w:before="1" w:after="0" w:line="274" w:lineRule="exact"/>
        <w:ind w:right="641"/>
        <w:rPr>
          <w:spacing w:val="-1"/>
        </w:rPr>
      </w:pPr>
      <w:r w:rsidRPr="0087588A">
        <w:t>A separate</w:t>
      </w:r>
      <w:r w:rsidRPr="0087588A">
        <w:rPr>
          <w:spacing w:val="-2"/>
        </w:rPr>
        <w:t xml:space="preserve"> </w:t>
      </w:r>
      <w:r w:rsidRPr="0087588A">
        <w:t xml:space="preserve">window </w:t>
      </w:r>
      <w:r w:rsidRPr="0087588A">
        <w:rPr>
          <w:spacing w:val="-1"/>
        </w:rPr>
        <w:t>will</w:t>
      </w:r>
      <w:r w:rsidRPr="0087588A">
        <w:t xml:space="preserve"> open and display </w:t>
      </w:r>
      <w:r w:rsidRPr="0087588A">
        <w:rPr>
          <w:spacing w:val="-1"/>
        </w:rPr>
        <w:t>the</w:t>
      </w:r>
      <w:r w:rsidRPr="0087588A">
        <w:rPr>
          <w:spacing w:val="1"/>
        </w:rPr>
        <w:t xml:space="preserve"> </w:t>
      </w:r>
      <w:r w:rsidRPr="0087588A">
        <w:rPr>
          <w:b/>
          <w:i/>
        </w:rPr>
        <w:t xml:space="preserve">Review </w:t>
      </w:r>
      <w:r w:rsidRPr="0087588A">
        <w:rPr>
          <w:b/>
          <w:i/>
          <w:spacing w:val="-1"/>
        </w:rPr>
        <w:t>Summary</w:t>
      </w:r>
      <w:r w:rsidRPr="0087588A">
        <w:rPr>
          <w:b/>
          <w:i/>
        </w:rPr>
        <w:t xml:space="preserve"> </w:t>
      </w:r>
      <w:r w:rsidRPr="0087588A">
        <w:rPr>
          <w:spacing w:val="-1"/>
        </w:rPr>
        <w:t>screen</w:t>
      </w:r>
      <w:r w:rsidR="00F2539B" w:rsidRPr="0087588A">
        <w:rPr>
          <w:spacing w:val="31"/>
        </w:rPr>
        <w:t>.</w:t>
      </w:r>
    </w:p>
    <w:p w:rsidR="00FC46CD" w:rsidRPr="0087588A" w:rsidRDefault="00FC46CD" w:rsidP="00FC46CD">
      <w:pPr>
        <w:spacing w:line="200" w:lineRule="atLeast"/>
        <w:ind w:left="2245"/>
        <w:rPr>
          <w:sz w:val="20"/>
          <w:szCs w:val="20"/>
        </w:rPr>
      </w:pPr>
      <w:r w:rsidRPr="0087588A">
        <w:rPr>
          <w:noProof/>
          <w:sz w:val="20"/>
          <w:szCs w:val="20"/>
        </w:rPr>
        <w:lastRenderedPageBreak/>
        <w:drawing>
          <wp:inline distT="0" distB="0" distL="0" distR="0" wp14:anchorId="7201EC58" wp14:editId="4ED4E640">
            <wp:extent cx="3194307" cy="3506724"/>
            <wp:effectExtent l="0" t="0" r="6350" b="0"/>
            <wp:docPr id="107" name="image48.png" descr="Review Summary screen with Unlock, Delete, Print and Copy options" title="Review Summary screen with Unlock, Delete, Print and Cop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8.png"/>
                    <pic:cNvPicPr/>
                  </pic:nvPicPr>
                  <pic:blipFill>
                    <a:blip r:embed="rId95" cstate="print"/>
                    <a:stretch>
                      <a:fillRect/>
                    </a:stretch>
                  </pic:blipFill>
                  <pic:spPr>
                    <a:xfrm>
                      <a:off x="0" y="0"/>
                      <a:ext cx="3194307" cy="3506724"/>
                    </a:xfrm>
                    <a:prstGeom prst="rect">
                      <a:avLst/>
                    </a:prstGeom>
                  </pic:spPr>
                </pic:pic>
              </a:graphicData>
            </a:graphic>
          </wp:inline>
        </w:drawing>
      </w:r>
    </w:p>
    <w:p w:rsidR="00FC46CD" w:rsidRPr="0087588A" w:rsidRDefault="00FC46CD" w:rsidP="00F201EE">
      <w:pPr>
        <w:pStyle w:val="Caption"/>
        <w:jc w:val="center"/>
        <w:rPr>
          <w:spacing w:val="-1"/>
        </w:rPr>
      </w:pPr>
      <w:bookmarkStart w:id="608" w:name="_Toc479683300"/>
      <w:bookmarkStart w:id="609" w:name="_Toc479632083"/>
      <w:bookmarkStart w:id="610" w:name="_Toc499543527"/>
      <w:r w:rsidRPr="0087588A">
        <w:t xml:space="preserve">Figure </w:t>
      </w:r>
      <w:fldSimple w:instr=" SEQ Figure \* ARABIC ">
        <w:r w:rsidR="0034324B">
          <w:rPr>
            <w:noProof/>
          </w:rPr>
          <w:t>46</w:t>
        </w:r>
      </w:fldSimple>
      <w:r w:rsidRPr="0087588A">
        <w:t>:</w:t>
      </w:r>
      <w:r w:rsidRPr="0087588A">
        <w:rPr>
          <w:rFonts w:ascii="Arial"/>
          <w:b w:val="0"/>
          <w:spacing w:val="-1"/>
          <w:sz w:val="18"/>
        </w:rPr>
        <w:t xml:space="preserve"> </w:t>
      </w:r>
      <w:r w:rsidRPr="0087588A">
        <w:t>Review Summary screen with Unlock, Delete, Print and Copy options</w:t>
      </w:r>
      <w:bookmarkEnd w:id="608"/>
      <w:bookmarkEnd w:id="609"/>
      <w:bookmarkEnd w:id="610"/>
    </w:p>
    <w:p w:rsidR="00EA1EC7" w:rsidRPr="0087588A" w:rsidRDefault="00B63480" w:rsidP="00EA1EC7">
      <w:pPr>
        <w:pStyle w:val="Heading3"/>
      </w:pPr>
      <w:r w:rsidRPr="0087588A">
        <w:t xml:space="preserve"> </w:t>
      </w:r>
      <w:bookmarkStart w:id="611" w:name="_Toc479676079"/>
      <w:bookmarkStart w:id="612" w:name="_Toc479631814"/>
      <w:bookmarkStart w:id="613" w:name="_Toc499543778"/>
      <w:r w:rsidR="004943BD" w:rsidRPr="0087588A">
        <w:t>Selecting a Patient Movement f</w:t>
      </w:r>
      <w:r w:rsidR="00EA1EC7" w:rsidRPr="0087588A">
        <w:t>r</w:t>
      </w:r>
      <w:r w:rsidR="004943BD" w:rsidRPr="0087588A">
        <w:t>o</w:t>
      </w:r>
      <w:r w:rsidR="00EA1EC7" w:rsidRPr="0087588A">
        <w:t>m the Stay Movements Table</w:t>
      </w:r>
      <w:bookmarkEnd w:id="611"/>
      <w:bookmarkEnd w:id="612"/>
      <w:bookmarkEnd w:id="613"/>
    </w:p>
    <w:p w:rsidR="00EA1EC7" w:rsidRPr="0087588A" w:rsidRDefault="00EA1EC7" w:rsidP="00EA1EC7">
      <w:pPr>
        <w:pStyle w:val="BodyText"/>
        <w:spacing w:before="237"/>
        <w:ind w:right="47"/>
      </w:pPr>
      <w:r w:rsidRPr="0087588A">
        <w:t>Each patient</w:t>
      </w:r>
      <w:r w:rsidRPr="0087588A">
        <w:rPr>
          <w:spacing w:val="-2"/>
        </w:rPr>
        <w:t xml:space="preserve"> </w:t>
      </w:r>
      <w:r w:rsidRPr="0087588A">
        <w:t xml:space="preserve">will </w:t>
      </w:r>
      <w:r w:rsidRPr="0087588A">
        <w:rPr>
          <w:spacing w:val="-1"/>
        </w:rPr>
        <w:t xml:space="preserve">receive </w:t>
      </w:r>
      <w:r w:rsidRPr="0087588A">
        <w:t xml:space="preserve">one review per day. If you select a </w:t>
      </w:r>
      <w:r w:rsidRPr="0087588A">
        <w:rPr>
          <w:spacing w:val="-1"/>
        </w:rPr>
        <w:t>patient movement</w:t>
      </w:r>
      <w:r w:rsidRPr="0087588A">
        <w:t xml:space="preserve"> from</w:t>
      </w:r>
      <w:r w:rsidRPr="0087588A">
        <w:rPr>
          <w:spacing w:val="-2"/>
        </w:rPr>
        <w:t xml:space="preserve"> </w:t>
      </w:r>
      <w:r w:rsidRPr="0087588A">
        <w:t>the table as a</w:t>
      </w:r>
      <w:r w:rsidRPr="0087588A">
        <w:rPr>
          <w:spacing w:val="33"/>
        </w:rPr>
        <w:t xml:space="preserve"> </w:t>
      </w:r>
      <w:r w:rsidRPr="0087588A">
        <w:t xml:space="preserve">starting </w:t>
      </w:r>
      <w:r w:rsidRPr="0087588A">
        <w:rPr>
          <w:spacing w:val="-1"/>
        </w:rPr>
        <w:t>point</w:t>
      </w:r>
      <w:r w:rsidRPr="0087588A">
        <w:t xml:space="preserve"> for </w:t>
      </w:r>
      <w:r w:rsidRPr="0087588A">
        <w:rPr>
          <w:spacing w:val="-1"/>
        </w:rPr>
        <w:t>reviewing</w:t>
      </w:r>
      <w:r w:rsidRPr="0087588A">
        <w:t xml:space="preserve"> a day of a stay the </w:t>
      </w:r>
      <w:r w:rsidRPr="0087588A">
        <w:rPr>
          <w:spacing w:val="-1"/>
        </w:rPr>
        <w:t>Attending,</w:t>
      </w:r>
      <w:r w:rsidRPr="0087588A">
        <w:t xml:space="preserve"> </w:t>
      </w:r>
      <w:r w:rsidRPr="0087588A">
        <w:rPr>
          <w:spacing w:val="-1"/>
        </w:rPr>
        <w:t>Ward,</w:t>
      </w:r>
      <w:r w:rsidRPr="0087588A">
        <w:t xml:space="preserve"> and Treating</w:t>
      </w:r>
      <w:r w:rsidRPr="0087588A">
        <w:rPr>
          <w:spacing w:val="51"/>
        </w:rPr>
        <w:t xml:space="preserve"> </w:t>
      </w:r>
      <w:r w:rsidRPr="0087588A">
        <w:t xml:space="preserve">Specialty are already </w:t>
      </w:r>
      <w:r w:rsidRPr="0087588A">
        <w:rPr>
          <w:spacing w:val="-1"/>
        </w:rPr>
        <w:t>populated.</w:t>
      </w:r>
      <w:r w:rsidRPr="0087588A">
        <w:t xml:space="preserve"> </w:t>
      </w:r>
      <w:r w:rsidRPr="0087588A">
        <w:rPr>
          <w:spacing w:val="-1"/>
        </w:rPr>
        <w:t>Any</w:t>
      </w:r>
      <w:r w:rsidRPr="0087588A">
        <w:t xml:space="preserve"> of these </w:t>
      </w:r>
      <w:r w:rsidRPr="0087588A">
        <w:rPr>
          <w:spacing w:val="-1"/>
        </w:rPr>
        <w:t>aspects</w:t>
      </w:r>
      <w:r w:rsidRPr="0087588A">
        <w:t xml:space="preserve"> </w:t>
      </w:r>
      <w:r w:rsidRPr="0087588A">
        <w:rPr>
          <w:spacing w:val="-1"/>
        </w:rPr>
        <w:t>related</w:t>
      </w:r>
      <w:r w:rsidRPr="0087588A">
        <w:rPr>
          <w:spacing w:val="-2"/>
        </w:rPr>
        <w:t xml:space="preserve"> </w:t>
      </w:r>
      <w:r w:rsidRPr="0087588A">
        <w:t xml:space="preserve">to the </w:t>
      </w:r>
      <w:r w:rsidRPr="0087588A">
        <w:rPr>
          <w:spacing w:val="-1"/>
        </w:rPr>
        <w:t>movement,</w:t>
      </w:r>
      <w:r w:rsidRPr="0087588A">
        <w:t xml:space="preserve"> as well as </w:t>
      </w:r>
      <w:r w:rsidRPr="0087588A">
        <w:rPr>
          <w:spacing w:val="-1"/>
        </w:rPr>
        <w:t>the</w:t>
      </w:r>
      <w:r w:rsidRPr="0087588A">
        <w:rPr>
          <w:spacing w:val="59"/>
        </w:rPr>
        <w:t xml:space="preserve"> </w:t>
      </w:r>
      <w:r w:rsidRPr="0087588A">
        <w:t xml:space="preserve">date, can </w:t>
      </w:r>
      <w:r w:rsidRPr="0087588A">
        <w:rPr>
          <w:spacing w:val="-1"/>
        </w:rPr>
        <w:t xml:space="preserve">be </w:t>
      </w:r>
      <w:r w:rsidRPr="0087588A">
        <w:t>corrected later on the</w:t>
      </w:r>
      <w:r w:rsidRPr="0087588A">
        <w:rPr>
          <w:spacing w:val="1"/>
        </w:rPr>
        <w:t xml:space="preserve"> </w:t>
      </w:r>
      <w:r w:rsidRPr="0087588A">
        <w:rPr>
          <w:b/>
          <w:i/>
          <w:spacing w:val="-1"/>
        </w:rPr>
        <w:t>Primary</w:t>
      </w:r>
      <w:r w:rsidRPr="0087588A">
        <w:rPr>
          <w:b/>
          <w:i/>
        </w:rPr>
        <w:t xml:space="preserve"> </w:t>
      </w:r>
      <w:r w:rsidRPr="0087588A">
        <w:rPr>
          <w:b/>
          <w:i/>
          <w:spacing w:val="-1"/>
        </w:rPr>
        <w:t xml:space="preserve">Review </w:t>
      </w:r>
      <w:r w:rsidR="008E037C" w:rsidRPr="0087588A">
        <w:t>screen</w:t>
      </w:r>
      <w:r w:rsidRPr="0087588A">
        <w:t xml:space="preserve"> </w:t>
      </w:r>
      <w:r w:rsidRPr="0087588A">
        <w:rPr>
          <w:spacing w:val="-1"/>
        </w:rPr>
        <w:t>(See</w:t>
      </w:r>
      <w:r w:rsidRPr="0087588A">
        <w:rPr>
          <w:spacing w:val="1"/>
        </w:rPr>
        <w:t xml:space="preserve"> </w:t>
      </w:r>
      <w:r w:rsidR="00677268" w:rsidRPr="0087588A">
        <w:t>Chapter 7</w:t>
      </w:r>
      <w:r w:rsidRPr="0087588A">
        <w:rPr>
          <w:spacing w:val="-2"/>
        </w:rPr>
        <w:t xml:space="preserve"> </w:t>
      </w:r>
      <w:r w:rsidRPr="0087588A">
        <w:t>for detailed</w:t>
      </w:r>
      <w:r w:rsidRPr="0087588A">
        <w:rPr>
          <w:spacing w:val="23"/>
        </w:rPr>
        <w:t xml:space="preserve"> </w:t>
      </w:r>
      <w:r w:rsidRPr="0087588A">
        <w:rPr>
          <w:spacing w:val="-1"/>
        </w:rPr>
        <w:t>information</w:t>
      </w:r>
      <w:r w:rsidRPr="0087588A">
        <w:t xml:space="preserve"> about the</w:t>
      </w:r>
      <w:r w:rsidRPr="0087588A">
        <w:rPr>
          <w:spacing w:val="1"/>
        </w:rPr>
        <w:t xml:space="preserve"> </w:t>
      </w:r>
      <w:r w:rsidRPr="0087588A">
        <w:rPr>
          <w:b/>
          <w:i/>
          <w:spacing w:val="-1"/>
        </w:rPr>
        <w:t>Primary</w:t>
      </w:r>
      <w:r w:rsidRPr="0087588A">
        <w:rPr>
          <w:b/>
          <w:i/>
        </w:rPr>
        <w:t xml:space="preserve"> </w:t>
      </w:r>
      <w:r w:rsidRPr="0087588A">
        <w:rPr>
          <w:b/>
          <w:i/>
          <w:spacing w:val="-1"/>
        </w:rPr>
        <w:t xml:space="preserve">Review </w:t>
      </w:r>
      <w:r w:rsidRPr="0087588A">
        <w:t>screen).</w:t>
      </w:r>
      <w:r w:rsidR="00E313F7" w:rsidRPr="0087588A">
        <w:rPr>
          <w:b/>
        </w:rPr>
        <w:t>NOTE:</w:t>
      </w:r>
      <w:r w:rsidRPr="0087588A">
        <w:t xml:space="preserve"> </w:t>
      </w:r>
      <w:r w:rsidR="005D7B79" w:rsidRPr="0087588A">
        <w:t>T</w:t>
      </w:r>
      <w:r w:rsidRPr="0087588A">
        <w:t xml:space="preserve">he </w:t>
      </w:r>
      <w:r w:rsidRPr="0087588A">
        <w:rPr>
          <w:spacing w:val="-1"/>
        </w:rPr>
        <w:t>Attending</w:t>
      </w:r>
      <w:r w:rsidRPr="0087588A">
        <w:t xml:space="preserve"> </w:t>
      </w:r>
      <w:r w:rsidRPr="0087588A">
        <w:rPr>
          <w:spacing w:val="-1"/>
        </w:rPr>
        <w:t>Physician</w:t>
      </w:r>
      <w:r w:rsidRPr="0087588A">
        <w:t xml:space="preserve"> </w:t>
      </w:r>
      <w:r w:rsidRPr="0087588A">
        <w:rPr>
          <w:spacing w:val="-1"/>
        </w:rPr>
        <w:t xml:space="preserve">from </w:t>
      </w:r>
      <w:r w:rsidRPr="0087588A">
        <w:t xml:space="preserve">VistA </w:t>
      </w:r>
      <w:r w:rsidRPr="0087588A">
        <w:rPr>
          <w:spacing w:val="-1"/>
        </w:rPr>
        <w:t>may</w:t>
      </w:r>
      <w:r w:rsidRPr="0087588A">
        <w:rPr>
          <w:spacing w:val="73"/>
        </w:rPr>
        <w:t xml:space="preserve"> </w:t>
      </w:r>
      <w:r w:rsidRPr="0087588A">
        <w:t xml:space="preserve">need to be </w:t>
      </w:r>
      <w:r w:rsidRPr="0087588A">
        <w:rPr>
          <w:spacing w:val="-1"/>
        </w:rPr>
        <w:t>updated</w:t>
      </w:r>
      <w:r w:rsidRPr="0087588A">
        <w:t xml:space="preserve"> in </w:t>
      </w:r>
      <w:r w:rsidRPr="0087588A">
        <w:rPr>
          <w:spacing w:val="-1"/>
        </w:rPr>
        <w:t>NUMI</w:t>
      </w:r>
      <w:r w:rsidRPr="0087588A">
        <w:t xml:space="preserve"> if it </w:t>
      </w:r>
      <w:r w:rsidRPr="0087588A">
        <w:rPr>
          <w:spacing w:val="-1"/>
        </w:rPr>
        <w:t>has</w:t>
      </w:r>
      <w:r w:rsidRPr="0087588A">
        <w:t xml:space="preserve"> been </w:t>
      </w:r>
      <w:r w:rsidRPr="0087588A">
        <w:rPr>
          <w:spacing w:val="-1"/>
        </w:rPr>
        <w:t>entered</w:t>
      </w:r>
      <w:r w:rsidRPr="0087588A">
        <w:t xml:space="preserve"> </w:t>
      </w:r>
      <w:r w:rsidRPr="0087588A">
        <w:rPr>
          <w:spacing w:val="-1"/>
        </w:rPr>
        <w:t>inaccurately</w:t>
      </w:r>
      <w:r w:rsidRPr="0087588A">
        <w:t xml:space="preserve"> on the unit, or</w:t>
      </w:r>
      <w:r w:rsidRPr="0087588A">
        <w:rPr>
          <w:spacing w:val="-1"/>
        </w:rPr>
        <w:t xml:space="preserve"> </w:t>
      </w:r>
      <w:r w:rsidRPr="0087588A">
        <w:t xml:space="preserve">in </w:t>
      </w:r>
      <w:r w:rsidRPr="0087588A">
        <w:rPr>
          <w:spacing w:val="-1"/>
        </w:rPr>
        <w:t>Admissions.</w:t>
      </w:r>
    </w:p>
    <w:p w:rsidR="00EA1EC7" w:rsidRPr="0087588A" w:rsidRDefault="00EA1EC7" w:rsidP="00EA1EC7">
      <w:pPr>
        <w:pStyle w:val="BodyText"/>
        <w:ind w:right="47"/>
      </w:pPr>
      <w:r w:rsidRPr="0087588A">
        <w:t xml:space="preserve">This does </w:t>
      </w:r>
      <w:r w:rsidRPr="0087588A">
        <w:rPr>
          <w:spacing w:val="-1"/>
        </w:rPr>
        <w:t>not</w:t>
      </w:r>
      <w:r w:rsidRPr="0087588A">
        <w:t xml:space="preserve"> update</w:t>
      </w:r>
      <w:r w:rsidRPr="0087588A">
        <w:rPr>
          <w:spacing w:val="-1"/>
        </w:rPr>
        <w:t xml:space="preserve"> </w:t>
      </w:r>
      <w:r w:rsidRPr="0087588A">
        <w:t>it</w:t>
      </w:r>
      <w:r w:rsidRPr="0087588A">
        <w:rPr>
          <w:spacing w:val="-1"/>
        </w:rPr>
        <w:t xml:space="preserve"> </w:t>
      </w:r>
      <w:r w:rsidRPr="0087588A">
        <w:t>in</w:t>
      </w:r>
      <w:r w:rsidRPr="0087588A">
        <w:rPr>
          <w:spacing w:val="-1"/>
        </w:rPr>
        <w:t xml:space="preserve"> </w:t>
      </w:r>
      <w:r w:rsidRPr="0087588A">
        <w:t>VistA or on</w:t>
      </w:r>
      <w:r w:rsidRPr="0087588A">
        <w:rPr>
          <w:spacing w:val="-2"/>
        </w:rPr>
        <w:t xml:space="preserve"> </w:t>
      </w:r>
      <w:r w:rsidRPr="0087588A">
        <w:t>the</w:t>
      </w:r>
      <w:r w:rsidRPr="0087588A">
        <w:rPr>
          <w:spacing w:val="2"/>
        </w:rPr>
        <w:t xml:space="preserve"> </w:t>
      </w:r>
      <w:r w:rsidRPr="0087588A">
        <w:rPr>
          <w:b/>
          <w:i/>
          <w:spacing w:val="-1"/>
        </w:rPr>
        <w:t>Patient Selection/Worklist</w:t>
      </w:r>
      <w:r w:rsidR="006D3BE8" w:rsidRPr="0087588A">
        <w:rPr>
          <w:b/>
          <w:i/>
          <w:spacing w:val="-1"/>
        </w:rPr>
        <w:fldChar w:fldCharType="begin"/>
      </w:r>
      <w:r w:rsidR="006D3BE8" w:rsidRPr="0087588A">
        <w:instrText xml:space="preserve"> XE "</w:instrText>
      </w:r>
      <w:r w:rsidR="006D3BE8" w:rsidRPr="0087588A">
        <w:rPr>
          <w:spacing w:val="-1"/>
          <w:sz w:val="20"/>
        </w:rPr>
        <w:instrText>Patient</w:instrText>
      </w:r>
      <w:r w:rsidR="006D3BE8" w:rsidRPr="0087588A">
        <w:rPr>
          <w:sz w:val="20"/>
        </w:rPr>
        <w:instrText xml:space="preserve"> </w:instrText>
      </w:r>
      <w:r w:rsidR="006D3BE8" w:rsidRPr="0087588A">
        <w:rPr>
          <w:spacing w:val="-1"/>
          <w:sz w:val="20"/>
        </w:rPr>
        <w:instrText>Selection/Worklist</w:instrText>
      </w:r>
      <w:r w:rsidR="006D3BE8" w:rsidRPr="0087588A">
        <w:instrText xml:space="preserve">" </w:instrText>
      </w:r>
      <w:r w:rsidR="006D3BE8" w:rsidRPr="0087588A">
        <w:rPr>
          <w:b/>
          <w:i/>
          <w:spacing w:val="-1"/>
        </w:rPr>
        <w:fldChar w:fldCharType="end"/>
      </w:r>
      <w:r w:rsidRPr="0087588A">
        <w:rPr>
          <w:spacing w:val="-1"/>
        </w:rPr>
        <w:t>,</w:t>
      </w:r>
      <w:r w:rsidRPr="0087588A">
        <w:t xml:space="preserve"> but </w:t>
      </w:r>
      <w:r w:rsidRPr="0087588A">
        <w:rPr>
          <w:spacing w:val="-1"/>
        </w:rPr>
        <w:t>NUMI</w:t>
      </w:r>
      <w:r w:rsidRPr="0087588A">
        <w:t xml:space="preserve"> reports will</w:t>
      </w:r>
      <w:r w:rsidRPr="0087588A">
        <w:rPr>
          <w:spacing w:val="55"/>
        </w:rPr>
        <w:t xml:space="preserve"> </w:t>
      </w:r>
      <w:r w:rsidRPr="0087588A">
        <w:t>display</w:t>
      </w:r>
      <w:r w:rsidRPr="0087588A">
        <w:rPr>
          <w:spacing w:val="-1"/>
        </w:rPr>
        <w:t xml:space="preserve"> </w:t>
      </w:r>
      <w:r w:rsidRPr="0087588A">
        <w:t xml:space="preserve">the </w:t>
      </w:r>
      <w:r w:rsidRPr="0087588A">
        <w:rPr>
          <w:spacing w:val="-1"/>
        </w:rPr>
        <w:t>corrected</w:t>
      </w:r>
      <w:r w:rsidRPr="0087588A">
        <w:t xml:space="preserve"> Attending </w:t>
      </w:r>
      <w:r w:rsidRPr="0087588A">
        <w:rPr>
          <w:spacing w:val="-1"/>
        </w:rPr>
        <w:t>information.</w:t>
      </w:r>
    </w:p>
    <w:p w:rsidR="00EA1EC7" w:rsidRPr="0087588A" w:rsidRDefault="00EA1EC7" w:rsidP="00EA1EC7">
      <w:pPr>
        <w:ind w:left="100"/>
        <w:rPr>
          <w:b/>
          <w:sz w:val="24"/>
        </w:rPr>
      </w:pPr>
      <w:r w:rsidRPr="0087588A">
        <w:rPr>
          <w:b/>
          <w:noProof/>
          <w:sz w:val="24"/>
        </w:rPr>
        <w:drawing>
          <wp:inline distT="0" distB="0" distL="0" distR="0" wp14:anchorId="58920FDF" wp14:editId="7677CA0E">
            <wp:extent cx="247650" cy="247650"/>
            <wp:effectExtent l="0" t="0" r="0" b="0"/>
            <wp:docPr id="1024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To get to </w:t>
      </w:r>
      <w:r w:rsidRPr="0087588A">
        <w:rPr>
          <w:b/>
          <w:spacing w:val="-1"/>
          <w:sz w:val="24"/>
        </w:rPr>
        <w:t>the</w:t>
      </w:r>
      <w:r w:rsidRPr="0087588A">
        <w:rPr>
          <w:b/>
          <w:sz w:val="24"/>
        </w:rPr>
        <w:t xml:space="preserve"> </w:t>
      </w:r>
      <w:r w:rsidRPr="0087588A">
        <w:rPr>
          <w:b/>
          <w:i/>
          <w:sz w:val="24"/>
        </w:rPr>
        <w:t>InterQual</w:t>
      </w:r>
      <w:r w:rsidR="00B63480" w:rsidRPr="0087588A">
        <w:rPr>
          <w:spacing w:val="-1"/>
          <w:position w:val="11"/>
          <w:sz w:val="16"/>
        </w:rPr>
        <w:t>®</w:t>
      </w:r>
      <w:r w:rsidRPr="0087588A">
        <w:rPr>
          <w:b/>
          <w:i/>
          <w:sz w:val="24"/>
        </w:rPr>
        <w:t xml:space="preserve"> Criteria</w:t>
      </w:r>
      <w:r w:rsidR="006D3BE8" w:rsidRPr="0087588A">
        <w:rPr>
          <w:b/>
          <w:i/>
          <w:sz w:val="24"/>
        </w:rPr>
        <w:fldChar w:fldCharType="begin"/>
      </w:r>
      <w:r w:rsidR="006D3BE8" w:rsidRPr="0087588A">
        <w:instrText xml:space="preserve"> XE "</w:instrText>
      </w:r>
      <w:r w:rsidR="006D3BE8" w:rsidRPr="0087588A">
        <w:rPr>
          <w:spacing w:val="-1"/>
          <w:sz w:val="20"/>
        </w:rPr>
        <w:instrText>InterQual</w:instrText>
      </w:r>
      <w:r w:rsidR="006D3BE8" w:rsidRPr="0087588A">
        <w:rPr>
          <w:sz w:val="20"/>
        </w:rPr>
        <w:instrText xml:space="preserve"> </w:instrText>
      </w:r>
      <w:r w:rsidR="006D3BE8" w:rsidRPr="0087588A">
        <w:rPr>
          <w:spacing w:val="-1"/>
          <w:sz w:val="20"/>
        </w:rPr>
        <w:instrText>Criteria</w:instrText>
      </w:r>
      <w:r w:rsidR="006D3BE8" w:rsidRPr="0087588A">
        <w:instrText xml:space="preserve">" </w:instrText>
      </w:r>
      <w:r w:rsidR="006D3BE8" w:rsidRPr="0087588A">
        <w:rPr>
          <w:b/>
          <w:i/>
          <w:sz w:val="24"/>
        </w:rPr>
        <w:fldChar w:fldCharType="end"/>
      </w:r>
      <w:r w:rsidR="00DF273B" w:rsidRPr="0087588A">
        <w:rPr>
          <w:b/>
          <w:i/>
          <w:sz w:val="24"/>
        </w:rPr>
        <w:t xml:space="preserve"> </w:t>
      </w:r>
      <w:r w:rsidRPr="0087588A">
        <w:rPr>
          <w:b/>
          <w:spacing w:val="-1"/>
          <w:sz w:val="24"/>
        </w:rPr>
        <w:t>screen,</w:t>
      </w:r>
      <w:r w:rsidRPr="0087588A">
        <w:rPr>
          <w:b/>
          <w:sz w:val="24"/>
        </w:rPr>
        <w:t xml:space="preserve"> you </w:t>
      </w:r>
      <w:r w:rsidRPr="0087588A">
        <w:rPr>
          <w:b/>
          <w:spacing w:val="-1"/>
          <w:sz w:val="24"/>
        </w:rPr>
        <w:t>must</w:t>
      </w:r>
      <w:r w:rsidRPr="0087588A">
        <w:rPr>
          <w:b/>
          <w:spacing w:val="1"/>
          <w:sz w:val="24"/>
        </w:rPr>
        <w:t xml:space="preserve"> </w:t>
      </w:r>
      <w:r w:rsidRPr="0087588A">
        <w:rPr>
          <w:b/>
          <w:sz w:val="24"/>
        </w:rPr>
        <w:t>click on</w:t>
      </w:r>
      <w:r w:rsidRPr="0087588A">
        <w:rPr>
          <w:b/>
          <w:spacing w:val="-1"/>
          <w:sz w:val="24"/>
        </w:rPr>
        <w:t xml:space="preserve"> </w:t>
      </w:r>
      <w:r w:rsidRPr="0087588A">
        <w:rPr>
          <w:b/>
          <w:sz w:val="24"/>
        </w:rPr>
        <w:t xml:space="preserve">a </w:t>
      </w:r>
      <w:r w:rsidRPr="0087588A">
        <w:rPr>
          <w:b/>
          <w:color w:val="0000FF"/>
          <w:sz w:val="24"/>
          <w:u w:val="thick" w:color="0000FF"/>
        </w:rPr>
        <w:t>Review</w:t>
      </w:r>
      <w:r w:rsidRPr="0087588A">
        <w:rPr>
          <w:b/>
          <w:color w:val="0000FF"/>
          <w:spacing w:val="-2"/>
          <w:sz w:val="24"/>
          <w:u w:val="thick" w:color="0000FF"/>
        </w:rPr>
        <w:t xml:space="preserve"> </w:t>
      </w:r>
      <w:r w:rsidRPr="0087588A">
        <w:rPr>
          <w:b/>
          <w:sz w:val="24"/>
        </w:rPr>
        <w:t xml:space="preserve">link </w:t>
      </w:r>
      <w:r w:rsidRPr="0087588A">
        <w:rPr>
          <w:b/>
          <w:spacing w:val="-1"/>
          <w:sz w:val="24"/>
        </w:rPr>
        <w:t>from</w:t>
      </w:r>
      <w:r w:rsidRPr="0087588A">
        <w:rPr>
          <w:b/>
          <w:sz w:val="24"/>
        </w:rPr>
        <w:t xml:space="preserve"> the</w:t>
      </w:r>
      <w:r w:rsidRPr="0087588A">
        <w:rPr>
          <w:b/>
          <w:spacing w:val="-2"/>
          <w:sz w:val="24"/>
        </w:rPr>
        <w:t xml:space="preserve"> </w:t>
      </w:r>
      <w:r w:rsidRPr="0087588A">
        <w:rPr>
          <w:b/>
          <w:sz w:val="24"/>
        </w:rPr>
        <w:t>Stay</w:t>
      </w:r>
      <w:r w:rsidRPr="0087588A">
        <w:rPr>
          <w:b/>
          <w:spacing w:val="27"/>
          <w:sz w:val="24"/>
        </w:rPr>
        <w:t xml:space="preserve"> </w:t>
      </w:r>
      <w:r w:rsidRPr="0087588A">
        <w:rPr>
          <w:b/>
          <w:sz w:val="24"/>
        </w:rPr>
        <w:t xml:space="preserve">Movements table. </w:t>
      </w:r>
      <w:r w:rsidRPr="0087588A">
        <w:rPr>
          <w:b/>
          <w:spacing w:val="-1"/>
          <w:sz w:val="24"/>
        </w:rPr>
        <w:t>The</w:t>
      </w:r>
      <w:r w:rsidRPr="0087588A">
        <w:rPr>
          <w:b/>
          <w:sz w:val="24"/>
        </w:rPr>
        <w:t xml:space="preserve"> review</w:t>
      </w:r>
      <w:r w:rsidRPr="0087588A">
        <w:rPr>
          <w:b/>
          <w:spacing w:val="-2"/>
          <w:sz w:val="24"/>
        </w:rPr>
        <w:t xml:space="preserve"> </w:t>
      </w:r>
      <w:r w:rsidRPr="0087588A">
        <w:rPr>
          <w:b/>
          <w:sz w:val="24"/>
        </w:rPr>
        <w:t>link</w:t>
      </w:r>
      <w:r w:rsidRPr="0087588A">
        <w:rPr>
          <w:b/>
          <w:spacing w:val="-1"/>
          <w:sz w:val="24"/>
        </w:rPr>
        <w:t xml:space="preserve"> </w:t>
      </w:r>
      <w:r w:rsidRPr="0087588A">
        <w:rPr>
          <w:b/>
          <w:sz w:val="24"/>
        </w:rPr>
        <w:t xml:space="preserve">that you select </w:t>
      </w:r>
      <w:r w:rsidRPr="0087588A">
        <w:rPr>
          <w:b/>
          <w:spacing w:val="-1"/>
          <w:sz w:val="24"/>
        </w:rPr>
        <w:t>determines</w:t>
      </w:r>
      <w:r w:rsidRPr="0087588A">
        <w:rPr>
          <w:b/>
          <w:sz w:val="24"/>
        </w:rPr>
        <w:t xml:space="preserve"> the </w:t>
      </w:r>
      <w:r w:rsidRPr="0087588A">
        <w:rPr>
          <w:b/>
          <w:spacing w:val="-1"/>
          <w:sz w:val="24"/>
        </w:rPr>
        <w:t>ward,</w:t>
      </w:r>
      <w:r w:rsidRPr="0087588A">
        <w:rPr>
          <w:b/>
          <w:sz w:val="24"/>
        </w:rPr>
        <w:t xml:space="preserve"> treating </w:t>
      </w:r>
      <w:r w:rsidRPr="0087588A">
        <w:rPr>
          <w:b/>
          <w:spacing w:val="-1"/>
          <w:sz w:val="24"/>
        </w:rPr>
        <w:t>specialty</w:t>
      </w:r>
      <w:r w:rsidRPr="0087588A">
        <w:rPr>
          <w:b/>
          <w:spacing w:val="49"/>
          <w:sz w:val="24"/>
        </w:rPr>
        <w:t xml:space="preserve"> </w:t>
      </w:r>
      <w:r w:rsidRPr="0087588A">
        <w:rPr>
          <w:b/>
          <w:sz w:val="24"/>
        </w:rPr>
        <w:t xml:space="preserve">and </w:t>
      </w:r>
      <w:r w:rsidRPr="0087588A">
        <w:rPr>
          <w:b/>
          <w:spacing w:val="-1"/>
          <w:sz w:val="24"/>
        </w:rPr>
        <w:t>attending</w:t>
      </w:r>
      <w:r w:rsidRPr="0087588A">
        <w:rPr>
          <w:b/>
          <w:sz w:val="24"/>
        </w:rPr>
        <w:t xml:space="preserve"> </w:t>
      </w:r>
      <w:r w:rsidRPr="0087588A">
        <w:rPr>
          <w:b/>
          <w:spacing w:val="-1"/>
          <w:sz w:val="24"/>
        </w:rPr>
        <w:t>physician</w:t>
      </w:r>
      <w:r w:rsidRPr="0087588A">
        <w:rPr>
          <w:b/>
          <w:sz w:val="24"/>
        </w:rPr>
        <w:t xml:space="preserve"> that </w:t>
      </w:r>
      <w:r w:rsidRPr="0087588A">
        <w:rPr>
          <w:b/>
          <w:spacing w:val="-1"/>
          <w:sz w:val="24"/>
        </w:rPr>
        <w:t>will</w:t>
      </w:r>
      <w:r w:rsidRPr="0087588A">
        <w:rPr>
          <w:b/>
          <w:sz w:val="24"/>
        </w:rPr>
        <w:t xml:space="preserve"> be populated on the </w:t>
      </w:r>
      <w:r w:rsidRPr="0087588A">
        <w:rPr>
          <w:b/>
          <w:spacing w:val="-1"/>
          <w:sz w:val="24"/>
        </w:rPr>
        <w:t>review.</w:t>
      </w:r>
    </w:p>
    <w:p w:rsidR="00EA1EC7" w:rsidRPr="0087588A" w:rsidRDefault="00EA1EC7" w:rsidP="00EA1EC7">
      <w:pPr>
        <w:rPr>
          <w:b/>
          <w:bCs/>
          <w:sz w:val="24"/>
        </w:rPr>
      </w:pPr>
    </w:p>
    <w:p w:rsidR="00EA1EC7" w:rsidRPr="0087588A" w:rsidRDefault="00EA1EC7" w:rsidP="00EA1EC7">
      <w:pPr>
        <w:ind w:left="100"/>
        <w:rPr>
          <w:b/>
          <w:spacing w:val="-1"/>
          <w:sz w:val="24"/>
        </w:rPr>
      </w:pPr>
      <w:r w:rsidRPr="0087588A">
        <w:rPr>
          <w:b/>
          <w:sz w:val="24"/>
        </w:rPr>
        <w:t>To select a</w:t>
      </w:r>
      <w:r w:rsidRPr="0087588A">
        <w:rPr>
          <w:b/>
          <w:spacing w:val="-2"/>
          <w:sz w:val="24"/>
        </w:rPr>
        <w:t xml:space="preserve"> </w:t>
      </w:r>
      <w:r w:rsidRPr="0087588A">
        <w:rPr>
          <w:b/>
          <w:sz w:val="24"/>
        </w:rPr>
        <w:t xml:space="preserve">patient </w:t>
      </w:r>
      <w:r w:rsidRPr="0087588A">
        <w:rPr>
          <w:b/>
          <w:spacing w:val="-1"/>
          <w:sz w:val="24"/>
        </w:rPr>
        <w:t>movement</w:t>
      </w:r>
      <w:r w:rsidRPr="0087588A">
        <w:rPr>
          <w:b/>
          <w:sz w:val="24"/>
        </w:rPr>
        <w:t xml:space="preserve"> from the Stay </w:t>
      </w:r>
      <w:r w:rsidRPr="0087588A">
        <w:rPr>
          <w:b/>
          <w:spacing w:val="-1"/>
          <w:sz w:val="24"/>
        </w:rPr>
        <w:t>Movements table</w:t>
      </w:r>
    </w:p>
    <w:p w:rsidR="00EE13C7" w:rsidRPr="0087588A" w:rsidRDefault="00EE13C7" w:rsidP="00EA1EC7">
      <w:pPr>
        <w:ind w:left="100"/>
        <w:rPr>
          <w:b/>
          <w:spacing w:val="-1"/>
          <w:sz w:val="24"/>
        </w:rPr>
      </w:pPr>
    </w:p>
    <w:p w:rsidR="00EA1EC7" w:rsidRPr="0087588A" w:rsidRDefault="00EA1EC7" w:rsidP="00DA39F3">
      <w:pPr>
        <w:widowControl w:val="0"/>
        <w:numPr>
          <w:ilvl w:val="3"/>
          <w:numId w:val="62"/>
        </w:numPr>
        <w:tabs>
          <w:tab w:val="left" w:pos="1991"/>
        </w:tabs>
        <w:spacing w:before="7" w:line="278" w:lineRule="exact"/>
        <w:ind w:right="154"/>
        <w:rPr>
          <w:sz w:val="24"/>
        </w:rPr>
      </w:pPr>
      <w:r w:rsidRPr="0087588A">
        <w:rPr>
          <w:i/>
          <w:sz w:val="24"/>
        </w:rPr>
        <w:t xml:space="preserve">Click </w:t>
      </w:r>
      <w:r w:rsidRPr="0087588A">
        <w:rPr>
          <w:spacing w:val="-1"/>
          <w:sz w:val="24"/>
        </w:rPr>
        <w:t>the</w:t>
      </w:r>
      <w:r w:rsidRPr="0087588A">
        <w:rPr>
          <w:sz w:val="24"/>
        </w:rPr>
        <w:t xml:space="preserve"> </w:t>
      </w:r>
      <w:r w:rsidRPr="0087588A">
        <w:rPr>
          <w:rFonts w:ascii="Courier New"/>
          <w:color w:val="0000FF"/>
          <w:spacing w:val="-1"/>
          <w:sz w:val="20"/>
          <w:u w:val="single" w:color="0000FF"/>
        </w:rPr>
        <w:t>Review</w:t>
      </w:r>
      <w:r w:rsidRPr="0087588A">
        <w:rPr>
          <w:rFonts w:ascii="Courier New"/>
          <w:color w:val="0000FF"/>
          <w:spacing w:val="-61"/>
          <w:sz w:val="20"/>
          <w:u w:val="single" w:color="0000FF"/>
        </w:rPr>
        <w:t xml:space="preserve"> </w:t>
      </w:r>
      <w:r w:rsidRPr="0087588A">
        <w:rPr>
          <w:sz w:val="24"/>
        </w:rPr>
        <w:t>hyperlink in the</w:t>
      </w:r>
      <w:r w:rsidRPr="0087588A">
        <w:rPr>
          <w:spacing w:val="1"/>
          <w:sz w:val="24"/>
        </w:rPr>
        <w:t xml:space="preserve"> </w:t>
      </w:r>
      <w:r w:rsidRPr="0087588A">
        <w:rPr>
          <w:b/>
          <w:spacing w:val="-1"/>
          <w:sz w:val="24"/>
        </w:rPr>
        <w:t>Stay</w:t>
      </w:r>
      <w:r w:rsidRPr="0087588A">
        <w:rPr>
          <w:b/>
          <w:sz w:val="24"/>
        </w:rPr>
        <w:t xml:space="preserve"> </w:t>
      </w:r>
      <w:r w:rsidRPr="0087588A">
        <w:rPr>
          <w:b/>
          <w:spacing w:val="-1"/>
          <w:sz w:val="24"/>
        </w:rPr>
        <w:t>Movements</w:t>
      </w:r>
      <w:r w:rsidRPr="0087588A">
        <w:rPr>
          <w:b/>
          <w:sz w:val="24"/>
        </w:rPr>
        <w:t xml:space="preserve"> </w:t>
      </w:r>
      <w:r w:rsidRPr="0087588A">
        <w:rPr>
          <w:spacing w:val="-1"/>
          <w:sz w:val="24"/>
        </w:rPr>
        <w:t>table</w:t>
      </w:r>
      <w:r w:rsidRPr="0087588A">
        <w:rPr>
          <w:sz w:val="24"/>
        </w:rPr>
        <w:t xml:space="preserve"> for the </w:t>
      </w:r>
      <w:r w:rsidRPr="0087588A">
        <w:rPr>
          <w:spacing w:val="-1"/>
          <w:sz w:val="24"/>
        </w:rPr>
        <w:t>movement</w:t>
      </w:r>
      <w:r w:rsidRPr="0087588A">
        <w:rPr>
          <w:spacing w:val="55"/>
          <w:sz w:val="24"/>
        </w:rPr>
        <w:t xml:space="preserve"> </w:t>
      </w:r>
      <w:r w:rsidRPr="0087588A">
        <w:rPr>
          <w:sz w:val="24"/>
        </w:rPr>
        <w:t>you want to see.</w:t>
      </w:r>
    </w:p>
    <w:p w:rsidR="00663D41" w:rsidRPr="0087588A" w:rsidRDefault="00663D41" w:rsidP="00DA39F3">
      <w:pPr>
        <w:pStyle w:val="BodyText"/>
        <w:widowControl w:val="0"/>
        <w:numPr>
          <w:ilvl w:val="3"/>
          <w:numId w:val="62"/>
        </w:numPr>
        <w:tabs>
          <w:tab w:val="left" w:pos="1991"/>
        </w:tabs>
        <w:spacing w:before="56" w:after="0"/>
        <w:ind w:right="259"/>
      </w:pPr>
      <w:r w:rsidRPr="0087588A">
        <w:rPr>
          <w:spacing w:val="-1"/>
        </w:rPr>
        <w:t>Remember</w:t>
      </w:r>
      <w:r w:rsidRPr="0087588A">
        <w:t xml:space="preserve"> that the </w:t>
      </w:r>
      <w:r w:rsidRPr="0087588A">
        <w:rPr>
          <w:spacing w:val="-1"/>
        </w:rPr>
        <w:t>Attending</w:t>
      </w:r>
      <w:r w:rsidRPr="0087588A">
        <w:t xml:space="preserve"> Physician, </w:t>
      </w:r>
      <w:r w:rsidRPr="0087588A">
        <w:rPr>
          <w:spacing w:val="-1"/>
        </w:rPr>
        <w:t>Ward,</w:t>
      </w:r>
      <w:r w:rsidRPr="0087588A">
        <w:t xml:space="preserve"> and Treating</w:t>
      </w:r>
      <w:r w:rsidRPr="0087588A">
        <w:rPr>
          <w:spacing w:val="-2"/>
        </w:rPr>
        <w:t xml:space="preserve"> </w:t>
      </w:r>
      <w:r w:rsidRPr="0087588A">
        <w:t xml:space="preserve">Specialty </w:t>
      </w:r>
      <w:r w:rsidRPr="0087588A">
        <w:rPr>
          <w:spacing w:val="-1"/>
        </w:rPr>
        <w:t>from</w:t>
      </w:r>
      <w:r w:rsidRPr="0087588A">
        <w:rPr>
          <w:spacing w:val="39"/>
        </w:rPr>
        <w:t xml:space="preserve"> </w:t>
      </w:r>
      <w:r w:rsidRPr="0087588A">
        <w:t xml:space="preserve">that </w:t>
      </w:r>
      <w:r w:rsidRPr="0087588A">
        <w:rPr>
          <w:spacing w:val="-1"/>
        </w:rPr>
        <w:t>movement</w:t>
      </w:r>
      <w:r w:rsidRPr="0087588A">
        <w:t xml:space="preserve"> will </w:t>
      </w:r>
      <w:r w:rsidRPr="0087588A">
        <w:rPr>
          <w:spacing w:val="-1"/>
        </w:rPr>
        <w:t>pre-populate</w:t>
      </w:r>
      <w:r w:rsidRPr="0087588A">
        <w:t xml:space="preserve"> on</w:t>
      </w:r>
      <w:r w:rsidRPr="0087588A">
        <w:rPr>
          <w:spacing w:val="-2"/>
        </w:rPr>
        <w:t xml:space="preserve"> </w:t>
      </w:r>
      <w:r w:rsidRPr="0087588A">
        <w:t>the</w:t>
      </w:r>
      <w:r w:rsidRPr="0087588A">
        <w:rPr>
          <w:spacing w:val="1"/>
        </w:rPr>
        <w:t xml:space="preserve"> </w:t>
      </w:r>
      <w:r w:rsidRPr="0087588A">
        <w:rPr>
          <w:b/>
          <w:i/>
          <w:spacing w:val="-1"/>
        </w:rPr>
        <w:t xml:space="preserve">Primary </w:t>
      </w:r>
      <w:r w:rsidRPr="0087588A">
        <w:rPr>
          <w:b/>
          <w:i/>
        </w:rPr>
        <w:t xml:space="preserve">Review </w:t>
      </w:r>
      <w:r w:rsidRPr="0087588A">
        <w:rPr>
          <w:spacing w:val="-1"/>
        </w:rPr>
        <w:t>screen.</w:t>
      </w:r>
    </w:p>
    <w:p w:rsidR="00663D41" w:rsidRPr="0087588A" w:rsidRDefault="00663D41" w:rsidP="00DA39F3">
      <w:pPr>
        <w:widowControl w:val="0"/>
        <w:numPr>
          <w:ilvl w:val="3"/>
          <w:numId w:val="62"/>
        </w:numPr>
        <w:tabs>
          <w:tab w:val="left" w:pos="1991"/>
        </w:tabs>
        <w:ind w:right="418"/>
        <w:rPr>
          <w:sz w:val="24"/>
        </w:rPr>
      </w:pPr>
      <w:r w:rsidRPr="0087588A">
        <w:rPr>
          <w:sz w:val="24"/>
        </w:rPr>
        <w:t xml:space="preserve">The </w:t>
      </w:r>
      <w:r w:rsidRPr="0087588A">
        <w:rPr>
          <w:b/>
          <w:i/>
          <w:sz w:val="24"/>
        </w:rPr>
        <w:t>InterQual</w:t>
      </w:r>
      <w:r w:rsidR="00B63480" w:rsidRPr="0087588A">
        <w:rPr>
          <w:spacing w:val="-1"/>
          <w:position w:val="11"/>
          <w:sz w:val="16"/>
        </w:rPr>
        <w:t>®</w:t>
      </w:r>
      <w:r w:rsidRPr="0087588A">
        <w:rPr>
          <w:b/>
          <w:i/>
          <w:sz w:val="24"/>
        </w:rPr>
        <w:t xml:space="preserve"> Criteria</w:t>
      </w:r>
      <w:r w:rsidR="006D3BE8" w:rsidRPr="0087588A">
        <w:rPr>
          <w:b/>
          <w:i/>
          <w:sz w:val="24"/>
        </w:rPr>
        <w:fldChar w:fldCharType="begin"/>
      </w:r>
      <w:r w:rsidR="006D3BE8" w:rsidRPr="0087588A">
        <w:instrText xml:space="preserve"> XE "</w:instrText>
      </w:r>
      <w:r w:rsidR="006D3BE8" w:rsidRPr="0087588A">
        <w:rPr>
          <w:spacing w:val="-1"/>
          <w:sz w:val="20"/>
        </w:rPr>
        <w:instrText>InterQual</w:instrText>
      </w:r>
      <w:r w:rsidR="006D3BE8" w:rsidRPr="0087588A">
        <w:rPr>
          <w:sz w:val="20"/>
        </w:rPr>
        <w:instrText xml:space="preserve"> </w:instrText>
      </w:r>
      <w:r w:rsidR="006D3BE8" w:rsidRPr="0087588A">
        <w:rPr>
          <w:spacing w:val="-1"/>
          <w:sz w:val="20"/>
        </w:rPr>
        <w:instrText>Criteria</w:instrText>
      </w:r>
      <w:r w:rsidR="006D3BE8" w:rsidRPr="0087588A">
        <w:instrText xml:space="preserve">" </w:instrText>
      </w:r>
      <w:r w:rsidR="006D3BE8" w:rsidRPr="0087588A">
        <w:rPr>
          <w:b/>
          <w:i/>
          <w:sz w:val="24"/>
        </w:rPr>
        <w:fldChar w:fldCharType="end"/>
      </w:r>
      <w:r w:rsidR="00DF273B" w:rsidRPr="0087588A">
        <w:rPr>
          <w:b/>
          <w:i/>
          <w:sz w:val="24"/>
        </w:rPr>
        <w:t xml:space="preserve"> </w:t>
      </w:r>
      <w:r w:rsidRPr="0087588A">
        <w:rPr>
          <w:sz w:val="24"/>
        </w:rPr>
        <w:t xml:space="preserve">screen will </w:t>
      </w:r>
      <w:r w:rsidR="006A08FC" w:rsidRPr="0087588A">
        <w:rPr>
          <w:spacing w:val="-1"/>
          <w:sz w:val="24"/>
        </w:rPr>
        <w:t xml:space="preserve">display </w:t>
      </w:r>
      <w:r w:rsidR="00694620" w:rsidRPr="0087588A">
        <w:rPr>
          <w:sz w:val="24"/>
        </w:rPr>
        <w:t xml:space="preserve">(See Section </w:t>
      </w:r>
      <w:r w:rsidR="00074580" w:rsidRPr="0087588A">
        <w:rPr>
          <w:sz w:val="24"/>
        </w:rPr>
        <w:t>6</w:t>
      </w:r>
      <w:r w:rsidRPr="0087588A">
        <w:rPr>
          <w:sz w:val="24"/>
        </w:rPr>
        <w:t xml:space="preserve"> </w:t>
      </w:r>
      <w:r w:rsidRPr="0087588A">
        <w:rPr>
          <w:spacing w:val="-1"/>
          <w:sz w:val="24"/>
        </w:rPr>
        <w:t>for</w:t>
      </w:r>
      <w:r w:rsidRPr="0087588A">
        <w:rPr>
          <w:sz w:val="24"/>
        </w:rPr>
        <w:t xml:space="preserve"> </w:t>
      </w:r>
      <w:r w:rsidRPr="0087588A">
        <w:rPr>
          <w:spacing w:val="-1"/>
          <w:sz w:val="24"/>
        </w:rPr>
        <w:t>information</w:t>
      </w:r>
      <w:r w:rsidRPr="0087588A">
        <w:rPr>
          <w:spacing w:val="33"/>
          <w:sz w:val="24"/>
        </w:rPr>
        <w:t xml:space="preserve"> </w:t>
      </w:r>
      <w:r w:rsidRPr="0087588A">
        <w:rPr>
          <w:sz w:val="24"/>
        </w:rPr>
        <w:t>about the</w:t>
      </w:r>
      <w:r w:rsidRPr="0087588A">
        <w:rPr>
          <w:spacing w:val="-1"/>
          <w:sz w:val="24"/>
        </w:rPr>
        <w:t xml:space="preserve"> </w:t>
      </w:r>
      <w:r w:rsidRPr="0087588A">
        <w:rPr>
          <w:b/>
          <w:i/>
          <w:sz w:val="24"/>
        </w:rPr>
        <w:t>InterQual</w:t>
      </w:r>
      <w:r w:rsidR="00B63480" w:rsidRPr="0087588A">
        <w:rPr>
          <w:spacing w:val="-1"/>
          <w:position w:val="11"/>
          <w:sz w:val="16"/>
        </w:rPr>
        <w:t>®</w:t>
      </w:r>
      <w:r w:rsidRPr="0087588A">
        <w:rPr>
          <w:b/>
          <w:i/>
          <w:sz w:val="24"/>
        </w:rPr>
        <w:t xml:space="preserve"> Criteria </w:t>
      </w:r>
      <w:r w:rsidRPr="0087588A">
        <w:rPr>
          <w:spacing w:val="-1"/>
          <w:sz w:val="24"/>
        </w:rPr>
        <w:t>screen</w:t>
      </w:r>
      <w:r w:rsidRPr="0087588A">
        <w:rPr>
          <w:sz w:val="24"/>
        </w:rPr>
        <w:t xml:space="preserve"> and its use</w:t>
      </w:r>
      <w:r w:rsidRPr="0087588A">
        <w:rPr>
          <w:spacing w:val="-1"/>
          <w:sz w:val="24"/>
        </w:rPr>
        <w:t xml:space="preserve"> </w:t>
      </w:r>
      <w:r w:rsidRPr="0087588A">
        <w:rPr>
          <w:sz w:val="24"/>
        </w:rPr>
        <w:t>in</w:t>
      </w:r>
      <w:r w:rsidRPr="0087588A">
        <w:rPr>
          <w:spacing w:val="-1"/>
          <w:sz w:val="24"/>
        </w:rPr>
        <w:t xml:space="preserve"> NUMI).</w:t>
      </w:r>
    </w:p>
    <w:p w:rsidR="00F201EE" w:rsidRPr="0087588A" w:rsidRDefault="00F201EE" w:rsidP="00F201EE">
      <w:pPr>
        <w:widowControl w:val="0"/>
        <w:tabs>
          <w:tab w:val="left" w:pos="1991"/>
        </w:tabs>
        <w:ind w:left="820" w:right="418"/>
        <w:rPr>
          <w:spacing w:val="-1"/>
          <w:sz w:val="24"/>
        </w:rPr>
      </w:pPr>
    </w:p>
    <w:p w:rsidR="00F201EE" w:rsidRPr="0087588A" w:rsidRDefault="00F201EE" w:rsidP="00F201EE">
      <w:pPr>
        <w:widowControl w:val="0"/>
        <w:tabs>
          <w:tab w:val="left" w:pos="1991"/>
        </w:tabs>
        <w:ind w:left="820" w:right="418"/>
        <w:jc w:val="center"/>
        <w:rPr>
          <w:sz w:val="24"/>
        </w:rPr>
      </w:pPr>
      <w:r w:rsidRPr="0087588A">
        <w:rPr>
          <w:noProof/>
          <w:sz w:val="20"/>
          <w:szCs w:val="20"/>
        </w:rPr>
        <w:drawing>
          <wp:inline distT="0" distB="0" distL="0" distR="0" wp14:anchorId="6C8F7870" wp14:editId="570C5C8B">
            <wp:extent cx="5506485" cy="1438275"/>
            <wp:effectExtent l="0" t="0" r="0" b="0"/>
            <wp:docPr id="43" name="image49.jpeg" descr="Patient Movements and Reviews tables" title="Patient Movements and Reviews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96" cstate="print"/>
                    <a:stretch>
                      <a:fillRect/>
                    </a:stretch>
                  </pic:blipFill>
                  <pic:spPr>
                    <a:xfrm>
                      <a:off x="0" y="0"/>
                      <a:ext cx="5510426" cy="1439304"/>
                    </a:xfrm>
                    <a:prstGeom prst="rect">
                      <a:avLst/>
                    </a:prstGeom>
                  </pic:spPr>
                </pic:pic>
              </a:graphicData>
            </a:graphic>
          </wp:inline>
        </w:drawing>
      </w:r>
    </w:p>
    <w:p w:rsidR="00F201EE" w:rsidRPr="0087588A" w:rsidRDefault="00F201EE" w:rsidP="00F201EE">
      <w:pPr>
        <w:pStyle w:val="Caption"/>
        <w:jc w:val="center"/>
        <w:rPr>
          <w:sz w:val="24"/>
        </w:rPr>
      </w:pPr>
      <w:bookmarkStart w:id="614" w:name="_Toc479683301"/>
      <w:bookmarkStart w:id="615" w:name="_Toc479632084"/>
      <w:bookmarkStart w:id="616" w:name="_Toc499543528"/>
      <w:r w:rsidRPr="0087588A">
        <w:t xml:space="preserve">Figure </w:t>
      </w:r>
      <w:fldSimple w:instr=" SEQ Figure \* ARABIC ">
        <w:r w:rsidR="0034324B">
          <w:rPr>
            <w:noProof/>
          </w:rPr>
          <w:t>47</w:t>
        </w:r>
      </w:fldSimple>
      <w:r w:rsidRPr="0087588A">
        <w:t>:</w:t>
      </w:r>
      <w:r w:rsidRPr="0087588A">
        <w:rPr>
          <w:rFonts w:ascii="Arial"/>
          <w:b w:val="0"/>
          <w:sz w:val="18"/>
        </w:rPr>
        <w:t xml:space="preserve"> </w:t>
      </w:r>
      <w:r w:rsidRPr="0087588A">
        <w:t>Patient Movements and Reviews tables</w:t>
      </w:r>
      <w:bookmarkEnd w:id="614"/>
      <w:bookmarkEnd w:id="615"/>
      <w:bookmarkEnd w:id="616"/>
    </w:p>
    <w:p w:rsidR="003932A0" w:rsidRPr="0087588A" w:rsidRDefault="003932A0" w:rsidP="00D91BB7">
      <w:pPr>
        <w:pStyle w:val="Heading2"/>
      </w:pPr>
      <w:bookmarkStart w:id="617" w:name="_Toc479676080"/>
      <w:bookmarkStart w:id="618" w:name="_Toc479631815"/>
      <w:bookmarkStart w:id="619" w:name="_Toc499543779"/>
      <w:r w:rsidRPr="0087588A">
        <w:t>Viewing Patient Insurance Information</w:t>
      </w:r>
      <w:bookmarkEnd w:id="617"/>
      <w:bookmarkEnd w:id="618"/>
      <w:bookmarkEnd w:id="619"/>
      <w:r w:rsidR="00DF273B" w:rsidRPr="0087588A">
        <w:t xml:space="preserve"> </w:t>
      </w:r>
    </w:p>
    <w:p w:rsidR="003932A0" w:rsidRPr="0087588A" w:rsidRDefault="003932A0" w:rsidP="003932A0">
      <w:pPr>
        <w:pStyle w:val="BodyText"/>
        <w:spacing w:before="238"/>
        <w:ind w:right="418"/>
      </w:pPr>
      <w:r w:rsidRPr="0087588A">
        <w:t>The display</w:t>
      </w:r>
      <w:r w:rsidRPr="0087588A">
        <w:rPr>
          <w:spacing w:val="-1"/>
        </w:rPr>
        <w:t xml:space="preserve"> </w:t>
      </w:r>
      <w:r w:rsidRPr="0087588A">
        <w:t>of</w:t>
      </w:r>
      <w:r w:rsidRPr="0087588A">
        <w:rPr>
          <w:spacing w:val="-1"/>
        </w:rPr>
        <w:t xml:space="preserve"> </w:t>
      </w:r>
      <w:r w:rsidRPr="0087588A">
        <w:t>patient</w:t>
      </w:r>
      <w:r w:rsidRPr="0087588A">
        <w:rPr>
          <w:spacing w:val="-1"/>
        </w:rPr>
        <w:t xml:space="preserve"> insurance </w:t>
      </w:r>
      <w:r w:rsidRPr="0087588A">
        <w:t xml:space="preserve">is for </w:t>
      </w:r>
      <w:r w:rsidRPr="0087588A">
        <w:rPr>
          <w:spacing w:val="-1"/>
        </w:rPr>
        <w:t>informational</w:t>
      </w:r>
      <w:r w:rsidRPr="0087588A">
        <w:t xml:space="preserve"> purposes</w:t>
      </w:r>
      <w:r w:rsidRPr="0087588A">
        <w:rPr>
          <w:spacing w:val="-2"/>
        </w:rPr>
        <w:t xml:space="preserve"> </w:t>
      </w:r>
      <w:r w:rsidRPr="0087588A">
        <w:t xml:space="preserve">only and </w:t>
      </w:r>
      <w:r w:rsidRPr="0087588A">
        <w:rPr>
          <w:spacing w:val="-1"/>
        </w:rPr>
        <w:t>does</w:t>
      </w:r>
      <w:r w:rsidRPr="0087588A">
        <w:t xml:space="preserve"> not impact the</w:t>
      </w:r>
      <w:r w:rsidRPr="0087588A">
        <w:rPr>
          <w:spacing w:val="43"/>
        </w:rPr>
        <w:t xml:space="preserve"> </w:t>
      </w:r>
      <w:r w:rsidRPr="0087588A">
        <w:t xml:space="preserve">review </w:t>
      </w:r>
      <w:r w:rsidR="006A08FC" w:rsidRPr="0087588A">
        <w:rPr>
          <w:spacing w:val="-1"/>
        </w:rPr>
        <w:t xml:space="preserve">process </w:t>
      </w:r>
      <w:r w:rsidRPr="0087588A">
        <w:rPr>
          <w:spacing w:val="-1"/>
        </w:rPr>
        <w:t>(Insurance</w:t>
      </w:r>
      <w:r w:rsidRPr="0087588A">
        <w:t xml:space="preserve"> </w:t>
      </w:r>
      <w:r w:rsidRPr="0087588A">
        <w:rPr>
          <w:spacing w:val="-1"/>
        </w:rPr>
        <w:t>review</w:t>
      </w:r>
      <w:r w:rsidRPr="0087588A">
        <w:t xml:space="preserve"> </w:t>
      </w:r>
      <w:r w:rsidRPr="0087588A">
        <w:rPr>
          <w:spacing w:val="-1"/>
        </w:rPr>
        <w:t>data</w:t>
      </w:r>
      <w:r w:rsidRPr="0087588A">
        <w:t xml:space="preserve"> can be </w:t>
      </w:r>
      <w:r w:rsidRPr="0087588A">
        <w:rPr>
          <w:spacing w:val="-1"/>
        </w:rPr>
        <w:t>entered</w:t>
      </w:r>
      <w:r w:rsidRPr="0087588A">
        <w:t xml:space="preserve"> </w:t>
      </w:r>
      <w:r w:rsidRPr="0087588A">
        <w:rPr>
          <w:spacing w:val="-1"/>
        </w:rPr>
        <w:t>into</w:t>
      </w:r>
      <w:r w:rsidRPr="0087588A">
        <w:t xml:space="preserve"> the</w:t>
      </w:r>
      <w:r w:rsidRPr="0087588A">
        <w:rPr>
          <w:spacing w:val="2"/>
        </w:rPr>
        <w:t xml:space="preserve"> </w:t>
      </w:r>
      <w:r w:rsidRPr="0087588A">
        <w:t>VistA</w:t>
      </w:r>
      <w:r w:rsidRPr="0087588A">
        <w:rPr>
          <w:spacing w:val="-1"/>
        </w:rPr>
        <w:t xml:space="preserve"> Claims</w:t>
      </w:r>
      <w:r w:rsidRPr="0087588A">
        <w:rPr>
          <w:spacing w:val="1"/>
        </w:rPr>
        <w:t xml:space="preserve"> </w:t>
      </w:r>
      <w:r w:rsidRPr="0087588A">
        <w:t>Tracking</w:t>
      </w:r>
      <w:r w:rsidRPr="0087588A">
        <w:rPr>
          <w:spacing w:val="61"/>
        </w:rPr>
        <w:t xml:space="preserve"> </w:t>
      </w:r>
      <w:r w:rsidRPr="0087588A">
        <w:t>application</w:t>
      </w:r>
      <w:r w:rsidRPr="0087588A">
        <w:rPr>
          <w:spacing w:val="-1"/>
        </w:rPr>
        <w:t xml:space="preserve"> </w:t>
      </w:r>
      <w:r w:rsidRPr="0087588A">
        <w:t xml:space="preserve">or another </w:t>
      </w:r>
      <w:r w:rsidRPr="0087588A">
        <w:rPr>
          <w:spacing w:val="-1"/>
        </w:rPr>
        <w:t>facility/VISN-designated</w:t>
      </w:r>
      <w:r w:rsidRPr="0087588A">
        <w:t xml:space="preserve"> </w:t>
      </w:r>
      <w:r w:rsidRPr="0087588A">
        <w:rPr>
          <w:spacing w:val="-1"/>
        </w:rPr>
        <w:t>program</w:t>
      </w:r>
      <w:r w:rsidRPr="0087588A">
        <w:rPr>
          <w:spacing w:val="-2"/>
        </w:rPr>
        <w:t xml:space="preserve"> </w:t>
      </w:r>
      <w:r w:rsidRPr="0087588A">
        <w:rPr>
          <w:spacing w:val="-1"/>
        </w:rPr>
        <w:t>for</w:t>
      </w:r>
      <w:r w:rsidRPr="0087588A">
        <w:t xml:space="preserve"> tracking of</w:t>
      </w:r>
      <w:r w:rsidRPr="0087588A">
        <w:rPr>
          <w:spacing w:val="-1"/>
        </w:rPr>
        <w:t xml:space="preserve"> this</w:t>
      </w:r>
      <w:r w:rsidRPr="0087588A">
        <w:t xml:space="preserve"> </w:t>
      </w:r>
      <w:r w:rsidRPr="0087588A">
        <w:rPr>
          <w:spacing w:val="-1"/>
        </w:rPr>
        <w:t>information).</w:t>
      </w:r>
      <w:r w:rsidRPr="0087588A">
        <w:t xml:space="preserve"> The</w:t>
      </w:r>
      <w:r w:rsidRPr="0087588A">
        <w:rPr>
          <w:spacing w:val="83"/>
        </w:rPr>
        <w:t xml:space="preserve"> </w:t>
      </w:r>
      <w:r w:rsidRPr="0087588A">
        <w:rPr>
          <w:spacing w:val="-1"/>
        </w:rPr>
        <w:t>Insurance</w:t>
      </w:r>
      <w:r w:rsidRPr="0087588A">
        <w:t xml:space="preserve"> </w:t>
      </w:r>
      <w:r w:rsidRPr="0087588A">
        <w:rPr>
          <w:spacing w:val="-1"/>
        </w:rPr>
        <w:t>field</w:t>
      </w:r>
      <w:r w:rsidRPr="0087588A">
        <w:t xml:space="preserve"> will be </w:t>
      </w:r>
      <w:r w:rsidRPr="0087588A">
        <w:rPr>
          <w:spacing w:val="-1"/>
        </w:rPr>
        <w:t>collapsed</w:t>
      </w:r>
      <w:r w:rsidRPr="0087588A">
        <w:t xml:space="preserve"> </w:t>
      </w:r>
      <w:r w:rsidRPr="0087588A">
        <w:rPr>
          <w:spacing w:val="-1"/>
        </w:rPr>
        <w:t>when</w:t>
      </w:r>
      <w:r w:rsidRPr="0087588A">
        <w:t xml:space="preserve"> the</w:t>
      </w:r>
      <w:r w:rsidRPr="0087588A">
        <w:rPr>
          <w:spacing w:val="2"/>
        </w:rPr>
        <w:t xml:space="preserve"> </w:t>
      </w:r>
      <w:r w:rsidRPr="0087588A">
        <w:rPr>
          <w:b/>
          <w:i/>
          <w:spacing w:val="-1"/>
        </w:rPr>
        <w:t>Patient</w:t>
      </w:r>
      <w:r w:rsidRPr="0087588A">
        <w:rPr>
          <w:b/>
          <w:i/>
        </w:rPr>
        <w:t xml:space="preserve"> Stay</w:t>
      </w:r>
      <w:r w:rsidRPr="0087588A">
        <w:rPr>
          <w:b/>
          <w:i/>
          <w:spacing w:val="1"/>
        </w:rPr>
        <w:t xml:space="preserve"> </w:t>
      </w:r>
      <w:r w:rsidRPr="0087588A">
        <w:rPr>
          <w:b/>
          <w:i/>
          <w:spacing w:val="-1"/>
        </w:rPr>
        <w:t>History</w:t>
      </w:r>
      <w:r w:rsidR="006D3BE8" w:rsidRPr="0087588A">
        <w:rPr>
          <w:b/>
          <w:i/>
          <w:spacing w:val="-1"/>
        </w:rPr>
        <w:fldChar w:fldCharType="begin"/>
      </w:r>
      <w:r w:rsidR="006D3BE8" w:rsidRPr="0087588A">
        <w:instrText xml:space="preserve"> XE "</w:instrText>
      </w:r>
      <w:r w:rsidR="006D3BE8" w:rsidRPr="0087588A">
        <w:rPr>
          <w:spacing w:val="-1"/>
          <w:sz w:val="20"/>
        </w:rPr>
        <w:instrText>Patient</w:instrText>
      </w:r>
      <w:r w:rsidR="006D3BE8" w:rsidRPr="0087588A">
        <w:rPr>
          <w:sz w:val="20"/>
        </w:rPr>
        <w:instrText xml:space="preserve"> Stay</w:instrText>
      </w:r>
      <w:r w:rsidR="006D3BE8" w:rsidRPr="0087588A">
        <w:rPr>
          <w:spacing w:val="-1"/>
          <w:sz w:val="20"/>
        </w:rPr>
        <w:instrText xml:space="preserve"> History</w:instrText>
      </w:r>
      <w:r w:rsidR="006D3BE8" w:rsidRPr="0087588A">
        <w:instrText xml:space="preserve">" </w:instrText>
      </w:r>
      <w:r w:rsidR="006D3BE8" w:rsidRPr="0087588A">
        <w:rPr>
          <w:b/>
          <w:i/>
          <w:spacing w:val="-1"/>
        </w:rPr>
        <w:fldChar w:fldCharType="end"/>
      </w:r>
      <w:r w:rsidR="00DF273B" w:rsidRPr="0087588A">
        <w:rPr>
          <w:b/>
          <w:i/>
        </w:rPr>
        <w:t xml:space="preserve"> </w:t>
      </w:r>
      <w:r w:rsidRPr="0087588A">
        <w:rPr>
          <w:spacing w:val="-1"/>
        </w:rPr>
        <w:t>screen</w:t>
      </w:r>
      <w:r w:rsidRPr="0087588A">
        <w:t xml:space="preserve"> </w:t>
      </w:r>
      <w:r w:rsidRPr="0087588A">
        <w:rPr>
          <w:spacing w:val="-1"/>
        </w:rPr>
        <w:t>first</w:t>
      </w:r>
      <w:r w:rsidRPr="0087588A">
        <w:t xml:space="preserve"> opens.</w:t>
      </w:r>
    </w:p>
    <w:p w:rsidR="003932A0" w:rsidRPr="0087588A" w:rsidRDefault="003932A0" w:rsidP="000443F5">
      <w:pPr>
        <w:pStyle w:val="Heading4"/>
        <w:widowControl w:val="0"/>
        <w:tabs>
          <w:tab w:val="clear" w:pos="2394"/>
        </w:tabs>
        <w:spacing w:before="120" w:after="0"/>
        <w:ind w:left="864"/>
      </w:pPr>
      <w:bookmarkStart w:id="620" w:name="_Toc479676081"/>
      <w:bookmarkStart w:id="621" w:name="_Toc479631816"/>
      <w:bookmarkStart w:id="622" w:name="_Toc499543780"/>
      <w:r w:rsidRPr="0087588A">
        <w:t>To</w:t>
      </w:r>
      <w:r w:rsidRPr="0087588A">
        <w:rPr>
          <w:spacing w:val="-1"/>
        </w:rPr>
        <w:t xml:space="preserve"> </w:t>
      </w:r>
      <w:r w:rsidRPr="0087588A">
        <w:t>display</w:t>
      </w:r>
      <w:r w:rsidRPr="0087588A">
        <w:rPr>
          <w:spacing w:val="1"/>
        </w:rPr>
        <w:t xml:space="preserve"> </w:t>
      </w:r>
      <w:r w:rsidRPr="0087588A">
        <w:t xml:space="preserve">Insurance </w:t>
      </w:r>
      <w:r w:rsidRPr="0087588A">
        <w:rPr>
          <w:spacing w:val="-1"/>
        </w:rPr>
        <w:t>information</w:t>
      </w:r>
      <w:bookmarkEnd w:id="620"/>
      <w:bookmarkEnd w:id="621"/>
      <w:bookmarkEnd w:id="622"/>
    </w:p>
    <w:p w:rsidR="003932A0" w:rsidRPr="0087588A" w:rsidRDefault="003932A0" w:rsidP="00DA39F3">
      <w:pPr>
        <w:pStyle w:val="BodyText"/>
        <w:widowControl w:val="0"/>
        <w:numPr>
          <w:ilvl w:val="3"/>
          <w:numId w:val="63"/>
        </w:numPr>
        <w:tabs>
          <w:tab w:val="left" w:pos="1991"/>
        </w:tabs>
        <w:spacing w:before="56" w:after="0"/>
        <w:ind w:right="259"/>
      </w:pPr>
      <w:r w:rsidRPr="0087588A">
        <w:rPr>
          <w:i/>
        </w:rPr>
        <w:t xml:space="preserve">Click </w:t>
      </w:r>
      <w:r w:rsidRPr="0087588A">
        <w:rPr>
          <w:spacing w:val="-1"/>
        </w:rPr>
        <w:t>the</w:t>
      </w:r>
      <w:r w:rsidRPr="0087588A">
        <w:t xml:space="preserve"> </w:t>
      </w:r>
      <w:r w:rsidRPr="0087588A">
        <w:rPr>
          <w:spacing w:val="-1"/>
        </w:rPr>
        <w:t>&lt;</w:t>
      </w:r>
      <w:r w:rsidRPr="0087588A">
        <w:rPr>
          <w:rFonts w:ascii="Courier New" w:eastAsia="Courier New" w:hAnsi="Courier New" w:cs="Courier New"/>
          <w:spacing w:val="-1"/>
          <w:sz w:val="20"/>
        </w:rPr>
        <w:t>+</w:t>
      </w:r>
      <w:r w:rsidRPr="0087588A">
        <w:rPr>
          <w:spacing w:val="-1"/>
        </w:rPr>
        <w:t>&gt;</w:t>
      </w:r>
      <w:r w:rsidRPr="0087588A">
        <w:t xml:space="preserve"> button, </w:t>
      </w:r>
      <w:r w:rsidRPr="0087588A">
        <w:rPr>
          <w:spacing w:val="-1"/>
        </w:rPr>
        <w:t>beside</w:t>
      </w:r>
      <w:r w:rsidRPr="0087588A">
        <w:t xml:space="preserve"> </w:t>
      </w:r>
      <w:r w:rsidRPr="0087588A">
        <w:rPr>
          <w:spacing w:val="-1"/>
        </w:rPr>
        <w:t>the</w:t>
      </w:r>
      <w:r w:rsidRPr="0087588A">
        <w:t xml:space="preserve"> </w:t>
      </w:r>
      <w:r w:rsidRPr="0087588A">
        <w:rPr>
          <w:b/>
          <w:bCs/>
          <w:spacing w:val="-1"/>
        </w:rPr>
        <w:t>Insurance</w:t>
      </w:r>
      <w:r w:rsidRPr="0087588A">
        <w:rPr>
          <w:b/>
          <w:bCs/>
        </w:rPr>
        <w:t xml:space="preserve"> </w:t>
      </w:r>
      <w:r w:rsidRPr="0087588A">
        <w:t>field</w:t>
      </w:r>
      <w:r w:rsidRPr="0087588A">
        <w:rPr>
          <w:spacing w:val="-1"/>
        </w:rPr>
        <w:t xml:space="preserve"> and</w:t>
      </w:r>
      <w:r w:rsidRPr="0087588A">
        <w:rPr>
          <w:spacing w:val="41"/>
        </w:rPr>
        <w:t xml:space="preserve"> </w:t>
      </w:r>
      <w:r w:rsidRPr="0087588A">
        <w:t>the patient’s</w:t>
      </w:r>
      <w:r w:rsidRPr="0087588A">
        <w:rPr>
          <w:spacing w:val="-1"/>
        </w:rPr>
        <w:t xml:space="preserve"> </w:t>
      </w:r>
      <w:r w:rsidRPr="0087588A">
        <w:t xml:space="preserve">insurance </w:t>
      </w:r>
      <w:r w:rsidRPr="0087588A">
        <w:rPr>
          <w:spacing w:val="-1"/>
        </w:rPr>
        <w:t>information</w:t>
      </w:r>
      <w:r w:rsidRPr="0087588A">
        <w:t xml:space="preserve"> will </w:t>
      </w:r>
      <w:r w:rsidRPr="0087588A">
        <w:rPr>
          <w:spacing w:val="-1"/>
        </w:rPr>
        <w:t>display.</w:t>
      </w:r>
      <w:r w:rsidRPr="0087588A">
        <w:rPr>
          <w:spacing w:val="1"/>
        </w:rPr>
        <w:t xml:space="preserve"> </w:t>
      </w:r>
      <w:r w:rsidRPr="0087588A">
        <w:t>If</w:t>
      </w:r>
      <w:r w:rsidRPr="0087588A">
        <w:rPr>
          <w:spacing w:val="-2"/>
        </w:rPr>
        <w:t xml:space="preserve"> </w:t>
      </w:r>
      <w:r w:rsidRPr="0087588A">
        <w:t xml:space="preserve">the </w:t>
      </w:r>
      <w:r w:rsidRPr="0087588A">
        <w:rPr>
          <w:spacing w:val="-1"/>
        </w:rPr>
        <w:t xml:space="preserve">patient </w:t>
      </w:r>
      <w:r w:rsidRPr="0087588A">
        <w:t xml:space="preserve">does not </w:t>
      </w:r>
      <w:r w:rsidRPr="0087588A">
        <w:rPr>
          <w:spacing w:val="-1"/>
        </w:rPr>
        <w:t>have</w:t>
      </w:r>
      <w:r w:rsidRPr="0087588A">
        <w:rPr>
          <w:spacing w:val="45"/>
        </w:rPr>
        <w:t xml:space="preserve"> </w:t>
      </w:r>
      <w:r w:rsidRPr="0087588A">
        <w:t>insurance,</w:t>
      </w:r>
      <w:r w:rsidRPr="0087588A">
        <w:rPr>
          <w:spacing w:val="-1"/>
        </w:rPr>
        <w:t xml:space="preserve"> </w:t>
      </w:r>
      <w:r w:rsidRPr="0087588A">
        <w:t>a</w:t>
      </w:r>
      <w:r w:rsidRPr="0087588A">
        <w:rPr>
          <w:spacing w:val="-1"/>
        </w:rPr>
        <w:t xml:space="preserve"> “</w:t>
      </w:r>
      <w:r w:rsidRPr="0087588A">
        <w:rPr>
          <w:rFonts w:ascii="Courier New" w:eastAsia="Courier New" w:hAnsi="Courier New" w:cs="Courier New"/>
          <w:spacing w:val="-1"/>
          <w:sz w:val="20"/>
        </w:rPr>
        <w:t>0</w:t>
      </w:r>
      <w:r w:rsidRPr="0087588A">
        <w:rPr>
          <w:spacing w:val="-1"/>
        </w:rPr>
        <w:t>”</w:t>
      </w:r>
      <w:r w:rsidRPr="0087588A">
        <w:t xml:space="preserve"> will </w:t>
      </w:r>
      <w:r w:rsidRPr="0087588A">
        <w:rPr>
          <w:spacing w:val="-1"/>
        </w:rPr>
        <w:t>display</w:t>
      </w:r>
      <w:r w:rsidRPr="0087588A">
        <w:t xml:space="preserve"> in</w:t>
      </w:r>
      <w:r w:rsidRPr="0087588A">
        <w:rPr>
          <w:spacing w:val="-2"/>
        </w:rPr>
        <w:t xml:space="preserve"> </w:t>
      </w:r>
      <w:r w:rsidRPr="0087588A">
        <w:t xml:space="preserve">the </w:t>
      </w:r>
      <w:r w:rsidRPr="0087588A">
        <w:rPr>
          <w:spacing w:val="-1"/>
        </w:rPr>
        <w:t>field</w:t>
      </w:r>
      <w:r w:rsidR="00E34603" w:rsidRPr="0087588A">
        <w:rPr>
          <w:spacing w:val="-1"/>
        </w:rPr>
        <w:t>.</w:t>
      </w:r>
    </w:p>
    <w:p w:rsidR="003932A0" w:rsidRPr="0087588A" w:rsidRDefault="003932A0" w:rsidP="004943BD">
      <w:pPr>
        <w:pStyle w:val="Heading2"/>
      </w:pPr>
      <w:bookmarkStart w:id="623" w:name="_Toc479676082"/>
      <w:bookmarkStart w:id="624" w:name="_Toc479631817"/>
      <w:bookmarkStart w:id="625" w:name="_Toc499543781"/>
      <w:r w:rsidRPr="0087588A">
        <w:t>Printing out a Patient Worksheet</w:t>
      </w:r>
      <w:bookmarkEnd w:id="623"/>
      <w:bookmarkEnd w:id="624"/>
      <w:bookmarkEnd w:id="625"/>
      <w:r w:rsidR="006D3BE8" w:rsidRPr="0087588A">
        <w:fldChar w:fldCharType="begin"/>
      </w:r>
      <w:r w:rsidR="006D3BE8" w:rsidRPr="0087588A">
        <w:instrText xml:space="preserve"> XE "Printing out a Patient Worksheet" </w:instrText>
      </w:r>
      <w:r w:rsidR="006D3BE8" w:rsidRPr="0087588A">
        <w:fldChar w:fldCharType="end"/>
      </w:r>
      <w:r w:rsidR="00DF273B" w:rsidRPr="0087588A">
        <w:t xml:space="preserve"> </w:t>
      </w:r>
    </w:p>
    <w:p w:rsidR="003932A0" w:rsidRPr="0087588A" w:rsidRDefault="003932A0" w:rsidP="003932A0">
      <w:pPr>
        <w:pStyle w:val="BodyText"/>
        <w:spacing w:before="237"/>
        <w:ind w:right="115"/>
      </w:pPr>
      <w:r w:rsidRPr="0087588A">
        <w:rPr>
          <w:spacing w:val="-1"/>
        </w:rPr>
        <w:t>NUMI</w:t>
      </w:r>
      <w:r w:rsidRPr="0087588A">
        <w:t xml:space="preserve"> </w:t>
      </w:r>
      <w:r w:rsidRPr="0087588A">
        <w:rPr>
          <w:spacing w:val="-1"/>
        </w:rPr>
        <w:t>offers</w:t>
      </w:r>
      <w:r w:rsidRPr="0087588A">
        <w:t xml:space="preserve"> a </w:t>
      </w:r>
      <w:r w:rsidRPr="0087588A">
        <w:rPr>
          <w:spacing w:val="-1"/>
        </w:rPr>
        <w:t>convenient</w:t>
      </w:r>
      <w:r w:rsidRPr="0087588A">
        <w:t xml:space="preserve"> feature</w:t>
      </w:r>
      <w:r w:rsidRPr="0087588A">
        <w:rPr>
          <w:spacing w:val="-1"/>
        </w:rPr>
        <w:t xml:space="preserve"> that</w:t>
      </w:r>
      <w:r w:rsidRPr="0087588A">
        <w:t xml:space="preserve"> allows </w:t>
      </w:r>
      <w:r w:rsidRPr="0087588A">
        <w:rPr>
          <w:spacing w:val="-1"/>
        </w:rPr>
        <w:t>you</w:t>
      </w:r>
      <w:r w:rsidRPr="0087588A">
        <w:t xml:space="preserve"> to </w:t>
      </w:r>
      <w:r w:rsidRPr="0087588A">
        <w:rPr>
          <w:spacing w:val="-1"/>
        </w:rPr>
        <w:t>print</w:t>
      </w:r>
      <w:r w:rsidRPr="0087588A">
        <w:t xml:space="preserve"> </w:t>
      </w:r>
      <w:r w:rsidRPr="0087588A">
        <w:rPr>
          <w:spacing w:val="-1"/>
        </w:rPr>
        <w:t>out</w:t>
      </w:r>
      <w:r w:rsidRPr="0087588A">
        <w:t xml:space="preserve"> a hardcopy</w:t>
      </w:r>
      <w:r w:rsidRPr="0087588A">
        <w:rPr>
          <w:spacing w:val="-2"/>
        </w:rPr>
        <w:t xml:space="preserve"> </w:t>
      </w:r>
      <w:r w:rsidRPr="0087588A">
        <w:t>worksheet</w:t>
      </w:r>
      <w:r w:rsidRPr="0087588A">
        <w:rPr>
          <w:spacing w:val="2"/>
        </w:rPr>
        <w:t xml:space="preserve"> </w:t>
      </w:r>
      <w:r w:rsidRPr="0087588A">
        <w:t>with</w:t>
      </w:r>
      <w:r w:rsidRPr="0087588A">
        <w:rPr>
          <w:spacing w:val="53"/>
        </w:rPr>
        <w:t xml:space="preserve"> </w:t>
      </w:r>
      <w:r w:rsidRPr="0087588A">
        <w:rPr>
          <w:spacing w:val="-1"/>
        </w:rPr>
        <w:t>admission</w:t>
      </w:r>
      <w:r w:rsidRPr="0087588A">
        <w:t xml:space="preserve"> </w:t>
      </w:r>
      <w:r w:rsidRPr="0087588A">
        <w:rPr>
          <w:spacing w:val="-1"/>
        </w:rPr>
        <w:t>information</w:t>
      </w:r>
      <w:r w:rsidRPr="0087588A">
        <w:rPr>
          <w:spacing w:val="1"/>
        </w:rPr>
        <w:t xml:space="preserve"> </w:t>
      </w:r>
      <w:r w:rsidRPr="0087588A">
        <w:t>for a patient,</w:t>
      </w:r>
      <w:r w:rsidRPr="0087588A">
        <w:rPr>
          <w:spacing w:val="-2"/>
        </w:rPr>
        <w:t xml:space="preserve"> </w:t>
      </w:r>
      <w:r w:rsidRPr="0087588A">
        <w:rPr>
          <w:spacing w:val="-1"/>
        </w:rPr>
        <w:t>and</w:t>
      </w:r>
      <w:r w:rsidRPr="0087588A">
        <w:t xml:space="preserve"> use it</w:t>
      </w:r>
      <w:r w:rsidRPr="0087588A">
        <w:rPr>
          <w:spacing w:val="-1"/>
        </w:rPr>
        <w:t xml:space="preserve"> </w:t>
      </w:r>
      <w:r w:rsidRPr="0087588A">
        <w:t>to take notes</w:t>
      </w:r>
      <w:r w:rsidRPr="0087588A">
        <w:rPr>
          <w:spacing w:val="-1"/>
        </w:rPr>
        <w:t xml:space="preserve"> </w:t>
      </w:r>
      <w:r w:rsidRPr="0087588A">
        <w:t>to</w:t>
      </w:r>
      <w:r w:rsidRPr="0087588A">
        <w:rPr>
          <w:spacing w:val="-1"/>
        </w:rPr>
        <w:t xml:space="preserve"> </w:t>
      </w:r>
      <w:r w:rsidRPr="0087588A">
        <w:t>assist you in</w:t>
      </w:r>
      <w:r w:rsidRPr="0087588A">
        <w:rPr>
          <w:spacing w:val="-1"/>
        </w:rPr>
        <w:t xml:space="preserve"> </w:t>
      </w:r>
      <w:r w:rsidRPr="0087588A">
        <w:t xml:space="preserve">entering </w:t>
      </w:r>
      <w:r w:rsidRPr="0087588A">
        <w:rPr>
          <w:spacing w:val="-1"/>
        </w:rPr>
        <w:t>reviews</w:t>
      </w:r>
      <w:r w:rsidRPr="0087588A">
        <w:t xml:space="preserve"> into</w:t>
      </w:r>
      <w:r w:rsidRPr="0087588A">
        <w:rPr>
          <w:spacing w:val="49"/>
        </w:rPr>
        <w:t xml:space="preserve"> </w:t>
      </w:r>
      <w:r w:rsidRPr="0087588A">
        <w:rPr>
          <w:spacing w:val="-1"/>
        </w:rPr>
        <w:t>NUMI.</w:t>
      </w:r>
      <w:r w:rsidRPr="0087588A">
        <w:t xml:space="preserve"> This can be </w:t>
      </w:r>
      <w:r w:rsidRPr="0087588A">
        <w:rPr>
          <w:spacing w:val="-1"/>
        </w:rPr>
        <w:t>helpful</w:t>
      </w:r>
      <w:r w:rsidRPr="0087588A">
        <w:t xml:space="preserve"> if you like to do all </w:t>
      </w:r>
      <w:r w:rsidRPr="0087588A">
        <w:rPr>
          <w:spacing w:val="-1"/>
        </w:rPr>
        <w:t>your</w:t>
      </w:r>
      <w:r w:rsidRPr="0087588A">
        <w:t xml:space="preserve"> </w:t>
      </w:r>
      <w:r w:rsidRPr="0087588A">
        <w:rPr>
          <w:spacing w:val="-1"/>
        </w:rPr>
        <w:t>CPRS</w:t>
      </w:r>
      <w:r w:rsidRPr="0087588A">
        <w:t xml:space="preserve"> research </w:t>
      </w:r>
      <w:r w:rsidRPr="0087588A">
        <w:rPr>
          <w:spacing w:val="-1"/>
        </w:rPr>
        <w:t>first</w:t>
      </w:r>
      <w:r w:rsidRPr="0087588A">
        <w:t xml:space="preserve"> and then </w:t>
      </w:r>
      <w:r w:rsidRPr="0087588A">
        <w:rPr>
          <w:spacing w:val="-1"/>
        </w:rPr>
        <w:t>enter</w:t>
      </w:r>
      <w:r w:rsidRPr="0087588A">
        <w:t xml:space="preserve"> reviews,</w:t>
      </w:r>
      <w:r w:rsidRPr="0087588A">
        <w:rPr>
          <w:spacing w:val="41"/>
        </w:rPr>
        <w:t xml:space="preserve"> </w:t>
      </w:r>
      <w:r w:rsidRPr="0087588A">
        <w:t>or if you</w:t>
      </w:r>
      <w:r w:rsidRPr="0087588A">
        <w:rPr>
          <w:spacing w:val="-1"/>
        </w:rPr>
        <w:t xml:space="preserve"> </w:t>
      </w:r>
      <w:r w:rsidRPr="0087588A">
        <w:t xml:space="preserve">need to take </w:t>
      </w:r>
      <w:r w:rsidRPr="0087588A">
        <w:rPr>
          <w:spacing w:val="-1"/>
        </w:rPr>
        <w:t>notes</w:t>
      </w:r>
      <w:r w:rsidRPr="0087588A">
        <w:t xml:space="preserve"> </w:t>
      </w:r>
      <w:r w:rsidRPr="0087588A">
        <w:rPr>
          <w:spacing w:val="-1"/>
        </w:rPr>
        <w:t>when</w:t>
      </w:r>
      <w:r w:rsidRPr="0087588A">
        <w:t xml:space="preserve"> out on the units. </w:t>
      </w:r>
      <w:r w:rsidRPr="0087588A">
        <w:rPr>
          <w:spacing w:val="-1"/>
        </w:rPr>
        <w:t xml:space="preserve">Worksheets </w:t>
      </w:r>
      <w:r w:rsidRPr="0087588A">
        <w:t xml:space="preserve">can be </w:t>
      </w:r>
      <w:r w:rsidRPr="0087588A">
        <w:rPr>
          <w:spacing w:val="-1"/>
        </w:rPr>
        <w:t>valuable</w:t>
      </w:r>
      <w:r w:rsidRPr="0087588A">
        <w:t xml:space="preserve"> </w:t>
      </w:r>
      <w:r w:rsidRPr="0087588A">
        <w:rPr>
          <w:spacing w:val="-1"/>
        </w:rPr>
        <w:t>tools</w:t>
      </w:r>
      <w:r w:rsidRPr="0087588A">
        <w:t xml:space="preserve"> if</w:t>
      </w:r>
      <w:r w:rsidRPr="0087588A">
        <w:rPr>
          <w:spacing w:val="-2"/>
        </w:rPr>
        <w:t xml:space="preserve"> </w:t>
      </w:r>
      <w:r w:rsidRPr="0087588A">
        <w:t>a reviewer</w:t>
      </w:r>
      <w:r w:rsidRPr="0087588A">
        <w:rPr>
          <w:spacing w:val="47"/>
        </w:rPr>
        <w:t xml:space="preserve"> </w:t>
      </w:r>
      <w:r w:rsidRPr="0087588A">
        <w:t xml:space="preserve">needs to </w:t>
      </w:r>
      <w:r w:rsidRPr="0087588A">
        <w:rPr>
          <w:spacing w:val="-1"/>
        </w:rPr>
        <w:t>pick</w:t>
      </w:r>
      <w:r w:rsidRPr="0087588A">
        <w:t xml:space="preserve"> up </w:t>
      </w:r>
      <w:r w:rsidRPr="0087588A">
        <w:rPr>
          <w:spacing w:val="-1"/>
        </w:rPr>
        <w:t>patients</w:t>
      </w:r>
      <w:r w:rsidRPr="0087588A">
        <w:t xml:space="preserve"> </w:t>
      </w:r>
      <w:r w:rsidRPr="0087588A">
        <w:rPr>
          <w:spacing w:val="-1"/>
        </w:rPr>
        <w:t>from</w:t>
      </w:r>
      <w:r w:rsidRPr="0087588A">
        <w:rPr>
          <w:spacing w:val="-2"/>
        </w:rPr>
        <w:t xml:space="preserve"> </w:t>
      </w:r>
      <w:r w:rsidRPr="0087588A">
        <w:t>another reviewer.</w:t>
      </w:r>
    </w:p>
    <w:p w:rsidR="003932A0" w:rsidRPr="0087588A" w:rsidRDefault="003932A0" w:rsidP="000443F5">
      <w:pPr>
        <w:pStyle w:val="Heading4"/>
        <w:widowControl w:val="0"/>
        <w:tabs>
          <w:tab w:val="clear" w:pos="2394"/>
        </w:tabs>
        <w:spacing w:before="120" w:after="0"/>
        <w:ind w:left="864"/>
      </w:pPr>
      <w:bookmarkStart w:id="626" w:name="_Toc479676083"/>
      <w:bookmarkStart w:id="627" w:name="_Toc479631818"/>
      <w:bookmarkStart w:id="628" w:name="_Toc499543782"/>
      <w:r w:rsidRPr="0087588A">
        <w:t>To print a patient worksheet</w:t>
      </w:r>
      <w:bookmarkEnd w:id="626"/>
      <w:bookmarkEnd w:id="627"/>
      <w:bookmarkEnd w:id="628"/>
    </w:p>
    <w:p w:rsidR="003932A0" w:rsidRPr="0087588A" w:rsidRDefault="003932A0" w:rsidP="00DA39F3">
      <w:pPr>
        <w:widowControl w:val="0"/>
        <w:numPr>
          <w:ilvl w:val="3"/>
          <w:numId w:val="64"/>
        </w:numPr>
        <w:tabs>
          <w:tab w:val="left" w:pos="1991"/>
        </w:tabs>
        <w:spacing w:before="5" w:line="281" w:lineRule="exact"/>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Patient Worksheet</w:t>
      </w:r>
      <w:r w:rsidRPr="0087588A">
        <w:rPr>
          <w:spacing w:val="-1"/>
          <w:sz w:val="24"/>
        </w:rPr>
        <w:t>&gt;</w:t>
      </w:r>
      <w:r w:rsidRPr="0087588A">
        <w:rPr>
          <w:sz w:val="24"/>
        </w:rPr>
        <w:t xml:space="preserve"> button (shown </w:t>
      </w:r>
      <w:r w:rsidRPr="0087588A">
        <w:rPr>
          <w:spacing w:val="-1"/>
          <w:sz w:val="24"/>
        </w:rPr>
        <w:t>in</w:t>
      </w:r>
      <w:r w:rsidRPr="0087588A">
        <w:rPr>
          <w:sz w:val="24"/>
        </w:rPr>
        <w:t xml:space="preserve"> Figure </w:t>
      </w:r>
      <w:r w:rsidR="00EE13C7" w:rsidRPr="0087588A">
        <w:rPr>
          <w:sz w:val="24"/>
        </w:rPr>
        <w:t>4</w:t>
      </w:r>
      <w:r w:rsidR="00677268" w:rsidRPr="0087588A">
        <w:rPr>
          <w:sz w:val="24"/>
        </w:rPr>
        <w:t>8</w:t>
      </w:r>
      <w:r w:rsidRPr="0087588A">
        <w:rPr>
          <w:spacing w:val="-1"/>
          <w:sz w:val="24"/>
        </w:rPr>
        <w:t>).</w:t>
      </w:r>
    </w:p>
    <w:p w:rsidR="003932A0" w:rsidRPr="0087588A" w:rsidRDefault="003932A0" w:rsidP="00DA39F3">
      <w:pPr>
        <w:pStyle w:val="BodyText"/>
        <w:widowControl w:val="0"/>
        <w:numPr>
          <w:ilvl w:val="3"/>
          <w:numId w:val="64"/>
        </w:numPr>
        <w:tabs>
          <w:tab w:val="left" w:pos="1991"/>
        </w:tabs>
        <w:spacing w:before="0" w:after="0" w:line="239" w:lineRule="auto"/>
        <w:ind w:right="170"/>
        <w:jc w:val="both"/>
      </w:pPr>
      <w:r w:rsidRPr="0087588A">
        <w:t xml:space="preserve">A </w:t>
      </w:r>
      <w:r w:rsidRPr="0087588A">
        <w:rPr>
          <w:spacing w:val="-1"/>
        </w:rPr>
        <w:t>worksheet</w:t>
      </w:r>
      <w:r w:rsidRPr="0087588A">
        <w:t xml:space="preserve"> </w:t>
      </w:r>
      <w:r w:rsidRPr="0087588A">
        <w:rPr>
          <w:spacing w:val="-1"/>
        </w:rPr>
        <w:t>with</w:t>
      </w:r>
      <w:r w:rsidRPr="0087588A">
        <w:t xml:space="preserve"> information for </w:t>
      </w:r>
      <w:r w:rsidRPr="0087588A">
        <w:rPr>
          <w:spacing w:val="-1"/>
        </w:rPr>
        <w:t>the patient</w:t>
      </w:r>
      <w:r w:rsidRPr="0087588A">
        <w:rPr>
          <w:spacing w:val="1"/>
        </w:rPr>
        <w:t xml:space="preserve"> </w:t>
      </w:r>
      <w:r w:rsidRPr="0087588A">
        <w:rPr>
          <w:spacing w:val="-1"/>
        </w:rPr>
        <w:t xml:space="preserve">will </w:t>
      </w:r>
      <w:r w:rsidRPr="0087588A">
        <w:t>display</w:t>
      </w:r>
      <w:r w:rsidRPr="0087588A">
        <w:rPr>
          <w:spacing w:val="-1"/>
        </w:rPr>
        <w:t xml:space="preserve"> </w:t>
      </w:r>
      <w:r w:rsidRPr="0087588A">
        <w:t>in a</w:t>
      </w:r>
      <w:r w:rsidRPr="0087588A">
        <w:rPr>
          <w:spacing w:val="-1"/>
        </w:rPr>
        <w:t xml:space="preserve"> </w:t>
      </w:r>
      <w:r w:rsidRPr="0087588A">
        <w:t xml:space="preserve">new </w:t>
      </w:r>
      <w:r w:rsidRPr="0087588A">
        <w:rPr>
          <w:spacing w:val="-1"/>
        </w:rPr>
        <w:t>window,</w:t>
      </w:r>
      <w:r w:rsidRPr="0087588A">
        <w:rPr>
          <w:spacing w:val="55"/>
        </w:rPr>
        <w:t xml:space="preserve"> </w:t>
      </w:r>
      <w:r w:rsidRPr="0087588A">
        <w:t>as shown</w:t>
      </w:r>
      <w:r w:rsidRPr="0087588A">
        <w:rPr>
          <w:spacing w:val="-1"/>
        </w:rPr>
        <w:t xml:space="preserve"> </w:t>
      </w:r>
      <w:r w:rsidRPr="0087588A">
        <w:t>in</w:t>
      </w:r>
      <w:r w:rsidRPr="0087588A">
        <w:rPr>
          <w:spacing w:val="-2"/>
        </w:rPr>
        <w:t xml:space="preserve"> </w:t>
      </w:r>
      <w:r w:rsidRPr="0087588A">
        <w:t xml:space="preserve">Figure 43. </w:t>
      </w:r>
      <w:r w:rsidRPr="0087588A">
        <w:rPr>
          <w:i/>
          <w:spacing w:val="-1"/>
        </w:rPr>
        <w:t>Right-click</w:t>
      </w:r>
      <w:r w:rsidRPr="0087588A">
        <w:rPr>
          <w:i/>
        </w:rPr>
        <w:t xml:space="preserve"> </w:t>
      </w:r>
      <w:r w:rsidRPr="0087588A">
        <w:rPr>
          <w:spacing w:val="-1"/>
        </w:rPr>
        <w:t>and</w:t>
      </w:r>
      <w:r w:rsidRPr="0087588A">
        <w:t xml:space="preserve"> select the</w:t>
      </w:r>
      <w:r w:rsidRPr="0087588A">
        <w:rPr>
          <w:spacing w:val="-1"/>
        </w:rPr>
        <w:t xml:space="preserve"> &lt;</w:t>
      </w:r>
      <w:r w:rsidRPr="0087588A">
        <w:rPr>
          <w:rFonts w:ascii="Courier New"/>
          <w:spacing w:val="-1"/>
          <w:sz w:val="20"/>
        </w:rPr>
        <w:t>Print</w:t>
      </w:r>
      <w:r w:rsidRPr="0087588A">
        <w:rPr>
          <w:spacing w:val="-1"/>
        </w:rPr>
        <w:t>&gt;</w:t>
      </w:r>
      <w:r w:rsidRPr="0087588A">
        <w:t xml:space="preserve"> option to </w:t>
      </w:r>
      <w:r w:rsidRPr="0087588A">
        <w:rPr>
          <w:spacing w:val="-1"/>
        </w:rPr>
        <w:t xml:space="preserve">print </w:t>
      </w:r>
      <w:r w:rsidRPr="0087588A">
        <w:t>it</w:t>
      </w:r>
      <w:r w:rsidRPr="0087588A">
        <w:rPr>
          <w:spacing w:val="29"/>
        </w:rPr>
        <w:t xml:space="preserve"> </w:t>
      </w:r>
      <w:r w:rsidRPr="0087588A">
        <w:t>out on your</w:t>
      </w:r>
      <w:r w:rsidRPr="0087588A">
        <w:rPr>
          <w:spacing w:val="-1"/>
        </w:rPr>
        <w:t xml:space="preserve"> </w:t>
      </w:r>
      <w:r w:rsidRPr="0087588A">
        <w:t xml:space="preserve">local </w:t>
      </w:r>
      <w:r w:rsidRPr="0087588A">
        <w:rPr>
          <w:spacing w:val="-1"/>
        </w:rPr>
        <w:t>printer.</w:t>
      </w:r>
    </w:p>
    <w:p w:rsidR="009601D9" w:rsidRPr="0087588A" w:rsidRDefault="009601D9" w:rsidP="009601D9">
      <w:pPr>
        <w:pStyle w:val="BodyText"/>
        <w:widowControl w:val="0"/>
        <w:tabs>
          <w:tab w:val="left" w:pos="1991"/>
        </w:tabs>
        <w:spacing w:before="0" w:after="0" w:line="239" w:lineRule="auto"/>
        <w:ind w:left="1990" w:right="170"/>
        <w:jc w:val="both"/>
      </w:pPr>
    </w:p>
    <w:p w:rsidR="00EA1EC7" w:rsidRPr="0087588A" w:rsidRDefault="00F201EE" w:rsidP="00F201EE">
      <w:pPr>
        <w:jc w:val="center"/>
      </w:pPr>
      <w:r w:rsidRPr="0087588A">
        <w:rPr>
          <w:noProof/>
          <w:sz w:val="20"/>
          <w:szCs w:val="20"/>
        </w:rPr>
        <w:lastRenderedPageBreak/>
        <w:drawing>
          <wp:inline distT="0" distB="0" distL="0" distR="0" wp14:anchorId="10472414" wp14:editId="143FD61B">
            <wp:extent cx="3846443" cy="3387738"/>
            <wp:effectExtent l="0" t="0" r="1905" b="3175"/>
            <wp:docPr id="113" name="image50.png" descr="Patient Worksheet example" title="Patient Workshe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png"/>
                    <pic:cNvPicPr/>
                  </pic:nvPicPr>
                  <pic:blipFill>
                    <a:blip r:embed="rId97" cstate="print"/>
                    <a:stretch>
                      <a:fillRect/>
                    </a:stretch>
                  </pic:blipFill>
                  <pic:spPr>
                    <a:xfrm>
                      <a:off x="0" y="0"/>
                      <a:ext cx="3861641" cy="3401124"/>
                    </a:xfrm>
                    <a:prstGeom prst="rect">
                      <a:avLst/>
                    </a:prstGeom>
                    <a:effectLst>
                      <a:innerShdw blurRad="63500" dist="50800" dir="5400000">
                        <a:prstClr val="black">
                          <a:alpha val="50000"/>
                        </a:prstClr>
                      </a:innerShdw>
                    </a:effectLst>
                  </pic:spPr>
                </pic:pic>
              </a:graphicData>
            </a:graphic>
          </wp:inline>
        </w:drawing>
      </w:r>
    </w:p>
    <w:p w:rsidR="00F201EE" w:rsidRPr="0087588A" w:rsidRDefault="00F201EE" w:rsidP="00F201EE">
      <w:pPr>
        <w:pStyle w:val="Caption"/>
        <w:jc w:val="center"/>
      </w:pPr>
      <w:bookmarkStart w:id="629" w:name="_Toc479683302"/>
      <w:bookmarkStart w:id="630" w:name="_Toc479632085"/>
      <w:bookmarkStart w:id="631" w:name="_Toc499543529"/>
      <w:r w:rsidRPr="0087588A">
        <w:t xml:space="preserve">Figure </w:t>
      </w:r>
      <w:fldSimple w:instr=" SEQ Figure \* ARABIC ">
        <w:r w:rsidR="0034324B">
          <w:rPr>
            <w:noProof/>
          </w:rPr>
          <w:t>48</w:t>
        </w:r>
      </w:fldSimple>
      <w:r w:rsidRPr="0087588A">
        <w:t>:</w:t>
      </w:r>
      <w:r w:rsidRPr="0087588A">
        <w:rPr>
          <w:rFonts w:ascii="Arial"/>
          <w:b w:val="0"/>
          <w:sz w:val="18"/>
        </w:rPr>
        <w:t xml:space="preserve"> </w:t>
      </w:r>
      <w:r w:rsidRPr="0087588A">
        <w:t>Patient Worksheet exampl</w:t>
      </w:r>
      <w:bookmarkStart w:id="632" w:name="_bookmark128"/>
      <w:bookmarkEnd w:id="632"/>
      <w:r w:rsidRPr="0087588A">
        <w:t>e</w:t>
      </w:r>
      <w:bookmarkEnd w:id="629"/>
      <w:bookmarkEnd w:id="630"/>
      <w:bookmarkEnd w:id="631"/>
    </w:p>
    <w:p w:rsidR="00BB5377" w:rsidRPr="0087588A" w:rsidRDefault="00BB5377" w:rsidP="004943BD">
      <w:pPr>
        <w:pStyle w:val="Heading2"/>
      </w:pPr>
      <w:bookmarkStart w:id="633" w:name="_Toc479676084"/>
      <w:bookmarkStart w:id="634" w:name="_Toc479631819"/>
      <w:bookmarkStart w:id="635" w:name="_Toc499543783"/>
      <w:r w:rsidRPr="0087588A">
        <w:t>Invalidating a Patient Stay</w:t>
      </w:r>
      <w:bookmarkEnd w:id="633"/>
      <w:bookmarkEnd w:id="634"/>
      <w:bookmarkEnd w:id="635"/>
      <w:r w:rsidRPr="0087588A">
        <w:t xml:space="preserve"> </w:t>
      </w:r>
    </w:p>
    <w:p w:rsidR="00BB5377" w:rsidRPr="0087588A" w:rsidRDefault="00BB5377" w:rsidP="00BB5377">
      <w:pPr>
        <w:pStyle w:val="BodyText"/>
        <w:spacing w:before="237"/>
        <w:ind w:right="47"/>
      </w:pPr>
      <w:r w:rsidRPr="0087588A">
        <w:t>If you click</w:t>
      </w:r>
      <w:r w:rsidRPr="0087588A">
        <w:rPr>
          <w:spacing w:val="-1"/>
        </w:rPr>
        <w:t xml:space="preserve"> </w:t>
      </w:r>
      <w:r w:rsidRPr="0087588A">
        <w:t>on a patient</w:t>
      </w:r>
      <w:r w:rsidRPr="0087588A">
        <w:rPr>
          <w:spacing w:val="-2"/>
        </w:rPr>
        <w:t xml:space="preserve"> </w:t>
      </w:r>
      <w:r w:rsidRPr="0087588A">
        <w:t xml:space="preserve">stay id and the stay </w:t>
      </w:r>
      <w:r w:rsidRPr="0087588A">
        <w:rPr>
          <w:spacing w:val="-1"/>
        </w:rPr>
        <w:t>cannot</w:t>
      </w:r>
      <w:r w:rsidRPr="0087588A">
        <w:t xml:space="preserve"> be </w:t>
      </w:r>
      <w:r w:rsidRPr="0087588A">
        <w:rPr>
          <w:spacing w:val="-1"/>
        </w:rPr>
        <w:t>found</w:t>
      </w:r>
      <w:r w:rsidRPr="0087588A">
        <w:t xml:space="preserve"> in </w:t>
      </w:r>
      <w:r w:rsidRPr="0087588A">
        <w:rPr>
          <w:spacing w:val="-1"/>
        </w:rPr>
        <w:t>Vista,</w:t>
      </w:r>
      <w:r w:rsidRPr="0087588A">
        <w:t xml:space="preserve"> or </w:t>
      </w:r>
      <w:r w:rsidRPr="0087588A">
        <w:rPr>
          <w:spacing w:val="-1"/>
        </w:rPr>
        <w:t>no</w:t>
      </w:r>
      <w:r w:rsidRPr="0087588A">
        <w:t xml:space="preserve"> longer </w:t>
      </w:r>
      <w:r w:rsidRPr="0087588A">
        <w:rPr>
          <w:spacing w:val="-1"/>
        </w:rPr>
        <w:t>exists</w:t>
      </w:r>
      <w:r w:rsidRPr="0087588A">
        <w:t xml:space="preserve"> in</w:t>
      </w:r>
      <w:r w:rsidRPr="0087588A">
        <w:rPr>
          <w:spacing w:val="33"/>
        </w:rPr>
        <w:t xml:space="preserve"> </w:t>
      </w:r>
      <w:r w:rsidRPr="0087588A">
        <w:t xml:space="preserve">Vista, </w:t>
      </w:r>
      <w:r w:rsidRPr="0087588A">
        <w:rPr>
          <w:spacing w:val="-1"/>
        </w:rPr>
        <w:t>then</w:t>
      </w:r>
      <w:r w:rsidRPr="0087588A">
        <w:t xml:space="preserve"> the Invalid Stay dialog </w:t>
      </w:r>
      <w:r w:rsidRPr="0087588A">
        <w:rPr>
          <w:spacing w:val="-1"/>
        </w:rPr>
        <w:t>will</w:t>
      </w:r>
      <w:r w:rsidRPr="0087588A">
        <w:t xml:space="preserve"> </w:t>
      </w:r>
      <w:r w:rsidRPr="0087588A">
        <w:rPr>
          <w:spacing w:val="-1"/>
        </w:rPr>
        <w:t>appear</w:t>
      </w:r>
      <w:r w:rsidRPr="0087588A">
        <w:rPr>
          <w:spacing w:val="2"/>
        </w:rPr>
        <w:t xml:space="preserve"> </w:t>
      </w:r>
      <w:r w:rsidRPr="0087588A">
        <w:rPr>
          <w:spacing w:val="-1"/>
        </w:rPr>
        <w:t>(</w:t>
      </w:r>
      <w:r w:rsidRPr="0087588A">
        <w:rPr>
          <w:spacing w:val="-1"/>
          <w:szCs w:val="24"/>
        </w:rPr>
        <w:t>Figure</w:t>
      </w:r>
      <w:r w:rsidRPr="0087588A">
        <w:rPr>
          <w:szCs w:val="24"/>
        </w:rPr>
        <w:t xml:space="preserve"> </w:t>
      </w:r>
      <w:r w:rsidR="00677268" w:rsidRPr="0087588A">
        <w:rPr>
          <w:spacing w:val="-1"/>
          <w:szCs w:val="24"/>
        </w:rPr>
        <w:t>49</w:t>
      </w:r>
      <w:r w:rsidRPr="0087588A">
        <w:rPr>
          <w:spacing w:val="-1"/>
          <w:szCs w:val="24"/>
        </w:rPr>
        <w:t>).</w:t>
      </w:r>
      <w:r w:rsidRPr="0087588A">
        <w:rPr>
          <w:spacing w:val="60"/>
        </w:rPr>
        <w:t xml:space="preserve"> </w:t>
      </w:r>
      <w:r w:rsidRPr="0087588A">
        <w:rPr>
          <w:spacing w:val="-1"/>
        </w:rPr>
        <w:t>When</w:t>
      </w:r>
      <w:r w:rsidRPr="0087588A">
        <w:t xml:space="preserve"> this </w:t>
      </w:r>
      <w:r w:rsidRPr="0087588A">
        <w:rPr>
          <w:spacing w:val="-1"/>
        </w:rPr>
        <w:t>occurs</w:t>
      </w:r>
      <w:r w:rsidRPr="0087588A">
        <w:t xml:space="preserve"> the </w:t>
      </w:r>
      <w:r w:rsidRPr="0087588A">
        <w:rPr>
          <w:spacing w:val="-1"/>
        </w:rPr>
        <w:t xml:space="preserve">user </w:t>
      </w:r>
      <w:r w:rsidRPr="0087588A">
        <w:t>has the</w:t>
      </w:r>
      <w:r w:rsidRPr="0087588A">
        <w:rPr>
          <w:spacing w:val="51"/>
        </w:rPr>
        <w:t xml:space="preserve"> </w:t>
      </w:r>
      <w:r w:rsidRPr="0087588A">
        <w:t>option of</w:t>
      </w:r>
      <w:r w:rsidRPr="0087588A">
        <w:rPr>
          <w:spacing w:val="-1"/>
        </w:rPr>
        <w:t xml:space="preserve"> invalidating</w:t>
      </w:r>
      <w:r w:rsidRPr="0087588A">
        <w:t xml:space="preserve"> </w:t>
      </w:r>
      <w:r w:rsidRPr="0087588A">
        <w:rPr>
          <w:spacing w:val="-1"/>
        </w:rPr>
        <w:t>the</w:t>
      </w:r>
      <w:r w:rsidRPr="0087588A">
        <w:t xml:space="preserve"> stay. </w:t>
      </w:r>
      <w:r w:rsidRPr="0087588A">
        <w:rPr>
          <w:spacing w:val="-1"/>
        </w:rPr>
        <w:t>Choose</w:t>
      </w:r>
      <w:r w:rsidRPr="0087588A">
        <w:t xml:space="preserve"> </w:t>
      </w:r>
      <w:r w:rsidRPr="0087588A">
        <w:rPr>
          <w:spacing w:val="-1"/>
        </w:rPr>
        <w:t>Invalidate</w:t>
      </w:r>
      <w:r w:rsidRPr="0087588A">
        <w:t xml:space="preserve"> to</w:t>
      </w:r>
      <w:r w:rsidRPr="0087588A">
        <w:rPr>
          <w:spacing w:val="-1"/>
        </w:rPr>
        <w:t xml:space="preserve"> invalidate</w:t>
      </w:r>
      <w:r w:rsidRPr="0087588A">
        <w:t xml:space="preserve"> </w:t>
      </w:r>
      <w:r w:rsidRPr="0087588A">
        <w:rPr>
          <w:spacing w:val="-1"/>
        </w:rPr>
        <w:t>the</w:t>
      </w:r>
      <w:r w:rsidRPr="0087588A">
        <w:t xml:space="preserve"> stay,</w:t>
      </w:r>
      <w:r w:rsidRPr="0087588A">
        <w:rPr>
          <w:spacing w:val="-2"/>
        </w:rPr>
        <w:t xml:space="preserve"> </w:t>
      </w:r>
      <w:r w:rsidRPr="0087588A">
        <w:t xml:space="preserve">or choose </w:t>
      </w:r>
      <w:r w:rsidRPr="0087588A">
        <w:rPr>
          <w:spacing w:val="-1"/>
        </w:rPr>
        <w:t>Do</w:t>
      </w:r>
      <w:r w:rsidRPr="0087588A">
        <w:t xml:space="preserve"> Not</w:t>
      </w:r>
      <w:r w:rsidRPr="0087588A">
        <w:rPr>
          <w:spacing w:val="73"/>
        </w:rPr>
        <w:t xml:space="preserve"> </w:t>
      </w:r>
      <w:r w:rsidRPr="0087588A">
        <w:t>Invalidate</w:t>
      </w:r>
      <w:r w:rsidRPr="0087588A">
        <w:rPr>
          <w:spacing w:val="-1"/>
        </w:rPr>
        <w:t xml:space="preserve"> </w:t>
      </w:r>
      <w:r w:rsidRPr="0087588A">
        <w:t>to</w:t>
      </w:r>
      <w:r w:rsidRPr="0087588A">
        <w:rPr>
          <w:spacing w:val="-1"/>
        </w:rPr>
        <w:t xml:space="preserve"> </w:t>
      </w:r>
      <w:r w:rsidRPr="0087588A">
        <w:t>leave</w:t>
      </w:r>
      <w:r w:rsidRPr="0087588A">
        <w:rPr>
          <w:spacing w:val="-1"/>
        </w:rPr>
        <w:t xml:space="preserve"> </w:t>
      </w:r>
      <w:r w:rsidRPr="0087588A">
        <w:t xml:space="preserve">the stay in its </w:t>
      </w:r>
      <w:r w:rsidRPr="0087588A">
        <w:rPr>
          <w:spacing w:val="-1"/>
        </w:rPr>
        <w:t>current</w:t>
      </w:r>
      <w:r w:rsidRPr="0087588A">
        <w:t xml:space="preserve"> state.</w:t>
      </w:r>
    </w:p>
    <w:p w:rsidR="00BB5377" w:rsidRPr="0087588A" w:rsidRDefault="00BB5377" w:rsidP="00BB5377">
      <w:pPr>
        <w:pStyle w:val="BodyText"/>
        <w:ind w:right="47"/>
      </w:pPr>
      <w:r w:rsidRPr="0087588A">
        <w:t xml:space="preserve">If you choose “Do Not Invalidate” </w:t>
      </w:r>
      <w:r w:rsidRPr="0087588A">
        <w:rPr>
          <w:spacing w:val="-1"/>
        </w:rPr>
        <w:t>then</w:t>
      </w:r>
      <w:r w:rsidRPr="0087588A">
        <w:t xml:space="preserve"> whatever stay was </w:t>
      </w:r>
      <w:r w:rsidRPr="0087588A">
        <w:rPr>
          <w:spacing w:val="-1"/>
        </w:rPr>
        <w:t>selected</w:t>
      </w:r>
      <w:r w:rsidRPr="0087588A">
        <w:t xml:space="preserve"> will </w:t>
      </w:r>
      <w:r w:rsidRPr="0087588A">
        <w:rPr>
          <w:spacing w:val="-1"/>
        </w:rPr>
        <w:t>remain</w:t>
      </w:r>
      <w:r w:rsidRPr="0087588A">
        <w:t xml:space="preserve"> </w:t>
      </w:r>
      <w:r w:rsidRPr="0087588A">
        <w:rPr>
          <w:spacing w:val="-1"/>
        </w:rPr>
        <w:t>selected</w:t>
      </w:r>
      <w:r w:rsidR="00142944" w:rsidRPr="0087588A">
        <w:rPr>
          <w:spacing w:val="-1"/>
        </w:rPr>
        <w:t xml:space="preserve">. </w:t>
      </w:r>
      <w:r w:rsidRPr="0087588A">
        <w:t>You can</w:t>
      </w:r>
      <w:r w:rsidRPr="0087588A">
        <w:rPr>
          <w:spacing w:val="37"/>
        </w:rPr>
        <w:t xml:space="preserve"> </w:t>
      </w:r>
      <w:r w:rsidRPr="0087588A">
        <w:t>invalidate</w:t>
      </w:r>
      <w:r w:rsidRPr="0087588A">
        <w:rPr>
          <w:spacing w:val="-1"/>
        </w:rPr>
        <w:t xml:space="preserve"> the</w:t>
      </w:r>
      <w:r w:rsidRPr="0087588A">
        <w:t xml:space="preserve"> stay at a </w:t>
      </w:r>
      <w:r w:rsidRPr="0087588A">
        <w:rPr>
          <w:spacing w:val="-1"/>
        </w:rPr>
        <w:t>later</w:t>
      </w:r>
      <w:r w:rsidRPr="0087588A">
        <w:t xml:space="preserve"> </w:t>
      </w:r>
      <w:r w:rsidRPr="0087588A">
        <w:rPr>
          <w:spacing w:val="-1"/>
        </w:rPr>
        <w:t>time</w:t>
      </w:r>
      <w:r w:rsidRPr="0087588A">
        <w:t xml:space="preserve"> if you wish.</w:t>
      </w:r>
    </w:p>
    <w:p w:rsidR="00151B89" w:rsidRPr="0087588A" w:rsidRDefault="00B70BD3" w:rsidP="00F201EE">
      <w:pPr>
        <w:pStyle w:val="BodyText"/>
        <w:ind w:right="47"/>
        <w:jc w:val="center"/>
      </w:pPr>
      <w:r w:rsidRPr="0087588A">
        <w:rPr>
          <w:noProof/>
          <w:sz w:val="20"/>
        </w:rPr>
        <w:drawing>
          <wp:inline distT="0" distB="0" distL="0" distR="0" wp14:anchorId="70057E2E" wp14:editId="1DC6A9A4">
            <wp:extent cx="2838450" cy="1480731"/>
            <wp:effectExtent l="0" t="0" r="0" b="5715"/>
            <wp:docPr id="10248" name="image51.png" descr="Invalidating a Patient Stay" title="Invalidating a Patient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png"/>
                    <pic:cNvPicPr/>
                  </pic:nvPicPr>
                  <pic:blipFill>
                    <a:blip r:embed="rId98" cstate="print"/>
                    <a:stretch>
                      <a:fillRect/>
                    </a:stretch>
                  </pic:blipFill>
                  <pic:spPr>
                    <a:xfrm>
                      <a:off x="0" y="0"/>
                      <a:ext cx="2851361" cy="1487466"/>
                    </a:xfrm>
                    <a:prstGeom prst="rect">
                      <a:avLst/>
                    </a:prstGeom>
                  </pic:spPr>
                </pic:pic>
              </a:graphicData>
            </a:graphic>
          </wp:inline>
        </w:drawing>
      </w:r>
    </w:p>
    <w:p w:rsidR="00F201EE" w:rsidRPr="0087588A" w:rsidRDefault="00F201EE" w:rsidP="00F201EE">
      <w:pPr>
        <w:pStyle w:val="Caption"/>
        <w:jc w:val="center"/>
      </w:pPr>
      <w:bookmarkStart w:id="636" w:name="_Toc479683303"/>
      <w:bookmarkStart w:id="637" w:name="_Toc479632086"/>
      <w:bookmarkStart w:id="638" w:name="_Toc499543530"/>
      <w:r w:rsidRPr="0087588A">
        <w:t xml:space="preserve">Figure </w:t>
      </w:r>
      <w:fldSimple w:instr=" SEQ Figure \* ARABIC ">
        <w:r w:rsidR="0034324B">
          <w:rPr>
            <w:noProof/>
          </w:rPr>
          <w:t>49</w:t>
        </w:r>
      </w:fldSimple>
      <w:r w:rsidRPr="0087588A">
        <w:t>: Invalidating a Patient Stay</w:t>
      </w:r>
      <w:bookmarkEnd w:id="636"/>
      <w:bookmarkEnd w:id="637"/>
      <w:bookmarkEnd w:id="638"/>
    </w:p>
    <w:p w:rsidR="001E524C" w:rsidRPr="0087588A" w:rsidRDefault="001E524C" w:rsidP="001E524C">
      <w:pPr>
        <w:pStyle w:val="Heading1"/>
      </w:pPr>
      <w:bookmarkStart w:id="639" w:name="_Toc479889845"/>
      <w:bookmarkStart w:id="640" w:name="_Toc479897815"/>
      <w:bookmarkStart w:id="641" w:name="_Toc479900952"/>
      <w:bookmarkStart w:id="642" w:name="_Toc479931248"/>
      <w:bookmarkStart w:id="643" w:name="_Toc479889846"/>
      <w:bookmarkStart w:id="644" w:name="_Toc479897816"/>
      <w:bookmarkStart w:id="645" w:name="_Toc479900953"/>
      <w:bookmarkStart w:id="646" w:name="_Toc479931249"/>
      <w:bookmarkStart w:id="647" w:name="_Toc479889847"/>
      <w:bookmarkStart w:id="648" w:name="_Toc479897817"/>
      <w:bookmarkStart w:id="649" w:name="_Toc479900954"/>
      <w:bookmarkStart w:id="650" w:name="_Toc479931250"/>
      <w:bookmarkStart w:id="651" w:name="_Toc479889848"/>
      <w:bookmarkStart w:id="652" w:name="_Toc479897818"/>
      <w:bookmarkStart w:id="653" w:name="_Toc479900955"/>
      <w:bookmarkStart w:id="654" w:name="_Toc479931251"/>
      <w:bookmarkStart w:id="655" w:name="_Toc479676085"/>
      <w:bookmarkStart w:id="656" w:name="_Toc479631820"/>
      <w:bookmarkStart w:id="657" w:name="_Toc499543784"/>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sidRPr="0087588A">
        <w:t>InterQual</w:t>
      </w:r>
      <w:r w:rsidRPr="0087588A">
        <w:rPr>
          <w:vertAlign w:val="superscript"/>
        </w:rPr>
        <w:t>®</w:t>
      </w:r>
      <w:r w:rsidRPr="0087588A">
        <w:rPr>
          <w:spacing w:val="-2"/>
        </w:rPr>
        <w:t xml:space="preserve"> </w:t>
      </w:r>
      <w:r w:rsidRPr="0087588A">
        <w:t>Criteria</w:t>
      </w:r>
      <w:bookmarkEnd w:id="655"/>
      <w:bookmarkEnd w:id="656"/>
      <w:bookmarkEnd w:id="657"/>
      <w:r w:rsidR="002E5F53" w:rsidRPr="0087588A">
        <w:rPr>
          <w:b w:val="0"/>
          <w:i/>
          <w:sz w:val="24"/>
        </w:rPr>
        <w:fldChar w:fldCharType="begin"/>
      </w:r>
      <w:r w:rsidR="002E5F53" w:rsidRPr="0087588A">
        <w:instrText xml:space="preserve"> XE "</w:instrText>
      </w:r>
      <w:r w:rsidR="002E5F53" w:rsidRPr="0087588A">
        <w:rPr>
          <w:spacing w:val="-1"/>
          <w:sz w:val="20"/>
        </w:rPr>
        <w:instrText>InterQual</w:instrText>
      </w:r>
      <w:r w:rsidR="002E5F53" w:rsidRPr="0087588A">
        <w:rPr>
          <w:sz w:val="20"/>
        </w:rPr>
        <w:instrText xml:space="preserve"> </w:instrText>
      </w:r>
      <w:r w:rsidR="002E5F53" w:rsidRPr="0087588A">
        <w:rPr>
          <w:spacing w:val="-1"/>
          <w:sz w:val="20"/>
        </w:rPr>
        <w:instrText>Criteria</w:instrText>
      </w:r>
      <w:r w:rsidR="002E5F53" w:rsidRPr="0087588A">
        <w:instrText xml:space="preserve">" </w:instrText>
      </w:r>
      <w:r w:rsidR="002E5F53" w:rsidRPr="0087588A">
        <w:rPr>
          <w:b w:val="0"/>
          <w:i/>
          <w:sz w:val="24"/>
        </w:rPr>
        <w:fldChar w:fldCharType="end"/>
      </w:r>
    </w:p>
    <w:p w:rsidR="001E524C" w:rsidRPr="0087588A" w:rsidRDefault="001E524C" w:rsidP="001E524C">
      <w:pPr>
        <w:rPr>
          <w:sz w:val="24"/>
        </w:rPr>
      </w:pPr>
      <w:r w:rsidRPr="0087588A">
        <w:rPr>
          <w:sz w:val="24"/>
        </w:rPr>
        <w:t xml:space="preserve">The </w:t>
      </w:r>
      <w:r w:rsidRPr="0087588A">
        <w:rPr>
          <w:b/>
          <w:sz w:val="24"/>
        </w:rPr>
        <w:t>InterQual</w:t>
      </w:r>
      <w:r w:rsidRPr="0087588A">
        <w:rPr>
          <w:b/>
          <w:sz w:val="24"/>
          <w:vertAlign w:val="superscript"/>
        </w:rPr>
        <w:t>®</w:t>
      </w:r>
      <w:r w:rsidRPr="0087588A">
        <w:rPr>
          <w:b/>
          <w:sz w:val="24"/>
        </w:rPr>
        <w:t xml:space="preserve"> Criteria</w:t>
      </w:r>
      <w:r w:rsidR="002E5F53" w:rsidRPr="0087588A">
        <w:rPr>
          <w:b/>
          <w:i/>
          <w:sz w:val="24"/>
        </w:rPr>
        <w:fldChar w:fldCharType="begin"/>
      </w:r>
      <w:r w:rsidR="002E5F53" w:rsidRPr="0087588A">
        <w:instrText xml:space="preserve"> XE "</w:instrText>
      </w:r>
      <w:r w:rsidR="002E5F53" w:rsidRPr="0087588A">
        <w:rPr>
          <w:spacing w:val="-1"/>
          <w:sz w:val="20"/>
        </w:rPr>
        <w:instrText>InterQual</w:instrText>
      </w:r>
      <w:r w:rsidR="002E5F53" w:rsidRPr="0087588A">
        <w:rPr>
          <w:sz w:val="20"/>
        </w:rPr>
        <w:instrText xml:space="preserve"> </w:instrText>
      </w:r>
      <w:r w:rsidR="002E5F53" w:rsidRPr="0087588A">
        <w:rPr>
          <w:spacing w:val="-1"/>
          <w:sz w:val="20"/>
        </w:rPr>
        <w:instrText>Criteria</w:instrText>
      </w:r>
      <w:r w:rsidR="002E5F53" w:rsidRPr="0087588A">
        <w:instrText xml:space="preserve">" </w:instrText>
      </w:r>
      <w:r w:rsidR="002E5F53" w:rsidRPr="0087588A">
        <w:rPr>
          <w:b/>
          <w:i/>
          <w:sz w:val="24"/>
        </w:rPr>
        <w:fldChar w:fldCharType="end"/>
      </w:r>
      <w:r w:rsidR="00DF273B" w:rsidRPr="0087588A">
        <w:rPr>
          <w:b/>
          <w:i/>
          <w:sz w:val="24"/>
        </w:rPr>
        <w:t xml:space="preserve"> </w:t>
      </w:r>
      <w:r w:rsidRPr="0087588A">
        <w:rPr>
          <w:sz w:val="24"/>
        </w:rPr>
        <w:t xml:space="preserve">screens within NUMI contain the electronic version of McKesson’s CERMe product. This interactive electronic version contains the </w:t>
      </w:r>
      <w:r w:rsidR="003F5646" w:rsidRPr="0087588A">
        <w:rPr>
          <w:sz w:val="24"/>
        </w:rPr>
        <w:t>s</w:t>
      </w:r>
      <w:r w:rsidRPr="0087588A">
        <w:rPr>
          <w:sz w:val="24"/>
        </w:rPr>
        <w:t>ame criteria found in the online Book View version available on the OQSV</w:t>
      </w:r>
      <w:r w:rsidR="00B122CF" w:rsidRPr="0087588A">
        <w:rPr>
          <w:sz w:val="24"/>
        </w:rPr>
        <w:t xml:space="preserve"> </w:t>
      </w:r>
      <w:r w:rsidRPr="0087588A">
        <w:rPr>
          <w:sz w:val="24"/>
        </w:rPr>
        <w:t>website.</w:t>
      </w:r>
    </w:p>
    <w:p w:rsidR="001E524C" w:rsidRPr="0087588A" w:rsidRDefault="001E524C" w:rsidP="00A57AE8"/>
    <w:p w:rsidR="00055D26" w:rsidRPr="0087588A" w:rsidRDefault="00695F68" w:rsidP="0009621B">
      <w:pPr>
        <w:jc w:val="center"/>
      </w:pPr>
      <w:r w:rsidRPr="00695F68">
        <w:rPr>
          <w:noProof/>
        </w:rPr>
        <w:t xml:space="preserve"> </w:t>
      </w:r>
      <w:r w:rsidRPr="006C6F76">
        <w:rPr>
          <w:noProof/>
        </w:rPr>
        <w:drawing>
          <wp:inline distT="0" distB="0" distL="0" distR="0" wp14:anchorId="159A49A9" wp14:editId="5B088F94">
            <wp:extent cx="4059936" cy="2263327"/>
            <wp:effectExtent l="19050" t="19050" r="1714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9936" cy="2263327"/>
                    </a:xfrm>
                    <a:prstGeom prst="rect">
                      <a:avLst/>
                    </a:prstGeom>
                    <a:ln>
                      <a:solidFill>
                        <a:schemeClr val="tx1"/>
                      </a:solidFill>
                    </a:ln>
                  </pic:spPr>
                </pic:pic>
              </a:graphicData>
            </a:graphic>
          </wp:inline>
        </w:drawing>
      </w:r>
    </w:p>
    <w:p w:rsidR="00055D26" w:rsidRPr="0087588A" w:rsidRDefault="00055D26" w:rsidP="0009621B">
      <w:pPr>
        <w:pStyle w:val="Caption"/>
        <w:jc w:val="center"/>
      </w:pPr>
      <w:bookmarkStart w:id="658" w:name="_Toc479683304"/>
      <w:bookmarkStart w:id="659" w:name="_Toc479632087"/>
      <w:bookmarkStart w:id="660" w:name="_Toc499543531"/>
      <w:r w:rsidRPr="0087588A">
        <w:t xml:space="preserve">Figure </w:t>
      </w:r>
      <w:fldSimple w:instr=" SEQ Figure \* ARABIC ">
        <w:r w:rsidR="0034324B">
          <w:rPr>
            <w:noProof/>
          </w:rPr>
          <w:t>50</w:t>
        </w:r>
      </w:fldSimple>
      <w:r w:rsidRPr="0087588A">
        <w:t>: Initial InterQual</w:t>
      </w:r>
      <w:r w:rsidRPr="0087588A">
        <w:rPr>
          <w:vertAlign w:val="superscript"/>
        </w:rPr>
        <w:t>®</w:t>
      </w:r>
      <w:r w:rsidRPr="0087588A">
        <w:t xml:space="preserve"> Criteria screen surrounded by NUMI banner</w:t>
      </w:r>
      <w:bookmarkEnd w:id="658"/>
      <w:bookmarkEnd w:id="659"/>
      <w:bookmarkEnd w:id="660"/>
    </w:p>
    <w:p w:rsidR="00055D26" w:rsidRPr="0087588A" w:rsidRDefault="00055D26" w:rsidP="0009621B">
      <w:pPr>
        <w:jc w:val="center"/>
      </w:pPr>
    </w:p>
    <w:p w:rsidR="00055D26" w:rsidRPr="0087588A" w:rsidRDefault="003E6F1F" w:rsidP="0009621B">
      <w:pPr>
        <w:jc w:val="center"/>
      </w:pPr>
      <w:r w:rsidRPr="006C6F76">
        <w:rPr>
          <w:noProof/>
        </w:rPr>
        <w:drawing>
          <wp:inline distT="0" distB="0" distL="0" distR="0" wp14:anchorId="363BD201" wp14:editId="2FF43D64">
            <wp:extent cx="5943600" cy="647065"/>
            <wp:effectExtent l="19050" t="19050" r="19050" b="19685"/>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647065"/>
                    </a:xfrm>
                    <a:prstGeom prst="rect">
                      <a:avLst/>
                    </a:prstGeom>
                    <a:ln>
                      <a:solidFill>
                        <a:schemeClr val="tx1"/>
                      </a:solidFill>
                    </a:ln>
                  </pic:spPr>
                </pic:pic>
              </a:graphicData>
            </a:graphic>
          </wp:inline>
        </w:drawing>
      </w:r>
    </w:p>
    <w:p w:rsidR="00055D26" w:rsidRPr="0087588A" w:rsidRDefault="00D705CC" w:rsidP="0009621B">
      <w:pPr>
        <w:pStyle w:val="Caption"/>
        <w:jc w:val="center"/>
      </w:pPr>
      <w:bookmarkStart w:id="661" w:name="_Toc479683305"/>
      <w:bookmarkStart w:id="662" w:name="_Toc479632088"/>
      <w:bookmarkStart w:id="663" w:name="_Toc499543532"/>
      <w:r w:rsidRPr="0087588A">
        <w:t xml:space="preserve">Figure </w:t>
      </w:r>
      <w:fldSimple w:instr=" SEQ Figure \* ARABIC ">
        <w:r w:rsidR="0034324B">
          <w:rPr>
            <w:noProof/>
          </w:rPr>
          <w:t>51</w:t>
        </w:r>
      </w:fldSimple>
      <w:r w:rsidRPr="0087588A">
        <w:t>: NUMI Banner above InterQual</w:t>
      </w:r>
      <w:r w:rsidRPr="0087588A">
        <w:rPr>
          <w:vertAlign w:val="superscript"/>
        </w:rPr>
        <w:t>®</w:t>
      </w:r>
      <w:r w:rsidRPr="0087588A">
        <w:t xml:space="preserve"> Criteria screen</w:t>
      </w:r>
      <w:bookmarkEnd w:id="661"/>
      <w:bookmarkEnd w:id="662"/>
      <w:bookmarkEnd w:id="663"/>
    </w:p>
    <w:p w:rsidR="003F5646" w:rsidRPr="0087588A" w:rsidRDefault="003F5646" w:rsidP="003F5646">
      <w:pPr>
        <w:keepNext/>
        <w:rPr>
          <w:sz w:val="24"/>
        </w:rPr>
      </w:pPr>
      <w:r w:rsidRPr="0087588A">
        <w:rPr>
          <w:sz w:val="24"/>
        </w:rPr>
        <w:t xml:space="preserve">Below the gray navigation buttons, the patient name, age, and admission diagnosis are pre-populated from VistA. The </w:t>
      </w:r>
      <w:r w:rsidRPr="0087588A">
        <w:rPr>
          <w:b/>
          <w:sz w:val="24"/>
        </w:rPr>
        <w:t>Continue Primary Review</w:t>
      </w:r>
      <w:r w:rsidRPr="0087588A">
        <w:rPr>
          <w:sz w:val="24"/>
        </w:rPr>
        <w:t xml:space="preserve"> button located in the upper right will be grayed out and disabled when the InterQual</w:t>
      </w:r>
      <w:r w:rsidRPr="0087588A">
        <w:rPr>
          <w:sz w:val="24"/>
          <w:vertAlign w:val="superscript"/>
        </w:rPr>
        <w:t>®</w:t>
      </w:r>
      <w:r w:rsidRPr="0087588A">
        <w:rPr>
          <w:sz w:val="24"/>
        </w:rPr>
        <w:t xml:space="preserve"> Criteria screen first opens.</w:t>
      </w:r>
    </w:p>
    <w:p w:rsidR="00D705CC" w:rsidRPr="0087588A" w:rsidRDefault="004331F2" w:rsidP="004331F2">
      <w:pPr>
        <w:pStyle w:val="Caption"/>
        <w:jc w:val="center"/>
      </w:pPr>
      <w:bookmarkStart w:id="664" w:name="_Toc479676292"/>
      <w:bookmarkStart w:id="665" w:name="_Toc479632027"/>
      <w:bookmarkStart w:id="666" w:name="_Toc499108043"/>
      <w:r w:rsidRPr="0087588A">
        <w:t xml:space="preserve">Table </w:t>
      </w:r>
      <w:fldSimple w:instr=" SEQ Table \* ARABIC ">
        <w:r w:rsidR="006C6F7D">
          <w:rPr>
            <w:noProof/>
          </w:rPr>
          <w:t>4</w:t>
        </w:r>
      </w:fldSimple>
      <w:r w:rsidR="00D705CC" w:rsidRPr="0087588A">
        <w:t>:</w:t>
      </w:r>
      <w:r w:rsidR="00D705CC" w:rsidRPr="0087588A">
        <w:rPr>
          <w:spacing w:val="-1"/>
          <w:szCs w:val="18"/>
        </w:rPr>
        <w:t xml:space="preserve"> InterQual</w:t>
      </w:r>
      <w:r w:rsidR="00B63480" w:rsidRPr="0087588A">
        <w:rPr>
          <w:spacing w:val="-1"/>
          <w:position w:val="11"/>
          <w:sz w:val="16"/>
        </w:rPr>
        <w:t>®</w:t>
      </w:r>
      <w:r w:rsidR="00D705CC" w:rsidRPr="0087588A">
        <w:rPr>
          <w:szCs w:val="18"/>
        </w:rPr>
        <w:t xml:space="preserve"> </w:t>
      </w:r>
      <w:r w:rsidR="00D705CC" w:rsidRPr="0087588A">
        <w:rPr>
          <w:spacing w:val="-1"/>
          <w:szCs w:val="18"/>
        </w:rPr>
        <w:t>Criteria</w:t>
      </w:r>
      <w:r w:rsidR="00D705CC" w:rsidRPr="0087588A">
        <w:rPr>
          <w:szCs w:val="18"/>
        </w:rPr>
        <w:t xml:space="preserve"> </w:t>
      </w:r>
      <w:r w:rsidR="00D705CC" w:rsidRPr="0087588A">
        <w:rPr>
          <w:spacing w:val="-1"/>
          <w:szCs w:val="18"/>
        </w:rPr>
        <w:t>Screen</w:t>
      </w:r>
      <w:r w:rsidR="00D705CC" w:rsidRPr="0087588A">
        <w:rPr>
          <w:szCs w:val="18"/>
        </w:rPr>
        <w:t xml:space="preserve"> –</w:t>
      </w:r>
      <w:r w:rsidR="00D705CC" w:rsidRPr="0087588A">
        <w:rPr>
          <w:spacing w:val="-1"/>
          <w:szCs w:val="18"/>
        </w:rPr>
        <w:t xml:space="preserve"> McKesson</w:t>
      </w:r>
      <w:r w:rsidR="00D705CC" w:rsidRPr="0087588A">
        <w:rPr>
          <w:szCs w:val="18"/>
        </w:rPr>
        <w:t xml:space="preserve"> </w:t>
      </w:r>
      <w:r w:rsidR="00D705CC" w:rsidRPr="0087588A">
        <w:rPr>
          <w:spacing w:val="-1"/>
          <w:szCs w:val="18"/>
        </w:rPr>
        <w:t>CERMe</w:t>
      </w:r>
      <w:r w:rsidR="00D705CC" w:rsidRPr="0087588A">
        <w:rPr>
          <w:spacing w:val="2"/>
          <w:szCs w:val="18"/>
        </w:rPr>
        <w:t xml:space="preserve"> </w:t>
      </w:r>
      <w:r w:rsidR="00D705CC" w:rsidRPr="0087588A">
        <w:rPr>
          <w:spacing w:val="-1"/>
          <w:szCs w:val="18"/>
        </w:rPr>
        <w:t>Features</w:t>
      </w:r>
      <w:bookmarkEnd w:id="664"/>
      <w:bookmarkEnd w:id="665"/>
      <w:bookmarkEnd w:id="666"/>
    </w:p>
    <w:tbl>
      <w:tblPr>
        <w:tblW w:w="0" w:type="auto"/>
        <w:tblInd w:w="706" w:type="dxa"/>
        <w:tblCellMar>
          <w:left w:w="0" w:type="dxa"/>
          <w:right w:w="0" w:type="dxa"/>
        </w:tblCellMar>
        <w:tblLook w:val="04A0" w:firstRow="1" w:lastRow="0" w:firstColumn="1" w:lastColumn="0" w:noHBand="0" w:noVBand="1"/>
      </w:tblPr>
      <w:tblGrid>
        <w:gridCol w:w="7613"/>
      </w:tblGrid>
      <w:tr w:rsidR="00D705CC" w:rsidRPr="0087588A" w:rsidTr="00F82A59">
        <w:trPr>
          <w:trHeight w:val="353"/>
          <w:tblHeader/>
        </w:trPr>
        <w:tc>
          <w:tcPr>
            <w:tcW w:w="7613" w:type="dxa"/>
            <w:tcBorders>
              <w:top w:val="single" w:sz="8" w:space="0" w:color="000000"/>
              <w:left w:val="single" w:sz="8" w:space="0" w:color="000000"/>
              <w:bottom w:val="single" w:sz="8" w:space="0" w:color="000000"/>
              <w:right w:val="single" w:sz="8" w:space="0" w:color="000000"/>
            </w:tcBorders>
            <w:shd w:val="clear" w:color="auto" w:fill="E6E6E6"/>
            <w:hideMark/>
          </w:tcPr>
          <w:p w:rsidR="00D705CC" w:rsidRPr="0087588A" w:rsidRDefault="00D705CC" w:rsidP="003804DC">
            <w:pPr>
              <w:pStyle w:val="TableParagraph"/>
              <w:spacing w:before="158"/>
              <w:jc w:val="center"/>
              <w:rPr>
                <w:rFonts w:ascii="Arial" w:hAnsi="Arial" w:cs="Arial"/>
                <w:sz w:val="20"/>
                <w:szCs w:val="20"/>
              </w:rPr>
            </w:pPr>
            <w:r w:rsidRPr="0087588A">
              <w:rPr>
                <w:rFonts w:ascii="Arial" w:hAnsi="Arial" w:cs="Arial"/>
                <w:b/>
                <w:bCs/>
                <w:sz w:val="20"/>
                <w:szCs w:val="20"/>
              </w:rPr>
              <w:t>CERMe</w:t>
            </w:r>
            <w:r w:rsidRPr="0087588A">
              <w:rPr>
                <w:rFonts w:ascii="Arial" w:hAnsi="Arial" w:cs="Arial"/>
                <w:b/>
                <w:bCs/>
                <w:spacing w:val="-2"/>
                <w:sz w:val="20"/>
                <w:szCs w:val="20"/>
              </w:rPr>
              <w:t xml:space="preserve"> </w:t>
            </w:r>
            <w:r w:rsidRPr="0087588A">
              <w:rPr>
                <w:rFonts w:ascii="Arial" w:hAnsi="Arial" w:cs="Arial"/>
                <w:b/>
                <w:bCs/>
                <w:spacing w:val="-1"/>
                <w:sz w:val="20"/>
                <w:szCs w:val="20"/>
              </w:rPr>
              <w:t>FEATURES</w:t>
            </w:r>
          </w:p>
        </w:tc>
      </w:tr>
      <w:tr w:rsidR="00D705CC" w:rsidRPr="0087588A" w:rsidTr="00F82A59">
        <w:trPr>
          <w:trHeight w:val="391"/>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21"/>
              <w:ind w:left="2002"/>
              <w:rPr>
                <w:rFonts w:ascii="Times New Roman" w:hAnsi="Times New Roman"/>
                <w:sz w:val="24"/>
                <w:szCs w:val="24"/>
              </w:rPr>
            </w:pPr>
            <w:r w:rsidRPr="0087588A">
              <w:rPr>
                <w:rFonts w:ascii="Times New Roman" w:hAnsi="Times New Roman"/>
                <w:sz w:val="24"/>
                <w:szCs w:val="24"/>
              </w:rPr>
              <w:t xml:space="preserve">       Selecting NUMI Review Type</w:t>
            </w:r>
          </w:p>
        </w:tc>
      </w:tr>
      <w:tr w:rsidR="00D705CC" w:rsidRPr="0087588A" w:rsidTr="00F82A59">
        <w:trPr>
          <w:trHeight w:val="391"/>
        </w:trPr>
        <w:tc>
          <w:tcPr>
            <w:tcW w:w="7613" w:type="dxa"/>
            <w:tcBorders>
              <w:top w:val="nil"/>
              <w:left w:val="single" w:sz="8" w:space="0" w:color="000000"/>
              <w:bottom w:val="single" w:sz="8" w:space="0" w:color="000000"/>
              <w:right w:val="single" w:sz="8" w:space="0" w:color="000000"/>
            </w:tcBorders>
          </w:tcPr>
          <w:p w:rsidR="00D705CC" w:rsidRPr="0087588A" w:rsidRDefault="00D705CC" w:rsidP="003804DC">
            <w:pPr>
              <w:pStyle w:val="TableParagraph"/>
              <w:spacing w:before="121"/>
              <w:ind w:left="2002"/>
              <w:rPr>
                <w:rFonts w:ascii="Times New Roman" w:hAnsi="Times New Roman"/>
                <w:sz w:val="24"/>
                <w:szCs w:val="24"/>
              </w:rPr>
            </w:pPr>
            <w:r w:rsidRPr="0087588A">
              <w:rPr>
                <w:rFonts w:ascii="Times New Roman" w:hAnsi="Times New Roman"/>
                <w:sz w:val="24"/>
                <w:szCs w:val="24"/>
              </w:rPr>
              <w:t>CERMe Help, Navigation Pane, Font size</w:t>
            </w:r>
          </w:p>
        </w:tc>
      </w:tr>
      <w:tr w:rsidR="00D705CC" w:rsidRPr="0087588A" w:rsidTr="00F82A59">
        <w:trPr>
          <w:trHeight w:val="391"/>
        </w:trPr>
        <w:tc>
          <w:tcPr>
            <w:tcW w:w="7613" w:type="dxa"/>
            <w:tcBorders>
              <w:top w:val="nil"/>
              <w:left w:val="single" w:sz="8" w:space="0" w:color="000000"/>
              <w:bottom w:val="single" w:sz="8" w:space="0" w:color="000000"/>
              <w:right w:val="single" w:sz="8" w:space="0" w:color="000000"/>
            </w:tcBorders>
          </w:tcPr>
          <w:p w:rsidR="00D705CC" w:rsidRPr="0087588A" w:rsidRDefault="00D705CC" w:rsidP="003804DC">
            <w:pPr>
              <w:pStyle w:val="TableParagraph"/>
              <w:spacing w:before="121"/>
              <w:ind w:left="2002"/>
              <w:rPr>
                <w:rFonts w:ascii="Times New Roman" w:hAnsi="Times New Roman"/>
                <w:sz w:val="24"/>
                <w:szCs w:val="24"/>
              </w:rPr>
            </w:pPr>
            <w:r w:rsidRPr="0087588A">
              <w:rPr>
                <w:rFonts w:ascii="Times New Roman" w:hAnsi="Times New Roman"/>
                <w:sz w:val="24"/>
                <w:szCs w:val="24"/>
              </w:rPr>
              <w:t>InterQual</w:t>
            </w:r>
            <w:r w:rsidRPr="0087588A">
              <w:rPr>
                <w:rFonts w:ascii="Times New Roman" w:hAnsi="Times New Roman"/>
                <w:position w:val="11"/>
                <w:sz w:val="16"/>
                <w:szCs w:val="16"/>
              </w:rPr>
              <w:t>®</w:t>
            </w:r>
            <w:r w:rsidRPr="0087588A">
              <w:rPr>
                <w:rFonts w:ascii="Times New Roman" w:hAnsi="Times New Roman"/>
                <w:sz w:val="24"/>
                <w:szCs w:val="24"/>
              </w:rPr>
              <w:t xml:space="preserve"> Products, Categories and Subsets</w:t>
            </w:r>
            <w:r w:rsidR="00DF273B" w:rsidRPr="0087588A">
              <w:rPr>
                <w:rFonts w:ascii="Times New Roman" w:hAnsi="Times New Roman"/>
                <w:spacing w:val="19"/>
                <w:position w:val="11"/>
                <w:sz w:val="16"/>
                <w:szCs w:val="16"/>
              </w:rPr>
              <w:t xml:space="preserve"> </w:t>
            </w:r>
          </w:p>
        </w:tc>
      </w:tr>
      <w:tr w:rsidR="00D705CC" w:rsidRPr="0087588A" w:rsidTr="00F82A59">
        <w:trPr>
          <w:trHeight w:val="393"/>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23"/>
              <w:jc w:val="center"/>
              <w:rPr>
                <w:rFonts w:ascii="Times New Roman" w:hAnsi="Times New Roman"/>
                <w:sz w:val="24"/>
                <w:szCs w:val="24"/>
              </w:rPr>
            </w:pPr>
            <w:r w:rsidRPr="0087588A">
              <w:rPr>
                <w:rFonts w:ascii="Times New Roman" w:hAnsi="Times New Roman"/>
                <w:sz w:val="24"/>
                <w:szCs w:val="24"/>
              </w:rPr>
              <w:t>Keyword and Medical Code Search</w:t>
            </w:r>
          </w:p>
        </w:tc>
      </w:tr>
      <w:tr w:rsidR="00D705CC" w:rsidRPr="0087588A" w:rsidTr="00F82A59">
        <w:trPr>
          <w:trHeight w:val="393"/>
        </w:trPr>
        <w:tc>
          <w:tcPr>
            <w:tcW w:w="7613" w:type="dxa"/>
            <w:tcBorders>
              <w:top w:val="nil"/>
              <w:left w:val="single" w:sz="8" w:space="0" w:color="000000"/>
              <w:bottom w:val="single" w:sz="8" w:space="0" w:color="000000"/>
              <w:right w:val="single" w:sz="8" w:space="0" w:color="000000"/>
            </w:tcBorders>
          </w:tcPr>
          <w:p w:rsidR="00D705CC" w:rsidRPr="0087588A" w:rsidRDefault="00D705CC" w:rsidP="003804DC">
            <w:pPr>
              <w:pStyle w:val="TableParagraph"/>
              <w:spacing w:before="123"/>
              <w:jc w:val="center"/>
              <w:rPr>
                <w:rFonts w:ascii="Times New Roman" w:hAnsi="Times New Roman"/>
                <w:sz w:val="24"/>
                <w:szCs w:val="24"/>
              </w:rPr>
            </w:pPr>
            <w:r w:rsidRPr="0087588A">
              <w:rPr>
                <w:rFonts w:ascii="Times New Roman" w:hAnsi="Times New Roman"/>
                <w:sz w:val="24"/>
                <w:szCs w:val="24"/>
              </w:rPr>
              <w:t>Criteria Organization</w:t>
            </w:r>
          </w:p>
        </w:tc>
      </w:tr>
      <w:tr w:rsidR="00D705CC" w:rsidRPr="0087588A" w:rsidTr="00F82A59">
        <w:trPr>
          <w:trHeight w:val="392"/>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21"/>
              <w:ind w:left="1831"/>
              <w:rPr>
                <w:rFonts w:ascii="Times New Roman" w:hAnsi="Times New Roman"/>
                <w:sz w:val="24"/>
                <w:szCs w:val="24"/>
              </w:rPr>
            </w:pPr>
            <w:r w:rsidRPr="0087588A">
              <w:rPr>
                <w:rFonts w:ascii="Times New Roman" w:hAnsi="Times New Roman"/>
                <w:sz w:val="24"/>
                <w:szCs w:val="24"/>
              </w:rPr>
              <w:t xml:space="preserve">             Criteria Met or Not Met </w:t>
            </w:r>
          </w:p>
        </w:tc>
      </w:tr>
      <w:tr w:rsidR="00D705CC" w:rsidRPr="0087588A" w:rsidTr="00F82A59">
        <w:trPr>
          <w:trHeight w:val="392"/>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22"/>
              <w:jc w:val="center"/>
              <w:rPr>
                <w:rFonts w:ascii="Times New Roman" w:hAnsi="Times New Roman"/>
                <w:sz w:val="24"/>
                <w:szCs w:val="24"/>
              </w:rPr>
            </w:pPr>
            <w:r w:rsidRPr="0087588A">
              <w:rPr>
                <w:rFonts w:ascii="Times New Roman" w:hAnsi="Times New Roman"/>
                <w:sz w:val="24"/>
                <w:szCs w:val="24"/>
              </w:rPr>
              <w:t>Working with</w:t>
            </w:r>
            <w:r w:rsidRPr="0087588A">
              <w:rPr>
                <w:rFonts w:ascii="Times New Roman" w:hAnsi="Times New Roman"/>
                <w:spacing w:val="-1"/>
                <w:sz w:val="24"/>
                <w:szCs w:val="24"/>
              </w:rPr>
              <w:t xml:space="preserve"> InterQual</w:t>
            </w:r>
            <w:r w:rsidRPr="0087588A">
              <w:rPr>
                <w:rFonts w:ascii="Times New Roman" w:hAnsi="Times New Roman"/>
                <w:spacing w:val="-1"/>
                <w:position w:val="11"/>
                <w:sz w:val="16"/>
                <w:szCs w:val="16"/>
              </w:rPr>
              <w:t>®</w:t>
            </w:r>
            <w:r w:rsidRPr="0087588A">
              <w:rPr>
                <w:rFonts w:ascii="Times New Roman" w:hAnsi="Times New Roman"/>
                <w:spacing w:val="19"/>
                <w:position w:val="11"/>
                <w:sz w:val="16"/>
                <w:szCs w:val="16"/>
              </w:rPr>
              <w:t xml:space="preserve"> </w:t>
            </w:r>
            <w:r w:rsidRPr="0087588A">
              <w:rPr>
                <w:rFonts w:ascii="Times New Roman" w:hAnsi="Times New Roman"/>
                <w:sz w:val="24"/>
                <w:szCs w:val="24"/>
              </w:rPr>
              <w:t>Notes</w:t>
            </w:r>
          </w:p>
        </w:tc>
      </w:tr>
      <w:tr w:rsidR="00D705CC" w:rsidRPr="0087588A" w:rsidTr="00F82A59">
        <w:trPr>
          <w:trHeight w:val="392"/>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56"/>
              <w:jc w:val="center"/>
              <w:rPr>
                <w:rFonts w:ascii="Times New Roman" w:hAnsi="Times New Roman"/>
                <w:sz w:val="24"/>
                <w:szCs w:val="24"/>
              </w:rPr>
            </w:pPr>
            <w:r w:rsidRPr="0087588A">
              <w:rPr>
                <w:rFonts w:ascii="Times New Roman" w:hAnsi="Times New Roman"/>
                <w:sz w:val="24"/>
                <w:szCs w:val="24"/>
              </w:rPr>
              <w:t xml:space="preserve">Create a </w:t>
            </w:r>
            <w:r w:rsidRPr="0087588A">
              <w:rPr>
                <w:rFonts w:ascii="Times New Roman" w:hAnsi="Times New Roman"/>
                <w:spacing w:val="-1"/>
                <w:sz w:val="24"/>
                <w:szCs w:val="24"/>
              </w:rPr>
              <w:t>Review</w:t>
            </w:r>
            <w:r w:rsidRPr="0087588A">
              <w:rPr>
                <w:rFonts w:ascii="Times New Roman" w:hAnsi="Times New Roman"/>
                <w:sz w:val="24"/>
                <w:szCs w:val="24"/>
              </w:rPr>
              <w:t xml:space="preserve"> </w:t>
            </w:r>
            <w:r w:rsidRPr="0087588A">
              <w:rPr>
                <w:rFonts w:ascii="Times New Roman" w:hAnsi="Times New Roman"/>
                <w:spacing w:val="-1"/>
                <w:sz w:val="24"/>
                <w:szCs w:val="24"/>
              </w:rPr>
              <w:t>in CERMe</w:t>
            </w:r>
          </w:p>
        </w:tc>
      </w:tr>
      <w:tr w:rsidR="00D705CC" w:rsidRPr="0087588A" w:rsidTr="00F82A59">
        <w:trPr>
          <w:trHeight w:val="391"/>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56"/>
              <w:jc w:val="center"/>
              <w:rPr>
                <w:rFonts w:ascii="Times New Roman" w:hAnsi="Times New Roman"/>
                <w:sz w:val="24"/>
                <w:szCs w:val="24"/>
              </w:rPr>
            </w:pPr>
            <w:r w:rsidRPr="0087588A">
              <w:rPr>
                <w:rFonts w:ascii="Times New Roman" w:hAnsi="Times New Roman"/>
                <w:sz w:val="24"/>
                <w:szCs w:val="24"/>
              </w:rPr>
              <w:t>Additional Features in CERMe</w:t>
            </w:r>
          </w:p>
        </w:tc>
      </w:tr>
    </w:tbl>
    <w:p w:rsidR="003F5646" w:rsidRPr="0087588A" w:rsidRDefault="003E1911" w:rsidP="003F5646">
      <w:pPr>
        <w:pStyle w:val="Heading2"/>
      </w:pPr>
      <w:r w:rsidRPr="0087588A">
        <w:lastRenderedPageBreak/>
        <w:t xml:space="preserve"> </w:t>
      </w:r>
      <w:bookmarkStart w:id="667" w:name="_Toc479676086"/>
      <w:bookmarkStart w:id="668" w:name="_Toc479631821"/>
      <w:bookmarkStart w:id="669" w:name="_Toc499543785"/>
      <w:r w:rsidR="003F5646" w:rsidRPr="0087588A">
        <w:t>Selecting a Review Type</w:t>
      </w:r>
      <w:bookmarkEnd w:id="667"/>
      <w:bookmarkEnd w:id="668"/>
      <w:bookmarkEnd w:id="669"/>
      <w:r w:rsidR="002E5F53" w:rsidRPr="0087588A">
        <w:fldChar w:fldCharType="begin"/>
      </w:r>
      <w:r w:rsidR="002E5F53" w:rsidRPr="0087588A">
        <w:instrText xml:space="preserve"> XE "</w:instrText>
      </w:r>
      <w:r w:rsidR="002E5F53" w:rsidRPr="0087588A">
        <w:rPr>
          <w:spacing w:val="-1"/>
          <w:sz w:val="20"/>
        </w:rPr>
        <w:instrText>Selecting a Review Type</w:instrText>
      </w:r>
      <w:r w:rsidR="002E5F53" w:rsidRPr="0087588A">
        <w:instrText xml:space="preserve">" </w:instrText>
      </w:r>
      <w:r w:rsidR="002E5F53" w:rsidRPr="0087588A">
        <w:fldChar w:fldCharType="end"/>
      </w:r>
    </w:p>
    <w:p w:rsidR="003F5646" w:rsidRPr="0087588A" w:rsidRDefault="003F5646" w:rsidP="003F5646">
      <w:pPr>
        <w:pStyle w:val="BodyText"/>
      </w:pPr>
      <w:r w:rsidRPr="0087588A">
        <w:rPr>
          <w:szCs w:val="24"/>
        </w:rPr>
        <w:t>The Review Type field contains a drop down list where you select the type of review being completed</w:t>
      </w:r>
      <w:r w:rsidR="00142944" w:rsidRPr="0087588A">
        <w:rPr>
          <w:szCs w:val="24"/>
        </w:rPr>
        <w:t xml:space="preserve">. </w:t>
      </w:r>
      <w:r w:rsidRPr="0087588A">
        <w:rPr>
          <w:szCs w:val="24"/>
        </w:rPr>
        <w:t>This field is VA specific and not part of the CERMe product</w:t>
      </w:r>
      <w:r w:rsidRPr="0087588A">
        <w:t>.</w:t>
      </w:r>
    </w:p>
    <w:p w:rsidR="003F5646" w:rsidRPr="0087588A" w:rsidRDefault="003E6F1F" w:rsidP="0009621B">
      <w:pPr>
        <w:jc w:val="center"/>
      </w:pPr>
      <w:r w:rsidRPr="003E6F1F">
        <w:rPr>
          <w:noProof/>
        </w:rPr>
        <w:t xml:space="preserve"> </w:t>
      </w:r>
      <w:r w:rsidRPr="006C6F76">
        <w:rPr>
          <w:noProof/>
        </w:rPr>
        <w:drawing>
          <wp:inline distT="0" distB="0" distL="0" distR="0" wp14:anchorId="3508EA9D" wp14:editId="321D5FCE">
            <wp:extent cx="5901489" cy="822960"/>
            <wp:effectExtent l="19050" t="19050" r="23495"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01489" cy="822960"/>
                    </a:xfrm>
                    <a:prstGeom prst="rect">
                      <a:avLst/>
                    </a:prstGeom>
                    <a:ln>
                      <a:solidFill>
                        <a:schemeClr val="tx1"/>
                      </a:solidFill>
                    </a:ln>
                  </pic:spPr>
                </pic:pic>
              </a:graphicData>
            </a:graphic>
          </wp:inline>
        </w:drawing>
      </w:r>
    </w:p>
    <w:p w:rsidR="00D705CC" w:rsidRPr="0087588A" w:rsidRDefault="00D705CC" w:rsidP="0009621B">
      <w:pPr>
        <w:pStyle w:val="Caption"/>
        <w:jc w:val="center"/>
      </w:pPr>
      <w:bookmarkStart w:id="670" w:name="_Toc479683306"/>
      <w:bookmarkStart w:id="671" w:name="_Toc479632089"/>
      <w:bookmarkStart w:id="672" w:name="_Toc499543533"/>
      <w:r w:rsidRPr="0087588A">
        <w:t xml:space="preserve">Figure </w:t>
      </w:r>
      <w:fldSimple w:instr=" SEQ Figure \* ARABIC ">
        <w:r w:rsidR="0034324B">
          <w:rPr>
            <w:noProof/>
          </w:rPr>
          <w:t>52</w:t>
        </w:r>
      </w:fldSimple>
      <w:r w:rsidRPr="0087588A">
        <w:t>: Review Type Dropdown Box</w:t>
      </w:r>
      <w:bookmarkEnd w:id="670"/>
      <w:bookmarkEnd w:id="671"/>
      <w:bookmarkEnd w:id="672"/>
    </w:p>
    <w:p w:rsidR="00D705CC" w:rsidRPr="0087588A" w:rsidRDefault="00D705CC" w:rsidP="003F5646">
      <w:pPr>
        <w:keepNext/>
        <w:rPr>
          <w:sz w:val="24"/>
        </w:rPr>
      </w:pPr>
      <w:r w:rsidRPr="0087588A">
        <w:rPr>
          <w:sz w:val="24"/>
        </w:rPr>
        <w:t>A Review Type should be selected prior to moving through the InterQual</w:t>
      </w:r>
      <w:r w:rsidRPr="0087588A">
        <w:rPr>
          <w:sz w:val="24"/>
          <w:vertAlign w:val="superscript"/>
        </w:rPr>
        <w:t>®</w:t>
      </w:r>
      <w:r w:rsidRPr="0087588A">
        <w:rPr>
          <w:sz w:val="24"/>
        </w:rPr>
        <w:t xml:space="preserve"> </w:t>
      </w:r>
      <w:r w:rsidR="00D1249D" w:rsidRPr="0087588A">
        <w:rPr>
          <w:sz w:val="24"/>
        </w:rPr>
        <w:t>C</w:t>
      </w:r>
      <w:r w:rsidRPr="0087588A">
        <w:rPr>
          <w:sz w:val="24"/>
        </w:rPr>
        <w:t>riteria screens</w:t>
      </w:r>
      <w:r w:rsidR="00B122CF" w:rsidRPr="0087588A">
        <w:rPr>
          <w:sz w:val="24"/>
        </w:rPr>
        <w:t>.</w:t>
      </w:r>
    </w:p>
    <w:p w:rsidR="00B122CF" w:rsidRPr="0087588A" w:rsidRDefault="00B122CF" w:rsidP="003F5646">
      <w:pPr>
        <w:keepNext/>
        <w:rPr>
          <w:sz w:val="24"/>
        </w:rPr>
      </w:pPr>
    </w:p>
    <w:p w:rsidR="00D705CC" w:rsidRPr="0087588A" w:rsidRDefault="003E6F1F" w:rsidP="0009621B">
      <w:pPr>
        <w:keepNext/>
        <w:jc w:val="center"/>
        <w:rPr>
          <w:sz w:val="24"/>
        </w:rPr>
      </w:pPr>
      <w:r w:rsidRPr="006C6F76">
        <w:rPr>
          <w:noProof/>
          <w:sz w:val="24"/>
        </w:rPr>
        <w:drawing>
          <wp:inline distT="0" distB="0" distL="0" distR="0" wp14:anchorId="2298DC90" wp14:editId="5D523775">
            <wp:extent cx="5705856" cy="2194560"/>
            <wp:effectExtent l="19050" t="19050" r="28575" b="15240"/>
            <wp:docPr id="10261" name="Picture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856" cy="2194560"/>
                    </a:xfrm>
                    <a:prstGeom prst="rect">
                      <a:avLst/>
                    </a:prstGeom>
                    <a:noFill/>
                    <a:ln>
                      <a:solidFill>
                        <a:schemeClr val="tx1"/>
                      </a:solidFill>
                    </a:ln>
                  </pic:spPr>
                </pic:pic>
              </a:graphicData>
            </a:graphic>
          </wp:inline>
        </w:drawing>
      </w:r>
    </w:p>
    <w:p w:rsidR="00D705CC" w:rsidRPr="0087588A" w:rsidRDefault="00D705CC" w:rsidP="0009621B">
      <w:pPr>
        <w:pStyle w:val="Caption"/>
        <w:jc w:val="center"/>
        <w:rPr>
          <w:sz w:val="24"/>
        </w:rPr>
      </w:pPr>
      <w:bookmarkStart w:id="673" w:name="_Toc479683307"/>
      <w:bookmarkStart w:id="674" w:name="_Toc479632090"/>
      <w:bookmarkStart w:id="675" w:name="_Toc499543534"/>
      <w:r w:rsidRPr="0087588A">
        <w:t xml:space="preserve">Figure </w:t>
      </w:r>
      <w:fldSimple w:instr=" SEQ Figure \* ARABIC ">
        <w:r w:rsidR="0034324B">
          <w:rPr>
            <w:noProof/>
          </w:rPr>
          <w:t>53</w:t>
        </w:r>
      </w:fldSimple>
      <w:r w:rsidRPr="0087588A">
        <w:t>:</w:t>
      </w:r>
      <w:r w:rsidRPr="0087588A">
        <w:rPr>
          <w:rFonts w:ascii="Arial" w:hAnsi="Arial"/>
          <w:b w:val="0"/>
          <w:sz w:val="18"/>
          <w:szCs w:val="18"/>
        </w:rPr>
        <w:t xml:space="preserve"> </w:t>
      </w:r>
      <w:r w:rsidRPr="0087588A">
        <w:t>Review Type Dropdown box</w:t>
      </w:r>
      <w:bookmarkEnd w:id="673"/>
      <w:bookmarkEnd w:id="674"/>
      <w:bookmarkEnd w:id="675"/>
    </w:p>
    <w:p w:rsidR="003F5646" w:rsidRPr="0087588A" w:rsidRDefault="003F5646" w:rsidP="003F5646">
      <w:pPr>
        <w:keepNext/>
        <w:rPr>
          <w:sz w:val="24"/>
        </w:rPr>
      </w:pPr>
      <w:r w:rsidRPr="0087588A">
        <w:rPr>
          <w:sz w:val="24"/>
        </w:rPr>
        <w:t>Current selections available include:</w:t>
      </w:r>
    </w:p>
    <w:p w:rsidR="003F5646" w:rsidRPr="006C6F76" w:rsidRDefault="003F5646" w:rsidP="00BD6B23">
      <w:pPr>
        <w:pStyle w:val="InstructionalBullet1"/>
        <w:numPr>
          <w:ilvl w:val="0"/>
          <w:numId w:val="126"/>
        </w:numPr>
        <w:rPr>
          <w:i w:val="0"/>
          <w:color w:val="auto"/>
          <w:sz w:val="24"/>
        </w:rPr>
      </w:pPr>
      <w:r w:rsidRPr="006C6F76">
        <w:rPr>
          <w:i w:val="0"/>
          <w:color w:val="auto"/>
          <w:sz w:val="24"/>
        </w:rPr>
        <w:t>Admission</w:t>
      </w:r>
    </w:p>
    <w:p w:rsidR="003F5646" w:rsidRPr="006C6F76" w:rsidRDefault="003F5646" w:rsidP="00BD6B23">
      <w:pPr>
        <w:pStyle w:val="InstructionalBullet1"/>
        <w:numPr>
          <w:ilvl w:val="0"/>
          <w:numId w:val="126"/>
        </w:numPr>
        <w:rPr>
          <w:i w:val="0"/>
          <w:color w:val="auto"/>
          <w:sz w:val="24"/>
        </w:rPr>
      </w:pPr>
      <w:r w:rsidRPr="006C6F76">
        <w:rPr>
          <w:i w:val="0"/>
          <w:color w:val="auto"/>
          <w:sz w:val="24"/>
        </w:rPr>
        <w:t>Continued Stay</w:t>
      </w:r>
    </w:p>
    <w:p w:rsidR="003F5646" w:rsidRPr="0087588A" w:rsidRDefault="003F5646" w:rsidP="003F5646">
      <w:pPr>
        <w:contextualSpacing/>
        <w:rPr>
          <w:sz w:val="24"/>
        </w:rPr>
      </w:pPr>
      <w:r w:rsidRPr="0087588A">
        <w:rPr>
          <w:sz w:val="24"/>
        </w:rPr>
        <w:t xml:space="preserve">It is helpful to select the review type </w:t>
      </w:r>
      <w:r w:rsidRPr="0087588A">
        <w:rPr>
          <w:i/>
          <w:sz w:val="24"/>
        </w:rPr>
        <w:t>before</w:t>
      </w:r>
      <w:r w:rsidRPr="0087588A">
        <w:rPr>
          <w:sz w:val="24"/>
        </w:rPr>
        <w:t xml:space="preserve"> making any other selections.</w:t>
      </w:r>
    </w:p>
    <w:p w:rsidR="003F5646" w:rsidRPr="0087588A" w:rsidRDefault="003E1911" w:rsidP="003F5646">
      <w:pPr>
        <w:pStyle w:val="Heading2"/>
      </w:pPr>
      <w:r w:rsidRPr="0087588A">
        <w:t xml:space="preserve"> </w:t>
      </w:r>
      <w:bookmarkStart w:id="676" w:name="_Toc479676087"/>
      <w:bookmarkStart w:id="677" w:name="_Toc479631822"/>
      <w:bookmarkStart w:id="678" w:name="_Toc499543786"/>
      <w:r w:rsidR="004D298C" w:rsidRPr="0087588A">
        <w:t>CERMe</w:t>
      </w:r>
      <w:r w:rsidR="00664F35" w:rsidRPr="0087588A">
        <w:t xml:space="preserve"> Help, Navigation and Font </w:t>
      </w:r>
      <w:r w:rsidR="003F5646" w:rsidRPr="0087588A">
        <w:t>S</w:t>
      </w:r>
      <w:r w:rsidR="00664F35" w:rsidRPr="0087588A">
        <w:t>ize</w:t>
      </w:r>
      <w:bookmarkEnd w:id="676"/>
      <w:bookmarkEnd w:id="677"/>
      <w:bookmarkEnd w:id="678"/>
    </w:p>
    <w:p w:rsidR="003F5646" w:rsidRPr="0087588A" w:rsidRDefault="003F5646" w:rsidP="00A57AE8">
      <w:pPr>
        <w:rPr>
          <w:sz w:val="24"/>
        </w:rPr>
      </w:pPr>
      <w:r w:rsidRPr="0087588A">
        <w:rPr>
          <w:sz w:val="24"/>
        </w:rPr>
        <w:t xml:space="preserve">Click on the </w:t>
      </w:r>
      <w:r w:rsidRPr="0087588A">
        <w:rPr>
          <w:b/>
          <w:sz w:val="24"/>
        </w:rPr>
        <w:t>Help</w:t>
      </w:r>
      <w:r w:rsidRPr="0087588A">
        <w:rPr>
          <w:sz w:val="24"/>
        </w:rPr>
        <w:t xml:space="preserve"> button to display the CERMe help menu</w:t>
      </w:r>
      <w:r w:rsidR="00BB0725" w:rsidRPr="0087588A">
        <w:rPr>
          <w:sz w:val="24"/>
        </w:rPr>
        <w:t>.</w:t>
      </w: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664F35" w:rsidRPr="0087588A" w:rsidRDefault="00664F35" w:rsidP="00A57AE8">
      <w:pPr>
        <w:rPr>
          <w:sz w:val="24"/>
        </w:rPr>
      </w:pPr>
    </w:p>
    <w:p w:rsidR="00FA7A9D" w:rsidRDefault="00FA7A9D" w:rsidP="0009621B">
      <w:pPr>
        <w:jc w:val="center"/>
        <w:rPr>
          <w:noProof/>
        </w:rPr>
      </w:pPr>
    </w:p>
    <w:p w:rsidR="00664F35" w:rsidRPr="0087588A" w:rsidRDefault="00FA7A9D" w:rsidP="0009621B">
      <w:pPr>
        <w:jc w:val="center"/>
        <w:rPr>
          <w:sz w:val="24"/>
        </w:rPr>
      </w:pPr>
      <w:r w:rsidRPr="00FA7A9D">
        <w:rPr>
          <w:noProof/>
        </w:rPr>
        <w:lastRenderedPageBreak/>
        <w:t xml:space="preserve"> </w:t>
      </w:r>
      <w:r w:rsidRPr="00FD36B5">
        <w:rPr>
          <w:noProof/>
        </w:rPr>
        <w:drawing>
          <wp:inline distT="0" distB="0" distL="0" distR="0" wp14:anchorId="788810D9" wp14:editId="16FB4A19">
            <wp:extent cx="6500342" cy="274320"/>
            <wp:effectExtent l="19050" t="19050" r="1524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500342" cy="274320"/>
                    </a:xfrm>
                    <a:prstGeom prst="rect">
                      <a:avLst/>
                    </a:prstGeom>
                    <a:ln>
                      <a:solidFill>
                        <a:schemeClr val="tx1"/>
                      </a:solidFill>
                    </a:ln>
                  </pic:spPr>
                </pic:pic>
              </a:graphicData>
            </a:graphic>
          </wp:inline>
        </w:drawing>
      </w:r>
    </w:p>
    <w:p w:rsidR="003F5646" w:rsidRPr="0087588A" w:rsidRDefault="00664F35" w:rsidP="0009621B">
      <w:pPr>
        <w:pStyle w:val="Caption"/>
        <w:jc w:val="center"/>
        <w:rPr>
          <w:sz w:val="24"/>
        </w:rPr>
      </w:pPr>
      <w:bookmarkStart w:id="679" w:name="_Toc479683308"/>
      <w:bookmarkStart w:id="680" w:name="_Toc479632091"/>
      <w:bookmarkStart w:id="681" w:name="_Toc499543535"/>
      <w:r w:rsidRPr="0087588A">
        <w:t xml:space="preserve">Figure </w:t>
      </w:r>
      <w:fldSimple w:instr=" SEQ Figure \* ARABIC ">
        <w:r w:rsidR="0034324B">
          <w:rPr>
            <w:noProof/>
          </w:rPr>
          <w:t>54</w:t>
        </w:r>
      </w:fldSimple>
      <w:r w:rsidRPr="0087588A">
        <w:t>: McKesson Help Button for CERMe</w:t>
      </w:r>
      <w:bookmarkEnd w:id="679"/>
      <w:bookmarkEnd w:id="680"/>
      <w:bookmarkEnd w:id="681"/>
    </w:p>
    <w:p w:rsidR="003F5646" w:rsidRPr="0087588A" w:rsidRDefault="00FA7A9D" w:rsidP="0009621B">
      <w:pPr>
        <w:jc w:val="center"/>
        <w:rPr>
          <w:sz w:val="24"/>
        </w:rPr>
      </w:pPr>
      <w:r w:rsidRPr="00FD36B5">
        <w:rPr>
          <w:noProof/>
          <w:sz w:val="24"/>
        </w:rPr>
        <w:drawing>
          <wp:inline distT="0" distB="0" distL="0" distR="0" wp14:anchorId="6D700F86" wp14:editId="7F107585">
            <wp:extent cx="6115050" cy="3228975"/>
            <wp:effectExtent l="19050" t="19050" r="19050"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solidFill>
                        <a:schemeClr val="tx1"/>
                      </a:solidFill>
                    </a:ln>
                  </pic:spPr>
                </pic:pic>
              </a:graphicData>
            </a:graphic>
          </wp:inline>
        </w:drawing>
      </w:r>
    </w:p>
    <w:p w:rsidR="00664F35" w:rsidRPr="0087588A" w:rsidRDefault="00664F35" w:rsidP="0009621B">
      <w:pPr>
        <w:pStyle w:val="Caption"/>
        <w:jc w:val="center"/>
        <w:rPr>
          <w:sz w:val="24"/>
        </w:rPr>
      </w:pPr>
      <w:bookmarkStart w:id="682" w:name="_Toc479683309"/>
      <w:bookmarkStart w:id="683" w:name="_Toc479632092"/>
      <w:bookmarkStart w:id="684" w:name="_Toc499543536"/>
      <w:r w:rsidRPr="0087588A">
        <w:t xml:space="preserve">Figure </w:t>
      </w:r>
      <w:fldSimple w:instr=" SEQ Figure \* ARABIC ">
        <w:r w:rsidR="0034324B">
          <w:rPr>
            <w:noProof/>
          </w:rPr>
          <w:t>55</w:t>
        </w:r>
      </w:fldSimple>
      <w:r w:rsidRPr="0087588A">
        <w:t>: McKesson Help Menu for CERMe</w:t>
      </w:r>
      <w:bookmarkEnd w:id="682"/>
      <w:bookmarkEnd w:id="683"/>
      <w:bookmarkEnd w:id="684"/>
    </w:p>
    <w:p w:rsidR="003F5646" w:rsidRPr="0087588A" w:rsidRDefault="003F5646" w:rsidP="003F5646">
      <w:pPr>
        <w:keepNext/>
        <w:rPr>
          <w:sz w:val="24"/>
        </w:rPr>
      </w:pPr>
      <w:r w:rsidRPr="0087588A">
        <w:rPr>
          <w:sz w:val="24"/>
        </w:rPr>
        <w:t xml:space="preserve">The </w:t>
      </w:r>
      <w:r w:rsidRPr="0087588A">
        <w:rPr>
          <w:b/>
          <w:sz w:val="24"/>
        </w:rPr>
        <w:t>Help</w:t>
      </w:r>
      <w:r w:rsidRPr="0087588A">
        <w:rPr>
          <w:sz w:val="24"/>
        </w:rPr>
        <w:t xml:space="preserve"> dropdown menu contains a variety of McKesson CERMe help topics. These help topics are specific to the McKesson products and users are encouraged to seek reference material from the UM Website for guidance specific to NUMI and/or the V</w:t>
      </w:r>
      <w:r w:rsidR="008E037C" w:rsidRPr="0087588A">
        <w:rPr>
          <w:sz w:val="24"/>
        </w:rPr>
        <w:t xml:space="preserve">eteran’s </w:t>
      </w:r>
      <w:r w:rsidRPr="0087588A">
        <w:rPr>
          <w:sz w:val="24"/>
        </w:rPr>
        <w:t>H</w:t>
      </w:r>
      <w:r w:rsidR="008E037C" w:rsidRPr="0087588A">
        <w:rPr>
          <w:sz w:val="24"/>
        </w:rPr>
        <w:t xml:space="preserve">ealth </w:t>
      </w:r>
      <w:r w:rsidRPr="0087588A">
        <w:rPr>
          <w:sz w:val="24"/>
        </w:rPr>
        <w:t>A</w:t>
      </w:r>
      <w:r w:rsidR="008E037C" w:rsidRPr="0087588A">
        <w:rPr>
          <w:sz w:val="24"/>
        </w:rPr>
        <w:t>dministration (VHA)</w:t>
      </w:r>
      <w:r w:rsidRPr="0087588A">
        <w:rPr>
          <w:sz w:val="24"/>
        </w:rPr>
        <w:t xml:space="preserve"> UM Review Process. Available McKesson Help topics are:</w:t>
      </w:r>
    </w:p>
    <w:p w:rsidR="003F5646" w:rsidRPr="0087588A" w:rsidRDefault="003F5646" w:rsidP="00BD6B23">
      <w:pPr>
        <w:pStyle w:val="InstructionalBullet1"/>
        <w:numPr>
          <w:ilvl w:val="0"/>
          <w:numId w:val="153"/>
        </w:numPr>
        <w:rPr>
          <w:i w:val="0"/>
          <w:color w:val="auto"/>
          <w:sz w:val="24"/>
        </w:rPr>
      </w:pPr>
      <w:proofErr w:type="spellStart"/>
      <w:r w:rsidRPr="0087588A">
        <w:rPr>
          <w:i w:val="0"/>
          <w:color w:val="auto"/>
          <w:sz w:val="24"/>
        </w:rPr>
        <w:t>CareEnhance</w:t>
      </w:r>
      <w:proofErr w:type="spellEnd"/>
      <w:r w:rsidRPr="0087588A">
        <w:rPr>
          <w:i w:val="0"/>
          <w:color w:val="auto"/>
          <w:sz w:val="24"/>
        </w:rPr>
        <w:t xml:space="preserve"> Review Manager Help</w:t>
      </w:r>
    </w:p>
    <w:p w:rsidR="003F5646" w:rsidRPr="0087588A" w:rsidRDefault="003F5646" w:rsidP="00BD6B23">
      <w:pPr>
        <w:pStyle w:val="InstructionalBullet1"/>
        <w:numPr>
          <w:ilvl w:val="0"/>
          <w:numId w:val="153"/>
        </w:numPr>
        <w:rPr>
          <w:i w:val="0"/>
          <w:color w:val="auto"/>
          <w:sz w:val="24"/>
        </w:rPr>
      </w:pPr>
      <w:r w:rsidRPr="0087588A">
        <w:rPr>
          <w:i w:val="0"/>
          <w:color w:val="auto"/>
          <w:sz w:val="24"/>
        </w:rPr>
        <w:t>Guide to Conducting Reviews</w:t>
      </w:r>
    </w:p>
    <w:p w:rsidR="003F5646" w:rsidRPr="0087588A" w:rsidRDefault="003F5646" w:rsidP="00BD6B23">
      <w:pPr>
        <w:pStyle w:val="InstructionalBullet1"/>
        <w:numPr>
          <w:ilvl w:val="0"/>
          <w:numId w:val="153"/>
        </w:numPr>
        <w:rPr>
          <w:i w:val="0"/>
          <w:color w:val="auto"/>
          <w:sz w:val="24"/>
        </w:rPr>
      </w:pPr>
      <w:r w:rsidRPr="0087588A">
        <w:rPr>
          <w:i w:val="0"/>
          <w:color w:val="auto"/>
          <w:sz w:val="24"/>
        </w:rPr>
        <w:t>InterQual</w:t>
      </w:r>
      <w:r w:rsidR="00B63480" w:rsidRPr="0087588A">
        <w:rPr>
          <w:color w:val="auto"/>
          <w:spacing w:val="-1"/>
          <w:position w:val="11"/>
          <w:sz w:val="16"/>
        </w:rPr>
        <w:t>®</w:t>
      </w:r>
      <w:r w:rsidRPr="0087588A">
        <w:rPr>
          <w:i w:val="0"/>
          <w:color w:val="auto"/>
          <w:sz w:val="24"/>
        </w:rPr>
        <w:t xml:space="preserve"> Clinical Reference </w:t>
      </w:r>
    </w:p>
    <w:p w:rsidR="003F5646" w:rsidRPr="0087588A" w:rsidRDefault="00B63480" w:rsidP="00BD6B23">
      <w:pPr>
        <w:pStyle w:val="InstructionalBullet1"/>
        <w:numPr>
          <w:ilvl w:val="0"/>
          <w:numId w:val="153"/>
        </w:numPr>
        <w:rPr>
          <w:i w:val="0"/>
          <w:color w:val="auto"/>
          <w:sz w:val="24"/>
        </w:rPr>
      </w:pPr>
      <w:r w:rsidRPr="0087588A">
        <w:rPr>
          <w:i w:val="0"/>
          <w:color w:val="auto"/>
          <w:sz w:val="24"/>
        </w:rPr>
        <w:t>Historical InterQual</w:t>
      </w:r>
      <w:r w:rsidRPr="0087588A">
        <w:rPr>
          <w:color w:val="auto"/>
          <w:spacing w:val="-1"/>
          <w:position w:val="11"/>
          <w:sz w:val="16"/>
        </w:rPr>
        <w:t>®</w:t>
      </w:r>
      <w:r w:rsidR="003F5646" w:rsidRPr="0087588A">
        <w:rPr>
          <w:i w:val="0"/>
          <w:color w:val="auto"/>
          <w:sz w:val="24"/>
        </w:rPr>
        <w:t xml:space="preserve"> Clinical Reference </w:t>
      </w:r>
    </w:p>
    <w:p w:rsidR="003F5646" w:rsidRPr="0087588A" w:rsidRDefault="003F5646" w:rsidP="00BD6B23">
      <w:pPr>
        <w:pStyle w:val="InstructionalBullet1"/>
        <w:numPr>
          <w:ilvl w:val="0"/>
          <w:numId w:val="153"/>
        </w:numPr>
        <w:rPr>
          <w:i w:val="0"/>
          <w:color w:val="auto"/>
          <w:sz w:val="24"/>
        </w:rPr>
      </w:pPr>
      <w:r w:rsidRPr="0087588A">
        <w:rPr>
          <w:i w:val="0"/>
          <w:color w:val="auto"/>
          <w:sz w:val="24"/>
        </w:rPr>
        <w:t xml:space="preserve">About </w:t>
      </w:r>
      <w:proofErr w:type="spellStart"/>
      <w:r w:rsidRPr="0087588A">
        <w:rPr>
          <w:i w:val="0"/>
          <w:color w:val="auto"/>
          <w:sz w:val="24"/>
        </w:rPr>
        <w:t>CareEnhance</w:t>
      </w:r>
      <w:proofErr w:type="spellEnd"/>
      <w:r w:rsidRPr="0087588A">
        <w:rPr>
          <w:i w:val="0"/>
          <w:color w:val="auto"/>
          <w:sz w:val="24"/>
        </w:rPr>
        <w:t xml:space="preserve"> Review Manager</w:t>
      </w:r>
    </w:p>
    <w:p w:rsidR="003F5646" w:rsidRPr="0087588A" w:rsidRDefault="003F5646" w:rsidP="003F5646">
      <w:pPr>
        <w:keepNext/>
        <w:rPr>
          <w:b/>
          <w:sz w:val="24"/>
        </w:rPr>
      </w:pPr>
      <w:r w:rsidRPr="0087588A">
        <w:rPr>
          <w:b/>
          <w:color w:val="FF0000"/>
          <w:sz w:val="24"/>
        </w:rPr>
        <w:t>CAUTION:</w:t>
      </w:r>
      <w:r w:rsidRPr="0087588A">
        <w:rPr>
          <w:color w:val="FF0000"/>
          <w:sz w:val="24"/>
        </w:rPr>
        <w:t xml:space="preserve"> </w:t>
      </w:r>
      <w:r w:rsidRPr="0087588A">
        <w:rPr>
          <w:b/>
          <w:sz w:val="24"/>
        </w:rPr>
        <w:t xml:space="preserve">Users </w:t>
      </w:r>
      <w:r w:rsidRPr="0087588A">
        <w:rPr>
          <w:b/>
          <w:i/>
          <w:sz w:val="24"/>
          <w:u w:val="single"/>
        </w:rPr>
        <w:t>should not</w:t>
      </w:r>
      <w:r w:rsidRPr="0087588A">
        <w:rPr>
          <w:b/>
          <w:sz w:val="24"/>
        </w:rPr>
        <w:t xml:space="preserve"> use the McKesson Guide to Conduct Reviews!</w:t>
      </w:r>
      <w:r w:rsidR="00DF273B" w:rsidRPr="0087588A">
        <w:rPr>
          <w:b/>
          <w:sz w:val="24"/>
        </w:rPr>
        <w:t xml:space="preserve"> </w:t>
      </w:r>
      <w:r w:rsidRPr="0087588A">
        <w:rPr>
          <w:b/>
          <w:sz w:val="24"/>
        </w:rPr>
        <w:t xml:space="preserve">Use the VHA Review Process outlined in the SOPs available on the VHA UM Website. Contact your </w:t>
      </w:r>
      <w:r w:rsidR="008E037C" w:rsidRPr="0087588A">
        <w:rPr>
          <w:rFonts w:ascii="Helvetica" w:hAnsi="Helvetica" w:cs="Helvetica"/>
          <w:b/>
          <w:color w:val="333333"/>
          <w:sz w:val="21"/>
          <w:szCs w:val="21"/>
        </w:rPr>
        <w:t>InterQual</w:t>
      </w:r>
      <w:r w:rsidR="008E037C" w:rsidRPr="0087588A">
        <w:rPr>
          <w:b/>
          <w:spacing w:val="-1"/>
          <w:position w:val="11"/>
          <w:sz w:val="16"/>
        </w:rPr>
        <w:t>®</w:t>
      </w:r>
      <w:r w:rsidR="008E037C" w:rsidRPr="0087588A">
        <w:rPr>
          <w:rFonts w:ascii="Helvetica" w:hAnsi="Helvetica" w:cs="Helvetica"/>
          <w:b/>
          <w:color w:val="333333"/>
          <w:sz w:val="21"/>
          <w:szCs w:val="21"/>
        </w:rPr>
        <w:t xml:space="preserve"> Certified Instructor</w:t>
      </w:r>
      <w:r w:rsidR="008E037C" w:rsidRPr="0087588A">
        <w:rPr>
          <w:rFonts w:ascii="Helvetica" w:hAnsi="Helvetica" w:cs="Helvetica"/>
          <w:color w:val="333333"/>
          <w:sz w:val="21"/>
          <w:szCs w:val="21"/>
        </w:rPr>
        <w:t xml:space="preserve"> </w:t>
      </w:r>
      <w:r w:rsidRPr="0087588A">
        <w:rPr>
          <w:b/>
          <w:sz w:val="24"/>
        </w:rPr>
        <w:t>or supervisor for assistance in VHA specific reference documents.</w:t>
      </w:r>
    </w:p>
    <w:p w:rsidR="003F5646" w:rsidRPr="0087588A" w:rsidRDefault="003F5646" w:rsidP="003F5646"/>
    <w:p w:rsidR="003F5646" w:rsidRPr="0087588A" w:rsidRDefault="003F5646" w:rsidP="003F5646">
      <w:pPr>
        <w:keepNext/>
        <w:rPr>
          <w:sz w:val="24"/>
        </w:rPr>
      </w:pPr>
      <w:r w:rsidRPr="0087588A">
        <w:rPr>
          <w:sz w:val="24"/>
        </w:rPr>
        <w:lastRenderedPageBreak/>
        <w:t>The area outlined below is called the navigation pane</w:t>
      </w:r>
      <w:r w:rsidR="00142944" w:rsidRPr="0087588A">
        <w:rPr>
          <w:sz w:val="24"/>
        </w:rPr>
        <w:t xml:space="preserve">. </w:t>
      </w:r>
      <w:r w:rsidRPr="0087588A">
        <w:rPr>
          <w:sz w:val="24"/>
        </w:rPr>
        <w:t>The navigation pane will not display content until a subset is selected</w:t>
      </w:r>
      <w:r w:rsidR="00142944" w:rsidRPr="0087588A">
        <w:rPr>
          <w:sz w:val="24"/>
        </w:rPr>
        <w:t xml:space="preserve">. </w:t>
      </w:r>
      <w:r w:rsidRPr="0087588A">
        <w:rPr>
          <w:sz w:val="24"/>
        </w:rPr>
        <w:t>Once populated, the navigation pane can be used to select criteria that will display in the center of the screen.</w:t>
      </w:r>
      <w:r w:rsidR="00DF273B" w:rsidRPr="0087588A">
        <w:rPr>
          <w:sz w:val="24"/>
        </w:rPr>
        <w:t xml:space="preserve"> </w:t>
      </w:r>
    </w:p>
    <w:p w:rsidR="003F5646" w:rsidRPr="0087588A" w:rsidRDefault="00664F35" w:rsidP="0009621B">
      <w:pPr>
        <w:pStyle w:val="Caption"/>
        <w:jc w:val="center"/>
        <w:rPr>
          <w:rFonts w:ascii="Arial" w:hAnsi="Arial"/>
          <w:b w:val="0"/>
          <w:sz w:val="18"/>
          <w:szCs w:val="18"/>
        </w:rPr>
      </w:pPr>
      <w:r w:rsidRPr="0087588A">
        <w:rPr>
          <w:rFonts w:asciiTheme="majorHAnsi" w:hAnsiTheme="majorHAnsi"/>
          <w:noProof/>
          <w:sz w:val="24"/>
          <w:szCs w:val="24"/>
        </w:rPr>
        <w:drawing>
          <wp:inline distT="0" distB="0" distL="0" distR="0" wp14:anchorId="7433A92D" wp14:editId="7CEE22A6">
            <wp:extent cx="4440199" cy="2457543"/>
            <wp:effectExtent l="19050" t="19050" r="17780" b="19050"/>
            <wp:docPr id="35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440199" cy="2457543"/>
                    </a:xfrm>
                    <a:prstGeom prst="rect">
                      <a:avLst/>
                    </a:prstGeom>
                    <a:noFill/>
                    <a:ln>
                      <a:solidFill>
                        <a:schemeClr val="tx1"/>
                      </a:solidFill>
                    </a:ln>
                    <a:extLst/>
                  </pic:spPr>
                </pic:pic>
              </a:graphicData>
            </a:graphic>
          </wp:inline>
        </w:drawing>
      </w:r>
    </w:p>
    <w:p w:rsidR="00664F35" w:rsidRPr="0087588A" w:rsidRDefault="00664F35" w:rsidP="0009621B">
      <w:pPr>
        <w:pStyle w:val="Caption"/>
        <w:jc w:val="center"/>
      </w:pPr>
      <w:bookmarkStart w:id="685" w:name="_Toc479683310"/>
      <w:bookmarkStart w:id="686" w:name="_Toc479632093"/>
      <w:bookmarkStart w:id="687" w:name="_Toc499543537"/>
      <w:r w:rsidRPr="0087588A">
        <w:t xml:space="preserve">Figure </w:t>
      </w:r>
      <w:fldSimple w:instr=" SEQ Figure \* ARABIC ">
        <w:r w:rsidR="0034324B">
          <w:rPr>
            <w:noProof/>
          </w:rPr>
          <w:t>56</w:t>
        </w:r>
      </w:fldSimple>
      <w:r w:rsidRPr="0087588A">
        <w:t>: Navigation pane highlighted</w:t>
      </w:r>
      <w:bookmarkEnd w:id="685"/>
      <w:bookmarkEnd w:id="686"/>
      <w:bookmarkEnd w:id="687"/>
    </w:p>
    <w:p w:rsidR="003F5646" w:rsidRPr="0087588A" w:rsidRDefault="003F5646" w:rsidP="003F5646">
      <w:pPr>
        <w:pStyle w:val="Heading3"/>
      </w:pPr>
      <w:bookmarkStart w:id="688" w:name="_Toc479676088"/>
      <w:bookmarkStart w:id="689" w:name="_Toc479631823"/>
      <w:bookmarkStart w:id="690" w:name="_Toc499543787"/>
      <w:r w:rsidRPr="0087588A">
        <w:t>Changing the Size of the Font</w:t>
      </w:r>
      <w:bookmarkEnd w:id="688"/>
      <w:bookmarkEnd w:id="689"/>
      <w:bookmarkEnd w:id="690"/>
      <w:r w:rsidR="002E5F53" w:rsidRPr="0087588A">
        <w:fldChar w:fldCharType="begin"/>
      </w:r>
      <w:r w:rsidR="002E5F53" w:rsidRPr="0087588A">
        <w:instrText xml:space="preserve"> XE "</w:instrText>
      </w:r>
      <w:r w:rsidR="002E5F53" w:rsidRPr="0087588A">
        <w:rPr>
          <w:sz w:val="20"/>
          <w:szCs w:val="20"/>
        </w:rPr>
        <w:instrText>Changing the Size of the Font</w:instrText>
      </w:r>
      <w:r w:rsidR="002E5F53" w:rsidRPr="0087588A">
        <w:instrText xml:space="preserve">" \i </w:instrText>
      </w:r>
      <w:r w:rsidR="002E5F53" w:rsidRPr="0087588A">
        <w:fldChar w:fldCharType="end"/>
      </w:r>
      <w:r w:rsidR="00DF273B" w:rsidRPr="0087588A">
        <w:t xml:space="preserve"> </w:t>
      </w:r>
    </w:p>
    <w:p w:rsidR="003F5646" w:rsidRPr="0087588A" w:rsidRDefault="003503B6" w:rsidP="003F5646">
      <w:pPr>
        <w:keepNext/>
        <w:rPr>
          <w:sz w:val="24"/>
        </w:rPr>
      </w:pPr>
      <w:r w:rsidRPr="00FD36B5">
        <w:rPr>
          <w:sz w:val="24"/>
        </w:rPr>
        <w:t xml:space="preserve">A plus (+) and a minus (-) </w:t>
      </w:r>
      <w:r w:rsidR="003F5646" w:rsidRPr="00FD36B5">
        <w:rPr>
          <w:sz w:val="24"/>
        </w:rPr>
        <w:t xml:space="preserve">button can be seen to the right of the </w:t>
      </w:r>
      <w:r w:rsidR="003F5646" w:rsidRPr="00FD36B5">
        <w:rPr>
          <w:b/>
          <w:sz w:val="24"/>
        </w:rPr>
        <w:t>Criteria Not Met</w:t>
      </w:r>
      <w:r w:rsidR="003F5646" w:rsidRPr="00FD36B5">
        <w:rPr>
          <w:sz w:val="24"/>
        </w:rPr>
        <w:t xml:space="preserve"> tab – </w:t>
      </w:r>
      <w:r w:rsidR="00D6584C" w:rsidRPr="00FD36B5">
        <w:rPr>
          <w:sz w:val="24"/>
        </w:rPr>
        <w:t xml:space="preserve">that </w:t>
      </w:r>
      <w:r w:rsidR="003F5646" w:rsidRPr="00FD36B5">
        <w:rPr>
          <w:sz w:val="24"/>
        </w:rPr>
        <w:t xml:space="preserve">can be </w:t>
      </w:r>
      <w:r w:rsidR="00D6584C" w:rsidRPr="00FD36B5">
        <w:rPr>
          <w:sz w:val="24"/>
        </w:rPr>
        <w:t xml:space="preserve">used </w:t>
      </w:r>
      <w:r w:rsidR="003F5646" w:rsidRPr="00FD36B5">
        <w:rPr>
          <w:sz w:val="24"/>
        </w:rPr>
        <w:t>to modify the size of the font displayed in the center section of the screen.</w:t>
      </w:r>
      <w:r w:rsidR="003F5646" w:rsidRPr="0087588A">
        <w:rPr>
          <w:sz w:val="24"/>
        </w:rPr>
        <w:t xml:space="preserve"> This option is available after the subset has been selected.</w:t>
      </w:r>
    </w:p>
    <w:p w:rsidR="003F5646" w:rsidRPr="0087588A" w:rsidRDefault="003F5646" w:rsidP="0009621B">
      <w:pPr>
        <w:jc w:val="center"/>
      </w:pPr>
    </w:p>
    <w:p w:rsidR="003F5646" w:rsidRPr="0087588A" w:rsidRDefault="00664F35" w:rsidP="0009621B">
      <w:pPr>
        <w:jc w:val="center"/>
      </w:pPr>
      <w:r w:rsidRPr="00446A37">
        <w:rPr>
          <w:rFonts w:asciiTheme="majorHAnsi" w:hAnsiTheme="majorHAnsi"/>
          <w:noProof/>
          <w:sz w:val="24"/>
          <w:highlight w:val="yellow"/>
          <w:bdr w:val="single" w:sz="4" w:space="0" w:color="auto"/>
        </w:rPr>
        <w:drawing>
          <wp:inline distT="0" distB="0" distL="0" distR="0" wp14:anchorId="3FB9EAC8" wp14:editId="5A70DFBC">
            <wp:extent cx="5852160" cy="798267"/>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852160" cy="798267"/>
                    </a:xfrm>
                    <a:prstGeom prst="rect">
                      <a:avLst/>
                    </a:prstGeom>
                  </pic:spPr>
                </pic:pic>
              </a:graphicData>
            </a:graphic>
          </wp:inline>
        </w:drawing>
      </w:r>
    </w:p>
    <w:p w:rsidR="00664F35" w:rsidRPr="0087588A" w:rsidRDefault="00664F35" w:rsidP="0009621B">
      <w:pPr>
        <w:pStyle w:val="Caption"/>
        <w:jc w:val="center"/>
        <w:rPr>
          <w:sz w:val="24"/>
        </w:rPr>
      </w:pPr>
      <w:bookmarkStart w:id="691" w:name="_Toc479683311"/>
      <w:bookmarkStart w:id="692" w:name="_Toc479632094"/>
      <w:bookmarkStart w:id="693" w:name="_Toc499543538"/>
      <w:r w:rsidRPr="0087588A">
        <w:t xml:space="preserve">Figure </w:t>
      </w:r>
      <w:fldSimple w:instr=" SEQ Figure \* ARABIC ">
        <w:r w:rsidR="0034324B">
          <w:rPr>
            <w:noProof/>
          </w:rPr>
          <w:t>57</w:t>
        </w:r>
      </w:fldSimple>
      <w:r w:rsidRPr="0087588A">
        <w:t>:</w:t>
      </w:r>
      <w:r w:rsidR="00DF273B" w:rsidRPr="0087588A">
        <w:t xml:space="preserve"> </w:t>
      </w:r>
      <w:r w:rsidRPr="0087588A">
        <w:t>Font size indicator buttons</w:t>
      </w:r>
      <w:bookmarkEnd w:id="691"/>
      <w:bookmarkEnd w:id="692"/>
      <w:bookmarkEnd w:id="693"/>
    </w:p>
    <w:p w:rsidR="003F5646" w:rsidRPr="0087588A" w:rsidRDefault="003F5646" w:rsidP="003F5646">
      <w:pPr>
        <w:keepNext/>
        <w:rPr>
          <w:sz w:val="24"/>
        </w:rPr>
      </w:pPr>
      <w:r w:rsidRPr="0087588A">
        <w:rPr>
          <w:sz w:val="24"/>
        </w:rPr>
        <w:t>Following selection of a subset, t</w:t>
      </w:r>
      <w:r w:rsidR="00E34603" w:rsidRPr="0087588A">
        <w:rPr>
          <w:sz w:val="24"/>
        </w:rPr>
        <w:t>he navigation pane is populated</w:t>
      </w:r>
      <w:r w:rsidRPr="0087588A">
        <w:rPr>
          <w:sz w:val="24"/>
        </w:rPr>
        <w:t xml:space="preserve"> (See next Figure)</w:t>
      </w:r>
      <w:r w:rsidR="00E34603" w:rsidRPr="0087588A">
        <w:rPr>
          <w:sz w:val="24"/>
        </w:rPr>
        <w:t>.</w:t>
      </w:r>
    </w:p>
    <w:p w:rsidR="003F5646" w:rsidRPr="0087588A" w:rsidRDefault="003F5646" w:rsidP="00A57AE8"/>
    <w:p w:rsidR="003F5646" w:rsidRPr="0087588A" w:rsidRDefault="00664F35" w:rsidP="0009621B">
      <w:pPr>
        <w:jc w:val="center"/>
      </w:pPr>
      <w:r w:rsidRPr="00C1220E">
        <w:rPr>
          <w:rFonts w:asciiTheme="majorHAnsi" w:hAnsiTheme="majorHAnsi"/>
          <w:noProof/>
          <w:sz w:val="24"/>
          <w:bdr w:val="single" w:sz="4" w:space="0" w:color="auto"/>
        </w:rPr>
        <w:lastRenderedPageBreak/>
        <w:drawing>
          <wp:inline distT="0" distB="0" distL="0" distR="0" wp14:anchorId="3F7834F4" wp14:editId="01944A36">
            <wp:extent cx="5564534" cy="2295099"/>
            <wp:effectExtent l="0"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64534" cy="2295099"/>
                    </a:xfrm>
                    <a:prstGeom prst="rect">
                      <a:avLst/>
                    </a:prstGeom>
                    <a:noFill/>
                    <a:ln>
                      <a:noFill/>
                    </a:ln>
                    <a:extLst>
                      <a:ext uri="{53640926-AAD7-44D8-BBD7-CCE9431645EC}">
                        <a14:shadowObscured xmlns:a14="http://schemas.microsoft.com/office/drawing/2010/main"/>
                      </a:ext>
                    </a:extLst>
                  </pic:spPr>
                </pic:pic>
              </a:graphicData>
            </a:graphic>
          </wp:inline>
        </w:drawing>
      </w:r>
    </w:p>
    <w:p w:rsidR="0009621B" w:rsidRPr="0087588A" w:rsidRDefault="0009621B" w:rsidP="0009621B">
      <w:pPr>
        <w:pStyle w:val="Caption"/>
        <w:jc w:val="center"/>
      </w:pPr>
      <w:bookmarkStart w:id="694" w:name="_Toc479683312"/>
      <w:bookmarkStart w:id="695" w:name="_Toc479632095"/>
      <w:bookmarkStart w:id="696" w:name="_Toc499543539"/>
      <w:r w:rsidRPr="0087588A">
        <w:t xml:space="preserve">Figure </w:t>
      </w:r>
      <w:fldSimple w:instr=" SEQ Figure \* ARABIC ">
        <w:r w:rsidR="0034324B">
          <w:rPr>
            <w:noProof/>
          </w:rPr>
          <w:t>58</w:t>
        </w:r>
      </w:fldSimple>
      <w:r w:rsidRPr="0087588A">
        <w:t>: Product, Subset, and Criteria Version</w:t>
      </w:r>
      <w:bookmarkEnd w:id="694"/>
      <w:bookmarkEnd w:id="695"/>
      <w:bookmarkEnd w:id="696"/>
    </w:p>
    <w:p w:rsidR="002E5F53" w:rsidRPr="0087588A" w:rsidRDefault="003E1911" w:rsidP="002E5F53">
      <w:pPr>
        <w:pStyle w:val="Heading2"/>
        <w:numPr>
          <w:ilvl w:val="1"/>
          <w:numId w:val="440"/>
        </w:numPr>
      </w:pPr>
      <w:r w:rsidRPr="0087588A">
        <w:t xml:space="preserve"> </w:t>
      </w:r>
      <w:bookmarkStart w:id="697" w:name="_Toc479676089"/>
      <w:bookmarkStart w:id="698" w:name="_Toc479631824"/>
      <w:bookmarkStart w:id="699" w:name="_Toc499543788"/>
      <w:r w:rsidR="003F5646" w:rsidRPr="0087588A">
        <w:t>Selecting the Product, Category and Subsets</w:t>
      </w:r>
      <w:bookmarkEnd w:id="697"/>
      <w:bookmarkEnd w:id="698"/>
      <w:bookmarkEnd w:id="699"/>
      <w:r w:rsidR="002E5F53" w:rsidRPr="0087588A">
        <w:fldChar w:fldCharType="begin"/>
      </w:r>
      <w:r w:rsidR="002E5F53" w:rsidRPr="0087588A">
        <w:instrText xml:space="preserve"> XE "</w:instrText>
      </w:r>
      <w:r w:rsidR="002E5F53" w:rsidRPr="0087588A">
        <w:rPr>
          <w:spacing w:val="-1"/>
          <w:sz w:val="20"/>
        </w:rPr>
        <w:instrText>Selecting the Product, Category and Subsets</w:instrText>
      </w:r>
      <w:r w:rsidR="002E5F53" w:rsidRPr="0087588A">
        <w:instrText xml:space="preserve">" </w:instrText>
      </w:r>
      <w:r w:rsidR="002E5F53" w:rsidRPr="0087588A">
        <w:fldChar w:fldCharType="end"/>
      </w:r>
    </w:p>
    <w:p w:rsidR="003F5646" w:rsidRPr="0087588A" w:rsidRDefault="003F5646" w:rsidP="003F5646">
      <w:pPr>
        <w:spacing w:before="120" w:after="120"/>
        <w:rPr>
          <w:sz w:val="24"/>
        </w:rPr>
      </w:pPr>
      <w:r w:rsidRPr="0087588A">
        <w:rPr>
          <w:sz w:val="24"/>
        </w:rPr>
        <w:t>Click on any of the products in the list to open the categories.</w:t>
      </w:r>
    </w:p>
    <w:p w:rsidR="003F5646" w:rsidRPr="0087588A" w:rsidRDefault="0009621B" w:rsidP="003F5646">
      <w:pPr>
        <w:pStyle w:val="BodyText"/>
        <w:jc w:val="center"/>
      </w:pPr>
      <w:r w:rsidRPr="00C1220E">
        <w:rPr>
          <w:rFonts w:asciiTheme="majorHAnsi" w:hAnsiTheme="majorHAnsi"/>
          <w:noProof/>
          <w:szCs w:val="24"/>
          <w:bdr w:val="single" w:sz="4" w:space="0" w:color="auto"/>
        </w:rPr>
        <w:drawing>
          <wp:inline distT="0" distB="0" distL="0" distR="0" wp14:anchorId="30EFBDBA" wp14:editId="784E66AE">
            <wp:extent cx="4468958" cy="1960361"/>
            <wp:effectExtent l="0" t="0" r="8255" b="1905"/>
            <wp:docPr id="35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468958" cy="1960361"/>
                    </a:xfrm>
                    <a:prstGeom prst="rect">
                      <a:avLst/>
                    </a:prstGeom>
                    <a:noFill/>
                    <a:ln>
                      <a:noFill/>
                    </a:ln>
                    <a:extLst>
                      <a:ext uri="{53640926-AAD7-44D8-BBD7-CCE9431645EC}">
                        <a14:shadowObscured xmlns:a14="http://schemas.microsoft.com/office/drawing/2010/main"/>
                      </a:ext>
                    </a:extLst>
                  </pic:spPr>
                </pic:pic>
              </a:graphicData>
            </a:graphic>
          </wp:inline>
        </w:drawing>
      </w:r>
    </w:p>
    <w:p w:rsidR="003F5646" w:rsidRPr="0087588A" w:rsidRDefault="0009621B" w:rsidP="0009621B">
      <w:pPr>
        <w:pStyle w:val="Caption"/>
        <w:jc w:val="center"/>
      </w:pPr>
      <w:bookmarkStart w:id="700" w:name="_Toc479683313"/>
      <w:bookmarkStart w:id="701" w:name="_Toc479632096"/>
      <w:bookmarkStart w:id="702" w:name="_Toc499543540"/>
      <w:r w:rsidRPr="0087588A">
        <w:t xml:space="preserve">Figure </w:t>
      </w:r>
      <w:fldSimple w:instr=" SEQ Figure \* ARABIC ">
        <w:r w:rsidR="0034324B">
          <w:rPr>
            <w:noProof/>
          </w:rPr>
          <w:t>59</w:t>
        </w:r>
      </w:fldSimple>
      <w:r w:rsidR="003F5646" w:rsidRPr="0087588A">
        <w:t>:</w:t>
      </w:r>
      <w:r w:rsidR="003F5646" w:rsidRPr="0087588A">
        <w:rPr>
          <w:rFonts w:ascii="Arial" w:hAnsi="Arial"/>
          <w:b w:val="0"/>
          <w:sz w:val="18"/>
          <w:szCs w:val="18"/>
        </w:rPr>
        <w:t xml:space="preserve"> </w:t>
      </w:r>
      <w:r w:rsidR="003F5646" w:rsidRPr="0087588A">
        <w:t>InterQual</w:t>
      </w:r>
      <w:r w:rsidR="00B63480" w:rsidRPr="0087588A">
        <w:rPr>
          <w:spacing w:val="-1"/>
          <w:position w:val="11"/>
          <w:sz w:val="16"/>
        </w:rPr>
        <w:t>®</w:t>
      </w:r>
      <w:r w:rsidR="003F5646" w:rsidRPr="0087588A">
        <w:t xml:space="preserve"> Products</w:t>
      </w:r>
      <w:r w:rsidR="007F701D" w:rsidRPr="0087588A">
        <w:fldChar w:fldCharType="begin"/>
      </w:r>
      <w:r w:rsidR="007F701D" w:rsidRPr="0087588A">
        <w:instrText xml:space="preserve"> XE "</w:instrText>
      </w:r>
      <w:r w:rsidR="007F701D" w:rsidRPr="0087588A">
        <w:rPr>
          <w:spacing w:val="-1"/>
          <w:w w:val="95"/>
        </w:rPr>
        <w:instrText>Products</w:instrText>
      </w:r>
      <w:r w:rsidR="007F701D" w:rsidRPr="0087588A">
        <w:instrText xml:space="preserve">" </w:instrText>
      </w:r>
      <w:r w:rsidR="007F701D" w:rsidRPr="0087588A">
        <w:fldChar w:fldCharType="end"/>
      </w:r>
      <w:r w:rsidR="00DF273B" w:rsidRPr="0087588A">
        <w:t xml:space="preserve"> </w:t>
      </w:r>
      <w:r w:rsidR="003F5646" w:rsidRPr="0087588A">
        <w:t>and Categories</w:t>
      </w:r>
      <w:bookmarkEnd w:id="700"/>
      <w:bookmarkEnd w:id="701"/>
      <w:bookmarkEnd w:id="702"/>
    </w:p>
    <w:p w:rsidR="003F5646" w:rsidRPr="0087588A" w:rsidRDefault="003F5646" w:rsidP="003F5646">
      <w:pPr>
        <w:contextualSpacing/>
        <w:rPr>
          <w:sz w:val="24"/>
        </w:rPr>
      </w:pPr>
      <w:r w:rsidRPr="0087588A">
        <w:rPr>
          <w:noProof/>
          <w:color w:val="000000"/>
        </w:rPr>
        <w:drawing>
          <wp:inline distT="0" distB="0" distL="0" distR="0" wp14:anchorId="72C60BF2" wp14:editId="32C52658">
            <wp:extent cx="250190" cy="250190"/>
            <wp:effectExtent l="0" t="0" r="0" b="0"/>
            <wp:docPr id="10249" name="Picture 10249"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87588A">
        <w:rPr>
          <w:b/>
          <w:color w:val="FF0000"/>
          <w:sz w:val="24"/>
        </w:rPr>
        <w:t>NOTE</w:t>
      </w:r>
      <w:r w:rsidRPr="0087588A">
        <w:rPr>
          <w:b/>
          <w:color w:val="FF0000"/>
          <w:sz w:val="24"/>
        </w:rPr>
        <w:t>:</w:t>
      </w:r>
      <w:r w:rsidRPr="0087588A">
        <w:rPr>
          <w:b/>
          <w:sz w:val="24"/>
        </w:rPr>
        <w:t xml:space="preserve"> </w:t>
      </w:r>
      <w:r w:rsidRPr="0087588A">
        <w:rPr>
          <w:sz w:val="24"/>
        </w:rPr>
        <w:t xml:space="preserve">After selecting LOC: Acute Adult, selections are available in the Categories list for the </w:t>
      </w:r>
      <w:r w:rsidRPr="0087588A">
        <w:rPr>
          <w:i/>
          <w:sz w:val="24"/>
        </w:rPr>
        <w:t>Quality Indicator Checklist</w:t>
      </w:r>
      <w:r w:rsidRPr="0087588A">
        <w:rPr>
          <w:sz w:val="24"/>
        </w:rPr>
        <w:t xml:space="preserve"> and the </w:t>
      </w:r>
      <w:r w:rsidRPr="0087588A">
        <w:rPr>
          <w:i/>
          <w:sz w:val="24"/>
        </w:rPr>
        <w:t>Transition Plan</w:t>
      </w:r>
      <w:r w:rsidRPr="0087588A">
        <w:rPr>
          <w:sz w:val="24"/>
        </w:rPr>
        <w:t>. These screens are available to view and use for reference. No data entered on these screens will be saved in the NUMI database.</w:t>
      </w:r>
      <w:r w:rsidR="008E037C" w:rsidRPr="0087588A">
        <w:rPr>
          <w:sz w:val="24"/>
        </w:rPr>
        <w:t xml:space="preserve"> </w:t>
      </w:r>
      <w:r w:rsidRPr="0087588A">
        <w:rPr>
          <w:b/>
          <w:sz w:val="24"/>
        </w:rPr>
        <w:t xml:space="preserve">Behavioral </w:t>
      </w:r>
      <w:r w:rsidRPr="0087588A">
        <w:rPr>
          <w:b/>
          <w:spacing w:val="-1"/>
          <w:sz w:val="24"/>
        </w:rPr>
        <w:t>Health</w:t>
      </w:r>
      <w:r w:rsidRPr="0087588A">
        <w:rPr>
          <w:b/>
          <w:sz w:val="24"/>
        </w:rPr>
        <w:t xml:space="preserve"> </w:t>
      </w:r>
      <w:r w:rsidRPr="0087588A">
        <w:rPr>
          <w:b/>
          <w:spacing w:val="-1"/>
          <w:sz w:val="24"/>
        </w:rPr>
        <w:t>Procedure</w:t>
      </w:r>
      <w:r w:rsidRPr="0087588A">
        <w:rPr>
          <w:b/>
          <w:sz w:val="24"/>
        </w:rPr>
        <w:t xml:space="preserve"> Review</w:t>
      </w:r>
      <w:r w:rsidRPr="0087588A">
        <w:rPr>
          <w:b/>
          <w:spacing w:val="-2"/>
          <w:sz w:val="24"/>
        </w:rPr>
        <w:t xml:space="preserve"> </w:t>
      </w:r>
      <w:r w:rsidRPr="0087588A">
        <w:rPr>
          <w:b/>
          <w:sz w:val="24"/>
        </w:rPr>
        <w:t xml:space="preserve">Subsets are not </w:t>
      </w:r>
      <w:r w:rsidRPr="0087588A">
        <w:rPr>
          <w:b/>
          <w:spacing w:val="-1"/>
          <w:sz w:val="24"/>
        </w:rPr>
        <w:t>supported</w:t>
      </w:r>
      <w:r w:rsidRPr="0087588A">
        <w:rPr>
          <w:b/>
          <w:sz w:val="24"/>
        </w:rPr>
        <w:t xml:space="preserve"> in </w:t>
      </w:r>
      <w:r w:rsidRPr="0087588A">
        <w:rPr>
          <w:b/>
          <w:spacing w:val="-1"/>
          <w:sz w:val="24"/>
        </w:rPr>
        <w:t>NUMI</w:t>
      </w:r>
      <w:r w:rsidRPr="0087588A">
        <w:rPr>
          <w:spacing w:val="-1"/>
          <w:sz w:val="24"/>
        </w:rPr>
        <w:t>.</w:t>
      </w:r>
      <w:r w:rsidRPr="0087588A">
        <w:rPr>
          <w:spacing w:val="2"/>
          <w:sz w:val="24"/>
        </w:rPr>
        <w:t xml:space="preserve"> </w:t>
      </w:r>
      <w:r w:rsidR="004D298C" w:rsidRPr="0087588A">
        <w:rPr>
          <w:sz w:val="24"/>
        </w:rPr>
        <w:t>CERMe</w:t>
      </w:r>
      <w:r w:rsidRPr="0087588A">
        <w:rPr>
          <w:sz w:val="24"/>
        </w:rPr>
        <w:t xml:space="preserve"> </w:t>
      </w:r>
      <w:r w:rsidRPr="0087588A">
        <w:rPr>
          <w:spacing w:val="-1"/>
          <w:sz w:val="24"/>
        </w:rPr>
        <w:t>will</w:t>
      </w:r>
      <w:r w:rsidRPr="0087588A">
        <w:rPr>
          <w:sz w:val="24"/>
        </w:rPr>
        <w:t xml:space="preserve"> let you</w:t>
      </w:r>
      <w:r w:rsidRPr="0087588A">
        <w:rPr>
          <w:spacing w:val="-2"/>
          <w:sz w:val="24"/>
        </w:rPr>
        <w:t xml:space="preserve"> </w:t>
      </w:r>
      <w:r w:rsidRPr="0087588A">
        <w:rPr>
          <w:sz w:val="24"/>
        </w:rPr>
        <w:t>choose</w:t>
      </w:r>
      <w:r w:rsidRPr="0087588A">
        <w:rPr>
          <w:spacing w:val="1"/>
          <w:sz w:val="24"/>
        </w:rPr>
        <w:t xml:space="preserve"> </w:t>
      </w:r>
      <w:r w:rsidRPr="0087588A">
        <w:rPr>
          <w:sz w:val="24"/>
        </w:rPr>
        <w:t>the</w:t>
      </w:r>
      <w:r w:rsidRPr="0087588A">
        <w:rPr>
          <w:spacing w:val="-1"/>
          <w:sz w:val="24"/>
        </w:rPr>
        <w:t xml:space="preserve"> </w:t>
      </w:r>
      <w:r w:rsidR="00755E57" w:rsidRPr="00FD36B5">
        <w:rPr>
          <w:sz w:val="24"/>
        </w:rPr>
        <w:t>Transition Plan</w:t>
      </w:r>
      <w:r w:rsidRPr="0087588A">
        <w:rPr>
          <w:sz w:val="24"/>
        </w:rPr>
        <w:t xml:space="preserve"> Review</w:t>
      </w:r>
      <w:r w:rsidRPr="0087588A">
        <w:rPr>
          <w:spacing w:val="-2"/>
          <w:sz w:val="24"/>
        </w:rPr>
        <w:t xml:space="preserve"> </w:t>
      </w:r>
      <w:r w:rsidRPr="0087588A">
        <w:rPr>
          <w:sz w:val="24"/>
        </w:rPr>
        <w:t>subsets below</w:t>
      </w:r>
      <w:r w:rsidRPr="0087588A">
        <w:rPr>
          <w:spacing w:val="-2"/>
          <w:sz w:val="24"/>
        </w:rPr>
        <w:t xml:space="preserve"> </w:t>
      </w:r>
      <w:r w:rsidRPr="0087588A">
        <w:rPr>
          <w:sz w:val="24"/>
        </w:rPr>
        <w:t>and do a review, but you should not save Transition Plan reviews</w:t>
      </w:r>
      <w:r w:rsidRPr="0087588A">
        <w:rPr>
          <w:b/>
          <w:sz w:val="24"/>
        </w:rPr>
        <w:t>.</w:t>
      </w:r>
      <w:r w:rsidRPr="0087588A">
        <w:rPr>
          <w:b/>
          <w:spacing w:val="28"/>
          <w:sz w:val="24"/>
        </w:rPr>
        <w:t xml:space="preserve"> </w:t>
      </w:r>
    </w:p>
    <w:p w:rsidR="003F5646" w:rsidRPr="0087588A" w:rsidRDefault="004331F2" w:rsidP="004331F2">
      <w:pPr>
        <w:pStyle w:val="Caption"/>
        <w:jc w:val="center"/>
      </w:pPr>
      <w:bookmarkStart w:id="703" w:name="_Toc479676293"/>
      <w:bookmarkStart w:id="704" w:name="_Toc479632028"/>
      <w:bookmarkStart w:id="705" w:name="_Toc499108044"/>
      <w:r w:rsidRPr="0087588A">
        <w:t xml:space="preserve">Table </w:t>
      </w:r>
      <w:fldSimple w:instr=" SEQ Table \* ARABIC ">
        <w:r w:rsidR="006C6F7D">
          <w:rPr>
            <w:noProof/>
          </w:rPr>
          <w:t>5</w:t>
        </w:r>
      </w:fldSimple>
      <w:r w:rsidR="003F5646" w:rsidRPr="0087588A">
        <w:t>:</w:t>
      </w:r>
      <w:r w:rsidR="003F5646" w:rsidRPr="0087588A">
        <w:rPr>
          <w:spacing w:val="-1"/>
        </w:rPr>
        <w:t xml:space="preserve"> InterQual</w:t>
      </w:r>
      <w:r w:rsidR="003F5646" w:rsidRPr="0087588A">
        <w:rPr>
          <w:spacing w:val="-1"/>
          <w:position w:val="9"/>
          <w:sz w:val="12"/>
        </w:rPr>
        <w:t>®</w:t>
      </w:r>
      <w:r w:rsidR="003F5646" w:rsidRPr="0087588A">
        <w:rPr>
          <w:spacing w:val="17"/>
          <w:position w:val="9"/>
          <w:sz w:val="12"/>
        </w:rPr>
        <w:t xml:space="preserve"> </w:t>
      </w:r>
      <w:r w:rsidR="003F5646" w:rsidRPr="0087588A">
        <w:rPr>
          <w:spacing w:val="-1"/>
        </w:rPr>
        <w:t>Criteria Subsets</w:t>
      </w:r>
      <w:r w:rsidR="003F5646" w:rsidRPr="0087588A">
        <w:t xml:space="preserve"> not </w:t>
      </w:r>
      <w:r w:rsidR="003F5646" w:rsidRPr="0087588A">
        <w:rPr>
          <w:spacing w:val="-1"/>
        </w:rPr>
        <w:t>implemented</w:t>
      </w:r>
      <w:r w:rsidR="003F5646" w:rsidRPr="0087588A">
        <w:t xml:space="preserve"> in NUMI</w:t>
      </w:r>
      <w:bookmarkEnd w:id="703"/>
      <w:bookmarkEnd w:id="704"/>
      <w:bookmarkEnd w:id="705"/>
    </w:p>
    <w:tbl>
      <w:tblPr>
        <w:tblW w:w="8669" w:type="dxa"/>
        <w:jc w:val="center"/>
        <w:tblInd w:w="106" w:type="dxa"/>
        <w:tblLayout w:type="fixed"/>
        <w:tblCellMar>
          <w:left w:w="0" w:type="dxa"/>
          <w:right w:w="0" w:type="dxa"/>
        </w:tblCellMar>
        <w:tblLook w:val="01E0" w:firstRow="1" w:lastRow="1" w:firstColumn="1" w:lastColumn="1" w:noHBand="0" w:noVBand="0"/>
      </w:tblPr>
      <w:tblGrid>
        <w:gridCol w:w="2671"/>
        <w:gridCol w:w="2742"/>
        <w:gridCol w:w="3256"/>
      </w:tblGrid>
      <w:tr w:rsidR="00F216F5" w:rsidRPr="0087588A" w:rsidTr="00557D4E">
        <w:trPr>
          <w:trHeight w:hRule="exact" w:val="543"/>
          <w:tblHeader/>
          <w:jc w:val="center"/>
        </w:trPr>
        <w:tc>
          <w:tcPr>
            <w:tcW w:w="2671"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rsidR="00F216F5" w:rsidRPr="0087588A" w:rsidRDefault="00F216F5" w:rsidP="00557D4E">
            <w:pPr>
              <w:pStyle w:val="TableParagraph"/>
              <w:spacing w:before="159"/>
              <w:ind w:left="493"/>
              <w:jc w:val="center"/>
              <w:rPr>
                <w:rFonts w:ascii="Times New Roman" w:eastAsia="Times New Roman" w:hAnsi="Times New Roman"/>
              </w:rPr>
            </w:pPr>
            <w:r w:rsidRPr="0087588A">
              <w:rPr>
                <w:rFonts w:ascii="Times New Roman"/>
                <w:b/>
                <w:spacing w:val="-1"/>
              </w:rPr>
              <w:t>InterQual</w:t>
            </w:r>
            <w:r w:rsidR="00B63480" w:rsidRPr="0087588A">
              <w:rPr>
                <w:rFonts w:ascii="Times New Roman" w:hAnsi="Times New Roman" w:cs="Times New Roman"/>
                <w:spacing w:val="-1"/>
                <w:position w:val="11"/>
              </w:rPr>
              <w:t>®</w:t>
            </w:r>
            <w:r w:rsidRPr="0087588A">
              <w:rPr>
                <w:rFonts w:ascii="Times New Roman"/>
                <w:b/>
                <w:spacing w:val="-16"/>
              </w:rPr>
              <w:t xml:space="preserve"> </w:t>
            </w:r>
            <w:r w:rsidRPr="0087588A">
              <w:rPr>
                <w:rFonts w:ascii="Times New Roman"/>
                <w:b/>
              </w:rPr>
              <w:t>Product</w:t>
            </w:r>
          </w:p>
        </w:tc>
        <w:tc>
          <w:tcPr>
            <w:tcW w:w="2742"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rsidR="00F216F5" w:rsidRPr="0087588A" w:rsidRDefault="00F216F5" w:rsidP="00557D4E">
            <w:pPr>
              <w:pStyle w:val="TableParagraph"/>
              <w:spacing w:before="159"/>
              <w:ind w:right="1"/>
              <w:jc w:val="center"/>
              <w:rPr>
                <w:rFonts w:ascii="Times New Roman" w:eastAsia="Times New Roman" w:hAnsi="Times New Roman"/>
              </w:rPr>
            </w:pPr>
            <w:r w:rsidRPr="0087588A">
              <w:rPr>
                <w:rFonts w:ascii="Times New Roman"/>
                <w:b/>
                <w:spacing w:val="-1"/>
              </w:rPr>
              <w:t>Category</w:t>
            </w:r>
          </w:p>
        </w:tc>
        <w:tc>
          <w:tcPr>
            <w:tcW w:w="3256"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rsidR="00F216F5" w:rsidRPr="0087588A" w:rsidRDefault="00F216F5" w:rsidP="00557D4E">
            <w:pPr>
              <w:pStyle w:val="TableParagraph"/>
              <w:spacing w:before="159"/>
              <w:ind w:left="680"/>
              <w:jc w:val="center"/>
              <w:rPr>
                <w:rFonts w:ascii="Times New Roman" w:eastAsia="Times New Roman" w:hAnsi="Times New Roman"/>
              </w:rPr>
            </w:pPr>
            <w:r w:rsidRPr="0087588A">
              <w:rPr>
                <w:rFonts w:ascii="Times New Roman"/>
                <w:b/>
                <w:spacing w:val="-1"/>
              </w:rPr>
              <w:t>Unsupported</w:t>
            </w:r>
            <w:r w:rsidRPr="0087588A">
              <w:rPr>
                <w:rFonts w:ascii="Times New Roman"/>
                <w:b/>
              </w:rPr>
              <w:t xml:space="preserve"> </w:t>
            </w:r>
            <w:r w:rsidRPr="0087588A">
              <w:rPr>
                <w:rFonts w:ascii="Times New Roman"/>
                <w:b/>
                <w:spacing w:val="-1"/>
              </w:rPr>
              <w:t>Subsets</w:t>
            </w:r>
          </w:p>
        </w:tc>
      </w:tr>
      <w:tr w:rsidR="00F216F5" w:rsidRPr="0087588A" w:rsidTr="00D438AA">
        <w:trPr>
          <w:trHeight w:val="292"/>
          <w:jc w:val="center"/>
        </w:trPr>
        <w:tc>
          <w:tcPr>
            <w:tcW w:w="2671" w:type="dxa"/>
            <w:tcBorders>
              <w:top w:val="single" w:sz="6" w:space="0" w:color="000000"/>
              <w:left w:val="single" w:sz="6" w:space="0" w:color="000000"/>
              <w:bottom w:val="single" w:sz="6" w:space="0" w:color="000000"/>
              <w:right w:val="single" w:sz="6" w:space="0" w:color="000000"/>
            </w:tcBorders>
            <w:vAlign w:val="bottom"/>
            <w:hideMark/>
          </w:tcPr>
          <w:p w:rsidR="00F216F5" w:rsidRPr="0087588A" w:rsidRDefault="00F216F5" w:rsidP="004D298C">
            <w:pPr>
              <w:jc w:val="center"/>
              <w:rPr>
                <w:rFonts w:ascii="Calibri" w:hAnsi="Calibri"/>
              </w:rPr>
            </w:pPr>
            <w:r w:rsidRPr="0087588A">
              <w:t>LOC: Acute Adult</w:t>
            </w:r>
          </w:p>
        </w:tc>
        <w:tc>
          <w:tcPr>
            <w:tcW w:w="2742" w:type="dxa"/>
            <w:tcBorders>
              <w:top w:val="single" w:sz="6" w:space="0" w:color="000000"/>
              <w:left w:val="single" w:sz="6" w:space="0" w:color="000000"/>
              <w:bottom w:val="single" w:sz="6" w:space="0" w:color="000000"/>
              <w:right w:val="single" w:sz="6" w:space="0" w:color="000000"/>
            </w:tcBorders>
            <w:vAlign w:val="bottom"/>
            <w:hideMark/>
          </w:tcPr>
          <w:p w:rsidR="00F216F5" w:rsidRPr="0087588A" w:rsidRDefault="00F216F5" w:rsidP="004D298C">
            <w:pPr>
              <w:jc w:val="center"/>
              <w:rPr>
                <w:rFonts w:ascii="Calibri" w:hAnsi="Calibri"/>
              </w:rPr>
            </w:pPr>
            <w:r w:rsidRPr="0087588A">
              <w:t>Transition Plan</w:t>
            </w:r>
          </w:p>
        </w:tc>
        <w:tc>
          <w:tcPr>
            <w:tcW w:w="3256" w:type="dxa"/>
            <w:tcBorders>
              <w:top w:val="single" w:sz="6" w:space="0" w:color="000000"/>
              <w:left w:val="single" w:sz="6" w:space="0" w:color="000000"/>
              <w:bottom w:val="single" w:sz="6" w:space="0" w:color="000000"/>
              <w:right w:val="single" w:sz="6" w:space="0" w:color="000000"/>
            </w:tcBorders>
            <w:vAlign w:val="bottom"/>
            <w:hideMark/>
          </w:tcPr>
          <w:p w:rsidR="00F216F5" w:rsidRPr="0087588A" w:rsidRDefault="00F216F5" w:rsidP="004D298C">
            <w:pPr>
              <w:pStyle w:val="ListParagraph"/>
              <w:tabs>
                <w:tab w:val="left" w:pos="823"/>
              </w:tabs>
              <w:spacing w:before="156"/>
              <w:ind w:left="822" w:right="124"/>
              <w:jc w:val="center"/>
              <w:rPr>
                <w:spacing w:val="-1"/>
              </w:rPr>
            </w:pPr>
            <w:r w:rsidRPr="0087588A">
              <w:rPr>
                <w:spacing w:val="-1"/>
              </w:rPr>
              <w:t>All</w:t>
            </w:r>
          </w:p>
        </w:tc>
      </w:tr>
      <w:tr w:rsidR="00CA23EF" w:rsidRPr="0087588A" w:rsidTr="00CA23EF">
        <w:trPr>
          <w:trHeight w:val="245"/>
          <w:jc w:val="center"/>
          <w:ins w:id="706" w:author="Department of Veterans Affairs" w:date="2018-01-16T10:28:00Z"/>
        </w:trPr>
        <w:tc>
          <w:tcPr>
            <w:tcW w:w="2671" w:type="dxa"/>
            <w:tcBorders>
              <w:top w:val="single" w:sz="6" w:space="0" w:color="000000"/>
              <w:left w:val="single" w:sz="6" w:space="0" w:color="000000"/>
              <w:bottom w:val="single" w:sz="6" w:space="0" w:color="000000"/>
              <w:right w:val="single" w:sz="6" w:space="0" w:color="000000"/>
            </w:tcBorders>
            <w:vAlign w:val="bottom"/>
          </w:tcPr>
          <w:p w:rsidR="00CA23EF" w:rsidRPr="00CA23EF" w:rsidRDefault="00CA23EF" w:rsidP="004D298C">
            <w:pPr>
              <w:jc w:val="center"/>
              <w:rPr>
                <w:ins w:id="707" w:author="Department of Veterans Affairs" w:date="2018-01-16T10:28:00Z"/>
              </w:rPr>
            </w:pPr>
            <w:ins w:id="708" w:author="Department of Veterans Affairs" w:date="2018-01-16T10:28:00Z">
              <w:r w:rsidRPr="00CA23EF">
                <w:t>LOC: Acute Adult</w:t>
              </w:r>
            </w:ins>
          </w:p>
        </w:tc>
        <w:tc>
          <w:tcPr>
            <w:tcW w:w="2742" w:type="dxa"/>
            <w:tcBorders>
              <w:top w:val="single" w:sz="6" w:space="0" w:color="000000"/>
              <w:left w:val="single" w:sz="6" w:space="0" w:color="000000"/>
              <w:bottom w:val="single" w:sz="6" w:space="0" w:color="000000"/>
              <w:right w:val="single" w:sz="6" w:space="0" w:color="000000"/>
            </w:tcBorders>
            <w:vAlign w:val="bottom"/>
          </w:tcPr>
          <w:p w:rsidR="00CA23EF" w:rsidRPr="00CA23EF" w:rsidRDefault="00CA23EF" w:rsidP="00557D4E">
            <w:pPr>
              <w:jc w:val="center"/>
              <w:rPr>
                <w:ins w:id="709" w:author="Department of Veterans Affairs" w:date="2018-01-16T10:28:00Z"/>
              </w:rPr>
            </w:pPr>
            <w:ins w:id="710" w:author="Department of Veterans Affairs" w:date="2018-01-16T10:28:00Z">
              <w:r w:rsidRPr="00CA23EF">
                <w:t>Quality Indicator Checklist</w:t>
              </w:r>
            </w:ins>
          </w:p>
        </w:tc>
        <w:tc>
          <w:tcPr>
            <w:tcW w:w="3256" w:type="dxa"/>
            <w:tcBorders>
              <w:top w:val="single" w:sz="6" w:space="0" w:color="000000"/>
              <w:left w:val="single" w:sz="6" w:space="0" w:color="000000"/>
              <w:bottom w:val="single" w:sz="6" w:space="0" w:color="000000"/>
              <w:right w:val="single" w:sz="6" w:space="0" w:color="000000"/>
            </w:tcBorders>
            <w:vAlign w:val="bottom"/>
          </w:tcPr>
          <w:p w:rsidR="00CA23EF" w:rsidRPr="00CA23EF" w:rsidRDefault="00CA23EF" w:rsidP="004D298C">
            <w:pPr>
              <w:pStyle w:val="ListParagraph"/>
              <w:tabs>
                <w:tab w:val="left" w:pos="823"/>
              </w:tabs>
              <w:spacing w:before="156"/>
              <w:ind w:left="822" w:right="124"/>
              <w:jc w:val="center"/>
              <w:rPr>
                <w:ins w:id="711" w:author="Department of Veterans Affairs" w:date="2018-01-16T10:28:00Z"/>
                <w:spacing w:val="-1"/>
              </w:rPr>
            </w:pPr>
            <w:ins w:id="712" w:author="Department of Veterans Affairs" w:date="2018-01-16T10:28:00Z">
              <w:r w:rsidRPr="00CA23EF">
                <w:rPr>
                  <w:spacing w:val="-1"/>
                </w:rPr>
                <w:t>All</w:t>
              </w:r>
            </w:ins>
          </w:p>
        </w:tc>
      </w:tr>
      <w:tr w:rsidR="00CA23EF" w:rsidRPr="0087588A" w:rsidTr="00D438AA">
        <w:trPr>
          <w:trHeight w:val="245"/>
          <w:jc w:val="center"/>
        </w:trPr>
        <w:tc>
          <w:tcPr>
            <w:tcW w:w="2671" w:type="dxa"/>
            <w:tcBorders>
              <w:top w:val="single" w:sz="6" w:space="0" w:color="000000"/>
              <w:left w:val="single" w:sz="6" w:space="0" w:color="000000"/>
              <w:bottom w:val="single" w:sz="6" w:space="0" w:color="000000"/>
              <w:right w:val="single" w:sz="6" w:space="0" w:color="000000"/>
            </w:tcBorders>
            <w:vAlign w:val="bottom"/>
            <w:hideMark/>
          </w:tcPr>
          <w:p w:rsidR="00CA23EF" w:rsidRPr="0087588A" w:rsidRDefault="00CA23EF" w:rsidP="004D298C">
            <w:pPr>
              <w:jc w:val="center"/>
              <w:rPr>
                <w:rFonts w:ascii="Calibri" w:hAnsi="Calibri"/>
              </w:rPr>
            </w:pPr>
            <w:r w:rsidRPr="0087588A">
              <w:lastRenderedPageBreak/>
              <w:t>BH: Procedures</w:t>
            </w:r>
          </w:p>
        </w:tc>
        <w:tc>
          <w:tcPr>
            <w:tcW w:w="2742" w:type="dxa"/>
            <w:tcBorders>
              <w:top w:val="single" w:sz="6" w:space="0" w:color="000000"/>
              <w:left w:val="single" w:sz="6" w:space="0" w:color="000000"/>
              <w:bottom w:val="single" w:sz="6" w:space="0" w:color="000000"/>
              <w:right w:val="single" w:sz="6" w:space="0" w:color="000000"/>
            </w:tcBorders>
            <w:vAlign w:val="bottom"/>
            <w:hideMark/>
          </w:tcPr>
          <w:p w:rsidR="00CA23EF" w:rsidRPr="0087588A" w:rsidRDefault="00CA23EF" w:rsidP="00557D4E">
            <w:pPr>
              <w:jc w:val="center"/>
              <w:rPr>
                <w:rFonts w:ascii="Calibri" w:hAnsi="Calibri"/>
              </w:rPr>
            </w:pPr>
            <w:r w:rsidRPr="0087588A">
              <w:t>Procedure Review</w:t>
            </w:r>
          </w:p>
        </w:tc>
        <w:tc>
          <w:tcPr>
            <w:tcW w:w="3256" w:type="dxa"/>
            <w:tcBorders>
              <w:top w:val="single" w:sz="6" w:space="0" w:color="000000"/>
              <w:left w:val="single" w:sz="6" w:space="0" w:color="000000"/>
              <w:bottom w:val="single" w:sz="6" w:space="0" w:color="000000"/>
              <w:right w:val="single" w:sz="6" w:space="0" w:color="000000"/>
            </w:tcBorders>
            <w:hideMark/>
          </w:tcPr>
          <w:p w:rsidR="00CA23EF" w:rsidRPr="0087588A" w:rsidRDefault="00CA23EF" w:rsidP="004D298C">
            <w:pPr>
              <w:pStyle w:val="ListParagraph"/>
              <w:tabs>
                <w:tab w:val="left" w:pos="823"/>
              </w:tabs>
              <w:spacing w:before="156"/>
              <w:ind w:left="822" w:right="124"/>
              <w:jc w:val="center"/>
              <w:rPr>
                <w:spacing w:val="-1"/>
              </w:rPr>
            </w:pPr>
            <w:r w:rsidRPr="0087588A">
              <w:rPr>
                <w:spacing w:val="-1"/>
              </w:rPr>
              <w:t>All</w:t>
            </w:r>
          </w:p>
        </w:tc>
      </w:tr>
    </w:tbl>
    <w:p w:rsidR="003F5646" w:rsidRPr="0087588A" w:rsidRDefault="003F5646" w:rsidP="003F5646">
      <w:pPr>
        <w:pStyle w:val="BodyText"/>
        <w:ind w:right="216"/>
      </w:pPr>
      <w:r w:rsidRPr="0087588A">
        <w:t>No reviews</w:t>
      </w:r>
      <w:r w:rsidRPr="0087588A">
        <w:rPr>
          <w:spacing w:val="-2"/>
        </w:rPr>
        <w:t xml:space="preserve"> </w:t>
      </w:r>
      <w:r w:rsidRPr="0087588A">
        <w:t xml:space="preserve">need to be </w:t>
      </w:r>
      <w:r w:rsidRPr="0087588A">
        <w:rPr>
          <w:spacing w:val="-1"/>
        </w:rPr>
        <w:t>performed</w:t>
      </w:r>
      <w:r w:rsidRPr="0087588A">
        <w:t xml:space="preserve"> for </w:t>
      </w:r>
      <w:r w:rsidRPr="0087588A">
        <w:rPr>
          <w:spacing w:val="-1"/>
        </w:rPr>
        <w:t>non-implemented</w:t>
      </w:r>
      <w:r w:rsidRPr="0087588A">
        <w:t xml:space="preserve"> subsets</w:t>
      </w:r>
      <w:r w:rsidRPr="0087588A">
        <w:rPr>
          <w:spacing w:val="-1"/>
        </w:rPr>
        <w:t xml:space="preserve"> </w:t>
      </w:r>
      <w:r w:rsidRPr="0087588A">
        <w:t xml:space="preserve">(i.e., </w:t>
      </w:r>
      <w:r w:rsidRPr="0087588A">
        <w:rPr>
          <w:spacing w:val="-1"/>
        </w:rPr>
        <w:t>procedures</w:t>
      </w:r>
      <w:r w:rsidRPr="0087588A">
        <w:t xml:space="preserve"> </w:t>
      </w:r>
      <w:r w:rsidRPr="0087588A">
        <w:rPr>
          <w:spacing w:val="-1"/>
        </w:rPr>
        <w:t>within</w:t>
      </w:r>
      <w:r w:rsidRPr="0087588A">
        <w:t xml:space="preserve"> </w:t>
      </w:r>
      <w:r w:rsidRPr="0087588A">
        <w:rPr>
          <w:spacing w:val="-1"/>
        </w:rPr>
        <w:t>Behavioral</w:t>
      </w:r>
      <w:r w:rsidRPr="0087588A">
        <w:rPr>
          <w:spacing w:val="75"/>
        </w:rPr>
        <w:t xml:space="preserve"> </w:t>
      </w:r>
      <w:r w:rsidRPr="0087588A">
        <w:t>Health</w:t>
      </w:r>
      <w:r w:rsidRPr="0087588A">
        <w:rPr>
          <w:color w:val="1F497D" w:themeColor="dark2"/>
        </w:rPr>
        <w:t xml:space="preserve"> </w:t>
      </w:r>
      <w:r w:rsidRPr="0087588A">
        <w:t>and transition plans),</w:t>
      </w:r>
      <w:r w:rsidRPr="0087588A">
        <w:rPr>
          <w:spacing w:val="-1"/>
        </w:rPr>
        <w:t xml:space="preserve"> </w:t>
      </w:r>
      <w:r w:rsidRPr="0087588A">
        <w:t>and</w:t>
      </w:r>
      <w:r w:rsidRPr="0087588A">
        <w:rPr>
          <w:spacing w:val="-1"/>
        </w:rPr>
        <w:t xml:space="preserve"> </w:t>
      </w:r>
      <w:r w:rsidRPr="0087588A">
        <w:t xml:space="preserve">they </w:t>
      </w:r>
      <w:r w:rsidRPr="0087588A">
        <w:rPr>
          <w:spacing w:val="-2"/>
        </w:rPr>
        <w:t xml:space="preserve">should not </w:t>
      </w:r>
      <w:r w:rsidRPr="0087588A">
        <w:t>be saved.</w:t>
      </w:r>
    </w:p>
    <w:p w:rsidR="003F5646" w:rsidRPr="0087588A" w:rsidRDefault="003F5646" w:rsidP="003F5646">
      <w:pPr>
        <w:spacing w:before="120"/>
        <w:rPr>
          <w:sz w:val="24"/>
        </w:rPr>
      </w:pPr>
      <w:r w:rsidRPr="0087588A">
        <w:rPr>
          <w:b/>
          <w:sz w:val="24"/>
        </w:rPr>
        <w:t>Procedure Review</w:t>
      </w:r>
      <w:r w:rsidRPr="0087588A">
        <w:rPr>
          <w:sz w:val="24"/>
        </w:rPr>
        <w:t xml:space="preserve"> is </w:t>
      </w:r>
      <w:r w:rsidR="00A84508" w:rsidRPr="0007753C">
        <w:rPr>
          <w:sz w:val="24"/>
        </w:rPr>
        <w:t>not</w:t>
      </w:r>
      <w:r w:rsidR="00A84508">
        <w:rPr>
          <w:sz w:val="24"/>
        </w:rPr>
        <w:t xml:space="preserve"> a</w:t>
      </w:r>
      <w:r w:rsidRPr="0087588A">
        <w:rPr>
          <w:sz w:val="24"/>
        </w:rPr>
        <w:t xml:space="preserve"> selectable product </w:t>
      </w:r>
      <w:r w:rsidR="00A84508">
        <w:rPr>
          <w:sz w:val="24"/>
        </w:rPr>
        <w:t xml:space="preserve">in </w:t>
      </w:r>
      <w:r w:rsidR="00A84508" w:rsidRPr="0007753C">
        <w:rPr>
          <w:sz w:val="24"/>
        </w:rPr>
        <w:t>current CERM</w:t>
      </w:r>
      <w:r w:rsidR="002541CA" w:rsidRPr="00446A37">
        <w:rPr>
          <w:sz w:val="24"/>
        </w:rPr>
        <w:t>e</w:t>
      </w:r>
      <w:r w:rsidR="00A84508" w:rsidRPr="0007753C">
        <w:rPr>
          <w:sz w:val="24"/>
        </w:rPr>
        <w:t xml:space="preserve"> versions</w:t>
      </w:r>
      <w:r w:rsidRPr="0087588A">
        <w:rPr>
          <w:sz w:val="24"/>
        </w:rPr>
        <w:t>.</w:t>
      </w:r>
    </w:p>
    <w:p w:rsidR="003F5646" w:rsidRPr="0087588A" w:rsidRDefault="003F5646" w:rsidP="003F5646">
      <w:pPr>
        <w:pStyle w:val="Heading3"/>
      </w:pPr>
      <w:bookmarkStart w:id="713" w:name="_Toc499543789"/>
      <w:bookmarkStart w:id="714" w:name="_Toc499543791"/>
      <w:bookmarkStart w:id="715" w:name="_Toc479676090"/>
      <w:bookmarkStart w:id="716" w:name="_Toc479631825"/>
      <w:bookmarkStart w:id="717" w:name="_Toc499543792"/>
      <w:bookmarkEnd w:id="713"/>
      <w:bookmarkEnd w:id="714"/>
      <w:r w:rsidRPr="0087588A">
        <w:t>Finding Subsets</w:t>
      </w:r>
      <w:bookmarkEnd w:id="715"/>
      <w:bookmarkEnd w:id="716"/>
      <w:bookmarkEnd w:id="717"/>
      <w:r w:rsidR="007F701D" w:rsidRPr="0087588A">
        <w:fldChar w:fldCharType="begin"/>
      </w:r>
      <w:r w:rsidR="007F701D" w:rsidRPr="0087588A">
        <w:instrText xml:space="preserve"> XE "</w:instrText>
      </w:r>
      <w:r w:rsidR="007F701D" w:rsidRPr="0087588A">
        <w:rPr>
          <w:spacing w:val="-1"/>
          <w:sz w:val="20"/>
        </w:rPr>
        <w:instrText>Finding</w:instrText>
      </w:r>
      <w:r w:rsidR="007F701D" w:rsidRPr="0087588A">
        <w:rPr>
          <w:sz w:val="20"/>
        </w:rPr>
        <w:instrText xml:space="preserve"> </w:instrText>
      </w:r>
      <w:r w:rsidR="007F701D" w:rsidRPr="0087588A">
        <w:rPr>
          <w:spacing w:val="-1"/>
          <w:sz w:val="20"/>
        </w:rPr>
        <w:instrText>Subsets</w:instrText>
      </w:r>
      <w:r w:rsidR="007F701D" w:rsidRPr="0087588A">
        <w:instrText xml:space="preserve">" </w:instrText>
      </w:r>
      <w:r w:rsidR="007F701D" w:rsidRPr="0087588A">
        <w:fldChar w:fldCharType="end"/>
      </w:r>
      <w:r w:rsidR="00DF273B" w:rsidRPr="0087588A">
        <w:t xml:space="preserve"> </w:t>
      </w:r>
    </w:p>
    <w:p w:rsidR="003F5646" w:rsidRPr="0087588A" w:rsidRDefault="003F5646" w:rsidP="003F5646">
      <w:pPr>
        <w:rPr>
          <w:sz w:val="24"/>
        </w:rPr>
      </w:pPr>
      <w:r w:rsidRPr="0087588A">
        <w:rPr>
          <w:sz w:val="24"/>
        </w:rPr>
        <w:t>After selecting the product, then the category, a list of subsets will display:</w:t>
      </w:r>
    </w:p>
    <w:p w:rsidR="003F5646" w:rsidRPr="0087588A" w:rsidRDefault="003F5646" w:rsidP="003F5646">
      <w:pPr>
        <w:jc w:val="center"/>
      </w:pPr>
    </w:p>
    <w:p w:rsidR="003F5646" w:rsidRPr="0087588A" w:rsidRDefault="00C05991" w:rsidP="003F5646">
      <w:pPr>
        <w:jc w:val="center"/>
      </w:pPr>
      <w:r w:rsidRPr="0087588A">
        <w:rPr>
          <w:rFonts w:asciiTheme="majorHAnsi" w:hAnsiTheme="majorHAnsi"/>
          <w:noProof/>
          <w:sz w:val="24"/>
        </w:rPr>
        <mc:AlternateContent>
          <mc:Choice Requires="wps">
            <w:drawing>
              <wp:anchor distT="0" distB="0" distL="114300" distR="114300" simplePos="0" relativeHeight="251276800" behindDoc="0" locked="0" layoutInCell="1" allowOverlap="1" wp14:anchorId="4AC7CF37" wp14:editId="6E654B44">
                <wp:simplePos x="0" y="0"/>
                <wp:positionH relativeFrom="column">
                  <wp:posOffset>1664970</wp:posOffset>
                </wp:positionH>
                <wp:positionV relativeFrom="paragraph">
                  <wp:posOffset>859790</wp:posOffset>
                </wp:positionV>
                <wp:extent cx="508635" cy="342265"/>
                <wp:effectExtent l="19050" t="19050" r="62865" b="57785"/>
                <wp:wrapNone/>
                <wp:docPr id="35864" name="Straight Arrow Connector 35864" descr="Straight Arrow Connector" title="Straight Arrow Connector"/>
                <wp:cNvGraphicFramePr/>
                <a:graphic xmlns:a="http://schemas.openxmlformats.org/drawingml/2006/main">
                  <a:graphicData uri="http://schemas.microsoft.com/office/word/2010/wordprocessingShape">
                    <wps:wsp>
                      <wps:cNvCnPr/>
                      <wps:spPr>
                        <a:xfrm>
                          <a:off x="0" y="0"/>
                          <a:ext cx="508635" cy="342265"/>
                        </a:xfrm>
                        <a:prstGeom prst="straightConnector1">
                          <a:avLst/>
                        </a:prstGeom>
                        <a:noFill/>
                        <a:ln w="57150" cap="flat" cmpd="sng" algn="ctr">
                          <a:solidFill>
                            <a:srgbClr val="00206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864" o:spid="_x0000_s1026" type="#_x0000_t32" alt="Title: Straight Arrow Connector - Description: Straight Arrow Connector" style="position:absolute;margin-left:131.1pt;margin-top:67.7pt;width:40.05pt;height:26.9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" strokecolor="#002060" strokeweight="4.5pt">
                <v:stroke endarrow="open"/>
              </v:shape>
            </w:pict>
          </mc:Fallback>
        </mc:AlternateContent>
      </w:r>
      <w:r w:rsidRPr="0087588A">
        <w:rPr>
          <w:rFonts w:asciiTheme="majorHAnsi" w:hAnsiTheme="majorHAnsi"/>
          <w:noProof/>
          <w:sz w:val="24"/>
        </w:rPr>
        <mc:AlternateContent>
          <mc:Choice Requires="wps">
            <w:drawing>
              <wp:anchor distT="0" distB="0" distL="114300" distR="114300" simplePos="0" relativeHeight="251323904" behindDoc="0" locked="0" layoutInCell="1" allowOverlap="1" wp14:anchorId="3F056B2F" wp14:editId="4DEDD11A">
                <wp:simplePos x="0" y="0"/>
                <wp:positionH relativeFrom="column">
                  <wp:posOffset>3418205</wp:posOffset>
                </wp:positionH>
                <wp:positionV relativeFrom="paragraph">
                  <wp:posOffset>939800</wp:posOffset>
                </wp:positionV>
                <wp:extent cx="339725" cy="267970"/>
                <wp:effectExtent l="19050" t="19050" r="79375" b="55880"/>
                <wp:wrapNone/>
                <wp:docPr id="10264" name="Straight Arrow Connector 10264" descr="Straight Arrow Connector" title="Straight Arrow Connector"/>
                <wp:cNvGraphicFramePr/>
                <a:graphic xmlns:a="http://schemas.openxmlformats.org/drawingml/2006/main">
                  <a:graphicData uri="http://schemas.microsoft.com/office/word/2010/wordprocessingShape">
                    <wps:wsp>
                      <wps:cNvCnPr/>
                      <wps:spPr>
                        <a:xfrm>
                          <a:off x="0" y="0"/>
                          <a:ext cx="339725" cy="267970"/>
                        </a:xfrm>
                        <a:prstGeom prst="straightConnector1">
                          <a:avLst/>
                        </a:prstGeom>
                        <a:noFill/>
                        <a:ln w="57150" cap="flat" cmpd="sng" algn="ctr">
                          <a:solidFill>
                            <a:srgbClr val="00206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264" o:spid="_x0000_s1026" type="#_x0000_t32" alt="Title: Straight Arrow Connector - Description: Straight Arrow Connector" style="position:absolute;margin-left:269.15pt;margin-top:74pt;width:26.75pt;height:21.1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" strokecolor="#002060" strokeweight="4.5pt">
                <v:stroke endarrow="open"/>
              </v:shape>
            </w:pict>
          </mc:Fallback>
        </mc:AlternateContent>
      </w:r>
      <w:r w:rsidR="00F216F5" w:rsidRPr="0087588A">
        <w:rPr>
          <w:rFonts w:asciiTheme="majorHAnsi" w:hAnsiTheme="majorHAnsi"/>
          <w:noProof/>
          <w:sz w:val="24"/>
          <w:bdr w:val="single" w:sz="4" w:space="0" w:color="auto"/>
        </w:rPr>
        <w:drawing>
          <wp:inline distT="0" distB="0" distL="0" distR="0" wp14:anchorId="377BA2EB" wp14:editId="1D25EE5C">
            <wp:extent cx="5371145" cy="3200400"/>
            <wp:effectExtent l="0" t="0" r="1270" b="0"/>
            <wp:docPr id="35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371145" cy="3200400"/>
                    </a:xfrm>
                    <a:prstGeom prst="rect">
                      <a:avLst/>
                    </a:prstGeom>
                    <a:noFill/>
                    <a:ln>
                      <a:noFill/>
                    </a:ln>
                    <a:extLst/>
                  </pic:spPr>
                </pic:pic>
              </a:graphicData>
            </a:graphic>
          </wp:inline>
        </w:drawing>
      </w:r>
    </w:p>
    <w:p w:rsidR="003F5646" w:rsidRPr="0087588A" w:rsidRDefault="003F5646" w:rsidP="003F5646">
      <w:pPr>
        <w:pStyle w:val="Caption"/>
        <w:jc w:val="center"/>
      </w:pPr>
      <w:bookmarkStart w:id="718" w:name="_Toc479683315"/>
      <w:bookmarkStart w:id="719" w:name="_Toc479632098"/>
      <w:bookmarkStart w:id="720" w:name="_Toc499543541"/>
      <w:r w:rsidRPr="0087588A">
        <w:t xml:space="preserve">Figure </w:t>
      </w:r>
      <w:fldSimple w:instr=" SEQ Figure \* ARABIC ">
        <w:r w:rsidR="00D1342B">
          <w:rPr>
            <w:noProof/>
          </w:rPr>
          <w:t>60</w:t>
        </w:r>
      </w:fldSimple>
      <w:r w:rsidRPr="0087588A">
        <w:t>:</w:t>
      </w:r>
      <w:r w:rsidRPr="0087588A">
        <w:rPr>
          <w:rFonts w:ascii="Arial" w:hAnsi="Arial"/>
          <w:b w:val="0"/>
          <w:sz w:val="18"/>
          <w:szCs w:val="18"/>
        </w:rPr>
        <w:t xml:space="preserve"> </w:t>
      </w:r>
      <w:r w:rsidRPr="0087588A">
        <w:t>LOC: Acute Adult subsets</w:t>
      </w:r>
      <w:bookmarkEnd w:id="718"/>
      <w:bookmarkEnd w:id="719"/>
      <w:bookmarkEnd w:id="720"/>
    </w:p>
    <w:p w:rsidR="003F5646" w:rsidRPr="0087588A" w:rsidRDefault="003F5646" w:rsidP="003F5646">
      <w:pPr>
        <w:pStyle w:val="Heading3"/>
      </w:pPr>
      <w:bookmarkStart w:id="721" w:name="_Toc479676091"/>
      <w:bookmarkStart w:id="722" w:name="_Toc479631826"/>
      <w:bookmarkStart w:id="723" w:name="_Toc499543793"/>
      <w:r w:rsidRPr="0087588A">
        <w:t>Changing a Subset Selection</w:t>
      </w:r>
      <w:bookmarkEnd w:id="721"/>
      <w:bookmarkEnd w:id="722"/>
      <w:bookmarkEnd w:id="723"/>
      <w:r w:rsidR="007F701D" w:rsidRPr="0087588A">
        <w:fldChar w:fldCharType="begin"/>
      </w:r>
      <w:r w:rsidR="007F701D" w:rsidRPr="0087588A">
        <w:instrText xml:space="preserve"> XE "</w:instrText>
      </w:r>
      <w:r w:rsidR="007F701D" w:rsidRPr="0087588A">
        <w:rPr>
          <w:sz w:val="20"/>
          <w:szCs w:val="20"/>
        </w:rPr>
        <w:instrText>Changing a Subset Selection</w:instrText>
      </w:r>
      <w:r w:rsidR="007F701D" w:rsidRPr="0087588A">
        <w:instrText xml:space="preserve">" \i </w:instrText>
      </w:r>
      <w:r w:rsidR="007F701D" w:rsidRPr="0087588A">
        <w:fldChar w:fldCharType="end"/>
      </w:r>
    </w:p>
    <w:p w:rsidR="003F5646" w:rsidRPr="0087588A" w:rsidRDefault="003F5646" w:rsidP="003F5646">
      <w:pPr>
        <w:rPr>
          <w:sz w:val="24"/>
        </w:rPr>
      </w:pPr>
      <w:r w:rsidRPr="0087588A">
        <w:rPr>
          <w:sz w:val="24"/>
        </w:rPr>
        <w:t xml:space="preserve">To change a Subset selection, </w:t>
      </w:r>
      <w:r w:rsidRPr="0087588A">
        <w:rPr>
          <w:i/>
          <w:sz w:val="24"/>
        </w:rPr>
        <w:t>click</w:t>
      </w:r>
      <w:r w:rsidRPr="0087588A">
        <w:rPr>
          <w:sz w:val="24"/>
        </w:rPr>
        <w:t xml:space="preserve"> the </w:t>
      </w:r>
      <w:r w:rsidRPr="0087588A">
        <w:rPr>
          <w:b/>
          <w:sz w:val="24"/>
        </w:rPr>
        <w:t>Change Subset</w:t>
      </w:r>
      <w:r w:rsidRPr="0087588A">
        <w:rPr>
          <w:sz w:val="24"/>
        </w:rPr>
        <w:t xml:space="preserve"> button in the center of the LOC note:</w:t>
      </w:r>
    </w:p>
    <w:p w:rsidR="003F5646" w:rsidRPr="0087588A" w:rsidRDefault="003F5646" w:rsidP="003F5646"/>
    <w:p w:rsidR="003F5646" w:rsidRPr="0087588A" w:rsidRDefault="0034700D" w:rsidP="003F5646">
      <w:r w:rsidRPr="0034700D">
        <w:rPr>
          <w:noProof/>
        </w:rPr>
        <w:t xml:space="preserve"> </w:t>
      </w:r>
      <w:r>
        <w:rPr>
          <w:noProof/>
        </w:rPr>
        <w:drawing>
          <wp:inline distT="0" distB="0" distL="0" distR="0" wp14:anchorId="485DA2E4" wp14:editId="4B3EDF6B">
            <wp:extent cx="1066800" cy="352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066800" cy="352425"/>
                    </a:xfrm>
                    <a:prstGeom prst="rect">
                      <a:avLst/>
                    </a:prstGeom>
                  </pic:spPr>
                </pic:pic>
              </a:graphicData>
            </a:graphic>
          </wp:inline>
        </w:drawing>
      </w:r>
    </w:p>
    <w:p w:rsidR="003F5646" w:rsidRPr="0087588A" w:rsidRDefault="003F5646" w:rsidP="003F5646"/>
    <w:p w:rsidR="00F216F5" w:rsidRPr="0087588A" w:rsidRDefault="00D245DE" w:rsidP="00712071">
      <w:pPr>
        <w:jc w:val="center"/>
      </w:pPr>
      <w:r w:rsidRPr="0087588A">
        <w:rPr>
          <w:noProof/>
        </w:rPr>
        <w:lastRenderedPageBreak/>
        <mc:AlternateContent>
          <mc:Choice Requires="wps">
            <w:drawing>
              <wp:anchor distT="0" distB="0" distL="114300" distR="114300" simplePos="0" relativeHeight="251371008" behindDoc="0" locked="0" layoutInCell="1" allowOverlap="1" wp14:anchorId="494E4A61" wp14:editId="5B88387D">
                <wp:simplePos x="0" y="0"/>
                <wp:positionH relativeFrom="column">
                  <wp:posOffset>1910715</wp:posOffset>
                </wp:positionH>
                <wp:positionV relativeFrom="paragraph">
                  <wp:posOffset>634365</wp:posOffset>
                </wp:positionV>
                <wp:extent cx="579888" cy="324952"/>
                <wp:effectExtent l="0" t="0" r="10795" b="18415"/>
                <wp:wrapNone/>
                <wp:docPr id="72" name="Oval 72" descr="Oval" title="Oval"/>
                <wp:cNvGraphicFramePr/>
                <a:graphic xmlns:a="http://schemas.openxmlformats.org/drawingml/2006/main">
                  <a:graphicData uri="http://schemas.microsoft.com/office/word/2010/wordprocessingShape">
                    <wps:wsp>
                      <wps:cNvSpPr/>
                      <wps:spPr>
                        <a:xfrm flipV="1">
                          <a:off x="0" y="0"/>
                          <a:ext cx="579888" cy="324952"/>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2" o:spid="_x0000_s1026" alt="Title: Oval - Description: Oval" style="position:absolute;margin-left:150.45pt;margin-top:49.95pt;width:45.65pt;height:25.6pt;flip:y;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" filled="f" strokecolor="red" strokeweight="2pt">
                <v:stroke dashstyle="3 1"/>
              </v:oval>
            </w:pict>
          </mc:Fallback>
        </mc:AlternateContent>
      </w:r>
      <w:r w:rsidR="00F216F5" w:rsidRPr="0087588A">
        <w:rPr>
          <w:noProof/>
          <w:bdr w:val="single" w:sz="4" w:space="0" w:color="auto"/>
        </w:rPr>
        <w:drawing>
          <wp:inline distT="0" distB="0" distL="0" distR="0" wp14:anchorId="13EBF7AB" wp14:editId="5E890FF2">
            <wp:extent cx="4925836" cy="2868034"/>
            <wp:effectExtent l="0" t="0" r="8255" b="8890"/>
            <wp:docPr id="3584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925836" cy="2868034"/>
                    </a:xfrm>
                    <a:prstGeom prst="rect">
                      <a:avLst/>
                    </a:prstGeom>
                    <a:noFill/>
                    <a:ln>
                      <a:noFill/>
                    </a:ln>
                    <a:extLst>
                      <a:ext uri="{53640926-AAD7-44D8-BBD7-CCE9431645EC}">
                        <a14:shadowObscured xmlns:a14="http://schemas.microsoft.com/office/drawing/2010/main"/>
                      </a:ext>
                    </a:extLst>
                  </pic:spPr>
                </pic:pic>
              </a:graphicData>
            </a:graphic>
          </wp:inline>
        </w:drawing>
      </w:r>
    </w:p>
    <w:p w:rsidR="00C25930" w:rsidRPr="0087588A" w:rsidRDefault="00C25930" w:rsidP="00C25930">
      <w:pPr>
        <w:pStyle w:val="Caption"/>
        <w:jc w:val="center"/>
      </w:pPr>
      <w:bookmarkStart w:id="724" w:name="_Toc479683316"/>
      <w:bookmarkStart w:id="725" w:name="_Toc479632099"/>
      <w:bookmarkStart w:id="726" w:name="_Toc499543542"/>
      <w:r w:rsidRPr="0087588A">
        <w:t xml:space="preserve">Figure </w:t>
      </w:r>
      <w:fldSimple w:instr=" SEQ Figure \* ARABIC ">
        <w:r w:rsidR="00D1342B">
          <w:rPr>
            <w:noProof/>
          </w:rPr>
          <w:t>61</w:t>
        </w:r>
      </w:fldSimple>
      <w:r w:rsidRPr="0087588A">
        <w:t>:</w:t>
      </w:r>
      <w:r w:rsidRPr="0087588A">
        <w:rPr>
          <w:rFonts w:ascii="Arial" w:eastAsia="Arial Unicode MS" w:hAnsi="Arial"/>
          <w:b w:val="0"/>
          <w:color w:val="000000"/>
          <w:sz w:val="18"/>
          <w:szCs w:val="18"/>
          <w:lang w:eastAsia="x-none"/>
        </w:rPr>
        <w:t xml:space="preserve"> </w:t>
      </w:r>
      <w:r w:rsidRPr="0087588A">
        <w:t>Change Subset Button</w:t>
      </w:r>
      <w:bookmarkEnd w:id="724"/>
      <w:bookmarkEnd w:id="725"/>
      <w:bookmarkEnd w:id="726"/>
    </w:p>
    <w:p w:rsidR="00C25930" w:rsidRPr="0087588A" w:rsidRDefault="00C25930" w:rsidP="00C25930">
      <w:pPr>
        <w:spacing w:before="120"/>
        <w:rPr>
          <w:sz w:val="24"/>
          <w:lang w:eastAsia="x-none"/>
        </w:rPr>
      </w:pPr>
      <w:r w:rsidRPr="0087588A">
        <w:rPr>
          <w:sz w:val="24"/>
        </w:rPr>
        <w:t>The followi</w:t>
      </w:r>
      <w:r w:rsidR="00B51FD5" w:rsidRPr="0087588A">
        <w:rPr>
          <w:sz w:val="24"/>
        </w:rPr>
        <w:t xml:space="preserve">ng message as shown in Figure </w:t>
      </w:r>
      <w:r w:rsidR="00D1342B" w:rsidRPr="0087588A">
        <w:rPr>
          <w:sz w:val="24"/>
        </w:rPr>
        <w:t>6</w:t>
      </w:r>
      <w:r w:rsidR="00D1342B">
        <w:rPr>
          <w:sz w:val="24"/>
        </w:rPr>
        <w:t>2</w:t>
      </w:r>
      <w:r w:rsidR="00D1342B" w:rsidRPr="0087588A">
        <w:rPr>
          <w:sz w:val="24"/>
        </w:rPr>
        <w:t xml:space="preserve"> </w:t>
      </w:r>
      <w:r w:rsidRPr="0087588A">
        <w:rPr>
          <w:sz w:val="24"/>
        </w:rPr>
        <w:t xml:space="preserve">displays, </w:t>
      </w:r>
      <w:r w:rsidRPr="0087588A">
        <w:rPr>
          <w:b/>
          <w:sz w:val="24"/>
          <w:lang w:val="x-none" w:eastAsia="x-none"/>
        </w:rPr>
        <w:t>“</w:t>
      </w:r>
      <w:r w:rsidRPr="0087588A">
        <w:rPr>
          <w:sz w:val="24"/>
          <w:lang w:val="x-none" w:eastAsia="x-none"/>
        </w:rPr>
        <w:t>Changing subsets will erase all criteria point selections, reviewer notes, and the review outcome. Would you like to change subsets?”</w:t>
      </w:r>
    </w:p>
    <w:p w:rsidR="00C25930" w:rsidRPr="0087588A" w:rsidRDefault="00C25930" w:rsidP="00A57AE8"/>
    <w:p w:rsidR="00C25930" w:rsidRPr="0087588A" w:rsidRDefault="00A57AE8" w:rsidP="00A57AE8">
      <w:pPr>
        <w:jc w:val="center"/>
      </w:pPr>
      <w:r w:rsidRPr="0087588A">
        <w:rPr>
          <w:rFonts w:asciiTheme="majorHAnsi" w:hAnsiTheme="majorHAnsi"/>
          <w:noProof/>
          <w:sz w:val="24"/>
          <w:bdr w:val="single" w:sz="4" w:space="0" w:color="auto"/>
        </w:rPr>
        <w:drawing>
          <wp:inline distT="0" distB="0" distL="0" distR="0" wp14:anchorId="5D4AFC78" wp14:editId="20C47764">
            <wp:extent cx="4023360" cy="2206363"/>
            <wp:effectExtent l="0" t="0" r="0" b="3810"/>
            <wp:docPr id="10255" name="Picture 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4023360" cy="2206363"/>
                    </a:xfrm>
                    <a:prstGeom prst="rect">
                      <a:avLst/>
                    </a:prstGeom>
                    <a:ln>
                      <a:noFill/>
                    </a:ln>
                    <a:extLst>
                      <a:ext uri="{53640926-AAD7-44D8-BBD7-CCE9431645EC}">
                        <a14:shadowObscured xmlns:a14="http://schemas.microsoft.com/office/drawing/2010/main"/>
                      </a:ext>
                    </a:extLst>
                  </pic:spPr>
                </pic:pic>
              </a:graphicData>
            </a:graphic>
          </wp:inline>
        </w:drawing>
      </w:r>
    </w:p>
    <w:p w:rsidR="00C25930" w:rsidRPr="0087588A" w:rsidRDefault="00C25930" w:rsidP="00C25930">
      <w:pPr>
        <w:pStyle w:val="Caption"/>
        <w:jc w:val="center"/>
      </w:pPr>
      <w:bookmarkStart w:id="727" w:name="_Toc479683317"/>
      <w:bookmarkStart w:id="728" w:name="_Toc479632100"/>
      <w:bookmarkStart w:id="729" w:name="_Toc499543543"/>
      <w:r w:rsidRPr="0087588A">
        <w:t xml:space="preserve">Figure </w:t>
      </w:r>
      <w:fldSimple w:instr=" SEQ Figure \* ARABIC ">
        <w:r w:rsidR="00D1342B">
          <w:rPr>
            <w:noProof/>
          </w:rPr>
          <w:t>62</w:t>
        </w:r>
      </w:fldSimple>
      <w:r w:rsidRPr="0087588A">
        <w:t>:</w:t>
      </w:r>
      <w:r w:rsidRPr="0087588A">
        <w:rPr>
          <w:rFonts w:ascii="Arial" w:hAnsi="Arial"/>
          <w:b w:val="0"/>
          <w:sz w:val="18"/>
          <w:szCs w:val="18"/>
          <w:lang w:eastAsia="x-none"/>
        </w:rPr>
        <w:t xml:space="preserve"> </w:t>
      </w:r>
      <w:r w:rsidRPr="0087588A">
        <w:t>Change Subset pop-up confirmation box</w:t>
      </w:r>
      <w:bookmarkEnd w:id="727"/>
      <w:bookmarkEnd w:id="728"/>
      <w:bookmarkEnd w:id="729"/>
    </w:p>
    <w:p w:rsidR="00C25930" w:rsidRPr="0087588A" w:rsidRDefault="00C25930" w:rsidP="00C25930">
      <w:pPr>
        <w:keepNext/>
        <w:rPr>
          <w:sz w:val="24"/>
          <w:lang w:eastAsia="x-none"/>
        </w:rPr>
      </w:pPr>
      <w:r w:rsidRPr="0087588A">
        <w:rPr>
          <w:i/>
          <w:sz w:val="24"/>
          <w:lang w:val="x-none" w:eastAsia="x-none"/>
        </w:rPr>
        <w:t>Click</w:t>
      </w:r>
      <w:r w:rsidRPr="0087588A">
        <w:rPr>
          <w:sz w:val="24"/>
          <w:lang w:eastAsia="x-none"/>
        </w:rPr>
        <w:t xml:space="preserve">ing </w:t>
      </w:r>
      <w:r w:rsidRPr="0087588A">
        <w:rPr>
          <w:sz w:val="24"/>
          <w:lang w:val="x-none" w:eastAsia="x-none"/>
        </w:rPr>
        <w:t xml:space="preserve">the </w:t>
      </w:r>
      <w:r w:rsidRPr="0087588A">
        <w:rPr>
          <w:b/>
          <w:sz w:val="24"/>
          <w:lang w:val="x-none" w:eastAsia="x-none"/>
        </w:rPr>
        <w:t>Yes</w:t>
      </w:r>
      <w:r w:rsidRPr="0087588A">
        <w:rPr>
          <w:sz w:val="24"/>
          <w:lang w:val="x-none" w:eastAsia="x-none"/>
        </w:rPr>
        <w:t xml:space="preserve"> button</w:t>
      </w:r>
      <w:r w:rsidRPr="0087588A">
        <w:rPr>
          <w:sz w:val="24"/>
          <w:lang w:eastAsia="x-none"/>
        </w:rPr>
        <w:t xml:space="preserve"> returns you to the screen containing the list of subsets where you may select a different subset.</w:t>
      </w:r>
    </w:p>
    <w:p w:rsidR="00C25930" w:rsidRPr="0087588A" w:rsidRDefault="00C25930" w:rsidP="00C25930">
      <w:pPr>
        <w:keepNext/>
        <w:rPr>
          <w:rFonts w:asciiTheme="majorHAnsi" w:hAnsiTheme="majorHAnsi"/>
          <w:sz w:val="24"/>
          <w:lang w:eastAsia="x-none"/>
        </w:rPr>
      </w:pPr>
    </w:p>
    <w:p w:rsidR="00C25930" w:rsidRPr="0087588A" w:rsidRDefault="00C25930" w:rsidP="00C25930">
      <w:pPr>
        <w:keepNext/>
        <w:rPr>
          <w:sz w:val="24"/>
        </w:rPr>
      </w:pPr>
      <w:r w:rsidRPr="0087588A">
        <w:rPr>
          <w:sz w:val="24"/>
        </w:rPr>
        <w:t xml:space="preserve">Use your mouse to highlight and select a different subset from the list (such as </w:t>
      </w:r>
      <w:r w:rsidR="00511608" w:rsidRPr="0087588A">
        <w:rPr>
          <w:sz w:val="24"/>
        </w:rPr>
        <w:t>Chronic Obstructive Pulmonary Disease (</w:t>
      </w:r>
      <w:r w:rsidRPr="0087588A">
        <w:rPr>
          <w:sz w:val="24"/>
        </w:rPr>
        <w:t xml:space="preserve">COPD). Doing this will change the screen content and allow you to either select an episode day for the new subset or view the corresponding subset note. </w:t>
      </w:r>
    </w:p>
    <w:p w:rsidR="00C25930" w:rsidRPr="0087588A" w:rsidRDefault="00C25930" w:rsidP="00A57AE8"/>
    <w:p w:rsidR="00C25930" w:rsidRPr="0087588A" w:rsidRDefault="00F216F5" w:rsidP="00712071">
      <w:pPr>
        <w:jc w:val="center"/>
      </w:pPr>
      <w:r w:rsidRPr="0087588A">
        <w:rPr>
          <w:rFonts w:asciiTheme="majorHAnsi" w:hAnsiTheme="majorHAnsi"/>
          <w:noProof/>
          <w:sz w:val="24"/>
          <w:bdr w:val="single" w:sz="4" w:space="0" w:color="auto"/>
        </w:rPr>
        <w:lastRenderedPageBreak/>
        <w:drawing>
          <wp:inline distT="0" distB="0" distL="0" distR="0" wp14:anchorId="6EABB5FF" wp14:editId="4C71D72B">
            <wp:extent cx="4671029" cy="2225349"/>
            <wp:effectExtent l="0" t="0" r="0" b="3810"/>
            <wp:docPr id="10257" name="Picture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71029" cy="2225349"/>
                    </a:xfrm>
                    <a:prstGeom prst="rect">
                      <a:avLst/>
                    </a:prstGeom>
                  </pic:spPr>
                </pic:pic>
              </a:graphicData>
            </a:graphic>
          </wp:inline>
        </w:drawing>
      </w:r>
    </w:p>
    <w:p w:rsidR="00C25930" w:rsidRPr="0087588A" w:rsidRDefault="00C25930" w:rsidP="00C25930">
      <w:pPr>
        <w:pStyle w:val="Caption"/>
        <w:jc w:val="center"/>
      </w:pPr>
      <w:bookmarkStart w:id="730" w:name="_Toc479683318"/>
      <w:bookmarkStart w:id="731" w:name="_Toc479632101"/>
      <w:bookmarkStart w:id="732" w:name="_Toc499543544"/>
      <w:r w:rsidRPr="0087588A">
        <w:t xml:space="preserve">Figure </w:t>
      </w:r>
      <w:fldSimple w:instr=" SEQ Figure \* ARABIC ">
        <w:r w:rsidR="00DC56B3">
          <w:rPr>
            <w:noProof/>
          </w:rPr>
          <w:t>63</w:t>
        </w:r>
      </w:fldSimple>
      <w:r w:rsidRPr="0087588A">
        <w:t>:</w:t>
      </w:r>
      <w:r w:rsidRPr="0087588A">
        <w:rPr>
          <w:rFonts w:ascii="Arial" w:hAnsi="Arial"/>
          <w:b w:val="0"/>
          <w:sz w:val="18"/>
          <w:szCs w:val="18"/>
        </w:rPr>
        <w:t xml:space="preserve"> </w:t>
      </w:r>
      <w:r w:rsidRPr="0087588A">
        <w:t>Return to Subset list</w:t>
      </w:r>
      <w:bookmarkEnd w:id="730"/>
      <w:bookmarkEnd w:id="731"/>
      <w:bookmarkEnd w:id="732"/>
    </w:p>
    <w:p w:rsidR="00C25930" w:rsidRPr="0087588A" w:rsidRDefault="00C25930" w:rsidP="00C25930">
      <w:pPr>
        <w:keepNext/>
        <w:rPr>
          <w:sz w:val="24"/>
        </w:rPr>
      </w:pPr>
      <w:r w:rsidRPr="0087588A">
        <w:rPr>
          <w:sz w:val="24"/>
        </w:rPr>
        <w:t xml:space="preserve">Clicking on the </w:t>
      </w:r>
      <w:r w:rsidRPr="0087588A">
        <w:rPr>
          <w:b/>
          <w:sz w:val="24"/>
        </w:rPr>
        <w:t>COPD</w:t>
      </w:r>
      <w:r w:rsidRPr="0087588A">
        <w:rPr>
          <w:sz w:val="24"/>
        </w:rPr>
        <w:t xml:space="preserve"> subset updates the content to display the episode days available for the COPD subset</w:t>
      </w:r>
      <w:r w:rsidR="00142944" w:rsidRPr="0087588A">
        <w:rPr>
          <w:sz w:val="24"/>
        </w:rPr>
        <w:t xml:space="preserve">. </w:t>
      </w:r>
      <w:r w:rsidRPr="0087588A">
        <w:rPr>
          <w:sz w:val="24"/>
        </w:rPr>
        <w:t>The subset description at the top of the navigation pane also updates to the newly selected subset.</w:t>
      </w:r>
      <w:r w:rsidR="00DF273B" w:rsidRPr="0087588A">
        <w:rPr>
          <w:sz w:val="24"/>
        </w:rPr>
        <w:t xml:space="preserve"> </w:t>
      </w:r>
    </w:p>
    <w:p w:rsidR="00F216F5" w:rsidRPr="0087588A" w:rsidRDefault="00F216F5" w:rsidP="00C25930">
      <w:pPr>
        <w:keepNext/>
        <w:rPr>
          <w:sz w:val="24"/>
        </w:rPr>
      </w:pPr>
    </w:p>
    <w:p w:rsidR="00C25930" w:rsidRPr="0087588A" w:rsidRDefault="00F216F5" w:rsidP="00712071">
      <w:pPr>
        <w:jc w:val="center"/>
      </w:pPr>
      <w:r w:rsidRPr="0087588A">
        <w:rPr>
          <w:rFonts w:asciiTheme="majorHAnsi" w:hAnsiTheme="majorHAnsi"/>
          <w:noProof/>
          <w:sz w:val="24"/>
          <w:bdr w:val="single" w:sz="4" w:space="0" w:color="auto"/>
        </w:rPr>
        <w:drawing>
          <wp:inline distT="0" distB="0" distL="0" distR="0" wp14:anchorId="7C14EBCD" wp14:editId="49A718B9">
            <wp:extent cx="3485703" cy="2554989"/>
            <wp:effectExtent l="0" t="0" r="635" b="0"/>
            <wp:docPr id="10262" name="Picture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485703" cy="2554989"/>
                    </a:xfrm>
                    <a:prstGeom prst="rect">
                      <a:avLst/>
                    </a:prstGeom>
                  </pic:spPr>
                </pic:pic>
              </a:graphicData>
            </a:graphic>
          </wp:inline>
        </w:drawing>
      </w:r>
    </w:p>
    <w:p w:rsidR="00C25930" w:rsidRPr="0087588A" w:rsidRDefault="00C25930" w:rsidP="00C25930">
      <w:pPr>
        <w:pStyle w:val="Caption"/>
        <w:jc w:val="center"/>
      </w:pPr>
      <w:bookmarkStart w:id="733" w:name="_Toc479683319"/>
      <w:bookmarkStart w:id="734" w:name="_Toc479632102"/>
      <w:bookmarkStart w:id="735" w:name="_Toc499543545"/>
      <w:r w:rsidRPr="0087588A">
        <w:t xml:space="preserve">Figure </w:t>
      </w:r>
      <w:fldSimple w:instr=" SEQ Figure \* ARABIC ">
        <w:r w:rsidR="00DC56B3">
          <w:rPr>
            <w:noProof/>
          </w:rPr>
          <w:t>64</w:t>
        </w:r>
      </w:fldSimple>
      <w:r w:rsidRPr="0087588A">
        <w:t xml:space="preserve">: </w:t>
      </w:r>
      <w:r w:rsidR="003804DC" w:rsidRPr="0087588A">
        <w:t>Changed to COPD subset</w:t>
      </w:r>
      <w:bookmarkEnd w:id="733"/>
      <w:bookmarkEnd w:id="734"/>
      <w:bookmarkEnd w:id="735"/>
      <w:r w:rsidR="003804DC" w:rsidRPr="0087588A" w:rsidDel="003804DC">
        <w:t xml:space="preserve"> </w:t>
      </w:r>
    </w:p>
    <w:p w:rsidR="003804DC" w:rsidRPr="0087588A" w:rsidRDefault="003804DC" w:rsidP="003804DC">
      <w:pPr>
        <w:rPr>
          <w:sz w:val="24"/>
        </w:rPr>
      </w:pPr>
      <w:r w:rsidRPr="0087588A">
        <w:rPr>
          <w:sz w:val="24"/>
        </w:rPr>
        <w:t xml:space="preserve">When the new subset is selected, you can open the subset review note for the new subset to determine if it appropriate to use by clicking on the version box at the top of the navigation pane. </w:t>
      </w:r>
    </w:p>
    <w:p w:rsidR="003804DC" w:rsidRPr="0087588A" w:rsidRDefault="003804DC" w:rsidP="003804DC">
      <w:pPr>
        <w:rPr>
          <w:rFonts w:asciiTheme="majorHAnsi" w:hAnsiTheme="majorHAnsi"/>
          <w:b/>
          <w:sz w:val="24"/>
        </w:rPr>
      </w:pPr>
    </w:p>
    <w:p w:rsidR="003804DC" w:rsidRPr="0087588A" w:rsidRDefault="003804DC" w:rsidP="003804DC">
      <w:pPr>
        <w:rPr>
          <w:rFonts w:asciiTheme="majorHAnsi" w:hAnsiTheme="majorHAnsi"/>
          <w:b/>
          <w:sz w:val="24"/>
        </w:rPr>
      </w:pPr>
      <w:r w:rsidRPr="0087588A">
        <w:rPr>
          <w:sz w:val="24"/>
        </w:rPr>
        <w:t>The Episode Day Menu will update to reflect appropriate days of review for the new subset.</w:t>
      </w:r>
    </w:p>
    <w:p w:rsidR="003804DC" w:rsidRPr="0087588A" w:rsidRDefault="003804DC" w:rsidP="00151EB6">
      <w:pPr>
        <w:jc w:val="center"/>
        <w:rPr>
          <w:rFonts w:asciiTheme="majorHAnsi" w:hAnsiTheme="majorHAnsi"/>
          <w:b/>
          <w:sz w:val="24"/>
        </w:rPr>
      </w:pPr>
    </w:p>
    <w:p w:rsidR="003804DC" w:rsidRPr="0087588A" w:rsidRDefault="003804DC" w:rsidP="00151EB6">
      <w:pPr>
        <w:jc w:val="center"/>
        <w:rPr>
          <w:rFonts w:asciiTheme="majorHAnsi" w:hAnsiTheme="majorHAnsi"/>
          <w:b/>
          <w:sz w:val="24"/>
        </w:rPr>
      </w:pPr>
      <w:r w:rsidRPr="0087588A">
        <w:rPr>
          <w:rFonts w:asciiTheme="majorHAnsi" w:hAnsiTheme="majorHAnsi"/>
          <w:noProof/>
          <w:sz w:val="24"/>
          <w:bdr w:val="single" w:sz="4" w:space="0" w:color="auto"/>
        </w:rPr>
        <w:lastRenderedPageBreak/>
        <w:drawing>
          <wp:inline distT="0" distB="0" distL="0" distR="0" wp14:anchorId="0A63DE52" wp14:editId="3454B09A">
            <wp:extent cx="4140561" cy="2111433"/>
            <wp:effectExtent l="0" t="0" r="0" b="3175"/>
            <wp:docPr id="10265" name="Picture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40561" cy="2111433"/>
                    </a:xfrm>
                    <a:prstGeom prst="rect">
                      <a:avLst/>
                    </a:prstGeom>
                  </pic:spPr>
                </pic:pic>
              </a:graphicData>
            </a:graphic>
          </wp:inline>
        </w:drawing>
      </w:r>
    </w:p>
    <w:p w:rsidR="003804DC" w:rsidRPr="0087588A" w:rsidRDefault="00151EB6" w:rsidP="00151EB6">
      <w:pPr>
        <w:pStyle w:val="Caption"/>
        <w:jc w:val="center"/>
        <w:rPr>
          <w:sz w:val="24"/>
        </w:rPr>
      </w:pPr>
      <w:bookmarkStart w:id="736" w:name="_Toc479683320"/>
      <w:bookmarkStart w:id="737" w:name="_Toc479632103"/>
      <w:bookmarkStart w:id="738" w:name="_Toc499543546"/>
      <w:r w:rsidRPr="0087588A">
        <w:t xml:space="preserve">Figure </w:t>
      </w:r>
      <w:fldSimple w:instr=" SEQ Figure \* ARABIC ">
        <w:r w:rsidR="00DC56B3">
          <w:rPr>
            <w:noProof/>
          </w:rPr>
          <w:t>65</w:t>
        </w:r>
      </w:fldSimple>
      <w:r w:rsidRPr="0087588A">
        <w:t>: Episode Day Menu reflects days of review for new subset</w:t>
      </w:r>
      <w:bookmarkEnd w:id="736"/>
      <w:bookmarkEnd w:id="737"/>
      <w:bookmarkEnd w:id="738"/>
    </w:p>
    <w:p w:rsidR="00C25930" w:rsidRPr="0087588A" w:rsidRDefault="00C25930" w:rsidP="00C25930">
      <w:pPr>
        <w:rPr>
          <w:sz w:val="24"/>
        </w:rPr>
      </w:pPr>
      <w:r w:rsidRPr="0087588A">
        <w:rPr>
          <w:sz w:val="24"/>
        </w:rPr>
        <w:t>You can begin a review with the new subset by selecting an episode day from the navigation pane. The change subset function may be repeated until the most appropriate subset for the clinical review is found.</w:t>
      </w:r>
    </w:p>
    <w:p w:rsidR="00C25930" w:rsidRPr="0087588A" w:rsidRDefault="003E1911" w:rsidP="00C25930">
      <w:pPr>
        <w:pStyle w:val="Heading2"/>
      </w:pPr>
      <w:r w:rsidRPr="0087588A">
        <w:t xml:space="preserve"> </w:t>
      </w:r>
      <w:bookmarkStart w:id="739" w:name="_Toc479676092"/>
      <w:bookmarkStart w:id="740" w:name="_Toc479631827"/>
      <w:bookmarkStart w:id="741" w:name="_Toc499543794"/>
      <w:r w:rsidR="00C25930" w:rsidRPr="0087588A">
        <w:t>Keyword</w:t>
      </w:r>
      <w:r w:rsidR="008E1EAA" w:rsidRPr="0087588A">
        <w:t>/</w:t>
      </w:r>
      <w:r w:rsidR="00C25930" w:rsidRPr="0087588A">
        <w:t>Medical Code Search and Instruction Notes</w:t>
      </w:r>
      <w:bookmarkEnd w:id="739"/>
      <w:bookmarkEnd w:id="740"/>
      <w:bookmarkEnd w:id="741"/>
      <w:r w:rsidR="007F701D" w:rsidRPr="0087588A">
        <w:fldChar w:fldCharType="begin"/>
      </w:r>
      <w:r w:rsidR="007F701D" w:rsidRPr="0087588A">
        <w:instrText xml:space="preserve"> XE "</w:instrText>
      </w:r>
      <w:r w:rsidR="007F701D" w:rsidRPr="0087588A">
        <w:rPr>
          <w:spacing w:val="-1"/>
          <w:sz w:val="20"/>
        </w:rPr>
        <w:instrText>Keyword</w:instrText>
      </w:r>
      <w:r w:rsidR="007F701D" w:rsidRPr="0087588A">
        <w:instrText xml:space="preserve"> </w:instrText>
      </w:r>
      <w:r w:rsidR="007F701D" w:rsidRPr="0087588A">
        <w:rPr>
          <w:spacing w:val="-1"/>
          <w:sz w:val="20"/>
        </w:rPr>
        <w:instrText>and Medical Code Search and Instruction Notes</w:instrText>
      </w:r>
      <w:r w:rsidR="007F701D" w:rsidRPr="0087588A">
        <w:instrText xml:space="preserve">" </w:instrText>
      </w:r>
      <w:r w:rsidR="007F701D" w:rsidRPr="0087588A">
        <w:fldChar w:fldCharType="end"/>
      </w:r>
    </w:p>
    <w:p w:rsidR="00C25930" w:rsidRPr="0087588A" w:rsidRDefault="00C25930" w:rsidP="00A57AE8">
      <w:pPr>
        <w:rPr>
          <w:sz w:val="24"/>
        </w:rPr>
      </w:pPr>
      <w:r w:rsidRPr="0087588A">
        <w:rPr>
          <w:sz w:val="24"/>
        </w:rPr>
        <w:t>Use this feature to search for InterQual</w:t>
      </w:r>
      <w:r w:rsidRPr="0087588A">
        <w:rPr>
          <w:sz w:val="24"/>
          <w:vertAlign w:val="superscript"/>
        </w:rPr>
        <w:t>®</w:t>
      </w:r>
      <w:r w:rsidRPr="0087588A">
        <w:rPr>
          <w:sz w:val="24"/>
        </w:rPr>
        <w:t xml:space="preserve"> Medical Criteria Product subsets using Keywords and Medical Codes. The Keyword search feature is handy when users are not sure which subset to use for an admitting diagnosis. The Medical Code search feature is handy in cases where concurrent coding has been done (i.e., a patient stay gets an ICD code upon admission, and that code is changed concurrently as the diagnosis changes).</w:t>
      </w:r>
    </w:p>
    <w:p w:rsidR="00C25930" w:rsidRPr="0087588A" w:rsidRDefault="00C25930" w:rsidP="00A57AE8">
      <w:pPr>
        <w:rPr>
          <w:sz w:val="24"/>
        </w:rPr>
      </w:pPr>
    </w:p>
    <w:p w:rsidR="00C25930" w:rsidRPr="0087588A" w:rsidRDefault="00C25930" w:rsidP="00C25930">
      <w:pPr>
        <w:keepNext/>
        <w:rPr>
          <w:sz w:val="24"/>
        </w:rPr>
      </w:pPr>
      <w:r w:rsidRPr="0087588A">
        <w:rPr>
          <w:sz w:val="24"/>
        </w:rPr>
        <w:t>Type the desired Keyword or Medical code into the field and click Find Subsets to generate a list of subsets relative to your entry</w:t>
      </w:r>
      <w:r w:rsidR="00142944" w:rsidRPr="0087588A">
        <w:rPr>
          <w:sz w:val="24"/>
        </w:rPr>
        <w:t xml:space="preserve">. </w:t>
      </w:r>
      <w:r w:rsidRPr="0087588A">
        <w:rPr>
          <w:sz w:val="24"/>
        </w:rPr>
        <w:t>If a Keyword or Medical Code search produces no results, the message “No Subsets Found” displays. Use commas between multiple Keywords and Medical Codes to receive the best results.</w:t>
      </w:r>
    </w:p>
    <w:p w:rsidR="00C25930" w:rsidRPr="0087588A" w:rsidRDefault="00C25930" w:rsidP="00C25930">
      <w:pPr>
        <w:keepNext/>
        <w:rPr>
          <w:sz w:val="24"/>
        </w:rPr>
      </w:pPr>
    </w:p>
    <w:p w:rsidR="00C25930" w:rsidRPr="0087588A" w:rsidRDefault="00C25930" w:rsidP="00C25930">
      <w:pPr>
        <w:rPr>
          <w:sz w:val="24"/>
        </w:rPr>
      </w:pPr>
      <w:r w:rsidRPr="0087588A">
        <w:rPr>
          <w:sz w:val="24"/>
        </w:rPr>
        <w:t>Subset notes provide guidance on subset selection</w:t>
      </w:r>
      <w:r w:rsidR="00142944" w:rsidRPr="0087588A">
        <w:rPr>
          <w:sz w:val="24"/>
        </w:rPr>
        <w:t xml:space="preserve">. </w:t>
      </w:r>
      <w:r w:rsidRPr="0087588A">
        <w:rPr>
          <w:sz w:val="24"/>
        </w:rPr>
        <w:t xml:space="preserve">Depending on the subset chosen, information on evaluation, standard treatment options, and level of care </w:t>
      </w:r>
      <w:r w:rsidR="00C54D96" w:rsidRPr="0087588A">
        <w:rPr>
          <w:sz w:val="24"/>
        </w:rPr>
        <w:t xml:space="preserve">(LOC) </w:t>
      </w:r>
      <w:r w:rsidRPr="0087588A">
        <w:rPr>
          <w:sz w:val="24"/>
        </w:rPr>
        <w:t>are found.</w:t>
      </w:r>
    </w:p>
    <w:p w:rsidR="00C25930" w:rsidRPr="0087588A" w:rsidRDefault="00C25930" w:rsidP="00C25930">
      <w:pPr>
        <w:pStyle w:val="BodyText"/>
        <w:jc w:val="center"/>
      </w:pPr>
      <w:r w:rsidRPr="0087588A">
        <w:rPr>
          <w:rFonts w:asciiTheme="majorHAnsi" w:hAnsiTheme="majorHAnsi"/>
          <w:noProof/>
          <w:szCs w:val="24"/>
          <w:bdr w:val="single" w:sz="4" w:space="0" w:color="auto"/>
        </w:rPr>
        <w:drawing>
          <wp:inline distT="0" distB="0" distL="0" distR="0" wp14:anchorId="2B3DAC8B" wp14:editId="78112D08">
            <wp:extent cx="1645920" cy="1606864"/>
            <wp:effectExtent l="0" t="0" r="0" b="0"/>
            <wp:docPr id="10251" name="Picture 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645920" cy="1606864"/>
                    </a:xfrm>
                    <a:prstGeom prst="rect">
                      <a:avLst/>
                    </a:prstGeom>
                  </pic:spPr>
                </pic:pic>
              </a:graphicData>
            </a:graphic>
          </wp:inline>
        </w:drawing>
      </w:r>
    </w:p>
    <w:p w:rsidR="00C25930" w:rsidRPr="0087588A" w:rsidRDefault="00C25930" w:rsidP="00C25930">
      <w:pPr>
        <w:pStyle w:val="Caption"/>
        <w:jc w:val="center"/>
      </w:pPr>
      <w:bookmarkStart w:id="742" w:name="_Toc479683321"/>
      <w:bookmarkStart w:id="743" w:name="_Toc479632104"/>
      <w:bookmarkStart w:id="744" w:name="_Toc499543547"/>
      <w:r w:rsidRPr="0007753C">
        <w:t xml:space="preserve">Figure </w:t>
      </w:r>
      <w:fldSimple w:instr=" SEQ Figure \* ARABIC ">
        <w:r w:rsidR="00DC56B3" w:rsidRPr="00446A37">
          <w:rPr>
            <w:noProof/>
          </w:rPr>
          <w:t>66</w:t>
        </w:r>
      </w:fldSimple>
      <w:r w:rsidRPr="0007753C">
        <w:t>:</w:t>
      </w:r>
      <w:r w:rsidRPr="0007753C">
        <w:rPr>
          <w:rFonts w:ascii="Arial" w:hAnsi="Arial"/>
          <w:b w:val="0"/>
          <w:sz w:val="18"/>
          <w:szCs w:val="18"/>
          <w:lang w:eastAsia="x-none"/>
        </w:rPr>
        <w:t xml:space="preserve"> </w:t>
      </w:r>
      <w:r w:rsidRPr="0007753C">
        <w:t>Subset note icons</w:t>
      </w:r>
      <w:bookmarkEnd w:id="742"/>
      <w:bookmarkEnd w:id="743"/>
      <w:bookmarkEnd w:id="744"/>
    </w:p>
    <w:p w:rsidR="00C25930" w:rsidRPr="0087588A" w:rsidRDefault="00C25930" w:rsidP="00C25930">
      <w:pPr>
        <w:rPr>
          <w:sz w:val="24"/>
          <w:lang w:eastAsia="x-none"/>
        </w:rPr>
      </w:pPr>
      <w:r w:rsidRPr="0087588A">
        <w:rPr>
          <w:sz w:val="24"/>
          <w:lang w:eastAsia="x-none"/>
        </w:rPr>
        <w:t>View the notes by</w:t>
      </w:r>
      <w:r w:rsidRPr="0087588A">
        <w:rPr>
          <w:sz w:val="24"/>
          <w:lang w:val="x-none" w:eastAsia="x-none"/>
        </w:rPr>
        <w:t xml:space="preserve"> </w:t>
      </w:r>
      <w:r w:rsidRPr="0087588A">
        <w:rPr>
          <w:i/>
          <w:sz w:val="24"/>
          <w:lang w:val="x-none" w:eastAsia="x-none"/>
        </w:rPr>
        <w:t>click</w:t>
      </w:r>
      <w:r w:rsidRPr="0087588A">
        <w:rPr>
          <w:i/>
          <w:sz w:val="24"/>
          <w:lang w:eastAsia="x-none"/>
        </w:rPr>
        <w:t>ing</w:t>
      </w:r>
      <w:r w:rsidRPr="0087588A">
        <w:rPr>
          <w:sz w:val="24"/>
          <w:lang w:val="x-none" w:eastAsia="x-none"/>
        </w:rPr>
        <w:t xml:space="preserve"> on </w:t>
      </w:r>
      <w:r w:rsidRPr="0007753C">
        <w:rPr>
          <w:sz w:val="24"/>
          <w:lang w:val="x-none" w:eastAsia="x-none"/>
        </w:rPr>
        <w:t xml:space="preserve">the </w:t>
      </w:r>
      <w:r w:rsidR="0031499D" w:rsidRPr="0007753C">
        <w:rPr>
          <w:noProof/>
          <w:sz w:val="24"/>
        </w:rPr>
        <w:drawing>
          <wp:inline distT="0" distB="0" distL="0" distR="0" wp14:anchorId="71C557BB" wp14:editId="3AC39ED0">
            <wp:extent cx="323850" cy="171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3850" cy="171450"/>
                    </a:xfrm>
                    <a:prstGeom prst="rect">
                      <a:avLst/>
                    </a:prstGeom>
                    <a:noFill/>
                    <a:ln>
                      <a:noFill/>
                    </a:ln>
                  </pic:spPr>
                </pic:pic>
              </a:graphicData>
            </a:graphic>
          </wp:inline>
        </w:drawing>
      </w:r>
      <w:r w:rsidRPr="0007753C">
        <w:rPr>
          <w:sz w:val="24"/>
          <w:lang w:val="x-none" w:eastAsia="x-none"/>
        </w:rPr>
        <w:t xml:space="preserve"> </w:t>
      </w:r>
      <w:r w:rsidR="00561967" w:rsidRPr="0007753C">
        <w:rPr>
          <w:sz w:val="24"/>
          <w:lang w:eastAsia="x-none"/>
        </w:rPr>
        <w:t>button</w:t>
      </w:r>
      <w:r w:rsidR="00561967" w:rsidRPr="0087588A">
        <w:rPr>
          <w:sz w:val="24"/>
          <w:lang w:val="x-none" w:eastAsia="x-none"/>
        </w:rPr>
        <w:t xml:space="preserve"> </w:t>
      </w:r>
      <w:r w:rsidRPr="0087588A">
        <w:rPr>
          <w:sz w:val="24"/>
          <w:lang w:val="x-none" w:eastAsia="x-none"/>
        </w:rPr>
        <w:t xml:space="preserve">beside </w:t>
      </w:r>
      <w:r w:rsidRPr="0087588A">
        <w:rPr>
          <w:sz w:val="24"/>
          <w:lang w:eastAsia="x-none"/>
        </w:rPr>
        <w:t>any of the listed subsets</w:t>
      </w:r>
      <w:r w:rsidR="00142944" w:rsidRPr="0087588A">
        <w:rPr>
          <w:sz w:val="24"/>
          <w:lang w:eastAsia="x-none"/>
        </w:rPr>
        <w:t xml:space="preserve">. </w:t>
      </w:r>
      <w:r w:rsidRPr="0087588A">
        <w:rPr>
          <w:sz w:val="24"/>
          <w:lang w:eastAsia="x-none"/>
        </w:rPr>
        <w:t>A dialog box will display the contents of the LOC Instruction note.</w:t>
      </w:r>
    </w:p>
    <w:p w:rsidR="00C25930" w:rsidRPr="0087588A" w:rsidRDefault="00C25930" w:rsidP="00A57AE8"/>
    <w:p w:rsidR="00C25930" w:rsidRPr="0087588A" w:rsidRDefault="00C25930" w:rsidP="00C25930">
      <w:pPr>
        <w:jc w:val="center"/>
      </w:pPr>
      <w:r w:rsidRPr="0087588A">
        <w:rPr>
          <w:rFonts w:asciiTheme="majorHAnsi" w:hAnsiTheme="majorHAnsi"/>
          <w:noProof/>
          <w:sz w:val="24"/>
          <w:bdr w:val="single" w:sz="4" w:space="0" w:color="auto"/>
        </w:rPr>
        <w:drawing>
          <wp:inline distT="0" distB="0" distL="0" distR="0" wp14:anchorId="3777F368" wp14:editId="0FC1AF48">
            <wp:extent cx="4891535" cy="2384623"/>
            <wp:effectExtent l="133350" t="133350" r="137795" b="130175"/>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91535" cy="2384623"/>
                    </a:xfrm>
                    <a:prstGeom prst="rect">
                      <a:avLst/>
                    </a:prstGeom>
                    <a:effectLst>
                      <a:glow rad="127000">
                        <a:sysClr val="window" lastClr="FFFFFF"/>
                      </a:glow>
                    </a:effectLst>
                  </pic:spPr>
                </pic:pic>
              </a:graphicData>
            </a:graphic>
          </wp:inline>
        </w:drawing>
      </w:r>
    </w:p>
    <w:p w:rsidR="00C25930" w:rsidRPr="0087588A" w:rsidRDefault="00C25930" w:rsidP="00C25930">
      <w:pPr>
        <w:pStyle w:val="Caption"/>
        <w:jc w:val="center"/>
      </w:pPr>
      <w:bookmarkStart w:id="745" w:name="_Toc479683322"/>
      <w:bookmarkStart w:id="746" w:name="_Toc479632105"/>
      <w:bookmarkStart w:id="747" w:name="_Toc499543548"/>
      <w:r w:rsidRPr="0087588A">
        <w:t xml:space="preserve">Figure </w:t>
      </w:r>
      <w:fldSimple w:instr=" SEQ Figure \* ARABIC ">
        <w:r w:rsidR="00DC56B3">
          <w:rPr>
            <w:noProof/>
          </w:rPr>
          <w:t>67</w:t>
        </w:r>
      </w:fldSimple>
      <w:r w:rsidRPr="0087588A">
        <w:t>:</w:t>
      </w:r>
      <w:r w:rsidRPr="0087588A">
        <w:rPr>
          <w:rFonts w:ascii="Arial" w:hAnsi="Arial"/>
          <w:b w:val="0"/>
          <w:sz w:val="18"/>
          <w:szCs w:val="18"/>
          <w:lang w:eastAsia="x-none"/>
        </w:rPr>
        <w:t xml:space="preserve"> </w:t>
      </w:r>
      <w:r w:rsidRPr="0087588A">
        <w:t>Viewing Notes</w:t>
      </w:r>
      <w:bookmarkEnd w:id="745"/>
      <w:bookmarkEnd w:id="746"/>
      <w:bookmarkEnd w:id="747"/>
    </w:p>
    <w:p w:rsidR="00C25930" w:rsidRPr="0087588A" w:rsidRDefault="00C25930" w:rsidP="00C25930">
      <w:pPr>
        <w:rPr>
          <w:sz w:val="24"/>
        </w:rPr>
      </w:pPr>
      <w:r w:rsidRPr="0087588A">
        <w:rPr>
          <w:sz w:val="24"/>
        </w:rPr>
        <w:t xml:space="preserve">Close the dialog box by clicking on the </w:t>
      </w:r>
      <w:r w:rsidRPr="0087588A">
        <w:rPr>
          <w:b/>
          <w:sz w:val="24"/>
        </w:rPr>
        <w:sym w:font="Wingdings 2" w:char="F054"/>
      </w:r>
      <w:r w:rsidRPr="0087588A">
        <w:rPr>
          <w:sz w:val="24"/>
        </w:rPr>
        <w:t xml:space="preserve"> in the right corner</w:t>
      </w:r>
      <w:r w:rsidR="00142944" w:rsidRPr="0087588A">
        <w:rPr>
          <w:sz w:val="24"/>
        </w:rPr>
        <w:t xml:space="preserve">. </w:t>
      </w:r>
    </w:p>
    <w:p w:rsidR="00C25930" w:rsidRPr="0087588A" w:rsidRDefault="00C25930" w:rsidP="00C25930">
      <w:pPr>
        <w:rPr>
          <w:sz w:val="24"/>
        </w:rPr>
      </w:pPr>
    </w:p>
    <w:p w:rsidR="00C25930" w:rsidRPr="0087588A" w:rsidRDefault="00C25930" w:rsidP="00C25930">
      <w:pPr>
        <w:jc w:val="center"/>
        <w:rPr>
          <w:sz w:val="24"/>
        </w:rPr>
      </w:pPr>
      <w:r w:rsidRPr="0087588A">
        <w:rPr>
          <w:rFonts w:asciiTheme="majorHAnsi" w:hAnsiTheme="majorHAnsi"/>
          <w:noProof/>
          <w:sz w:val="24"/>
          <w:bdr w:val="single" w:sz="4" w:space="0" w:color="auto"/>
        </w:rPr>
        <w:drawing>
          <wp:inline distT="0" distB="0" distL="0" distR="0" wp14:anchorId="4C821C65" wp14:editId="36881F64">
            <wp:extent cx="1966906" cy="1920240"/>
            <wp:effectExtent l="0" t="0" r="0" b="3810"/>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966906" cy="1920240"/>
                    </a:xfrm>
                    <a:prstGeom prst="rect">
                      <a:avLst/>
                    </a:prstGeom>
                  </pic:spPr>
                </pic:pic>
              </a:graphicData>
            </a:graphic>
          </wp:inline>
        </w:drawing>
      </w:r>
    </w:p>
    <w:p w:rsidR="00C25930" w:rsidRPr="0087588A" w:rsidRDefault="00C25930" w:rsidP="00C25930">
      <w:pPr>
        <w:pStyle w:val="Caption"/>
        <w:jc w:val="center"/>
      </w:pPr>
      <w:bookmarkStart w:id="748" w:name="_Toc479683323"/>
      <w:bookmarkStart w:id="749" w:name="_Toc479632106"/>
      <w:bookmarkStart w:id="750" w:name="_Toc499543549"/>
      <w:r w:rsidRPr="0087588A">
        <w:t xml:space="preserve">Figure </w:t>
      </w:r>
      <w:fldSimple w:instr=" SEQ Figure \* ARABIC ">
        <w:r w:rsidR="00DC56B3">
          <w:rPr>
            <w:noProof/>
          </w:rPr>
          <w:t>68</w:t>
        </w:r>
      </w:fldSimple>
      <w:r w:rsidRPr="0087588A">
        <w:t>:</w:t>
      </w:r>
      <w:r w:rsidRPr="0087588A">
        <w:rPr>
          <w:rFonts w:ascii="Arial" w:hAnsi="Arial"/>
          <w:b w:val="0"/>
          <w:sz w:val="18"/>
          <w:szCs w:val="18"/>
        </w:rPr>
        <w:t xml:space="preserve"> </w:t>
      </w:r>
      <w:r w:rsidRPr="0087588A">
        <w:t>Subset list</w:t>
      </w:r>
      <w:bookmarkEnd w:id="748"/>
      <w:bookmarkEnd w:id="749"/>
      <w:bookmarkEnd w:id="750"/>
    </w:p>
    <w:p w:rsidR="00C25930" w:rsidRPr="0087588A" w:rsidRDefault="00C25930" w:rsidP="00C25930">
      <w:pPr>
        <w:rPr>
          <w:sz w:val="24"/>
        </w:rPr>
      </w:pPr>
      <w:r w:rsidRPr="0087588A">
        <w:rPr>
          <w:sz w:val="24"/>
        </w:rPr>
        <w:t>From the subset list, use your mouse to highlight the subset you want to open</w:t>
      </w:r>
      <w:r w:rsidR="00142944" w:rsidRPr="0087588A">
        <w:rPr>
          <w:sz w:val="24"/>
        </w:rPr>
        <w:t xml:space="preserve">. </w:t>
      </w:r>
      <w:r w:rsidRPr="0087588A">
        <w:rPr>
          <w:sz w:val="24"/>
        </w:rPr>
        <w:t>Click on the underlined subset description to access the criteria and begin the clinical review.</w:t>
      </w:r>
    </w:p>
    <w:p w:rsidR="00C25930" w:rsidRPr="0087588A" w:rsidRDefault="00C25930" w:rsidP="00C25930">
      <w:pPr>
        <w:rPr>
          <w:sz w:val="24"/>
        </w:rPr>
      </w:pPr>
    </w:p>
    <w:p w:rsidR="00C25930" w:rsidRPr="0087588A" w:rsidRDefault="00F5633D" w:rsidP="00C25930">
      <w:pPr>
        <w:jc w:val="center"/>
        <w:rPr>
          <w:sz w:val="24"/>
        </w:rPr>
      </w:pPr>
      <w:r w:rsidRPr="0087588A">
        <w:rPr>
          <w:rFonts w:asciiTheme="majorHAnsi" w:hAnsiTheme="majorHAnsi"/>
          <w:noProof/>
          <w:sz w:val="24"/>
          <w:bdr w:val="single" w:sz="4" w:space="0" w:color="auto"/>
        </w:rPr>
        <w:lastRenderedPageBreak/>
        <w:drawing>
          <wp:inline distT="0" distB="0" distL="0" distR="0" wp14:anchorId="66D4CA8D" wp14:editId="0C6B79D6">
            <wp:extent cx="5453554" cy="4364296"/>
            <wp:effectExtent l="0" t="0" r="0" b="0"/>
            <wp:docPr id="35856" name="Pictur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453554" cy="4364296"/>
                    </a:xfrm>
                    <a:prstGeom prst="rect">
                      <a:avLst/>
                    </a:prstGeom>
                    <a:ln>
                      <a:noFill/>
                    </a:ln>
                    <a:extLst>
                      <a:ext uri="{53640926-AAD7-44D8-BBD7-CCE9431645EC}">
                        <a14:shadowObscured xmlns:a14="http://schemas.microsoft.com/office/drawing/2010/main"/>
                      </a:ext>
                    </a:extLst>
                  </pic:spPr>
                </pic:pic>
              </a:graphicData>
            </a:graphic>
          </wp:inline>
        </w:drawing>
      </w:r>
    </w:p>
    <w:p w:rsidR="00C25930" w:rsidRPr="0087588A" w:rsidRDefault="00C25930" w:rsidP="00C25930">
      <w:pPr>
        <w:pStyle w:val="Caption"/>
        <w:jc w:val="center"/>
      </w:pPr>
      <w:bookmarkStart w:id="751" w:name="_Toc479683324"/>
      <w:bookmarkStart w:id="752" w:name="_Toc479632107"/>
      <w:bookmarkStart w:id="753" w:name="_Toc499543550"/>
      <w:r w:rsidRPr="0087588A">
        <w:t xml:space="preserve">Figure </w:t>
      </w:r>
      <w:fldSimple w:instr=" SEQ Figure \* ARABIC ">
        <w:r w:rsidR="00DC56B3">
          <w:rPr>
            <w:noProof/>
          </w:rPr>
          <w:t>69</w:t>
        </w:r>
      </w:fldSimple>
      <w:r w:rsidRPr="0087588A">
        <w:t>:</w:t>
      </w:r>
      <w:r w:rsidRPr="0087588A">
        <w:rPr>
          <w:rFonts w:ascii="Arial" w:hAnsi="Arial"/>
          <w:b w:val="0"/>
          <w:sz w:val="18"/>
          <w:szCs w:val="18"/>
        </w:rPr>
        <w:t xml:space="preserve"> </w:t>
      </w:r>
      <w:r w:rsidRPr="0087588A">
        <w:t>Selecting a subset</w:t>
      </w:r>
      <w:bookmarkEnd w:id="751"/>
      <w:bookmarkEnd w:id="752"/>
      <w:bookmarkEnd w:id="753"/>
    </w:p>
    <w:p w:rsidR="0034321C" w:rsidRPr="0087588A" w:rsidRDefault="0034321C" w:rsidP="0034321C"/>
    <w:p w:rsidR="00C25930" w:rsidRPr="0087588A" w:rsidRDefault="00C25930" w:rsidP="00C25930">
      <w:pPr>
        <w:pStyle w:val="Heading3"/>
      </w:pPr>
      <w:bookmarkStart w:id="754" w:name="_Toc479676093"/>
      <w:bookmarkStart w:id="755" w:name="_Toc479631828"/>
      <w:bookmarkStart w:id="756" w:name="_Toc499543795"/>
      <w:r w:rsidRPr="0087588A">
        <w:lastRenderedPageBreak/>
        <w:t>LOC Instruction Note</w:t>
      </w:r>
      <w:bookmarkEnd w:id="754"/>
      <w:bookmarkEnd w:id="755"/>
      <w:bookmarkEnd w:id="756"/>
      <w:r w:rsidR="007F701D" w:rsidRPr="0087588A">
        <w:fldChar w:fldCharType="begin"/>
      </w:r>
      <w:r w:rsidR="007F701D" w:rsidRPr="0087588A">
        <w:instrText xml:space="preserve"> XE "</w:instrText>
      </w:r>
      <w:r w:rsidR="007F701D" w:rsidRPr="0087588A">
        <w:rPr>
          <w:spacing w:val="-1"/>
          <w:sz w:val="20"/>
        </w:rPr>
        <w:instrText>LOC Instruction Note</w:instrText>
      </w:r>
      <w:r w:rsidR="007F701D" w:rsidRPr="0087588A">
        <w:instrText xml:space="preserve">" </w:instrText>
      </w:r>
      <w:r w:rsidR="007F701D" w:rsidRPr="0087588A">
        <w:fldChar w:fldCharType="end"/>
      </w:r>
    </w:p>
    <w:p w:rsidR="00C25930" w:rsidRPr="0087588A" w:rsidRDefault="00C25930" w:rsidP="008E037C">
      <w:pPr>
        <w:keepNext/>
        <w:spacing w:before="240"/>
        <w:rPr>
          <w:sz w:val="24"/>
        </w:rPr>
      </w:pPr>
      <w:r w:rsidRPr="0087588A">
        <w:rPr>
          <w:sz w:val="24"/>
        </w:rPr>
        <w:t xml:space="preserve">Clicking on the box identifying the product, subset, and criteria version will allow users to view the </w:t>
      </w:r>
      <w:r w:rsidRPr="0087588A">
        <w:rPr>
          <w:b/>
          <w:sz w:val="24"/>
        </w:rPr>
        <w:t>LOC Instruction Note</w:t>
      </w:r>
      <w:r w:rsidR="007F701D" w:rsidRPr="0087588A">
        <w:fldChar w:fldCharType="begin"/>
      </w:r>
      <w:r w:rsidR="007F701D" w:rsidRPr="0087588A">
        <w:instrText xml:space="preserve"> XE "</w:instrText>
      </w:r>
      <w:r w:rsidR="007F701D" w:rsidRPr="0087588A">
        <w:rPr>
          <w:spacing w:val="-1"/>
          <w:sz w:val="20"/>
        </w:rPr>
        <w:instrText>LOC Instruction Note</w:instrText>
      </w:r>
      <w:r w:rsidR="007F701D" w:rsidRPr="0087588A">
        <w:instrText xml:space="preserve">" </w:instrText>
      </w:r>
      <w:r w:rsidR="007F701D" w:rsidRPr="0087588A">
        <w:fldChar w:fldCharType="end"/>
      </w:r>
      <w:r w:rsidR="008E037C" w:rsidRPr="0087588A">
        <w:rPr>
          <w:sz w:val="24"/>
        </w:rPr>
        <w:t xml:space="preserve">. </w:t>
      </w:r>
      <w:r w:rsidRPr="0087588A">
        <w:rPr>
          <w:sz w:val="24"/>
        </w:rPr>
        <w:t xml:space="preserve">The LOC Instruction </w:t>
      </w:r>
      <w:r w:rsidR="007F701D" w:rsidRPr="0087588A">
        <w:rPr>
          <w:sz w:val="24"/>
        </w:rPr>
        <w:t>N</w:t>
      </w:r>
      <w:r w:rsidRPr="0087588A">
        <w:rPr>
          <w:sz w:val="24"/>
        </w:rPr>
        <w:t>ote</w:t>
      </w:r>
      <w:r w:rsidR="007F701D" w:rsidRPr="0087588A">
        <w:fldChar w:fldCharType="begin"/>
      </w:r>
      <w:r w:rsidR="007F701D" w:rsidRPr="0087588A">
        <w:instrText xml:space="preserve"> XE "</w:instrText>
      </w:r>
      <w:r w:rsidR="007F701D" w:rsidRPr="0087588A">
        <w:rPr>
          <w:spacing w:val="-1"/>
          <w:sz w:val="20"/>
        </w:rPr>
        <w:instrText>LOC Instruction Note</w:instrText>
      </w:r>
      <w:r w:rsidR="007F701D" w:rsidRPr="0087588A">
        <w:instrText xml:space="preserve">" </w:instrText>
      </w:r>
      <w:r w:rsidR="007F701D" w:rsidRPr="0087588A">
        <w:fldChar w:fldCharType="end"/>
      </w:r>
      <w:r w:rsidRPr="0087588A">
        <w:rPr>
          <w:sz w:val="24"/>
        </w:rPr>
        <w:t xml:space="preserve"> provides an overview of the subset contents. This feature is available in both LOC Acute Adult and BH Products</w:t>
      </w:r>
      <w:r w:rsidR="007F701D" w:rsidRPr="0087588A">
        <w:rPr>
          <w:sz w:val="24"/>
        </w:rPr>
        <w:fldChar w:fldCharType="begin"/>
      </w:r>
      <w:r w:rsidR="007F701D" w:rsidRPr="0087588A">
        <w:instrText xml:space="preserve"> XE "</w:instrText>
      </w:r>
      <w:r w:rsidR="007F701D" w:rsidRPr="0087588A">
        <w:rPr>
          <w:spacing w:val="-1"/>
          <w:w w:val="95"/>
          <w:sz w:val="20"/>
        </w:rPr>
        <w:instrText>Products</w:instrText>
      </w:r>
      <w:r w:rsidR="007F701D" w:rsidRPr="0087588A">
        <w:instrText xml:space="preserve">" </w:instrText>
      </w:r>
      <w:r w:rsidR="007F701D" w:rsidRPr="0087588A">
        <w:rPr>
          <w:sz w:val="24"/>
        </w:rPr>
        <w:fldChar w:fldCharType="end"/>
      </w:r>
      <w:r w:rsidRPr="0087588A">
        <w:rPr>
          <w:sz w:val="24"/>
        </w:rPr>
        <w:t xml:space="preserve">. </w:t>
      </w:r>
    </w:p>
    <w:p w:rsidR="00C25930" w:rsidRPr="0087588A" w:rsidRDefault="00C25930" w:rsidP="0034321C">
      <w:pPr>
        <w:pStyle w:val="BodyText"/>
        <w:jc w:val="center"/>
      </w:pPr>
      <w:r w:rsidRPr="0087588A">
        <w:rPr>
          <w:rFonts w:asciiTheme="majorHAnsi" w:hAnsiTheme="majorHAnsi"/>
          <w:noProof/>
          <w:szCs w:val="24"/>
          <w:bdr w:val="single" w:sz="4" w:space="0" w:color="auto"/>
        </w:rPr>
        <w:drawing>
          <wp:inline distT="0" distB="0" distL="0" distR="0" wp14:anchorId="6E6B1E9F" wp14:editId="1E82AC1B">
            <wp:extent cx="6362707" cy="3704641"/>
            <wp:effectExtent l="0" t="0" r="0" b="0"/>
            <wp:docPr id="10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362707" cy="3704641"/>
                    </a:xfrm>
                    <a:prstGeom prst="rect">
                      <a:avLst/>
                    </a:prstGeom>
                    <a:noFill/>
                    <a:ln>
                      <a:noFill/>
                    </a:ln>
                    <a:extLst>
                      <a:ext uri="{53640926-AAD7-44D8-BBD7-CCE9431645EC}">
                        <a14:shadowObscured xmlns:a14="http://schemas.microsoft.com/office/drawing/2010/main"/>
                      </a:ext>
                    </a:extLst>
                  </pic:spPr>
                </pic:pic>
              </a:graphicData>
            </a:graphic>
          </wp:inline>
        </w:drawing>
      </w:r>
    </w:p>
    <w:p w:rsidR="0034321C" w:rsidRPr="0087588A" w:rsidRDefault="00C25930" w:rsidP="00C25930">
      <w:pPr>
        <w:pStyle w:val="Caption"/>
        <w:jc w:val="center"/>
      </w:pPr>
      <w:bookmarkStart w:id="757" w:name="_Toc479683325"/>
      <w:bookmarkStart w:id="758" w:name="_Toc479632108"/>
      <w:bookmarkStart w:id="759" w:name="_Toc499543551"/>
      <w:r w:rsidRPr="0087588A">
        <w:t xml:space="preserve">Figure </w:t>
      </w:r>
      <w:fldSimple w:instr=" SEQ Figure \* ARABIC ">
        <w:r w:rsidR="00DC56B3">
          <w:rPr>
            <w:noProof/>
          </w:rPr>
          <w:t>70</w:t>
        </w:r>
      </w:fldSimple>
      <w:r w:rsidRPr="0087588A">
        <w:t>:</w:t>
      </w:r>
      <w:r w:rsidRPr="0087588A">
        <w:rPr>
          <w:rFonts w:ascii="Arial" w:hAnsi="Arial"/>
          <w:b w:val="0"/>
          <w:sz w:val="18"/>
          <w:szCs w:val="18"/>
        </w:rPr>
        <w:t xml:space="preserve"> </w:t>
      </w:r>
      <w:r w:rsidRPr="0087588A">
        <w:t>LOC Instruction Note</w:t>
      </w:r>
      <w:bookmarkEnd w:id="757"/>
      <w:bookmarkEnd w:id="758"/>
      <w:bookmarkEnd w:id="759"/>
    </w:p>
    <w:p w:rsidR="00F5633D" w:rsidRPr="0087588A" w:rsidRDefault="00F5633D" w:rsidP="00F5633D">
      <w:pPr>
        <w:pStyle w:val="Heading2"/>
      </w:pPr>
      <w:bookmarkStart w:id="760" w:name="_Toc479676094"/>
      <w:bookmarkStart w:id="761" w:name="_Toc479631829"/>
      <w:bookmarkStart w:id="762" w:name="_Toc499543796"/>
      <w:r w:rsidRPr="0087588A">
        <w:t>Criteria Organization</w:t>
      </w:r>
      <w:bookmarkEnd w:id="760"/>
      <w:bookmarkEnd w:id="761"/>
      <w:bookmarkEnd w:id="762"/>
      <w:r w:rsidR="007F701D" w:rsidRPr="0087588A">
        <w:fldChar w:fldCharType="begin"/>
      </w:r>
      <w:r w:rsidR="007F701D" w:rsidRPr="0087588A">
        <w:instrText xml:space="preserve"> XE "</w:instrText>
      </w:r>
      <w:r w:rsidR="007F701D" w:rsidRPr="0087588A">
        <w:rPr>
          <w:sz w:val="20"/>
        </w:rPr>
        <w:instrText>C</w:instrText>
      </w:r>
      <w:r w:rsidR="007F701D" w:rsidRPr="0087588A">
        <w:rPr>
          <w:sz w:val="20"/>
          <w:szCs w:val="20"/>
        </w:rPr>
        <w:instrText>riteria Organization</w:instrText>
      </w:r>
      <w:r w:rsidR="007F701D" w:rsidRPr="0087588A">
        <w:instrText xml:space="preserve">" \i </w:instrText>
      </w:r>
      <w:r w:rsidR="007F701D" w:rsidRPr="0087588A">
        <w:fldChar w:fldCharType="end"/>
      </w:r>
    </w:p>
    <w:p w:rsidR="00F5633D" w:rsidRPr="0087588A" w:rsidRDefault="00F5633D" w:rsidP="00F5633D">
      <w:pPr>
        <w:pStyle w:val="Heading3"/>
      </w:pPr>
      <w:bookmarkStart w:id="763" w:name="_Toc479676095"/>
      <w:bookmarkStart w:id="764" w:name="_Toc479631830"/>
      <w:bookmarkStart w:id="765" w:name="_Toc499543797"/>
      <w:r w:rsidRPr="0087588A">
        <w:t>Menu of Review Days</w:t>
      </w:r>
      <w:bookmarkEnd w:id="763"/>
      <w:bookmarkEnd w:id="764"/>
      <w:bookmarkEnd w:id="765"/>
      <w:r w:rsidR="007F701D" w:rsidRPr="0087588A">
        <w:fldChar w:fldCharType="begin"/>
      </w:r>
      <w:r w:rsidR="007F701D" w:rsidRPr="0087588A">
        <w:instrText xml:space="preserve"> XE "</w:instrText>
      </w:r>
      <w:r w:rsidR="007F701D" w:rsidRPr="0087588A">
        <w:rPr>
          <w:sz w:val="20"/>
          <w:szCs w:val="20"/>
        </w:rPr>
        <w:instrText>Menu of Review Days</w:instrText>
      </w:r>
      <w:r w:rsidR="007F701D" w:rsidRPr="0087588A">
        <w:instrText xml:space="preserve">" </w:instrText>
      </w:r>
      <w:r w:rsidR="007F701D" w:rsidRPr="0087588A">
        <w:fldChar w:fldCharType="end"/>
      </w:r>
    </w:p>
    <w:p w:rsidR="00F5633D" w:rsidRDefault="00F5633D" w:rsidP="00F5633D">
      <w:pPr>
        <w:rPr>
          <w:ins w:id="766" w:author="Department of Veterans Affairs" w:date="2018-01-16T10:30:00Z"/>
          <w:sz w:val="24"/>
        </w:rPr>
      </w:pPr>
      <w:r w:rsidRPr="0087588A">
        <w:rPr>
          <w:sz w:val="24"/>
        </w:rPr>
        <w:t xml:space="preserve">Many subsets within the </w:t>
      </w:r>
      <w:r w:rsidRPr="0087588A">
        <w:rPr>
          <w:b/>
          <w:sz w:val="24"/>
        </w:rPr>
        <w:t xml:space="preserve">LOC: Acute Adult </w:t>
      </w:r>
      <w:r w:rsidRPr="0087588A">
        <w:rPr>
          <w:sz w:val="24"/>
        </w:rPr>
        <w:t>products are organized by Episode or Operative Days</w:t>
      </w:r>
      <w:r w:rsidR="00142944" w:rsidRPr="0087588A">
        <w:rPr>
          <w:sz w:val="24"/>
        </w:rPr>
        <w:t xml:space="preserve">. </w:t>
      </w:r>
      <w:r w:rsidRPr="0087588A">
        <w:rPr>
          <w:sz w:val="24"/>
        </w:rPr>
        <w:t>When the subset is selected, a menu of days will display in both the navigation pane on the left and also in the center of the screen</w:t>
      </w:r>
      <w:r w:rsidR="00142944" w:rsidRPr="0087588A">
        <w:rPr>
          <w:sz w:val="24"/>
        </w:rPr>
        <w:t xml:space="preserve">. </w:t>
      </w:r>
      <w:r w:rsidRPr="0087588A">
        <w:rPr>
          <w:b/>
          <w:sz w:val="24"/>
        </w:rPr>
        <w:t>Behavioral Health</w:t>
      </w:r>
      <w:r w:rsidRPr="0087588A">
        <w:rPr>
          <w:sz w:val="24"/>
        </w:rPr>
        <w:t xml:space="preserve"> products are organized by </w:t>
      </w:r>
      <w:r w:rsidR="00074580" w:rsidRPr="0087588A">
        <w:rPr>
          <w:sz w:val="24"/>
        </w:rPr>
        <w:t>LOC</w:t>
      </w:r>
      <w:r w:rsidRPr="0087588A">
        <w:rPr>
          <w:sz w:val="24"/>
        </w:rPr>
        <w:t>.</w:t>
      </w:r>
    </w:p>
    <w:p w:rsidR="00CA23EF" w:rsidRDefault="00CA23EF" w:rsidP="00F5633D">
      <w:pPr>
        <w:rPr>
          <w:ins w:id="767" w:author="Department of Veterans Affairs" w:date="2018-01-16T10:30:00Z"/>
          <w:sz w:val="24"/>
        </w:rPr>
      </w:pPr>
    </w:p>
    <w:p w:rsidR="00CA23EF" w:rsidRPr="00682EA8" w:rsidRDefault="00CA23EF" w:rsidP="00CA23EF">
      <w:pPr>
        <w:rPr>
          <w:ins w:id="768" w:author="Department of Veterans Affairs" w:date="2018-01-16T10:30:00Z"/>
          <w:sz w:val="24"/>
        </w:rPr>
      </w:pPr>
      <w:ins w:id="769" w:author="Department of Veterans Affairs" w:date="2018-01-16T10:30:00Z">
        <w:r w:rsidRPr="0087588A">
          <w:rPr>
            <w:noProof/>
            <w:color w:val="000000"/>
          </w:rPr>
          <w:drawing>
            <wp:inline distT="0" distB="0" distL="0" distR="0" wp14:anchorId="4B553E06" wp14:editId="20395AA0">
              <wp:extent cx="250190" cy="250190"/>
              <wp:effectExtent l="0" t="0" r="0" b="0"/>
              <wp:docPr id="76" name="Picture 76"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Pr="00CA23EF">
          <w:rPr>
            <w:b/>
            <w:color w:val="FF0000"/>
            <w:sz w:val="24"/>
          </w:rPr>
          <w:t xml:space="preserve">NOTE: </w:t>
        </w:r>
        <w:r w:rsidRPr="00CA23EF">
          <w:rPr>
            <w:color w:val="000000"/>
            <w:sz w:val="24"/>
          </w:rPr>
          <w:t xml:space="preserve">Initial review under Criteria selection is designed for use in screening patients PRIOR to admission therefore users should </w:t>
        </w:r>
        <w:r w:rsidRPr="00CA23EF">
          <w:rPr>
            <w:b/>
            <w:color w:val="000000"/>
            <w:sz w:val="24"/>
          </w:rPr>
          <w:t>not</w:t>
        </w:r>
        <w:r w:rsidRPr="00CA23EF">
          <w:rPr>
            <w:color w:val="000000"/>
            <w:sz w:val="24"/>
          </w:rPr>
          <w:t xml:space="preserve"> select this to complete reviews in NUMI.</w:t>
        </w:r>
      </w:ins>
    </w:p>
    <w:p w:rsidR="00CA23EF" w:rsidRPr="0087588A" w:rsidRDefault="00CA23EF" w:rsidP="00F5633D">
      <w:pPr>
        <w:rPr>
          <w:sz w:val="24"/>
        </w:rPr>
      </w:pPr>
      <w:bookmarkStart w:id="770" w:name="_GoBack"/>
      <w:bookmarkEnd w:id="770"/>
    </w:p>
    <w:p w:rsidR="00F5633D" w:rsidRPr="0087588A" w:rsidRDefault="00DA09AF" w:rsidP="00DA09AF">
      <w:pPr>
        <w:pStyle w:val="BodyText"/>
        <w:jc w:val="center"/>
      </w:pPr>
      <w:r w:rsidRPr="0087588A">
        <w:rPr>
          <w:rFonts w:asciiTheme="majorHAnsi" w:hAnsiTheme="majorHAnsi"/>
          <w:noProof/>
          <w:szCs w:val="24"/>
          <w:bdr w:val="single" w:sz="4" w:space="0" w:color="auto"/>
        </w:rPr>
        <w:lastRenderedPageBreak/>
        <w:drawing>
          <wp:inline distT="0" distB="0" distL="0" distR="0" wp14:anchorId="74623159" wp14:editId="760C29D3">
            <wp:extent cx="4377608" cy="2481532"/>
            <wp:effectExtent l="0" t="0" r="4445" b="0"/>
            <wp:docPr id="10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377608" cy="2481532"/>
                    </a:xfrm>
                    <a:prstGeom prst="rect">
                      <a:avLst/>
                    </a:prstGeom>
                    <a:noFill/>
                    <a:ln>
                      <a:noFill/>
                    </a:ln>
                    <a:extLst>
                      <a:ext uri="{53640926-AAD7-44D8-BBD7-CCE9431645EC}">
                        <a14:shadowObscured xmlns:a14="http://schemas.microsoft.com/office/drawing/2010/main"/>
                      </a:ext>
                    </a:extLst>
                  </pic:spPr>
                </pic:pic>
              </a:graphicData>
            </a:graphic>
          </wp:inline>
        </w:drawing>
      </w:r>
    </w:p>
    <w:p w:rsidR="00DA09AF" w:rsidRPr="0087588A" w:rsidRDefault="00DA09AF" w:rsidP="00DA09AF">
      <w:pPr>
        <w:pStyle w:val="Caption"/>
        <w:jc w:val="center"/>
      </w:pPr>
      <w:bookmarkStart w:id="771" w:name="_Toc479683326"/>
      <w:bookmarkStart w:id="772" w:name="_Toc479632109"/>
      <w:bookmarkStart w:id="773" w:name="_Toc499543552"/>
      <w:r w:rsidRPr="0087588A">
        <w:t xml:space="preserve">Figure </w:t>
      </w:r>
      <w:fldSimple w:instr=" SEQ Figure \* ARABIC ">
        <w:r w:rsidR="00DC56B3">
          <w:rPr>
            <w:noProof/>
          </w:rPr>
          <w:t>71</w:t>
        </w:r>
      </w:fldSimple>
      <w:r w:rsidRPr="0087588A">
        <w:t>: Acute Adult criteria: Episode Day Menu</w:t>
      </w:r>
      <w:bookmarkEnd w:id="771"/>
      <w:bookmarkEnd w:id="772"/>
      <w:bookmarkEnd w:id="773"/>
    </w:p>
    <w:p w:rsidR="00DA09AF" w:rsidRPr="0087588A" w:rsidRDefault="00DA09AF" w:rsidP="00DA09AF">
      <w:pPr>
        <w:jc w:val="center"/>
      </w:pPr>
      <w:r w:rsidRPr="0087588A">
        <w:rPr>
          <w:rFonts w:asciiTheme="majorHAnsi" w:hAnsiTheme="majorHAnsi"/>
          <w:noProof/>
          <w:sz w:val="24"/>
          <w:bdr w:val="single" w:sz="4" w:space="0" w:color="auto"/>
        </w:rPr>
        <w:drawing>
          <wp:inline distT="0" distB="0" distL="0" distR="0" wp14:anchorId="0E82D5A3" wp14:editId="4C4A928D">
            <wp:extent cx="4503222" cy="2648647"/>
            <wp:effectExtent l="0" t="0" r="0" b="0"/>
            <wp:docPr id="35860" name="Picture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03222" cy="2648647"/>
                    </a:xfrm>
                    <a:prstGeom prst="rect">
                      <a:avLst/>
                    </a:prstGeom>
                  </pic:spPr>
                </pic:pic>
              </a:graphicData>
            </a:graphic>
          </wp:inline>
        </w:drawing>
      </w:r>
    </w:p>
    <w:p w:rsidR="00DA09AF" w:rsidRPr="0087588A" w:rsidRDefault="00DA09AF" w:rsidP="00DA09AF">
      <w:pPr>
        <w:pStyle w:val="Caption"/>
        <w:jc w:val="center"/>
      </w:pPr>
      <w:bookmarkStart w:id="774" w:name="_Toc479683327"/>
      <w:bookmarkStart w:id="775" w:name="_Toc479632110"/>
      <w:bookmarkStart w:id="776" w:name="_Toc499543553"/>
      <w:r w:rsidRPr="0087588A">
        <w:t xml:space="preserve">Figure </w:t>
      </w:r>
      <w:fldSimple w:instr=" SEQ Figure \* ARABIC ">
        <w:r w:rsidR="00DC56B3">
          <w:rPr>
            <w:noProof/>
          </w:rPr>
          <w:t>72</w:t>
        </w:r>
      </w:fldSimple>
      <w:r w:rsidRPr="0087588A">
        <w:t>: Surgical Subset Operative Day Menu</w:t>
      </w:r>
      <w:bookmarkEnd w:id="774"/>
      <w:bookmarkEnd w:id="775"/>
      <w:bookmarkEnd w:id="776"/>
    </w:p>
    <w:p w:rsidR="00DA09AF" w:rsidRPr="0087588A" w:rsidRDefault="00DA09AF" w:rsidP="00DA09AF">
      <w:pPr>
        <w:pStyle w:val="BodyText"/>
      </w:pPr>
    </w:p>
    <w:p w:rsidR="00DA09AF" w:rsidRPr="0087588A" w:rsidRDefault="00DA09AF" w:rsidP="00DA09AF"/>
    <w:p w:rsidR="00F5633D" w:rsidRPr="0087588A" w:rsidRDefault="00DA09AF" w:rsidP="00DA09AF">
      <w:pPr>
        <w:jc w:val="center"/>
      </w:pPr>
      <w:r w:rsidRPr="0087588A">
        <w:rPr>
          <w:noProof/>
        </w:rPr>
        <w:lastRenderedPageBreak/>
        <w:drawing>
          <wp:inline distT="0" distB="0" distL="0" distR="0" wp14:anchorId="42AB6549" wp14:editId="44596BC6">
            <wp:extent cx="4928226" cy="2651760"/>
            <wp:effectExtent l="19050" t="19050" r="25400" b="15240"/>
            <wp:docPr id="35861" name="Picture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928226"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A09AF" w:rsidRPr="0087588A" w:rsidRDefault="00DA09AF" w:rsidP="00DA09AF">
      <w:pPr>
        <w:pStyle w:val="Caption"/>
        <w:jc w:val="center"/>
      </w:pPr>
      <w:bookmarkStart w:id="777" w:name="_Toc479683328"/>
      <w:bookmarkStart w:id="778" w:name="_Toc479632111"/>
      <w:bookmarkStart w:id="779" w:name="_Toc499543554"/>
      <w:r w:rsidRPr="0087588A">
        <w:t xml:space="preserve">Figure </w:t>
      </w:r>
      <w:fldSimple w:instr=" SEQ Figure \* ARABIC ">
        <w:r w:rsidR="00DC56B3">
          <w:rPr>
            <w:noProof/>
          </w:rPr>
          <w:t>73</w:t>
        </w:r>
      </w:fldSimple>
      <w:r w:rsidRPr="0087588A">
        <w:t>: Behavioral Health Level of Care menu</w:t>
      </w:r>
      <w:bookmarkEnd w:id="777"/>
      <w:bookmarkEnd w:id="778"/>
      <w:bookmarkEnd w:id="779"/>
    </w:p>
    <w:p w:rsidR="00DA09AF" w:rsidRPr="0087588A" w:rsidRDefault="003E1911" w:rsidP="00DA09AF">
      <w:pPr>
        <w:pStyle w:val="Heading2"/>
      </w:pPr>
      <w:r w:rsidRPr="0087588A">
        <w:t xml:space="preserve"> </w:t>
      </w:r>
      <w:bookmarkStart w:id="780" w:name="_Toc479676096"/>
      <w:bookmarkStart w:id="781" w:name="_Toc479631831"/>
      <w:bookmarkStart w:id="782" w:name="_Toc499543798"/>
      <w:r w:rsidR="00DA09AF" w:rsidRPr="0087588A">
        <w:t>Level of Care</w:t>
      </w:r>
      <w:r w:rsidR="00074580" w:rsidRPr="0087588A">
        <w:t xml:space="preserve"> (LOC)</w:t>
      </w:r>
      <w:r w:rsidR="00DA09AF" w:rsidRPr="0087588A">
        <w:t xml:space="preserve"> Options: Acute Adult Product</w:t>
      </w:r>
      <w:bookmarkEnd w:id="780"/>
      <w:bookmarkEnd w:id="781"/>
      <w:bookmarkEnd w:id="782"/>
    </w:p>
    <w:p w:rsidR="00DA09AF" w:rsidRPr="0087588A" w:rsidRDefault="00DA09AF" w:rsidP="00DA09AF">
      <w:pPr>
        <w:spacing w:before="240"/>
        <w:rPr>
          <w:sz w:val="24"/>
        </w:rPr>
      </w:pPr>
      <w:r w:rsidRPr="0087588A">
        <w:rPr>
          <w:sz w:val="24"/>
          <w:lang w:eastAsia="x-none"/>
        </w:rPr>
        <w:t xml:space="preserve">For the LOC: Acute Adult product, when an Episode Day or Operative Day is selected from the navigation pane, </w:t>
      </w:r>
      <w:r w:rsidR="00074580" w:rsidRPr="0087588A">
        <w:rPr>
          <w:sz w:val="24"/>
          <w:lang w:eastAsia="x-none"/>
        </w:rPr>
        <w:t>LOC</w:t>
      </w:r>
      <w:r w:rsidRPr="0087588A">
        <w:rPr>
          <w:sz w:val="24"/>
          <w:lang w:eastAsia="x-none"/>
        </w:rPr>
        <w:t xml:space="preserve"> options display in the center of the screen. </w:t>
      </w:r>
      <w:r w:rsidRPr="0087588A">
        <w:rPr>
          <w:sz w:val="24"/>
        </w:rPr>
        <w:t>L</w:t>
      </w:r>
      <w:r w:rsidR="00074580" w:rsidRPr="0087588A">
        <w:rPr>
          <w:sz w:val="24"/>
        </w:rPr>
        <w:t>O</w:t>
      </w:r>
      <w:r w:rsidRPr="0087588A">
        <w:rPr>
          <w:sz w:val="24"/>
        </w:rPr>
        <w:t>C options and criteria are evidence based. Only levels of care considered clinically appropriate will be displayed.</w:t>
      </w:r>
      <w:r w:rsidR="00DF273B" w:rsidRPr="0087588A">
        <w:rPr>
          <w:sz w:val="24"/>
        </w:rPr>
        <w:t xml:space="preserve"> </w:t>
      </w:r>
    </w:p>
    <w:p w:rsidR="00DA09AF" w:rsidRPr="0087588A" w:rsidRDefault="00DA09AF" w:rsidP="00DA09AF">
      <w:pPr>
        <w:pStyle w:val="Body0"/>
        <w:spacing w:before="0" w:after="0"/>
        <w:rPr>
          <w:rFonts w:ascii="Times New Roman" w:hAnsi="Times New Roman" w:cs="Times New Roman"/>
          <w:sz w:val="24"/>
          <w:lang w:eastAsia="x-none"/>
        </w:rPr>
      </w:pPr>
    </w:p>
    <w:p w:rsidR="00DA09AF" w:rsidRPr="0087588A" w:rsidRDefault="00DA09AF" w:rsidP="00DA09AF">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Below you see the L</w:t>
      </w:r>
      <w:r w:rsidR="00074580" w:rsidRPr="0087588A">
        <w:rPr>
          <w:rFonts w:ascii="Times New Roman" w:hAnsi="Times New Roman" w:cs="Times New Roman"/>
          <w:sz w:val="24"/>
          <w:lang w:eastAsia="x-none"/>
        </w:rPr>
        <w:t>OC</w:t>
      </w:r>
      <w:r w:rsidRPr="0087588A">
        <w:rPr>
          <w:rFonts w:ascii="Times New Roman" w:hAnsi="Times New Roman" w:cs="Times New Roman"/>
          <w:sz w:val="24"/>
          <w:lang w:eastAsia="x-none"/>
        </w:rPr>
        <w:t xml:space="preserve"> Options: </w:t>
      </w:r>
      <w:r w:rsidRPr="0087588A">
        <w:rPr>
          <w:rFonts w:ascii="Times New Roman" w:hAnsi="Times New Roman" w:cs="Times New Roman"/>
          <w:b/>
          <w:sz w:val="24"/>
          <w:lang w:eastAsia="x-none"/>
        </w:rPr>
        <w:t xml:space="preserve">Observation, Intermediate, </w:t>
      </w:r>
      <w:r w:rsidRPr="0087588A">
        <w:rPr>
          <w:rFonts w:ascii="Times New Roman" w:hAnsi="Times New Roman" w:cs="Times New Roman"/>
          <w:sz w:val="24"/>
          <w:lang w:eastAsia="x-none"/>
        </w:rPr>
        <w:t>and</w:t>
      </w:r>
      <w:r w:rsidRPr="0087588A">
        <w:rPr>
          <w:rFonts w:ascii="Times New Roman" w:hAnsi="Times New Roman" w:cs="Times New Roman"/>
          <w:b/>
          <w:sz w:val="24"/>
          <w:lang w:eastAsia="x-none"/>
        </w:rPr>
        <w:t xml:space="preserve"> Critical</w:t>
      </w:r>
      <w:r w:rsidR="00142944" w:rsidRPr="0087588A">
        <w:rPr>
          <w:rFonts w:ascii="Times New Roman" w:hAnsi="Times New Roman" w:cs="Times New Roman"/>
          <w:b/>
          <w:sz w:val="24"/>
          <w:lang w:eastAsia="x-none"/>
        </w:rPr>
        <w:t xml:space="preserve">. </w:t>
      </w:r>
      <w:r w:rsidRPr="0087588A">
        <w:rPr>
          <w:rFonts w:ascii="Times New Roman" w:hAnsi="Times New Roman" w:cs="Times New Roman"/>
          <w:sz w:val="24"/>
          <w:lang w:eastAsia="x-none"/>
        </w:rPr>
        <w:t>No Acute level is available to select.</w:t>
      </w:r>
    </w:p>
    <w:p w:rsidR="00DA09AF" w:rsidRPr="0087588A" w:rsidRDefault="00DA09AF" w:rsidP="00DA09AF">
      <w:pPr>
        <w:pStyle w:val="Body0"/>
        <w:spacing w:before="0" w:after="0"/>
        <w:rPr>
          <w:rFonts w:ascii="Times New Roman" w:hAnsi="Times New Roman" w:cs="Times New Roman"/>
          <w:sz w:val="24"/>
          <w:lang w:eastAsia="x-none"/>
        </w:rPr>
      </w:pPr>
    </w:p>
    <w:p w:rsidR="00DA09AF" w:rsidRPr="0087588A" w:rsidRDefault="00DA09AF" w:rsidP="00DA09AF">
      <w:pPr>
        <w:jc w:val="center"/>
      </w:pPr>
      <w:r w:rsidRPr="0087588A">
        <w:rPr>
          <w:rFonts w:asciiTheme="majorHAnsi" w:hAnsiTheme="majorHAnsi"/>
          <w:noProof/>
          <w:sz w:val="24"/>
          <w:bdr w:val="single" w:sz="4" w:space="0" w:color="auto"/>
        </w:rPr>
        <w:drawing>
          <wp:inline distT="0" distB="0" distL="0" distR="0" wp14:anchorId="5A6C0DC9" wp14:editId="7E59C629">
            <wp:extent cx="3508188" cy="1828800"/>
            <wp:effectExtent l="0" t="0" r="0" b="0"/>
            <wp:docPr id="10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508188" cy="1828800"/>
                    </a:xfrm>
                    <a:prstGeom prst="rect">
                      <a:avLst/>
                    </a:prstGeom>
                    <a:noFill/>
                    <a:ln>
                      <a:noFill/>
                    </a:ln>
                    <a:extLst/>
                  </pic:spPr>
                </pic:pic>
              </a:graphicData>
            </a:graphic>
          </wp:inline>
        </w:drawing>
      </w:r>
    </w:p>
    <w:p w:rsidR="00DA09AF" w:rsidRPr="0087588A" w:rsidRDefault="00DA09AF" w:rsidP="00DA09AF">
      <w:pPr>
        <w:pStyle w:val="Caption"/>
        <w:jc w:val="center"/>
      </w:pPr>
      <w:bookmarkStart w:id="783" w:name="_Toc479683329"/>
      <w:bookmarkStart w:id="784" w:name="_Toc479632112"/>
      <w:bookmarkStart w:id="785" w:name="_Toc499543555"/>
      <w:r w:rsidRPr="0087588A">
        <w:t xml:space="preserve">Figure </w:t>
      </w:r>
      <w:fldSimple w:instr=" SEQ Figure \* ARABIC ">
        <w:r w:rsidR="00DC56B3">
          <w:rPr>
            <w:noProof/>
          </w:rPr>
          <w:t>74</w:t>
        </w:r>
      </w:fldSimple>
      <w:r w:rsidRPr="0087588A">
        <w:t>: Episode Day 1: Levels of Care</w:t>
      </w:r>
      <w:bookmarkEnd w:id="783"/>
      <w:bookmarkEnd w:id="784"/>
      <w:bookmarkEnd w:id="785"/>
    </w:p>
    <w:p w:rsidR="0034321C" w:rsidRPr="0087588A" w:rsidRDefault="0034321C" w:rsidP="0034321C"/>
    <w:p w:rsidR="00DA09AF" w:rsidRPr="0087588A" w:rsidRDefault="00DA09AF" w:rsidP="00DA09AF">
      <w:pPr>
        <w:jc w:val="center"/>
      </w:pPr>
      <w:r w:rsidRPr="0087588A">
        <w:rPr>
          <w:rFonts w:asciiTheme="majorHAnsi" w:hAnsiTheme="majorHAnsi"/>
          <w:noProof/>
          <w:sz w:val="24"/>
          <w:bdr w:val="single" w:sz="4" w:space="0" w:color="auto"/>
        </w:rPr>
        <w:lastRenderedPageBreak/>
        <w:drawing>
          <wp:inline distT="0" distB="0" distL="0" distR="0" wp14:anchorId="1C185187" wp14:editId="6BFC67F4">
            <wp:extent cx="4390607" cy="1918823"/>
            <wp:effectExtent l="0" t="0" r="0" b="5715"/>
            <wp:docPr id="35862" name="Picture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390607" cy="1918823"/>
                    </a:xfrm>
                    <a:prstGeom prst="rect">
                      <a:avLst/>
                    </a:prstGeom>
                  </pic:spPr>
                </pic:pic>
              </a:graphicData>
            </a:graphic>
          </wp:inline>
        </w:drawing>
      </w:r>
    </w:p>
    <w:p w:rsidR="00DA09AF" w:rsidRPr="0087588A" w:rsidRDefault="00DA09AF" w:rsidP="00DA09AF">
      <w:pPr>
        <w:pStyle w:val="Caption"/>
        <w:jc w:val="center"/>
      </w:pPr>
      <w:bookmarkStart w:id="786" w:name="_Toc479683330"/>
      <w:bookmarkStart w:id="787" w:name="_Toc479632113"/>
      <w:bookmarkStart w:id="788" w:name="_Toc499543556"/>
      <w:r w:rsidRPr="0087588A">
        <w:t xml:space="preserve">Figure </w:t>
      </w:r>
      <w:fldSimple w:instr=" SEQ Figure \* ARABIC ">
        <w:r w:rsidR="00DC56B3">
          <w:rPr>
            <w:noProof/>
          </w:rPr>
          <w:t>75</w:t>
        </w:r>
      </w:fldSimple>
      <w:r w:rsidRPr="0087588A">
        <w:t>: Operative Day: Levels of Care</w:t>
      </w:r>
      <w:bookmarkEnd w:id="786"/>
      <w:bookmarkEnd w:id="787"/>
      <w:bookmarkEnd w:id="788"/>
    </w:p>
    <w:p w:rsidR="00DA09AF" w:rsidRPr="0087588A" w:rsidRDefault="00DA09AF" w:rsidP="00DA09AF">
      <w:pPr>
        <w:rPr>
          <w:sz w:val="24"/>
        </w:rPr>
      </w:pPr>
      <w:r w:rsidRPr="0087588A">
        <w:rPr>
          <w:sz w:val="24"/>
        </w:rPr>
        <w:t xml:space="preserve">Select the </w:t>
      </w:r>
      <w:r w:rsidR="00074580" w:rsidRPr="0087588A">
        <w:rPr>
          <w:sz w:val="24"/>
        </w:rPr>
        <w:t>LOC</w:t>
      </w:r>
      <w:r w:rsidRPr="0087588A">
        <w:rPr>
          <w:sz w:val="24"/>
        </w:rPr>
        <w:t xml:space="preserve"> for your review</w:t>
      </w:r>
      <w:r w:rsidR="00142944" w:rsidRPr="0087588A">
        <w:rPr>
          <w:sz w:val="24"/>
        </w:rPr>
        <w:t xml:space="preserve">. </w:t>
      </w:r>
      <w:r w:rsidRPr="0087588A">
        <w:rPr>
          <w:sz w:val="24"/>
        </w:rPr>
        <w:t xml:space="preserve">Click the </w:t>
      </w:r>
      <w:r w:rsidRPr="0087588A">
        <w:rPr>
          <w:b/>
          <w:sz w:val="24"/>
        </w:rPr>
        <w:t>&lt;+&gt;</w:t>
      </w:r>
      <w:r w:rsidRPr="0087588A">
        <w:rPr>
          <w:sz w:val="24"/>
        </w:rPr>
        <w:t xml:space="preserve"> to access the selectable criteria appropriate for any of the listed levels of care. </w:t>
      </w:r>
    </w:p>
    <w:p w:rsidR="00DA09AF" w:rsidRPr="0087588A" w:rsidRDefault="00DA09AF" w:rsidP="00DA09AF"/>
    <w:p w:rsidR="00DA09AF" w:rsidRPr="0087588A" w:rsidRDefault="00DA09AF" w:rsidP="00DA09AF">
      <w:pPr>
        <w:rPr>
          <w:sz w:val="24"/>
        </w:rPr>
      </w:pPr>
      <w:r w:rsidRPr="0087588A">
        <w:rPr>
          <w:sz w:val="24"/>
        </w:rPr>
        <w:t xml:space="preserve">You may open one or all levels of care using the </w:t>
      </w:r>
      <w:r w:rsidRPr="0087588A">
        <w:rPr>
          <w:b/>
          <w:sz w:val="24"/>
        </w:rPr>
        <w:t>&lt;+&gt;</w:t>
      </w:r>
      <w:r w:rsidRPr="0087588A">
        <w:rPr>
          <w:sz w:val="24"/>
        </w:rPr>
        <w:t xml:space="preserve"> button.</w:t>
      </w:r>
    </w:p>
    <w:p w:rsidR="00DA09AF" w:rsidRPr="0087588A" w:rsidRDefault="00DA09AF" w:rsidP="00DA09AF">
      <w:pPr>
        <w:rPr>
          <w:sz w:val="24"/>
        </w:rPr>
      </w:pPr>
    </w:p>
    <w:p w:rsidR="00DA09AF" w:rsidRPr="0087588A" w:rsidRDefault="00DA09AF" w:rsidP="00DA09AF">
      <w:pPr>
        <w:jc w:val="center"/>
        <w:rPr>
          <w:sz w:val="24"/>
        </w:rPr>
      </w:pPr>
      <w:r w:rsidRPr="0087588A">
        <w:rPr>
          <w:rFonts w:asciiTheme="majorHAnsi" w:hAnsiTheme="majorHAnsi"/>
          <w:noProof/>
          <w:sz w:val="24"/>
          <w:bdr w:val="single" w:sz="4" w:space="0" w:color="auto"/>
        </w:rPr>
        <w:drawing>
          <wp:inline distT="0" distB="0" distL="0" distR="0" wp14:anchorId="7D728D81" wp14:editId="2EAB9389">
            <wp:extent cx="4941594" cy="1749018"/>
            <wp:effectExtent l="0" t="0" r="0" b="3810"/>
            <wp:docPr id="35863" name="Picture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941594" cy="1749018"/>
                    </a:xfrm>
                    <a:prstGeom prst="rect">
                      <a:avLst/>
                    </a:prstGeom>
                  </pic:spPr>
                </pic:pic>
              </a:graphicData>
            </a:graphic>
          </wp:inline>
        </w:drawing>
      </w:r>
    </w:p>
    <w:p w:rsidR="00DA09AF" w:rsidRPr="0087588A" w:rsidRDefault="00DA09AF" w:rsidP="00DA09AF">
      <w:pPr>
        <w:pStyle w:val="Caption"/>
        <w:jc w:val="center"/>
      </w:pPr>
      <w:bookmarkStart w:id="789" w:name="_Toc479683331"/>
      <w:bookmarkStart w:id="790" w:name="_Toc479632114"/>
      <w:bookmarkStart w:id="791" w:name="_Toc499543557"/>
      <w:r w:rsidRPr="0087588A">
        <w:t xml:space="preserve">Figure </w:t>
      </w:r>
      <w:fldSimple w:instr=" SEQ Figure \* ARABIC ">
        <w:r w:rsidR="00DC56B3">
          <w:rPr>
            <w:noProof/>
          </w:rPr>
          <w:t>76</w:t>
        </w:r>
      </w:fldSimple>
      <w:r w:rsidRPr="0087588A">
        <w:t>:</w:t>
      </w:r>
      <w:r w:rsidRPr="0087588A">
        <w:rPr>
          <w:rFonts w:ascii="Arial" w:hAnsi="Arial"/>
          <w:b w:val="0"/>
          <w:sz w:val="18"/>
          <w:szCs w:val="18"/>
        </w:rPr>
        <w:t xml:space="preserve"> </w:t>
      </w:r>
      <w:r w:rsidRPr="0087588A">
        <w:t xml:space="preserve">Expanding </w:t>
      </w:r>
      <w:r w:rsidR="007F701D" w:rsidRPr="0087588A">
        <w:t>A</w:t>
      </w:r>
      <w:r w:rsidRPr="0087588A">
        <w:t xml:space="preserve">cute </w:t>
      </w:r>
      <w:r w:rsidR="007F701D" w:rsidRPr="0087588A">
        <w:t>L</w:t>
      </w:r>
      <w:r w:rsidRPr="0087588A">
        <w:t xml:space="preserve">evel of </w:t>
      </w:r>
      <w:r w:rsidR="007F701D" w:rsidRPr="0087588A">
        <w:t>C</w:t>
      </w:r>
      <w:r w:rsidRPr="0087588A">
        <w:t>are</w:t>
      </w:r>
      <w:bookmarkEnd w:id="789"/>
      <w:bookmarkEnd w:id="790"/>
      <w:bookmarkEnd w:id="791"/>
    </w:p>
    <w:p w:rsidR="00C7362B" w:rsidRPr="0087588A" w:rsidRDefault="00C7362B" w:rsidP="00C7362B">
      <w:pPr>
        <w:rPr>
          <w:sz w:val="24"/>
        </w:rPr>
      </w:pPr>
      <w:r w:rsidRPr="0087588A">
        <w:rPr>
          <w:sz w:val="24"/>
        </w:rPr>
        <w:t>When multiple criteria lists are opened, you may need to use the scroll bar to view all of the criteria.</w:t>
      </w:r>
    </w:p>
    <w:p w:rsidR="00C7362B" w:rsidRPr="0087588A" w:rsidRDefault="00C7362B" w:rsidP="00C7362B">
      <w:pPr>
        <w:rPr>
          <w:sz w:val="24"/>
        </w:rPr>
      </w:pPr>
    </w:p>
    <w:p w:rsidR="00C7362B" w:rsidRPr="0087588A" w:rsidRDefault="00C7362B" w:rsidP="00C7362B">
      <w:pPr>
        <w:jc w:val="center"/>
        <w:rPr>
          <w:sz w:val="24"/>
        </w:rPr>
      </w:pPr>
      <w:r w:rsidRPr="0087588A">
        <w:rPr>
          <w:rFonts w:asciiTheme="majorHAnsi" w:hAnsiTheme="majorHAnsi"/>
          <w:noProof/>
          <w:sz w:val="24"/>
        </w:rPr>
        <w:lastRenderedPageBreak/>
        <mc:AlternateContent>
          <mc:Choice Requires="wps">
            <w:drawing>
              <wp:anchor distT="0" distB="0" distL="114300" distR="114300" simplePos="0" relativeHeight="251418112" behindDoc="0" locked="0" layoutInCell="1" allowOverlap="1" wp14:anchorId="11C1832F" wp14:editId="47D26330">
                <wp:simplePos x="0" y="0"/>
                <wp:positionH relativeFrom="column">
                  <wp:posOffset>5165725</wp:posOffset>
                </wp:positionH>
                <wp:positionV relativeFrom="paragraph">
                  <wp:posOffset>266700</wp:posOffset>
                </wp:positionV>
                <wp:extent cx="340020" cy="2495550"/>
                <wp:effectExtent l="0" t="0" r="22225" b="19050"/>
                <wp:wrapNone/>
                <wp:docPr id="9216" name="Rounded Rectangle 9216" descr="Rounded" title="Rounded"/>
                <wp:cNvGraphicFramePr/>
                <a:graphic xmlns:a="http://schemas.openxmlformats.org/drawingml/2006/main">
                  <a:graphicData uri="http://schemas.microsoft.com/office/word/2010/wordprocessingShape">
                    <wps:wsp>
                      <wps:cNvSpPr/>
                      <wps:spPr>
                        <a:xfrm>
                          <a:off x="0" y="0"/>
                          <a:ext cx="340020" cy="2495550"/>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216" o:spid="_x0000_s1026" alt="Title: Rounded - Description: Rounded" style="position:absolute;margin-left:406.75pt;margin-top:21pt;width:26.75pt;height:196.5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" filled="f" strokecolor="black [3213]" strokeweight="2pt">
                <v:stroke dashstyle="3 1"/>
              </v:roundrect>
            </w:pict>
          </mc:Fallback>
        </mc:AlternateContent>
      </w:r>
      <w:r w:rsidRPr="0087588A">
        <w:rPr>
          <w:rFonts w:asciiTheme="majorHAnsi" w:hAnsiTheme="majorHAnsi"/>
          <w:noProof/>
          <w:sz w:val="24"/>
          <w:bdr w:val="single" w:sz="4" w:space="0" w:color="auto"/>
        </w:rPr>
        <w:drawing>
          <wp:inline distT="0" distB="0" distL="0" distR="0" wp14:anchorId="6D33FC5B" wp14:editId="7E6519AE">
            <wp:extent cx="4754297" cy="2756848"/>
            <wp:effectExtent l="0" t="0" r="8255" b="5715"/>
            <wp:docPr id="35865" name="Picture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754297" cy="2756848"/>
                    </a:xfrm>
                    <a:prstGeom prst="rect">
                      <a:avLst/>
                    </a:prstGeom>
                  </pic:spPr>
                </pic:pic>
              </a:graphicData>
            </a:graphic>
          </wp:inline>
        </w:drawing>
      </w:r>
    </w:p>
    <w:p w:rsidR="00DA09AF" w:rsidRPr="0087588A" w:rsidRDefault="009F738A" w:rsidP="009F738A">
      <w:pPr>
        <w:pStyle w:val="Caption"/>
        <w:jc w:val="center"/>
      </w:pPr>
      <w:bookmarkStart w:id="792" w:name="_Toc479683332"/>
      <w:bookmarkStart w:id="793" w:name="_Toc479632115"/>
      <w:bookmarkStart w:id="794" w:name="_Toc499543558"/>
      <w:r w:rsidRPr="0087588A">
        <w:t xml:space="preserve">Figure </w:t>
      </w:r>
      <w:fldSimple w:instr=" SEQ Figure \* ARABIC ">
        <w:r w:rsidR="00DC56B3">
          <w:rPr>
            <w:noProof/>
          </w:rPr>
          <w:t>77</w:t>
        </w:r>
      </w:fldSimple>
      <w:r w:rsidRPr="0087588A">
        <w:t>:</w:t>
      </w:r>
      <w:r w:rsidRPr="0087588A">
        <w:rPr>
          <w:rFonts w:ascii="Arial" w:hAnsi="Arial"/>
          <w:b w:val="0"/>
          <w:sz w:val="18"/>
          <w:szCs w:val="18"/>
        </w:rPr>
        <w:t xml:space="preserve"> </w:t>
      </w:r>
      <w:r w:rsidRPr="0087588A">
        <w:t>Scroll bar used to view multiple expanded criteria lists</w:t>
      </w:r>
      <w:bookmarkEnd w:id="792"/>
      <w:bookmarkEnd w:id="793"/>
      <w:bookmarkEnd w:id="794"/>
    </w:p>
    <w:p w:rsidR="00DA09AF" w:rsidRPr="0087588A" w:rsidRDefault="009F738A" w:rsidP="009F738A">
      <w:pPr>
        <w:rPr>
          <w:sz w:val="24"/>
        </w:rPr>
      </w:pPr>
      <w:r w:rsidRPr="0087588A">
        <w:rPr>
          <w:sz w:val="24"/>
        </w:rPr>
        <w:t>The organization of the Behavioral Health Product criteria is different than LOC: Acute Adult</w:t>
      </w:r>
      <w:r w:rsidR="00142944" w:rsidRPr="0087588A">
        <w:rPr>
          <w:sz w:val="24"/>
        </w:rPr>
        <w:t xml:space="preserve">. </w:t>
      </w:r>
      <w:r w:rsidRPr="0087588A">
        <w:rPr>
          <w:sz w:val="24"/>
        </w:rPr>
        <w:t>After selecting a level of care option from the navigation pane, a menu of Episode Days appears in the center of the screen as shown below</w:t>
      </w:r>
      <w:r w:rsidR="00142944" w:rsidRPr="0087588A">
        <w:rPr>
          <w:sz w:val="24"/>
        </w:rPr>
        <w:t xml:space="preserve">. </w:t>
      </w:r>
      <w:r w:rsidRPr="0087588A">
        <w:rPr>
          <w:sz w:val="24"/>
        </w:rPr>
        <w:t>The selectable criteria are available within each Episode Day.</w:t>
      </w:r>
    </w:p>
    <w:p w:rsidR="009F738A" w:rsidRPr="0087588A" w:rsidRDefault="009F738A" w:rsidP="009F738A">
      <w:pPr>
        <w:jc w:val="center"/>
        <w:rPr>
          <w:sz w:val="24"/>
        </w:rPr>
      </w:pPr>
      <w:r w:rsidRPr="0087588A">
        <w:rPr>
          <w:noProof/>
        </w:rPr>
        <w:drawing>
          <wp:inline distT="0" distB="0" distL="0" distR="0" wp14:anchorId="6929CC8C" wp14:editId="03990396">
            <wp:extent cx="4297680" cy="1286477"/>
            <wp:effectExtent l="19050" t="19050" r="7620" b="28575"/>
            <wp:docPr id="35866" name="Picture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297680" cy="1286477"/>
                    </a:xfrm>
                    <a:prstGeom prst="rect">
                      <a:avLst/>
                    </a:prstGeom>
                    <a:ln>
                      <a:solidFill>
                        <a:schemeClr val="tx1"/>
                      </a:solidFill>
                    </a:ln>
                  </pic:spPr>
                </pic:pic>
              </a:graphicData>
            </a:graphic>
          </wp:inline>
        </w:drawing>
      </w:r>
    </w:p>
    <w:p w:rsidR="009F738A" w:rsidRPr="0087588A" w:rsidRDefault="009F738A" w:rsidP="009F738A">
      <w:pPr>
        <w:pStyle w:val="Caption"/>
        <w:jc w:val="center"/>
      </w:pPr>
      <w:bookmarkStart w:id="795" w:name="_Toc479683333"/>
      <w:bookmarkStart w:id="796" w:name="_Toc479632116"/>
      <w:bookmarkStart w:id="797" w:name="_Toc499543559"/>
      <w:r w:rsidRPr="0087588A">
        <w:t xml:space="preserve">Figure </w:t>
      </w:r>
      <w:fldSimple w:instr=" SEQ Figure \* ARABIC ">
        <w:r w:rsidR="00DC56B3">
          <w:rPr>
            <w:noProof/>
          </w:rPr>
          <w:t>78</w:t>
        </w:r>
      </w:fldSimple>
      <w:r w:rsidRPr="0087588A">
        <w:t>:</w:t>
      </w:r>
      <w:r w:rsidRPr="0087588A">
        <w:rPr>
          <w:rFonts w:ascii="Arial" w:hAnsi="Arial"/>
          <w:b w:val="0"/>
          <w:sz w:val="18"/>
          <w:szCs w:val="18"/>
        </w:rPr>
        <w:t xml:space="preserve"> </w:t>
      </w:r>
      <w:r w:rsidRPr="0087588A">
        <w:t>Episode Days in BH Products</w:t>
      </w:r>
      <w:bookmarkEnd w:id="795"/>
      <w:bookmarkEnd w:id="796"/>
      <w:bookmarkEnd w:id="797"/>
      <w:r w:rsidR="007F701D" w:rsidRPr="0087588A">
        <w:fldChar w:fldCharType="begin"/>
      </w:r>
      <w:r w:rsidR="007F701D" w:rsidRPr="0087588A">
        <w:instrText xml:space="preserve"> XE "</w:instrText>
      </w:r>
      <w:r w:rsidR="007F701D" w:rsidRPr="0087588A">
        <w:rPr>
          <w:spacing w:val="-1"/>
          <w:w w:val="95"/>
        </w:rPr>
        <w:instrText>Products</w:instrText>
      </w:r>
      <w:r w:rsidR="007F701D" w:rsidRPr="0087588A">
        <w:instrText xml:space="preserve">" </w:instrText>
      </w:r>
      <w:r w:rsidR="007F701D" w:rsidRPr="0087588A">
        <w:fldChar w:fldCharType="end"/>
      </w:r>
    </w:p>
    <w:p w:rsidR="009F738A" w:rsidRPr="0087588A" w:rsidRDefault="009F738A" w:rsidP="009F738A">
      <w:pPr>
        <w:jc w:val="center"/>
      </w:pPr>
      <w:r w:rsidRPr="0087588A">
        <w:rPr>
          <w:noProof/>
        </w:rPr>
        <w:drawing>
          <wp:inline distT="0" distB="0" distL="0" distR="0" wp14:anchorId="573CD6D2" wp14:editId="540A1B37">
            <wp:extent cx="4446172" cy="1698101"/>
            <wp:effectExtent l="19050" t="19050" r="12065" b="16510"/>
            <wp:docPr id="35869" name="Picture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446172" cy="1698101"/>
                    </a:xfrm>
                    <a:prstGeom prst="rect">
                      <a:avLst/>
                    </a:prstGeom>
                    <a:ln>
                      <a:solidFill>
                        <a:schemeClr val="tx1"/>
                      </a:solidFill>
                    </a:ln>
                  </pic:spPr>
                </pic:pic>
              </a:graphicData>
            </a:graphic>
          </wp:inline>
        </w:drawing>
      </w:r>
    </w:p>
    <w:p w:rsidR="009F738A" w:rsidRPr="0087588A" w:rsidRDefault="009F738A" w:rsidP="009F738A">
      <w:pPr>
        <w:pStyle w:val="Caption"/>
        <w:jc w:val="center"/>
      </w:pPr>
      <w:bookmarkStart w:id="798" w:name="_Toc479683334"/>
      <w:bookmarkStart w:id="799" w:name="_Toc479632117"/>
      <w:bookmarkStart w:id="800" w:name="_Toc499543560"/>
      <w:r w:rsidRPr="0087588A">
        <w:t xml:space="preserve">Figure </w:t>
      </w:r>
      <w:fldSimple w:instr=" SEQ Figure \* ARABIC ">
        <w:r w:rsidR="00DC56B3">
          <w:rPr>
            <w:noProof/>
          </w:rPr>
          <w:t>79</w:t>
        </w:r>
      </w:fldSimple>
      <w:r w:rsidRPr="0087588A">
        <w:t>: Selectable Criteria in BH</w:t>
      </w:r>
      <w:bookmarkEnd w:id="798"/>
      <w:bookmarkEnd w:id="799"/>
      <w:bookmarkEnd w:id="800"/>
    </w:p>
    <w:p w:rsidR="009F738A" w:rsidRPr="0087588A" w:rsidRDefault="009F738A" w:rsidP="009F738A">
      <w:pPr>
        <w:rPr>
          <w:sz w:val="24"/>
          <w:lang w:eastAsia="x-none"/>
        </w:rPr>
      </w:pPr>
      <w:r w:rsidRPr="0087588A">
        <w:rPr>
          <w:sz w:val="24"/>
          <w:lang w:eastAsia="x-none"/>
        </w:rPr>
        <w:t>Selectable criteria points are contained within each level of care</w:t>
      </w:r>
      <w:r w:rsidR="00142944" w:rsidRPr="0087588A">
        <w:rPr>
          <w:sz w:val="24"/>
          <w:lang w:eastAsia="x-none"/>
        </w:rPr>
        <w:t xml:space="preserve">. </w:t>
      </w:r>
      <w:r w:rsidRPr="0087588A">
        <w:rPr>
          <w:sz w:val="24"/>
          <w:lang w:eastAsia="x-none"/>
        </w:rPr>
        <w:t xml:space="preserve">Clicking on the </w:t>
      </w:r>
      <w:r w:rsidRPr="0087588A">
        <w:rPr>
          <w:b/>
          <w:sz w:val="24"/>
          <w:lang w:eastAsia="x-none"/>
        </w:rPr>
        <w:sym w:font="Wingdings 2" w:char="F0CC"/>
      </w:r>
      <w:r w:rsidRPr="0087588A">
        <w:rPr>
          <w:sz w:val="24"/>
          <w:lang w:eastAsia="x-none"/>
        </w:rPr>
        <w:t xml:space="preserve"> button will open the list of clinical criteria appropriate for the subset, day, and level of care.</w:t>
      </w:r>
    </w:p>
    <w:p w:rsidR="009F738A" w:rsidRPr="0087588A" w:rsidRDefault="009F738A" w:rsidP="009F738A">
      <w:pPr>
        <w:rPr>
          <w:sz w:val="24"/>
          <w:lang w:eastAsia="x-none"/>
        </w:rPr>
      </w:pPr>
    </w:p>
    <w:p w:rsidR="009F738A" w:rsidRPr="0087588A" w:rsidRDefault="009F738A" w:rsidP="009F738A">
      <w:pPr>
        <w:jc w:val="center"/>
        <w:rPr>
          <w:sz w:val="24"/>
          <w:lang w:eastAsia="x-none"/>
        </w:rPr>
      </w:pPr>
      <w:r w:rsidRPr="0087588A">
        <w:rPr>
          <w:rFonts w:asciiTheme="majorHAnsi" w:hAnsiTheme="majorHAnsi"/>
          <w:noProof/>
          <w:sz w:val="24"/>
          <w:bdr w:val="single" w:sz="4" w:space="0" w:color="auto"/>
        </w:rPr>
        <w:lastRenderedPageBreak/>
        <w:drawing>
          <wp:inline distT="0" distB="0" distL="0" distR="0" wp14:anchorId="630D8253" wp14:editId="184DA7BC">
            <wp:extent cx="5698385" cy="2589592"/>
            <wp:effectExtent l="0" t="0" r="0" b="1270"/>
            <wp:docPr id="10269" name="Picture 1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698385" cy="2589592"/>
                    </a:xfrm>
                    <a:prstGeom prst="rect">
                      <a:avLst/>
                    </a:prstGeom>
                  </pic:spPr>
                </pic:pic>
              </a:graphicData>
            </a:graphic>
          </wp:inline>
        </w:drawing>
      </w:r>
    </w:p>
    <w:p w:rsidR="009F738A" w:rsidRPr="0087588A" w:rsidRDefault="009F738A" w:rsidP="009F738A">
      <w:pPr>
        <w:pStyle w:val="Caption"/>
        <w:jc w:val="center"/>
        <w:rPr>
          <w:sz w:val="24"/>
          <w:lang w:eastAsia="x-none"/>
        </w:rPr>
      </w:pPr>
      <w:bookmarkStart w:id="801" w:name="_Toc479683335"/>
      <w:bookmarkStart w:id="802" w:name="_Toc479632118"/>
      <w:bookmarkStart w:id="803" w:name="_Toc499543561"/>
      <w:r w:rsidRPr="0087588A">
        <w:t xml:space="preserve">Figure </w:t>
      </w:r>
      <w:fldSimple w:instr=" SEQ Figure \* ARABIC ">
        <w:r w:rsidR="00DC56B3">
          <w:rPr>
            <w:noProof/>
          </w:rPr>
          <w:t>80</w:t>
        </w:r>
      </w:fldSimple>
      <w:r w:rsidRPr="0087588A">
        <w:t>:</w:t>
      </w:r>
      <w:r w:rsidRPr="0087588A">
        <w:rPr>
          <w:rFonts w:ascii="Arial" w:hAnsi="Arial"/>
          <w:b w:val="0"/>
          <w:sz w:val="18"/>
          <w:szCs w:val="18"/>
        </w:rPr>
        <w:t xml:space="preserve"> </w:t>
      </w:r>
      <w:r w:rsidRPr="0087588A">
        <w:t>Selectable Criteria for Observation</w:t>
      </w:r>
      <w:bookmarkEnd w:id="801"/>
      <w:bookmarkEnd w:id="802"/>
      <w:bookmarkEnd w:id="803"/>
    </w:p>
    <w:p w:rsidR="009F738A" w:rsidRPr="0087588A" w:rsidRDefault="009F738A" w:rsidP="009F738A">
      <w:pPr>
        <w:rPr>
          <w:sz w:val="24"/>
          <w:lang w:eastAsia="x-none"/>
        </w:rPr>
      </w:pPr>
      <w:r w:rsidRPr="0087588A">
        <w:rPr>
          <w:sz w:val="24"/>
          <w:lang w:eastAsia="x-none"/>
        </w:rPr>
        <w:t xml:space="preserve">Use the checkboxes to indicate which criteria points are valid for the patient and episode of care you are reviewing. </w:t>
      </w:r>
    </w:p>
    <w:p w:rsidR="009F738A" w:rsidRPr="0087588A" w:rsidRDefault="009F738A" w:rsidP="009F738A">
      <w:pPr>
        <w:rPr>
          <w:sz w:val="24"/>
          <w:lang w:eastAsia="x-none"/>
        </w:rPr>
      </w:pPr>
    </w:p>
    <w:p w:rsidR="009F738A" w:rsidRPr="0087588A" w:rsidRDefault="009F738A" w:rsidP="009F738A">
      <w:pPr>
        <w:jc w:val="center"/>
        <w:rPr>
          <w:sz w:val="24"/>
          <w:lang w:eastAsia="x-none"/>
        </w:rPr>
      </w:pPr>
      <w:r w:rsidRPr="0087588A">
        <w:rPr>
          <w:rFonts w:asciiTheme="majorHAnsi" w:hAnsiTheme="majorHAnsi"/>
          <w:noProof/>
          <w:sz w:val="24"/>
          <w:bdr w:val="single" w:sz="4" w:space="0" w:color="auto"/>
        </w:rPr>
        <w:drawing>
          <wp:inline distT="0" distB="0" distL="0" distR="0" wp14:anchorId="5DDBF621" wp14:editId="5A7E464C">
            <wp:extent cx="5571992" cy="2497563"/>
            <wp:effectExtent l="19050" t="19050" r="10160" b="17145"/>
            <wp:docPr id="35871" name="Picture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571992" cy="2497563"/>
                    </a:xfrm>
                    <a:prstGeom prst="rect">
                      <a:avLst/>
                    </a:prstGeom>
                    <a:ln>
                      <a:solidFill>
                        <a:schemeClr val="tx1"/>
                      </a:solidFill>
                    </a:ln>
                  </pic:spPr>
                </pic:pic>
              </a:graphicData>
            </a:graphic>
          </wp:inline>
        </w:drawing>
      </w:r>
    </w:p>
    <w:p w:rsidR="009F738A" w:rsidRPr="0087588A" w:rsidRDefault="009F738A" w:rsidP="009F738A">
      <w:pPr>
        <w:pStyle w:val="Caption"/>
        <w:jc w:val="center"/>
      </w:pPr>
      <w:bookmarkStart w:id="804" w:name="_Toc479683336"/>
      <w:bookmarkStart w:id="805" w:name="_Toc479632119"/>
      <w:bookmarkStart w:id="806" w:name="_Toc499543562"/>
      <w:r w:rsidRPr="0087588A">
        <w:t xml:space="preserve">Figure </w:t>
      </w:r>
      <w:fldSimple w:instr=" SEQ Figure \* ARABIC ">
        <w:r w:rsidR="00DC56B3">
          <w:rPr>
            <w:noProof/>
          </w:rPr>
          <w:t>81</w:t>
        </w:r>
      </w:fldSimple>
      <w:r w:rsidRPr="0087588A">
        <w:t>:</w:t>
      </w:r>
      <w:r w:rsidRPr="0087588A">
        <w:rPr>
          <w:rFonts w:ascii="Arial" w:hAnsi="Arial"/>
          <w:b w:val="0"/>
          <w:sz w:val="18"/>
          <w:szCs w:val="18"/>
        </w:rPr>
        <w:t xml:space="preserve"> </w:t>
      </w:r>
      <w:r w:rsidRPr="0087588A">
        <w:t>Selected criteria using checkboxes</w:t>
      </w:r>
      <w:bookmarkEnd w:id="804"/>
      <w:bookmarkEnd w:id="805"/>
      <w:bookmarkEnd w:id="806"/>
    </w:p>
    <w:p w:rsidR="009F738A" w:rsidRPr="0087588A" w:rsidRDefault="009F738A" w:rsidP="009F738A">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Click on the box to place a check mark inside the box</w:t>
      </w:r>
      <w:r w:rsidR="00142944" w:rsidRPr="0087588A">
        <w:rPr>
          <w:rFonts w:ascii="Times New Roman" w:hAnsi="Times New Roman" w:cs="Times New Roman"/>
          <w:sz w:val="24"/>
          <w:lang w:eastAsia="x-none"/>
        </w:rPr>
        <w:t xml:space="preserve">. </w:t>
      </w:r>
      <w:r w:rsidRPr="0087588A">
        <w:rPr>
          <w:rFonts w:ascii="Times New Roman" w:hAnsi="Times New Roman" w:cs="Times New Roman"/>
          <w:sz w:val="24"/>
          <w:lang w:eastAsia="x-none"/>
        </w:rPr>
        <w:t>To remove check marks, click the check mark again.</w:t>
      </w:r>
    </w:p>
    <w:p w:rsidR="009F738A" w:rsidRPr="0087588A" w:rsidRDefault="009F738A" w:rsidP="009F738A">
      <w:pPr>
        <w:rPr>
          <w:rFonts w:asciiTheme="majorHAnsi" w:hAnsiTheme="majorHAnsi"/>
          <w:b/>
          <w:sz w:val="24"/>
          <w:lang w:eastAsia="x-none"/>
        </w:rPr>
      </w:pPr>
    </w:p>
    <w:p w:rsidR="009F738A" w:rsidRPr="0087588A" w:rsidRDefault="009F738A" w:rsidP="009F738A">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Many criteria points contain additional “nested” criteria. Click on the plus sign</w:t>
      </w:r>
      <w:r w:rsidRPr="0087588A">
        <w:rPr>
          <w:rFonts w:ascii="Times New Roman" w:hAnsi="Times New Roman" w:cs="Times New Roman"/>
          <w:b/>
          <w:sz w:val="24"/>
          <w:lang w:eastAsia="x-none"/>
        </w:rPr>
        <w:t xml:space="preserve"> &lt;+&gt;</w:t>
      </w:r>
      <w:r w:rsidRPr="0087588A">
        <w:rPr>
          <w:rFonts w:ascii="Times New Roman" w:hAnsi="Times New Roman" w:cs="Times New Roman"/>
          <w:sz w:val="24"/>
          <w:lang w:eastAsia="x-none"/>
        </w:rPr>
        <w:t xml:space="preserve"> to expand, or open the list of criteria. </w:t>
      </w:r>
    </w:p>
    <w:p w:rsidR="009F738A" w:rsidRPr="0087588A" w:rsidRDefault="009F738A" w:rsidP="009F738A">
      <w:pPr>
        <w:pStyle w:val="Body0"/>
        <w:spacing w:before="0" w:after="0"/>
        <w:rPr>
          <w:rFonts w:ascii="Times New Roman" w:hAnsi="Times New Roman" w:cs="Times New Roman"/>
          <w:sz w:val="24"/>
          <w:lang w:eastAsia="x-none"/>
        </w:rPr>
      </w:pPr>
    </w:p>
    <w:p w:rsidR="009F738A" w:rsidRPr="0087588A" w:rsidRDefault="00A65D89" w:rsidP="00120FAF">
      <w:pPr>
        <w:pStyle w:val="Body0"/>
        <w:spacing w:before="0" w:after="0"/>
        <w:jc w:val="center"/>
        <w:rPr>
          <w:rFonts w:ascii="Times New Roman" w:hAnsi="Times New Roman" w:cs="Times New Roman"/>
          <w:sz w:val="24"/>
          <w:lang w:eastAsia="x-none"/>
        </w:rPr>
      </w:pPr>
      <w:r w:rsidRPr="0087588A">
        <w:rPr>
          <w:rFonts w:asciiTheme="majorHAnsi" w:hAnsiTheme="majorHAnsi"/>
          <w:noProof/>
          <w:sz w:val="24"/>
          <w:bdr w:val="single" w:sz="4" w:space="0" w:color="auto"/>
        </w:rPr>
        <w:lastRenderedPageBreak/>
        <w:drawing>
          <wp:inline distT="0" distB="0" distL="0" distR="0" wp14:anchorId="2E935E22" wp14:editId="668EFD37">
            <wp:extent cx="5448466" cy="2034766"/>
            <wp:effectExtent l="0" t="0" r="0" b="381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448466" cy="2034766"/>
                    </a:xfrm>
                    <a:prstGeom prst="rect">
                      <a:avLst/>
                    </a:prstGeom>
                  </pic:spPr>
                </pic:pic>
              </a:graphicData>
            </a:graphic>
          </wp:inline>
        </w:drawing>
      </w:r>
    </w:p>
    <w:p w:rsidR="00A65D89" w:rsidRPr="0087588A" w:rsidRDefault="00A65D89" w:rsidP="00120FAF">
      <w:pPr>
        <w:pStyle w:val="Caption"/>
        <w:jc w:val="center"/>
      </w:pPr>
      <w:bookmarkStart w:id="807" w:name="_Toc479683337"/>
      <w:bookmarkStart w:id="808" w:name="_Toc479632120"/>
      <w:bookmarkStart w:id="809" w:name="_Toc499543563"/>
      <w:r w:rsidRPr="0087588A">
        <w:t xml:space="preserve">Figure </w:t>
      </w:r>
      <w:fldSimple w:instr=" SEQ Figure \* ARABIC ">
        <w:r w:rsidR="00DC56B3">
          <w:rPr>
            <w:noProof/>
          </w:rPr>
          <w:t>82</w:t>
        </w:r>
      </w:fldSimple>
      <w:r w:rsidRPr="0087588A">
        <w:t>:</w:t>
      </w:r>
      <w:r w:rsidRPr="0087588A">
        <w:rPr>
          <w:b w:val="0"/>
          <w:sz w:val="18"/>
          <w:szCs w:val="18"/>
          <w:lang w:eastAsia="x-none"/>
        </w:rPr>
        <w:t xml:space="preserve"> </w:t>
      </w:r>
      <w:r w:rsidRPr="0087588A">
        <w:t>Expanding and Collapsing Criteria Lists</w:t>
      </w:r>
      <w:bookmarkEnd w:id="807"/>
      <w:bookmarkEnd w:id="808"/>
      <w:bookmarkEnd w:id="809"/>
    </w:p>
    <w:p w:rsidR="00A65D89" w:rsidRPr="0087588A" w:rsidRDefault="00A65D89" w:rsidP="00A65D89">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Use the &lt;+&gt; beside each criteria set or point to open additional nested criteria</w:t>
      </w:r>
      <w:r w:rsidR="00142944" w:rsidRPr="0087588A">
        <w:rPr>
          <w:rFonts w:ascii="Times New Roman" w:hAnsi="Times New Roman" w:cs="Times New Roman"/>
          <w:sz w:val="24"/>
          <w:lang w:eastAsia="x-none"/>
        </w:rPr>
        <w:t xml:space="preserve">. </w:t>
      </w:r>
      <w:r w:rsidRPr="0087588A">
        <w:rPr>
          <w:rFonts w:ascii="Times New Roman" w:hAnsi="Times New Roman" w:cs="Times New Roman"/>
          <w:sz w:val="24"/>
          <w:lang w:eastAsia="x-none"/>
        </w:rPr>
        <w:t>The screen can become full quickly when all lists are expanded.</w:t>
      </w:r>
      <w:r w:rsidR="00DF273B" w:rsidRPr="0087588A">
        <w:rPr>
          <w:rFonts w:ascii="Times New Roman" w:hAnsi="Times New Roman" w:cs="Times New Roman"/>
          <w:sz w:val="24"/>
          <w:lang w:eastAsia="x-none"/>
        </w:rPr>
        <w:t xml:space="preserve"> </w:t>
      </w:r>
    </w:p>
    <w:p w:rsidR="00A65D89" w:rsidRPr="0087588A" w:rsidRDefault="00A65D89" w:rsidP="00120FAF"/>
    <w:p w:rsidR="00A65D89" w:rsidRPr="0087588A" w:rsidRDefault="00A65D89" w:rsidP="00120FAF">
      <w:pPr>
        <w:jc w:val="center"/>
      </w:pPr>
      <w:r w:rsidRPr="0087588A">
        <w:rPr>
          <w:rFonts w:asciiTheme="majorHAnsi" w:hAnsiTheme="majorHAnsi"/>
          <w:noProof/>
          <w:sz w:val="24"/>
          <w:bdr w:val="single" w:sz="4" w:space="0" w:color="auto"/>
        </w:rPr>
        <w:drawing>
          <wp:inline distT="0" distB="0" distL="0" distR="0" wp14:anchorId="7BBAFD6C" wp14:editId="4F991C2F">
            <wp:extent cx="5508750" cy="3204334"/>
            <wp:effectExtent l="0" t="0" r="0" b="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508750" cy="3204334"/>
                    </a:xfrm>
                    <a:prstGeom prst="rect">
                      <a:avLst/>
                    </a:prstGeom>
                  </pic:spPr>
                </pic:pic>
              </a:graphicData>
            </a:graphic>
          </wp:inline>
        </w:drawing>
      </w:r>
    </w:p>
    <w:p w:rsidR="00A65D89" w:rsidRPr="0087588A" w:rsidRDefault="00A65D89" w:rsidP="00120FAF">
      <w:pPr>
        <w:pStyle w:val="Caption"/>
        <w:jc w:val="center"/>
      </w:pPr>
      <w:bookmarkStart w:id="810" w:name="_Toc479683338"/>
      <w:bookmarkStart w:id="811" w:name="_Toc479632121"/>
      <w:bookmarkStart w:id="812" w:name="_Toc499543564"/>
      <w:r w:rsidRPr="0087588A">
        <w:t xml:space="preserve">Figure </w:t>
      </w:r>
      <w:fldSimple w:instr=" SEQ Figure \* ARABIC ">
        <w:r w:rsidR="00DC56B3">
          <w:rPr>
            <w:noProof/>
          </w:rPr>
          <w:t>83</w:t>
        </w:r>
      </w:fldSimple>
      <w:r w:rsidRPr="0087588A">
        <w:t>:</w:t>
      </w:r>
      <w:r w:rsidRPr="0087588A">
        <w:rPr>
          <w:b w:val="0"/>
          <w:sz w:val="18"/>
          <w:szCs w:val="18"/>
          <w:lang w:eastAsia="x-none"/>
        </w:rPr>
        <w:t xml:space="preserve"> </w:t>
      </w:r>
      <w:r w:rsidRPr="0087588A">
        <w:t>Using &lt;+&gt; to expand nested criteria</w:t>
      </w:r>
      <w:bookmarkEnd w:id="810"/>
      <w:bookmarkEnd w:id="811"/>
      <w:bookmarkEnd w:id="812"/>
    </w:p>
    <w:p w:rsidR="00A65D89" w:rsidRPr="0087588A" w:rsidRDefault="00A65D89" w:rsidP="00A65D89">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As you work through the nested criteria it may be helpful to collapse the list when the checkmark indicates the criteria point is met or if criteria do not apply:</w:t>
      </w:r>
    </w:p>
    <w:p w:rsidR="00A65D89" w:rsidRPr="0087588A" w:rsidRDefault="00CB18EA" w:rsidP="00120FAF">
      <w:pPr>
        <w:jc w:val="center"/>
      </w:pPr>
      <w:r w:rsidRPr="0087588A">
        <w:rPr>
          <w:rFonts w:asciiTheme="majorHAnsi" w:hAnsiTheme="majorHAnsi"/>
          <w:noProof/>
          <w:sz w:val="24"/>
        </w:rPr>
        <w:lastRenderedPageBreak/>
        <mc:AlternateContent>
          <mc:Choice Requires="wps">
            <w:drawing>
              <wp:anchor distT="0" distB="0" distL="114300" distR="114300" simplePos="0" relativeHeight="251465216" behindDoc="0" locked="0" layoutInCell="1" allowOverlap="1" wp14:anchorId="32C3BD89" wp14:editId="1A4AF58E">
                <wp:simplePos x="0" y="0"/>
                <wp:positionH relativeFrom="column">
                  <wp:posOffset>711835</wp:posOffset>
                </wp:positionH>
                <wp:positionV relativeFrom="paragraph">
                  <wp:posOffset>129540</wp:posOffset>
                </wp:positionV>
                <wp:extent cx="688975" cy="190500"/>
                <wp:effectExtent l="0" t="19050" r="34925" b="38100"/>
                <wp:wrapNone/>
                <wp:docPr id="35850" name="Right Arrow 3585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5850" o:spid="_x0000_s1026" type="#_x0000_t13" alt="Title: Right arrow - Description: Right arrow" style="position:absolute;margin-left:56.05pt;margin-top:10.2pt;width:54.25pt;height:1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" adj="18614,6174" fillcolor="#4f81bd [3204]" strokecolor="#243f60 [1604]" strokeweight="2pt"/>
            </w:pict>
          </mc:Fallback>
        </mc:AlternateContent>
      </w:r>
      <w:r w:rsidRPr="0087588A">
        <w:rPr>
          <w:rFonts w:asciiTheme="majorHAnsi" w:hAnsiTheme="majorHAnsi"/>
          <w:noProof/>
          <w:sz w:val="24"/>
        </w:rPr>
        <mc:AlternateContent>
          <mc:Choice Requires="wps">
            <w:drawing>
              <wp:anchor distT="0" distB="0" distL="114300" distR="114300" simplePos="0" relativeHeight="251512320" behindDoc="0" locked="0" layoutInCell="1" allowOverlap="1" wp14:anchorId="48BB18AF" wp14:editId="4CAED215">
                <wp:simplePos x="0" y="0"/>
                <wp:positionH relativeFrom="column">
                  <wp:posOffset>864870</wp:posOffset>
                </wp:positionH>
                <wp:positionV relativeFrom="paragraph">
                  <wp:posOffset>659130</wp:posOffset>
                </wp:positionV>
                <wp:extent cx="688975" cy="190500"/>
                <wp:effectExtent l="0" t="19050" r="34925" b="38100"/>
                <wp:wrapNone/>
                <wp:docPr id="10270" name="Right Arrow 1027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0270" o:spid="_x0000_s1026" type="#_x0000_t13" alt="Title: Right arrow - Description: Right arrow" style="position:absolute;margin-left:68.1pt;margin-top:51.9pt;width:54.25pt;height:1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" adj="18614,6174" fillcolor="#4f81bd [3204]" strokecolor="#243f60 [1604]" strokeweight="2pt"/>
            </w:pict>
          </mc:Fallback>
        </mc:AlternateContent>
      </w:r>
      <w:r w:rsidRPr="0087588A">
        <w:rPr>
          <w:rFonts w:asciiTheme="majorHAnsi" w:hAnsiTheme="majorHAnsi"/>
          <w:noProof/>
          <w:sz w:val="24"/>
        </w:rPr>
        <mc:AlternateContent>
          <mc:Choice Requires="wps">
            <w:drawing>
              <wp:anchor distT="0" distB="0" distL="114300" distR="114300" simplePos="0" relativeHeight="251606528" behindDoc="0" locked="0" layoutInCell="1" allowOverlap="1" wp14:anchorId="69BE47AB" wp14:editId="43D0555F">
                <wp:simplePos x="0" y="0"/>
                <wp:positionH relativeFrom="column">
                  <wp:posOffset>1007110</wp:posOffset>
                </wp:positionH>
                <wp:positionV relativeFrom="paragraph">
                  <wp:posOffset>2773045</wp:posOffset>
                </wp:positionV>
                <wp:extent cx="688975" cy="190500"/>
                <wp:effectExtent l="0" t="19050" r="34925" b="38100"/>
                <wp:wrapNone/>
                <wp:docPr id="960" name="Right Arrow 96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60" o:spid="_x0000_s1026" type="#_x0000_t13" alt="Title: Right arrow - Description: Right arrow" style="position:absolute;margin-left:79.3pt;margin-top:218.35pt;width:54.25pt;height: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" adj="18614,6174" fillcolor="#4f81bd [3204]" strokecolor="#243f60 [1604]" strokeweight="2pt"/>
            </w:pict>
          </mc:Fallback>
        </mc:AlternateContent>
      </w:r>
      <w:r w:rsidRPr="0087588A">
        <w:rPr>
          <w:rFonts w:asciiTheme="majorHAnsi" w:hAnsiTheme="majorHAnsi"/>
          <w:noProof/>
          <w:sz w:val="24"/>
        </w:rPr>
        <mc:AlternateContent>
          <mc:Choice Requires="wps">
            <w:drawing>
              <wp:anchor distT="0" distB="0" distL="114300" distR="114300" simplePos="0" relativeHeight="251559424" behindDoc="0" locked="0" layoutInCell="1" allowOverlap="1" wp14:anchorId="2A67E6B8" wp14:editId="6F0AE613">
                <wp:simplePos x="0" y="0"/>
                <wp:positionH relativeFrom="column">
                  <wp:posOffset>1012190</wp:posOffset>
                </wp:positionH>
                <wp:positionV relativeFrom="paragraph">
                  <wp:posOffset>1314450</wp:posOffset>
                </wp:positionV>
                <wp:extent cx="688975" cy="190500"/>
                <wp:effectExtent l="0" t="19050" r="34925" b="38100"/>
                <wp:wrapNone/>
                <wp:docPr id="10271" name="Right Arrow 10271"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0271" o:spid="_x0000_s1026" type="#_x0000_t13" alt="Title: Right arrow - Description: Right arrow" style="position:absolute;margin-left:79.7pt;margin-top:103.5pt;width:54.25pt;height:1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" adj="18614,6174" fillcolor="#4f81bd [3204]" strokecolor="#243f60 [1604]" strokeweight="2pt"/>
            </w:pict>
          </mc:Fallback>
        </mc:AlternateContent>
      </w:r>
      <w:r w:rsidR="00A65D89" w:rsidRPr="0087588A">
        <w:rPr>
          <w:rFonts w:asciiTheme="majorHAnsi" w:hAnsiTheme="majorHAnsi"/>
          <w:noProof/>
          <w:sz w:val="24"/>
          <w:bdr w:val="single" w:sz="4" w:space="0" w:color="auto"/>
        </w:rPr>
        <w:drawing>
          <wp:inline distT="0" distB="0" distL="0" distR="0" wp14:anchorId="102960D0" wp14:editId="1E73D36C">
            <wp:extent cx="3629212" cy="3465960"/>
            <wp:effectExtent l="0" t="0" r="9525" b="1270"/>
            <wp:docPr id="10242" name="Picture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629212" cy="3465960"/>
                    </a:xfrm>
                    <a:prstGeom prst="rect">
                      <a:avLst/>
                    </a:prstGeom>
                  </pic:spPr>
                </pic:pic>
              </a:graphicData>
            </a:graphic>
          </wp:inline>
        </w:drawing>
      </w:r>
    </w:p>
    <w:p w:rsidR="00A65D89" w:rsidRPr="0087588A" w:rsidRDefault="00831814" w:rsidP="00192E29">
      <w:pPr>
        <w:pStyle w:val="Caption"/>
        <w:jc w:val="center"/>
      </w:pPr>
      <w:bookmarkStart w:id="813" w:name="_Toc479683339"/>
      <w:bookmarkStart w:id="814" w:name="_Toc479632122"/>
      <w:bookmarkStart w:id="815" w:name="_Toc499543565"/>
      <w:r w:rsidRPr="0087588A">
        <w:t xml:space="preserve">Figure </w:t>
      </w:r>
      <w:fldSimple w:instr=" SEQ Figure \* ARABIC ">
        <w:r w:rsidR="00DC56B3">
          <w:rPr>
            <w:noProof/>
          </w:rPr>
          <w:t>84</w:t>
        </w:r>
      </w:fldSimple>
      <w:r w:rsidRPr="0087588A">
        <w:t>:</w:t>
      </w:r>
      <w:r w:rsidRPr="0087588A">
        <w:rPr>
          <w:b w:val="0"/>
          <w:sz w:val="18"/>
          <w:szCs w:val="18"/>
          <w:lang w:eastAsia="x-none"/>
        </w:rPr>
        <w:t xml:space="preserve"> </w:t>
      </w:r>
      <w:r w:rsidRPr="0087588A">
        <w:t>Use &lt;-&gt; to collapse nested criteria</w:t>
      </w:r>
      <w:bookmarkEnd w:id="813"/>
      <w:bookmarkEnd w:id="814"/>
      <w:bookmarkEnd w:id="815"/>
    </w:p>
    <w:p w:rsidR="00831814" w:rsidRPr="0087588A" w:rsidRDefault="00831814" w:rsidP="00831814">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 xml:space="preserve">Collapse the list to allow for easier viewing by clicking on the </w:t>
      </w:r>
      <w:r w:rsidRPr="0087588A">
        <w:rPr>
          <w:rFonts w:ascii="Times New Roman" w:hAnsi="Times New Roman" w:cs="Times New Roman"/>
          <w:b/>
          <w:sz w:val="24"/>
          <w:lang w:eastAsia="x-none"/>
        </w:rPr>
        <w:t>-</w:t>
      </w:r>
      <w:r w:rsidRPr="0087588A">
        <w:rPr>
          <w:rFonts w:ascii="Times New Roman" w:hAnsi="Times New Roman" w:cs="Times New Roman"/>
          <w:sz w:val="24"/>
          <w:lang w:eastAsia="x-none"/>
        </w:rPr>
        <w:t xml:space="preserve"> beside the criteria point.</w:t>
      </w:r>
      <w:r w:rsidR="00DF273B" w:rsidRPr="0087588A">
        <w:rPr>
          <w:rFonts w:ascii="Times New Roman" w:hAnsi="Times New Roman" w:cs="Times New Roman"/>
          <w:sz w:val="24"/>
          <w:lang w:eastAsia="x-none"/>
        </w:rPr>
        <w:t xml:space="preserve"> </w:t>
      </w:r>
    </w:p>
    <w:p w:rsidR="00831814" w:rsidRPr="0087588A" w:rsidRDefault="00831814" w:rsidP="00192E29">
      <w:pPr>
        <w:jc w:val="center"/>
      </w:pPr>
    </w:p>
    <w:p w:rsidR="009F738A" w:rsidRPr="0087588A" w:rsidRDefault="00831814" w:rsidP="00192E29">
      <w:pPr>
        <w:jc w:val="center"/>
      </w:pPr>
      <w:r w:rsidRPr="0087588A">
        <w:rPr>
          <w:rFonts w:asciiTheme="majorHAnsi" w:hAnsiTheme="majorHAnsi"/>
          <w:noProof/>
          <w:sz w:val="24"/>
          <w:bdr w:val="single" w:sz="4" w:space="0" w:color="auto"/>
        </w:rPr>
        <w:drawing>
          <wp:inline distT="0" distB="0" distL="0" distR="0" wp14:anchorId="2E96FA63" wp14:editId="71106A0D">
            <wp:extent cx="3373806" cy="2165183"/>
            <wp:effectExtent l="0" t="0" r="0" b="698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373806" cy="2165183"/>
                    </a:xfrm>
                    <a:prstGeom prst="rect">
                      <a:avLst/>
                    </a:prstGeom>
                  </pic:spPr>
                </pic:pic>
              </a:graphicData>
            </a:graphic>
          </wp:inline>
        </w:drawing>
      </w:r>
    </w:p>
    <w:p w:rsidR="00831814" w:rsidRPr="0087588A" w:rsidRDefault="00831814" w:rsidP="00192E29">
      <w:pPr>
        <w:pStyle w:val="Caption"/>
        <w:jc w:val="center"/>
      </w:pPr>
      <w:bookmarkStart w:id="816" w:name="_Toc479683340"/>
      <w:bookmarkStart w:id="817" w:name="_Toc479632123"/>
      <w:bookmarkStart w:id="818" w:name="_Toc499543566"/>
      <w:r w:rsidRPr="0087588A">
        <w:t xml:space="preserve">Figure </w:t>
      </w:r>
      <w:fldSimple w:instr=" SEQ Figure \* ARABIC ">
        <w:r w:rsidR="00DC56B3">
          <w:rPr>
            <w:noProof/>
          </w:rPr>
          <w:t>85</w:t>
        </w:r>
      </w:fldSimple>
      <w:r w:rsidRPr="0087588A">
        <w:t>:</w:t>
      </w:r>
      <w:r w:rsidRPr="0087588A">
        <w:rPr>
          <w:b w:val="0"/>
          <w:sz w:val="18"/>
          <w:szCs w:val="18"/>
          <w:lang w:eastAsia="x-none"/>
        </w:rPr>
        <w:t xml:space="preserve"> </w:t>
      </w:r>
      <w:r w:rsidRPr="0087588A">
        <w:t>View of collapsed list of selected criteria</w:t>
      </w:r>
      <w:bookmarkEnd w:id="816"/>
      <w:bookmarkEnd w:id="817"/>
      <w:bookmarkEnd w:id="818"/>
    </w:p>
    <w:p w:rsidR="00831814" w:rsidRPr="0087588A" w:rsidRDefault="00831814" w:rsidP="00831814">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This will make it easier for you to work through criteria points containing multiple qualifying criteria.</w:t>
      </w:r>
    </w:p>
    <w:p w:rsidR="00831814" w:rsidRPr="0087588A" w:rsidRDefault="00831814" w:rsidP="00831814">
      <w:pPr>
        <w:pStyle w:val="Heading3"/>
      </w:pPr>
      <w:bookmarkStart w:id="819" w:name="_Toc479676097"/>
      <w:bookmarkStart w:id="820" w:name="_Toc479631832"/>
      <w:bookmarkStart w:id="821" w:name="_Toc499543799"/>
      <w:r w:rsidRPr="0087588A">
        <w:lastRenderedPageBreak/>
        <w:t>Criteria Met/ Not Met Indicator</w:t>
      </w:r>
      <w:bookmarkEnd w:id="819"/>
      <w:bookmarkEnd w:id="820"/>
      <w:bookmarkEnd w:id="821"/>
    </w:p>
    <w:p w:rsidR="00831814" w:rsidRPr="0087588A" w:rsidRDefault="00831814" w:rsidP="00831814">
      <w:pPr>
        <w:keepNext/>
        <w:rPr>
          <w:sz w:val="24"/>
        </w:rPr>
      </w:pPr>
      <w:r w:rsidRPr="0087588A">
        <w:rPr>
          <w:sz w:val="24"/>
        </w:rPr>
        <w:t xml:space="preserve">In the header bar across the screen, the selected product and subset will display. On the right side of the header bar is a </w:t>
      </w:r>
      <w:r w:rsidRPr="0087588A">
        <w:rPr>
          <w:b/>
          <w:color w:val="FF0000"/>
          <w:sz w:val="24"/>
        </w:rPr>
        <w:t>red ‘</w:t>
      </w:r>
      <w:r w:rsidR="00B41D84" w:rsidRPr="0087588A">
        <w:rPr>
          <w:b/>
          <w:color w:val="FF0000"/>
          <w:sz w:val="24"/>
        </w:rPr>
        <w:t>Criteria Not Met”</w:t>
      </w:r>
      <w:r w:rsidR="00B41D84" w:rsidRPr="0087588A">
        <w:rPr>
          <w:color w:val="FF0000"/>
          <w:sz w:val="24"/>
        </w:rPr>
        <w:t xml:space="preserve"> </w:t>
      </w:r>
      <w:r w:rsidRPr="0087588A">
        <w:rPr>
          <w:sz w:val="24"/>
        </w:rPr>
        <w:t xml:space="preserve">indicator. </w:t>
      </w:r>
    </w:p>
    <w:p w:rsidR="00831814" w:rsidRPr="0087588A" w:rsidRDefault="00831814" w:rsidP="00831814">
      <w:pPr>
        <w:keepNext/>
        <w:rPr>
          <w:sz w:val="24"/>
        </w:rPr>
      </w:pPr>
    </w:p>
    <w:p w:rsidR="00831814" w:rsidRPr="0087588A" w:rsidRDefault="00831814" w:rsidP="00831814">
      <w:pPr>
        <w:rPr>
          <w:color w:val="00B050"/>
          <w:sz w:val="24"/>
        </w:rPr>
      </w:pPr>
      <w:r w:rsidRPr="0087588A">
        <w:rPr>
          <w:sz w:val="24"/>
        </w:rPr>
        <w:t xml:space="preserve">When the selection of criteria fulfills the requirement for the selected </w:t>
      </w:r>
      <w:r w:rsidR="00DB2D8D" w:rsidRPr="0087588A">
        <w:rPr>
          <w:sz w:val="24"/>
        </w:rPr>
        <w:t>LOC</w:t>
      </w:r>
      <w:r w:rsidRPr="0087588A">
        <w:rPr>
          <w:sz w:val="24"/>
        </w:rPr>
        <w:t xml:space="preserve">, the indicator will change from </w:t>
      </w:r>
      <w:r w:rsidRPr="0087588A">
        <w:rPr>
          <w:b/>
          <w:color w:val="FF0000"/>
          <w:sz w:val="24"/>
        </w:rPr>
        <w:t>red “Criteria Not Met”</w:t>
      </w:r>
      <w:r w:rsidRPr="0087588A">
        <w:rPr>
          <w:color w:val="FF0000"/>
          <w:sz w:val="24"/>
        </w:rPr>
        <w:t xml:space="preserve"> </w:t>
      </w:r>
      <w:r w:rsidRPr="0087588A">
        <w:rPr>
          <w:sz w:val="24"/>
        </w:rPr>
        <w:t xml:space="preserve">to a </w:t>
      </w:r>
      <w:r w:rsidRPr="0087588A">
        <w:rPr>
          <w:b/>
          <w:color w:val="00B050"/>
          <w:sz w:val="24"/>
        </w:rPr>
        <w:t>green box</w:t>
      </w:r>
      <w:r w:rsidRPr="0087588A">
        <w:rPr>
          <w:color w:val="00B050"/>
          <w:sz w:val="24"/>
        </w:rPr>
        <w:t xml:space="preserve"> </w:t>
      </w:r>
      <w:r w:rsidRPr="0087588A">
        <w:rPr>
          <w:sz w:val="24"/>
        </w:rPr>
        <w:t xml:space="preserve">indicating the </w:t>
      </w:r>
      <w:r w:rsidR="00DB2D8D" w:rsidRPr="0087588A">
        <w:rPr>
          <w:sz w:val="24"/>
        </w:rPr>
        <w:t xml:space="preserve">LOC </w:t>
      </w:r>
      <w:r w:rsidRPr="0087588A">
        <w:rPr>
          <w:b/>
          <w:color w:val="00B050"/>
          <w:sz w:val="24"/>
        </w:rPr>
        <w:t>“Met.”</w:t>
      </w:r>
      <w:r w:rsidR="00DF273B" w:rsidRPr="0087588A">
        <w:rPr>
          <w:color w:val="00B050"/>
          <w:sz w:val="24"/>
        </w:rPr>
        <w:t xml:space="preserve"> </w:t>
      </w:r>
    </w:p>
    <w:p w:rsidR="00FC5A3E" w:rsidRPr="0087588A" w:rsidRDefault="00FC5A3E" w:rsidP="00831814">
      <w:pPr>
        <w:rPr>
          <w:color w:val="00B050"/>
          <w:sz w:val="24"/>
        </w:rPr>
      </w:pPr>
    </w:p>
    <w:p w:rsidR="00B41D84" w:rsidRPr="0087588A" w:rsidRDefault="00B41D84" w:rsidP="00192E29">
      <w:pPr>
        <w:jc w:val="center"/>
        <w:rPr>
          <w:sz w:val="24"/>
        </w:rPr>
      </w:pPr>
      <w:r w:rsidRPr="0087588A">
        <w:rPr>
          <w:rFonts w:asciiTheme="majorHAnsi" w:hAnsiTheme="majorHAnsi"/>
          <w:noProof/>
          <w:sz w:val="24"/>
        </w:rPr>
        <mc:AlternateContent>
          <mc:Choice Requires="wps">
            <w:drawing>
              <wp:anchor distT="0" distB="0" distL="114300" distR="114300" simplePos="0" relativeHeight="251653632" behindDoc="0" locked="0" layoutInCell="1" allowOverlap="1" wp14:anchorId="425B27E6" wp14:editId="3E1672F4">
                <wp:simplePos x="0" y="0"/>
                <wp:positionH relativeFrom="column">
                  <wp:posOffset>2773680</wp:posOffset>
                </wp:positionH>
                <wp:positionV relativeFrom="paragraph">
                  <wp:posOffset>247015</wp:posOffset>
                </wp:positionV>
                <wp:extent cx="518614" cy="559558"/>
                <wp:effectExtent l="38100" t="38100" r="34290" b="31115"/>
                <wp:wrapNone/>
                <wp:docPr id="226" name="Straight Arrow Connector 226" descr="Straight arrow" title="Straight arrow"/>
                <wp:cNvGraphicFramePr/>
                <a:graphic xmlns:a="http://schemas.openxmlformats.org/drawingml/2006/main">
                  <a:graphicData uri="http://schemas.microsoft.com/office/word/2010/wordprocessingShape">
                    <wps:wsp>
                      <wps:cNvCnPr/>
                      <wps:spPr>
                        <a:xfrm flipH="1" flipV="1">
                          <a:off x="0" y="0"/>
                          <a:ext cx="518614" cy="559558"/>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6" o:spid="_x0000_s1026" type="#_x0000_t32" alt="Title: Straight arrow - Description: Straight arrow" style="position:absolute;margin-left:218.4pt;margin-top:19.45pt;width:40.85pt;height:44.0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" strokecolor="red" strokeweight="4.5pt">
                <v:stroke endarrow="open"/>
              </v:shape>
            </w:pict>
          </mc:Fallback>
        </mc:AlternateContent>
      </w:r>
      <w:r w:rsidRPr="0087588A">
        <w:rPr>
          <w:rFonts w:asciiTheme="majorHAnsi" w:hAnsiTheme="majorHAnsi"/>
          <w:noProof/>
          <w:sz w:val="24"/>
          <w:bdr w:val="single" w:sz="4" w:space="0" w:color="auto"/>
        </w:rPr>
        <w:drawing>
          <wp:inline distT="0" distB="0" distL="0" distR="0" wp14:anchorId="7E44D0A8" wp14:editId="3105AAF4">
            <wp:extent cx="4389120" cy="2362267"/>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389120" cy="2362267"/>
                    </a:xfrm>
                    <a:prstGeom prst="rect">
                      <a:avLst/>
                    </a:prstGeom>
                  </pic:spPr>
                </pic:pic>
              </a:graphicData>
            </a:graphic>
          </wp:inline>
        </w:drawing>
      </w:r>
    </w:p>
    <w:p w:rsidR="00831814" w:rsidRPr="0087588A" w:rsidRDefault="00B41D84" w:rsidP="00192E29">
      <w:pPr>
        <w:pStyle w:val="Caption"/>
        <w:jc w:val="center"/>
        <w:rPr>
          <w:rFonts w:cs="Times New Roman"/>
          <w:sz w:val="24"/>
          <w:szCs w:val="24"/>
        </w:rPr>
      </w:pPr>
      <w:bookmarkStart w:id="822" w:name="_Toc479683341"/>
      <w:bookmarkStart w:id="823" w:name="_Toc479632124"/>
      <w:bookmarkStart w:id="824" w:name="_Toc499543567"/>
      <w:r w:rsidRPr="0087588A">
        <w:t xml:space="preserve">Figure </w:t>
      </w:r>
      <w:fldSimple w:instr=" SEQ Figure \* ARABIC ">
        <w:r w:rsidR="00DC56B3">
          <w:rPr>
            <w:noProof/>
          </w:rPr>
          <w:t>86</w:t>
        </w:r>
      </w:fldSimple>
      <w:r w:rsidRPr="0087588A">
        <w:t>:</w:t>
      </w:r>
      <w:r w:rsidRPr="0087588A">
        <w:rPr>
          <w:rFonts w:ascii="Arial" w:hAnsi="Arial"/>
          <w:b w:val="0"/>
          <w:sz w:val="18"/>
          <w:szCs w:val="18"/>
        </w:rPr>
        <w:t xml:space="preserve"> </w:t>
      </w:r>
      <w:r w:rsidRPr="0087588A">
        <w:t xml:space="preserve">Criteria Not Met Indicator is </w:t>
      </w:r>
      <w:r w:rsidRPr="0087588A">
        <w:rPr>
          <w:color w:val="FF0000"/>
        </w:rPr>
        <w:t>RED</w:t>
      </w:r>
      <w:bookmarkEnd w:id="822"/>
      <w:bookmarkEnd w:id="823"/>
      <w:bookmarkEnd w:id="824"/>
    </w:p>
    <w:p w:rsidR="00B41D84" w:rsidRPr="0087588A" w:rsidRDefault="00192E29" w:rsidP="00B41D84">
      <w:pPr>
        <w:pStyle w:val="Heading3"/>
      </w:pPr>
      <w:bookmarkStart w:id="825" w:name="_Toc479676098"/>
      <w:bookmarkStart w:id="826" w:name="_Toc479631833"/>
      <w:bookmarkStart w:id="827" w:name="_Toc499543800"/>
      <w:r w:rsidRPr="0087588A">
        <w:t xml:space="preserve">Observation </w:t>
      </w:r>
      <w:r w:rsidR="00B41D84" w:rsidRPr="0087588A">
        <w:t>Met Indicator</w:t>
      </w:r>
      <w:bookmarkEnd w:id="825"/>
      <w:bookmarkEnd w:id="826"/>
      <w:bookmarkEnd w:id="827"/>
      <w:r w:rsidR="007F701D" w:rsidRPr="0087588A">
        <w:fldChar w:fldCharType="begin"/>
      </w:r>
      <w:r w:rsidR="007F701D" w:rsidRPr="0087588A">
        <w:instrText xml:space="preserve"> XE "</w:instrText>
      </w:r>
      <w:r w:rsidR="007F701D" w:rsidRPr="0087588A">
        <w:rPr>
          <w:spacing w:val="-1"/>
          <w:sz w:val="20"/>
        </w:rPr>
        <w:instrText>Observation Met Indicator</w:instrText>
      </w:r>
      <w:r w:rsidR="007F701D" w:rsidRPr="0087588A">
        <w:instrText xml:space="preserve">" </w:instrText>
      </w:r>
      <w:r w:rsidR="007F701D" w:rsidRPr="0087588A">
        <w:fldChar w:fldCharType="end"/>
      </w:r>
    </w:p>
    <w:p w:rsidR="00192E29" w:rsidRPr="0087588A" w:rsidRDefault="00192E29" w:rsidP="00192E29">
      <w:pPr>
        <w:pStyle w:val="BodyText"/>
        <w:jc w:val="center"/>
      </w:pPr>
      <w:r w:rsidRPr="0087588A">
        <w:rPr>
          <w:rFonts w:asciiTheme="majorHAnsi" w:hAnsiTheme="majorHAnsi"/>
          <w:noProof/>
          <w:szCs w:val="24"/>
        </w:rPr>
        <mc:AlternateContent>
          <mc:Choice Requires="wps">
            <w:drawing>
              <wp:anchor distT="0" distB="0" distL="114300" distR="114300" simplePos="0" relativeHeight="251700736" behindDoc="0" locked="0" layoutInCell="1" allowOverlap="1" wp14:anchorId="569547BF" wp14:editId="37EE6053">
                <wp:simplePos x="0" y="0"/>
                <wp:positionH relativeFrom="column">
                  <wp:posOffset>3241675</wp:posOffset>
                </wp:positionH>
                <wp:positionV relativeFrom="paragraph">
                  <wp:posOffset>292100</wp:posOffset>
                </wp:positionV>
                <wp:extent cx="461010" cy="447674"/>
                <wp:effectExtent l="38100" t="38100" r="34290" b="48260"/>
                <wp:wrapNone/>
                <wp:docPr id="228" name="Straight Arrow Connector 228" descr="Straight Arrow" title="Straight Arrow"/>
                <wp:cNvGraphicFramePr/>
                <a:graphic xmlns:a="http://schemas.openxmlformats.org/drawingml/2006/main">
                  <a:graphicData uri="http://schemas.microsoft.com/office/word/2010/wordprocessingShape">
                    <wps:wsp>
                      <wps:cNvCnPr/>
                      <wps:spPr>
                        <a:xfrm flipH="1" flipV="1">
                          <a:off x="0" y="0"/>
                          <a:ext cx="461010" cy="447674"/>
                        </a:xfrm>
                        <a:prstGeom prst="straightConnector1">
                          <a:avLst/>
                        </a:prstGeom>
                        <a:ln w="571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8" o:spid="_x0000_s1026" type="#_x0000_t32" alt="Title: Straight Arrow - Description: Straight Arrow" style="position:absolute;margin-left:255.25pt;margin-top:23pt;width:36.3pt;height:35.25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" strokecolor="#00b050" strokeweight="4.5pt">
                <v:stroke endarrow="open"/>
              </v:shape>
            </w:pict>
          </mc:Fallback>
        </mc:AlternateContent>
      </w:r>
      <w:r w:rsidRPr="0087588A">
        <w:rPr>
          <w:rFonts w:asciiTheme="majorHAnsi" w:hAnsiTheme="majorHAnsi"/>
          <w:noProof/>
          <w:szCs w:val="24"/>
          <w:bdr w:val="single" w:sz="4" w:space="0" w:color="auto"/>
        </w:rPr>
        <w:drawing>
          <wp:inline distT="0" distB="0" distL="0" distR="0" wp14:anchorId="4EF2263F" wp14:editId="3AB20D6A">
            <wp:extent cx="5466983" cy="219456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466983" cy="2194560"/>
                    </a:xfrm>
                    <a:prstGeom prst="rect">
                      <a:avLst/>
                    </a:prstGeom>
                  </pic:spPr>
                </pic:pic>
              </a:graphicData>
            </a:graphic>
          </wp:inline>
        </w:drawing>
      </w:r>
    </w:p>
    <w:p w:rsidR="00192E29" w:rsidRPr="0087588A" w:rsidRDefault="00192E29" w:rsidP="00192E29">
      <w:pPr>
        <w:pStyle w:val="Caption"/>
        <w:jc w:val="center"/>
      </w:pPr>
      <w:bookmarkStart w:id="828" w:name="_Toc479683342"/>
      <w:bookmarkStart w:id="829" w:name="_Toc479632125"/>
      <w:bookmarkStart w:id="830" w:name="_Toc499543568"/>
      <w:r w:rsidRPr="0087588A">
        <w:t xml:space="preserve">Figure </w:t>
      </w:r>
      <w:fldSimple w:instr=" SEQ Figure \* ARABIC ">
        <w:r w:rsidR="00DC56B3">
          <w:rPr>
            <w:noProof/>
          </w:rPr>
          <w:t>87</w:t>
        </w:r>
      </w:fldSimple>
      <w:r w:rsidRPr="0087588A">
        <w:t>:</w:t>
      </w:r>
      <w:r w:rsidRPr="0087588A">
        <w:rPr>
          <w:rFonts w:ascii="Arial" w:hAnsi="Arial"/>
          <w:b w:val="0"/>
          <w:sz w:val="18"/>
          <w:szCs w:val="18"/>
        </w:rPr>
        <w:t xml:space="preserve"> </w:t>
      </w:r>
      <w:r w:rsidRPr="0087588A">
        <w:t xml:space="preserve">Criteria Met Indicator is </w:t>
      </w:r>
      <w:r w:rsidRPr="0087588A">
        <w:rPr>
          <w:color w:val="00B050"/>
        </w:rPr>
        <w:t>GREEN</w:t>
      </w:r>
      <w:bookmarkEnd w:id="828"/>
      <w:bookmarkEnd w:id="829"/>
      <w:bookmarkEnd w:id="830"/>
    </w:p>
    <w:p w:rsidR="00192E29" w:rsidRPr="0087588A" w:rsidRDefault="00192E29" w:rsidP="00192E29">
      <w:pPr>
        <w:pStyle w:val="Heading3"/>
      </w:pPr>
      <w:bookmarkStart w:id="831" w:name="_Toc479676099"/>
      <w:bookmarkStart w:id="832" w:name="_Toc479631834"/>
      <w:bookmarkStart w:id="833" w:name="_Toc499543801"/>
      <w:r w:rsidRPr="0087588A">
        <w:t>Criteria Met Check Mark</w:t>
      </w:r>
      <w:bookmarkEnd w:id="831"/>
      <w:bookmarkEnd w:id="832"/>
      <w:bookmarkEnd w:id="833"/>
    </w:p>
    <w:p w:rsidR="00192E29" w:rsidRPr="0087588A" w:rsidRDefault="00192E29" w:rsidP="00192E29">
      <w:pPr>
        <w:rPr>
          <w:sz w:val="24"/>
        </w:rPr>
      </w:pPr>
      <w:r w:rsidRPr="0087588A">
        <w:rPr>
          <w:sz w:val="24"/>
        </w:rPr>
        <w:t>In addition to the colored “Criteria met/not met” indicator, users can use the navigation pane to determine when criteria are met</w:t>
      </w:r>
      <w:r w:rsidR="00142944" w:rsidRPr="0087588A">
        <w:rPr>
          <w:sz w:val="24"/>
        </w:rPr>
        <w:t xml:space="preserve">. </w:t>
      </w:r>
      <w:r w:rsidRPr="0087588A">
        <w:rPr>
          <w:sz w:val="24"/>
        </w:rPr>
        <w:t>A check mark will appear to the left of the Episode Day, or Operative Day in the navigation pane for another reference when criteria are met (or not met). The check mark functions in all CERMe products.</w:t>
      </w:r>
    </w:p>
    <w:p w:rsidR="0056663F" w:rsidRPr="0087588A" w:rsidRDefault="0056663F" w:rsidP="00192E29">
      <w:pPr>
        <w:rPr>
          <w:sz w:val="24"/>
        </w:rPr>
      </w:pPr>
    </w:p>
    <w:p w:rsidR="00192E29" w:rsidRPr="0087588A" w:rsidRDefault="00192E29" w:rsidP="00192E29">
      <w:pPr>
        <w:jc w:val="center"/>
        <w:rPr>
          <w:sz w:val="24"/>
        </w:rPr>
      </w:pPr>
      <w:r w:rsidRPr="0087588A">
        <w:rPr>
          <w:rFonts w:asciiTheme="majorHAnsi" w:hAnsiTheme="majorHAnsi"/>
          <w:noProof/>
          <w:sz w:val="24"/>
          <w:bdr w:val="single" w:sz="4" w:space="0" w:color="auto"/>
        </w:rPr>
        <w:lastRenderedPageBreak/>
        <w:drawing>
          <wp:inline distT="0" distB="0" distL="0" distR="0" wp14:anchorId="043AEB7B" wp14:editId="63688D4C">
            <wp:extent cx="2177752" cy="2743200"/>
            <wp:effectExtent l="0" t="0" r="0" b="0"/>
            <wp:docPr id="31747" name="Picture 3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177752" cy="2743200"/>
                    </a:xfrm>
                    <a:prstGeom prst="rect">
                      <a:avLst/>
                    </a:prstGeom>
                  </pic:spPr>
                </pic:pic>
              </a:graphicData>
            </a:graphic>
          </wp:inline>
        </w:drawing>
      </w:r>
    </w:p>
    <w:p w:rsidR="00192E29" w:rsidRPr="0087588A" w:rsidRDefault="00192E29" w:rsidP="00192E29">
      <w:pPr>
        <w:pStyle w:val="Caption"/>
        <w:jc w:val="center"/>
        <w:rPr>
          <w:rFonts w:cs="Times New Roman"/>
          <w:sz w:val="24"/>
          <w:szCs w:val="24"/>
        </w:rPr>
      </w:pPr>
      <w:bookmarkStart w:id="834" w:name="_Toc479683343"/>
      <w:bookmarkStart w:id="835" w:name="_Toc479632126"/>
      <w:bookmarkStart w:id="836" w:name="_Toc499543569"/>
      <w:r w:rsidRPr="0087588A">
        <w:t xml:space="preserve">Figure </w:t>
      </w:r>
      <w:fldSimple w:instr=" SEQ Figure \* ARABIC ">
        <w:r w:rsidR="00DC56B3">
          <w:rPr>
            <w:noProof/>
          </w:rPr>
          <w:t>88</w:t>
        </w:r>
      </w:fldSimple>
      <w:r w:rsidRPr="0087588A">
        <w:t>:</w:t>
      </w:r>
      <w:r w:rsidRPr="0087588A">
        <w:rPr>
          <w:rFonts w:ascii="Arial" w:hAnsi="Arial"/>
          <w:b w:val="0"/>
          <w:sz w:val="18"/>
          <w:szCs w:val="18"/>
        </w:rPr>
        <w:t xml:space="preserve"> </w:t>
      </w:r>
      <w:r w:rsidRPr="0087588A">
        <w:t>Criteria appear checked in left (navigation) pane</w:t>
      </w:r>
      <w:bookmarkEnd w:id="834"/>
      <w:bookmarkEnd w:id="835"/>
      <w:bookmarkEnd w:id="836"/>
    </w:p>
    <w:p w:rsidR="009E2F2F" w:rsidRPr="0087588A" w:rsidRDefault="009E2F2F" w:rsidP="009E2F2F">
      <w:pPr>
        <w:rPr>
          <w:sz w:val="24"/>
        </w:rPr>
      </w:pPr>
      <w:r w:rsidRPr="0087588A">
        <w:rPr>
          <w:sz w:val="24"/>
        </w:rPr>
        <w:t xml:space="preserve">The </w:t>
      </w:r>
      <w:r w:rsidRPr="0087588A">
        <w:rPr>
          <w:b/>
          <w:sz w:val="24"/>
        </w:rPr>
        <w:t>Next Step</w:t>
      </w:r>
      <w:r w:rsidRPr="0087588A">
        <w:rPr>
          <w:sz w:val="24"/>
        </w:rPr>
        <w:t xml:space="preserve"> arrow at the bottom of each navigation pane under the InterQual</w:t>
      </w:r>
      <w:r w:rsidRPr="0087588A">
        <w:rPr>
          <w:sz w:val="24"/>
          <w:vertAlign w:val="superscript"/>
        </w:rPr>
        <w:t>®</w:t>
      </w:r>
      <w:r w:rsidRPr="0087588A">
        <w:rPr>
          <w:sz w:val="24"/>
        </w:rPr>
        <w:t xml:space="preserve"> Clinical Reference bar is non-functional, but part of the CERMe software that cannot be removed. </w:t>
      </w:r>
    </w:p>
    <w:p w:rsidR="009E2F2F" w:rsidRPr="0087588A" w:rsidRDefault="009E2F2F" w:rsidP="00CA0C1C">
      <w:pPr>
        <w:jc w:val="center"/>
        <w:rPr>
          <w:sz w:val="24"/>
        </w:rPr>
      </w:pPr>
    </w:p>
    <w:p w:rsidR="009E2F2F" w:rsidRPr="0087588A" w:rsidRDefault="009E2F2F" w:rsidP="00CA0C1C">
      <w:pPr>
        <w:jc w:val="center"/>
        <w:rPr>
          <w:sz w:val="24"/>
        </w:rPr>
      </w:pPr>
      <w:r w:rsidRPr="0087588A">
        <w:rPr>
          <w:noProof/>
        </w:rPr>
        <w:drawing>
          <wp:inline distT="0" distB="0" distL="0" distR="0" wp14:anchorId="5784CBDE" wp14:editId="1C8DE296">
            <wp:extent cx="3341050" cy="835263"/>
            <wp:effectExtent l="19050" t="19050" r="12065" b="222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341050" cy="835263"/>
                    </a:xfrm>
                    <a:prstGeom prst="rect">
                      <a:avLst/>
                    </a:prstGeom>
                    <a:ln>
                      <a:solidFill>
                        <a:schemeClr val="tx1"/>
                      </a:solidFill>
                    </a:ln>
                  </pic:spPr>
                </pic:pic>
              </a:graphicData>
            </a:graphic>
          </wp:inline>
        </w:drawing>
      </w:r>
    </w:p>
    <w:p w:rsidR="009E2F2F" w:rsidRPr="0087588A" w:rsidRDefault="00507DAC" w:rsidP="00EC6542">
      <w:pPr>
        <w:pStyle w:val="Caption"/>
        <w:jc w:val="center"/>
        <w:rPr>
          <w:b w:val="0"/>
        </w:rPr>
      </w:pPr>
      <w:bookmarkStart w:id="837" w:name="_Toc479683345"/>
      <w:bookmarkStart w:id="838" w:name="_Toc479632128"/>
      <w:bookmarkStart w:id="839" w:name="_Toc499543570"/>
      <w:r w:rsidRPr="0087588A">
        <w:t xml:space="preserve">Figure </w:t>
      </w:r>
      <w:fldSimple w:instr=" SEQ Figure \* ARABIC ">
        <w:r w:rsidR="00DC56B3">
          <w:rPr>
            <w:noProof/>
          </w:rPr>
          <w:t>89</w:t>
        </w:r>
      </w:fldSimple>
      <w:r w:rsidRPr="0087588A">
        <w:t>:</w:t>
      </w:r>
      <w:r w:rsidR="009E2F2F" w:rsidRPr="0087588A">
        <w:rPr>
          <w:b w:val="0"/>
        </w:rPr>
        <w:t xml:space="preserve"> </w:t>
      </w:r>
      <w:r w:rsidR="009E2F2F" w:rsidRPr="0087588A">
        <w:t>Non-functional Next Step arrow</w:t>
      </w:r>
      <w:bookmarkEnd w:id="837"/>
      <w:bookmarkEnd w:id="838"/>
      <w:bookmarkEnd w:id="839"/>
    </w:p>
    <w:p w:rsidR="00611071" w:rsidRPr="0087588A" w:rsidRDefault="009E2F2F" w:rsidP="009E2F2F">
      <w:pPr>
        <w:rPr>
          <w:rFonts w:asciiTheme="majorHAnsi" w:hAnsiTheme="majorHAnsi"/>
          <w:sz w:val="24"/>
        </w:rPr>
      </w:pPr>
      <w:r w:rsidRPr="0087588A">
        <w:rPr>
          <w:noProof/>
          <w:color w:val="000000"/>
        </w:rPr>
        <w:drawing>
          <wp:inline distT="0" distB="0" distL="0" distR="0" wp14:anchorId="4D460D56" wp14:editId="137A6D78">
            <wp:extent cx="250190" cy="250190"/>
            <wp:effectExtent l="0" t="0" r="0" b="0"/>
            <wp:docPr id="9217" name="Picture 9217"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87588A">
        <w:rPr>
          <w:b/>
          <w:color w:val="FF0000"/>
          <w:sz w:val="24"/>
        </w:rPr>
        <w:t>NOTE</w:t>
      </w:r>
      <w:r w:rsidRPr="0087588A">
        <w:rPr>
          <w:b/>
          <w:color w:val="FF0000"/>
          <w:sz w:val="24"/>
        </w:rPr>
        <w:t>:</w:t>
      </w:r>
      <w:r w:rsidRPr="0087588A">
        <w:rPr>
          <w:b/>
          <w:sz w:val="24"/>
        </w:rPr>
        <w:t xml:space="preserve"> Clicking on the next arrow during reviews may result in an error message.</w:t>
      </w:r>
      <w:r w:rsidR="00DF273B" w:rsidRPr="0087588A">
        <w:rPr>
          <w:rFonts w:asciiTheme="majorHAnsi" w:hAnsiTheme="majorHAnsi"/>
          <w:sz w:val="24"/>
        </w:rPr>
        <w:t xml:space="preserve"> </w:t>
      </w:r>
    </w:p>
    <w:p w:rsidR="00611071" w:rsidRPr="0087588A" w:rsidRDefault="00611071">
      <w:pPr>
        <w:rPr>
          <w:rFonts w:asciiTheme="majorHAnsi" w:hAnsiTheme="majorHAnsi"/>
          <w:sz w:val="24"/>
        </w:rPr>
      </w:pPr>
      <w:r w:rsidRPr="0087588A">
        <w:rPr>
          <w:rFonts w:asciiTheme="majorHAnsi" w:hAnsiTheme="majorHAnsi"/>
          <w:sz w:val="24"/>
        </w:rPr>
        <w:br w:type="page"/>
      </w:r>
    </w:p>
    <w:p w:rsidR="009E2F2F" w:rsidRPr="0087588A" w:rsidRDefault="003E1911" w:rsidP="009E2F2F">
      <w:pPr>
        <w:pStyle w:val="Heading2"/>
      </w:pPr>
      <w:bookmarkStart w:id="840" w:name="_Toc465421434"/>
      <w:bookmarkStart w:id="841" w:name="_Toc465422262"/>
      <w:r w:rsidRPr="0087588A">
        <w:lastRenderedPageBreak/>
        <w:t xml:space="preserve"> </w:t>
      </w:r>
      <w:bookmarkStart w:id="842" w:name="_Toc479676100"/>
      <w:bookmarkStart w:id="843" w:name="_Toc479631835"/>
      <w:bookmarkStart w:id="844" w:name="_Toc499543802"/>
      <w:r w:rsidR="009E2F2F" w:rsidRPr="0087588A">
        <w:t>Working with InterQual</w:t>
      </w:r>
      <w:r w:rsidR="009E2F2F" w:rsidRPr="0087588A">
        <w:rPr>
          <w:vertAlign w:val="superscript"/>
        </w:rPr>
        <w:t>®</w:t>
      </w:r>
      <w:r w:rsidR="009E2F2F" w:rsidRPr="0087588A">
        <w:t xml:space="preserve"> Notes</w:t>
      </w:r>
      <w:bookmarkEnd w:id="840"/>
      <w:bookmarkEnd w:id="841"/>
      <w:bookmarkEnd w:id="842"/>
      <w:bookmarkEnd w:id="843"/>
      <w:bookmarkEnd w:id="844"/>
    </w:p>
    <w:p w:rsidR="009E2F2F" w:rsidRPr="0087588A" w:rsidRDefault="009E2F2F" w:rsidP="009E2F2F">
      <w:pPr>
        <w:rPr>
          <w:rFonts w:asciiTheme="majorHAnsi" w:hAnsiTheme="majorHAnsi"/>
          <w:sz w:val="24"/>
        </w:rPr>
      </w:pPr>
    </w:p>
    <w:p w:rsidR="009E2F2F" w:rsidRPr="0087588A" w:rsidRDefault="009E2F2F" w:rsidP="00CA0C1C">
      <w:pPr>
        <w:jc w:val="center"/>
        <w:rPr>
          <w:b/>
          <w:sz w:val="20"/>
          <w:szCs w:val="20"/>
        </w:rPr>
      </w:pPr>
      <w:r w:rsidRPr="0087588A">
        <w:rPr>
          <w:noProof/>
          <w:bdr w:val="single" w:sz="4" w:space="0" w:color="auto"/>
        </w:rPr>
        <w:drawing>
          <wp:inline distT="0" distB="0" distL="0" distR="0" wp14:anchorId="5AC6442C" wp14:editId="033232F1">
            <wp:extent cx="1775460" cy="544743"/>
            <wp:effectExtent l="0" t="0" r="0" b="825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1775460" cy="544743"/>
                    </a:xfrm>
                    <a:prstGeom prst="rect">
                      <a:avLst/>
                    </a:prstGeom>
                  </pic:spPr>
                </pic:pic>
              </a:graphicData>
            </a:graphic>
          </wp:inline>
        </w:drawing>
      </w:r>
    </w:p>
    <w:p w:rsidR="009E2F2F" w:rsidRPr="0087588A" w:rsidRDefault="009E2F2F" w:rsidP="00CA0C1C">
      <w:pPr>
        <w:jc w:val="center"/>
        <w:rPr>
          <w:b/>
          <w:sz w:val="20"/>
          <w:szCs w:val="20"/>
        </w:rPr>
      </w:pPr>
    </w:p>
    <w:p w:rsidR="009E2F2F" w:rsidRPr="0087588A" w:rsidRDefault="009E2F2F" w:rsidP="00CA0C1C">
      <w:pPr>
        <w:rPr>
          <w:bCs/>
          <w:iCs/>
          <w:sz w:val="24"/>
          <w:lang w:eastAsia="x-none"/>
        </w:rPr>
      </w:pPr>
      <w:r w:rsidRPr="0087588A">
        <w:rPr>
          <w:bCs/>
          <w:iCs/>
          <w:sz w:val="24"/>
          <w:lang w:eastAsia="x-none"/>
        </w:rPr>
        <w:t xml:space="preserve">Several note types are available within the criteria. </w:t>
      </w:r>
      <w:r w:rsidRPr="0087588A">
        <w:rPr>
          <w:sz w:val="24"/>
        </w:rPr>
        <w:t>The InterQual</w:t>
      </w:r>
      <w:r w:rsidRPr="0087588A">
        <w:rPr>
          <w:sz w:val="24"/>
          <w:vertAlign w:val="superscript"/>
        </w:rPr>
        <w:t>®</w:t>
      </w:r>
      <w:r w:rsidRPr="0087588A">
        <w:rPr>
          <w:sz w:val="24"/>
        </w:rPr>
        <w:t xml:space="preserve"> Notes that display will depend on the criteria you have selected and are specific to that criteria. Not all criteria points have associated information notes or other icons. Criteria Information Notes</w:t>
      </w:r>
      <w:r w:rsidR="007F701D" w:rsidRPr="0087588A">
        <w:rPr>
          <w:sz w:val="24"/>
        </w:rPr>
        <w:fldChar w:fldCharType="begin"/>
      </w:r>
      <w:r w:rsidR="007F701D" w:rsidRPr="0087588A">
        <w:instrText xml:space="preserve"> XE "</w:instrText>
      </w:r>
      <w:r w:rsidR="007F701D" w:rsidRPr="0087588A">
        <w:rPr>
          <w:spacing w:val="-1"/>
          <w:sz w:val="20"/>
        </w:rPr>
        <w:instrText>C</w:instrText>
      </w:r>
      <w:r w:rsidR="007F701D" w:rsidRPr="0087588A">
        <w:rPr>
          <w:sz w:val="20"/>
          <w:szCs w:val="20"/>
        </w:rPr>
        <w:instrText>riteria Information Notes</w:instrText>
      </w:r>
      <w:r w:rsidR="007F701D" w:rsidRPr="0087588A">
        <w:instrText xml:space="preserve">" \i </w:instrText>
      </w:r>
      <w:r w:rsidR="007F701D" w:rsidRPr="0087588A">
        <w:rPr>
          <w:sz w:val="24"/>
        </w:rPr>
        <w:fldChar w:fldCharType="end"/>
      </w:r>
      <w:r w:rsidR="0034324B">
        <w:rPr>
          <w:sz w:val="24"/>
        </w:rPr>
        <w:t xml:space="preserve"> </w:t>
      </w:r>
      <w:r w:rsidRPr="0087588A">
        <w:rPr>
          <w:sz w:val="24"/>
        </w:rPr>
        <w:t>and Transition Plan note icons are used to identify specific types of notes contained within the criteria.</w:t>
      </w:r>
      <w:r w:rsidRPr="0087588A">
        <w:rPr>
          <w:bCs/>
          <w:iCs/>
          <w:sz w:val="24"/>
          <w:lang w:eastAsia="x-none"/>
        </w:rPr>
        <w:t xml:space="preserve"> Criteria Information Notes are identified by the Note Icon at the end of the criteria point. Notes will display on the right side of the associated criteria point as seen below:</w:t>
      </w:r>
    </w:p>
    <w:p w:rsidR="009E2F2F" w:rsidRPr="0087588A" w:rsidRDefault="009E2F2F" w:rsidP="00CA0C1C">
      <w:pPr>
        <w:rPr>
          <w:bCs/>
          <w:iCs/>
          <w:sz w:val="24"/>
          <w:lang w:eastAsia="x-none"/>
        </w:rPr>
      </w:pPr>
    </w:p>
    <w:p w:rsidR="009E2F2F" w:rsidRPr="0087588A" w:rsidRDefault="009E2F2F" w:rsidP="00CA0C1C">
      <w:pPr>
        <w:jc w:val="center"/>
        <w:rPr>
          <w:bCs/>
          <w:iCs/>
          <w:sz w:val="24"/>
          <w:lang w:eastAsia="x-none"/>
        </w:rPr>
      </w:pPr>
      <w:r w:rsidRPr="0087588A">
        <w:rPr>
          <w:rFonts w:asciiTheme="majorHAnsi" w:hAnsiTheme="majorHAnsi"/>
          <w:noProof/>
          <w:sz w:val="24"/>
        </w:rPr>
        <mc:AlternateContent>
          <mc:Choice Requires="wps">
            <w:drawing>
              <wp:anchor distT="0" distB="0" distL="114300" distR="114300" simplePos="0" relativeHeight="251747840" behindDoc="0" locked="0" layoutInCell="1" allowOverlap="1" wp14:anchorId="63A080C1" wp14:editId="1F785132">
                <wp:simplePos x="0" y="0"/>
                <wp:positionH relativeFrom="column">
                  <wp:posOffset>4165600</wp:posOffset>
                </wp:positionH>
                <wp:positionV relativeFrom="paragraph">
                  <wp:posOffset>478790</wp:posOffset>
                </wp:positionV>
                <wp:extent cx="813435" cy="304800"/>
                <wp:effectExtent l="0" t="0" r="24765" b="19050"/>
                <wp:wrapNone/>
                <wp:docPr id="240" name="Rectangle 240" descr="Rectangle" title="Rectangle"/>
                <wp:cNvGraphicFramePr/>
                <a:graphic xmlns:a="http://schemas.openxmlformats.org/drawingml/2006/main">
                  <a:graphicData uri="http://schemas.microsoft.com/office/word/2010/wordprocessingShape">
                    <wps:wsp>
                      <wps:cNvSpPr/>
                      <wps:spPr>
                        <a:xfrm>
                          <a:off x="0" y="0"/>
                          <a:ext cx="81343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0" o:spid="_x0000_s1026" alt="Title: Rectangle - Description: Rectangle" style="position:absolute;margin-left:328pt;margin-top:37.7pt;width:64.05pt;height:24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" filled="f" strokecolor="red" strokeweight="2pt"/>
            </w:pict>
          </mc:Fallback>
        </mc:AlternateContent>
      </w:r>
      <w:r w:rsidRPr="0087588A">
        <w:rPr>
          <w:rFonts w:asciiTheme="majorHAnsi" w:hAnsiTheme="majorHAnsi"/>
          <w:noProof/>
          <w:sz w:val="24"/>
          <w:bdr w:val="single" w:sz="4" w:space="0" w:color="auto"/>
        </w:rPr>
        <w:drawing>
          <wp:inline distT="0" distB="0" distL="0" distR="0" wp14:anchorId="65CF9FE9" wp14:editId="6936A90D">
            <wp:extent cx="5308041" cy="2767054"/>
            <wp:effectExtent l="0" t="0" r="6985" b="0"/>
            <wp:docPr id="31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308041" cy="2767054"/>
                    </a:xfrm>
                    <a:prstGeom prst="rect">
                      <a:avLst/>
                    </a:prstGeom>
                    <a:noFill/>
                    <a:ln>
                      <a:noFill/>
                    </a:ln>
                    <a:extLst/>
                  </pic:spPr>
                </pic:pic>
              </a:graphicData>
            </a:graphic>
          </wp:inline>
        </w:drawing>
      </w:r>
    </w:p>
    <w:p w:rsidR="009E2F2F" w:rsidRPr="0087588A" w:rsidRDefault="009E2F2F" w:rsidP="00CA0C1C">
      <w:pPr>
        <w:pStyle w:val="Caption"/>
        <w:jc w:val="center"/>
      </w:pPr>
      <w:bookmarkStart w:id="845" w:name="_Toc479683346"/>
      <w:bookmarkStart w:id="846" w:name="_Toc479632129"/>
      <w:bookmarkStart w:id="847" w:name="_Toc499543571"/>
      <w:r w:rsidRPr="0087588A">
        <w:t xml:space="preserve">Figure </w:t>
      </w:r>
      <w:fldSimple w:instr=" SEQ Figure \* ARABIC ">
        <w:r w:rsidR="00E65A84">
          <w:rPr>
            <w:noProof/>
          </w:rPr>
          <w:t>92</w:t>
        </w:r>
      </w:fldSimple>
      <w:r w:rsidRPr="0087588A">
        <w:t>:</w:t>
      </w:r>
      <w:r w:rsidRPr="0087588A">
        <w:rPr>
          <w:rFonts w:ascii="Arial" w:hAnsi="Arial"/>
          <w:b w:val="0"/>
          <w:sz w:val="18"/>
          <w:szCs w:val="18"/>
        </w:rPr>
        <w:t xml:space="preserve"> </w:t>
      </w:r>
      <w:r w:rsidRPr="0087588A">
        <w:t>Criteria Note Icons</w:t>
      </w:r>
      <w:bookmarkEnd w:id="845"/>
      <w:bookmarkEnd w:id="846"/>
      <w:bookmarkEnd w:id="847"/>
    </w:p>
    <w:p w:rsidR="0034321C" w:rsidRPr="0087588A" w:rsidRDefault="0034321C" w:rsidP="0034321C"/>
    <w:p w:rsidR="009E2F2F" w:rsidRPr="0087588A" w:rsidRDefault="009E2F2F" w:rsidP="009E2F2F">
      <w:pPr>
        <w:pStyle w:val="Heading3"/>
      </w:pPr>
      <w:bookmarkStart w:id="848" w:name="_Toc479676101"/>
      <w:bookmarkStart w:id="849" w:name="_Toc479631836"/>
      <w:bookmarkStart w:id="850" w:name="_Toc499543803"/>
      <w:r w:rsidRPr="0087588A">
        <w:lastRenderedPageBreak/>
        <w:t>Viewing Notes</w:t>
      </w:r>
      <w:bookmarkEnd w:id="848"/>
      <w:bookmarkEnd w:id="849"/>
      <w:bookmarkEnd w:id="850"/>
    </w:p>
    <w:p w:rsidR="009E2F2F" w:rsidRPr="0087588A" w:rsidRDefault="009E2F2F" w:rsidP="009E2F2F">
      <w:pPr>
        <w:keepNext/>
        <w:rPr>
          <w:sz w:val="24"/>
        </w:rPr>
      </w:pPr>
      <w:r w:rsidRPr="0087588A">
        <w:rPr>
          <w:sz w:val="24"/>
        </w:rPr>
        <w:t>Notes can be viewed individually by clicking on a specific icon</w:t>
      </w:r>
      <w:r w:rsidR="00142944" w:rsidRPr="0087588A">
        <w:rPr>
          <w:sz w:val="24"/>
        </w:rPr>
        <w:t xml:space="preserve">. </w:t>
      </w:r>
      <w:r w:rsidRPr="0087588A">
        <w:rPr>
          <w:sz w:val="24"/>
        </w:rPr>
        <w:t>The selected note will be displayed as a web pop-up box that displays over the CERMe screen and is easily read</w:t>
      </w:r>
      <w:r w:rsidR="00142944" w:rsidRPr="0087588A">
        <w:rPr>
          <w:sz w:val="24"/>
        </w:rPr>
        <w:t xml:space="preserve">. </w:t>
      </w:r>
      <w:r w:rsidRPr="0087588A">
        <w:rPr>
          <w:sz w:val="24"/>
        </w:rPr>
        <w:t>Additionally, notes will display in the in the lower left hand window of the sidebar as seen below, even if the user does not select the icon.</w:t>
      </w:r>
      <w:r w:rsidR="00DF273B" w:rsidRPr="0087588A">
        <w:rPr>
          <w:sz w:val="24"/>
        </w:rPr>
        <w:t xml:space="preserve"> </w:t>
      </w:r>
    </w:p>
    <w:p w:rsidR="008F57FB" w:rsidRPr="0087588A" w:rsidRDefault="008F57FB" w:rsidP="009E2F2F">
      <w:pPr>
        <w:keepNext/>
        <w:rPr>
          <w:sz w:val="24"/>
        </w:rPr>
      </w:pPr>
    </w:p>
    <w:p w:rsidR="009E2F2F" w:rsidRPr="0087588A" w:rsidRDefault="00CA0C1C" w:rsidP="00CA0C1C">
      <w:pPr>
        <w:keepNext/>
        <w:jc w:val="center"/>
        <w:rPr>
          <w:sz w:val="24"/>
        </w:rPr>
      </w:pPr>
      <w:r w:rsidRPr="0087588A">
        <w:rPr>
          <w:rFonts w:asciiTheme="majorHAnsi" w:hAnsiTheme="majorHAnsi"/>
          <w:noProof/>
        </w:rPr>
        <mc:AlternateContent>
          <mc:Choice Requires="wps">
            <w:drawing>
              <wp:anchor distT="0" distB="0" distL="114300" distR="114300" simplePos="0" relativeHeight="251794944" behindDoc="0" locked="0" layoutInCell="1" allowOverlap="1" wp14:anchorId="710037C7" wp14:editId="3068C840">
                <wp:simplePos x="0" y="0"/>
                <wp:positionH relativeFrom="column">
                  <wp:posOffset>3594100</wp:posOffset>
                </wp:positionH>
                <wp:positionV relativeFrom="paragraph">
                  <wp:posOffset>690880</wp:posOffset>
                </wp:positionV>
                <wp:extent cx="1428750" cy="904875"/>
                <wp:effectExtent l="0" t="19050" r="38100" b="28575"/>
                <wp:wrapNone/>
                <wp:docPr id="969" name="Bent-Up Arrow 969" descr="Bent arrow" title="Bent arrow"/>
                <wp:cNvGraphicFramePr/>
                <a:graphic xmlns:a="http://schemas.openxmlformats.org/drawingml/2006/main">
                  <a:graphicData uri="http://schemas.microsoft.com/office/word/2010/wordprocessingShape">
                    <wps:wsp>
                      <wps:cNvSpPr/>
                      <wps:spPr>
                        <a:xfrm>
                          <a:off x="0" y="0"/>
                          <a:ext cx="1428750" cy="904875"/>
                        </a:xfrm>
                        <a:prstGeom prst="bentUpArrow">
                          <a:avLst>
                            <a:gd name="adj1" fmla="val 10075"/>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ent-Up Arrow 969" o:spid="_x0000_s1026" alt="Title: Bent arrow - Description: Bent arrow" style="position:absolute;margin-left:283pt;margin-top:54.4pt;width:112.5pt;height:71.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0,90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" path="m,813709r1156948,l1156948,226219r-180635,l1202531,r226219,226219l1248114,226219r,678656l,904875,,813709xe" fillcolor="#4f81bd [3204]" strokecolor="#243f60 [1604]" strokeweight="2pt">
                <v:path arrowok="t" o:connecttype="custom" o:connectlocs="0,813709;1156948,813709;1156948,226219;976313,226219;1202531,0;1428750,226219;1248114,226219;1248114,904875;0,904875;0,813709" o:connectangles="0,0,0,0,0,0,0,0,0,0"/>
              </v:shape>
            </w:pict>
          </mc:Fallback>
        </mc:AlternateContent>
      </w:r>
      <w:r w:rsidR="009E2F2F" w:rsidRPr="0087588A">
        <w:rPr>
          <w:rFonts w:asciiTheme="majorHAnsi" w:hAnsiTheme="majorHAnsi"/>
          <w:noProof/>
          <w:sz w:val="24"/>
          <w:bdr w:val="single" w:sz="4" w:space="0" w:color="auto"/>
        </w:rPr>
        <w:drawing>
          <wp:inline distT="0" distB="0" distL="0" distR="0" wp14:anchorId="3ED71BF0" wp14:editId="5D57941D">
            <wp:extent cx="5835022" cy="1097280"/>
            <wp:effectExtent l="0" t="0" r="0" b="7620"/>
            <wp:docPr id="31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835022" cy="1097280"/>
                    </a:xfrm>
                    <a:prstGeom prst="rect">
                      <a:avLst/>
                    </a:prstGeom>
                    <a:noFill/>
                    <a:ln>
                      <a:noFill/>
                    </a:ln>
                    <a:extLst>
                      <a:ext uri="{53640926-AAD7-44D8-BBD7-CCE9431645EC}">
                        <a14:shadowObscured xmlns:a14="http://schemas.microsoft.com/office/drawing/2010/main"/>
                      </a:ext>
                    </a:extLst>
                  </pic:spPr>
                </pic:pic>
              </a:graphicData>
            </a:graphic>
          </wp:inline>
        </w:drawing>
      </w:r>
    </w:p>
    <w:p w:rsidR="009E2F2F" w:rsidRPr="0087588A" w:rsidRDefault="00CA0C1C" w:rsidP="00CA0C1C">
      <w:pPr>
        <w:pStyle w:val="BodyText"/>
        <w:jc w:val="center"/>
      </w:pPr>
      <w:r w:rsidRPr="0087588A">
        <w:rPr>
          <w:rFonts w:asciiTheme="majorHAnsi" w:hAnsiTheme="majorHAnsi"/>
          <w:noProof/>
          <w:szCs w:val="24"/>
          <w:bdr w:val="single" w:sz="24" w:space="0" w:color="auto"/>
        </w:rPr>
        <w:drawing>
          <wp:inline distT="0" distB="0" distL="0" distR="0" wp14:anchorId="03D9F2C8" wp14:editId="5B4398C1">
            <wp:extent cx="984371" cy="727578"/>
            <wp:effectExtent l="0" t="0" r="635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984371" cy="727578"/>
                    </a:xfrm>
                    <a:prstGeom prst="rect">
                      <a:avLst/>
                    </a:prstGeom>
                  </pic:spPr>
                </pic:pic>
              </a:graphicData>
            </a:graphic>
          </wp:inline>
        </w:drawing>
      </w:r>
    </w:p>
    <w:p w:rsidR="00CA0C1C" w:rsidRPr="0087588A" w:rsidRDefault="00FC5A3E" w:rsidP="00FC5A3E">
      <w:pPr>
        <w:pStyle w:val="Caption"/>
        <w:jc w:val="center"/>
      </w:pPr>
      <w:bookmarkStart w:id="851" w:name="_Toc479683347"/>
      <w:bookmarkStart w:id="852" w:name="_Toc479632130"/>
      <w:bookmarkStart w:id="853" w:name="_Toc499543572"/>
      <w:r w:rsidRPr="0087588A">
        <w:t xml:space="preserve">Figure </w:t>
      </w:r>
      <w:fldSimple w:instr=" SEQ Figure \* ARABIC ">
        <w:r w:rsidR="00E65A84">
          <w:rPr>
            <w:noProof/>
          </w:rPr>
          <w:t>93</w:t>
        </w:r>
      </w:fldSimple>
      <w:r w:rsidRPr="0087588A">
        <w:t>:</w:t>
      </w:r>
      <w:r w:rsidR="00CA0C1C" w:rsidRPr="0087588A">
        <w:rPr>
          <w:b w:val="0"/>
        </w:rPr>
        <w:t xml:space="preserve"> </w:t>
      </w:r>
      <w:r w:rsidR="0048001A" w:rsidRPr="0007753C">
        <w:t>View Notes</w:t>
      </w:r>
      <w:r w:rsidR="00CA0C1C" w:rsidRPr="0087588A">
        <w:t xml:space="preserve"> icon enlarged</w:t>
      </w:r>
      <w:bookmarkEnd w:id="851"/>
      <w:bookmarkEnd w:id="852"/>
      <w:bookmarkEnd w:id="853"/>
    </w:p>
    <w:p w:rsidR="00CA0C1C" w:rsidRPr="0087588A" w:rsidRDefault="00CA0C1C" w:rsidP="00CA0C1C">
      <w:pPr>
        <w:keepNext/>
        <w:rPr>
          <w:sz w:val="24"/>
        </w:rPr>
      </w:pPr>
      <w:r w:rsidRPr="0087588A">
        <w:rPr>
          <w:sz w:val="24"/>
        </w:rPr>
        <w:t xml:space="preserve">Use </w:t>
      </w:r>
      <w:r w:rsidRPr="0007753C">
        <w:rPr>
          <w:sz w:val="24"/>
        </w:rPr>
        <w:t xml:space="preserve">the </w:t>
      </w:r>
      <w:r w:rsidR="0048001A" w:rsidRPr="0007753C">
        <w:rPr>
          <w:sz w:val="24"/>
        </w:rPr>
        <w:t>view notes</w:t>
      </w:r>
      <w:r w:rsidRPr="0087588A">
        <w:rPr>
          <w:sz w:val="24"/>
        </w:rPr>
        <w:t xml:space="preserve"> icon in the right upper corner to enhance the view of notes displayed at the bottom of the screen</w:t>
      </w:r>
      <w:r w:rsidR="00142944" w:rsidRPr="0087588A">
        <w:rPr>
          <w:sz w:val="24"/>
        </w:rPr>
        <w:t xml:space="preserve">. </w:t>
      </w:r>
      <w:r w:rsidRPr="0087588A">
        <w:rPr>
          <w:sz w:val="24"/>
        </w:rPr>
        <w:t>This is helpful when more than one note is associated with a particular criteria point.</w:t>
      </w:r>
    </w:p>
    <w:p w:rsidR="00CA0C1C" w:rsidRPr="0087588A" w:rsidRDefault="00CA0C1C" w:rsidP="00CA0C1C">
      <w:pPr>
        <w:keepNext/>
        <w:jc w:val="center"/>
        <w:rPr>
          <w:sz w:val="24"/>
        </w:rPr>
      </w:pPr>
      <w:r w:rsidRPr="0087588A">
        <w:rPr>
          <w:noProof/>
        </w:rPr>
        <w:drawing>
          <wp:inline distT="0" distB="0" distL="0" distR="0" wp14:anchorId="2F5C99D6" wp14:editId="0E866456">
            <wp:extent cx="5689601" cy="731520"/>
            <wp:effectExtent l="19050" t="19050" r="25400" b="11430"/>
            <wp:docPr id="31757" name="Picture 3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689601" cy="731520"/>
                    </a:xfrm>
                    <a:prstGeom prst="rect">
                      <a:avLst/>
                    </a:prstGeom>
                    <a:ln>
                      <a:solidFill>
                        <a:schemeClr val="tx1"/>
                      </a:solidFill>
                    </a:ln>
                  </pic:spPr>
                </pic:pic>
              </a:graphicData>
            </a:graphic>
          </wp:inline>
        </w:drawing>
      </w:r>
    </w:p>
    <w:p w:rsidR="0081213F" w:rsidRPr="0087588A" w:rsidRDefault="003E1911" w:rsidP="00DC3360">
      <w:pPr>
        <w:pStyle w:val="Caption"/>
        <w:jc w:val="center"/>
      </w:pPr>
      <w:bookmarkStart w:id="854" w:name="_Toc479683348"/>
      <w:bookmarkStart w:id="855" w:name="_Toc479632131"/>
      <w:bookmarkStart w:id="856" w:name="_Toc499543573"/>
      <w:r w:rsidRPr="0087588A">
        <w:t xml:space="preserve">Figure </w:t>
      </w:r>
      <w:fldSimple w:instr=" SEQ Figure \* ARABIC ">
        <w:r w:rsidR="00E65A84">
          <w:rPr>
            <w:noProof/>
          </w:rPr>
          <w:t>94</w:t>
        </w:r>
      </w:fldSimple>
      <w:r w:rsidRPr="0087588A">
        <w:t>: Informational Notes</w:t>
      </w:r>
      <w:bookmarkEnd w:id="854"/>
      <w:bookmarkEnd w:id="855"/>
      <w:bookmarkEnd w:id="856"/>
    </w:p>
    <w:p w:rsidR="0081213F" w:rsidRPr="0087588A" w:rsidRDefault="0081213F">
      <w:pPr>
        <w:rPr>
          <w:rFonts w:cs="Arial"/>
          <w:b/>
          <w:bCs/>
          <w:sz w:val="20"/>
          <w:szCs w:val="20"/>
        </w:rPr>
      </w:pPr>
      <w:r w:rsidRPr="0087588A">
        <w:br w:type="page"/>
      </w:r>
    </w:p>
    <w:p w:rsidR="0082091A" w:rsidRPr="0087588A" w:rsidRDefault="0082091A" w:rsidP="00EF5473">
      <w:pPr>
        <w:pStyle w:val="Caption"/>
        <w:rPr>
          <w:rFonts w:asciiTheme="majorHAnsi" w:hAnsiTheme="majorHAnsi"/>
          <w:b w:val="0"/>
          <w:noProof/>
          <w:sz w:val="24"/>
          <w:bdr w:val="single" w:sz="4" w:space="0" w:color="auto"/>
        </w:rPr>
      </w:pPr>
    </w:p>
    <w:p w:rsidR="00CA0C1C" w:rsidRPr="0087588A" w:rsidRDefault="00CA23EF" w:rsidP="00EF5473">
      <w:pPr>
        <w:pStyle w:val="Caption"/>
        <w:rPr>
          <w:sz w:val="24"/>
        </w:rPr>
      </w:pPr>
      <w:r>
        <w:pict>
          <v:shape id="Picture 87" o:spid="_x0000_i1025" type="#_x0000_t75" style="width:40.5pt;height:21.75pt;visibility:visible;mso-wrap-style:square">
            <v:imagedata r:id="rId144" o:title=""/>
          </v:shape>
        </w:pict>
      </w:r>
    </w:p>
    <w:p w:rsidR="00CA0C1C" w:rsidRPr="0087588A" w:rsidRDefault="00CA0C1C" w:rsidP="00CA0C1C">
      <w:pPr>
        <w:pStyle w:val="Heading3"/>
      </w:pPr>
      <w:bookmarkStart w:id="857" w:name="_Toc479676102"/>
      <w:bookmarkStart w:id="858" w:name="_Toc479631837"/>
      <w:bookmarkStart w:id="859" w:name="_Toc499543804"/>
      <w:r w:rsidRPr="0087588A">
        <w:t>Criteria Information Notes</w:t>
      </w:r>
      <w:bookmarkEnd w:id="857"/>
      <w:bookmarkEnd w:id="858"/>
      <w:bookmarkEnd w:id="859"/>
    </w:p>
    <w:p w:rsidR="00CA0C1C" w:rsidRPr="0087588A" w:rsidRDefault="00CA0C1C" w:rsidP="00CA0C1C">
      <w:pPr>
        <w:keepNext/>
        <w:rPr>
          <w:sz w:val="24"/>
        </w:rPr>
      </w:pPr>
      <w:r w:rsidRPr="0087588A">
        <w:rPr>
          <w:sz w:val="24"/>
        </w:rPr>
        <w:t>Informational notes are available for many criteria points within each subset</w:t>
      </w:r>
      <w:r w:rsidR="00142944" w:rsidRPr="0087588A">
        <w:rPr>
          <w:sz w:val="24"/>
        </w:rPr>
        <w:t xml:space="preserve">. </w:t>
      </w:r>
      <w:r w:rsidRPr="0087588A">
        <w:rPr>
          <w:sz w:val="24"/>
        </w:rPr>
        <w:t>These notes provide explanations of criteria, definitions of medical terminology, information about a clinical condition, and specific instructions on how to apply criteria. Reviewers are highly encouraged to use the criteria information notes during the review process.</w:t>
      </w:r>
    </w:p>
    <w:p w:rsidR="00CA0C1C" w:rsidRPr="0087588A" w:rsidRDefault="00CA0C1C" w:rsidP="00CA0C1C">
      <w:pPr>
        <w:keepNext/>
        <w:rPr>
          <w:sz w:val="24"/>
        </w:rPr>
      </w:pPr>
    </w:p>
    <w:p w:rsidR="00CA0C1C" w:rsidRPr="0087588A" w:rsidRDefault="00CA0C1C" w:rsidP="00CA0C1C">
      <w:pPr>
        <w:keepNext/>
        <w:rPr>
          <w:sz w:val="24"/>
          <w:lang w:eastAsia="x-none"/>
        </w:rPr>
      </w:pPr>
      <w:r w:rsidRPr="0087588A">
        <w:rPr>
          <w:sz w:val="24"/>
        </w:rPr>
        <w:t>To view Informational Notes,</w:t>
      </w:r>
      <w:r w:rsidRPr="0087588A">
        <w:rPr>
          <w:b/>
          <w:sz w:val="24"/>
        </w:rPr>
        <w:t xml:space="preserve"> </w:t>
      </w:r>
      <w:r w:rsidRPr="0087588A">
        <w:rPr>
          <w:sz w:val="24"/>
        </w:rPr>
        <w:t xml:space="preserve">Click on the </w:t>
      </w:r>
      <w:r w:rsidRPr="0087588A">
        <w:rPr>
          <w:b/>
          <w:sz w:val="24"/>
        </w:rPr>
        <w:t>Note</w:t>
      </w:r>
      <w:r w:rsidRPr="0087588A">
        <w:rPr>
          <w:sz w:val="24"/>
        </w:rPr>
        <w:t xml:space="preserve"> icon. </w:t>
      </w:r>
      <w:r w:rsidRPr="0087588A">
        <w:rPr>
          <w:sz w:val="24"/>
          <w:lang w:val="x-none" w:eastAsia="x-none"/>
        </w:rPr>
        <w:t>A</w:t>
      </w:r>
      <w:r w:rsidRPr="0087588A">
        <w:rPr>
          <w:sz w:val="24"/>
          <w:lang w:eastAsia="x-none"/>
        </w:rPr>
        <w:t xml:space="preserve"> dialog box</w:t>
      </w:r>
      <w:r w:rsidRPr="0087588A">
        <w:rPr>
          <w:sz w:val="24"/>
          <w:lang w:val="x-none" w:eastAsia="x-none"/>
        </w:rPr>
        <w:t xml:space="preserve"> opens </w:t>
      </w:r>
      <w:r w:rsidRPr="0087588A">
        <w:rPr>
          <w:sz w:val="24"/>
          <w:lang w:eastAsia="x-none"/>
        </w:rPr>
        <w:t>to display the note:</w:t>
      </w:r>
      <w:r w:rsidRPr="0087588A">
        <w:rPr>
          <w:sz w:val="24"/>
          <w:lang w:val="x-none" w:eastAsia="x-none"/>
        </w:rPr>
        <w:t xml:space="preserve"> </w:t>
      </w:r>
    </w:p>
    <w:p w:rsidR="00CA0C1C" w:rsidRPr="0087588A" w:rsidRDefault="00CA0C1C" w:rsidP="00CA0C1C">
      <w:pPr>
        <w:keepNext/>
        <w:rPr>
          <w:sz w:val="24"/>
        </w:rPr>
      </w:pPr>
    </w:p>
    <w:p w:rsidR="00CA0C1C" w:rsidRPr="0087588A" w:rsidRDefault="00CA0C1C" w:rsidP="00CA0C1C">
      <w:pPr>
        <w:keepNext/>
        <w:ind w:left="720"/>
        <w:jc w:val="center"/>
        <w:rPr>
          <w:b/>
          <w:sz w:val="20"/>
          <w:szCs w:val="20"/>
        </w:rPr>
      </w:pPr>
      <w:r w:rsidRPr="0087588A">
        <w:rPr>
          <w:rFonts w:asciiTheme="majorHAnsi" w:hAnsiTheme="majorHAnsi"/>
          <w:noProof/>
          <w:sz w:val="24"/>
        </w:rPr>
        <w:drawing>
          <wp:inline distT="0" distB="0" distL="0" distR="0" wp14:anchorId="552551A7" wp14:editId="13BA4A10">
            <wp:extent cx="4765824" cy="2832556"/>
            <wp:effectExtent l="19050" t="19050" r="15875" b="25400"/>
            <wp:docPr id="31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4765824" cy="2832556"/>
                    </a:xfrm>
                    <a:prstGeom prst="rect">
                      <a:avLst/>
                    </a:prstGeom>
                    <a:noFill/>
                    <a:ln>
                      <a:solidFill>
                        <a:schemeClr val="tx1"/>
                      </a:solidFill>
                    </a:ln>
                    <a:extLst/>
                  </pic:spPr>
                </pic:pic>
              </a:graphicData>
            </a:graphic>
          </wp:inline>
        </w:drawing>
      </w:r>
    </w:p>
    <w:p w:rsidR="00CA0C1C" w:rsidRPr="0087588A" w:rsidRDefault="00CA0C1C" w:rsidP="00CA0C1C">
      <w:pPr>
        <w:pStyle w:val="Caption"/>
        <w:jc w:val="center"/>
      </w:pPr>
      <w:bookmarkStart w:id="860" w:name="_Toc479683349"/>
      <w:bookmarkStart w:id="861" w:name="_Toc479632132"/>
      <w:bookmarkStart w:id="862" w:name="_Toc499543574"/>
      <w:r w:rsidRPr="0087588A">
        <w:t xml:space="preserve">Figure </w:t>
      </w:r>
      <w:fldSimple w:instr=" SEQ Figure \* ARABIC ">
        <w:r w:rsidR="00E65A84">
          <w:rPr>
            <w:noProof/>
          </w:rPr>
          <w:t>95</w:t>
        </w:r>
      </w:fldSimple>
      <w:r w:rsidRPr="0087588A">
        <w:t xml:space="preserve">: Example of note for </w:t>
      </w:r>
      <w:bookmarkEnd w:id="860"/>
      <w:bookmarkEnd w:id="861"/>
      <w:r w:rsidR="00D730CA" w:rsidRPr="0007753C">
        <w:t>Chronic Obstructive Lung Disease</w:t>
      </w:r>
      <w:bookmarkEnd w:id="862"/>
    </w:p>
    <w:p w:rsidR="00672780" w:rsidRDefault="00672780" w:rsidP="00672780">
      <w:pPr>
        <w:keepNext/>
        <w:rPr>
          <w:sz w:val="24"/>
        </w:rPr>
      </w:pPr>
      <w:r w:rsidRPr="0087588A">
        <w:rPr>
          <w:sz w:val="24"/>
          <w:lang w:eastAsia="x-none"/>
        </w:rPr>
        <w:t xml:space="preserve">Close the note by clicking on the Red </w:t>
      </w:r>
      <w:r w:rsidRPr="00446A37">
        <w:rPr>
          <w:b/>
          <w:sz w:val="24"/>
          <w:lang w:eastAsia="x-none"/>
        </w:rPr>
        <w:sym w:font="Wingdings 2" w:char="F054"/>
      </w:r>
      <w:r w:rsidRPr="0087588A">
        <w:rPr>
          <w:sz w:val="24"/>
          <w:lang w:eastAsia="x-none"/>
        </w:rPr>
        <w:t xml:space="preserve"> in the upper right corner of the dialog box</w:t>
      </w:r>
      <w:r w:rsidR="00142944" w:rsidRPr="0087588A">
        <w:rPr>
          <w:sz w:val="24"/>
          <w:lang w:eastAsia="x-none"/>
        </w:rPr>
        <w:t xml:space="preserve">. </w:t>
      </w:r>
      <w:r w:rsidRPr="0087588A">
        <w:rPr>
          <w:sz w:val="24"/>
          <w:lang w:eastAsia="x-none"/>
        </w:rPr>
        <w:t>The notes will continue to display at the bottom of the CERMe screen for easy reference.</w:t>
      </w:r>
      <w:r w:rsidRPr="0087588A">
        <w:rPr>
          <w:sz w:val="24"/>
        </w:rPr>
        <w:t xml:space="preserve"> </w:t>
      </w:r>
    </w:p>
    <w:p w:rsidR="002D23EA" w:rsidRPr="0087588A" w:rsidRDefault="002D23EA" w:rsidP="00672780">
      <w:pPr>
        <w:keepNext/>
        <w:rPr>
          <w:sz w:val="24"/>
        </w:rPr>
      </w:pPr>
    </w:p>
    <w:p w:rsidR="00672780" w:rsidRPr="0087588A" w:rsidRDefault="002D23EA" w:rsidP="00672780">
      <w:pPr>
        <w:keepNext/>
        <w:rPr>
          <w:sz w:val="24"/>
        </w:rPr>
      </w:pPr>
      <w:r>
        <w:rPr>
          <w:noProof/>
        </w:rPr>
        <w:drawing>
          <wp:inline distT="0" distB="0" distL="0" distR="0" wp14:anchorId="282DA259" wp14:editId="79B9E9F3">
            <wp:extent cx="470263" cy="27432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70263" cy="274320"/>
                    </a:xfrm>
                    <a:prstGeom prst="rect">
                      <a:avLst/>
                    </a:prstGeom>
                  </pic:spPr>
                </pic:pic>
              </a:graphicData>
            </a:graphic>
          </wp:inline>
        </w:drawing>
      </w:r>
    </w:p>
    <w:p w:rsidR="00672780" w:rsidRPr="0007753C" w:rsidRDefault="00C1220E" w:rsidP="00672780">
      <w:pPr>
        <w:pStyle w:val="Heading3"/>
      </w:pPr>
      <w:bookmarkStart w:id="863" w:name="_Toc499543805"/>
      <w:r w:rsidRPr="0007753C">
        <w:t>Care Management Information Note Field</w:t>
      </w:r>
      <w:bookmarkEnd w:id="863"/>
    </w:p>
    <w:p w:rsidR="00C1220E" w:rsidRPr="00C1220E" w:rsidRDefault="0081420D" w:rsidP="00C1220E">
      <w:pPr>
        <w:keepNext/>
        <w:rPr>
          <w:sz w:val="24"/>
          <w:lang w:eastAsia="x-none"/>
        </w:rPr>
      </w:pPr>
      <w:r w:rsidRPr="0007753C">
        <w:rPr>
          <w:color w:val="000000"/>
          <w:sz w:val="24"/>
        </w:rPr>
        <w:t xml:space="preserve">This is a tool to assist the care manager and not part of a review. </w:t>
      </w:r>
      <w:r w:rsidR="00C1220E" w:rsidRPr="0007753C">
        <w:rPr>
          <w:color w:val="000000"/>
          <w:sz w:val="24"/>
        </w:rPr>
        <w:t>These notes are derived from content, EBM literature, discharge screens, and consultant consensus. Barriers are based on clinical guidelines.  This information is displayed to the right in the software</w:t>
      </w:r>
      <w:r w:rsidRPr="0007753C">
        <w:rPr>
          <w:color w:val="000000"/>
          <w:sz w:val="24"/>
        </w:rPr>
        <w:t>.</w:t>
      </w:r>
      <w:r w:rsidR="00C1220E" w:rsidRPr="00B338EC">
        <w:rPr>
          <w:color w:val="000000"/>
          <w:sz w:val="24"/>
        </w:rPr>
        <w:t xml:space="preserve"> </w:t>
      </w:r>
    </w:p>
    <w:p w:rsidR="00672780" w:rsidRPr="0087588A" w:rsidRDefault="00672780" w:rsidP="00672780">
      <w:pPr>
        <w:keepNext/>
        <w:jc w:val="center"/>
        <w:rPr>
          <w:sz w:val="24"/>
          <w:lang w:eastAsia="x-none"/>
        </w:rPr>
      </w:pPr>
      <w:r w:rsidRPr="0087588A">
        <w:rPr>
          <w:rFonts w:asciiTheme="majorHAnsi" w:hAnsiTheme="majorHAnsi"/>
          <w:noProof/>
          <w:sz w:val="24"/>
          <w:bdr w:val="single" w:sz="4" w:space="0" w:color="auto"/>
        </w:rPr>
        <w:lastRenderedPageBreak/>
        <w:drawing>
          <wp:inline distT="0" distB="0" distL="0" distR="0" wp14:anchorId="3DF8EF9E" wp14:editId="120D5B70">
            <wp:extent cx="5857016" cy="2926080"/>
            <wp:effectExtent l="19050" t="19050" r="10795" b="2667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857016" cy="2926080"/>
                    </a:xfrm>
                    <a:prstGeom prst="rect">
                      <a:avLst/>
                    </a:prstGeom>
                    <a:ln>
                      <a:solidFill>
                        <a:schemeClr val="tx1"/>
                      </a:solidFill>
                    </a:ln>
                  </pic:spPr>
                </pic:pic>
              </a:graphicData>
            </a:graphic>
          </wp:inline>
        </w:drawing>
      </w:r>
    </w:p>
    <w:p w:rsidR="0034324B" w:rsidRDefault="00672780" w:rsidP="00672780">
      <w:pPr>
        <w:pStyle w:val="Caption"/>
        <w:jc w:val="center"/>
      </w:pPr>
      <w:bookmarkStart w:id="864" w:name="_Toc499543575"/>
      <w:bookmarkStart w:id="865" w:name="_Toc479683350"/>
      <w:bookmarkStart w:id="866" w:name="_Toc479632133"/>
      <w:r w:rsidRPr="0007753C">
        <w:t xml:space="preserve">Figure </w:t>
      </w:r>
      <w:fldSimple w:instr=" SEQ Figure \* ARABIC ">
        <w:r w:rsidR="0034324B" w:rsidRPr="0007753C">
          <w:rPr>
            <w:noProof/>
          </w:rPr>
          <w:t>94</w:t>
        </w:r>
      </w:fldSimple>
      <w:r w:rsidRPr="0007753C">
        <w:t>:</w:t>
      </w:r>
      <w:r w:rsidRPr="0007753C">
        <w:rPr>
          <w:rFonts w:ascii="Arial" w:hAnsi="Arial"/>
          <w:b w:val="0"/>
          <w:sz w:val="18"/>
          <w:szCs w:val="18"/>
          <w:lang w:eastAsia="x-none"/>
        </w:rPr>
        <w:t xml:space="preserve"> </w:t>
      </w:r>
      <w:r w:rsidR="003266E9" w:rsidRPr="0007753C">
        <w:t>Care Management Information Note Field</w:t>
      </w:r>
      <w:bookmarkEnd w:id="864"/>
    </w:p>
    <w:tbl>
      <w:tblPr>
        <w:tblStyle w:val="TableGridLight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8"/>
      </w:tblGrid>
      <w:tr w:rsidR="0034324B" w:rsidTr="00446A37">
        <w:tc>
          <w:tcPr>
            <w:tcW w:w="2500" w:type="pct"/>
          </w:tcPr>
          <w:p w:rsidR="0034324B" w:rsidRPr="00446A37" w:rsidRDefault="0034324B" w:rsidP="0034324B">
            <w:pPr>
              <w:pStyle w:val="Caption"/>
              <w:jc w:val="center"/>
              <w:rPr>
                <w:highlight w:val="yellow"/>
              </w:rPr>
            </w:pPr>
            <w:r w:rsidRPr="0007753C">
              <w:rPr>
                <w:noProof/>
              </w:rPr>
              <w:drawing>
                <wp:inline distT="0" distB="0" distL="0" distR="0" wp14:anchorId="2579A5C4" wp14:editId="46D90E05">
                  <wp:extent cx="2194560" cy="3651129"/>
                  <wp:effectExtent l="19050" t="19050" r="15240" b="260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194560" cy="3651129"/>
                          </a:xfrm>
                          <a:prstGeom prst="rect">
                            <a:avLst/>
                          </a:prstGeom>
                          <a:ln>
                            <a:solidFill>
                              <a:schemeClr val="tx1"/>
                            </a:solidFill>
                          </a:ln>
                        </pic:spPr>
                      </pic:pic>
                    </a:graphicData>
                  </a:graphic>
                </wp:inline>
              </w:drawing>
            </w:r>
          </w:p>
          <w:p w:rsidR="0034324B" w:rsidRPr="00446A37" w:rsidRDefault="0034324B" w:rsidP="0034324B">
            <w:pPr>
              <w:pStyle w:val="Caption"/>
              <w:jc w:val="center"/>
              <w:rPr>
                <w:highlight w:val="yellow"/>
              </w:rPr>
            </w:pPr>
            <w:bookmarkStart w:id="867" w:name="_Toc499543576"/>
            <w:r w:rsidRPr="0007753C">
              <w:t xml:space="preserve">Figure </w:t>
            </w:r>
            <w:fldSimple w:instr=" SEQ Figure \* ARABIC ">
              <w:r w:rsidRPr="0007753C">
                <w:rPr>
                  <w:noProof/>
                </w:rPr>
                <w:t>95</w:t>
              </w:r>
            </w:fldSimple>
            <w:r w:rsidRPr="0007753C">
              <w:t>: Expected Progress Note</w:t>
            </w:r>
            <w:bookmarkEnd w:id="867"/>
          </w:p>
        </w:tc>
        <w:tc>
          <w:tcPr>
            <w:tcW w:w="2500" w:type="pct"/>
          </w:tcPr>
          <w:p w:rsidR="0034324B" w:rsidRPr="00446A37" w:rsidRDefault="0034324B" w:rsidP="0034324B">
            <w:pPr>
              <w:pStyle w:val="Caption"/>
              <w:jc w:val="center"/>
              <w:rPr>
                <w:highlight w:val="yellow"/>
              </w:rPr>
            </w:pPr>
            <w:r w:rsidRPr="0007753C">
              <w:rPr>
                <w:noProof/>
              </w:rPr>
              <w:drawing>
                <wp:inline distT="0" distB="0" distL="0" distR="0" wp14:anchorId="0FFBAA0A" wp14:editId="44B6FB67">
                  <wp:extent cx="2194560" cy="3651129"/>
                  <wp:effectExtent l="19050" t="19050" r="1524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194560" cy="3651129"/>
                          </a:xfrm>
                          <a:prstGeom prst="rect">
                            <a:avLst/>
                          </a:prstGeom>
                          <a:ln>
                            <a:solidFill>
                              <a:schemeClr val="tx1"/>
                            </a:solidFill>
                          </a:ln>
                        </pic:spPr>
                      </pic:pic>
                    </a:graphicData>
                  </a:graphic>
                </wp:inline>
              </w:drawing>
            </w:r>
          </w:p>
          <w:p w:rsidR="0034324B" w:rsidRPr="00446A37" w:rsidRDefault="0034324B" w:rsidP="0034324B">
            <w:pPr>
              <w:pStyle w:val="Caption"/>
              <w:jc w:val="center"/>
              <w:rPr>
                <w:highlight w:val="yellow"/>
              </w:rPr>
            </w:pPr>
            <w:bookmarkStart w:id="868" w:name="_Toc499543577"/>
            <w:r w:rsidRPr="0007753C">
              <w:t xml:space="preserve">Figure </w:t>
            </w:r>
            <w:fldSimple w:instr=" SEQ Figure \* ARABIC ">
              <w:r w:rsidRPr="0007753C">
                <w:rPr>
                  <w:noProof/>
                </w:rPr>
                <w:t>96</w:t>
              </w:r>
            </w:fldSimple>
            <w:r w:rsidRPr="0007753C">
              <w:t>: Care Facilitation Note</w:t>
            </w:r>
            <w:bookmarkEnd w:id="868"/>
          </w:p>
        </w:tc>
      </w:tr>
      <w:bookmarkEnd w:id="865"/>
      <w:bookmarkEnd w:id="866"/>
    </w:tbl>
    <w:p w:rsidR="00672780" w:rsidRPr="0087588A" w:rsidRDefault="00672780" w:rsidP="00672780">
      <w:pPr>
        <w:pStyle w:val="Caption"/>
        <w:jc w:val="center"/>
      </w:pPr>
    </w:p>
    <w:p w:rsidR="0034324B" w:rsidRDefault="0034324B" w:rsidP="0034324B">
      <w:pPr>
        <w:keepNext/>
      </w:pPr>
    </w:p>
    <w:p w:rsidR="003266E9" w:rsidRPr="0007753C" w:rsidRDefault="003266E9" w:rsidP="003266E9">
      <w:pPr>
        <w:pStyle w:val="BodyText"/>
        <w:rPr>
          <w:color w:val="000000"/>
          <w:szCs w:val="24"/>
        </w:rPr>
      </w:pPr>
      <w:r w:rsidRPr="0007753C">
        <w:rPr>
          <w:b/>
          <w:szCs w:val="24"/>
        </w:rPr>
        <w:lastRenderedPageBreak/>
        <w:t>Expected progress:</w:t>
      </w:r>
      <w:r w:rsidRPr="0007753C">
        <w:rPr>
          <w:szCs w:val="24"/>
        </w:rPr>
        <w:t xml:space="preserve"> P</w:t>
      </w:r>
      <w:r w:rsidRPr="0007753C">
        <w:rPr>
          <w:color w:val="000000"/>
          <w:szCs w:val="24"/>
        </w:rPr>
        <w:t>rovides a holistic picture of what the care manager should expect in response to treatment, potential barriers, and suggested interventions.</w:t>
      </w:r>
    </w:p>
    <w:p w:rsidR="003266E9" w:rsidRPr="00C1220E" w:rsidRDefault="003266E9" w:rsidP="003266E9">
      <w:pPr>
        <w:pStyle w:val="BodyText"/>
        <w:rPr>
          <w:szCs w:val="24"/>
        </w:rPr>
      </w:pPr>
      <w:r w:rsidRPr="0007753C">
        <w:rPr>
          <w:b/>
          <w:color w:val="000000"/>
          <w:szCs w:val="24"/>
        </w:rPr>
        <w:t>Care Facilitation:</w:t>
      </w:r>
      <w:r w:rsidRPr="0007753C">
        <w:rPr>
          <w:color w:val="000000"/>
          <w:szCs w:val="24"/>
        </w:rPr>
        <w:t xml:space="preserve"> Identifies when a plateau has been reached and provides direction to appropriate post-acute levels of care.</w:t>
      </w:r>
    </w:p>
    <w:p w:rsidR="003266E9" w:rsidRPr="0087588A" w:rsidRDefault="003266E9" w:rsidP="00672780">
      <w:pPr>
        <w:keepNext/>
        <w:rPr>
          <w:sz w:val="24"/>
          <w:lang w:eastAsia="x-none"/>
        </w:rPr>
      </w:pPr>
    </w:p>
    <w:p w:rsidR="00672780" w:rsidRPr="0087588A" w:rsidRDefault="00672780" w:rsidP="00672780">
      <w:pPr>
        <w:keepNext/>
        <w:rPr>
          <w:sz w:val="24"/>
          <w:lang w:eastAsia="x-none"/>
        </w:rPr>
      </w:pPr>
    </w:p>
    <w:p w:rsidR="00672780" w:rsidRPr="0087588A" w:rsidRDefault="00734847" w:rsidP="00672780">
      <w:pPr>
        <w:keepNext/>
        <w:rPr>
          <w:sz w:val="24"/>
          <w:lang w:eastAsia="x-none"/>
        </w:rPr>
      </w:pPr>
      <w:r>
        <w:rPr>
          <w:noProof/>
        </w:rPr>
        <w:drawing>
          <wp:inline distT="0" distB="0" distL="0" distR="0" wp14:anchorId="27C80AB8" wp14:editId="40500E9C">
            <wp:extent cx="579120" cy="274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9120" cy="274320"/>
                    </a:xfrm>
                    <a:prstGeom prst="rect">
                      <a:avLst/>
                    </a:prstGeom>
                  </pic:spPr>
                </pic:pic>
              </a:graphicData>
            </a:graphic>
          </wp:inline>
        </w:drawing>
      </w:r>
    </w:p>
    <w:p w:rsidR="00672780" w:rsidRPr="0087588A" w:rsidRDefault="00672780" w:rsidP="00672780">
      <w:pPr>
        <w:pStyle w:val="Heading3"/>
      </w:pPr>
      <w:bookmarkStart w:id="869" w:name="_Toc479676104"/>
      <w:bookmarkStart w:id="870" w:name="_Toc479631839"/>
      <w:bookmarkStart w:id="871" w:name="_Toc499543806"/>
      <w:r w:rsidRPr="0087588A">
        <w:t>Transition Plan Notes</w:t>
      </w:r>
      <w:bookmarkEnd w:id="869"/>
      <w:bookmarkEnd w:id="870"/>
      <w:bookmarkEnd w:id="871"/>
      <w:r w:rsidR="00E356D2" w:rsidRPr="0087588A">
        <w:fldChar w:fldCharType="begin"/>
      </w:r>
      <w:r w:rsidR="00E356D2" w:rsidRPr="0087588A">
        <w:instrText xml:space="preserve"> XE "</w:instrText>
      </w:r>
      <w:r w:rsidR="00E356D2" w:rsidRPr="0087588A">
        <w:rPr>
          <w:spacing w:val="-1"/>
          <w:sz w:val="20"/>
        </w:rPr>
        <w:instrText>Transition</w:instrText>
      </w:r>
      <w:r w:rsidR="00E356D2" w:rsidRPr="0087588A">
        <w:rPr>
          <w:sz w:val="20"/>
        </w:rPr>
        <w:instrText xml:space="preserve"> Plan Notes</w:instrText>
      </w:r>
      <w:r w:rsidR="00E356D2" w:rsidRPr="0087588A">
        <w:instrText xml:space="preserve">" </w:instrText>
      </w:r>
      <w:r w:rsidR="00E356D2" w:rsidRPr="0087588A">
        <w:fldChar w:fldCharType="end"/>
      </w:r>
    </w:p>
    <w:p w:rsidR="00672780" w:rsidRPr="0087588A" w:rsidRDefault="00672780" w:rsidP="00672780">
      <w:pPr>
        <w:autoSpaceDE w:val="0"/>
        <w:autoSpaceDN w:val="0"/>
        <w:adjustRightInd w:val="0"/>
        <w:rPr>
          <w:color w:val="000000"/>
          <w:sz w:val="24"/>
        </w:rPr>
      </w:pPr>
      <w:r w:rsidRPr="0087588A">
        <w:rPr>
          <w:color w:val="000000"/>
          <w:sz w:val="24"/>
        </w:rPr>
        <w:t xml:space="preserve">Within the criteria, certain criteria points are flagged with a green </w:t>
      </w:r>
      <w:r w:rsidR="00734847">
        <w:rPr>
          <w:noProof/>
        </w:rPr>
        <w:drawing>
          <wp:inline distT="0" distB="0" distL="0" distR="0" wp14:anchorId="6657DD33" wp14:editId="53CDCE42">
            <wp:extent cx="361950" cy="171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61950" cy="171450"/>
                    </a:xfrm>
                    <a:prstGeom prst="rect">
                      <a:avLst/>
                    </a:prstGeom>
                  </pic:spPr>
                </pic:pic>
              </a:graphicData>
            </a:graphic>
          </wp:inline>
        </w:drawing>
      </w:r>
      <w:r w:rsidR="00734847">
        <w:rPr>
          <w:color w:val="000000"/>
          <w:sz w:val="24"/>
        </w:rPr>
        <w:t xml:space="preserve"> </w:t>
      </w:r>
      <w:r w:rsidRPr="0087588A">
        <w:rPr>
          <w:color w:val="000000"/>
          <w:sz w:val="24"/>
        </w:rPr>
        <w:t>icon indicating that the patient may be at risk for readmission and could benefit from comprehensive discharge planning</w:t>
      </w:r>
      <w:r w:rsidR="00142944" w:rsidRPr="0087588A">
        <w:rPr>
          <w:color w:val="000000"/>
          <w:sz w:val="24"/>
        </w:rPr>
        <w:t xml:space="preserve">. </w:t>
      </w:r>
      <w:r w:rsidRPr="0087588A">
        <w:rPr>
          <w:color w:val="000000"/>
          <w:sz w:val="24"/>
        </w:rPr>
        <w:t xml:space="preserve">The Transition Plan is a comprehensive discharge planning guideline intended to provide reviewers with a means to document, track and report on the discharge plan throughout the episode of care. </w:t>
      </w:r>
    </w:p>
    <w:p w:rsidR="00672780" w:rsidRPr="0087588A" w:rsidRDefault="00672780" w:rsidP="00672780">
      <w:pPr>
        <w:autoSpaceDE w:val="0"/>
        <w:autoSpaceDN w:val="0"/>
        <w:adjustRightInd w:val="0"/>
        <w:rPr>
          <w:color w:val="000000"/>
          <w:sz w:val="24"/>
        </w:rPr>
      </w:pPr>
    </w:p>
    <w:p w:rsidR="00672780" w:rsidRPr="0087588A" w:rsidRDefault="00672780" w:rsidP="00672780">
      <w:pPr>
        <w:autoSpaceDE w:val="0"/>
        <w:autoSpaceDN w:val="0"/>
        <w:adjustRightInd w:val="0"/>
        <w:rPr>
          <w:color w:val="000000"/>
          <w:sz w:val="24"/>
        </w:rPr>
      </w:pPr>
      <w:r w:rsidRPr="0087588A">
        <w:rPr>
          <w:color w:val="000000"/>
          <w:sz w:val="24"/>
        </w:rPr>
        <w:t xml:space="preserve">It provides a framework for identifying discharge needs and outlines the interventions necessary to ensure continuity of quality patient care. Evidence has demonstrated that attention to transitioning care from one setting to another can significantly improve outcomes, impact quality of care and reduce readmissions. </w:t>
      </w:r>
    </w:p>
    <w:p w:rsidR="00672780" w:rsidRPr="0087588A" w:rsidRDefault="00672780" w:rsidP="00672780">
      <w:pPr>
        <w:autoSpaceDE w:val="0"/>
        <w:autoSpaceDN w:val="0"/>
        <w:adjustRightInd w:val="0"/>
        <w:rPr>
          <w:color w:val="000000"/>
          <w:sz w:val="24"/>
        </w:rPr>
      </w:pPr>
    </w:p>
    <w:p w:rsidR="00672780" w:rsidRPr="0087588A" w:rsidRDefault="00672780" w:rsidP="00672780">
      <w:pPr>
        <w:autoSpaceDE w:val="0"/>
        <w:autoSpaceDN w:val="0"/>
        <w:adjustRightInd w:val="0"/>
        <w:rPr>
          <w:sz w:val="24"/>
          <w:lang w:eastAsia="x-none"/>
        </w:rPr>
      </w:pPr>
      <w:r w:rsidRPr="0087588A">
        <w:rPr>
          <w:sz w:val="24"/>
        </w:rPr>
        <w:t>To view Transition Notes,</w:t>
      </w:r>
      <w:r w:rsidRPr="0087588A">
        <w:rPr>
          <w:b/>
          <w:sz w:val="24"/>
        </w:rPr>
        <w:t xml:space="preserve"> </w:t>
      </w:r>
      <w:r w:rsidRPr="0087588A">
        <w:rPr>
          <w:sz w:val="24"/>
        </w:rPr>
        <w:t>click on the green Transition Note icon</w:t>
      </w:r>
      <w:r w:rsidR="00142944" w:rsidRPr="0087588A">
        <w:rPr>
          <w:sz w:val="24"/>
        </w:rPr>
        <w:t xml:space="preserve">. </w:t>
      </w:r>
      <w:r w:rsidRPr="0087588A">
        <w:rPr>
          <w:sz w:val="24"/>
          <w:lang w:val="x-none" w:eastAsia="x-none"/>
        </w:rPr>
        <w:t>A</w:t>
      </w:r>
      <w:r w:rsidRPr="0087588A">
        <w:rPr>
          <w:sz w:val="24"/>
          <w:lang w:eastAsia="x-none"/>
        </w:rPr>
        <w:t xml:space="preserve"> dialog box</w:t>
      </w:r>
      <w:r w:rsidRPr="0087588A">
        <w:rPr>
          <w:sz w:val="24"/>
          <w:lang w:val="x-none" w:eastAsia="x-none"/>
        </w:rPr>
        <w:t xml:space="preserve"> opens </w:t>
      </w:r>
      <w:r w:rsidRPr="0087588A">
        <w:rPr>
          <w:sz w:val="24"/>
          <w:lang w:eastAsia="x-none"/>
        </w:rPr>
        <w:t>to display the note:</w:t>
      </w:r>
      <w:r w:rsidRPr="0087588A">
        <w:rPr>
          <w:sz w:val="24"/>
          <w:lang w:val="x-none" w:eastAsia="x-none"/>
        </w:rPr>
        <w:t xml:space="preserve"> </w:t>
      </w:r>
    </w:p>
    <w:p w:rsidR="00672780" w:rsidRPr="0087588A" w:rsidRDefault="00672780" w:rsidP="00672780">
      <w:pPr>
        <w:pStyle w:val="BodyText"/>
        <w:jc w:val="center"/>
      </w:pPr>
      <w:r w:rsidRPr="0087588A">
        <w:rPr>
          <w:rFonts w:asciiTheme="majorHAnsi" w:hAnsiTheme="majorHAnsi"/>
          <w:noProof/>
          <w:szCs w:val="24"/>
          <w:bdr w:val="single" w:sz="4" w:space="0" w:color="auto"/>
        </w:rPr>
        <w:drawing>
          <wp:inline distT="0" distB="0" distL="0" distR="0" wp14:anchorId="6AFD83D5" wp14:editId="1AB7642A">
            <wp:extent cx="5881626" cy="1737360"/>
            <wp:effectExtent l="0" t="0" r="508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881626" cy="1737360"/>
                    </a:xfrm>
                    <a:prstGeom prst="rect">
                      <a:avLst/>
                    </a:prstGeom>
                    <a:ln>
                      <a:noFill/>
                    </a:ln>
                    <a:extLst>
                      <a:ext uri="{53640926-AAD7-44D8-BBD7-CCE9431645EC}">
                        <a14:shadowObscured xmlns:a14="http://schemas.microsoft.com/office/drawing/2010/main"/>
                      </a:ext>
                    </a:extLst>
                  </pic:spPr>
                </pic:pic>
              </a:graphicData>
            </a:graphic>
          </wp:inline>
        </w:drawing>
      </w:r>
    </w:p>
    <w:p w:rsidR="00672780" w:rsidRPr="0087588A" w:rsidRDefault="00672780" w:rsidP="00672780">
      <w:pPr>
        <w:pStyle w:val="Caption"/>
        <w:jc w:val="center"/>
      </w:pPr>
      <w:bookmarkStart w:id="872" w:name="_Toc479683351"/>
      <w:bookmarkStart w:id="873" w:name="_Toc479632134"/>
      <w:bookmarkStart w:id="874" w:name="_Toc499543578"/>
      <w:r w:rsidRPr="0087588A">
        <w:t xml:space="preserve">Figure </w:t>
      </w:r>
      <w:fldSimple w:instr=" SEQ Figure \* ARABIC ">
        <w:r w:rsidR="00E65A84">
          <w:rPr>
            <w:noProof/>
          </w:rPr>
          <w:t>97</w:t>
        </w:r>
      </w:fldSimple>
      <w:r w:rsidRPr="0087588A">
        <w:t>:</w:t>
      </w:r>
      <w:r w:rsidRPr="0087588A">
        <w:rPr>
          <w:rFonts w:ascii="Arial" w:hAnsi="Arial"/>
          <w:b w:val="0"/>
          <w:sz w:val="18"/>
          <w:szCs w:val="18"/>
          <w:lang w:eastAsia="x-none"/>
        </w:rPr>
        <w:t xml:space="preserve"> </w:t>
      </w:r>
      <w:r w:rsidRPr="0087588A">
        <w:t>Example of a Transition Plan note displayed in NUMI</w:t>
      </w:r>
      <w:bookmarkEnd w:id="872"/>
      <w:bookmarkEnd w:id="873"/>
      <w:bookmarkEnd w:id="874"/>
    </w:p>
    <w:p w:rsidR="00DA043C" w:rsidRPr="0087588A" w:rsidRDefault="00DA043C" w:rsidP="00DA043C"/>
    <w:p w:rsidR="00672780" w:rsidRPr="0087588A" w:rsidRDefault="00672780" w:rsidP="00672780">
      <w:pPr>
        <w:keepNext/>
        <w:rPr>
          <w:sz w:val="24"/>
        </w:rPr>
      </w:pPr>
      <w:r w:rsidRPr="0087588A">
        <w:rPr>
          <w:sz w:val="24"/>
          <w:lang w:eastAsia="x-none"/>
        </w:rPr>
        <w:t xml:space="preserve">Close the note by clicking on the </w:t>
      </w:r>
      <w:r w:rsidR="00354A1B" w:rsidRPr="00477FB8">
        <w:rPr>
          <w:sz w:val="24"/>
          <w:lang w:eastAsia="x-none"/>
        </w:rPr>
        <w:t xml:space="preserve">black </w:t>
      </w:r>
      <w:r w:rsidRPr="00446A37">
        <w:rPr>
          <w:sz w:val="24"/>
          <w:lang w:eastAsia="x-none"/>
        </w:rPr>
        <w:sym w:font="Wingdings 2" w:char="F054"/>
      </w:r>
      <w:r w:rsidRPr="00354A1B">
        <w:rPr>
          <w:sz w:val="24"/>
          <w:lang w:eastAsia="x-none"/>
        </w:rPr>
        <w:t xml:space="preserve"> </w:t>
      </w:r>
      <w:r w:rsidRPr="0087588A">
        <w:rPr>
          <w:sz w:val="24"/>
          <w:lang w:eastAsia="x-none"/>
        </w:rPr>
        <w:t>in the upper right corner of the dialog box</w:t>
      </w:r>
      <w:r w:rsidR="00142944" w:rsidRPr="0087588A">
        <w:rPr>
          <w:sz w:val="24"/>
          <w:lang w:eastAsia="x-none"/>
        </w:rPr>
        <w:t xml:space="preserve">. </w:t>
      </w:r>
      <w:r w:rsidRPr="0087588A">
        <w:rPr>
          <w:sz w:val="24"/>
          <w:lang w:eastAsia="x-none"/>
        </w:rPr>
        <w:t>The notes will continue to display at the bottom of the CERMe screen for easy reference.</w:t>
      </w:r>
      <w:r w:rsidRPr="0087588A">
        <w:rPr>
          <w:sz w:val="24"/>
        </w:rPr>
        <w:t xml:space="preserve"> </w:t>
      </w:r>
    </w:p>
    <w:p w:rsidR="00672780" w:rsidRPr="0087588A" w:rsidRDefault="004F740C" w:rsidP="00672780">
      <w:pPr>
        <w:pStyle w:val="Heading2"/>
      </w:pPr>
      <w:r w:rsidRPr="0087588A">
        <w:t xml:space="preserve"> </w:t>
      </w:r>
      <w:bookmarkStart w:id="875" w:name="_Toc479676105"/>
      <w:bookmarkStart w:id="876" w:name="_Toc479631840"/>
      <w:bookmarkStart w:id="877" w:name="_Toc499543807"/>
      <w:r w:rsidR="00672780" w:rsidRPr="0087588A">
        <w:t>Create a Review with CERMe</w:t>
      </w:r>
      <w:bookmarkEnd w:id="875"/>
      <w:bookmarkEnd w:id="876"/>
      <w:bookmarkEnd w:id="877"/>
      <w:r w:rsidR="00E356D2" w:rsidRPr="0087588A">
        <w:fldChar w:fldCharType="begin"/>
      </w:r>
      <w:r w:rsidR="00E356D2" w:rsidRPr="0087588A">
        <w:instrText xml:space="preserve"> XE "</w:instrText>
      </w:r>
      <w:r w:rsidR="00E356D2" w:rsidRPr="0087588A">
        <w:rPr>
          <w:sz w:val="20"/>
          <w:szCs w:val="20"/>
        </w:rPr>
        <w:instrText>Create a Review with CERMe</w:instrText>
      </w:r>
      <w:r w:rsidR="00E356D2" w:rsidRPr="0087588A">
        <w:instrText xml:space="preserve">" \i </w:instrText>
      </w:r>
      <w:r w:rsidR="00E356D2" w:rsidRPr="0087588A">
        <w:fldChar w:fldCharType="end"/>
      </w:r>
    </w:p>
    <w:p w:rsidR="00672780" w:rsidRPr="0087588A" w:rsidRDefault="00672780" w:rsidP="00672780">
      <w:pPr>
        <w:keepNext/>
        <w:rPr>
          <w:sz w:val="24"/>
          <w:lang w:eastAsia="x-none"/>
        </w:rPr>
      </w:pPr>
      <w:r w:rsidRPr="0087588A">
        <w:rPr>
          <w:sz w:val="24"/>
          <w:lang w:eastAsia="x-none"/>
        </w:rPr>
        <w:t>The steps used in NUMI to complete Behavioral Health (BH) reviews are different because the criteria organization of the BH products differs.</w:t>
      </w:r>
    </w:p>
    <w:p w:rsidR="00672780" w:rsidRPr="0087588A" w:rsidRDefault="00672780" w:rsidP="00672780">
      <w:pPr>
        <w:keepNext/>
        <w:rPr>
          <w:sz w:val="24"/>
          <w:lang w:eastAsia="x-none"/>
        </w:rPr>
      </w:pPr>
    </w:p>
    <w:p w:rsidR="00672780" w:rsidRPr="0087588A" w:rsidRDefault="00672780" w:rsidP="00672780">
      <w:pPr>
        <w:rPr>
          <w:sz w:val="24"/>
        </w:rPr>
      </w:pPr>
      <w:r w:rsidRPr="0087588A">
        <w:rPr>
          <w:sz w:val="24"/>
        </w:rPr>
        <w:t xml:space="preserve">You will first select the BH review type: </w:t>
      </w:r>
      <w:r w:rsidRPr="00477FB8">
        <w:rPr>
          <w:b/>
          <w:sz w:val="24"/>
        </w:rPr>
        <w:t xml:space="preserve">Admission </w:t>
      </w:r>
      <w:r w:rsidRPr="00477FB8">
        <w:rPr>
          <w:sz w:val="24"/>
        </w:rPr>
        <w:t>or</w:t>
      </w:r>
      <w:r w:rsidRPr="00477FB8">
        <w:rPr>
          <w:b/>
          <w:sz w:val="24"/>
        </w:rPr>
        <w:t xml:space="preserve"> Continued Stay Review</w:t>
      </w:r>
      <w:r w:rsidR="00142944" w:rsidRPr="0087588A">
        <w:rPr>
          <w:sz w:val="24"/>
        </w:rPr>
        <w:t xml:space="preserve">. </w:t>
      </w:r>
      <w:r w:rsidRPr="0087588A">
        <w:rPr>
          <w:sz w:val="24"/>
        </w:rPr>
        <w:t xml:space="preserve">Next, select the BH product, category, and subset for review. </w:t>
      </w:r>
    </w:p>
    <w:p w:rsidR="00672780" w:rsidRPr="0087588A" w:rsidRDefault="00672780" w:rsidP="00672780">
      <w:pPr>
        <w:pStyle w:val="BodyText"/>
        <w:jc w:val="center"/>
      </w:pPr>
      <w:r w:rsidRPr="0087588A">
        <w:rPr>
          <w:noProof/>
        </w:rPr>
        <w:lastRenderedPageBreak/>
        <w:drawing>
          <wp:inline distT="0" distB="0" distL="0" distR="0" wp14:anchorId="01B80798" wp14:editId="0C08088C">
            <wp:extent cx="5859125" cy="2606675"/>
            <wp:effectExtent l="19050" t="19050" r="27940" b="22225"/>
            <wp:docPr id="9220" name="Pictur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859125" cy="2606675"/>
                    </a:xfrm>
                    <a:prstGeom prst="rect">
                      <a:avLst/>
                    </a:prstGeom>
                    <a:ln>
                      <a:solidFill>
                        <a:schemeClr val="tx1"/>
                      </a:solidFill>
                    </a:ln>
                  </pic:spPr>
                </pic:pic>
              </a:graphicData>
            </a:graphic>
          </wp:inline>
        </w:drawing>
      </w:r>
    </w:p>
    <w:p w:rsidR="00672780" w:rsidRPr="0087588A" w:rsidRDefault="00672780" w:rsidP="00672780">
      <w:pPr>
        <w:pStyle w:val="Caption"/>
        <w:jc w:val="center"/>
      </w:pPr>
      <w:bookmarkStart w:id="878" w:name="_Toc479683352"/>
      <w:bookmarkStart w:id="879" w:name="_Toc479632135"/>
      <w:bookmarkStart w:id="880" w:name="_Toc499543579"/>
      <w:r w:rsidRPr="0087588A">
        <w:t xml:space="preserve">Figure </w:t>
      </w:r>
      <w:fldSimple w:instr=" SEQ Figure \* ARABIC ">
        <w:r w:rsidR="00E65A84">
          <w:rPr>
            <w:noProof/>
          </w:rPr>
          <w:t>98</w:t>
        </w:r>
      </w:fldSimple>
      <w:r w:rsidRPr="0087588A">
        <w:t>:</w:t>
      </w:r>
      <w:r w:rsidRPr="0087588A">
        <w:rPr>
          <w:rFonts w:ascii="Arial" w:hAnsi="Arial"/>
          <w:b w:val="0"/>
          <w:sz w:val="18"/>
          <w:szCs w:val="18"/>
        </w:rPr>
        <w:t xml:space="preserve"> </w:t>
      </w:r>
      <w:r w:rsidRPr="0087588A">
        <w:t>Screen displaying BH Review Type, Product, Category, and Subset</w:t>
      </w:r>
      <w:bookmarkEnd w:id="878"/>
      <w:bookmarkEnd w:id="879"/>
      <w:bookmarkEnd w:id="880"/>
    </w:p>
    <w:p w:rsidR="00653CF4" w:rsidRPr="0087588A" w:rsidRDefault="00653CF4" w:rsidP="00653CF4">
      <w:pPr>
        <w:rPr>
          <w:sz w:val="24"/>
        </w:rPr>
      </w:pPr>
      <w:r w:rsidRPr="0087588A">
        <w:rPr>
          <w:sz w:val="24"/>
        </w:rPr>
        <w:t>After the subset is selected for any BH Initial Review, levels of care will display in the navigation pane.</w:t>
      </w:r>
      <w:r w:rsidR="00DF273B" w:rsidRPr="0087588A">
        <w:rPr>
          <w:sz w:val="24"/>
        </w:rPr>
        <w:t xml:space="preserve"> </w:t>
      </w:r>
    </w:p>
    <w:p w:rsidR="00672780" w:rsidRPr="0087588A" w:rsidRDefault="00653CF4" w:rsidP="0068534C">
      <w:pPr>
        <w:jc w:val="center"/>
      </w:pPr>
      <w:r w:rsidRPr="0087588A">
        <w:rPr>
          <w:noProof/>
        </w:rPr>
        <w:drawing>
          <wp:inline distT="0" distB="0" distL="0" distR="0" wp14:anchorId="2B3C8A6D" wp14:editId="4C973E78">
            <wp:extent cx="6398078" cy="3108960"/>
            <wp:effectExtent l="19050" t="19050" r="22225" b="15240"/>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6398078" cy="3108960"/>
                    </a:xfrm>
                    <a:prstGeom prst="rect">
                      <a:avLst/>
                    </a:prstGeom>
                    <a:ln>
                      <a:solidFill>
                        <a:schemeClr val="tx1"/>
                      </a:solidFill>
                    </a:ln>
                  </pic:spPr>
                </pic:pic>
              </a:graphicData>
            </a:graphic>
          </wp:inline>
        </w:drawing>
      </w:r>
    </w:p>
    <w:p w:rsidR="00653CF4" w:rsidRPr="0087588A" w:rsidRDefault="00653CF4" w:rsidP="0068534C">
      <w:pPr>
        <w:pStyle w:val="Caption"/>
        <w:jc w:val="center"/>
      </w:pPr>
      <w:bookmarkStart w:id="881" w:name="_Toc479683353"/>
      <w:bookmarkStart w:id="882" w:name="_Toc479632136"/>
      <w:bookmarkStart w:id="883" w:name="_Toc499543580"/>
      <w:r w:rsidRPr="0087588A">
        <w:t xml:space="preserve">Figure </w:t>
      </w:r>
      <w:fldSimple w:instr=" SEQ Figure \* ARABIC ">
        <w:r w:rsidR="00E65A84">
          <w:rPr>
            <w:noProof/>
          </w:rPr>
          <w:t>99</w:t>
        </w:r>
      </w:fldSimple>
      <w:r w:rsidRPr="0087588A">
        <w:t>:</w:t>
      </w:r>
      <w:r w:rsidRPr="0087588A">
        <w:rPr>
          <w:rFonts w:ascii="Arial" w:hAnsi="Arial"/>
          <w:b w:val="0"/>
          <w:sz w:val="18"/>
          <w:szCs w:val="18"/>
        </w:rPr>
        <w:t xml:space="preserve"> </w:t>
      </w:r>
      <w:r w:rsidRPr="0087588A">
        <w:t>BH Levels of care display</w:t>
      </w:r>
      <w:bookmarkEnd w:id="881"/>
      <w:bookmarkEnd w:id="882"/>
      <w:bookmarkEnd w:id="883"/>
    </w:p>
    <w:p w:rsidR="00DC6242" w:rsidRDefault="00DC6242" w:rsidP="00653CF4">
      <w:pPr>
        <w:rPr>
          <w:sz w:val="24"/>
        </w:rPr>
      </w:pPr>
    </w:p>
    <w:p w:rsidR="00DC6242" w:rsidRDefault="00DC6242" w:rsidP="00653CF4">
      <w:pPr>
        <w:rPr>
          <w:sz w:val="24"/>
        </w:rPr>
      </w:pPr>
    </w:p>
    <w:p w:rsidR="00DC6242" w:rsidRDefault="00DC6242" w:rsidP="00653CF4">
      <w:pPr>
        <w:rPr>
          <w:sz w:val="24"/>
        </w:rPr>
      </w:pPr>
    </w:p>
    <w:p w:rsidR="00DC6242" w:rsidRDefault="00DC6242" w:rsidP="00653CF4">
      <w:pPr>
        <w:rPr>
          <w:sz w:val="24"/>
        </w:rPr>
      </w:pPr>
    </w:p>
    <w:p w:rsidR="00DC6242" w:rsidRDefault="00DC6242" w:rsidP="00653CF4">
      <w:pPr>
        <w:rPr>
          <w:sz w:val="24"/>
        </w:rPr>
      </w:pPr>
    </w:p>
    <w:p w:rsidR="00DC6242" w:rsidRDefault="00DC6242" w:rsidP="00653CF4">
      <w:pPr>
        <w:rPr>
          <w:sz w:val="24"/>
        </w:rPr>
      </w:pPr>
    </w:p>
    <w:p w:rsidR="00DC6242" w:rsidRDefault="00DC6242" w:rsidP="00653CF4">
      <w:pPr>
        <w:rPr>
          <w:sz w:val="24"/>
        </w:rPr>
      </w:pPr>
    </w:p>
    <w:p w:rsidR="00653CF4" w:rsidRPr="0087588A" w:rsidRDefault="00653CF4" w:rsidP="00653CF4">
      <w:pPr>
        <w:rPr>
          <w:sz w:val="24"/>
        </w:rPr>
      </w:pPr>
      <w:r w:rsidRPr="0087588A">
        <w:rPr>
          <w:sz w:val="24"/>
        </w:rPr>
        <w:lastRenderedPageBreak/>
        <w:t xml:space="preserve">Selecting the patient’s current </w:t>
      </w:r>
      <w:r w:rsidR="00DB2D8D" w:rsidRPr="0087588A">
        <w:rPr>
          <w:sz w:val="24"/>
        </w:rPr>
        <w:t xml:space="preserve">LOC </w:t>
      </w:r>
      <w:r w:rsidRPr="0087588A">
        <w:rPr>
          <w:sz w:val="24"/>
        </w:rPr>
        <w:t xml:space="preserve">will create a list of Episode days in the center of the screen. </w:t>
      </w:r>
    </w:p>
    <w:p w:rsidR="00653CF4" w:rsidRPr="0087588A" w:rsidRDefault="00653CF4" w:rsidP="0068534C"/>
    <w:p w:rsidR="00653CF4" w:rsidRPr="0087588A" w:rsidRDefault="00653CF4" w:rsidP="0068534C">
      <w:pPr>
        <w:jc w:val="center"/>
      </w:pPr>
      <w:r w:rsidRPr="0087588A">
        <w:rPr>
          <w:noProof/>
        </w:rPr>
        <w:drawing>
          <wp:inline distT="0" distB="0" distL="0" distR="0" wp14:anchorId="66D557B2" wp14:editId="219229F9">
            <wp:extent cx="5600249" cy="2743200"/>
            <wp:effectExtent l="19050" t="19050" r="19685" b="19050"/>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600249" cy="2743200"/>
                    </a:xfrm>
                    <a:prstGeom prst="rect">
                      <a:avLst/>
                    </a:prstGeom>
                    <a:ln>
                      <a:solidFill>
                        <a:schemeClr val="tx1"/>
                      </a:solidFill>
                    </a:ln>
                  </pic:spPr>
                </pic:pic>
              </a:graphicData>
            </a:graphic>
          </wp:inline>
        </w:drawing>
      </w:r>
    </w:p>
    <w:p w:rsidR="00653CF4" w:rsidRPr="0087588A" w:rsidRDefault="00653CF4" w:rsidP="0068534C">
      <w:pPr>
        <w:pStyle w:val="Caption"/>
        <w:jc w:val="center"/>
      </w:pPr>
      <w:bookmarkStart w:id="884" w:name="_Toc479683354"/>
      <w:bookmarkStart w:id="885" w:name="_Toc479632137"/>
      <w:bookmarkStart w:id="886" w:name="_Toc499543581"/>
      <w:r w:rsidRPr="0087588A">
        <w:t xml:space="preserve">Figure </w:t>
      </w:r>
      <w:fldSimple w:instr=" SEQ Figure \* ARABIC ">
        <w:r w:rsidR="00E65A84">
          <w:rPr>
            <w:noProof/>
          </w:rPr>
          <w:t>100</w:t>
        </w:r>
      </w:fldSimple>
      <w:r w:rsidRPr="0087588A">
        <w:t>:</w:t>
      </w:r>
      <w:r w:rsidRPr="0087588A">
        <w:rPr>
          <w:rFonts w:ascii="Arial" w:hAnsi="Arial"/>
          <w:b w:val="0"/>
          <w:sz w:val="18"/>
          <w:szCs w:val="18"/>
        </w:rPr>
        <w:t xml:space="preserve"> </w:t>
      </w:r>
      <w:r w:rsidRPr="0087588A">
        <w:t>Episode Days displayed under level of care</w:t>
      </w:r>
      <w:bookmarkEnd w:id="884"/>
      <w:bookmarkEnd w:id="885"/>
      <w:bookmarkEnd w:id="886"/>
    </w:p>
    <w:p w:rsidR="00653CF4" w:rsidRPr="0087588A" w:rsidRDefault="00653CF4" w:rsidP="00653CF4">
      <w:pPr>
        <w:rPr>
          <w:sz w:val="24"/>
        </w:rPr>
      </w:pPr>
      <w:r w:rsidRPr="0087588A">
        <w:rPr>
          <w:sz w:val="24"/>
        </w:rPr>
        <w:t xml:space="preserve">Selecting the Episode Day will open the list of selectable criteria points relative to each episode day. </w:t>
      </w:r>
    </w:p>
    <w:p w:rsidR="00653CF4" w:rsidRPr="0087588A" w:rsidRDefault="00653CF4" w:rsidP="0068534C">
      <w:pPr>
        <w:jc w:val="center"/>
      </w:pPr>
      <w:r w:rsidRPr="0087588A">
        <w:rPr>
          <w:noProof/>
        </w:rPr>
        <w:drawing>
          <wp:inline distT="0" distB="0" distL="0" distR="0" wp14:anchorId="7F60F4EB" wp14:editId="45A0D5CE">
            <wp:extent cx="5246728" cy="2651760"/>
            <wp:effectExtent l="19050" t="19050" r="11430" b="15240"/>
            <wp:docPr id="9234" name="Picture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46728" cy="2651760"/>
                    </a:xfrm>
                    <a:prstGeom prst="rect">
                      <a:avLst/>
                    </a:prstGeom>
                    <a:ln>
                      <a:solidFill>
                        <a:schemeClr val="tx1"/>
                      </a:solidFill>
                    </a:ln>
                  </pic:spPr>
                </pic:pic>
              </a:graphicData>
            </a:graphic>
          </wp:inline>
        </w:drawing>
      </w:r>
    </w:p>
    <w:p w:rsidR="00653CF4" w:rsidRPr="0087588A" w:rsidRDefault="00653CF4" w:rsidP="0068534C">
      <w:pPr>
        <w:pStyle w:val="Caption"/>
        <w:jc w:val="center"/>
      </w:pPr>
      <w:bookmarkStart w:id="887" w:name="_Toc479683355"/>
      <w:bookmarkStart w:id="888" w:name="_Toc479632138"/>
      <w:bookmarkStart w:id="889" w:name="_Toc499543582"/>
      <w:r w:rsidRPr="0087588A">
        <w:t xml:space="preserve">Figure </w:t>
      </w:r>
      <w:fldSimple w:instr=" SEQ Figure \* ARABIC ">
        <w:r w:rsidR="00E65A84">
          <w:rPr>
            <w:noProof/>
          </w:rPr>
          <w:t>101</w:t>
        </w:r>
      </w:fldSimple>
      <w:r w:rsidRPr="0087588A">
        <w:t>:</w:t>
      </w:r>
      <w:r w:rsidRPr="0087588A">
        <w:rPr>
          <w:rFonts w:ascii="Arial" w:hAnsi="Arial"/>
          <w:b w:val="0"/>
          <w:sz w:val="18"/>
          <w:szCs w:val="18"/>
        </w:rPr>
        <w:t xml:space="preserve"> </w:t>
      </w:r>
      <w:r w:rsidRPr="0087588A">
        <w:t>BH Selectable criteria</w:t>
      </w:r>
      <w:bookmarkEnd w:id="887"/>
      <w:bookmarkEnd w:id="888"/>
      <w:bookmarkEnd w:id="889"/>
    </w:p>
    <w:p w:rsidR="00653CF4" w:rsidRPr="0087588A" w:rsidRDefault="00653CF4" w:rsidP="0068534C">
      <w:pPr>
        <w:rPr>
          <w:sz w:val="24"/>
        </w:rPr>
      </w:pPr>
      <w:r w:rsidRPr="0087588A">
        <w:rPr>
          <w:sz w:val="24"/>
        </w:rPr>
        <w:t>Click on the check boxes to select the appropriate criteria points.</w:t>
      </w:r>
    </w:p>
    <w:p w:rsidR="00653CF4" w:rsidRPr="0087588A" w:rsidRDefault="00653CF4" w:rsidP="0068534C">
      <w:pPr>
        <w:rPr>
          <w:sz w:val="24"/>
        </w:rPr>
      </w:pPr>
      <w:r w:rsidRPr="0087588A">
        <w:rPr>
          <w:sz w:val="24"/>
        </w:rPr>
        <w:t xml:space="preserve"> </w:t>
      </w:r>
    </w:p>
    <w:p w:rsidR="00653CF4" w:rsidRPr="0087588A" w:rsidRDefault="00653CF4" w:rsidP="00653CF4">
      <w:pPr>
        <w:rPr>
          <w:sz w:val="24"/>
        </w:rPr>
      </w:pPr>
      <w:r w:rsidRPr="0087588A">
        <w:rPr>
          <w:sz w:val="24"/>
        </w:rPr>
        <w:t>Click on the &lt;+&gt; sign to the left or by selecting them individually using the navigation pane.</w:t>
      </w:r>
    </w:p>
    <w:p w:rsidR="00653CF4" w:rsidRPr="0087588A" w:rsidRDefault="00653CF4" w:rsidP="00653CF4">
      <w:pPr>
        <w:rPr>
          <w:sz w:val="24"/>
        </w:rPr>
      </w:pPr>
    </w:p>
    <w:p w:rsidR="00653CF4" w:rsidRPr="0087588A" w:rsidRDefault="0077420D" w:rsidP="00653CF4">
      <w:pPr>
        <w:rPr>
          <w:sz w:val="24"/>
        </w:rPr>
      </w:pPr>
      <w:r w:rsidRPr="0087588A">
        <w:rPr>
          <w:b/>
          <w:sz w:val="24"/>
        </w:rPr>
        <w:t>NOTE</w:t>
      </w:r>
      <w:r w:rsidR="00653CF4" w:rsidRPr="0087588A">
        <w:rPr>
          <w:b/>
          <w:sz w:val="24"/>
        </w:rPr>
        <w:t>:</w:t>
      </w:r>
      <w:r w:rsidR="00653CF4" w:rsidRPr="0087588A">
        <w:rPr>
          <w:sz w:val="24"/>
        </w:rPr>
        <w:t xml:space="preserve"> The center of the screen may become cluttered and difficult to read if you open the criteria using the &lt;+&gt; signs.</w:t>
      </w:r>
      <w:r w:rsidR="00DF273B" w:rsidRPr="0087588A">
        <w:rPr>
          <w:sz w:val="24"/>
        </w:rPr>
        <w:t xml:space="preserve"> </w:t>
      </w:r>
    </w:p>
    <w:p w:rsidR="00653CF4" w:rsidRPr="0087588A" w:rsidRDefault="00653CF4" w:rsidP="00653CF4">
      <w:pPr>
        <w:rPr>
          <w:sz w:val="24"/>
        </w:rPr>
      </w:pPr>
    </w:p>
    <w:p w:rsidR="00653CF4" w:rsidRPr="0087588A" w:rsidRDefault="00653CF4" w:rsidP="0068534C">
      <w:pPr>
        <w:rPr>
          <w:sz w:val="24"/>
        </w:rPr>
      </w:pPr>
      <w:r w:rsidRPr="0087588A">
        <w:rPr>
          <w:sz w:val="24"/>
        </w:rPr>
        <w:lastRenderedPageBreak/>
        <w:t>When the criteria points selected support the level of care being reviewed the criteria met indicator will turn green. Additionally, the reviewer will see a check mark in the navigation pane to the left of the level of care met.</w:t>
      </w:r>
    </w:p>
    <w:p w:rsidR="00653CF4" w:rsidRPr="0087588A" w:rsidRDefault="00653CF4" w:rsidP="0068534C">
      <w:pPr>
        <w:rPr>
          <w:sz w:val="24"/>
        </w:rPr>
      </w:pPr>
    </w:p>
    <w:p w:rsidR="00653CF4" w:rsidRPr="0087588A" w:rsidRDefault="00653CF4" w:rsidP="0068534C">
      <w:pPr>
        <w:jc w:val="center"/>
        <w:rPr>
          <w:sz w:val="24"/>
        </w:rPr>
      </w:pPr>
      <w:r w:rsidRPr="0087588A">
        <w:rPr>
          <w:noProof/>
        </w:rPr>
        <w:drawing>
          <wp:inline distT="0" distB="0" distL="0" distR="0" wp14:anchorId="4637122F" wp14:editId="49C16074">
            <wp:extent cx="5216289" cy="2651760"/>
            <wp:effectExtent l="19050" t="19050" r="22860" b="15240"/>
            <wp:docPr id="9236" name="Picture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16289" cy="2651760"/>
                    </a:xfrm>
                    <a:prstGeom prst="rect">
                      <a:avLst/>
                    </a:prstGeom>
                    <a:ln>
                      <a:solidFill>
                        <a:schemeClr val="tx1"/>
                      </a:solidFill>
                    </a:ln>
                  </pic:spPr>
                </pic:pic>
              </a:graphicData>
            </a:graphic>
          </wp:inline>
        </w:drawing>
      </w:r>
    </w:p>
    <w:p w:rsidR="00653CF4" w:rsidRPr="0087588A" w:rsidRDefault="00653CF4" w:rsidP="0068534C">
      <w:pPr>
        <w:pStyle w:val="Caption"/>
        <w:jc w:val="center"/>
      </w:pPr>
      <w:bookmarkStart w:id="890" w:name="_Toc479683356"/>
      <w:bookmarkStart w:id="891" w:name="_Toc479632139"/>
      <w:bookmarkStart w:id="892" w:name="_Toc499543583"/>
      <w:r w:rsidRPr="0087588A">
        <w:t xml:space="preserve">Figure </w:t>
      </w:r>
      <w:fldSimple w:instr=" SEQ Figure \* ARABIC ">
        <w:r w:rsidR="00E65A84">
          <w:rPr>
            <w:noProof/>
          </w:rPr>
          <w:t>102</w:t>
        </w:r>
      </w:fldSimple>
      <w:r w:rsidRPr="0087588A">
        <w:t>:</w:t>
      </w:r>
      <w:r w:rsidRPr="0087588A">
        <w:rPr>
          <w:rFonts w:ascii="Arial" w:hAnsi="Arial"/>
          <w:b w:val="0"/>
          <w:sz w:val="18"/>
          <w:szCs w:val="18"/>
        </w:rPr>
        <w:t xml:space="preserve"> </w:t>
      </w:r>
      <w:r w:rsidRPr="0087588A">
        <w:t>BH Criteria selected using check boxes</w:t>
      </w:r>
      <w:bookmarkEnd w:id="890"/>
      <w:bookmarkEnd w:id="891"/>
      <w:bookmarkEnd w:id="892"/>
    </w:p>
    <w:p w:rsidR="0068534C" w:rsidRPr="0087588A" w:rsidRDefault="004F740C" w:rsidP="0068534C">
      <w:pPr>
        <w:pStyle w:val="Heading2"/>
      </w:pPr>
      <w:r w:rsidRPr="0087588A">
        <w:t xml:space="preserve"> </w:t>
      </w:r>
      <w:bookmarkStart w:id="893" w:name="_Toc479676106"/>
      <w:bookmarkStart w:id="894" w:name="_Toc479631841"/>
      <w:bookmarkStart w:id="895" w:name="_Toc499543808"/>
      <w:r w:rsidR="0068534C" w:rsidRPr="0087588A">
        <w:t>Create a Review with CERMe</w:t>
      </w:r>
      <w:bookmarkEnd w:id="893"/>
      <w:bookmarkEnd w:id="894"/>
      <w:bookmarkEnd w:id="895"/>
      <w:r w:rsidR="00E356D2" w:rsidRPr="0087588A">
        <w:fldChar w:fldCharType="begin"/>
      </w:r>
      <w:r w:rsidR="00E356D2" w:rsidRPr="0087588A">
        <w:instrText xml:space="preserve"> XE "</w:instrText>
      </w:r>
      <w:r w:rsidR="00E356D2" w:rsidRPr="0087588A">
        <w:rPr>
          <w:sz w:val="20"/>
          <w:szCs w:val="20"/>
        </w:rPr>
        <w:instrText>Create a Review with CERMe</w:instrText>
      </w:r>
      <w:r w:rsidR="00E356D2" w:rsidRPr="0087588A">
        <w:instrText xml:space="preserve">" \i </w:instrText>
      </w:r>
      <w:r w:rsidR="00E356D2" w:rsidRPr="0087588A">
        <w:fldChar w:fldCharType="end"/>
      </w:r>
    </w:p>
    <w:p w:rsidR="00A1539B" w:rsidRPr="0087588A" w:rsidRDefault="0068534C" w:rsidP="0068534C">
      <w:pPr>
        <w:spacing w:before="240"/>
        <w:rPr>
          <w:sz w:val="24"/>
        </w:rPr>
      </w:pPr>
      <w:r w:rsidRPr="0087588A">
        <w:rPr>
          <w:sz w:val="24"/>
        </w:rPr>
        <w:t>When all applicable criteria points have been selected the reviewer will move to the next portion of the application to record and save the review outcome.</w:t>
      </w:r>
      <w:r w:rsidR="00DF273B" w:rsidRPr="0087588A">
        <w:rPr>
          <w:sz w:val="24"/>
        </w:rPr>
        <w:t xml:space="preserve"> </w:t>
      </w:r>
    </w:p>
    <w:p w:rsidR="0068534C" w:rsidRPr="0087588A" w:rsidRDefault="0068534C" w:rsidP="0068534C">
      <w:pPr>
        <w:spacing w:before="240"/>
        <w:rPr>
          <w:sz w:val="24"/>
        </w:rPr>
      </w:pPr>
      <w:r w:rsidRPr="0087588A">
        <w:rPr>
          <w:sz w:val="24"/>
        </w:rPr>
        <w:t>This step is the same regardless of the “criteria met” or “not met” status</w:t>
      </w:r>
      <w:r w:rsidR="00142944" w:rsidRPr="0087588A">
        <w:rPr>
          <w:sz w:val="24"/>
        </w:rPr>
        <w:t xml:space="preserve">. </w:t>
      </w:r>
      <w:r w:rsidRPr="0087588A">
        <w:rPr>
          <w:sz w:val="24"/>
        </w:rPr>
        <w:t xml:space="preserve">In either situation, the reviewer will select the </w:t>
      </w:r>
      <w:r w:rsidRPr="0087588A">
        <w:rPr>
          <w:b/>
          <w:sz w:val="24"/>
        </w:rPr>
        <w:t>Continue Primary Review</w:t>
      </w:r>
      <w:r w:rsidRPr="0087588A">
        <w:rPr>
          <w:sz w:val="24"/>
        </w:rPr>
        <w:t xml:space="preserve"> </w:t>
      </w:r>
      <w:r w:rsidR="00E356D2" w:rsidRPr="0087588A">
        <w:rPr>
          <w:sz w:val="24"/>
        </w:rPr>
        <w:t>B</w:t>
      </w:r>
      <w:r w:rsidRPr="0087588A">
        <w:rPr>
          <w:sz w:val="24"/>
        </w:rPr>
        <w:t>utton</w:t>
      </w:r>
      <w:r w:rsidR="00E356D2" w:rsidRPr="0087588A">
        <w:fldChar w:fldCharType="begin"/>
      </w:r>
      <w:r w:rsidR="00E356D2" w:rsidRPr="0087588A">
        <w:instrText xml:space="preserve"> XE "</w:instrText>
      </w:r>
      <w:r w:rsidR="00E356D2" w:rsidRPr="0087588A">
        <w:rPr>
          <w:spacing w:val="-1"/>
          <w:sz w:val="20"/>
        </w:rPr>
        <w:instrText>C</w:instrText>
      </w:r>
      <w:r w:rsidR="00E356D2" w:rsidRPr="0087588A">
        <w:rPr>
          <w:sz w:val="20"/>
          <w:szCs w:val="20"/>
        </w:rPr>
        <w:instrText>ontinue Primary Review Button</w:instrText>
      </w:r>
      <w:r w:rsidR="00E356D2" w:rsidRPr="0087588A">
        <w:instrText xml:space="preserve">" \i </w:instrText>
      </w:r>
      <w:r w:rsidR="00E356D2" w:rsidRPr="0087588A">
        <w:fldChar w:fldCharType="end"/>
      </w:r>
      <w:r w:rsidRPr="0087588A">
        <w:rPr>
          <w:sz w:val="24"/>
        </w:rPr>
        <w:t xml:space="preserve"> to complete the next step of the review process. </w:t>
      </w:r>
    </w:p>
    <w:p w:rsidR="00B36790" w:rsidRDefault="0068534C" w:rsidP="0068534C">
      <w:pPr>
        <w:jc w:val="center"/>
      </w:pPr>
      <w:r w:rsidRPr="0087588A">
        <w:rPr>
          <w:noProof/>
        </w:rPr>
        <w:drawing>
          <wp:inline distT="0" distB="0" distL="0" distR="0" wp14:anchorId="1A9E11A4" wp14:editId="3D178FB4">
            <wp:extent cx="3821731" cy="457200"/>
            <wp:effectExtent l="133350" t="133350" r="140970" b="133350"/>
            <wp:docPr id="22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821731" cy="457200"/>
                    </a:xfrm>
                    <a:prstGeom prst="rect">
                      <a:avLst/>
                    </a:prstGeom>
                    <a:noFill/>
                    <a:ln>
                      <a:noFill/>
                    </a:ln>
                    <a:effectLst>
                      <a:glow rad="127000">
                        <a:srgbClr val="00B050"/>
                      </a:glow>
                    </a:effectLst>
                    <a:extLst>
                      <a:ext uri="{53640926-AAD7-44D8-BBD7-CCE9431645EC}">
                        <a14:shadowObscured xmlns:a14="http://schemas.microsoft.com/office/drawing/2010/main"/>
                      </a:ext>
                    </a:extLst>
                  </pic:spPr>
                </pic:pic>
              </a:graphicData>
            </a:graphic>
          </wp:inline>
        </w:drawing>
      </w:r>
    </w:p>
    <w:p w:rsidR="00B36790" w:rsidRDefault="00B36790" w:rsidP="0068534C">
      <w:pPr>
        <w:jc w:val="center"/>
      </w:pPr>
      <w:r w:rsidRPr="0087588A">
        <w:rPr>
          <w:b/>
          <w:bCs/>
          <w:iCs/>
          <w:sz w:val="24"/>
          <w:lang w:eastAsia="x-none"/>
        </w:rPr>
        <w:t xml:space="preserve">Intermediate Met indicator                            </w:t>
      </w:r>
    </w:p>
    <w:p w:rsidR="0068534C" w:rsidRPr="0087588A" w:rsidRDefault="0068534C" w:rsidP="0068534C">
      <w:pPr>
        <w:jc w:val="center"/>
      </w:pPr>
      <w:r w:rsidRPr="0087588A">
        <w:rPr>
          <w:noProof/>
        </w:rPr>
        <w:drawing>
          <wp:inline distT="0" distB="0" distL="0" distR="0" wp14:anchorId="7039FE63" wp14:editId="7BE1005E">
            <wp:extent cx="3840480" cy="436287"/>
            <wp:effectExtent l="133350" t="133350" r="140970" b="135255"/>
            <wp:docPr id="22529" name="Picture 2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bwMode="auto">
                    <a:xfrm>
                      <a:off x="0" y="0"/>
                      <a:ext cx="3840480" cy="436287"/>
                    </a:xfrm>
                    <a:prstGeom prst="rect">
                      <a:avLst/>
                    </a:prstGeom>
                    <a:ln>
                      <a:noFill/>
                    </a:ln>
                    <a:effectLst>
                      <a:glow rad="127000">
                        <a:srgbClr val="FF0000"/>
                      </a:glow>
                    </a:effectLst>
                    <a:extLst>
                      <a:ext uri="{53640926-AAD7-44D8-BBD7-CCE9431645EC}">
                        <a14:shadowObscured xmlns:a14="http://schemas.microsoft.com/office/drawing/2010/main"/>
                      </a:ext>
                    </a:extLst>
                  </pic:spPr>
                </pic:pic>
              </a:graphicData>
            </a:graphic>
          </wp:inline>
        </w:drawing>
      </w:r>
    </w:p>
    <w:p w:rsidR="00DC6242" w:rsidRDefault="0068534C" w:rsidP="0068534C">
      <w:pPr>
        <w:jc w:val="center"/>
        <w:rPr>
          <w:b/>
          <w:bCs/>
          <w:iCs/>
          <w:sz w:val="24"/>
          <w:lang w:eastAsia="x-none"/>
        </w:rPr>
      </w:pPr>
      <w:bookmarkStart w:id="896" w:name="_Toc465421442"/>
      <w:bookmarkStart w:id="897" w:name="_Toc465422270"/>
      <w:r w:rsidRPr="0087588A">
        <w:rPr>
          <w:b/>
          <w:bCs/>
          <w:iCs/>
          <w:sz w:val="24"/>
          <w:lang w:eastAsia="x-none"/>
        </w:rPr>
        <w:t xml:space="preserve">Criteria Not </w:t>
      </w:r>
      <w:proofErr w:type="gramStart"/>
      <w:r w:rsidRPr="0087588A">
        <w:rPr>
          <w:b/>
          <w:bCs/>
          <w:iCs/>
          <w:sz w:val="24"/>
          <w:lang w:eastAsia="x-none"/>
        </w:rPr>
        <w:t>Met</w:t>
      </w:r>
      <w:proofErr w:type="gramEnd"/>
      <w:r w:rsidRPr="0087588A">
        <w:rPr>
          <w:b/>
          <w:bCs/>
          <w:iCs/>
          <w:sz w:val="24"/>
          <w:lang w:eastAsia="x-none"/>
        </w:rPr>
        <w:t xml:space="preserve"> indicator</w:t>
      </w:r>
      <w:bookmarkEnd w:id="896"/>
      <w:bookmarkEnd w:id="897"/>
    </w:p>
    <w:p w:rsidR="00DC6242" w:rsidRDefault="00DC6242" w:rsidP="00446A37">
      <w:pPr>
        <w:pStyle w:val="Title"/>
      </w:pPr>
      <w:r>
        <w:br w:type="page"/>
      </w:r>
    </w:p>
    <w:p w:rsidR="00503A7A" w:rsidRPr="0087588A" w:rsidRDefault="00503A7A" w:rsidP="00503A7A">
      <w:pPr>
        <w:pStyle w:val="Heading3"/>
      </w:pPr>
      <w:bookmarkStart w:id="898" w:name="_Toc499543809"/>
      <w:bookmarkStart w:id="899" w:name="_Toc479676107"/>
      <w:bookmarkStart w:id="900" w:name="_Toc479631842"/>
      <w:bookmarkStart w:id="901" w:name="_Toc499543810"/>
      <w:bookmarkEnd w:id="898"/>
      <w:r w:rsidRPr="0087588A">
        <w:lastRenderedPageBreak/>
        <w:t>Continue Primary Review Button</w:t>
      </w:r>
      <w:bookmarkEnd w:id="899"/>
      <w:bookmarkEnd w:id="900"/>
      <w:bookmarkEnd w:id="901"/>
      <w:r w:rsidR="00E356D2" w:rsidRPr="0087588A">
        <w:fldChar w:fldCharType="begin"/>
      </w:r>
      <w:r w:rsidR="00E356D2" w:rsidRPr="0087588A">
        <w:instrText xml:space="preserve"> XE "</w:instrText>
      </w:r>
      <w:r w:rsidR="00E356D2" w:rsidRPr="0087588A">
        <w:rPr>
          <w:spacing w:val="-1"/>
          <w:sz w:val="20"/>
        </w:rPr>
        <w:instrText>C</w:instrText>
      </w:r>
      <w:r w:rsidR="00E356D2" w:rsidRPr="0087588A">
        <w:rPr>
          <w:sz w:val="20"/>
          <w:szCs w:val="20"/>
        </w:rPr>
        <w:instrText>ontinue Primary Review Button</w:instrText>
      </w:r>
      <w:r w:rsidR="00E356D2" w:rsidRPr="0087588A">
        <w:instrText xml:space="preserve">" \i </w:instrText>
      </w:r>
      <w:r w:rsidR="00E356D2" w:rsidRPr="0087588A">
        <w:fldChar w:fldCharType="end"/>
      </w:r>
    </w:p>
    <w:p w:rsidR="00503A7A" w:rsidRPr="0087588A" w:rsidRDefault="00503A7A" w:rsidP="00144C80">
      <w:pPr>
        <w:pStyle w:val="BodyText"/>
        <w:jc w:val="center"/>
      </w:pPr>
      <w:r w:rsidRPr="0087588A">
        <w:rPr>
          <w:rFonts w:asciiTheme="majorHAnsi" w:hAnsiTheme="majorHAnsi"/>
          <w:noProof/>
          <w:szCs w:val="24"/>
          <w:bdr w:val="single" w:sz="4" w:space="0" w:color="auto"/>
        </w:rPr>
        <w:drawing>
          <wp:inline distT="0" distB="0" distL="0" distR="0" wp14:anchorId="78D602D7" wp14:editId="4537EAF7">
            <wp:extent cx="2926089" cy="731520"/>
            <wp:effectExtent l="0" t="0" r="7620" b="0"/>
            <wp:docPr id="22531" name="Picture 2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926089" cy="731520"/>
                    </a:xfrm>
                    <a:prstGeom prst="rect">
                      <a:avLst/>
                    </a:prstGeom>
                  </pic:spPr>
                </pic:pic>
              </a:graphicData>
            </a:graphic>
          </wp:inline>
        </w:drawing>
      </w:r>
    </w:p>
    <w:p w:rsidR="00503A7A" w:rsidRPr="0087588A" w:rsidRDefault="00503A7A" w:rsidP="00144C80">
      <w:pPr>
        <w:pStyle w:val="Caption"/>
        <w:jc w:val="center"/>
      </w:pPr>
      <w:bookmarkStart w:id="902" w:name="_Toc479683357"/>
      <w:bookmarkStart w:id="903" w:name="_Toc479632140"/>
      <w:bookmarkStart w:id="904" w:name="_Toc499543584"/>
      <w:r w:rsidRPr="0087588A">
        <w:t xml:space="preserve">Figure </w:t>
      </w:r>
      <w:fldSimple w:instr=" SEQ Figure \* ARABIC ">
        <w:r w:rsidR="00E65A84">
          <w:rPr>
            <w:noProof/>
          </w:rPr>
          <w:t>103</w:t>
        </w:r>
      </w:fldSimple>
      <w:r w:rsidRPr="0087588A">
        <w:t>:</w:t>
      </w:r>
      <w:r w:rsidRPr="0087588A">
        <w:rPr>
          <w:rFonts w:ascii="Arial" w:hAnsi="Arial"/>
          <w:b w:val="0"/>
          <w:sz w:val="18"/>
          <w:szCs w:val="18"/>
        </w:rPr>
        <w:t xml:space="preserve"> </w:t>
      </w:r>
      <w:r w:rsidRPr="0087588A">
        <w:t>Continue Primary Review Button</w:t>
      </w:r>
      <w:bookmarkEnd w:id="902"/>
      <w:bookmarkEnd w:id="903"/>
      <w:bookmarkEnd w:id="904"/>
    </w:p>
    <w:p w:rsidR="00503A7A" w:rsidRPr="0087588A" w:rsidRDefault="00503A7A" w:rsidP="00503A7A">
      <w:pPr>
        <w:keepNext/>
        <w:rPr>
          <w:sz w:val="24"/>
        </w:rPr>
      </w:pPr>
      <w:r w:rsidRPr="0087588A">
        <w:rPr>
          <w:sz w:val="24"/>
        </w:rPr>
        <w:t>Select this button to leave the Criteria</w:t>
      </w:r>
      <w:r w:rsidRPr="0087588A">
        <w:rPr>
          <w:b/>
          <w:i/>
          <w:sz w:val="24"/>
        </w:rPr>
        <w:t xml:space="preserve"> </w:t>
      </w:r>
      <w:r w:rsidRPr="0087588A">
        <w:rPr>
          <w:sz w:val="24"/>
        </w:rPr>
        <w:t xml:space="preserve">screen in the NUMI application and proceed to the </w:t>
      </w:r>
      <w:r w:rsidRPr="0087588A">
        <w:rPr>
          <w:b/>
          <w:sz w:val="24"/>
        </w:rPr>
        <w:t>Primary Review Summary</w:t>
      </w:r>
      <w:r w:rsidR="00E356D2" w:rsidRPr="0087588A">
        <w:rPr>
          <w:b/>
          <w:sz w:val="24"/>
        </w:rPr>
        <w:fldChar w:fldCharType="begin"/>
      </w:r>
      <w:r w:rsidR="00E356D2" w:rsidRPr="0087588A">
        <w:instrText xml:space="preserve"> XE "</w:instrText>
      </w:r>
      <w:r w:rsidR="00E356D2" w:rsidRPr="0087588A">
        <w:rPr>
          <w:spacing w:val="-1"/>
          <w:sz w:val="20"/>
        </w:rPr>
        <w:instrText>Primary</w:instrText>
      </w:r>
      <w:r w:rsidR="00E356D2" w:rsidRPr="0087588A">
        <w:rPr>
          <w:sz w:val="20"/>
        </w:rPr>
        <w:instrText xml:space="preserve"> </w:instrText>
      </w:r>
      <w:r w:rsidR="00E356D2" w:rsidRPr="0087588A">
        <w:rPr>
          <w:spacing w:val="-1"/>
          <w:sz w:val="20"/>
        </w:rPr>
        <w:instrText>Review</w:instrText>
      </w:r>
      <w:r w:rsidR="00E356D2" w:rsidRPr="0087588A">
        <w:rPr>
          <w:sz w:val="20"/>
        </w:rPr>
        <w:instrText xml:space="preserve"> </w:instrText>
      </w:r>
      <w:r w:rsidR="00E356D2" w:rsidRPr="0087588A">
        <w:rPr>
          <w:spacing w:val="-1"/>
          <w:sz w:val="20"/>
        </w:rPr>
        <w:instrText>Summary</w:instrText>
      </w:r>
      <w:r w:rsidR="00E356D2" w:rsidRPr="0087588A">
        <w:instrText xml:space="preserve">" </w:instrText>
      </w:r>
      <w:r w:rsidR="00E356D2" w:rsidRPr="0087588A">
        <w:rPr>
          <w:b/>
          <w:sz w:val="24"/>
        </w:rPr>
        <w:fldChar w:fldCharType="end"/>
      </w:r>
      <w:r w:rsidR="00DF273B" w:rsidRPr="0087588A">
        <w:rPr>
          <w:b/>
          <w:sz w:val="24"/>
        </w:rPr>
        <w:t xml:space="preserve"> </w:t>
      </w:r>
      <w:r w:rsidRPr="0087588A">
        <w:rPr>
          <w:b/>
          <w:sz w:val="24"/>
        </w:rPr>
        <w:t>Screen</w:t>
      </w:r>
      <w:r w:rsidRPr="0087588A">
        <w:rPr>
          <w:sz w:val="24"/>
        </w:rPr>
        <w:t xml:space="preserve"> where you will record your review outcome and lock and save the review into the NUMI database.</w:t>
      </w:r>
    </w:p>
    <w:p w:rsidR="00503A7A" w:rsidRPr="0087588A" w:rsidRDefault="00B2273D" w:rsidP="00503A7A">
      <w:pPr>
        <w:pStyle w:val="Heading2"/>
      </w:pPr>
      <w:bookmarkStart w:id="905" w:name="_Toc479676108"/>
      <w:bookmarkStart w:id="906" w:name="_Toc479631843"/>
      <w:bookmarkStart w:id="907" w:name="_Toc499543811"/>
      <w:r w:rsidRPr="0087588A">
        <w:t xml:space="preserve">Additional Features in </w:t>
      </w:r>
      <w:r w:rsidR="00503A7A" w:rsidRPr="0087588A">
        <w:t>CERMe</w:t>
      </w:r>
      <w:bookmarkEnd w:id="905"/>
      <w:bookmarkEnd w:id="906"/>
      <w:bookmarkEnd w:id="907"/>
      <w:r w:rsidR="00E356D2" w:rsidRPr="0087588A">
        <w:fldChar w:fldCharType="begin"/>
      </w:r>
      <w:r w:rsidR="00E356D2" w:rsidRPr="0087588A">
        <w:instrText xml:space="preserve"> XE "</w:instrText>
      </w:r>
      <w:r w:rsidR="00E356D2" w:rsidRPr="0087588A">
        <w:rPr>
          <w:spacing w:val="-1"/>
          <w:sz w:val="20"/>
        </w:rPr>
        <w:instrText>Additional Features in CERMe</w:instrText>
      </w:r>
      <w:r w:rsidR="00E356D2" w:rsidRPr="0087588A">
        <w:instrText xml:space="preserve">" \i </w:instrText>
      </w:r>
      <w:r w:rsidR="00E356D2" w:rsidRPr="0087588A">
        <w:fldChar w:fldCharType="end"/>
      </w:r>
    </w:p>
    <w:p w:rsidR="00B2273D" w:rsidRPr="0087588A" w:rsidRDefault="00B2273D" w:rsidP="00FB2E7B">
      <w:pPr>
        <w:keepNext/>
        <w:rPr>
          <w:sz w:val="24"/>
        </w:rPr>
      </w:pPr>
      <w:r w:rsidRPr="0087588A">
        <w:rPr>
          <w:sz w:val="24"/>
        </w:rPr>
        <w:t>The lower portion of the navigation pane contains menu options with usable additional features. Depending on the product one or more of the selections below are available:</w:t>
      </w:r>
    </w:p>
    <w:p w:rsidR="00B2273D" w:rsidRPr="0087588A" w:rsidRDefault="00B2273D" w:rsidP="00B2273D">
      <w:pPr>
        <w:rPr>
          <w:sz w:val="24"/>
        </w:rPr>
      </w:pPr>
    </w:p>
    <w:p w:rsidR="00B2273D" w:rsidRPr="0087588A" w:rsidRDefault="00B2273D" w:rsidP="00DA39F3">
      <w:pPr>
        <w:numPr>
          <w:ilvl w:val="0"/>
          <w:numId w:val="65"/>
        </w:numPr>
        <w:contextualSpacing/>
        <w:rPr>
          <w:sz w:val="24"/>
        </w:rPr>
      </w:pPr>
      <w:r w:rsidRPr="0087588A">
        <w:rPr>
          <w:sz w:val="24"/>
        </w:rPr>
        <w:t>Review Summary</w:t>
      </w:r>
    </w:p>
    <w:p w:rsidR="00B2273D" w:rsidRPr="0087588A" w:rsidRDefault="00B2273D" w:rsidP="00DA39F3">
      <w:pPr>
        <w:numPr>
          <w:ilvl w:val="0"/>
          <w:numId w:val="65"/>
        </w:numPr>
        <w:contextualSpacing/>
        <w:rPr>
          <w:sz w:val="24"/>
        </w:rPr>
      </w:pPr>
      <w:r w:rsidRPr="0087588A">
        <w:rPr>
          <w:sz w:val="24"/>
        </w:rPr>
        <w:t>Export</w:t>
      </w:r>
      <w:r w:rsidR="00E356D2" w:rsidRPr="0087588A">
        <w:rPr>
          <w:sz w:val="24"/>
        </w:rPr>
        <w:fldChar w:fldCharType="begin"/>
      </w:r>
      <w:r w:rsidR="00E356D2" w:rsidRPr="0087588A">
        <w:instrText xml:space="preserve"> XE "</w:instrText>
      </w:r>
      <w:r w:rsidR="00E356D2" w:rsidRPr="0087588A">
        <w:rPr>
          <w:spacing w:val="-1"/>
          <w:sz w:val="20"/>
        </w:rPr>
        <w:instrText>Export</w:instrText>
      </w:r>
      <w:r w:rsidR="00E356D2" w:rsidRPr="0087588A">
        <w:instrText xml:space="preserve">" </w:instrText>
      </w:r>
      <w:r w:rsidR="00E356D2" w:rsidRPr="0087588A">
        <w:rPr>
          <w:sz w:val="24"/>
        </w:rPr>
        <w:fldChar w:fldCharType="end"/>
      </w:r>
    </w:p>
    <w:p w:rsidR="00B2273D" w:rsidRPr="0087588A" w:rsidRDefault="00B2273D" w:rsidP="00DA39F3">
      <w:pPr>
        <w:numPr>
          <w:ilvl w:val="0"/>
          <w:numId w:val="65"/>
        </w:numPr>
        <w:contextualSpacing/>
        <w:rPr>
          <w:sz w:val="24"/>
        </w:rPr>
      </w:pPr>
      <w:r w:rsidRPr="0087588A">
        <w:rPr>
          <w:sz w:val="24"/>
        </w:rPr>
        <w:t>Reference (Non</w:t>
      </w:r>
      <w:r w:rsidR="009327B0" w:rsidRPr="0087588A">
        <w:rPr>
          <w:sz w:val="24"/>
        </w:rPr>
        <w:t>-</w:t>
      </w:r>
      <w:r w:rsidRPr="0087588A">
        <w:rPr>
          <w:sz w:val="24"/>
        </w:rPr>
        <w:t>Functional-Grayed Out!)</w:t>
      </w:r>
    </w:p>
    <w:p w:rsidR="00B2273D" w:rsidRPr="0087588A" w:rsidRDefault="00B2273D" w:rsidP="00DA39F3">
      <w:pPr>
        <w:numPr>
          <w:ilvl w:val="0"/>
          <w:numId w:val="65"/>
        </w:numPr>
        <w:contextualSpacing/>
        <w:rPr>
          <w:sz w:val="24"/>
        </w:rPr>
      </w:pPr>
      <w:r w:rsidRPr="0087588A">
        <w:rPr>
          <w:sz w:val="24"/>
        </w:rPr>
        <w:t>View Discharge Screens</w:t>
      </w:r>
    </w:p>
    <w:p w:rsidR="00B2273D" w:rsidRPr="0087588A" w:rsidRDefault="00B2273D" w:rsidP="00DA39F3">
      <w:pPr>
        <w:numPr>
          <w:ilvl w:val="0"/>
          <w:numId w:val="65"/>
        </w:numPr>
        <w:contextualSpacing/>
        <w:rPr>
          <w:sz w:val="24"/>
        </w:rPr>
      </w:pPr>
      <w:r w:rsidRPr="0087588A">
        <w:rPr>
          <w:sz w:val="24"/>
        </w:rPr>
        <w:t>InterQual</w:t>
      </w:r>
      <w:r w:rsidRPr="0087588A">
        <w:rPr>
          <w:sz w:val="24"/>
          <w:vertAlign w:val="superscript"/>
        </w:rPr>
        <w:t>®</w:t>
      </w:r>
      <w:r w:rsidRPr="0087588A">
        <w:rPr>
          <w:sz w:val="24"/>
        </w:rPr>
        <w:t xml:space="preserve"> Clinical Reference</w:t>
      </w:r>
    </w:p>
    <w:p w:rsidR="00B2273D" w:rsidRPr="0087588A" w:rsidRDefault="00B2273D" w:rsidP="00B2273D"/>
    <w:p w:rsidR="00B2273D" w:rsidRPr="0087588A" w:rsidRDefault="00B2273D" w:rsidP="00B2273D">
      <w:pPr>
        <w:rPr>
          <w:sz w:val="24"/>
        </w:rPr>
      </w:pPr>
      <w:r w:rsidRPr="0087588A">
        <w:rPr>
          <w:sz w:val="24"/>
        </w:rPr>
        <w:t xml:space="preserve">Refer to </w:t>
      </w:r>
      <w:r w:rsidR="00144C80" w:rsidRPr="0087588A">
        <w:rPr>
          <w:sz w:val="24"/>
        </w:rPr>
        <w:t xml:space="preserve">the next </w:t>
      </w:r>
      <w:r w:rsidR="00A722E2" w:rsidRPr="0087588A">
        <w:rPr>
          <w:sz w:val="24"/>
        </w:rPr>
        <w:t xml:space="preserve">Figure </w:t>
      </w:r>
      <w:r w:rsidRPr="0087588A">
        <w:rPr>
          <w:sz w:val="24"/>
        </w:rPr>
        <w:t xml:space="preserve">to see the navigation pane showing additional features in CERMe. </w:t>
      </w:r>
    </w:p>
    <w:p w:rsidR="0056663F" w:rsidRPr="0087588A" w:rsidRDefault="0056663F" w:rsidP="00B2273D">
      <w:pPr>
        <w:rPr>
          <w:sz w:val="24"/>
        </w:rPr>
      </w:pPr>
    </w:p>
    <w:p w:rsidR="00B2273D" w:rsidRPr="0087588A" w:rsidRDefault="00F85786" w:rsidP="00B2273D">
      <w:pPr>
        <w:rPr>
          <w:sz w:val="24"/>
        </w:rPr>
      </w:pPr>
      <w:r w:rsidRPr="0087588A">
        <w:rPr>
          <w:noProof/>
        </w:rPr>
        <w:lastRenderedPageBreak/>
        <mc:AlternateContent>
          <mc:Choice Requires="wps">
            <w:drawing>
              <wp:anchor distT="0" distB="0" distL="114300" distR="114300" simplePos="0" relativeHeight="251889152" behindDoc="0" locked="0" layoutInCell="1" allowOverlap="1" wp14:anchorId="0D3DDF20" wp14:editId="19A5767D">
                <wp:simplePos x="0" y="0"/>
                <wp:positionH relativeFrom="column">
                  <wp:posOffset>2708275</wp:posOffset>
                </wp:positionH>
                <wp:positionV relativeFrom="paragraph">
                  <wp:posOffset>2981325</wp:posOffset>
                </wp:positionV>
                <wp:extent cx="1990725" cy="2000250"/>
                <wp:effectExtent l="0" t="0" r="28575" b="19050"/>
                <wp:wrapNone/>
                <wp:docPr id="1" name="Rectangle 1" descr="Rectangle" title="Rectangle"/>
                <wp:cNvGraphicFramePr/>
                <a:graphic xmlns:a="http://schemas.openxmlformats.org/drawingml/2006/main">
                  <a:graphicData uri="http://schemas.microsoft.com/office/word/2010/wordprocessingShape">
                    <wps:wsp>
                      <wps:cNvSpPr/>
                      <wps:spPr>
                        <a:xfrm>
                          <a:off x="0" y="0"/>
                          <a:ext cx="1990725" cy="2000250"/>
                        </a:xfrm>
                        <a:prstGeom prst="rect">
                          <a:avLst/>
                        </a:prstGeom>
                        <a:noFill/>
                        <a:ln w="25400" cap="flat" cmpd="sng" algn="ctr">
                          <a:solidFill>
                            <a:srgbClr val="FF0000"/>
                          </a:solidFill>
                          <a:prstDash val="sys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alt="Title: Rectangle - Description: Rectangle" style="position:absolute;margin-left:213.25pt;margin-top:234.75pt;width:156.75pt;height:157.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" filled="f" strokecolor="red" strokeweight="2pt">
                <v:stroke dashstyle="1 1"/>
              </v:rect>
            </w:pict>
          </mc:Fallback>
        </mc:AlternateContent>
      </w:r>
      <w:r w:rsidR="00E35DE1" w:rsidRPr="0087588A">
        <w:rPr>
          <w:noProof/>
        </w:rPr>
        <mc:AlternateContent>
          <mc:Choice Requires="wps">
            <w:drawing>
              <wp:anchor distT="0" distB="0" distL="114300" distR="114300" simplePos="0" relativeHeight="251842048" behindDoc="0" locked="0" layoutInCell="1" allowOverlap="1" wp14:anchorId="7BBF6529" wp14:editId="7898C83B">
                <wp:simplePos x="0" y="0"/>
                <wp:positionH relativeFrom="column">
                  <wp:posOffset>22225</wp:posOffset>
                </wp:positionH>
                <wp:positionV relativeFrom="paragraph">
                  <wp:posOffset>2924175</wp:posOffset>
                </wp:positionV>
                <wp:extent cx="2312670" cy="2057400"/>
                <wp:effectExtent l="0" t="0" r="11430" b="19050"/>
                <wp:wrapNone/>
                <wp:docPr id="9228" name="Rectangle 9228" descr="Rectangle" title="Rectangle"/>
                <wp:cNvGraphicFramePr/>
                <a:graphic xmlns:a="http://schemas.openxmlformats.org/drawingml/2006/main">
                  <a:graphicData uri="http://schemas.microsoft.com/office/word/2010/wordprocessingShape">
                    <wps:wsp>
                      <wps:cNvSpPr/>
                      <wps:spPr>
                        <a:xfrm>
                          <a:off x="0" y="0"/>
                          <a:ext cx="2312670" cy="2057400"/>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28" o:spid="_x0000_s1026" alt="Title: Rectangle - Description: Rectangle" style="position:absolute;margin-left:1.75pt;margin-top:230.25pt;width:182.1pt;height:162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" filled="f" strokecolor="red" strokeweight="2pt">
                <v:stroke dashstyle="1 1"/>
              </v:rect>
            </w:pict>
          </mc:Fallback>
        </mc:AlternateContent>
      </w:r>
      <w:r w:rsidR="00B2273D" w:rsidRPr="0087588A">
        <w:rPr>
          <w:noProof/>
        </w:rPr>
        <w:drawing>
          <wp:inline distT="0" distB="0" distL="0" distR="0" wp14:anchorId="184686D5" wp14:editId="64AF558B">
            <wp:extent cx="2329532" cy="4933589"/>
            <wp:effectExtent l="19050" t="19050" r="13970" b="19685"/>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329532" cy="4933589"/>
                    </a:xfrm>
                    <a:prstGeom prst="rect">
                      <a:avLst/>
                    </a:prstGeom>
                    <a:ln>
                      <a:solidFill>
                        <a:schemeClr val="tx1"/>
                      </a:solidFill>
                    </a:ln>
                  </pic:spPr>
                </pic:pic>
              </a:graphicData>
            </a:graphic>
          </wp:inline>
        </w:drawing>
      </w:r>
      <w:r w:rsidR="00B2273D" w:rsidRPr="0087588A">
        <w:rPr>
          <w:sz w:val="24"/>
        </w:rPr>
        <w:t xml:space="preserve">        </w:t>
      </w:r>
      <w:r w:rsidR="00B2273D" w:rsidRPr="0087588A">
        <w:rPr>
          <w:noProof/>
        </w:rPr>
        <w:drawing>
          <wp:inline distT="0" distB="0" distL="0" distR="0" wp14:anchorId="3571B03B" wp14:editId="65828F23">
            <wp:extent cx="2009840" cy="4324202"/>
            <wp:effectExtent l="19050" t="19050" r="9525" b="19685"/>
            <wp:docPr id="9225" name="Picture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009840" cy="4324202"/>
                    </a:xfrm>
                    <a:prstGeom prst="rect">
                      <a:avLst/>
                    </a:prstGeom>
                    <a:ln>
                      <a:solidFill>
                        <a:schemeClr val="tx1"/>
                      </a:solidFill>
                    </a:ln>
                  </pic:spPr>
                </pic:pic>
              </a:graphicData>
            </a:graphic>
          </wp:inline>
        </w:drawing>
      </w:r>
    </w:p>
    <w:p w:rsidR="00B2273D" w:rsidRPr="0087588A" w:rsidRDefault="00B2273D" w:rsidP="00144C80">
      <w:pPr>
        <w:pStyle w:val="Caption"/>
        <w:jc w:val="center"/>
      </w:pPr>
      <w:bookmarkStart w:id="908" w:name="_Toc479683358"/>
      <w:bookmarkStart w:id="909" w:name="_Toc479632141"/>
      <w:bookmarkStart w:id="910" w:name="_Toc499543585"/>
      <w:r w:rsidRPr="0087588A">
        <w:t xml:space="preserve">Figure </w:t>
      </w:r>
      <w:fldSimple w:instr=" SEQ Figure \* ARABIC ">
        <w:r w:rsidR="00E65A84">
          <w:rPr>
            <w:noProof/>
          </w:rPr>
          <w:t>104</w:t>
        </w:r>
      </w:fldSimple>
      <w:r w:rsidRPr="0087588A">
        <w:t>:</w:t>
      </w:r>
      <w:r w:rsidRPr="0087588A">
        <w:rPr>
          <w:rFonts w:ascii="Arial" w:hAnsi="Arial"/>
          <w:b w:val="0"/>
          <w:sz w:val="18"/>
          <w:szCs w:val="18"/>
        </w:rPr>
        <w:t xml:space="preserve"> </w:t>
      </w:r>
      <w:r w:rsidRPr="0087588A">
        <w:t>Additional Features in CERMe</w:t>
      </w:r>
      <w:bookmarkEnd w:id="908"/>
      <w:bookmarkEnd w:id="909"/>
      <w:bookmarkEnd w:id="910"/>
    </w:p>
    <w:p w:rsidR="00FB2E7B" w:rsidRPr="0087588A" w:rsidRDefault="00FB2E7B" w:rsidP="00FB2E7B">
      <w:pPr>
        <w:spacing w:before="240"/>
        <w:rPr>
          <w:b/>
          <w:sz w:val="24"/>
        </w:rPr>
      </w:pPr>
      <w:r w:rsidRPr="0087588A">
        <w:rPr>
          <w:color w:val="000000"/>
          <w:sz w:val="24"/>
        </w:rPr>
        <w:t>Clicking on any of these will open them for viewing. Note that the Reference Section is grayed out and non-functional.</w:t>
      </w:r>
    </w:p>
    <w:p w:rsidR="00FB2E7B" w:rsidRPr="0087588A" w:rsidRDefault="00FB2E7B" w:rsidP="00FB2E7B">
      <w:pPr>
        <w:pStyle w:val="Heading3"/>
      </w:pPr>
      <w:bookmarkStart w:id="911" w:name="_Toc479676109"/>
      <w:bookmarkStart w:id="912" w:name="_Toc479631844"/>
      <w:bookmarkStart w:id="913" w:name="_Toc499543812"/>
      <w:r w:rsidRPr="0087588A">
        <w:t>Printing a Review Summary</w:t>
      </w:r>
      <w:bookmarkEnd w:id="911"/>
      <w:bookmarkEnd w:id="912"/>
      <w:bookmarkEnd w:id="913"/>
    </w:p>
    <w:p w:rsidR="00FB2E7B" w:rsidRPr="0087588A" w:rsidRDefault="00FB2E7B" w:rsidP="00FB2E7B">
      <w:pPr>
        <w:spacing w:before="240"/>
        <w:rPr>
          <w:sz w:val="24"/>
          <w:lang w:eastAsia="x-none"/>
        </w:rPr>
      </w:pPr>
      <w:r w:rsidRPr="0087588A">
        <w:rPr>
          <w:sz w:val="24"/>
        </w:rPr>
        <w:t xml:space="preserve">While there is a feature for printing a review summary, it should be noted that this summarizes </w:t>
      </w:r>
      <w:r w:rsidRPr="0087588A">
        <w:rPr>
          <w:b/>
          <w:sz w:val="24"/>
          <w:u w:val="single"/>
        </w:rPr>
        <w:t>CERMe data selected only</w:t>
      </w:r>
      <w:r w:rsidRPr="0087588A">
        <w:rPr>
          <w:b/>
          <w:sz w:val="24"/>
        </w:rPr>
        <w:t xml:space="preserve">, </w:t>
      </w:r>
      <w:r w:rsidRPr="0087588A">
        <w:rPr>
          <w:sz w:val="24"/>
        </w:rPr>
        <w:t>and does not include any VA specific review outcome data. To print a CERMe review summary,</w:t>
      </w:r>
      <w:r w:rsidRPr="0087588A">
        <w:rPr>
          <w:b/>
          <w:sz w:val="24"/>
        </w:rPr>
        <w:t xml:space="preserve"> </w:t>
      </w:r>
      <w:r w:rsidRPr="0087588A">
        <w:rPr>
          <w:i/>
          <w:sz w:val="24"/>
          <w:lang w:eastAsia="x-none"/>
        </w:rPr>
        <w:t>c</w:t>
      </w:r>
      <w:r w:rsidRPr="0087588A">
        <w:rPr>
          <w:i/>
          <w:sz w:val="24"/>
          <w:lang w:val="x-none" w:eastAsia="x-none"/>
        </w:rPr>
        <w:t>lick</w:t>
      </w:r>
      <w:r w:rsidRPr="0087588A">
        <w:rPr>
          <w:sz w:val="24"/>
          <w:lang w:val="x-none" w:eastAsia="x-none"/>
        </w:rPr>
        <w:t xml:space="preserve"> the </w:t>
      </w:r>
      <w:r w:rsidRPr="0087588A">
        <w:rPr>
          <w:b/>
          <w:sz w:val="24"/>
          <w:lang w:val="x-none" w:eastAsia="x-none"/>
        </w:rPr>
        <w:t>Review Summary</w:t>
      </w:r>
      <w:r w:rsidRPr="0087588A">
        <w:rPr>
          <w:sz w:val="24"/>
          <w:lang w:val="x-none" w:eastAsia="x-none"/>
        </w:rPr>
        <w:t xml:space="preserve"> button on the sidebar.</w:t>
      </w:r>
    </w:p>
    <w:p w:rsidR="00FB2E7B" w:rsidRPr="0087588A" w:rsidRDefault="00FB2E7B" w:rsidP="00FB2E7B">
      <w:pPr>
        <w:rPr>
          <w:sz w:val="24"/>
        </w:rPr>
      </w:pPr>
    </w:p>
    <w:p w:rsidR="00FB2E7B" w:rsidRPr="0087588A" w:rsidRDefault="00FB2E7B" w:rsidP="00FB2E7B">
      <w:pPr>
        <w:rPr>
          <w:sz w:val="24"/>
        </w:rPr>
      </w:pPr>
      <w:r w:rsidRPr="0087588A">
        <w:rPr>
          <w:sz w:val="24"/>
        </w:rPr>
        <w:t>The summary information will display in the right hand side. Use your browser’s print feature to print out the information noting that only the criteria selections will be available for printing.</w:t>
      </w:r>
      <w:r w:rsidR="00DF273B" w:rsidRPr="0087588A">
        <w:rPr>
          <w:sz w:val="24"/>
        </w:rPr>
        <w:t xml:space="preserve"> </w:t>
      </w:r>
    </w:p>
    <w:p w:rsidR="00FB2E7B" w:rsidRPr="0087588A" w:rsidRDefault="00FB2E7B" w:rsidP="00FB2E7B">
      <w:pPr>
        <w:pStyle w:val="BodyText"/>
        <w:jc w:val="center"/>
      </w:pPr>
      <w:r w:rsidRPr="0087588A">
        <w:rPr>
          <w:rFonts w:asciiTheme="majorHAnsi" w:hAnsiTheme="majorHAnsi"/>
          <w:noProof/>
          <w:szCs w:val="24"/>
          <w:bdr w:val="single" w:sz="4" w:space="0" w:color="auto"/>
        </w:rPr>
        <w:lastRenderedPageBreak/>
        <w:drawing>
          <wp:inline distT="0" distB="0" distL="0" distR="0" wp14:anchorId="5CBA2B66" wp14:editId="6D1FC14B">
            <wp:extent cx="5674554" cy="3081292"/>
            <wp:effectExtent l="0" t="0" r="2540" b="5080"/>
            <wp:docPr id="22533" name="Picture 2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674554" cy="3081292"/>
                    </a:xfrm>
                    <a:prstGeom prst="rect">
                      <a:avLst/>
                    </a:prstGeom>
                    <a:ln>
                      <a:noFill/>
                    </a:ln>
                    <a:extLst>
                      <a:ext uri="{53640926-AAD7-44D8-BBD7-CCE9431645EC}">
                        <a14:shadowObscured xmlns:a14="http://schemas.microsoft.com/office/drawing/2010/main"/>
                      </a:ext>
                    </a:extLst>
                  </pic:spPr>
                </pic:pic>
              </a:graphicData>
            </a:graphic>
          </wp:inline>
        </w:drawing>
      </w:r>
    </w:p>
    <w:p w:rsidR="00FB2E7B" w:rsidRPr="0087588A" w:rsidRDefault="00FB2E7B" w:rsidP="00FB2E7B">
      <w:pPr>
        <w:pStyle w:val="Caption"/>
        <w:jc w:val="center"/>
      </w:pPr>
      <w:bookmarkStart w:id="914" w:name="_Toc479683359"/>
      <w:bookmarkStart w:id="915" w:name="_Toc479632142"/>
      <w:bookmarkStart w:id="916" w:name="_Toc499543586"/>
      <w:r w:rsidRPr="0087588A">
        <w:t xml:space="preserve">Figure </w:t>
      </w:r>
      <w:fldSimple w:instr=" SEQ Figure \* ARABIC ">
        <w:r w:rsidR="00E65A84">
          <w:rPr>
            <w:noProof/>
          </w:rPr>
          <w:t>105</w:t>
        </w:r>
      </w:fldSimple>
      <w:r w:rsidRPr="0087588A">
        <w:t>: CERMe Review Summary</w:t>
      </w:r>
      <w:bookmarkEnd w:id="914"/>
      <w:bookmarkEnd w:id="915"/>
      <w:bookmarkEnd w:id="916"/>
    </w:p>
    <w:p w:rsidR="0020704A" w:rsidRPr="0087588A" w:rsidRDefault="0020704A" w:rsidP="00F35155">
      <w:pPr>
        <w:pStyle w:val="Heading3"/>
      </w:pPr>
      <w:bookmarkStart w:id="917" w:name="_Toc465421447"/>
      <w:bookmarkStart w:id="918" w:name="_Toc465422275"/>
      <w:bookmarkStart w:id="919" w:name="_Toc479676110"/>
      <w:bookmarkStart w:id="920" w:name="_Toc479631845"/>
      <w:bookmarkStart w:id="921" w:name="_Toc499543813"/>
      <w:r w:rsidRPr="0087588A">
        <w:t>Export</w:t>
      </w:r>
      <w:bookmarkEnd w:id="917"/>
      <w:bookmarkEnd w:id="918"/>
      <w:bookmarkEnd w:id="919"/>
      <w:bookmarkEnd w:id="920"/>
      <w:bookmarkEnd w:id="921"/>
      <w:r w:rsidR="00E356D2" w:rsidRPr="0087588A">
        <w:fldChar w:fldCharType="begin"/>
      </w:r>
      <w:r w:rsidR="00E356D2" w:rsidRPr="0087588A">
        <w:instrText xml:space="preserve"> XE "</w:instrText>
      </w:r>
      <w:r w:rsidR="00E356D2" w:rsidRPr="0087588A">
        <w:rPr>
          <w:spacing w:val="-1"/>
          <w:sz w:val="20"/>
        </w:rPr>
        <w:instrText>Export</w:instrText>
      </w:r>
      <w:r w:rsidR="00E356D2" w:rsidRPr="0087588A">
        <w:instrText xml:space="preserve">" </w:instrText>
      </w:r>
      <w:r w:rsidR="00E356D2" w:rsidRPr="0087588A">
        <w:fldChar w:fldCharType="end"/>
      </w:r>
      <w:r w:rsidR="00DF273B" w:rsidRPr="0087588A">
        <w:t xml:space="preserve"> </w:t>
      </w:r>
    </w:p>
    <w:p w:rsidR="0020704A" w:rsidRPr="0087588A" w:rsidRDefault="0020704A" w:rsidP="0020704A">
      <w:pPr>
        <w:rPr>
          <w:sz w:val="24"/>
        </w:rPr>
      </w:pPr>
      <w:r w:rsidRPr="0087588A">
        <w:rPr>
          <w:sz w:val="24"/>
        </w:rPr>
        <w:t>The Export</w:t>
      </w:r>
      <w:r w:rsidR="00E356D2" w:rsidRPr="0087588A">
        <w:fldChar w:fldCharType="begin"/>
      </w:r>
      <w:r w:rsidR="00E356D2" w:rsidRPr="0087588A">
        <w:instrText xml:space="preserve"> XE "</w:instrText>
      </w:r>
      <w:r w:rsidR="00E356D2" w:rsidRPr="0087588A">
        <w:rPr>
          <w:spacing w:val="-1"/>
          <w:sz w:val="20"/>
        </w:rPr>
        <w:instrText>Export</w:instrText>
      </w:r>
      <w:r w:rsidR="00E356D2" w:rsidRPr="0087588A">
        <w:instrText xml:space="preserve">" </w:instrText>
      </w:r>
      <w:r w:rsidR="00E356D2" w:rsidRPr="0087588A">
        <w:fldChar w:fldCharType="end"/>
      </w:r>
      <w:r w:rsidR="00DF273B" w:rsidRPr="0087588A">
        <w:t xml:space="preserve"> </w:t>
      </w:r>
      <w:r w:rsidRPr="0087588A">
        <w:rPr>
          <w:sz w:val="24"/>
        </w:rPr>
        <w:t>function is a CERMe feature that does not function in NUMI. Clicking on this selection is possible but users will not be able to export data from this screen.</w:t>
      </w:r>
    </w:p>
    <w:p w:rsidR="0020704A" w:rsidRPr="0087588A" w:rsidRDefault="0020704A" w:rsidP="0020704A">
      <w:pPr>
        <w:rPr>
          <w:rFonts w:asciiTheme="majorHAnsi" w:hAnsiTheme="majorHAnsi"/>
          <w:color w:val="000000"/>
          <w:sz w:val="24"/>
        </w:rPr>
      </w:pPr>
    </w:p>
    <w:p w:rsidR="0020704A" w:rsidRPr="0087588A" w:rsidRDefault="0020704A" w:rsidP="00F35155">
      <w:pPr>
        <w:jc w:val="center"/>
        <w:rPr>
          <w:rFonts w:asciiTheme="majorHAnsi" w:hAnsiTheme="majorHAnsi"/>
          <w:color w:val="000000"/>
          <w:sz w:val="24"/>
        </w:rPr>
      </w:pPr>
      <w:r w:rsidRPr="0087588A">
        <w:rPr>
          <w:rFonts w:asciiTheme="majorHAnsi" w:hAnsiTheme="majorHAnsi"/>
          <w:noProof/>
          <w:sz w:val="24"/>
          <w:bdr w:val="single" w:sz="4" w:space="0" w:color="auto"/>
        </w:rPr>
        <w:drawing>
          <wp:inline distT="0" distB="0" distL="0" distR="0" wp14:anchorId="764740E5" wp14:editId="26918BB3">
            <wp:extent cx="4435389" cy="198918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435389" cy="1989182"/>
                    </a:xfrm>
                    <a:prstGeom prst="rect">
                      <a:avLst/>
                    </a:prstGeom>
                  </pic:spPr>
                </pic:pic>
              </a:graphicData>
            </a:graphic>
          </wp:inline>
        </w:drawing>
      </w:r>
    </w:p>
    <w:p w:rsidR="00F35155" w:rsidRPr="0087588A" w:rsidRDefault="00F35155" w:rsidP="00B71505">
      <w:pPr>
        <w:pStyle w:val="Caption"/>
        <w:jc w:val="center"/>
        <w:rPr>
          <w:rFonts w:cs="Times New Roman"/>
          <w:b w:val="0"/>
          <w:bCs w:val="0"/>
          <w:iCs/>
          <w:lang w:eastAsia="x-none"/>
        </w:rPr>
      </w:pPr>
      <w:bookmarkStart w:id="922" w:name="_Toc479683360"/>
      <w:bookmarkStart w:id="923" w:name="_Toc479632143"/>
      <w:bookmarkStart w:id="924" w:name="_Toc499543587"/>
      <w:r w:rsidRPr="0087588A">
        <w:t xml:space="preserve">Figure </w:t>
      </w:r>
      <w:fldSimple w:instr=" SEQ Figure \* ARABIC ">
        <w:r w:rsidR="00E65A84">
          <w:rPr>
            <w:noProof/>
          </w:rPr>
          <w:t>106</w:t>
        </w:r>
      </w:fldSimple>
      <w:r w:rsidRPr="0087588A">
        <w:t>:</w:t>
      </w:r>
      <w:bookmarkStart w:id="925" w:name="_Toc465421448"/>
      <w:bookmarkStart w:id="926" w:name="_Toc465422276"/>
      <w:r w:rsidR="0020704A" w:rsidRPr="0087588A">
        <w:rPr>
          <w:rFonts w:cs="Times New Roman"/>
          <w:b w:val="0"/>
          <w:lang w:eastAsia="x-none"/>
        </w:rPr>
        <w:t xml:space="preserve"> </w:t>
      </w:r>
      <w:bookmarkEnd w:id="925"/>
      <w:bookmarkEnd w:id="926"/>
      <w:r w:rsidRPr="0087588A">
        <w:rPr>
          <w:rFonts w:cs="Times New Roman"/>
          <w:bCs w:val="0"/>
          <w:iCs/>
          <w:lang w:eastAsia="x-none"/>
        </w:rPr>
        <w:t>Export</w:t>
      </w:r>
      <w:r w:rsidR="00E356D2" w:rsidRPr="0087588A">
        <w:fldChar w:fldCharType="begin"/>
      </w:r>
      <w:r w:rsidR="00E356D2" w:rsidRPr="0087588A">
        <w:instrText xml:space="preserve"> XE "</w:instrText>
      </w:r>
      <w:r w:rsidR="00E356D2" w:rsidRPr="0087588A">
        <w:rPr>
          <w:spacing w:val="-1"/>
        </w:rPr>
        <w:instrText>Export</w:instrText>
      </w:r>
      <w:r w:rsidR="00E356D2" w:rsidRPr="0087588A">
        <w:instrText xml:space="preserve">" </w:instrText>
      </w:r>
      <w:r w:rsidR="00E356D2" w:rsidRPr="0087588A">
        <w:fldChar w:fldCharType="end"/>
      </w:r>
      <w:r w:rsidR="00DF273B" w:rsidRPr="0087588A">
        <w:t xml:space="preserve"> </w:t>
      </w:r>
      <w:r w:rsidRPr="0087588A">
        <w:rPr>
          <w:rFonts w:cs="Times New Roman"/>
          <w:bCs w:val="0"/>
          <w:iCs/>
          <w:lang w:eastAsia="x-none"/>
        </w:rPr>
        <w:t>Feature</w:t>
      </w:r>
      <w:bookmarkEnd w:id="922"/>
      <w:bookmarkEnd w:id="923"/>
      <w:bookmarkEnd w:id="924"/>
    </w:p>
    <w:p w:rsidR="0020704A" w:rsidRPr="0087588A" w:rsidRDefault="0020704A" w:rsidP="0020704A">
      <w:pPr>
        <w:pStyle w:val="Heading3"/>
        <w:keepNext w:val="0"/>
        <w:widowControl w:val="0"/>
        <w:spacing w:before="0" w:after="0"/>
        <w:rPr>
          <w:color w:val="4F81BD" w:themeColor="accent1"/>
        </w:rPr>
      </w:pPr>
      <w:bookmarkStart w:id="927" w:name="_Toc479889875"/>
      <w:bookmarkStart w:id="928" w:name="_Toc479897845"/>
      <w:bookmarkStart w:id="929" w:name="_Toc479900982"/>
      <w:bookmarkStart w:id="930" w:name="_Toc479931278"/>
      <w:bookmarkStart w:id="931" w:name="_Toc465421449"/>
      <w:bookmarkStart w:id="932" w:name="_Toc465422277"/>
      <w:bookmarkStart w:id="933" w:name="_Toc479676111"/>
      <w:bookmarkStart w:id="934" w:name="_Toc479631846"/>
      <w:bookmarkStart w:id="935" w:name="_Toc499543814"/>
      <w:bookmarkEnd w:id="927"/>
      <w:bookmarkEnd w:id="928"/>
      <w:bookmarkEnd w:id="929"/>
      <w:bookmarkEnd w:id="930"/>
      <w:r w:rsidRPr="0087588A">
        <w:t>Reference Section</w:t>
      </w:r>
      <w:bookmarkEnd w:id="931"/>
      <w:bookmarkEnd w:id="932"/>
      <w:bookmarkEnd w:id="933"/>
      <w:bookmarkEnd w:id="934"/>
      <w:bookmarkEnd w:id="935"/>
    </w:p>
    <w:p w:rsidR="0020704A" w:rsidRPr="0087588A" w:rsidRDefault="0020704A" w:rsidP="0020704A">
      <w:pPr>
        <w:rPr>
          <w:color w:val="000000"/>
          <w:sz w:val="24"/>
        </w:rPr>
      </w:pPr>
      <w:r w:rsidRPr="0087588A">
        <w:rPr>
          <w:color w:val="000000"/>
          <w:sz w:val="24"/>
        </w:rPr>
        <w:t>The reference section of CERMe was disabled by McKesson. Content previously included in this section is now available in the InterQual</w:t>
      </w:r>
      <w:r w:rsidRPr="0087588A">
        <w:rPr>
          <w:color w:val="000000"/>
          <w:sz w:val="24"/>
          <w:vertAlign w:val="superscript"/>
        </w:rPr>
        <w:t>®</w:t>
      </w:r>
      <w:r w:rsidRPr="0087588A">
        <w:rPr>
          <w:color w:val="000000"/>
          <w:sz w:val="24"/>
        </w:rPr>
        <w:t xml:space="preserve"> Clinical Reference section.</w:t>
      </w:r>
    </w:p>
    <w:p w:rsidR="00E356D2" w:rsidRPr="0087588A" w:rsidRDefault="00E356D2" w:rsidP="0020704A">
      <w:pPr>
        <w:rPr>
          <w:color w:val="000000"/>
          <w:sz w:val="24"/>
        </w:rPr>
      </w:pPr>
    </w:p>
    <w:p w:rsidR="0020704A" w:rsidRPr="0087588A" w:rsidRDefault="0020704A" w:rsidP="0020704A">
      <w:pPr>
        <w:pStyle w:val="Heading3"/>
        <w:keepNext w:val="0"/>
        <w:widowControl w:val="0"/>
        <w:spacing w:before="0" w:after="0"/>
      </w:pPr>
      <w:bookmarkStart w:id="936" w:name="_Toc465421450"/>
      <w:bookmarkStart w:id="937" w:name="_Toc465422278"/>
      <w:bookmarkStart w:id="938" w:name="_Toc479676112"/>
      <w:bookmarkStart w:id="939" w:name="_Toc479631847"/>
      <w:bookmarkStart w:id="940" w:name="_Toc499543815"/>
      <w:r w:rsidRPr="0087588A">
        <w:t>Viewing Discharge Screens</w:t>
      </w:r>
      <w:bookmarkEnd w:id="936"/>
      <w:bookmarkEnd w:id="937"/>
      <w:bookmarkEnd w:id="938"/>
      <w:bookmarkEnd w:id="939"/>
      <w:bookmarkEnd w:id="940"/>
      <w:r w:rsidRPr="0087588A">
        <w:t xml:space="preserve"> </w:t>
      </w:r>
    </w:p>
    <w:p w:rsidR="00F35155" w:rsidRPr="0087588A" w:rsidRDefault="00F35155" w:rsidP="0020704A">
      <w:pPr>
        <w:rPr>
          <w:color w:val="000000"/>
          <w:sz w:val="24"/>
        </w:rPr>
      </w:pPr>
    </w:p>
    <w:p w:rsidR="0020704A" w:rsidRPr="0087588A" w:rsidRDefault="0020704A" w:rsidP="0020704A">
      <w:pPr>
        <w:rPr>
          <w:color w:val="000000"/>
          <w:sz w:val="24"/>
        </w:rPr>
      </w:pPr>
      <w:r w:rsidRPr="0087588A">
        <w:rPr>
          <w:color w:val="000000"/>
          <w:sz w:val="24"/>
        </w:rPr>
        <w:t xml:space="preserve">Discharge screens allow users to select a post-acute </w:t>
      </w:r>
      <w:r w:rsidR="00DB2D8D" w:rsidRPr="0087588A">
        <w:rPr>
          <w:color w:val="000000"/>
          <w:sz w:val="24"/>
        </w:rPr>
        <w:t xml:space="preserve">LOC </w:t>
      </w:r>
      <w:r w:rsidRPr="0087588A">
        <w:rPr>
          <w:color w:val="000000"/>
          <w:sz w:val="24"/>
        </w:rPr>
        <w:t xml:space="preserve">for determination of patient stability for a proposed </w:t>
      </w:r>
      <w:r w:rsidR="00DB2D8D" w:rsidRPr="0087588A">
        <w:rPr>
          <w:color w:val="000000"/>
          <w:sz w:val="24"/>
        </w:rPr>
        <w:t>LOC</w:t>
      </w:r>
      <w:r w:rsidRPr="0087588A">
        <w:rPr>
          <w:color w:val="000000"/>
          <w:sz w:val="24"/>
        </w:rPr>
        <w:t xml:space="preserve">. These screens and criteria are for reference only and Discharge reviews are not </w:t>
      </w:r>
      <w:r w:rsidRPr="0087588A">
        <w:rPr>
          <w:color w:val="000000"/>
          <w:sz w:val="24"/>
        </w:rPr>
        <w:lastRenderedPageBreak/>
        <w:t>currently completed in NUMI. Discharge screens are available only for the LOC: Acute Adult product.</w:t>
      </w:r>
    </w:p>
    <w:p w:rsidR="0020704A" w:rsidRPr="0087588A" w:rsidRDefault="0020704A" w:rsidP="0020704A">
      <w:pPr>
        <w:rPr>
          <w:color w:val="000000"/>
          <w:sz w:val="24"/>
        </w:rPr>
      </w:pPr>
    </w:p>
    <w:p w:rsidR="0020704A" w:rsidRPr="0087588A" w:rsidRDefault="0020704A" w:rsidP="00F35155">
      <w:pPr>
        <w:jc w:val="center"/>
        <w:rPr>
          <w:rFonts w:asciiTheme="majorHAnsi" w:hAnsiTheme="majorHAnsi"/>
          <w:color w:val="000000"/>
          <w:sz w:val="24"/>
        </w:rPr>
      </w:pPr>
      <w:r w:rsidRPr="0087588A">
        <w:rPr>
          <w:rFonts w:asciiTheme="majorHAnsi" w:hAnsiTheme="majorHAnsi"/>
          <w:noProof/>
          <w:sz w:val="24"/>
          <w:bdr w:val="single" w:sz="4" w:space="0" w:color="auto"/>
        </w:rPr>
        <w:drawing>
          <wp:inline distT="0" distB="0" distL="0" distR="0" wp14:anchorId="38A92B45" wp14:editId="4CEDB65B">
            <wp:extent cx="4654026"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654026" cy="2651760"/>
                    </a:xfrm>
                    <a:prstGeom prst="rect">
                      <a:avLst/>
                    </a:prstGeom>
                  </pic:spPr>
                </pic:pic>
              </a:graphicData>
            </a:graphic>
          </wp:inline>
        </w:drawing>
      </w:r>
    </w:p>
    <w:p w:rsidR="0020704A" w:rsidRPr="0087588A" w:rsidRDefault="00F36432" w:rsidP="00F36432">
      <w:pPr>
        <w:pStyle w:val="Caption"/>
        <w:jc w:val="center"/>
        <w:rPr>
          <w:rFonts w:ascii="Arial" w:hAnsi="Arial"/>
          <w:b w:val="0"/>
          <w:color w:val="000000"/>
          <w:sz w:val="18"/>
          <w:szCs w:val="18"/>
        </w:rPr>
      </w:pPr>
      <w:bookmarkStart w:id="941" w:name="_Toc479683361"/>
      <w:bookmarkStart w:id="942" w:name="_Toc479632144"/>
      <w:bookmarkStart w:id="943" w:name="_Toc499543588"/>
      <w:r w:rsidRPr="0087588A">
        <w:t xml:space="preserve">Figure </w:t>
      </w:r>
      <w:fldSimple w:instr=" SEQ Figure \* ARABIC ">
        <w:r w:rsidR="00E65A84">
          <w:rPr>
            <w:noProof/>
          </w:rPr>
          <w:t>107</w:t>
        </w:r>
      </w:fldSimple>
      <w:r w:rsidRPr="0087588A">
        <w:t xml:space="preserve">: </w:t>
      </w:r>
      <w:r w:rsidR="0020704A" w:rsidRPr="0087588A">
        <w:t>Discharge Screens</w:t>
      </w:r>
      <w:bookmarkEnd w:id="941"/>
      <w:bookmarkEnd w:id="942"/>
      <w:bookmarkEnd w:id="943"/>
    </w:p>
    <w:p w:rsidR="00F36432" w:rsidRPr="0087588A" w:rsidRDefault="00F36432" w:rsidP="00F36432">
      <w:pPr>
        <w:rPr>
          <w:color w:val="000000"/>
          <w:sz w:val="24"/>
        </w:rPr>
      </w:pPr>
      <w:r w:rsidRPr="0087588A">
        <w:rPr>
          <w:color w:val="000000"/>
          <w:sz w:val="24"/>
        </w:rPr>
        <w:t xml:space="preserve">Select a potential discharge </w:t>
      </w:r>
      <w:r w:rsidR="00DB2D8D" w:rsidRPr="0087588A">
        <w:rPr>
          <w:color w:val="000000"/>
          <w:sz w:val="24"/>
        </w:rPr>
        <w:t xml:space="preserve">LOC </w:t>
      </w:r>
      <w:r w:rsidRPr="0087588A">
        <w:rPr>
          <w:color w:val="000000"/>
          <w:sz w:val="24"/>
        </w:rPr>
        <w:t xml:space="preserve">and click on the &lt;+&gt; to display criteria points for each discharge </w:t>
      </w:r>
      <w:r w:rsidR="00DB2D8D" w:rsidRPr="0087588A">
        <w:rPr>
          <w:color w:val="000000"/>
          <w:sz w:val="24"/>
        </w:rPr>
        <w:t>LOC</w:t>
      </w:r>
      <w:r w:rsidRPr="0087588A">
        <w:rPr>
          <w:color w:val="000000"/>
          <w:sz w:val="24"/>
        </w:rPr>
        <w:t>. Criteria points are not selectable within the discharge screens.</w:t>
      </w:r>
    </w:p>
    <w:p w:rsidR="00503A7A" w:rsidRPr="0087588A" w:rsidRDefault="00F36432" w:rsidP="00F07D2A">
      <w:pPr>
        <w:pStyle w:val="BodyText"/>
        <w:jc w:val="center"/>
      </w:pPr>
      <w:r w:rsidRPr="0087588A">
        <w:rPr>
          <w:rFonts w:asciiTheme="majorHAnsi" w:hAnsiTheme="majorHAnsi"/>
          <w:noProof/>
          <w:szCs w:val="24"/>
          <w:bdr w:val="single" w:sz="4" w:space="0" w:color="auto"/>
        </w:rPr>
        <w:drawing>
          <wp:inline distT="0" distB="0" distL="0" distR="0" wp14:anchorId="5679950D" wp14:editId="11580551">
            <wp:extent cx="4021538"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021538" cy="2743200"/>
                    </a:xfrm>
                    <a:prstGeom prst="rect">
                      <a:avLst/>
                    </a:prstGeom>
                  </pic:spPr>
                </pic:pic>
              </a:graphicData>
            </a:graphic>
          </wp:inline>
        </w:drawing>
      </w:r>
    </w:p>
    <w:p w:rsidR="00F36432" w:rsidRPr="0087588A" w:rsidRDefault="00F36432" w:rsidP="00F07D2A">
      <w:pPr>
        <w:pStyle w:val="Caption"/>
        <w:jc w:val="center"/>
      </w:pPr>
      <w:bookmarkStart w:id="944" w:name="_Toc479683362"/>
      <w:bookmarkStart w:id="945" w:name="_Toc479632145"/>
      <w:bookmarkStart w:id="946" w:name="_Toc499543589"/>
      <w:r w:rsidRPr="0087588A">
        <w:t xml:space="preserve">Figure </w:t>
      </w:r>
      <w:fldSimple w:instr=" SEQ Figure \* ARABIC ">
        <w:r w:rsidR="00E65A84">
          <w:rPr>
            <w:noProof/>
          </w:rPr>
          <w:t>108</w:t>
        </w:r>
      </w:fldSimple>
      <w:r w:rsidRPr="0087588A">
        <w:t>:</w:t>
      </w:r>
      <w:r w:rsidRPr="0087588A">
        <w:rPr>
          <w:rFonts w:ascii="Arial" w:hAnsi="Arial"/>
          <w:b w:val="0"/>
          <w:color w:val="000000"/>
          <w:sz w:val="18"/>
          <w:szCs w:val="18"/>
          <w:lang w:eastAsia="x-none"/>
        </w:rPr>
        <w:t xml:space="preserve"> </w:t>
      </w:r>
      <w:r w:rsidRPr="0087588A">
        <w:t>Discharge level of care expanded view</w:t>
      </w:r>
      <w:bookmarkEnd w:id="944"/>
      <w:bookmarkEnd w:id="945"/>
      <w:bookmarkEnd w:id="946"/>
    </w:p>
    <w:p w:rsidR="00B400D5" w:rsidRDefault="00E313F7" w:rsidP="00F07D2A">
      <w:pPr>
        <w:rPr>
          <w:color w:val="000000"/>
          <w:sz w:val="24"/>
          <w:lang w:eastAsia="x-none"/>
        </w:rPr>
      </w:pPr>
      <w:r w:rsidRPr="0087588A">
        <w:rPr>
          <w:b/>
          <w:color w:val="000000"/>
          <w:sz w:val="24"/>
          <w:lang w:eastAsia="x-none"/>
        </w:rPr>
        <w:t>NOTE:</w:t>
      </w:r>
      <w:r w:rsidR="00F36432" w:rsidRPr="0087588A">
        <w:rPr>
          <w:color w:val="000000"/>
          <w:sz w:val="24"/>
          <w:lang w:eastAsia="x-none"/>
        </w:rPr>
        <w:t xml:space="preserve"> </w:t>
      </w:r>
      <w:r w:rsidR="005D7B79" w:rsidRPr="0087588A">
        <w:rPr>
          <w:color w:val="000000"/>
          <w:sz w:val="24"/>
          <w:lang w:eastAsia="x-none"/>
        </w:rPr>
        <w:t>T</w:t>
      </w:r>
      <w:r w:rsidR="00F36432" w:rsidRPr="0087588A">
        <w:rPr>
          <w:color w:val="000000"/>
          <w:sz w:val="24"/>
          <w:lang w:eastAsia="x-none"/>
        </w:rPr>
        <w:t>he discharge screen information is used for reference purposes only. Discharge reviews are not currently required in NUMI.</w:t>
      </w:r>
    </w:p>
    <w:p w:rsidR="00B400D5" w:rsidRDefault="00B400D5" w:rsidP="00446A37">
      <w:pPr>
        <w:pStyle w:val="Title"/>
      </w:pPr>
      <w:r>
        <w:br w:type="page"/>
      </w:r>
    </w:p>
    <w:p w:rsidR="00F36432" w:rsidRPr="0087588A" w:rsidRDefault="00F07D2A" w:rsidP="00F36432">
      <w:pPr>
        <w:pStyle w:val="Heading1"/>
      </w:pPr>
      <w:bookmarkStart w:id="947" w:name="_Toc499543816"/>
      <w:bookmarkStart w:id="948" w:name="_Toc479676113"/>
      <w:bookmarkStart w:id="949" w:name="_Toc479631848"/>
      <w:bookmarkStart w:id="950" w:name="_Toc499543817"/>
      <w:bookmarkEnd w:id="947"/>
      <w:r w:rsidRPr="0087588A">
        <w:lastRenderedPageBreak/>
        <w:t>Primary Review Summary</w:t>
      </w:r>
      <w:bookmarkEnd w:id="948"/>
      <w:bookmarkEnd w:id="949"/>
      <w:bookmarkEnd w:id="950"/>
      <w:r w:rsidR="00E356D2" w:rsidRPr="0087588A">
        <w:fldChar w:fldCharType="begin"/>
      </w:r>
      <w:r w:rsidR="00E356D2" w:rsidRPr="0087588A">
        <w:instrText xml:space="preserve"> XE "</w:instrText>
      </w:r>
      <w:r w:rsidR="00E356D2" w:rsidRPr="0087588A">
        <w:rPr>
          <w:spacing w:val="-1"/>
          <w:sz w:val="20"/>
        </w:rPr>
        <w:instrText>Primary</w:instrText>
      </w:r>
      <w:r w:rsidR="00E356D2" w:rsidRPr="0087588A">
        <w:rPr>
          <w:sz w:val="20"/>
        </w:rPr>
        <w:instrText xml:space="preserve"> </w:instrText>
      </w:r>
      <w:r w:rsidR="00E356D2" w:rsidRPr="0087588A">
        <w:rPr>
          <w:spacing w:val="-1"/>
          <w:sz w:val="20"/>
        </w:rPr>
        <w:instrText>Review</w:instrText>
      </w:r>
      <w:r w:rsidR="00E356D2" w:rsidRPr="0087588A">
        <w:rPr>
          <w:sz w:val="20"/>
        </w:rPr>
        <w:instrText xml:space="preserve"> </w:instrText>
      </w:r>
      <w:r w:rsidR="00E356D2" w:rsidRPr="0087588A">
        <w:rPr>
          <w:spacing w:val="-1"/>
          <w:sz w:val="20"/>
        </w:rPr>
        <w:instrText>Summary</w:instrText>
      </w:r>
      <w:r w:rsidR="00E356D2" w:rsidRPr="0087588A">
        <w:instrText xml:space="preserve">" </w:instrText>
      </w:r>
      <w:r w:rsidR="00E356D2" w:rsidRPr="0087588A">
        <w:fldChar w:fldCharType="end"/>
      </w:r>
    </w:p>
    <w:p w:rsidR="00F07D2A" w:rsidRPr="0087588A" w:rsidRDefault="00F07D2A" w:rsidP="00F07D2A">
      <w:pPr>
        <w:rPr>
          <w:color w:val="000000"/>
          <w:sz w:val="24"/>
          <w:lang w:eastAsia="x-none"/>
        </w:rPr>
      </w:pPr>
      <w:r w:rsidRPr="0087588A">
        <w:rPr>
          <w:color w:val="000000"/>
          <w:sz w:val="24"/>
          <w:lang w:eastAsia="x-none"/>
        </w:rPr>
        <w:t>This chapter describes the Primary Review Summary screen. The Primary Review Summary</w:t>
      </w:r>
      <w:r w:rsidR="00E356D2" w:rsidRPr="0087588A">
        <w:fldChar w:fldCharType="begin"/>
      </w:r>
      <w:r w:rsidR="00E356D2" w:rsidRPr="0087588A">
        <w:instrText xml:space="preserve"> XE "</w:instrText>
      </w:r>
      <w:r w:rsidR="00E356D2" w:rsidRPr="0087588A">
        <w:rPr>
          <w:spacing w:val="-1"/>
          <w:sz w:val="20"/>
        </w:rPr>
        <w:instrText>Primary</w:instrText>
      </w:r>
      <w:r w:rsidR="00E356D2" w:rsidRPr="0087588A">
        <w:rPr>
          <w:sz w:val="20"/>
        </w:rPr>
        <w:instrText xml:space="preserve"> </w:instrText>
      </w:r>
      <w:r w:rsidR="00E356D2" w:rsidRPr="0087588A">
        <w:rPr>
          <w:spacing w:val="-1"/>
          <w:sz w:val="20"/>
        </w:rPr>
        <w:instrText>Review</w:instrText>
      </w:r>
      <w:r w:rsidR="00E356D2" w:rsidRPr="0087588A">
        <w:rPr>
          <w:sz w:val="20"/>
        </w:rPr>
        <w:instrText xml:space="preserve"> </w:instrText>
      </w:r>
      <w:r w:rsidR="00E356D2" w:rsidRPr="0087588A">
        <w:rPr>
          <w:spacing w:val="-1"/>
          <w:sz w:val="20"/>
        </w:rPr>
        <w:instrText>Summary</w:instrText>
      </w:r>
      <w:r w:rsidR="00E356D2" w:rsidRPr="0087588A">
        <w:instrText xml:space="preserve">" </w:instrText>
      </w:r>
      <w:r w:rsidR="00E356D2" w:rsidRPr="0087588A">
        <w:fldChar w:fldCharType="end"/>
      </w:r>
      <w:r w:rsidRPr="0087588A">
        <w:rPr>
          <w:color w:val="000000"/>
          <w:sz w:val="24"/>
          <w:lang w:eastAsia="x-none"/>
        </w:rPr>
        <w:t xml:space="preserve"> screen is where you will select a day to be reviewed during the patient stay and add and update patient review information such as review and reminder dates, levels of care, Attending’s, and stay reasons.</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During the initial patient review, if the Admitting Physician</w:t>
      </w:r>
      <w:r w:rsidR="00E356D2" w:rsidRPr="0087588A">
        <w:rPr>
          <w:color w:val="000000"/>
          <w:sz w:val="24"/>
          <w:lang w:eastAsia="x-none"/>
        </w:rPr>
        <w:fldChar w:fldCharType="begin"/>
      </w:r>
      <w:r w:rsidR="00E356D2" w:rsidRPr="0087588A">
        <w:instrText xml:space="preserve"> XE "</w:instrText>
      </w:r>
      <w:r w:rsidR="00E356D2" w:rsidRPr="0087588A">
        <w:rPr>
          <w:spacing w:val="-1"/>
          <w:sz w:val="20"/>
        </w:rPr>
        <w:instrText>Admitting</w:instrText>
      </w:r>
      <w:r w:rsidR="00E356D2" w:rsidRPr="0087588A">
        <w:rPr>
          <w:sz w:val="20"/>
        </w:rPr>
        <w:instrText xml:space="preserve"> </w:instrText>
      </w:r>
      <w:r w:rsidR="00E356D2" w:rsidRPr="0087588A">
        <w:rPr>
          <w:spacing w:val="-1"/>
          <w:sz w:val="20"/>
        </w:rPr>
        <w:instrText>Physician</w:instrText>
      </w:r>
      <w:r w:rsidR="00E356D2" w:rsidRPr="0087588A">
        <w:instrText xml:space="preserve">" \i </w:instrText>
      </w:r>
      <w:r w:rsidR="00E356D2" w:rsidRPr="0087588A">
        <w:rPr>
          <w:color w:val="000000"/>
          <w:sz w:val="24"/>
          <w:lang w:eastAsia="x-none"/>
        </w:rPr>
        <w:fldChar w:fldCharType="end"/>
      </w:r>
      <w:r w:rsidRPr="0087588A">
        <w:rPr>
          <w:color w:val="000000"/>
          <w:sz w:val="24"/>
          <w:lang w:eastAsia="x-none"/>
        </w:rPr>
        <w:t xml:space="preserve"> field is not already populated by VistA, the reviewer should select an Admitting Physician</w:t>
      </w:r>
      <w:r w:rsidR="00E356D2" w:rsidRPr="0087588A">
        <w:rPr>
          <w:color w:val="000000"/>
          <w:sz w:val="24"/>
          <w:lang w:eastAsia="x-none"/>
        </w:rPr>
        <w:fldChar w:fldCharType="begin"/>
      </w:r>
      <w:r w:rsidR="00E356D2" w:rsidRPr="0087588A">
        <w:instrText xml:space="preserve"> XE "</w:instrText>
      </w:r>
      <w:r w:rsidR="00E356D2" w:rsidRPr="0087588A">
        <w:rPr>
          <w:spacing w:val="-1"/>
          <w:sz w:val="20"/>
        </w:rPr>
        <w:instrText>Admitting</w:instrText>
      </w:r>
      <w:r w:rsidR="00E356D2" w:rsidRPr="0087588A">
        <w:rPr>
          <w:sz w:val="20"/>
        </w:rPr>
        <w:instrText xml:space="preserve"> </w:instrText>
      </w:r>
      <w:r w:rsidR="00E356D2" w:rsidRPr="0087588A">
        <w:rPr>
          <w:spacing w:val="-1"/>
          <w:sz w:val="20"/>
        </w:rPr>
        <w:instrText>Physician</w:instrText>
      </w:r>
      <w:r w:rsidR="00E356D2" w:rsidRPr="0087588A">
        <w:instrText xml:space="preserve">" \i </w:instrText>
      </w:r>
      <w:r w:rsidR="00E356D2" w:rsidRPr="0087588A">
        <w:rPr>
          <w:color w:val="000000"/>
          <w:sz w:val="24"/>
          <w:lang w:eastAsia="x-none"/>
        </w:rPr>
        <w:fldChar w:fldCharType="end"/>
      </w:r>
      <w:r w:rsidRPr="0087588A">
        <w:rPr>
          <w:color w:val="000000"/>
          <w:sz w:val="24"/>
          <w:lang w:eastAsia="x-none"/>
        </w:rPr>
        <w:t xml:space="preserve"> from the Admitting Physician dropdown in the stay information section of the Primary Review </w:t>
      </w:r>
      <w:r w:rsidR="00AF7BC3" w:rsidRPr="0087588A">
        <w:rPr>
          <w:color w:val="000000"/>
          <w:sz w:val="24"/>
          <w:lang w:eastAsia="x-none"/>
        </w:rPr>
        <w:t xml:space="preserve">Summary </w:t>
      </w:r>
      <w:r w:rsidR="00AF7BC3" w:rsidRPr="0087588A">
        <w:t>scree</w:t>
      </w:r>
      <w:r w:rsidR="00AF7BC3" w:rsidRPr="0087588A">
        <w:rPr>
          <w:spacing w:val="-1"/>
          <w:sz w:val="20"/>
        </w:rPr>
        <w:t>n</w:t>
      </w:r>
      <w:r w:rsidRPr="0087588A">
        <w:rPr>
          <w:color w:val="000000"/>
          <w:sz w:val="24"/>
          <w:lang w:eastAsia="x-none"/>
        </w:rPr>
        <w:t>.</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The IQ Criteria Met, Subset, and Episode Day of Care captured from CERMe are displayed on the review screen.</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To flag an unscheduled re-admission within 30 days of discharge, the reviewer can select the “Check if Unscheduled Readmit</w:t>
      </w:r>
      <w:r w:rsidR="00E356D2" w:rsidRPr="0087588A">
        <w:rPr>
          <w:color w:val="000000"/>
          <w:sz w:val="24"/>
          <w:lang w:eastAsia="x-none"/>
        </w:rPr>
        <w:fldChar w:fldCharType="begin"/>
      </w:r>
      <w:r w:rsidR="00E356D2" w:rsidRPr="0087588A">
        <w:instrText xml:space="preserve"> XE "</w:instrText>
      </w:r>
      <w:r w:rsidR="00E356D2" w:rsidRPr="0087588A">
        <w:rPr>
          <w:spacing w:val="-1"/>
          <w:sz w:val="20"/>
        </w:rPr>
        <w:instrText>Unscheduled</w:instrText>
      </w:r>
      <w:r w:rsidR="00E356D2" w:rsidRPr="0087588A">
        <w:rPr>
          <w:sz w:val="20"/>
        </w:rPr>
        <w:instrText xml:space="preserve"> </w:instrText>
      </w:r>
      <w:r w:rsidR="00E356D2" w:rsidRPr="0087588A">
        <w:rPr>
          <w:spacing w:val="-1"/>
          <w:sz w:val="20"/>
        </w:rPr>
        <w:instrText>Readmit</w:instrText>
      </w:r>
      <w:r w:rsidR="00E356D2" w:rsidRPr="0087588A">
        <w:instrText xml:space="preserve">" </w:instrText>
      </w:r>
      <w:r w:rsidR="00E356D2"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within 30 Days” checkbox. This appears when the CERMe review type is “</w:t>
      </w:r>
      <w:r w:rsidR="00D808E3">
        <w:rPr>
          <w:color w:val="000000"/>
          <w:sz w:val="24"/>
          <w:lang w:eastAsia="x-none"/>
        </w:rPr>
        <w:t>C</w:t>
      </w:r>
      <w:r w:rsidRPr="0087588A">
        <w:rPr>
          <w:color w:val="000000"/>
          <w:sz w:val="24"/>
          <w:lang w:eastAsia="x-none"/>
        </w:rPr>
        <w:t xml:space="preserve">ontinued </w:t>
      </w:r>
      <w:r w:rsidR="00D808E3">
        <w:rPr>
          <w:color w:val="000000"/>
          <w:sz w:val="24"/>
          <w:lang w:eastAsia="x-none"/>
        </w:rPr>
        <w:t>S</w:t>
      </w:r>
      <w:r w:rsidRPr="0087588A">
        <w:rPr>
          <w:color w:val="000000"/>
          <w:sz w:val="24"/>
          <w:lang w:eastAsia="x-none"/>
        </w:rPr>
        <w:t>tay” and the day being reviewed is the same as the admission date.</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The Primary Review Summary</w:t>
      </w:r>
      <w:r w:rsidR="00E356D2" w:rsidRPr="0087588A">
        <w:rPr>
          <w:color w:val="000000"/>
          <w:sz w:val="24"/>
          <w:lang w:eastAsia="x-none"/>
        </w:rPr>
        <w:fldChar w:fldCharType="begin"/>
      </w:r>
      <w:r w:rsidR="00E356D2" w:rsidRPr="0087588A">
        <w:instrText xml:space="preserve"> XE "</w:instrText>
      </w:r>
      <w:r w:rsidR="00E356D2" w:rsidRPr="0087588A">
        <w:rPr>
          <w:spacing w:val="-1"/>
          <w:sz w:val="20"/>
        </w:rPr>
        <w:instrText>Primary</w:instrText>
      </w:r>
      <w:r w:rsidR="00E356D2" w:rsidRPr="0087588A">
        <w:rPr>
          <w:sz w:val="20"/>
        </w:rPr>
        <w:instrText xml:space="preserve"> </w:instrText>
      </w:r>
      <w:r w:rsidR="00E356D2" w:rsidRPr="0087588A">
        <w:rPr>
          <w:spacing w:val="-1"/>
          <w:sz w:val="20"/>
        </w:rPr>
        <w:instrText>Review</w:instrText>
      </w:r>
      <w:r w:rsidR="00E356D2" w:rsidRPr="0087588A">
        <w:rPr>
          <w:sz w:val="20"/>
        </w:rPr>
        <w:instrText xml:space="preserve"> </w:instrText>
      </w:r>
      <w:r w:rsidR="00E356D2" w:rsidRPr="0087588A">
        <w:rPr>
          <w:spacing w:val="-1"/>
          <w:sz w:val="20"/>
        </w:rPr>
        <w:instrText>Summary</w:instrText>
      </w:r>
      <w:r w:rsidR="00E356D2" w:rsidRPr="0087588A">
        <w:instrText xml:space="preserve">" </w:instrText>
      </w:r>
      <w:r w:rsidR="00E356D2"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 xml:space="preserve">screen also displays the following text near the </w:t>
      </w:r>
      <w:r w:rsidRPr="0087588A">
        <w:rPr>
          <w:color w:val="FF0000"/>
          <w:sz w:val="24"/>
          <w:lang w:eastAsia="x-none"/>
        </w:rPr>
        <w:t xml:space="preserve">“Check if Unscheduled </w:t>
      </w:r>
      <w:proofErr w:type="gramStart"/>
      <w:r w:rsidRPr="0087588A">
        <w:rPr>
          <w:color w:val="FF0000"/>
          <w:sz w:val="24"/>
          <w:lang w:eastAsia="x-none"/>
        </w:rPr>
        <w:t>Readmit</w:t>
      </w:r>
      <w:proofErr w:type="gramEnd"/>
      <w:r w:rsidRPr="0087588A">
        <w:rPr>
          <w:color w:val="FF0000"/>
          <w:sz w:val="24"/>
          <w:lang w:eastAsia="x-none"/>
        </w:rPr>
        <w:t xml:space="preserve"> within 30 Days” checkbox: “You are conducting a &lt;insert review type description&gt; review for the day of admission. This should only be done for patients who have transferred into your facility from another medical facility. If this is an unscheduled re- admission, please check the unscheduled re-admission checkbox.”</w:t>
      </w:r>
      <w:r w:rsidR="00DF273B" w:rsidRPr="0087588A">
        <w:rPr>
          <w:color w:val="FF0000"/>
          <w:sz w:val="24"/>
          <w:lang w:eastAsia="x-none"/>
        </w:rPr>
        <w:t xml:space="preserve"> </w:t>
      </w:r>
      <w:r w:rsidRPr="0087588A">
        <w:rPr>
          <w:color w:val="000000"/>
          <w:sz w:val="24"/>
          <w:lang w:eastAsia="x-none"/>
        </w:rPr>
        <w:t>This message will only appear when the CERMe review type is “</w:t>
      </w:r>
      <w:r w:rsidR="00D808E3">
        <w:rPr>
          <w:color w:val="000000"/>
          <w:sz w:val="24"/>
          <w:lang w:eastAsia="x-none"/>
        </w:rPr>
        <w:t>C</w:t>
      </w:r>
      <w:r w:rsidRPr="0087588A">
        <w:rPr>
          <w:color w:val="000000"/>
          <w:sz w:val="24"/>
          <w:lang w:eastAsia="x-none"/>
        </w:rPr>
        <w:t xml:space="preserve">ontinued </w:t>
      </w:r>
      <w:r w:rsidR="00D808E3">
        <w:rPr>
          <w:color w:val="000000"/>
          <w:sz w:val="24"/>
          <w:lang w:eastAsia="x-none"/>
        </w:rPr>
        <w:t>S</w:t>
      </w:r>
      <w:r w:rsidRPr="0087588A">
        <w:rPr>
          <w:color w:val="000000"/>
          <w:sz w:val="24"/>
          <w:lang w:eastAsia="x-none"/>
        </w:rPr>
        <w:t>tay” and the day reviewed is the same as the admission date.</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In the IQ Criteria Met field, a visible Met / Not Met indicator is displayed for your convenience. The value that displays in the field (Yes/No) will be determined by the criteria checkboxes that were selected on the InterQual</w:t>
      </w:r>
      <w:r w:rsidR="00B63480" w:rsidRPr="0087588A">
        <w:rPr>
          <w:spacing w:val="-1"/>
          <w:position w:val="11"/>
          <w:sz w:val="16"/>
        </w:rPr>
        <w:t>®</w:t>
      </w:r>
      <w:r w:rsidRPr="0087588A">
        <w:rPr>
          <w:color w:val="000000"/>
          <w:sz w:val="24"/>
          <w:lang w:eastAsia="x-none"/>
        </w:rPr>
        <w:t xml:space="preserve"> Criteria</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InterQual</w:instrText>
      </w:r>
      <w:r w:rsidR="00D306EB" w:rsidRPr="0087588A">
        <w:rPr>
          <w:sz w:val="20"/>
        </w:rPr>
        <w:instrText xml:space="preserve"> </w:instrText>
      </w:r>
      <w:r w:rsidR="00D306EB" w:rsidRPr="0087588A">
        <w:rPr>
          <w:spacing w:val="-1"/>
          <w:sz w:val="20"/>
        </w:rPr>
        <w:instrText>Criteria</w:instrText>
      </w:r>
      <w:r w:rsidR="00D306EB" w:rsidRPr="0087588A">
        <w:instrText xml:space="preserve">" </w:instrText>
      </w:r>
      <w:r w:rsidR="00D306EB"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scree</w:t>
      </w:r>
      <w:r w:rsidR="00E34603" w:rsidRPr="0087588A">
        <w:rPr>
          <w:color w:val="000000"/>
          <w:sz w:val="24"/>
          <w:lang w:eastAsia="x-none"/>
        </w:rPr>
        <w:t>n</w:t>
      </w:r>
      <w:r w:rsidRPr="0087588A">
        <w:rPr>
          <w:color w:val="000000"/>
          <w:sz w:val="24"/>
          <w:lang w:eastAsia="x-none"/>
        </w:rPr>
        <w:t xml:space="preserve"> (The IQ Criteria Met field value will also display in the Met? column on the Patient Selection/Worklist</w:t>
      </w:r>
      <w:r w:rsidR="00453657" w:rsidRPr="0087588A">
        <w:rPr>
          <w:color w:val="000000"/>
          <w:sz w:val="24"/>
          <w:lang w:eastAsia="x-none"/>
        </w:rPr>
        <w:t xml:space="preserve"> </w:t>
      </w:r>
      <w:r w:rsidRPr="0087588A">
        <w:rPr>
          <w:color w:val="000000"/>
          <w:sz w:val="24"/>
          <w:lang w:eastAsia="x-none"/>
        </w:rPr>
        <w:t>screen).</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bookmarkStart w:id="951" w:name="_bookmark165"/>
      <w:bookmarkStart w:id="952" w:name="_bookmark166"/>
      <w:bookmarkEnd w:id="951"/>
      <w:bookmarkEnd w:id="952"/>
      <w:r w:rsidRPr="0087588A">
        <w:rPr>
          <w:color w:val="000000"/>
          <w:sz w:val="24"/>
          <w:lang w:eastAsia="x-none"/>
        </w:rPr>
        <w:t>A “Criteria Not Met Elaboration</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Criteria</w:instrText>
      </w:r>
      <w:r w:rsidR="00D306EB" w:rsidRPr="0087588A">
        <w:rPr>
          <w:sz w:val="20"/>
        </w:rPr>
        <w:instrText xml:space="preserve"> </w:instrText>
      </w:r>
      <w:r w:rsidR="00D306EB" w:rsidRPr="0087588A">
        <w:rPr>
          <w:spacing w:val="-1"/>
          <w:sz w:val="20"/>
        </w:rPr>
        <w:instrText>Not</w:instrText>
      </w:r>
      <w:r w:rsidR="00D306EB" w:rsidRPr="0087588A">
        <w:rPr>
          <w:sz w:val="20"/>
        </w:rPr>
        <w:instrText xml:space="preserve"> Met</w:instrText>
      </w:r>
      <w:r w:rsidR="00D306EB" w:rsidRPr="0087588A">
        <w:rPr>
          <w:spacing w:val="-1"/>
          <w:sz w:val="20"/>
        </w:rPr>
        <w:instrText xml:space="preserve"> Elaboration</w:instrText>
      </w:r>
      <w:r w:rsidR="00D306EB" w:rsidRPr="0087588A">
        <w:instrText xml:space="preserve">" \i </w:instrText>
      </w:r>
      <w:r w:rsidR="00D306EB" w:rsidRPr="0087588A">
        <w:rPr>
          <w:color w:val="000000"/>
          <w:sz w:val="24"/>
          <w:lang w:eastAsia="x-none"/>
        </w:rPr>
        <w:fldChar w:fldCharType="end"/>
      </w:r>
      <w:r w:rsidR="00D306EB" w:rsidRPr="0087588A">
        <w:rPr>
          <w:color w:val="000000"/>
          <w:sz w:val="24"/>
          <w:lang w:eastAsia="x-none"/>
        </w:rPr>
        <w:t>”</w:t>
      </w:r>
      <w:r w:rsidRPr="0087588A">
        <w:rPr>
          <w:color w:val="000000"/>
          <w:sz w:val="24"/>
          <w:lang w:eastAsia="x-none"/>
        </w:rPr>
        <w:t>” box will appear when the reviewer is creating a review that has not met criteria.</w:t>
      </w:r>
      <w:r w:rsidR="009B23EA" w:rsidRPr="0087588A">
        <w:rPr>
          <w:color w:val="000000"/>
          <w:sz w:val="24"/>
          <w:lang w:eastAsia="x-none"/>
        </w:rPr>
        <w:t xml:space="preserve"> </w:t>
      </w:r>
      <w:r w:rsidRPr="0087588A">
        <w:rPr>
          <w:color w:val="000000"/>
          <w:sz w:val="24"/>
          <w:lang w:eastAsia="x-none"/>
        </w:rPr>
        <w:t>A “Custom” text box will appear on the Primary Review Screen</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Primary</w:instrText>
      </w:r>
      <w:r w:rsidR="00D306EB" w:rsidRPr="0087588A">
        <w:rPr>
          <w:sz w:val="20"/>
        </w:rPr>
        <w:instrText xml:space="preserve"> </w:instrText>
      </w:r>
      <w:r w:rsidR="00D306EB" w:rsidRPr="0087588A">
        <w:rPr>
          <w:spacing w:val="-1"/>
          <w:sz w:val="20"/>
        </w:rPr>
        <w:instrText>Review</w:instrText>
      </w:r>
      <w:r w:rsidR="00D306EB" w:rsidRPr="0087588A">
        <w:rPr>
          <w:sz w:val="20"/>
        </w:rPr>
        <w:instrText xml:space="preserve"> </w:instrText>
      </w:r>
      <w:r w:rsidR="00D306EB" w:rsidRPr="0087588A">
        <w:rPr>
          <w:spacing w:val="-1"/>
          <w:sz w:val="20"/>
        </w:rPr>
        <w:instrText>Screen</w:instrText>
      </w:r>
      <w:r w:rsidR="00D306EB" w:rsidRPr="0087588A">
        <w:instrText xml:space="preserve">" </w:instrText>
      </w:r>
      <w:r w:rsidR="00D306EB" w:rsidRPr="0087588A">
        <w:rPr>
          <w:color w:val="000000"/>
          <w:sz w:val="24"/>
          <w:lang w:eastAsia="x-none"/>
        </w:rPr>
        <w:fldChar w:fldCharType="end"/>
      </w:r>
      <w:r w:rsidR="00AF7BC3" w:rsidRPr="0087588A">
        <w:rPr>
          <w:color w:val="000000"/>
          <w:sz w:val="24"/>
          <w:lang w:eastAsia="x-none"/>
        </w:rPr>
        <w:t>.</w:t>
      </w:r>
      <w:r w:rsidRPr="0087588A">
        <w:rPr>
          <w:color w:val="000000"/>
          <w:sz w:val="24"/>
          <w:lang w:eastAsia="x-none"/>
        </w:rPr>
        <w:t xml:space="preserve"> You can type up to 25 characters in this box. The full content of the Custom appear as </w:t>
      </w:r>
      <w:r w:rsidR="00F53ED4" w:rsidRPr="0087588A">
        <w:rPr>
          <w:color w:val="000000"/>
          <w:sz w:val="24"/>
          <w:lang w:eastAsia="x-none"/>
        </w:rPr>
        <w:t>you hover over this area with your mouse.</w:t>
      </w:r>
    </w:p>
    <w:p w:rsidR="009B23EA" w:rsidRPr="0087588A" w:rsidRDefault="009B23E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On this screen you can also select the Admission Review Type</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rPr>
          <w:color w:val="000000"/>
          <w:sz w:val="24"/>
          <w:lang w:eastAsia="x-none"/>
        </w:rPr>
        <w:fldChar w:fldCharType="end"/>
      </w:r>
      <w:r w:rsidRPr="0087588A">
        <w:rPr>
          <w:color w:val="000000"/>
          <w:sz w:val="24"/>
          <w:lang w:eastAsia="x-none"/>
        </w:rPr>
        <w:t xml:space="preserve">, see if the IQ Criteria is met, select the Current </w:t>
      </w:r>
      <w:r w:rsidR="00DB2D8D" w:rsidRPr="0087588A">
        <w:rPr>
          <w:color w:val="000000"/>
          <w:sz w:val="24"/>
          <w:lang w:eastAsia="x-none"/>
        </w:rPr>
        <w:t>LOC</w:t>
      </w:r>
      <w:r w:rsidRPr="0087588A">
        <w:rPr>
          <w:color w:val="000000"/>
          <w:sz w:val="24"/>
          <w:lang w:eastAsia="x-none"/>
        </w:rPr>
        <w:t xml:space="preserve"> and Day Being Reviewed, enter any Reviewer Comments and, if the review does not meet criteria, select a Recommended Level of Care, a Reason Description, and enter Criteria Not Met Elaboration</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Criteria</w:instrText>
      </w:r>
      <w:r w:rsidR="00D306EB" w:rsidRPr="0087588A">
        <w:rPr>
          <w:sz w:val="20"/>
        </w:rPr>
        <w:instrText xml:space="preserve"> </w:instrText>
      </w:r>
      <w:r w:rsidR="00D306EB" w:rsidRPr="0087588A">
        <w:rPr>
          <w:spacing w:val="-1"/>
          <w:sz w:val="20"/>
        </w:rPr>
        <w:instrText>Not</w:instrText>
      </w:r>
      <w:r w:rsidR="00D306EB" w:rsidRPr="0087588A">
        <w:rPr>
          <w:sz w:val="20"/>
        </w:rPr>
        <w:instrText xml:space="preserve"> Met</w:instrText>
      </w:r>
      <w:r w:rsidR="00D306EB" w:rsidRPr="0087588A">
        <w:rPr>
          <w:spacing w:val="-1"/>
          <w:sz w:val="20"/>
        </w:rPr>
        <w:instrText xml:space="preserve"> Elaboration</w:instrText>
      </w:r>
      <w:r w:rsidR="00D306EB" w:rsidRPr="0087588A">
        <w:instrText xml:space="preserve">" \i </w:instrText>
      </w:r>
      <w:r w:rsidR="00D306EB"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details.</w:t>
      </w:r>
      <w:r w:rsidRPr="0087588A" w:rsidDel="001A14B2">
        <w:rPr>
          <w:color w:val="000000"/>
          <w:sz w:val="24"/>
          <w:lang w:eastAsia="x-none"/>
        </w:rPr>
        <w:t xml:space="preserve"> </w:t>
      </w:r>
      <w:r w:rsidRPr="0087588A">
        <w:rPr>
          <w:color w:val="000000"/>
          <w:sz w:val="24"/>
          <w:lang w:eastAsia="x-none"/>
        </w:rPr>
        <w:t>If the review does not meet criteria and you did not</w:t>
      </w:r>
      <w:r w:rsidRPr="0087588A" w:rsidDel="001A14B2">
        <w:rPr>
          <w:color w:val="000000"/>
          <w:sz w:val="24"/>
          <w:lang w:eastAsia="x-none"/>
        </w:rPr>
        <w:t xml:space="preserve"> </w:t>
      </w:r>
      <w:r w:rsidRPr="0087588A">
        <w:rPr>
          <w:color w:val="000000"/>
          <w:sz w:val="24"/>
          <w:lang w:eastAsia="x-none"/>
        </w:rPr>
        <w:t xml:space="preserve">select the “Check here if criteria are NOT MET and formal hospital policy does NOT require physician review” check box, select a Physician Advisor Reviewer. </w:t>
      </w:r>
    </w:p>
    <w:p w:rsidR="00F07D2A" w:rsidRPr="0087588A" w:rsidRDefault="00F07D2A" w:rsidP="00F07D2A">
      <w:pPr>
        <w:rPr>
          <w:color w:val="000000"/>
          <w:sz w:val="24"/>
          <w:lang w:eastAsia="x-none"/>
        </w:rPr>
      </w:pPr>
    </w:p>
    <w:p w:rsidR="009B23EA" w:rsidRPr="0087588A" w:rsidRDefault="00F07D2A" w:rsidP="00F07D2A">
      <w:pPr>
        <w:rPr>
          <w:color w:val="000000"/>
          <w:sz w:val="24"/>
          <w:lang w:eastAsia="x-none"/>
        </w:rPr>
      </w:pPr>
      <w:r w:rsidRPr="0087588A">
        <w:rPr>
          <w:color w:val="000000"/>
          <w:sz w:val="24"/>
          <w:lang w:eastAsia="x-none"/>
        </w:rPr>
        <w:t xml:space="preserve">The “Check this box if you will not be doing further views on this stay” checkbox can be selected or you can set a reminder that is different than the default of tomorrow’s date by selecting the Next Review Reminder date. </w:t>
      </w:r>
    </w:p>
    <w:p w:rsidR="00D306EB" w:rsidRPr="0087588A" w:rsidRDefault="00D306EB"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Select the Admitting Physician</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Admitting</w:instrText>
      </w:r>
      <w:r w:rsidR="00D306EB" w:rsidRPr="0087588A">
        <w:rPr>
          <w:sz w:val="20"/>
        </w:rPr>
        <w:instrText xml:space="preserve"> </w:instrText>
      </w:r>
      <w:r w:rsidR="00D306EB" w:rsidRPr="0087588A">
        <w:rPr>
          <w:spacing w:val="-1"/>
          <w:sz w:val="20"/>
        </w:rPr>
        <w:instrText>Physician</w:instrText>
      </w:r>
      <w:r w:rsidR="00D306EB" w:rsidRPr="0087588A">
        <w:instrText xml:space="preserve">" \i </w:instrText>
      </w:r>
      <w:r w:rsidR="00D306EB"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 xml:space="preserve">from the dropdown, select the Admission Source the dropdown, select the Attending Physician from the dropdown, select the Treating Specialty from the </w:t>
      </w:r>
      <w:r w:rsidRPr="0087588A">
        <w:rPr>
          <w:color w:val="000000"/>
          <w:sz w:val="24"/>
          <w:lang w:eastAsia="x-none"/>
        </w:rPr>
        <w:lastRenderedPageBreak/>
        <w:t>dropdown, and select the Service Section from the dropdown. Verify the Ward, identify unscheduled readmissions, copy a review (via a link in the Reviews table), and save/lock reviews to the database.</w:t>
      </w:r>
    </w:p>
    <w:p w:rsidR="00F07D2A" w:rsidRPr="0087588A" w:rsidRDefault="00F07D2A" w:rsidP="00F07D2A">
      <w:pPr>
        <w:pStyle w:val="BodyText"/>
        <w:spacing w:before="69"/>
        <w:ind w:right="221"/>
      </w:pPr>
      <w:r w:rsidRPr="0087588A">
        <w:t>The bottom</w:t>
      </w:r>
      <w:r w:rsidRPr="0087588A">
        <w:rPr>
          <w:spacing w:val="-1"/>
        </w:rPr>
        <w:t xml:space="preserve"> </w:t>
      </w:r>
      <w:r w:rsidRPr="0087588A">
        <w:t>half of</w:t>
      </w:r>
      <w:r w:rsidRPr="0087588A">
        <w:rPr>
          <w:spacing w:val="-2"/>
        </w:rPr>
        <w:t xml:space="preserve"> </w:t>
      </w:r>
      <w:r w:rsidRPr="0087588A">
        <w:t xml:space="preserve">the screen displays </w:t>
      </w:r>
      <w:r w:rsidRPr="0087588A">
        <w:rPr>
          <w:spacing w:val="-1"/>
        </w:rPr>
        <w:t xml:space="preserve">read-only </w:t>
      </w:r>
      <w:r w:rsidRPr="0087588A">
        <w:t xml:space="preserve">review </w:t>
      </w:r>
      <w:r w:rsidRPr="0087588A">
        <w:rPr>
          <w:spacing w:val="-1"/>
        </w:rPr>
        <w:t>text information</w:t>
      </w:r>
      <w:r w:rsidRPr="0087588A">
        <w:t xml:space="preserve"> from</w:t>
      </w:r>
      <w:r w:rsidRPr="0087588A">
        <w:rPr>
          <w:spacing w:val="-2"/>
        </w:rPr>
        <w:t xml:space="preserve"> </w:t>
      </w:r>
      <w:r w:rsidRPr="0087588A">
        <w:t>McKesson</w:t>
      </w:r>
      <w:r w:rsidRPr="0087588A">
        <w:rPr>
          <w:spacing w:val="41"/>
        </w:rPr>
        <w:t xml:space="preserve"> </w:t>
      </w:r>
      <w:r w:rsidR="004D298C" w:rsidRPr="0087588A">
        <w:rPr>
          <w:spacing w:val="-1"/>
        </w:rPr>
        <w:t>CERMe</w:t>
      </w:r>
      <w:r w:rsidR="00E34603" w:rsidRPr="0087588A">
        <w:rPr>
          <w:spacing w:val="-1"/>
        </w:rPr>
        <w:t xml:space="preserve"> </w:t>
      </w:r>
      <w:r w:rsidRPr="0087588A">
        <w:t xml:space="preserve">(The </w:t>
      </w:r>
      <w:r w:rsidRPr="0087588A">
        <w:rPr>
          <w:spacing w:val="-1"/>
        </w:rPr>
        <w:t>information</w:t>
      </w:r>
      <w:r w:rsidRPr="0087588A">
        <w:t xml:space="preserve"> that </w:t>
      </w:r>
      <w:r w:rsidRPr="0087588A">
        <w:rPr>
          <w:spacing w:val="-1"/>
        </w:rPr>
        <w:t>displays</w:t>
      </w:r>
      <w:r w:rsidRPr="0087588A">
        <w:t xml:space="preserve"> in </w:t>
      </w:r>
      <w:r w:rsidRPr="0087588A">
        <w:rPr>
          <w:spacing w:val="-1"/>
        </w:rPr>
        <w:t>the</w:t>
      </w:r>
      <w:r w:rsidRPr="0087588A">
        <w:t xml:space="preserve"> </w:t>
      </w:r>
      <w:r w:rsidRPr="0087588A">
        <w:rPr>
          <w:spacing w:val="-1"/>
        </w:rPr>
        <w:t>Attending,</w:t>
      </w:r>
      <w:r w:rsidRPr="0087588A">
        <w:t xml:space="preserve"> </w:t>
      </w:r>
      <w:r w:rsidRPr="0087588A">
        <w:rPr>
          <w:spacing w:val="-1"/>
        </w:rPr>
        <w:t>Treating</w:t>
      </w:r>
      <w:r w:rsidRPr="0087588A">
        <w:t xml:space="preserve"> </w:t>
      </w:r>
      <w:r w:rsidRPr="0087588A">
        <w:rPr>
          <w:spacing w:val="-1"/>
        </w:rPr>
        <w:t>Specialty</w:t>
      </w:r>
      <w:r w:rsidRPr="0087588A">
        <w:t xml:space="preserve"> and </w:t>
      </w:r>
      <w:r w:rsidRPr="0087588A">
        <w:rPr>
          <w:spacing w:val="-1"/>
        </w:rPr>
        <w:t>Ward</w:t>
      </w:r>
      <w:r w:rsidRPr="0087588A">
        <w:t xml:space="preserve"> fields</w:t>
      </w:r>
      <w:r w:rsidR="00DB2D8D" w:rsidRPr="0087588A">
        <w:t xml:space="preserve"> will</w:t>
      </w:r>
      <w:r w:rsidRPr="0087588A">
        <w:t xml:space="preserve"> depend on </w:t>
      </w:r>
      <w:r w:rsidRPr="0087588A">
        <w:rPr>
          <w:spacing w:val="-1"/>
        </w:rPr>
        <w:t>which</w:t>
      </w:r>
      <w:r w:rsidRPr="0087588A">
        <w:t xml:space="preserve"> </w:t>
      </w:r>
      <w:r w:rsidRPr="0087588A">
        <w:rPr>
          <w:color w:val="0000FF"/>
          <w:u w:val="single" w:color="0000FF"/>
        </w:rPr>
        <w:t xml:space="preserve">Review </w:t>
      </w:r>
      <w:r w:rsidRPr="0087588A">
        <w:rPr>
          <w:spacing w:val="-1"/>
        </w:rPr>
        <w:t>hyperlink</w:t>
      </w:r>
      <w:r w:rsidRPr="0087588A">
        <w:t xml:space="preserve"> you selected on the</w:t>
      </w:r>
      <w:r w:rsidRPr="0087588A">
        <w:rPr>
          <w:spacing w:val="1"/>
        </w:rPr>
        <w:t xml:space="preserve"> </w:t>
      </w:r>
      <w:r w:rsidRPr="0087588A">
        <w:rPr>
          <w:b/>
          <w:i/>
          <w:spacing w:val="-1"/>
        </w:rPr>
        <w:t>Patient</w:t>
      </w:r>
      <w:r w:rsidRPr="0087588A">
        <w:rPr>
          <w:b/>
          <w:i/>
        </w:rPr>
        <w:t xml:space="preserve"> </w:t>
      </w:r>
      <w:r w:rsidRPr="0087588A">
        <w:rPr>
          <w:b/>
          <w:i/>
          <w:spacing w:val="-1"/>
        </w:rPr>
        <w:t xml:space="preserve">Stay </w:t>
      </w:r>
      <w:r w:rsidRPr="0087588A">
        <w:rPr>
          <w:b/>
          <w:i/>
        </w:rPr>
        <w:t>History</w:t>
      </w:r>
      <w:r w:rsidR="00D306EB" w:rsidRPr="0087588A">
        <w:rPr>
          <w:b/>
          <w:i/>
        </w:rPr>
        <w:fldChar w:fldCharType="begin"/>
      </w:r>
      <w:r w:rsidR="00D306EB" w:rsidRPr="0087588A">
        <w:instrText xml:space="preserve"> XE "</w:instrText>
      </w:r>
      <w:r w:rsidR="00D306EB" w:rsidRPr="0087588A">
        <w:rPr>
          <w:spacing w:val="-1"/>
          <w:sz w:val="20"/>
        </w:rPr>
        <w:instrText>Patient</w:instrText>
      </w:r>
      <w:r w:rsidR="00D306EB" w:rsidRPr="0087588A">
        <w:rPr>
          <w:sz w:val="20"/>
        </w:rPr>
        <w:instrText xml:space="preserve"> Stay</w:instrText>
      </w:r>
      <w:r w:rsidR="00D306EB" w:rsidRPr="0087588A">
        <w:rPr>
          <w:spacing w:val="-1"/>
          <w:sz w:val="20"/>
        </w:rPr>
        <w:instrText xml:space="preserve"> History</w:instrText>
      </w:r>
      <w:r w:rsidR="00D306EB" w:rsidRPr="0087588A">
        <w:instrText xml:space="preserve">" </w:instrText>
      </w:r>
      <w:r w:rsidR="00D306EB" w:rsidRPr="0087588A">
        <w:rPr>
          <w:b/>
          <w:i/>
        </w:rPr>
        <w:fldChar w:fldCharType="end"/>
      </w:r>
      <w:r w:rsidRPr="0087588A">
        <w:rPr>
          <w:b/>
          <w:i/>
        </w:rPr>
        <w:t xml:space="preserve"> </w:t>
      </w:r>
      <w:r w:rsidRPr="0087588A">
        <w:rPr>
          <w:spacing w:val="-1"/>
        </w:rPr>
        <w:t>screen).</w:t>
      </w:r>
      <w:r w:rsidRPr="0087588A">
        <w:t xml:space="preserve"> </w:t>
      </w:r>
      <w:r w:rsidRPr="0087588A">
        <w:rPr>
          <w:spacing w:val="-1"/>
        </w:rPr>
        <w:t>When</w:t>
      </w:r>
      <w:r w:rsidRPr="0087588A">
        <w:rPr>
          <w:spacing w:val="57"/>
        </w:rPr>
        <w:t xml:space="preserve"> </w:t>
      </w:r>
      <w:r w:rsidRPr="0087588A">
        <w:t xml:space="preserve">the screen </w:t>
      </w:r>
      <w:r w:rsidRPr="0087588A">
        <w:rPr>
          <w:spacing w:val="-1"/>
        </w:rPr>
        <w:t>first</w:t>
      </w:r>
      <w:r w:rsidRPr="0087588A">
        <w:t xml:space="preserve"> displays,</w:t>
      </w:r>
      <w:r w:rsidRPr="0087588A">
        <w:rPr>
          <w:spacing w:val="-2"/>
        </w:rPr>
        <w:t xml:space="preserve"> </w:t>
      </w:r>
      <w:r w:rsidRPr="0087588A">
        <w:t xml:space="preserve">the </w:t>
      </w:r>
      <w:r w:rsidRPr="0087588A">
        <w:rPr>
          <w:spacing w:val="-1"/>
        </w:rPr>
        <w:t>Patient</w:t>
      </w:r>
      <w:r w:rsidRPr="0087588A">
        <w:t xml:space="preserve"> </w:t>
      </w:r>
      <w:r w:rsidRPr="0087588A">
        <w:rPr>
          <w:spacing w:val="-1"/>
        </w:rPr>
        <w:t>Selection/Worklist</w:t>
      </w:r>
      <w:r w:rsidR="00D306EB" w:rsidRPr="0087588A">
        <w:rPr>
          <w:spacing w:val="-1"/>
        </w:rPr>
        <w:fldChar w:fldCharType="begin"/>
      </w:r>
      <w:r w:rsidR="00D306EB" w:rsidRPr="0087588A">
        <w:instrText xml:space="preserve"> XE "</w:instrText>
      </w:r>
      <w:r w:rsidR="00D306EB" w:rsidRPr="0087588A">
        <w:rPr>
          <w:spacing w:val="-1"/>
          <w:sz w:val="20"/>
        </w:rPr>
        <w:instrText>Patient</w:instrText>
      </w:r>
      <w:r w:rsidR="00D306EB" w:rsidRPr="0087588A">
        <w:rPr>
          <w:sz w:val="20"/>
        </w:rPr>
        <w:instrText xml:space="preserve"> </w:instrText>
      </w:r>
      <w:r w:rsidR="00D306EB" w:rsidRPr="0087588A">
        <w:rPr>
          <w:spacing w:val="-1"/>
          <w:sz w:val="20"/>
        </w:rPr>
        <w:instrText>Selection/Worklist</w:instrText>
      </w:r>
      <w:r w:rsidR="00D306EB" w:rsidRPr="0087588A">
        <w:instrText xml:space="preserve">" </w:instrText>
      </w:r>
      <w:r w:rsidR="00D306EB" w:rsidRPr="0087588A">
        <w:rPr>
          <w:spacing w:val="-1"/>
        </w:rPr>
        <w:fldChar w:fldCharType="end"/>
      </w:r>
      <w:r w:rsidRPr="0087588A">
        <w:rPr>
          <w:spacing w:val="-1"/>
        </w:rPr>
        <w:t>,</w:t>
      </w:r>
      <w:r w:rsidRPr="0087588A">
        <w:t xml:space="preserve"> </w:t>
      </w:r>
      <w:r w:rsidRPr="0087588A">
        <w:rPr>
          <w:spacing w:val="-1"/>
        </w:rPr>
        <w:t>Patient</w:t>
      </w:r>
      <w:r w:rsidRPr="0087588A">
        <w:t xml:space="preserve"> Stay </w:t>
      </w:r>
      <w:r w:rsidRPr="0087588A">
        <w:rPr>
          <w:spacing w:val="-1"/>
        </w:rPr>
        <w:t>History,</w:t>
      </w:r>
      <w:r w:rsidRPr="0087588A">
        <w:t xml:space="preserve"> </w:t>
      </w:r>
      <w:r w:rsidR="004D298C" w:rsidRPr="0087588A">
        <w:rPr>
          <w:spacing w:val="-1"/>
        </w:rPr>
        <w:t>CERMe</w:t>
      </w:r>
      <w:r w:rsidRPr="0087588A">
        <w:rPr>
          <w:spacing w:val="-1"/>
        </w:rPr>
        <w:t>,</w:t>
      </w:r>
      <w:r w:rsidRPr="0087588A">
        <w:rPr>
          <w:spacing w:val="1"/>
        </w:rPr>
        <w:t xml:space="preserve"> </w:t>
      </w:r>
      <w:r w:rsidRPr="0087588A">
        <w:t>and</w:t>
      </w:r>
      <w:r w:rsidRPr="0087588A">
        <w:rPr>
          <w:spacing w:val="85"/>
        </w:rPr>
        <w:t xml:space="preserve"> </w:t>
      </w:r>
      <w:r w:rsidRPr="0087588A">
        <w:rPr>
          <w:spacing w:val="-1"/>
        </w:rPr>
        <w:t>Primary</w:t>
      </w:r>
      <w:r w:rsidRPr="0087588A">
        <w:t xml:space="preserve"> Review buttons</w:t>
      </w:r>
      <w:r w:rsidRPr="0087588A">
        <w:rPr>
          <w:spacing w:val="-1"/>
        </w:rPr>
        <w:t xml:space="preserve"> </w:t>
      </w:r>
      <w:r w:rsidRPr="0087588A">
        <w:t xml:space="preserve">will be available for </w:t>
      </w:r>
      <w:r w:rsidRPr="0087588A">
        <w:rPr>
          <w:spacing w:val="-1"/>
        </w:rPr>
        <w:t>selection.</w:t>
      </w:r>
      <w:r w:rsidRPr="0087588A">
        <w:t xml:space="preserve"> The </w:t>
      </w:r>
      <w:r w:rsidRPr="0087588A">
        <w:rPr>
          <w:spacing w:val="-1"/>
        </w:rPr>
        <w:t>features</w:t>
      </w:r>
      <w:r w:rsidRPr="0087588A">
        <w:t xml:space="preserve"> on</w:t>
      </w:r>
      <w:r w:rsidRPr="0087588A">
        <w:rPr>
          <w:spacing w:val="-1"/>
        </w:rPr>
        <w:t xml:space="preserve"> </w:t>
      </w:r>
      <w:r w:rsidRPr="0087588A">
        <w:t>this screen are</w:t>
      </w:r>
      <w:r w:rsidRPr="0087588A">
        <w:rPr>
          <w:spacing w:val="-1"/>
        </w:rPr>
        <w:t xml:space="preserve"> </w:t>
      </w:r>
      <w:r w:rsidRPr="0087588A">
        <w:t>listed in</w:t>
      </w:r>
      <w:r w:rsidRPr="0087588A">
        <w:rPr>
          <w:spacing w:val="46"/>
        </w:rPr>
        <w:t xml:space="preserve"> </w:t>
      </w:r>
      <w:r w:rsidR="0056663F" w:rsidRPr="0087588A">
        <w:t>Table 9</w:t>
      </w:r>
      <w:r w:rsidRPr="0087588A">
        <w:t>.</w:t>
      </w:r>
    </w:p>
    <w:p w:rsidR="00F07D2A" w:rsidRPr="0087588A" w:rsidRDefault="00F07D2A" w:rsidP="00F07D2A">
      <w:pPr>
        <w:pStyle w:val="BodyText"/>
        <w:spacing w:before="69"/>
        <w:ind w:right="115"/>
      </w:pPr>
      <w:r w:rsidRPr="0087588A">
        <w:t xml:space="preserve">If a user </w:t>
      </w:r>
      <w:r w:rsidRPr="0087588A">
        <w:rPr>
          <w:spacing w:val="-1"/>
        </w:rPr>
        <w:t>creates</w:t>
      </w:r>
      <w:r w:rsidRPr="0087588A">
        <w:t xml:space="preserve"> </w:t>
      </w:r>
      <w:r w:rsidRPr="0087588A">
        <w:rPr>
          <w:spacing w:val="-1"/>
        </w:rPr>
        <w:t>Admission</w:t>
      </w:r>
      <w:r w:rsidRPr="0087588A">
        <w:t xml:space="preserve"> or </w:t>
      </w:r>
      <w:r w:rsidRPr="0087588A">
        <w:rPr>
          <w:spacing w:val="-1"/>
        </w:rPr>
        <w:t>Initial</w:t>
      </w:r>
      <w:r w:rsidRPr="0087588A">
        <w:t xml:space="preserve"> </w:t>
      </w:r>
      <w:r w:rsidRPr="0087588A">
        <w:rPr>
          <w:spacing w:val="-1"/>
        </w:rPr>
        <w:t>Review</w:t>
      </w:r>
      <w:r w:rsidRPr="0087588A">
        <w:t xml:space="preserve"> </w:t>
      </w:r>
      <w:r w:rsidRPr="0087588A">
        <w:rPr>
          <w:spacing w:val="-1"/>
        </w:rPr>
        <w:t>type</w:t>
      </w:r>
      <w:r w:rsidRPr="0087588A">
        <w:t xml:space="preserve"> reviews, </w:t>
      </w:r>
      <w:r w:rsidRPr="0087588A">
        <w:rPr>
          <w:spacing w:val="-1"/>
        </w:rPr>
        <w:t>the</w:t>
      </w:r>
      <w:r w:rsidRPr="0087588A">
        <w:t xml:space="preserve"> system</w:t>
      </w:r>
      <w:r w:rsidRPr="0087588A">
        <w:rPr>
          <w:spacing w:val="-2"/>
        </w:rPr>
        <w:t xml:space="preserve"> </w:t>
      </w:r>
      <w:r w:rsidRPr="0087588A">
        <w:t>will display an</w:t>
      </w:r>
      <w:r w:rsidRPr="0087588A">
        <w:rPr>
          <w:spacing w:val="-1"/>
        </w:rPr>
        <w:t xml:space="preserve"> Admission</w:t>
      </w:r>
      <w:r w:rsidRPr="0087588A">
        <w:rPr>
          <w:spacing w:val="69"/>
        </w:rPr>
        <w:t xml:space="preserve"> </w:t>
      </w:r>
      <w:r w:rsidRPr="0087588A">
        <w:t>Review</w:t>
      </w:r>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r w:rsidR="00DF273B" w:rsidRPr="0087588A">
        <w:t xml:space="preserve"> </w:t>
      </w:r>
      <w:r w:rsidRPr="0087588A">
        <w:t>Type dropdown (discussed in</w:t>
      </w:r>
      <w:r w:rsidRPr="0087588A">
        <w:rPr>
          <w:spacing w:val="-1"/>
        </w:rPr>
        <w:t xml:space="preserve"> </w:t>
      </w:r>
      <w:r w:rsidRPr="0087588A">
        <w:t xml:space="preserve">Section </w:t>
      </w:r>
      <w:r w:rsidR="0056663F" w:rsidRPr="0087588A">
        <w:rPr>
          <w:spacing w:val="-1"/>
        </w:rPr>
        <w:t>8.15</w:t>
      </w:r>
      <w:r w:rsidRPr="0087588A">
        <w:rPr>
          <w:spacing w:val="-1"/>
        </w:rPr>
        <w:t>),</w:t>
      </w:r>
      <w:r w:rsidRPr="0087588A">
        <w:t xml:space="preserve"> a </w:t>
      </w:r>
      <w:r w:rsidRPr="0087588A">
        <w:rPr>
          <w:spacing w:val="-1"/>
        </w:rPr>
        <w:t>Number</w:t>
      </w:r>
      <w:r w:rsidRPr="0087588A">
        <w:t xml:space="preserve"> of </w:t>
      </w:r>
      <w:r w:rsidRPr="0087588A">
        <w:rPr>
          <w:spacing w:val="-1"/>
        </w:rPr>
        <w:t>Days</w:t>
      </w:r>
      <w:r w:rsidRPr="0087588A">
        <w:t xml:space="preserve"> Since Last VA</w:t>
      </w:r>
      <w:r w:rsidRPr="0087588A">
        <w:rPr>
          <w:spacing w:val="-1"/>
        </w:rPr>
        <w:t xml:space="preserve"> </w:t>
      </w:r>
      <w:r w:rsidRPr="0087588A">
        <w:t>Acute</w:t>
      </w:r>
      <w:r w:rsidRPr="0087588A">
        <w:rPr>
          <w:spacing w:val="21"/>
        </w:rPr>
        <w:t xml:space="preserve"> </w:t>
      </w:r>
      <w:r w:rsidRPr="0087588A">
        <w:t>Care Discharge field</w:t>
      </w:r>
      <w:r w:rsidRPr="0087588A">
        <w:rPr>
          <w:spacing w:val="-1"/>
        </w:rPr>
        <w:t xml:space="preserve"> (discussed</w:t>
      </w:r>
      <w:r w:rsidRPr="0087588A">
        <w:t xml:space="preserve"> in </w:t>
      </w:r>
      <w:r w:rsidRPr="0087588A">
        <w:rPr>
          <w:spacing w:val="-1"/>
        </w:rPr>
        <w:t>Section</w:t>
      </w:r>
      <w:r w:rsidRPr="0087588A">
        <w:t xml:space="preserve"> </w:t>
      </w:r>
      <w:r w:rsidR="0056663F" w:rsidRPr="0087588A">
        <w:rPr>
          <w:spacing w:val="-1"/>
        </w:rPr>
        <w:t>8.23</w:t>
      </w:r>
      <w:r w:rsidRPr="0087588A">
        <w:rPr>
          <w:spacing w:val="-1"/>
        </w:rPr>
        <w:t>),</w:t>
      </w:r>
      <w:r w:rsidRPr="0087588A">
        <w:rPr>
          <w:spacing w:val="-2"/>
        </w:rPr>
        <w:t xml:space="preserve"> </w:t>
      </w:r>
      <w:r w:rsidRPr="0087588A">
        <w:t>and a Check if</w:t>
      </w:r>
      <w:r w:rsidRPr="0087588A">
        <w:rPr>
          <w:spacing w:val="-1"/>
        </w:rPr>
        <w:t xml:space="preserve"> </w:t>
      </w:r>
      <w:r w:rsidRPr="0087588A">
        <w:t xml:space="preserve">Unscheduled </w:t>
      </w:r>
      <w:r w:rsidRPr="0087588A">
        <w:rPr>
          <w:spacing w:val="-1"/>
        </w:rPr>
        <w:t>Readmit</w:t>
      </w:r>
      <w:r w:rsidRPr="0087588A">
        <w:t xml:space="preserve"> </w:t>
      </w:r>
      <w:r w:rsidRPr="0087588A">
        <w:rPr>
          <w:spacing w:val="-1"/>
        </w:rPr>
        <w:t>Within</w:t>
      </w:r>
      <w:r w:rsidRPr="0087588A">
        <w:t xml:space="preserve"> 30</w:t>
      </w:r>
      <w:r w:rsidRPr="0087588A">
        <w:rPr>
          <w:spacing w:val="53"/>
        </w:rPr>
        <w:t xml:space="preserve"> </w:t>
      </w:r>
      <w:r w:rsidRPr="0087588A">
        <w:t>Days checkbox</w:t>
      </w:r>
      <w:r w:rsidRPr="0087588A">
        <w:rPr>
          <w:spacing w:val="-1"/>
        </w:rPr>
        <w:t xml:space="preserve"> (discussed</w:t>
      </w:r>
      <w:r w:rsidRPr="0087588A">
        <w:t xml:space="preserve"> in </w:t>
      </w:r>
      <w:r w:rsidRPr="0087588A">
        <w:rPr>
          <w:spacing w:val="-1"/>
        </w:rPr>
        <w:t>Section</w:t>
      </w:r>
      <w:r w:rsidRPr="0087588A">
        <w:t xml:space="preserve"> </w:t>
      </w:r>
      <w:r w:rsidR="0056663F" w:rsidRPr="0087588A">
        <w:t>8.17</w:t>
      </w:r>
      <w:r w:rsidRPr="0087588A">
        <w:t xml:space="preserve">) on </w:t>
      </w:r>
      <w:r w:rsidRPr="0087588A">
        <w:rPr>
          <w:spacing w:val="-1"/>
        </w:rPr>
        <w:t>the</w:t>
      </w:r>
      <w:r w:rsidRPr="0087588A">
        <w:t xml:space="preserve"> </w:t>
      </w:r>
      <w:r w:rsidRPr="0087588A">
        <w:rPr>
          <w:b/>
          <w:i/>
          <w:spacing w:val="-1"/>
        </w:rPr>
        <w:t xml:space="preserve">Primary </w:t>
      </w:r>
      <w:r w:rsidRPr="0087588A">
        <w:rPr>
          <w:b/>
          <w:i/>
        </w:rPr>
        <w:t>Review Summary</w:t>
      </w:r>
      <w:r w:rsidR="00D306EB" w:rsidRPr="0087588A">
        <w:rPr>
          <w:b/>
          <w:i/>
        </w:rPr>
        <w:fldChar w:fldCharType="begin"/>
      </w:r>
      <w:r w:rsidR="00D306EB" w:rsidRPr="0087588A">
        <w:instrText xml:space="preserve"> XE "</w:instrText>
      </w:r>
      <w:r w:rsidR="00D306EB" w:rsidRPr="0087588A">
        <w:rPr>
          <w:spacing w:val="-1"/>
          <w:sz w:val="20"/>
        </w:rPr>
        <w:instrText>Primary</w:instrText>
      </w:r>
      <w:r w:rsidR="00D306EB" w:rsidRPr="0087588A">
        <w:rPr>
          <w:sz w:val="20"/>
        </w:rPr>
        <w:instrText xml:space="preserve"> </w:instrText>
      </w:r>
      <w:r w:rsidR="00D306EB" w:rsidRPr="0087588A">
        <w:rPr>
          <w:spacing w:val="-1"/>
          <w:sz w:val="20"/>
        </w:rPr>
        <w:instrText>Review</w:instrText>
      </w:r>
      <w:r w:rsidR="00D306EB" w:rsidRPr="0087588A">
        <w:rPr>
          <w:sz w:val="20"/>
        </w:rPr>
        <w:instrText xml:space="preserve"> </w:instrText>
      </w:r>
      <w:r w:rsidR="00D306EB" w:rsidRPr="0087588A">
        <w:rPr>
          <w:spacing w:val="-1"/>
          <w:sz w:val="20"/>
        </w:rPr>
        <w:instrText>Summary</w:instrText>
      </w:r>
      <w:r w:rsidR="00D306EB" w:rsidRPr="0087588A">
        <w:instrText xml:space="preserve">" </w:instrText>
      </w:r>
      <w:r w:rsidR="00D306EB" w:rsidRPr="0087588A">
        <w:rPr>
          <w:b/>
          <w:i/>
        </w:rPr>
        <w:fldChar w:fldCharType="end"/>
      </w:r>
      <w:r w:rsidRPr="0087588A">
        <w:rPr>
          <w:b/>
          <w:i/>
        </w:rPr>
        <w:t xml:space="preserve"> </w:t>
      </w:r>
      <w:r w:rsidRPr="0087588A">
        <w:rPr>
          <w:spacing w:val="-1"/>
        </w:rPr>
        <w:t>screen.</w:t>
      </w:r>
    </w:p>
    <w:p w:rsidR="00F07D2A" w:rsidRPr="0087588A" w:rsidRDefault="00F07D2A" w:rsidP="006F5CF0">
      <w:pPr>
        <w:ind w:left="720"/>
        <w:rPr>
          <w:b/>
          <w:sz w:val="24"/>
        </w:rPr>
      </w:pPr>
      <w:r w:rsidRPr="0087588A">
        <w:rPr>
          <w:b/>
          <w:noProof/>
          <w:position w:val="2"/>
          <w:sz w:val="24"/>
        </w:rPr>
        <w:drawing>
          <wp:inline distT="0" distB="0" distL="0" distR="0" wp14:anchorId="4ECE1EDA" wp14:editId="54826D0E">
            <wp:extent cx="238125" cy="237871"/>
            <wp:effectExtent l="0" t="0" r="0" b="0"/>
            <wp:docPr id="1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png"/>
                    <pic:cNvPicPr/>
                  </pic:nvPicPr>
                  <pic:blipFill>
                    <a:blip r:embed="rId17" cstate="print"/>
                    <a:stretch>
                      <a:fillRect/>
                    </a:stretch>
                  </pic:blipFill>
                  <pic:spPr>
                    <a:xfrm>
                      <a:off x="0" y="0"/>
                      <a:ext cx="238125" cy="237871"/>
                    </a:xfrm>
                    <a:prstGeom prst="rect">
                      <a:avLst/>
                    </a:prstGeom>
                  </pic:spPr>
                </pic:pic>
              </a:graphicData>
            </a:graphic>
          </wp:inline>
        </w:drawing>
      </w:r>
      <w:r w:rsidR="00DF273B" w:rsidRPr="0087588A">
        <w:rPr>
          <w:b/>
          <w:sz w:val="24"/>
        </w:rPr>
        <w:t xml:space="preserve"> </w:t>
      </w:r>
      <w:r w:rsidRPr="0087588A">
        <w:rPr>
          <w:b/>
          <w:sz w:val="24"/>
        </w:rPr>
        <w:t xml:space="preserve">All fields </w:t>
      </w:r>
      <w:r w:rsidRPr="0087588A">
        <w:rPr>
          <w:b/>
          <w:spacing w:val="-1"/>
          <w:sz w:val="24"/>
        </w:rPr>
        <w:t>on</w:t>
      </w:r>
      <w:r w:rsidRPr="0087588A">
        <w:rPr>
          <w:b/>
          <w:sz w:val="24"/>
        </w:rPr>
        <w:t xml:space="preserve"> the </w:t>
      </w:r>
      <w:r w:rsidRPr="0087588A">
        <w:rPr>
          <w:b/>
          <w:i/>
          <w:spacing w:val="-1"/>
          <w:sz w:val="24"/>
        </w:rPr>
        <w:t>Primary</w:t>
      </w:r>
      <w:r w:rsidRPr="0087588A">
        <w:rPr>
          <w:b/>
          <w:i/>
          <w:sz w:val="24"/>
        </w:rPr>
        <w:t xml:space="preserve"> Review </w:t>
      </w:r>
      <w:r w:rsidRPr="0087588A">
        <w:rPr>
          <w:b/>
          <w:i/>
          <w:spacing w:val="-1"/>
          <w:sz w:val="24"/>
        </w:rPr>
        <w:t>Summary</w:t>
      </w:r>
      <w:r w:rsidR="00D306EB" w:rsidRPr="0087588A">
        <w:rPr>
          <w:b/>
          <w:i/>
        </w:rPr>
        <w:fldChar w:fldCharType="begin"/>
      </w:r>
      <w:r w:rsidR="00D306EB" w:rsidRPr="0087588A">
        <w:instrText xml:space="preserve"> XE "</w:instrText>
      </w:r>
      <w:r w:rsidR="00D306EB" w:rsidRPr="0087588A">
        <w:rPr>
          <w:spacing w:val="-1"/>
          <w:sz w:val="20"/>
        </w:rPr>
        <w:instrText>Primary</w:instrText>
      </w:r>
      <w:r w:rsidR="00D306EB" w:rsidRPr="0087588A">
        <w:rPr>
          <w:sz w:val="20"/>
        </w:rPr>
        <w:instrText xml:space="preserve"> </w:instrText>
      </w:r>
      <w:r w:rsidR="00D306EB" w:rsidRPr="0087588A">
        <w:rPr>
          <w:spacing w:val="-1"/>
          <w:sz w:val="20"/>
        </w:rPr>
        <w:instrText>Review</w:instrText>
      </w:r>
      <w:r w:rsidR="00D306EB" w:rsidRPr="0087588A">
        <w:rPr>
          <w:sz w:val="20"/>
        </w:rPr>
        <w:instrText xml:space="preserve"> </w:instrText>
      </w:r>
      <w:r w:rsidR="00D306EB" w:rsidRPr="0087588A">
        <w:rPr>
          <w:spacing w:val="-1"/>
          <w:sz w:val="20"/>
        </w:rPr>
        <w:instrText>Summary</w:instrText>
      </w:r>
      <w:r w:rsidR="00D306EB" w:rsidRPr="0087588A">
        <w:instrText xml:space="preserve">" </w:instrText>
      </w:r>
      <w:r w:rsidR="00D306EB" w:rsidRPr="0087588A">
        <w:rPr>
          <w:b/>
          <w:i/>
        </w:rPr>
        <w:fldChar w:fldCharType="end"/>
      </w:r>
      <w:r w:rsidRPr="0087588A">
        <w:rPr>
          <w:b/>
          <w:i/>
          <w:sz w:val="24"/>
        </w:rPr>
        <w:t xml:space="preserve"> </w:t>
      </w:r>
      <w:r w:rsidRPr="0087588A">
        <w:rPr>
          <w:b/>
          <w:spacing w:val="-1"/>
          <w:sz w:val="24"/>
        </w:rPr>
        <w:t>screen</w:t>
      </w:r>
      <w:r w:rsidRPr="0087588A">
        <w:rPr>
          <w:b/>
          <w:sz w:val="24"/>
        </w:rPr>
        <w:t xml:space="preserve"> </w:t>
      </w:r>
      <w:r w:rsidRPr="0087588A">
        <w:rPr>
          <w:b/>
          <w:spacing w:val="-1"/>
          <w:sz w:val="24"/>
        </w:rPr>
        <w:t>(with</w:t>
      </w:r>
      <w:r w:rsidRPr="0087588A">
        <w:rPr>
          <w:b/>
          <w:sz w:val="24"/>
        </w:rPr>
        <w:t xml:space="preserve"> the </w:t>
      </w:r>
      <w:r w:rsidRPr="0087588A">
        <w:rPr>
          <w:b/>
          <w:spacing w:val="-1"/>
          <w:sz w:val="24"/>
        </w:rPr>
        <w:t>exception</w:t>
      </w:r>
      <w:r w:rsidRPr="0087588A">
        <w:rPr>
          <w:b/>
          <w:sz w:val="24"/>
        </w:rPr>
        <w:t xml:space="preserve"> of </w:t>
      </w:r>
      <w:r w:rsidRPr="0087588A">
        <w:rPr>
          <w:b/>
          <w:spacing w:val="-1"/>
          <w:sz w:val="24"/>
        </w:rPr>
        <w:t>Custom</w:t>
      </w:r>
      <w:r w:rsidRPr="0087588A">
        <w:rPr>
          <w:b/>
          <w:spacing w:val="60"/>
          <w:sz w:val="24"/>
        </w:rPr>
        <w:t xml:space="preserve"> </w:t>
      </w:r>
      <w:r w:rsidRPr="0087588A">
        <w:rPr>
          <w:b/>
          <w:sz w:val="24"/>
        </w:rPr>
        <w:t xml:space="preserve">and </w:t>
      </w:r>
      <w:r w:rsidRPr="0087588A">
        <w:rPr>
          <w:b/>
          <w:spacing w:val="-1"/>
          <w:sz w:val="24"/>
        </w:rPr>
        <w:t>Reviewer</w:t>
      </w:r>
      <w:r w:rsidRPr="0087588A">
        <w:rPr>
          <w:b/>
          <w:sz w:val="24"/>
        </w:rPr>
        <w:t xml:space="preserve"> Comments) </w:t>
      </w:r>
      <w:r w:rsidRPr="0087588A">
        <w:rPr>
          <w:b/>
          <w:spacing w:val="-1"/>
          <w:sz w:val="24"/>
        </w:rPr>
        <w:t>are</w:t>
      </w:r>
      <w:r w:rsidRPr="0087588A">
        <w:rPr>
          <w:b/>
          <w:sz w:val="24"/>
        </w:rPr>
        <w:t xml:space="preserve"> required</w:t>
      </w:r>
      <w:r w:rsidRPr="0087588A">
        <w:rPr>
          <w:b/>
          <w:spacing w:val="-2"/>
          <w:sz w:val="24"/>
        </w:rPr>
        <w:t xml:space="preserve"> </w:t>
      </w:r>
      <w:r w:rsidRPr="0087588A">
        <w:rPr>
          <w:b/>
          <w:sz w:val="24"/>
        </w:rPr>
        <w:t>and must be populated before a review</w:t>
      </w:r>
      <w:r w:rsidRPr="0087588A">
        <w:rPr>
          <w:b/>
          <w:spacing w:val="-2"/>
          <w:sz w:val="24"/>
        </w:rPr>
        <w:t xml:space="preserve"> </w:t>
      </w:r>
      <w:r w:rsidRPr="0087588A">
        <w:rPr>
          <w:b/>
          <w:sz w:val="24"/>
        </w:rPr>
        <w:t>can be</w:t>
      </w:r>
      <w:r w:rsidRPr="0087588A">
        <w:rPr>
          <w:b/>
          <w:spacing w:val="27"/>
          <w:sz w:val="24"/>
        </w:rPr>
        <w:t xml:space="preserve"> </w:t>
      </w:r>
      <w:r w:rsidRPr="0087588A">
        <w:rPr>
          <w:b/>
          <w:sz w:val="24"/>
        </w:rPr>
        <w:t>saved and locked</w:t>
      </w:r>
      <w:r w:rsidRPr="0087588A">
        <w:rPr>
          <w:b/>
          <w:spacing w:val="-2"/>
          <w:sz w:val="24"/>
        </w:rPr>
        <w:t xml:space="preserve"> </w:t>
      </w:r>
      <w:r w:rsidRPr="0087588A">
        <w:rPr>
          <w:b/>
          <w:sz w:val="24"/>
        </w:rPr>
        <w:t xml:space="preserve">to the </w:t>
      </w:r>
      <w:r w:rsidRPr="0087588A">
        <w:rPr>
          <w:b/>
          <w:spacing w:val="-1"/>
          <w:sz w:val="24"/>
        </w:rPr>
        <w:t>database.</w:t>
      </w:r>
      <w:r w:rsidRPr="0087588A">
        <w:rPr>
          <w:b/>
          <w:sz w:val="24"/>
        </w:rPr>
        <w:t xml:space="preserve"> If the</w:t>
      </w:r>
      <w:r w:rsidRPr="0087588A">
        <w:rPr>
          <w:b/>
          <w:spacing w:val="-2"/>
          <w:sz w:val="24"/>
        </w:rPr>
        <w:t xml:space="preserve"> </w:t>
      </w:r>
      <w:r w:rsidRPr="0087588A">
        <w:rPr>
          <w:b/>
          <w:spacing w:val="-1"/>
          <w:sz w:val="24"/>
        </w:rPr>
        <w:t>review</w:t>
      </w:r>
      <w:r w:rsidRPr="0087588A">
        <w:rPr>
          <w:b/>
          <w:sz w:val="24"/>
        </w:rPr>
        <w:t xml:space="preserve"> </w:t>
      </w:r>
      <w:r w:rsidR="0056663F" w:rsidRPr="0087588A">
        <w:rPr>
          <w:b/>
          <w:sz w:val="24"/>
        </w:rPr>
        <w:t>“</w:t>
      </w:r>
      <w:r w:rsidRPr="0087588A">
        <w:rPr>
          <w:b/>
          <w:sz w:val="24"/>
        </w:rPr>
        <w:t>Meets</w:t>
      </w:r>
      <w:r w:rsidR="0056663F" w:rsidRPr="0087588A">
        <w:rPr>
          <w:b/>
          <w:sz w:val="24"/>
        </w:rPr>
        <w:t>”</w:t>
      </w:r>
      <w:r w:rsidRPr="0087588A">
        <w:rPr>
          <w:b/>
          <w:sz w:val="24"/>
        </w:rPr>
        <w:t xml:space="preserve"> you must</w:t>
      </w:r>
      <w:r w:rsidRPr="0087588A">
        <w:rPr>
          <w:b/>
          <w:spacing w:val="-1"/>
          <w:sz w:val="24"/>
        </w:rPr>
        <w:t xml:space="preserve"> </w:t>
      </w:r>
      <w:r w:rsidRPr="0087588A">
        <w:rPr>
          <w:b/>
          <w:sz w:val="24"/>
        </w:rPr>
        <w:t xml:space="preserve">select </w:t>
      </w:r>
      <w:r w:rsidRPr="0087588A">
        <w:rPr>
          <w:b/>
          <w:spacing w:val="-1"/>
          <w:sz w:val="24"/>
        </w:rPr>
        <w:t xml:space="preserve">Review </w:t>
      </w:r>
      <w:r w:rsidRPr="0087588A">
        <w:rPr>
          <w:b/>
          <w:sz w:val="24"/>
        </w:rPr>
        <w:t>Date,</w:t>
      </w:r>
      <w:r w:rsidRPr="0087588A">
        <w:rPr>
          <w:b/>
          <w:spacing w:val="35"/>
          <w:sz w:val="24"/>
        </w:rPr>
        <w:t xml:space="preserve"> </w:t>
      </w:r>
      <w:r w:rsidRPr="0087588A">
        <w:rPr>
          <w:b/>
          <w:sz w:val="24"/>
        </w:rPr>
        <w:t>Attending Physician,</w:t>
      </w:r>
      <w:r w:rsidRPr="0087588A">
        <w:rPr>
          <w:b/>
          <w:spacing w:val="-2"/>
          <w:sz w:val="24"/>
        </w:rPr>
        <w:t xml:space="preserve"> </w:t>
      </w:r>
      <w:r w:rsidRPr="0087588A">
        <w:rPr>
          <w:b/>
          <w:spacing w:val="-1"/>
          <w:sz w:val="24"/>
        </w:rPr>
        <w:t>Current</w:t>
      </w:r>
      <w:r w:rsidRPr="0087588A">
        <w:rPr>
          <w:b/>
          <w:sz w:val="24"/>
        </w:rPr>
        <w:t xml:space="preserve"> Level of Care,</w:t>
      </w:r>
      <w:r w:rsidRPr="0087588A">
        <w:rPr>
          <w:b/>
          <w:spacing w:val="-2"/>
          <w:sz w:val="24"/>
        </w:rPr>
        <w:t xml:space="preserve"> </w:t>
      </w:r>
      <w:r w:rsidRPr="0087588A">
        <w:rPr>
          <w:b/>
          <w:sz w:val="24"/>
        </w:rPr>
        <w:t xml:space="preserve">Treating </w:t>
      </w:r>
      <w:r w:rsidRPr="0087588A">
        <w:rPr>
          <w:b/>
          <w:spacing w:val="-1"/>
          <w:sz w:val="24"/>
        </w:rPr>
        <w:t>Specialty,</w:t>
      </w:r>
      <w:r w:rsidRPr="0087588A">
        <w:rPr>
          <w:b/>
          <w:sz w:val="24"/>
        </w:rPr>
        <w:t xml:space="preserve"> </w:t>
      </w:r>
      <w:r w:rsidRPr="0087588A">
        <w:rPr>
          <w:b/>
          <w:spacing w:val="-1"/>
          <w:sz w:val="24"/>
        </w:rPr>
        <w:t>Ward,</w:t>
      </w:r>
      <w:r w:rsidRPr="0087588A">
        <w:rPr>
          <w:b/>
          <w:sz w:val="24"/>
        </w:rPr>
        <w:t xml:space="preserve"> and </w:t>
      </w:r>
      <w:r w:rsidRPr="0087588A">
        <w:rPr>
          <w:b/>
          <w:spacing w:val="-1"/>
          <w:sz w:val="24"/>
        </w:rPr>
        <w:t>Service</w:t>
      </w:r>
      <w:r w:rsidRPr="0087588A">
        <w:rPr>
          <w:b/>
          <w:spacing w:val="49"/>
          <w:sz w:val="24"/>
        </w:rPr>
        <w:t xml:space="preserve"> </w:t>
      </w:r>
      <w:r w:rsidRPr="0087588A">
        <w:rPr>
          <w:b/>
          <w:spacing w:val="-1"/>
          <w:sz w:val="24"/>
        </w:rPr>
        <w:t>Section.</w:t>
      </w:r>
      <w:r w:rsidRPr="0087588A">
        <w:rPr>
          <w:b/>
          <w:sz w:val="24"/>
        </w:rPr>
        <w:t xml:space="preserve"> If the review</w:t>
      </w:r>
      <w:r w:rsidRPr="0087588A">
        <w:rPr>
          <w:b/>
          <w:spacing w:val="-2"/>
          <w:sz w:val="24"/>
        </w:rPr>
        <w:t xml:space="preserve"> </w:t>
      </w:r>
      <w:r w:rsidR="0056663F" w:rsidRPr="0087588A">
        <w:rPr>
          <w:b/>
          <w:spacing w:val="-2"/>
          <w:sz w:val="24"/>
        </w:rPr>
        <w:t>“</w:t>
      </w:r>
      <w:r w:rsidRPr="0087588A">
        <w:rPr>
          <w:b/>
          <w:sz w:val="24"/>
        </w:rPr>
        <w:t xml:space="preserve">Does Not </w:t>
      </w:r>
      <w:proofErr w:type="gramStart"/>
      <w:r w:rsidRPr="0087588A">
        <w:rPr>
          <w:b/>
          <w:sz w:val="24"/>
        </w:rPr>
        <w:t>Meet</w:t>
      </w:r>
      <w:proofErr w:type="gramEnd"/>
      <w:r w:rsidR="0056663F" w:rsidRPr="0087588A">
        <w:rPr>
          <w:b/>
          <w:sz w:val="24"/>
        </w:rPr>
        <w:t>”</w:t>
      </w:r>
      <w:r w:rsidRPr="0087588A">
        <w:rPr>
          <w:b/>
          <w:sz w:val="24"/>
        </w:rPr>
        <w:t xml:space="preserve"> you</w:t>
      </w:r>
      <w:r w:rsidRPr="0087588A">
        <w:rPr>
          <w:b/>
          <w:spacing w:val="-1"/>
          <w:sz w:val="24"/>
        </w:rPr>
        <w:t xml:space="preserve"> </w:t>
      </w:r>
      <w:r w:rsidRPr="0087588A">
        <w:rPr>
          <w:b/>
          <w:sz w:val="24"/>
        </w:rPr>
        <w:t xml:space="preserve">must select </w:t>
      </w:r>
      <w:r w:rsidRPr="0087588A">
        <w:rPr>
          <w:b/>
          <w:spacing w:val="-1"/>
          <w:sz w:val="24"/>
        </w:rPr>
        <w:t xml:space="preserve">options </w:t>
      </w:r>
      <w:r w:rsidRPr="0087588A">
        <w:rPr>
          <w:b/>
          <w:sz w:val="24"/>
        </w:rPr>
        <w:t xml:space="preserve">from the </w:t>
      </w:r>
      <w:r w:rsidRPr="0087588A">
        <w:rPr>
          <w:b/>
          <w:spacing w:val="-1"/>
          <w:sz w:val="24"/>
        </w:rPr>
        <w:t>abovementioned</w:t>
      </w:r>
      <w:r w:rsidRPr="0087588A">
        <w:rPr>
          <w:b/>
          <w:spacing w:val="47"/>
          <w:sz w:val="24"/>
        </w:rPr>
        <w:t xml:space="preserve"> </w:t>
      </w:r>
      <w:r w:rsidRPr="0087588A">
        <w:rPr>
          <w:b/>
          <w:spacing w:val="-1"/>
          <w:sz w:val="24"/>
        </w:rPr>
        <w:t>fields</w:t>
      </w:r>
      <w:r w:rsidRPr="0087588A">
        <w:rPr>
          <w:b/>
          <w:sz w:val="24"/>
        </w:rPr>
        <w:t xml:space="preserve"> as </w:t>
      </w:r>
      <w:r w:rsidRPr="0087588A">
        <w:rPr>
          <w:b/>
          <w:spacing w:val="-1"/>
          <w:sz w:val="24"/>
        </w:rPr>
        <w:t>well</w:t>
      </w:r>
      <w:r w:rsidRPr="0087588A">
        <w:rPr>
          <w:b/>
          <w:sz w:val="24"/>
        </w:rPr>
        <w:t xml:space="preserve"> as options for</w:t>
      </w:r>
      <w:r w:rsidRPr="0087588A">
        <w:rPr>
          <w:b/>
          <w:spacing w:val="-1"/>
          <w:sz w:val="24"/>
        </w:rPr>
        <w:t xml:space="preserve"> Recommended</w:t>
      </w:r>
      <w:r w:rsidRPr="0087588A">
        <w:rPr>
          <w:b/>
          <w:sz w:val="24"/>
        </w:rPr>
        <w:t xml:space="preserve"> </w:t>
      </w:r>
      <w:r w:rsidRPr="0087588A">
        <w:rPr>
          <w:b/>
          <w:spacing w:val="-1"/>
          <w:sz w:val="24"/>
        </w:rPr>
        <w:t>Level</w:t>
      </w:r>
      <w:r w:rsidRPr="0087588A">
        <w:rPr>
          <w:b/>
          <w:sz w:val="24"/>
        </w:rPr>
        <w:t xml:space="preserve"> of Care and Physician Advisor. If the</w:t>
      </w:r>
      <w:r w:rsidRPr="0087588A">
        <w:rPr>
          <w:b/>
          <w:spacing w:val="41"/>
          <w:sz w:val="24"/>
        </w:rPr>
        <w:t xml:space="preserve"> </w:t>
      </w:r>
      <w:r w:rsidRPr="0087588A">
        <w:rPr>
          <w:b/>
          <w:sz w:val="24"/>
        </w:rPr>
        <w:t>review</w:t>
      </w:r>
      <w:r w:rsidRPr="0087588A">
        <w:rPr>
          <w:b/>
          <w:spacing w:val="-2"/>
          <w:sz w:val="24"/>
        </w:rPr>
        <w:t xml:space="preserve"> </w:t>
      </w:r>
      <w:r w:rsidRPr="0087588A">
        <w:rPr>
          <w:b/>
          <w:sz w:val="24"/>
        </w:rPr>
        <w:t xml:space="preserve">is an </w:t>
      </w:r>
      <w:r w:rsidRPr="0087588A">
        <w:rPr>
          <w:b/>
          <w:spacing w:val="-1"/>
          <w:sz w:val="24"/>
        </w:rPr>
        <w:t>Admission</w:t>
      </w:r>
      <w:r w:rsidRPr="0087588A">
        <w:rPr>
          <w:b/>
          <w:spacing w:val="-2"/>
          <w:sz w:val="24"/>
        </w:rPr>
        <w:t xml:space="preserve"> </w:t>
      </w:r>
      <w:r w:rsidRPr="0087588A">
        <w:rPr>
          <w:b/>
          <w:sz w:val="24"/>
        </w:rPr>
        <w:t>type you</w:t>
      </w:r>
      <w:r w:rsidRPr="0087588A">
        <w:rPr>
          <w:b/>
          <w:spacing w:val="-2"/>
          <w:sz w:val="24"/>
        </w:rPr>
        <w:t xml:space="preserve"> </w:t>
      </w:r>
      <w:r w:rsidRPr="0087588A">
        <w:rPr>
          <w:b/>
          <w:sz w:val="24"/>
        </w:rPr>
        <w:t>must select</w:t>
      </w:r>
      <w:r w:rsidRPr="0087588A">
        <w:rPr>
          <w:b/>
          <w:spacing w:val="-1"/>
          <w:sz w:val="24"/>
        </w:rPr>
        <w:t xml:space="preserve"> </w:t>
      </w:r>
      <w:r w:rsidRPr="0087588A">
        <w:rPr>
          <w:b/>
          <w:sz w:val="24"/>
        </w:rPr>
        <w:t xml:space="preserve">an </w:t>
      </w:r>
      <w:r w:rsidRPr="0087588A">
        <w:rPr>
          <w:b/>
          <w:spacing w:val="-1"/>
          <w:sz w:val="24"/>
        </w:rPr>
        <w:t>Admission</w:t>
      </w:r>
      <w:r w:rsidRPr="0087588A">
        <w:rPr>
          <w:b/>
          <w:sz w:val="24"/>
        </w:rPr>
        <w:t xml:space="preserve"> </w:t>
      </w:r>
      <w:r w:rsidRPr="0087588A">
        <w:rPr>
          <w:b/>
          <w:spacing w:val="-1"/>
          <w:sz w:val="24"/>
        </w:rPr>
        <w:t>Review</w:t>
      </w:r>
      <w:r w:rsidR="00D306EB" w:rsidRPr="0087588A">
        <w:rPr>
          <w:b/>
          <w:spacing w:val="-1"/>
          <w:sz w:val="24"/>
        </w:rPr>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rPr>
          <w:b/>
          <w:spacing w:val="-1"/>
          <w:sz w:val="24"/>
        </w:rPr>
        <w:fldChar w:fldCharType="end"/>
      </w:r>
      <w:r w:rsidR="00DF273B" w:rsidRPr="0087588A">
        <w:rPr>
          <w:b/>
          <w:spacing w:val="-1"/>
          <w:sz w:val="24"/>
        </w:rPr>
        <w:t xml:space="preserve"> </w:t>
      </w:r>
      <w:r w:rsidRPr="0087588A">
        <w:rPr>
          <w:b/>
          <w:spacing w:val="-1"/>
          <w:sz w:val="24"/>
        </w:rPr>
        <w:t>Type.</w:t>
      </w:r>
      <w:r w:rsidRPr="0087588A">
        <w:rPr>
          <w:b/>
          <w:spacing w:val="2"/>
          <w:sz w:val="24"/>
        </w:rPr>
        <w:t xml:space="preserve"> </w:t>
      </w:r>
      <w:r w:rsidRPr="0087588A">
        <w:rPr>
          <w:b/>
          <w:sz w:val="24"/>
        </w:rPr>
        <w:t>If</w:t>
      </w:r>
      <w:r w:rsidRPr="0087588A">
        <w:rPr>
          <w:b/>
          <w:spacing w:val="63"/>
          <w:sz w:val="24"/>
        </w:rPr>
        <w:t xml:space="preserve"> </w:t>
      </w:r>
      <w:r w:rsidRPr="0087588A">
        <w:rPr>
          <w:b/>
          <w:sz w:val="24"/>
        </w:rPr>
        <w:t xml:space="preserve">you do not select </w:t>
      </w:r>
      <w:r w:rsidRPr="0087588A">
        <w:rPr>
          <w:b/>
          <w:spacing w:val="-1"/>
          <w:sz w:val="24"/>
        </w:rPr>
        <w:t>something</w:t>
      </w:r>
      <w:r w:rsidRPr="0087588A">
        <w:rPr>
          <w:b/>
          <w:sz w:val="24"/>
        </w:rPr>
        <w:t xml:space="preserve"> from these </w:t>
      </w:r>
      <w:r w:rsidRPr="0087588A">
        <w:rPr>
          <w:b/>
          <w:spacing w:val="-1"/>
          <w:sz w:val="24"/>
        </w:rPr>
        <w:t>dropdowns</w:t>
      </w:r>
      <w:r w:rsidRPr="0087588A">
        <w:rPr>
          <w:b/>
          <w:sz w:val="24"/>
        </w:rPr>
        <w:t xml:space="preserve"> you will </w:t>
      </w:r>
      <w:r w:rsidRPr="0087588A">
        <w:rPr>
          <w:b/>
          <w:spacing w:val="-1"/>
          <w:sz w:val="24"/>
        </w:rPr>
        <w:t>see</w:t>
      </w:r>
      <w:r w:rsidRPr="0087588A">
        <w:rPr>
          <w:b/>
          <w:sz w:val="24"/>
        </w:rPr>
        <w:t xml:space="preserve"> one or</w:t>
      </w:r>
      <w:r w:rsidRPr="0087588A">
        <w:rPr>
          <w:b/>
          <w:spacing w:val="1"/>
          <w:sz w:val="24"/>
        </w:rPr>
        <w:t xml:space="preserve"> </w:t>
      </w:r>
      <w:r w:rsidRPr="0087588A">
        <w:rPr>
          <w:b/>
          <w:sz w:val="24"/>
        </w:rPr>
        <w:t>more</w:t>
      </w:r>
      <w:r w:rsidRPr="0087588A">
        <w:rPr>
          <w:b/>
          <w:spacing w:val="-1"/>
          <w:sz w:val="24"/>
        </w:rPr>
        <w:t xml:space="preserve"> messages</w:t>
      </w:r>
      <w:r w:rsidRPr="0087588A">
        <w:rPr>
          <w:b/>
          <w:sz w:val="24"/>
        </w:rPr>
        <w:t xml:space="preserve"> in</w:t>
      </w:r>
      <w:r w:rsidRPr="0087588A">
        <w:rPr>
          <w:b/>
          <w:spacing w:val="49"/>
          <w:sz w:val="24"/>
        </w:rPr>
        <w:t xml:space="preserve"> </w:t>
      </w:r>
      <w:r w:rsidRPr="0087588A">
        <w:rPr>
          <w:b/>
          <w:sz w:val="24"/>
        </w:rPr>
        <w:t>red</w:t>
      </w:r>
      <w:r w:rsidRPr="0087588A">
        <w:rPr>
          <w:b/>
          <w:spacing w:val="-1"/>
          <w:sz w:val="24"/>
        </w:rPr>
        <w:t xml:space="preserve"> </w:t>
      </w:r>
      <w:r w:rsidRPr="0087588A">
        <w:rPr>
          <w:b/>
          <w:sz w:val="24"/>
        </w:rPr>
        <w:t>text (Figure 10</w:t>
      </w:r>
      <w:r w:rsidR="00DB2D8D" w:rsidRPr="0087588A">
        <w:rPr>
          <w:b/>
          <w:sz w:val="24"/>
        </w:rPr>
        <w:t>9</w:t>
      </w:r>
      <w:r w:rsidRPr="0087588A">
        <w:rPr>
          <w:b/>
          <w:sz w:val="24"/>
        </w:rPr>
        <w:t>)</w:t>
      </w:r>
      <w:r w:rsidR="00F53ED4" w:rsidRPr="0087588A">
        <w:rPr>
          <w:b/>
          <w:sz w:val="24"/>
        </w:rPr>
        <w:t>.</w:t>
      </w:r>
    </w:p>
    <w:p w:rsidR="00F07D2A" w:rsidRPr="0087588A" w:rsidRDefault="00F07D2A" w:rsidP="006F5CF0">
      <w:pPr>
        <w:pStyle w:val="BodyText"/>
        <w:jc w:val="center"/>
      </w:pPr>
      <w:r w:rsidRPr="0087588A">
        <w:rPr>
          <w:noProof/>
          <w:sz w:val="20"/>
        </w:rPr>
        <mc:AlternateContent>
          <mc:Choice Requires="wpg">
            <w:drawing>
              <wp:inline distT="0" distB="0" distL="0" distR="0" wp14:anchorId="481104C4" wp14:editId="4FF0C013">
                <wp:extent cx="5537200" cy="1384300"/>
                <wp:effectExtent l="9525" t="9525" r="6350" b="6350"/>
                <wp:docPr id="919" name="Group 536" descr="Example required field messages on Primary Review Screen" title="Example required field messages on Primary Review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7200" cy="1384300"/>
                          <a:chOff x="0" y="0"/>
                          <a:chExt cx="8720" cy="2180"/>
                        </a:xfrm>
                      </wpg:grpSpPr>
                      <pic:pic xmlns:pic="http://schemas.openxmlformats.org/drawingml/2006/picture">
                        <pic:nvPicPr>
                          <pic:cNvPr id="920" name="Picture 539" descr="Example required field messages on Primary Review Screen" title="Example required field messages on Primary Review Scre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0" y="10"/>
                            <a:ext cx="8700"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537"/>
                        <wpg:cNvGrpSpPr>
                          <a:grpSpLocks/>
                        </wpg:cNvGrpSpPr>
                        <wpg:grpSpPr bwMode="auto">
                          <a:xfrm>
                            <a:off x="5" y="5"/>
                            <a:ext cx="8710" cy="2170"/>
                            <a:chOff x="5" y="5"/>
                            <a:chExt cx="8710" cy="2170"/>
                          </a:xfrm>
                        </wpg:grpSpPr>
                        <wps:wsp>
                          <wps:cNvPr id="922" name="Freeform 538"/>
                          <wps:cNvSpPr>
                            <a:spLocks/>
                          </wps:cNvSpPr>
                          <wps:spPr bwMode="auto">
                            <a:xfrm>
                              <a:off x="5" y="5"/>
                              <a:ext cx="8710" cy="2170"/>
                            </a:xfrm>
                            <a:custGeom>
                              <a:avLst/>
                              <a:gdLst>
                                <a:gd name="T0" fmla="+- 0 5 5"/>
                                <a:gd name="T1" fmla="*/ T0 w 8710"/>
                                <a:gd name="T2" fmla="+- 0 2175 5"/>
                                <a:gd name="T3" fmla="*/ 2175 h 2170"/>
                                <a:gd name="T4" fmla="+- 0 8715 5"/>
                                <a:gd name="T5" fmla="*/ T4 w 8710"/>
                                <a:gd name="T6" fmla="+- 0 2175 5"/>
                                <a:gd name="T7" fmla="*/ 2175 h 2170"/>
                                <a:gd name="T8" fmla="+- 0 8715 5"/>
                                <a:gd name="T9" fmla="*/ T8 w 8710"/>
                                <a:gd name="T10" fmla="+- 0 5 5"/>
                                <a:gd name="T11" fmla="*/ 5 h 2170"/>
                                <a:gd name="T12" fmla="+- 0 5 5"/>
                                <a:gd name="T13" fmla="*/ T12 w 8710"/>
                                <a:gd name="T14" fmla="+- 0 5 5"/>
                                <a:gd name="T15" fmla="*/ 5 h 2170"/>
                                <a:gd name="T16" fmla="+- 0 5 5"/>
                                <a:gd name="T17" fmla="*/ T16 w 8710"/>
                                <a:gd name="T18" fmla="+- 0 2175 5"/>
                                <a:gd name="T19" fmla="*/ 2175 h 2170"/>
                              </a:gdLst>
                              <a:ahLst/>
                              <a:cxnLst>
                                <a:cxn ang="0">
                                  <a:pos x="T1" y="T3"/>
                                </a:cxn>
                                <a:cxn ang="0">
                                  <a:pos x="T5" y="T7"/>
                                </a:cxn>
                                <a:cxn ang="0">
                                  <a:pos x="T9" y="T11"/>
                                </a:cxn>
                                <a:cxn ang="0">
                                  <a:pos x="T13" y="T15"/>
                                </a:cxn>
                                <a:cxn ang="0">
                                  <a:pos x="T17" y="T19"/>
                                </a:cxn>
                              </a:cxnLst>
                              <a:rect l="0" t="0" r="r" b="b"/>
                              <a:pathLst>
                                <a:path w="8710" h="2170">
                                  <a:moveTo>
                                    <a:pt x="0" y="2170"/>
                                  </a:moveTo>
                                  <a:lnTo>
                                    <a:pt x="8710" y="2170"/>
                                  </a:lnTo>
                                  <a:lnTo>
                                    <a:pt x="8710"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36" o:spid="_x0000_s1026" alt="Title: Example required field messages on Primary Review Screen - Description: Example required field messages on Primary Review Screen" style="width:436pt;height:109pt;mso-position-horizontal-relative:char;mso-position-vertical-relative:line" coordsize="8720,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">
                <v:shape id="Picture 539" o:spid="_x0000_s1027" type="#_x0000_t75" alt="Example required field messages on Primary Review Screen" style="position:absolute;left:10;top:10;width:8700;height:2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G5dzBAAAA3AAAAA8AAABkcnMvZG93bnJldi54bWxET8tqwkAU3Rf8h+EK3dVJbSmaOooEhK4C&#10;tYour5lrEszcCTOT1993FoUuD+e92Y2mET05X1tW8LpIQBAXVtdcKjj9HF5WIHxA1thYJgUTedht&#10;Z08bTLUd+Jv6YyhFDGGfooIqhDaV0hcVGfQL2xJH7m6dwRChK6V2OMRw08hlknxIgzXHhgpbyioq&#10;HsfOKHijS9dfy8m9yyzPH+db3dzDpNTzfNx/ggg0hn/xn/tLK1gv4/x4Jh4B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G5dzBAAAA3AAAAA8AAAAAAAAAAAAAAAAAnwIA&#10;AGRycy9kb3ducmV2LnhtbFBLBQYAAAAABAAEAPcAAACNAwAAAAA=&#10;">
                  <v:imagedata r:id="rId181" o:title="Example required field messages on Primary Review Screen"/>
                </v:shape>
                <v:group id="Group 537" o:spid="_x0000_s1028" style="position:absolute;left:5;top:5;width:8710;height:2170" coordorigin="5,5" coordsize="8710,2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M6lMQAAADcAAAADwAAAGRycy9kb3ducmV2LnhtbESPQYvCMBSE78L+h/AW&#10;vGlaF2WtRhHZFQ8iqAvi7dE822LzUppsW/+9EQSPw8x8w8yXnSlFQ7UrLCuIhxEI4tTqgjMFf6ff&#10;wTcI55E1lpZJwZ0cLBcfvTkm2rZ8oOboMxEg7BJUkHtfJVK6NCeDbmgr4uBdbW3QB1lnUtfYBrgp&#10;5SiKJtJgwWEhx4rWOaW3479RsGmxXX3FP83udl3fL6fx/ryLSan+Z7eagfDU+Xf41d5qBd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M6lMQAAADcAAAA&#10;DwAAAAAAAAAAAAAAAACqAgAAZHJzL2Rvd25yZXYueG1sUEsFBgAAAAAEAAQA+gAAAJsDAAAAAA==&#10;">
                  <v:shape id="Freeform 538" o:spid="_x0000_s1029" style="position:absolute;left:5;top:5;width:8710;height:2170;visibility:visible;mso-wrap-style:square;v-text-anchor:top" coordsize="8710,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fQMcA&#10;AADcAAAADwAAAGRycy9kb3ducmV2LnhtbESPQUvDQBSE7wX/w/IEb83GgCXGbkup2IqX0iilx0f2&#10;mY1m38bsmqb/visUPA4z8w0zX462FQP1vnGs4D5JQRBXTjdcK/h4f5nmIHxA1tg6JgVn8rBc3Ezm&#10;WGh34j0NZahFhLAvUIEJoSuk9JUhiz5xHXH0Pl1vMUTZ11L3eIpw28osTWfSYsNxwWBHa0PVd/lr&#10;FeTN2/jws97uj8+7L3PIy81qO2yUursdV08gAo3hP3xtv2oFj1kGf2fiE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Qn0DHAAAA3AAAAA8AAAAAAAAAAAAAAAAAmAIAAGRy&#10;cy9kb3ducmV2LnhtbFBLBQYAAAAABAAEAPUAAACMAwAAAAA=&#10;" path="m,2170r8710,l8710,,,,,2170xe" filled="f" strokeweight=".5pt">
                    <v:path arrowok="t" o:connecttype="custom" o:connectlocs="0,2175;8710,2175;8710,5;0,5;0,2175" o:connectangles="0,0,0,0,0"/>
                  </v:shape>
                </v:group>
                <w10:anchorlock/>
              </v:group>
            </w:pict>
          </mc:Fallback>
        </mc:AlternateContent>
      </w:r>
    </w:p>
    <w:p w:rsidR="00F07D2A" w:rsidRPr="0087588A" w:rsidRDefault="00F07D2A" w:rsidP="006F5CF0">
      <w:pPr>
        <w:pStyle w:val="Caption"/>
        <w:jc w:val="center"/>
      </w:pPr>
      <w:bookmarkStart w:id="953" w:name="_Toc479683363"/>
      <w:bookmarkStart w:id="954" w:name="_Toc479632146"/>
      <w:bookmarkStart w:id="955" w:name="_Toc499543590"/>
      <w:r w:rsidRPr="0087588A">
        <w:t xml:space="preserve">Figure </w:t>
      </w:r>
      <w:fldSimple w:instr=" SEQ Figure \* ARABIC ">
        <w:r w:rsidR="00E65A84">
          <w:rPr>
            <w:noProof/>
          </w:rPr>
          <w:t>109</w:t>
        </w:r>
      </w:fldSimple>
      <w:r w:rsidRPr="0087588A">
        <w:t>: Example required field messages on Primary Review Screen</w:t>
      </w:r>
      <w:bookmarkEnd w:id="953"/>
      <w:bookmarkEnd w:id="954"/>
      <w:bookmarkEnd w:id="955"/>
    </w:p>
    <w:p w:rsidR="00F07D2A" w:rsidRPr="0087588A" w:rsidRDefault="0077420D" w:rsidP="00F07D2A">
      <w:pPr>
        <w:pStyle w:val="BodyText"/>
        <w:spacing w:before="56"/>
        <w:ind w:left="220" w:right="233"/>
      </w:pPr>
      <w:r w:rsidRPr="0087588A">
        <w:rPr>
          <w:b/>
        </w:rPr>
        <w:t>NOTE</w:t>
      </w:r>
      <w:r w:rsidR="005D7B79" w:rsidRPr="0087588A">
        <w:rPr>
          <w:b/>
        </w:rPr>
        <w:t xml:space="preserve">: </w:t>
      </w:r>
      <w:r w:rsidR="00C13DDC" w:rsidRPr="0087588A">
        <w:t xml:space="preserve">The </w:t>
      </w:r>
      <w:r w:rsidR="00F07D2A" w:rsidRPr="0087588A">
        <w:rPr>
          <w:b/>
          <w:color w:val="FF0000"/>
        </w:rPr>
        <w:t xml:space="preserve">red text </w:t>
      </w:r>
      <w:r w:rsidR="00F07D2A" w:rsidRPr="0087588A">
        <w:rPr>
          <w:b/>
          <w:color w:val="FF0000"/>
          <w:spacing w:val="-1"/>
        </w:rPr>
        <w:t>error</w:t>
      </w:r>
      <w:r w:rsidR="00F07D2A" w:rsidRPr="0087588A">
        <w:rPr>
          <w:b/>
          <w:color w:val="FF0000"/>
        </w:rPr>
        <w:t xml:space="preserve"> </w:t>
      </w:r>
      <w:r w:rsidR="00F07D2A" w:rsidRPr="0087588A">
        <w:rPr>
          <w:b/>
          <w:color w:val="FF0000"/>
          <w:spacing w:val="-1"/>
        </w:rPr>
        <w:t>messages</w:t>
      </w:r>
      <w:r w:rsidR="00F07D2A" w:rsidRPr="0087588A">
        <w:rPr>
          <w:color w:val="FF0000"/>
        </w:rPr>
        <w:t xml:space="preserve"> </w:t>
      </w:r>
      <w:r w:rsidR="00F07D2A" w:rsidRPr="0087588A">
        <w:t>depicted</w:t>
      </w:r>
      <w:r w:rsidR="00F07D2A" w:rsidRPr="0087588A">
        <w:rPr>
          <w:spacing w:val="-1"/>
        </w:rPr>
        <w:t xml:space="preserve"> </w:t>
      </w:r>
      <w:r w:rsidR="00F07D2A" w:rsidRPr="0087588A">
        <w:t>in the</w:t>
      </w:r>
      <w:r w:rsidR="00F07D2A" w:rsidRPr="0087588A">
        <w:rPr>
          <w:spacing w:val="-1"/>
        </w:rPr>
        <w:t xml:space="preserve"> </w:t>
      </w:r>
      <w:r w:rsidR="00F07D2A" w:rsidRPr="0087588A">
        <w:t xml:space="preserve">various figures </w:t>
      </w:r>
      <w:r w:rsidR="00F07D2A" w:rsidRPr="0087588A">
        <w:rPr>
          <w:spacing w:val="-1"/>
        </w:rPr>
        <w:t>within</w:t>
      </w:r>
      <w:r w:rsidR="00F07D2A" w:rsidRPr="0087588A">
        <w:t xml:space="preserve"> </w:t>
      </w:r>
      <w:r w:rsidR="00F07D2A" w:rsidRPr="0087588A">
        <w:rPr>
          <w:spacing w:val="-1"/>
        </w:rPr>
        <w:t>this</w:t>
      </w:r>
      <w:r w:rsidR="00F07D2A" w:rsidRPr="0087588A">
        <w:t xml:space="preserve"> </w:t>
      </w:r>
      <w:r w:rsidR="00F07D2A" w:rsidRPr="0087588A">
        <w:rPr>
          <w:spacing w:val="-1"/>
        </w:rPr>
        <w:t>document</w:t>
      </w:r>
      <w:r w:rsidR="00F07D2A" w:rsidRPr="0087588A">
        <w:t xml:space="preserve"> </w:t>
      </w:r>
      <w:r w:rsidR="00F07D2A" w:rsidRPr="0087588A">
        <w:rPr>
          <w:spacing w:val="-1"/>
        </w:rPr>
        <w:t>may</w:t>
      </w:r>
      <w:r w:rsidR="00F07D2A" w:rsidRPr="0087588A">
        <w:t xml:space="preserve"> vary</w:t>
      </w:r>
      <w:r w:rsidR="00F07D2A" w:rsidRPr="0087588A">
        <w:rPr>
          <w:spacing w:val="41"/>
        </w:rPr>
        <w:t xml:space="preserve"> </w:t>
      </w:r>
      <w:r w:rsidR="00F07D2A" w:rsidRPr="0087588A">
        <w:t>from</w:t>
      </w:r>
      <w:r w:rsidR="00F07D2A" w:rsidRPr="0087588A">
        <w:rPr>
          <w:spacing w:val="-2"/>
        </w:rPr>
        <w:t xml:space="preserve"> </w:t>
      </w:r>
      <w:r w:rsidR="00F07D2A" w:rsidRPr="0087588A">
        <w:t xml:space="preserve">their </w:t>
      </w:r>
      <w:r w:rsidR="00F07D2A" w:rsidRPr="0087588A">
        <w:rPr>
          <w:spacing w:val="-1"/>
        </w:rPr>
        <w:t>appearance</w:t>
      </w:r>
      <w:r w:rsidR="00F07D2A" w:rsidRPr="0087588A">
        <w:t xml:space="preserve"> to</w:t>
      </w:r>
      <w:r w:rsidR="00F07D2A" w:rsidRPr="0087588A">
        <w:rPr>
          <w:spacing w:val="-2"/>
        </w:rPr>
        <w:t xml:space="preserve"> </w:t>
      </w:r>
      <w:r w:rsidR="00F07D2A" w:rsidRPr="0087588A">
        <w:t xml:space="preserve">the </w:t>
      </w:r>
      <w:r w:rsidR="00F07D2A" w:rsidRPr="0087588A">
        <w:rPr>
          <w:spacing w:val="-1"/>
        </w:rPr>
        <w:t>actual</w:t>
      </w:r>
      <w:r w:rsidR="00F07D2A" w:rsidRPr="0087588A">
        <w:t xml:space="preserve"> application </w:t>
      </w:r>
      <w:r w:rsidR="00F07D2A" w:rsidRPr="0087588A">
        <w:rPr>
          <w:spacing w:val="-1"/>
        </w:rPr>
        <w:t xml:space="preserve">as </w:t>
      </w:r>
      <w:r w:rsidR="00F07D2A" w:rsidRPr="0087588A">
        <w:t>indicated in</w:t>
      </w:r>
      <w:r w:rsidR="00F07D2A" w:rsidRPr="0087588A">
        <w:rPr>
          <w:spacing w:val="-1"/>
        </w:rPr>
        <w:t xml:space="preserve"> </w:t>
      </w:r>
      <w:hyperlink w:anchor="_bookmark168" w:history="1">
        <w:r w:rsidR="00F07D2A" w:rsidRPr="0087588A">
          <w:t xml:space="preserve">Figure </w:t>
        </w:r>
      </w:hyperlink>
      <w:r w:rsidR="004C5F9E" w:rsidRPr="0087588A">
        <w:t>105</w:t>
      </w:r>
      <w:r w:rsidR="00F07D2A" w:rsidRPr="0087588A">
        <w:t>.</w:t>
      </w:r>
      <w:r w:rsidR="00F07D2A" w:rsidRPr="0087588A">
        <w:rPr>
          <w:spacing w:val="-2"/>
        </w:rPr>
        <w:t xml:space="preserve"> </w:t>
      </w:r>
      <w:r w:rsidR="00F07D2A" w:rsidRPr="0087588A">
        <w:t>This is due</w:t>
      </w:r>
      <w:r w:rsidR="00F07D2A" w:rsidRPr="0087588A">
        <w:rPr>
          <w:spacing w:val="-1"/>
        </w:rPr>
        <w:t xml:space="preserve"> </w:t>
      </w:r>
      <w:r w:rsidR="00F07D2A" w:rsidRPr="0087588A">
        <w:t>to</w:t>
      </w:r>
      <w:r w:rsidR="00F07D2A" w:rsidRPr="0087588A">
        <w:rPr>
          <w:spacing w:val="-1"/>
        </w:rPr>
        <w:t xml:space="preserve"> </w:t>
      </w:r>
      <w:r w:rsidR="00F07D2A" w:rsidRPr="0087588A">
        <w:t>on-going</w:t>
      </w:r>
      <w:r w:rsidR="00F07D2A" w:rsidRPr="0087588A">
        <w:rPr>
          <w:spacing w:val="34"/>
        </w:rPr>
        <w:t xml:space="preserve"> </w:t>
      </w:r>
      <w:r w:rsidR="00F07D2A" w:rsidRPr="0087588A">
        <w:t>section 508</w:t>
      </w:r>
      <w:r w:rsidR="00F07D2A" w:rsidRPr="0087588A">
        <w:rPr>
          <w:spacing w:val="-2"/>
        </w:rPr>
        <w:t xml:space="preserve"> </w:t>
      </w:r>
      <w:r w:rsidR="00F07D2A" w:rsidRPr="0087588A">
        <w:rPr>
          <w:spacing w:val="-1"/>
        </w:rPr>
        <w:t>compliance</w:t>
      </w:r>
      <w:r w:rsidR="00F07D2A" w:rsidRPr="0087588A">
        <w:t xml:space="preserve"> changes.</w:t>
      </w:r>
    </w:p>
    <w:p w:rsidR="004C5F9E" w:rsidRPr="0087588A" w:rsidRDefault="004C5F9E" w:rsidP="006F5CF0">
      <w:pPr>
        <w:pStyle w:val="BodyText"/>
        <w:spacing w:before="56"/>
        <w:ind w:left="220" w:right="233"/>
        <w:jc w:val="center"/>
      </w:pPr>
      <w:r w:rsidRPr="0087588A">
        <w:rPr>
          <w:noProof/>
          <w:sz w:val="20"/>
        </w:rPr>
        <w:lastRenderedPageBreak/>
        <w:drawing>
          <wp:inline distT="0" distB="0" distL="0" distR="0" wp14:anchorId="62056FD1" wp14:editId="059F99BE">
            <wp:extent cx="5114925" cy="2355902"/>
            <wp:effectExtent l="19050" t="19050" r="9525" b="25400"/>
            <wp:docPr id="185" name="image71.jpeg" descr="Red text example" title="Re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182" cstate="print"/>
                    <a:stretch>
                      <a:fillRect/>
                    </a:stretch>
                  </pic:blipFill>
                  <pic:spPr>
                    <a:xfrm>
                      <a:off x="0" y="0"/>
                      <a:ext cx="5111375" cy="2354267"/>
                    </a:xfrm>
                    <a:prstGeom prst="rect">
                      <a:avLst/>
                    </a:prstGeom>
                    <a:ln>
                      <a:solidFill>
                        <a:schemeClr val="tx1"/>
                      </a:solidFill>
                    </a:ln>
                  </pic:spPr>
                </pic:pic>
              </a:graphicData>
            </a:graphic>
          </wp:inline>
        </w:drawing>
      </w:r>
    </w:p>
    <w:p w:rsidR="004C5F9E" w:rsidRPr="0087588A" w:rsidRDefault="004C5F9E" w:rsidP="006F5CF0">
      <w:pPr>
        <w:pStyle w:val="Caption"/>
        <w:jc w:val="center"/>
      </w:pPr>
      <w:bookmarkStart w:id="956" w:name="_Toc479683364"/>
      <w:bookmarkStart w:id="957" w:name="_Toc479632147"/>
      <w:bookmarkStart w:id="958" w:name="_Toc499543591"/>
      <w:r w:rsidRPr="0087588A">
        <w:t xml:space="preserve">Figure </w:t>
      </w:r>
      <w:fldSimple w:instr=" SEQ Figure \* ARABIC ">
        <w:r w:rsidR="00E65A84">
          <w:rPr>
            <w:noProof/>
          </w:rPr>
          <w:t>110</w:t>
        </w:r>
      </w:fldSimple>
      <w:r w:rsidRPr="0087588A">
        <w:t>:</w:t>
      </w:r>
      <w:r w:rsidRPr="0087588A">
        <w:rPr>
          <w:rFonts w:ascii="Arial"/>
          <w:b w:val="0"/>
          <w:spacing w:val="-1"/>
          <w:sz w:val="18"/>
        </w:rPr>
        <w:t xml:space="preserve"> </w:t>
      </w:r>
      <w:r w:rsidRPr="0087588A">
        <w:t>Red text example</w:t>
      </w:r>
      <w:bookmarkEnd w:id="956"/>
      <w:bookmarkEnd w:id="957"/>
      <w:bookmarkEnd w:id="958"/>
    </w:p>
    <w:p w:rsidR="00F07D2A" w:rsidRPr="0087588A" w:rsidRDefault="004331F2" w:rsidP="004331F2">
      <w:pPr>
        <w:pStyle w:val="Caption"/>
        <w:jc w:val="center"/>
        <w:rPr>
          <w:spacing w:val="-1"/>
        </w:rPr>
      </w:pPr>
      <w:bookmarkStart w:id="959" w:name="_Toc479676294"/>
      <w:bookmarkStart w:id="960" w:name="_Toc479632029"/>
      <w:bookmarkStart w:id="961" w:name="_Toc499108045"/>
      <w:r w:rsidRPr="0087588A">
        <w:t xml:space="preserve">Table </w:t>
      </w:r>
      <w:fldSimple w:instr=" SEQ Table \* ARABIC ">
        <w:r w:rsidR="006C6F7D">
          <w:rPr>
            <w:noProof/>
          </w:rPr>
          <w:t>6</w:t>
        </w:r>
      </w:fldSimple>
      <w:r w:rsidR="004C5F9E" w:rsidRPr="0087588A">
        <w:t>:</w:t>
      </w:r>
      <w:r w:rsidR="004C5F9E" w:rsidRPr="0087588A">
        <w:rPr>
          <w:spacing w:val="-1"/>
        </w:rPr>
        <w:t xml:space="preserve"> Primary</w:t>
      </w:r>
      <w:r w:rsidR="004C5F9E" w:rsidRPr="0087588A">
        <w:rPr>
          <w:spacing w:val="-2"/>
        </w:rPr>
        <w:t xml:space="preserve"> </w:t>
      </w:r>
      <w:r w:rsidR="004C5F9E" w:rsidRPr="0087588A">
        <w:rPr>
          <w:spacing w:val="-1"/>
        </w:rPr>
        <w:t>Review</w:t>
      </w:r>
      <w:r w:rsidR="004C5F9E" w:rsidRPr="0087588A">
        <w:rPr>
          <w:spacing w:val="3"/>
        </w:rPr>
        <w:t xml:space="preserve"> </w:t>
      </w:r>
      <w:r w:rsidR="004C5F9E" w:rsidRPr="0087588A">
        <w:rPr>
          <w:spacing w:val="-1"/>
        </w:rPr>
        <w:t>Summary Screen</w:t>
      </w:r>
      <w:r w:rsidR="004C5F9E" w:rsidRPr="0087588A">
        <w:t xml:space="preserve"> </w:t>
      </w:r>
      <w:r w:rsidR="004C5F9E" w:rsidRPr="0087588A">
        <w:rPr>
          <w:spacing w:val="-1"/>
        </w:rPr>
        <w:t>Features</w:t>
      </w:r>
      <w:bookmarkEnd w:id="959"/>
      <w:bookmarkEnd w:id="960"/>
      <w:bookmarkEnd w:id="961"/>
    </w:p>
    <w:tbl>
      <w:tblPr>
        <w:tblW w:w="0" w:type="auto"/>
        <w:tblInd w:w="106" w:type="dxa"/>
        <w:tblLayout w:type="fixed"/>
        <w:tblCellMar>
          <w:left w:w="0" w:type="dxa"/>
          <w:right w:w="0" w:type="dxa"/>
        </w:tblCellMar>
        <w:tblLook w:val="01E0" w:firstRow="1" w:lastRow="1" w:firstColumn="1" w:lastColumn="1" w:noHBand="0" w:noVBand="0"/>
      </w:tblPr>
      <w:tblGrid>
        <w:gridCol w:w="8974"/>
      </w:tblGrid>
      <w:tr w:rsidR="004C5F9E" w:rsidRPr="0087588A" w:rsidTr="00A1539B">
        <w:trPr>
          <w:trHeight w:hRule="exact" w:val="370"/>
          <w:tblHeader/>
        </w:trPr>
        <w:tc>
          <w:tcPr>
            <w:tcW w:w="8974" w:type="dxa"/>
            <w:tcBorders>
              <w:top w:val="single" w:sz="5" w:space="0" w:color="000000"/>
              <w:left w:val="single" w:sz="5" w:space="0" w:color="000000"/>
              <w:bottom w:val="single" w:sz="5" w:space="0" w:color="000000"/>
              <w:right w:val="single" w:sz="5" w:space="0" w:color="000000"/>
            </w:tcBorders>
            <w:shd w:val="clear" w:color="auto" w:fill="E6E6E6"/>
          </w:tcPr>
          <w:p w:rsidR="004C5F9E" w:rsidRPr="0087588A" w:rsidRDefault="004C5F9E" w:rsidP="004C5F9E">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3175"/>
              <w:rPr>
                <w:rFonts w:ascii="Times New Roman" w:eastAsia="Times New Roman" w:hAnsi="Times New Roman" w:cs="Times New Roman"/>
                <w:sz w:val="24"/>
                <w:szCs w:val="24"/>
              </w:rPr>
            </w:pPr>
            <w:r w:rsidRPr="0087588A">
              <w:rPr>
                <w:rFonts w:ascii="Times New Roman"/>
                <w:sz w:val="24"/>
              </w:rPr>
              <w:t>Select Day</w:t>
            </w:r>
            <w:r w:rsidRPr="0087588A">
              <w:rPr>
                <w:rFonts w:ascii="Times New Roman"/>
                <w:spacing w:val="-1"/>
                <w:sz w:val="24"/>
              </w:rPr>
              <w:t xml:space="preserve"> </w:t>
            </w:r>
            <w:r w:rsidRPr="0087588A">
              <w:rPr>
                <w:rFonts w:ascii="Times New Roman"/>
                <w:sz w:val="24"/>
              </w:rPr>
              <w:t xml:space="preserve">Being </w:t>
            </w:r>
            <w:r w:rsidRPr="0087588A">
              <w:rPr>
                <w:rFonts w:ascii="Times New Roman"/>
                <w:spacing w:val="-1"/>
                <w:sz w:val="24"/>
              </w:rPr>
              <w:t>Reviewed</w:t>
            </w:r>
            <w:r w:rsidRPr="0087588A">
              <w:rPr>
                <w:rFonts w:ascii="Times New Roman"/>
                <w:sz w:val="24"/>
              </w:rPr>
              <w:t xml:space="preserve"> Date</w:t>
            </w:r>
          </w:p>
        </w:tc>
      </w:tr>
      <w:tr w:rsidR="004C5F9E" w:rsidRPr="0087588A"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3003"/>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Current </w:t>
            </w:r>
            <w:r w:rsidRPr="0087588A">
              <w:rPr>
                <w:rFonts w:ascii="Times New Roman"/>
                <w:spacing w:val="-1"/>
                <w:sz w:val="24"/>
              </w:rPr>
              <w:t>Level</w:t>
            </w:r>
            <w:r w:rsidRPr="0087588A">
              <w:rPr>
                <w:rFonts w:ascii="Times New Roman"/>
                <w:sz w:val="24"/>
              </w:rPr>
              <w:t xml:space="preserve"> of </w:t>
            </w:r>
            <w:r w:rsidRPr="0087588A">
              <w:rPr>
                <w:rFonts w:ascii="Times New Roman"/>
                <w:spacing w:val="-1"/>
                <w:sz w:val="24"/>
              </w:rPr>
              <w:t>Care</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3082"/>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w:t>
            </w:r>
            <w:r w:rsidRPr="0087588A">
              <w:rPr>
                <w:rFonts w:ascii="Times New Roman"/>
                <w:spacing w:val="-1"/>
                <w:sz w:val="24"/>
              </w:rPr>
              <w:t>Attending</w:t>
            </w:r>
            <w:r w:rsidRPr="0087588A">
              <w:rPr>
                <w:rFonts w:ascii="Times New Roman"/>
                <w:sz w:val="24"/>
              </w:rPr>
              <w:t xml:space="preserve"> Physician</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3177"/>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Treating</w:t>
            </w:r>
            <w:r w:rsidRPr="0087588A">
              <w:rPr>
                <w:rFonts w:ascii="Times New Roman"/>
                <w:spacing w:val="-2"/>
                <w:sz w:val="24"/>
              </w:rPr>
              <w:t xml:space="preserve"> </w:t>
            </w:r>
            <w:r w:rsidRPr="0087588A">
              <w:rPr>
                <w:rFonts w:ascii="Times New Roman"/>
                <w:sz w:val="24"/>
              </w:rPr>
              <w:t>Specialty</w:t>
            </w:r>
          </w:p>
        </w:tc>
      </w:tr>
      <w:tr w:rsidR="004C5F9E" w:rsidRPr="0087588A"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right="1"/>
              <w:jc w:val="center"/>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pacing w:val="1"/>
                <w:sz w:val="24"/>
              </w:rPr>
              <w:t xml:space="preserve"> </w:t>
            </w:r>
            <w:r w:rsidRPr="0087588A">
              <w:rPr>
                <w:rFonts w:ascii="Times New Roman"/>
                <w:spacing w:val="-1"/>
                <w:sz w:val="24"/>
              </w:rPr>
              <w:t>Ward</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right="1"/>
              <w:jc w:val="center"/>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w:t>
            </w:r>
            <w:r w:rsidRPr="0087588A">
              <w:rPr>
                <w:rFonts w:ascii="Times New Roman"/>
                <w:spacing w:val="-1"/>
                <w:sz w:val="24"/>
              </w:rPr>
              <w:t>Service</w:t>
            </w:r>
            <w:r w:rsidRPr="0087588A">
              <w:rPr>
                <w:rFonts w:ascii="Times New Roman"/>
                <w:sz w:val="24"/>
              </w:rPr>
              <w:t xml:space="preserve"> Section</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2873"/>
              <w:rPr>
                <w:rFonts w:ascii="Times New Roman" w:eastAsia="Times New Roman" w:hAnsi="Times New Roman" w:cs="Times New Roman"/>
                <w:sz w:val="24"/>
                <w:szCs w:val="24"/>
              </w:rPr>
            </w:pPr>
            <w:r w:rsidRPr="0087588A">
              <w:rPr>
                <w:rFonts w:ascii="Times New Roman"/>
                <w:spacing w:val="-1"/>
                <w:sz w:val="24"/>
              </w:rPr>
              <w:t>Working</w:t>
            </w:r>
            <w:r w:rsidRPr="0087588A">
              <w:rPr>
                <w:rFonts w:ascii="Times New Roman"/>
                <w:sz w:val="24"/>
              </w:rPr>
              <w:t xml:space="preserve"> with </w:t>
            </w:r>
            <w:r w:rsidRPr="0087588A">
              <w:rPr>
                <w:rFonts w:ascii="Times New Roman"/>
                <w:spacing w:val="-1"/>
                <w:sz w:val="24"/>
              </w:rPr>
              <w:t>Admission</w:t>
            </w:r>
            <w:r w:rsidRPr="0087588A">
              <w:rPr>
                <w:rFonts w:ascii="Times New Roman"/>
                <w:sz w:val="24"/>
              </w:rPr>
              <w:t xml:space="preserve"> Review Types</w:t>
            </w:r>
          </w:p>
        </w:tc>
      </w:tr>
      <w:tr w:rsidR="004C5F9E" w:rsidRPr="0087588A"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3153"/>
              <w:rPr>
                <w:rFonts w:ascii="Times New Roman" w:eastAsia="Times New Roman" w:hAnsi="Times New Roman" w:cs="Times New Roman"/>
                <w:sz w:val="24"/>
                <w:szCs w:val="24"/>
              </w:rPr>
            </w:pPr>
            <w:r w:rsidRPr="0087588A">
              <w:rPr>
                <w:rFonts w:ascii="Times New Roman"/>
                <w:spacing w:val="-1"/>
                <w:sz w:val="24"/>
              </w:rPr>
              <w:t>Working</w:t>
            </w:r>
            <w:r w:rsidRPr="0087588A">
              <w:rPr>
                <w:rFonts w:ascii="Times New Roman"/>
                <w:sz w:val="24"/>
              </w:rPr>
              <w:t xml:space="preserve"> with </w:t>
            </w:r>
            <w:r w:rsidRPr="0087588A">
              <w:rPr>
                <w:rFonts w:ascii="Times New Roman"/>
                <w:spacing w:val="-1"/>
                <w:sz w:val="24"/>
              </w:rPr>
              <w:t>Admission</w:t>
            </w:r>
            <w:r w:rsidRPr="0087588A">
              <w:rPr>
                <w:rFonts w:ascii="Times New Roman"/>
                <w:sz w:val="24"/>
              </w:rPr>
              <w:t xml:space="preserve"> Sources</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jc w:val="center"/>
              <w:rPr>
                <w:rFonts w:ascii="Times New Roman" w:eastAsia="Times New Roman" w:hAnsi="Times New Roman" w:cs="Times New Roman"/>
                <w:sz w:val="24"/>
                <w:szCs w:val="24"/>
              </w:rPr>
            </w:pPr>
            <w:r w:rsidRPr="0087588A">
              <w:rPr>
                <w:rFonts w:ascii="Times New Roman"/>
                <w:sz w:val="24"/>
              </w:rPr>
              <w:t xml:space="preserve">Add </w:t>
            </w:r>
            <w:r w:rsidRPr="0087588A">
              <w:rPr>
                <w:rFonts w:ascii="Times New Roman"/>
                <w:spacing w:val="-1"/>
                <w:sz w:val="24"/>
              </w:rPr>
              <w:t>Reviewer</w:t>
            </w:r>
            <w:r w:rsidRPr="0087588A">
              <w:rPr>
                <w:rFonts w:ascii="Times New Roman"/>
                <w:sz w:val="24"/>
              </w:rPr>
              <w:t xml:space="preserve"> </w:t>
            </w:r>
            <w:r w:rsidRPr="0087588A">
              <w:rPr>
                <w:rFonts w:ascii="Times New Roman"/>
                <w:spacing w:val="-1"/>
                <w:sz w:val="24"/>
              </w:rPr>
              <w:t>Comments</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jc w:val="center"/>
              <w:rPr>
                <w:rFonts w:ascii="Times New Roman" w:eastAsia="Times New Roman" w:hAnsi="Times New Roman" w:cs="Times New Roman"/>
                <w:sz w:val="24"/>
                <w:szCs w:val="24"/>
              </w:rPr>
            </w:pPr>
            <w:r w:rsidRPr="0087588A">
              <w:rPr>
                <w:rFonts w:ascii="Times New Roman"/>
                <w:sz w:val="24"/>
              </w:rPr>
              <w:t xml:space="preserve">Select </w:t>
            </w:r>
            <w:r w:rsidRPr="0087588A">
              <w:rPr>
                <w:rFonts w:ascii="Times New Roman"/>
                <w:spacing w:val="-1"/>
                <w:sz w:val="24"/>
              </w:rPr>
              <w:t xml:space="preserve">Stay </w:t>
            </w:r>
            <w:r w:rsidRPr="0087588A">
              <w:rPr>
                <w:rFonts w:ascii="Times New Roman"/>
                <w:sz w:val="24"/>
              </w:rPr>
              <w:t>Reasons</w:t>
            </w:r>
          </w:p>
        </w:tc>
      </w:tr>
      <w:tr w:rsidR="004C5F9E" w:rsidRPr="0087588A"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1619"/>
              <w:rPr>
                <w:rFonts w:ascii="Times New Roman" w:eastAsia="Times New Roman" w:hAnsi="Times New Roman" w:cs="Times New Roman"/>
                <w:sz w:val="24"/>
                <w:szCs w:val="24"/>
              </w:rPr>
            </w:pPr>
            <w:r w:rsidRPr="0087588A">
              <w:rPr>
                <w:rFonts w:ascii="Times New Roman"/>
                <w:sz w:val="24"/>
              </w:rPr>
              <w:t xml:space="preserve">Assign a Physician </w:t>
            </w:r>
            <w:r w:rsidRPr="0087588A">
              <w:rPr>
                <w:rFonts w:ascii="Times New Roman"/>
                <w:spacing w:val="-1"/>
                <w:sz w:val="24"/>
              </w:rPr>
              <w:t>Advisor</w:t>
            </w:r>
            <w:r w:rsidRPr="0087588A">
              <w:rPr>
                <w:rFonts w:ascii="Times New Roman"/>
                <w:sz w:val="24"/>
              </w:rPr>
              <w:t xml:space="preserve"> to a </w:t>
            </w:r>
            <w:r w:rsidRPr="0087588A">
              <w:rPr>
                <w:rFonts w:ascii="Times New Roman"/>
                <w:spacing w:val="-1"/>
                <w:sz w:val="24"/>
              </w:rPr>
              <w:t xml:space="preserve">Review </w:t>
            </w:r>
            <w:r w:rsidRPr="0087588A">
              <w:rPr>
                <w:rFonts w:ascii="Times New Roman"/>
                <w:sz w:val="24"/>
              </w:rPr>
              <w:t>that has</w:t>
            </w:r>
            <w:r w:rsidRPr="0087588A">
              <w:rPr>
                <w:rFonts w:ascii="Times New Roman"/>
                <w:spacing w:val="-1"/>
                <w:sz w:val="24"/>
              </w:rPr>
              <w:t xml:space="preserve"> </w:t>
            </w:r>
            <w:r w:rsidRPr="0087588A">
              <w:rPr>
                <w:rFonts w:ascii="Times New Roman"/>
                <w:sz w:val="24"/>
              </w:rPr>
              <w:t xml:space="preserve">Not Met </w:t>
            </w:r>
            <w:r w:rsidRPr="0087588A">
              <w:rPr>
                <w:rFonts w:ascii="Times New Roman"/>
                <w:spacing w:val="-1"/>
                <w:sz w:val="24"/>
              </w:rPr>
              <w:t>Criteria</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2995"/>
              <w:rPr>
                <w:rFonts w:ascii="Times New Roman" w:eastAsia="Times New Roman" w:hAnsi="Times New Roman" w:cs="Times New Roman"/>
                <w:sz w:val="24"/>
                <w:szCs w:val="24"/>
              </w:rPr>
            </w:pPr>
            <w:r w:rsidRPr="0087588A">
              <w:rPr>
                <w:rFonts w:ascii="Times New Roman"/>
                <w:sz w:val="24"/>
              </w:rPr>
              <w:t xml:space="preserve">Change Next Review </w:t>
            </w:r>
            <w:r w:rsidRPr="0087588A">
              <w:rPr>
                <w:rFonts w:ascii="Times New Roman"/>
                <w:spacing w:val="-1"/>
                <w:sz w:val="24"/>
              </w:rPr>
              <w:t>Reminder</w:t>
            </w:r>
            <w:r w:rsidRPr="0087588A">
              <w:rPr>
                <w:rFonts w:ascii="Times New Roman"/>
                <w:sz w:val="24"/>
              </w:rPr>
              <w:t xml:space="preserve"> Date</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3049"/>
              <w:rPr>
                <w:rFonts w:ascii="Times New Roman" w:eastAsia="Times New Roman" w:hAnsi="Times New Roman" w:cs="Times New Roman"/>
                <w:sz w:val="24"/>
                <w:szCs w:val="24"/>
              </w:rPr>
            </w:pPr>
            <w:r w:rsidRPr="0087588A">
              <w:rPr>
                <w:rFonts w:ascii="Times New Roman"/>
                <w:sz w:val="24"/>
              </w:rPr>
              <w:t>Indicate no</w:t>
            </w:r>
            <w:r w:rsidRPr="0087588A">
              <w:rPr>
                <w:rFonts w:ascii="Times New Roman"/>
                <w:spacing w:val="-2"/>
                <w:sz w:val="24"/>
              </w:rPr>
              <w:t xml:space="preserve"> </w:t>
            </w:r>
            <w:r w:rsidRPr="0087588A">
              <w:rPr>
                <w:rFonts w:ascii="Times New Roman"/>
                <w:sz w:val="24"/>
              </w:rPr>
              <w:t xml:space="preserve">more </w:t>
            </w:r>
            <w:r w:rsidRPr="0087588A">
              <w:rPr>
                <w:rFonts w:ascii="Times New Roman"/>
                <w:spacing w:val="-1"/>
                <w:sz w:val="24"/>
              </w:rPr>
              <w:t>Reviews</w:t>
            </w:r>
            <w:r w:rsidRPr="0087588A">
              <w:rPr>
                <w:rFonts w:ascii="Times New Roman"/>
                <w:sz w:val="24"/>
              </w:rPr>
              <w:t xml:space="preserve"> on a Stay</w:t>
            </w:r>
          </w:p>
        </w:tc>
      </w:tr>
    </w:tbl>
    <w:p w:rsidR="004C5F9E" w:rsidRPr="0087588A" w:rsidRDefault="004C5F9E" w:rsidP="006F5CF0">
      <w:pPr>
        <w:jc w:val="center"/>
      </w:pPr>
    </w:p>
    <w:tbl>
      <w:tblPr>
        <w:tblW w:w="0" w:type="auto"/>
        <w:tblInd w:w="106" w:type="dxa"/>
        <w:tblLayout w:type="fixed"/>
        <w:tblCellMar>
          <w:left w:w="0" w:type="dxa"/>
          <w:right w:w="0" w:type="dxa"/>
        </w:tblCellMar>
        <w:tblLook w:val="01E0" w:firstRow="1" w:lastRow="1" w:firstColumn="1" w:lastColumn="1" w:noHBand="0" w:noVBand="0"/>
      </w:tblPr>
      <w:tblGrid>
        <w:gridCol w:w="8960"/>
      </w:tblGrid>
      <w:tr w:rsidR="004C5F9E" w:rsidRPr="0087588A" w:rsidTr="00A1539B">
        <w:trPr>
          <w:trHeight w:hRule="exact" w:val="379"/>
          <w:tblHeader/>
        </w:trPr>
        <w:tc>
          <w:tcPr>
            <w:tcW w:w="8960" w:type="dxa"/>
            <w:tcBorders>
              <w:top w:val="single" w:sz="5" w:space="0" w:color="000000"/>
              <w:left w:val="single" w:sz="5" w:space="0" w:color="000000"/>
              <w:bottom w:val="single" w:sz="5" w:space="0" w:color="000000"/>
              <w:right w:val="single" w:sz="5" w:space="0" w:color="000000"/>
            </w:tcBorders>
            <w:shd w:val="clear" w:color="auto" w:fill="E6E6E6"/>
          </w:tcPr>
          <w:p w:rsidR="004C5F9E" w:rsidRPr="0087588A" w:rsidRDefault="004C5F9E" w:rsidP="004C5F9E">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2650"/>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w:t>
            </w:r>
            <w:r w:rsidRPr="0087588A">
              <w:rPr>
                <w:rFonts w:ascii="Times New Roman"/>
                <w:spacing w:val="-1"/>
                <w:sz w:val="24"/>
              </w:rPr>
              <w:t>Recommended</w:t>
            </w:r>
            <w:r w:rsidRPr="0087588A">
              <w:rPr>
                <w:rFonts w:ascii="Times New Roman"/>
                <w:sz w:val="24"/>
              </w:rPr>
              <w:t xml:space="preserve"> Level of</w:t>
            </w:r>
            <w:r w:rsidRPr="0087588A">
              <w:rPr>
                <w:rFonts w:ascii="Times New Roman"/>
                <w:spacing w:val="-1"/>
                <w:sz w:val="24"/>
              </w:rPr>
              <w:t xml:space="preserve"> </w:t>
            </w:r>
            <w:r w:rsidRPr="0087588A">
              <w:rPr>
                <w:rFonts w:ascii="Times New Roman"/>
                <w:sz w:val="24"/>
              </w:rPr>
              <w:t>Care</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2209"/>
              <w:rPr>
                <w:rFonts w:ascii="Times New Roman" w:eastAsia="Times New Roman" w:hAnsi="Times New Roman" w:cs="Times New Roman"/>
                <w:sz w:val="24"/>
                <w:szCs w:val="24"/>
              </w:rPr>
            </w:pPr>
            <w:r w:rsidRPr="0087588A">
              <w:rPr>
                <w:rFonts w:ascii="Times New Roman"/>
                <w:sz w:val="24"/>
              </w:rPr>
              <w:t>Indicate an</w:t>
            </w:r>
            <w:r w:rsidRPr="0087588A">
              <w:rPr>
                <w:rFonts w:ascii="Times New Roman"/>
                <w:spacing w:val="-1"/>
                <w:sz w:val="24"/>
              </w:rPr>
              <w:t xml:space="preserve"> Unscheduled</w:t>
            </w:r>
            <w:r w:rsidRPr="0087588A">
              <w:rPr>
                <w:rFonts w:ascii="Times New Roman"/>
                <w:sz w:val="24"/>
              </w:rPr>
              <w:t xml:space="preserve"> </w:t>
            </w:r>
            <w:r w:rsidRPr="0087588A">
              <w:rPr>
                <w:rFonts w:ascii="Times New Roman"/>
                <w:spacing w:val="-1"/>
                <w:sz w:val="24"/>
              </w:rPr>
              <w:t>Readmission</w:t>
            </w:r>
            <w:r w:rsidRPr="0087588A">
              <w:rPr>
                <w:rFonts w:ascii="Times New Roman"/>
                <w:sz w:val="24"/>
              </w:rPr>
              <w:t xml:space="preserve"> within 30 days</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right="1"/>
              <w:jc w:val="center"/>
              <w:rPr>
                <w:rFonts w:ascii="Times New Roman" w:eastAsia="Times New Roman" w:hAnsi="Times New Roman" w:cs="Times New Roman"/>
                <w:sz w:val="24"/>
                <w:szCs w:val="24"/>
              </w:rPr>
            </w:pPr>
            <w:r w:rsidRPr="0087588A">
              <w:rPr>
                <w:rFonts w:ascii="Times New Roman" w:eastAsia="Times New Roman" w:hAnsi="Times New Roman" w:cs="Times New Roman"/>
                <w:sz w:val="24"/>
                <w:szCs w:val="24"/>
              </w:rPr>
              <w:t>Show</w:t>
            </w:r>
            <w:r w:rsidRPr="0087588A">
              <w:rPr>
                <w:rFonts w:ascii="Times New Roman" w:eastAsia="Times New Roman" w:hAnsi="Times New Roman" w:cs="Times New Roman"/>
                <w:spacing w:val="-1"/>
                <w:sz w:val="24"/>
                <w:szCs w:val="24"/>
              </w:rPr>
              <w:t xml:space="preserve"> </w:t>
            </w:r>
            <w:r w:rsidRPr="0087588A">
              <w:rPr>
                <w:rFonts w:ascii="Times New Roman" w:eastAsia="Times New Roman" w:hAnsi="Times New Roman" w:cs="Times New Roman"/>
                <w:sz w:val="24"/>
                <w:szCs w:val="24"/>
              </w:rPr>
              <w:t>a Patient’s</w:t>
            </w:r>
            <w:r w:rsidRPr="0087588A">
              <w:rPr>
                <w:rFonts w:ascii="Times New Roman" w:eastAsia="Times New Roman" w:hAnsi="Times New Roman" w:cs="Times New Roman"/>
                <w:spacing w:val="1"/>
                <w:sz w:val="24"/>
                <w:szCs w:val="24"/>
              </w:rPr>
              <w:t xml:space="preserve"> </w:t>
            </w:r>
            <w:r w:rsidRPr="0087588A">
              <w:rPr>
                <w:rFonts w:ascii="Times New Roman" w:eastAsia="Times New Roman" w:hAnsi="Times New Roman" w:cs="Times New Roman"/>
                <w:spacing w:val="-1"/>
                <w:sz w:val="24"/>
                <w:szCs w:val="24"/>
              </w:rPr>
              <w:t>Reviews</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 xml:space="preserve">Copy a </w:t>
            </w:r>
            <w:r w:rsidRPr="0087588A">
              <w:rPr>
                <w:rFonts w:ascii="Times New Roman"/>
                <w:spacing w:val="-1"/>
                <w:sz w:val="24"/>
              </w:rPr>
              <w:t>Review</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right="1"/>
              <w:jc w:val="center"/>
              <w:rPr>
                <w:rFonts w:ascii="Times New Roman" w:eastAsia="Times New Roman" w:hAnsi="Times New Roman" w:cs="Times New Roman"/>
                <w:sz w:val="24"/>
                <w:szCs w:val="24"/>
              </w:rPr>
            </w:pPr>
            <w:r w:rsidRPr="0087588A">
              <w:rPr>
                <w:rFonts w:ascii="Times New Roman"/>
                <w:sz w:val="24"/>
              </w:rPr>
              <w:lastRenderedPageBreak/>
              <w:t xml:space="preserve">View </w:t>
            </w:r>
            <w:r w:rsidR="004D298C" w:rsidRPr="0087588A">
              <w:rPr>
                <w:rFonts w:ascii="Times New Roman"/>
                <w:spacing w:val="-1"/>
                <w:sz w:val="24"/>
              </w:rPr>
              <w:t>CERMe</w:t>
            </w:r>
            <w:r w:rsidRPr="0087588A">
              <w:rPr>
                <w:rFonts w:ascii="Times New Roman"/>
                <w:sz w:val="24"/>
              </w:rPr>
              <w:t xml:space="preserve"> </w:t>
            </w:r>
            <w:r w:rsidRPr="0087588A">
              <w:rPr>
                <w:rFonts w:ascii="Times New Roman"/>
                <w:spacing w:val="-1"/>
                <w:sz w:val="24"/>
              </w:rPr>
              <w:t>Review</w:t>
            </w:r>
            <w:r w:rsidRPr="0087588A">
              <w:rPr>
                <w:rFonts w:ascii="Times New Roman"/>
                <w:sz w:val="24"/>
              </w:rPr>
              <w:t xml:space="preserve"> Text</w:t>
            </w:r>
          </w:p>
        </w:tc>
      </w:tr>
      <w:tr w:rsidR="004C5F9E" w:rsidRPr="0087588A" w:rsidTr="00A1539B">
        <w:trPr>
          <w:trHeight w:hRule="exact" w:val="421"/>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right="1"/>
              <w:jc w:val="center"/>
              <w:rPr>
                <w:rFonts w:ascii="Times New Roman" w:eastAsia="Times New Roman" w:hAnsi="Times New Roman" w:cs="Times New Roman"/>
                <w:sz w:val="24"/>
                <w:szCs w:val="24"/>
              </w:rPr>
            </w:pPr>
            <w:r w:rsidRPr="0087588A">
              <w:rPr>
                <w:rFonts w:ascii="Times New Roman"/>
                <w:sz w:val="24"/>
              </w:rPr>
              <w:t xml:space="preserve">Add Custom </w:t>
            </w:r>
            <w:r w:rsidRPr="0087588A">
              <w:rPr>
                <w:rFonts w:ascii="Times New Roman"/>
                <w:spacing w:val="-1"/>
                <w:sz w:val="24"/>
              </w:rPr>
              <w:t>Notes</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jc w:val="center"/>
              <w:rPr>
                <w:rFonts w:ascii="Times New Roman" w:eastAsia="Times New Roman" w:hAnsi="Times New Roman" w:cs="Times New Roman"/>
                <w:sz w:val="24"/>
                <w:szCs w:val="24"/>
              </w:rPr>
            </w:pPr>
            <w:r w:rsidRPr="0087588A">
              <w:rPr>
                <w:rFonts w:ascii="Times New Roman"/>
                <w:sz w:val="24"/>
              </w:rPr>
              <w:t xml:space="preserve">Save and Lock a Final </w:t>
            </w:r>
            <w:r w:rsidRPr="0087588A">
              <w:rPr>
                <w:rFonts w:ascii="Times New Roman"/>
                <w:spacing w:val="-1"/>
                <w:sz w:val="24"/>
              </w:rPr>
              <w:t>Review</w:t>
            </w:r>
          </w:p>
        </w:tc>
      </w:tr>
      <w:tr w:rsidR="004C5F9E" w:rsidRPr="0087588A" w:rsidTr="00A1539B">
        <w:trPr>
          <w:trHeight w:hRule="exact" w:val="421"/>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jc w:val="center"/>
              <w:rPr>
                <w:rFonts w:ascii="Times New Roman" w:eastAsia="Times New Roman" w:hAnsi="Times New Roman" w:cs="Times New Roman"/>
                <w:sz w:val="24"/>
                <w:szCs w:val="24"/>
              </w:rPr>
            </w:pPr>
            <w:r w:rsidRPr="0087588A">
              <w:rPr>
                <w:rFonts w:ascii="Times New Roman"/>
                <w:sz w:val="24"/>
              </w:rPr>
              <w:t xml:space="preserve">Add an </w:t>
            </w:r>
            <w:r w:rsidRPr="0087588A">
              <w:rPr>
                <w:rFonts w:ascii="Times New Roman"/>
                <w:spacing w:val="-1"/>
                <w:sz w:val="24"/>
              </w:rPr>
              <w:t>Admitting</w:t>
            </w:r>
            <w:r w:rsidRPr="0087588A">
              <w:rPr>
                <w:rFonts w:ascii="Times New Roman"/>
                <w:sz w:val="24"/>
              </w:rPr>
              <w:t xml:space="preserve"> Physician</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2127"/>
              <w:rPr>
                <w:rFonts w:ascii="Times New Roman" w:eastAsia="Times New Roman" w:hAnsi="Times New Roman" w:cs="Times New Roman"/>
                <w:sz w:val="24"/>
                <w:szCs w:val="24"/>
              </w:rPr>
            </w:pPr>
            <w:r w:rsidRPr="0087588A">
              <w:rPr>
                <w:rFonts w:ascii="Times New Roman"/>
                <w:spacing w:val="-1"/>
                <w:sz w:val="24"/>
              </w:rPr>
              <w:t>Days</w:t>
            </w:r>
            <w:r w:rsidRPr="0087588A">
              <w:rPr>
                <w:rFonts w:ascii="Times New Roman"/>
                <w:sz w:val="24"/>
              </w:rPr>
              <w:t xml:space="preserve"> Since</w:t>
            </w:r>
            <w:r w:rsidRPr="0087588A">
              <w:rPr>
                <w:rFonts w:ascii="Times New Roman"/>
                <w:spacing w:val="-1"/>
                <w:sz w:val="24"/>
              </w:rPr>
              <w:t xml:space="preserve"> </w:t>
            </w:r>
            <w:r w:rsidRPr="0087588A">
              <w:rPr>
                <w:rFonts w:ascii="Times New Roman"/>
                <w:sz w:val="24"/>
              </w:rPr>
              <w:t>Last VA</w:t>
            </w:r>
            <w:r w:rsidRPr="0087588A">
              <w:rPr>
                <w:rFonts w:ascii="Times New Roman"/>
                <w:spacing w:val="-1"/>
                <w:sz w:val="24"/>
              </w:rPr>
              <w:t xml:space="preserve"> </w:t>
            </w:r>
            <w:r w:rsidRPr="0087588A">
              <w:rPr>
                <w:rFonts w:ascii="Times New Roman"/>
                <w:sz w:val="24"/>
              </w:rPr>
              <w:t>Acute Care</w:t>
            </w:r>
            <w:r w:rsidRPr="0087588A">
              <w:rPr>
                <w:rFonts w:ascii="Times New Roman"/>
                <w:spacing w:val="1"/>
                <w:sz w:val="24"/>
              </w:rPr>
              <w:t xml:space="preserve"> </w:t>
            </w:r>
            <w:r w:rsidRPr="0087588A">
              <w:rPr>
                <w:rFonts w:ascii="Times New Roman"/>
                <w:spacing w:val="-1"/>
                <w:sz w:val="24"/>
              </w:rPr>
              <w:t>Discharge</w:t>
            </w:r>
            <w:r w:rsidRPr="0087588A">
              <w:rPr>
                <w:rFonts w:ascii="Times New Roman"/>
                <w:sz w:val="24"/>
              </w:rPr>
              <w:t xml:space="preserve"> </w:t>
            </w:r>
            <w:r w:rsidRPr="0087588A">
              <w:rPr>
                <w:rFonts w:ascii="Times New Roman"/>
                <w:spacing w:val="-1"/>
                <w:sz w:val="24"/>
              </w:rPr>
              <w:t>Calculation</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2127"/>
              <w:rPr>
                <w:rFonts w:ascii="Times New Roman"/>
                <w:spacing w:val="-1"/>
                <w:sz w:val="24"/>
              </w:rPr>
            </w:pPr>
            <w:r w:rsidRPr="0087588A">
              <w:rPr>
                <w:rFonts w:ascii="Times New Roman"/>
                <w:spacing w:val="-1"/>
                <w:sz w:val="24"/>
              </w:rPr>
              <w:t xml:space="preserve">                 Enter Criteria Not Met Elaboration</w:t>
            </w:r>
          </w:p>
        </w:tc>
      </w:tr>
    </w:tbl>
    <w:p w:rsidR="004C5F9E" w:rsidRPr="0087588A" w:rsidRDefault="004C5F9E" w:rsidP="004C5F9E">
      <w:pPr>
        <w:pStyle w:val="Heading2"/>
      </w:pPr>
      <w:bookmarkStart w:id="962" w:name="_Toc479676114"/>
      <w:bookmarkStart w:id="963" w:name="_Toc479631849"/>
      <w:bookmarkStart w:id="964" w:name="_Toc499543818"/>
      <w:r w:rsidRPr="0087588A">
        <w:t>Selecting the Day Being Reviewed Date</w:t>
      </w:r>
      <w:bookmarkEnd w:id="962"/>
      <w:bookmarkEnd w:id="963"/>
      <w:bookmarkEnd w:id="964"/>
      <w:r w:rsidR="00D306EB" w:rsidRPr="0087588A">
        <w:fldChar w:fldCharType="begin"/>
      </w:r>
      <w:r w:rsidR="00D306EB" w:rsidRPr="0087588A">
        <w:instrText xml:space="preserve"> XE "</w:instrText>
      </w:r>
      <w:r w:rsidR="00D306EB" w:rsidRPr="0087588A">
        <w:rPr>
          <w:sz w:val="20"/>
        </w:rPr>
        <w:instrText xml:space="preserve">Day </w:instrText>
      </w:r>
      <w:r w:rsidR="00D306EB" w:rsidRPr="0087588A">
        <w:rPr>
          <w:spacing w:val="-1"/>
          <w:sz w:val="20"/>
        </w:rPr>
        <w:instrText>Being</w:instrText>
      </w:r>
      <w:r w:rsidR="00D306EB" w:rsidRPr="0087588A">
        <w:rPr>
          <w:sz w:val="20"/>
        </w:rPr>
        <w:instrText xml:space="preserve"> </w:instrText>
      </w:r>
      <w:r w:rsidR="00D306EB" w:rsidRPr="0087588A">
        <w:rPr>
          <w:spacing w:val="-1"/>
          <w:sz w:val="20"/>
        </w:rPr>
        <w:instrText>Reviewed</w:instrText>
      </w:r>
      <w:r w:rsidR="00D306EB" w:rsidRPr="0087588A">
        <w:rPr>
          <w:sz w:val="20"/>
        </w:rPr>
        <w:instrText xml:space="preserve"> Date</w:instrText>
      </w:r>
      <w:r w:rsidR="00D306EB" w:rsidRPr="0087588A">
        <w:instrText xml:space="preserve">" \i </w:instrText>
      </w:r>
      <w:r w:rsidR="00D306EB" w:rsidRPr="0087588A">
        <w:fldChar w:fldCharType="end"/>
      </w:r>
    </w:p>
    <w:p w:rsidR="004C5F9E" w:rsidRPr="0087588A" w:rsidRDefault="004C5F9E" w:rsidP="00101077">
      <w:pPr>
        <w:pStyle w:val="BodyText"/>
        <w:rPr>
          <w:szCs w:val="24"/>
        </w:rPr>
      </w:pPr>
      <w:r w:rsidRPr="0087588A">
        <w:rPr>
          <w:szCs w:val="24"/>
        </w:rPr>
        <w:t>When the Primary Review Summary</w:t>
      </w:r>
      <w:r w:rsidR="00D306EB" w:rsidRPr="0087588A">
        <w:rPr>
          <w:szCs w:val="24"/>
        </w:rPr>
        <w:fldChar w:fldCharType="begin"/>
      </w:r>
      <w:r w:rsidR="00D306EB" w:rsidRPr="0087588A">
        <w:instrText xml:space="preserve"> XE "</w:instrText>
      </w:r>
      <w:r w:rsidR="00D306EB" w:rsidRPr="0087588A">
        <w:rPr>
          <w:spacing w:val="-1"/>
          <w:sz w:val="20"/>
        </w:rPr>
        <w:instrText>Primary</w:instrText>
      </w:r>
      <w:r w:rsidR="00D306EB" w:rsidRPr="0087588A">
        <w:rPr>
          <w:sz w:val="20"/>
        </w:rPr>
        <w:instrText xml:space="preserve"> </w:instrText>
      </w:r>
      <w:r w:rsidR="00D306EB" w:rsidRPr="0087588A">
        <w:rPr>
          <w:spacing w:val="-1"/>
          <w:sz w:val="20"/>
        </w:rPr>
        <w:instrText>Review</w:instrText>
      </w:r>
      <w:r w:rsidR="00D306EB" w:rsidRPr="0087588A">
        <w:rPr>
          <w:sz w:val="20"/>
        </w:rPr>
        <w:instrText xml:space="preserve"> </w:instrText>
      </w:r>
      <w:r w:rsidR="00D306EB" w:rsidRPr="0087588A">
        <w:rPr>
          <w:spacing w:val="-1"/>
          <w:sz w:val="20"/>
        </w:rPr>
        <w:instrText>Summary</w:instrText>
      </w:r>
      <w:r w:rsidR="00D306EB" w:rsidRPr="0087588A">
        <w:instrText xml:space="preserve">" </w:instrText>
      </w:r>
      <w:r w:rsidR="00D306EB" w:rsidRPr="0087588A">
        <w:rPr>
          <w:szCs w:val="24"/>
        </w:rPr>
        <w:fldChar w:fldCharType="end"/>
      </w:r>
      <w:r w:rsidRPr="0087588A">
        <w:rPr>
          <w:szCs w:val="24"/>
        </w:rPr>
        <w:t xml:space="preserve"> screen opens, you will need to select a Day Being Reviewed date</w:t>
      </w:r>
      <w:r w:rsidR="00142944" w:rsidRPr="0087588A">
        <w:rPr>
          <w:szCs w:val="24"/>
        </w:rPr>
        <w:t xml:space="preserve">. </w:t>
      </w:r>
      <w:r w:rsidRPr="0087588A">
        <w:rPr>
          <w:szCs w:val="24"/>
        </w:rPr>
        <w:t>This calendar feature is located below the Admit Date field and above the Review Type field. If you selected the review from the “Reviews from Currently Selected Stays” list on the Patient History page, the review date will be pre-populated.</w:t>
      </w:r>
    </w:p>
    <w:p w:rsidR="004C5F9E" w:rsidRPr="0087588A" w:rsidRDefault="004C5F9E" w:rsidP="000443F5">
      <w:pPr>
        <w:pStyle w:val="Heading4"/>
        <w:widowControl w:val="0"/>
        <w:tabs>
          <w:tab w:val="clear" w:pos="2394"/>
        </w:tabs>
        <w:spacing w:before="120" w:after="0"/>
        <w:ind w:left="864"/>
      </w:pPr>
      <w:bookmarkStart w:id="965" w:name="_Toc479676115"/>
      <w:bookmarkStart w:id="966" w:name="_Toc479631850"/>
      <w:bookmarkStart w:id="967" w:name="_Toc499543819"/>
      <w:r w:rsidRPr="0087588A">
        <w:t>To select the Day Being Reviewed date</w:t>
      </w:r>
      <w:bookmarkEnd w:id="965"/>
      <w:bookmarkEnd w:id="966"/>
      <w:bookmarkEnd w:id="967"/>
    </w:p>
    <w:p w:rsidR="004C5F9E" w:rsidRPr="0087588A" w:rsidRDefault="004C5F9E" w:rsidP="004C5F9E">
      <w:pPr>
        <w:pStyle w:val="BodyText"/>
        <w:tabs>
          <w:tab w:val="left" w:pos="2021"/>
        </w:tabs>
        <w:ind w:left="720" w:right="339"/>
      </w:pPr>
      <w:r w:rsidRPr="0087588A">
        <w:rPr>
          <w:i/>
        </w:rPr>
        <w:t xml:space="preserve">Click </w:t>
      </w:r>
      <w:r w:rsidRPr="0087588A">
        <w:t xml:space="preserve">on </w:t>
      </w:r>
      <w:r w:rsidRPr="0087588A">
        <w:rPr>
          <w:spacing w:val="-1"/>
        </w:rPr>
        <w:t xml:space="preserve">the </w:t>
      </w:r>
      <w:r w:rsidRPr="0087588A">
        <w:t>dropdown box beside</w:t>
      </w:r>
      <w:r w:rsidRPr="0087588A">
        <w:rPr>
          <w:spacing w:val="-1"/>
        </w:rPr>
        <w:t xml:space="preserve"> the</w:t>
      </w:r>
      <w:r w:rsidRPr="0087588A">
        <w:t xml:space="preserve"> Calendar icon</w:t>
      </w:r>
      <w:r w:rsidRPr="0087588A">
        <w:rPr>
          <w:spacing w:val="-1"/>
        </w:rPr>
        <w:t xml:space="preserve"> </w:t>
      </w:r>
      <w:r w:rsidRPr="0087588A">
        <w:t xml:space="preserve">and </w:t>
      </w:r>
      <w:r w:rsidRPr="0087588A">
        <w:rPr>
          <w:spacing w:val="-1"/>
        </w:rPr>
        <w:t>select</w:t>
      </w:r>
      <w:r w:rsidRPr="0087588A">
        <w:t xml:space="preserve"> </w:t>
      </w:r>
      <w:r w:rsidRPr="0087588A">
        <w:rPr>
          <w:spacing w:val="-1"/>
        </w:rPr>
        <w:t>the stay date you are reviewing. This should not be the discharge date since reviews should not be entered for the discharge date.</w:t>
      </w:r>
    </w:p>
    <w:p w:rsidR="004C5F9E" w:rsidRPr="0087588A" w:rsidRDefault="004C5F9E" w:rsidP="004C5F9E">
      <w:pPr>
        <w:spacing w:line="200" w:lineRule="atLeast"/>
        <w:ind w:left="3990"/>
        <w:rPr>
          <w:sz w:val="20"/>
          <w:szCs w:val="20"/>
        </w:rPr>
      </w:pPr>
      <w:r w:rsidRPr="0087588A">
        <w:rPr>
          <w:noProof/>
          <w:sz w:val="20"/>
          <w:szCs w:val="20"/>
        </w:rPr>
        <mc:AlternateContent>
          <mc:Choice Requires="wpg">
            <w:drawing>
              <wp:inline distT="0" distB="0" distL="0" distR="0" wp14:anchorId="56D9C851" wp14:editId="7BE6B166">
                <wp:extent cx="1047750" cy="876300"/>
                <wp:effectExtent l="0" t="0" r="19050" b="19050"/>
                <wp:docPr id="912" name="Group 529" descr="Calendar" title="Calend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0" cy="876300"/>
                          <a:chOff x="0" y="0"/>
                          <a:chExt cx="1805" cy="1625"/>
                        </a:xfrm>
                      </wpg:grpSpPr>
                      <pic:pic xmlns:pic="http://schemas.openxmlformats.org/drawingml/2006/picture">
                        <pic:nvPicPr>
                          <pic:cNvPr id="913" name="Picture 532" descr="Calendar" title="Calenda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0" y="10"/>
                            <a:ext cx="1785"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4" name="Group 530"/>
                        <wpg:cNvGrpSpPr>
                          <a:grpSpLocks/>
                        </wpg:cNvGrpSpPr>
                        <wpg:grpSpPr bwMode="auto">
                          <a:xfrm>
                            <a:off x="5" y="5"/>
                            <a:ext cx="1795" cy="1615"/>
                            <a:chOff x="5" y="5"/>
                            <a:chExt cx="1795" cy="1615"/>
                          </a:xfrm>
                        </wpg:grpSpPr>
                        <wps:wsp>
                          <wps:cNvPr id="915" name="Freeform 531"/>
                          <wps:cNvSpPr>
                            <a:spLocks/>
                          </wps:cNvSpPr>
                          <wps:spPr bwMode="auto">
                            <a:xfrm>
                              <a:off x="5" y="5"/>
                              <a:ext cx="1795" cy="1615"/>
                            </a:xfrm>
                            <a:custGeom>
                              <a:avLst/>
                              <a:gdLst>
                                <a:gd name="T0" fmla="+- 0 5 5"/>
                                <a:gd name="T1" fmla="*/ T0 w 1795"/>
                                <a:gd name="T2" fmla="+- 0 1620 5"/>
                                <a:gd name="T3" fmla="*/ 1620 h 1615"/>
                                <a:gd name="T4" fmla="+- 0 1800 5"/>
                                <a:gd name="T5" fmla="*/ T4 w 1795"/>
                                <a:gd name="T6" fmla="+- 0 1620 5"/>
                                <a:gd name="T7" fmla="*/ 1620 h 1615"/>
                                <a:gd name="T8" fmla="+- 0 1800 5"/>
                                <a:gd name="T9" fmla="*/ T8 w 1795"/>
                                <a:gd name="T10" fmla="+- 0 5 5"/>
                                <a:gd name="T11" fmla="*/ 5 h 1615"/>
                                <a:gd name="T12" fmla="+- 0 5 5"/>
                                <a:gd name="T13" fmla="*/ T12 w 1795"/>
                                <a:gd name="T14" fmla="+- 0 5 5"/>
                                <a:gd name="T15" fmla="*/ 5 h 1615"/>
                                <a:gd name="T16" fmla="+- 0 5 5"/>
                                <a:gd name="T17" fmla="*/ T16 w 1795"/>
                                <a:gd name="T18" fmla="+- 0 1620 5"/>
                                <a:gd name="T19" fmla="*/ 1620 h 1615"/>
                              </a:gdLst>
                              <a:ahLst/>
                              <a:cxnLst>
                                <a:cxn ang="0">
                                  <a:pos x="T1" y="T3"/>
                                </a:cxn>
                                <a:cxn ang="0">
                                  <a:pos x="T5" y="T7"/>
                                </a:cxn>
                                <a:cxn ang="0">
                                  <a:pos x="T9" y="T11"/>
                                </a:cxn>
                                <a:cxn ang="0">
                                  <a:pos x="T13" y="T15"/>
                                </a:cxn>
                                <a:cxn ang="0">
                                  <a:pos x="T17" y="T19"/>
                                </a:cxn>
                              </a:cxnLst>
                              <a:rect l="0" t="0" r="r" b="b"/>
                              <a:pathLst>
                                <a:path w="1795" h="1615">
                                  <a:moveTo>
                                    <a:pt x="0" y="1615"/>
                                  </a:moveTo>
                                  <a:lnTo>
                                    <a:pt x="1795" y="1615"/>
                                  </a:lnTo>
                                  <a:lnTo>
                                    <a:pt x="1795" y="0"/>
                                  </a:lnTo>
                                  <a:lnTo>
                                    <a:pt x="0" y="0"/>
                                  </a:lnTo>
                                  <a:lnTo>
                                    <a:pt x="0" y="16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9" o:spid="_x0000_s1026" alt="Title: Calendar - Description: Calendar" style="width:82.5pt;height:69pt;mso-position-horizontal-relative:char;mso-position-vertical-relative:line" coordsize="180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">
                <v:shape id="Picture 532" o:spid="_x0000_s1027" type="#_x0000_t75" alt="Calendar" style="position:absolute;left:10;top:10;width:1785;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xClzEAAAA3AAAAA8AAABkcnMvZG93bnJldi54bWxEj81qwzAQhO+BvoPYQm+xnKaE2rESSppC&#10;r3ECbW+LtbGNrZWxVP+8fVUI5DjMzDdMtp9MKwbqXW1ZwSqKQRAXVtdcKricP5avIJxH1thaJgUz&#10;OdjvHhYZptqOfKIh96UIEHYpKqi871IpXVGRQRfZjjh4V9sb9EH2pdQ9jgFuWvkcxxtpsOawUGFH&#10;h4qKJv81Cr64MT/T+6GZ85qOZf6tX9ycKPX0OL1tQXia/D18a39qBclqDf9nwhGQu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xClzEAAAA3AAAAA8AAAAAAAAAAAAAAAAA&#10;nwIAAGRycy9kb3ducmV2LnhtbFBLBQYAAAAABAAEAPcAAACQAwAAAAA=&#10;">
                  <v:imagedata r:id="rId184" o:title="Calendar"/>
                </v:shape>
                <v:group id="Group 530" o:spid="_x0000_s1028" style="position:absolute;left:5;top:5;width:1795;height:1615" coordorigin="5,5" coordsize="1795,1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Freeform 531" o:spid="_x0000_s1029" style="position:absolute;left:5;top:5;width:1795;height:1615;visibility:visible;mso-wrap-style:square;v-text-anchor:top" coordsize="1795,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kcsMA&#10;AADcAAAADwAAAGRycy9kb3ducmV2LnhtbESPQWvCQBSE70L/w/IKvYhuohhsdJVSsHhR0Lb3R/aZ&#10;BLNvw+6apP++Kwgeh5n5hllvB9OIjpyvLStIpwkI4sLqmksFP9+7yRKED8gaG8uk4I88bDcvozXm&#10;2vZ8ou4cShEh7HNUUIXQ5lL6oiKDfmpb4uhdrDMYonSl1A77CDeNnCVJJg3WHBcqbOmzouJ6vhkF&#10;jQ1f3eH4m2ZH6V194dt+3o+VensdPlYgAg3hGX6091rBe7qA+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vkcsMAAADcAAAADwAAAAAAAAAAAAAAAACYAgAAZHJzL2Rv&#10;d25yZXYueG1sUEsFBgAAAAAEAAQA9QAAAIgDAAAAAA==&#10;" path="m,1615r1795,l1795,,,,,1615xe" filled="f" strokeweight=".5pt">
                    <v:path arrowok="t" o:connecttype="custom" o:connectlocs="0,1620;1795,1620;1795,5;0,5;0,1620" o:connectangles="0,0,0,0,0"/>
                  </v:shape>
                </v:group>
                <w10:anchorlock/>
              </v:group>
            </w:pict>
          </mc:Fallback>
        </mc:AlternateContent>
      </w:r>
    </w:p>
    <w:p w:rsidR="004C5F9E" w:rsidRPr="0087588A" w:rsidRDefault="004C5F9E" w:rsidP="006F5CF0">
      <w:pPr>
        <w:pStyle w:val="Caption"/>
        <w:jc w:val="center"/>
        <w:rPr>
          <w:rFonts w:ascii="Arial" w:eastAsia="Arial" w:hAnsi="Arial"/>
          <w:sz w:val="18"/>
          <w:szCs w:val="18"/>
        </w:rPr>
      </w:pPr>
      <w:bookmarkStart w:id="968" w:name="_bookmark171"/>
      <w:bookmarkStart w:id="969" w:name="_Toc479683365"/>
      <w:bookmarkStart w:id="970" w:name="_Toc479632148"/>
      <w:bookmarkStart w:id="971" w:name="_Toc499543592"/>
      <w:bookmarkEnd w:id="968"/>
      <w:r w:rsidRPr="0087588A">
        <w:t xml:space="preserve">Figure </w:t>
      </w:r>
      <w:fldSimple w:instr=" SEQ Figure \* ARABIC ">
        <w:r w:rsidR="00E65A84">
          <w:rPr>
            <w:noProof/>
          </w:rPr>
          <w:t>111</w:t>
        </w:r>
      </w:fldSimple>
      <w:r w:rsidRPr="0087588A">
        <w:t>: Calendar</w:t>
      </w:r>
      <w:bookmarkEnd w:id="969"/>
      <w:bookmarkEnd w:id="970"/>
      <w:bookmarkEnd w:id="971"/>
    </w:p>
    <w:p w:rsidR="004C5F9E" w:rsidRPr="0087588A" w:rsidRDefault="004C5F9E" w:rsidP="006F5CF0">
      <w:pPr>
        <w:rPr>
          <w:b/>
          <w:spacing w:val="-1"/>
          <w:sz w:val="24"/>
        </w:rPr>
      </w:pPr>
      <w:r w:rsidRPr="0087588A">
        <w:rPr>
          <w:b/>
          <w:noProof/>
          <w:sz w:val="24"/>
        </w:rPr>
        <w:drawing>
          <wp:inline distT="0" distB="0" distL="0" distR="0" wp14:anchorId="5C309E6C" wp14:editId="503A858D">
            <wp:extent cx="247650" cy="247650"/>
            <wp:effectExtent l="0" t="0" r="0" b="0"/>
            <wp:docPr id="18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The calendar only lets you select a date between Admission and Discharge dates (or current day’s date if the patient is still in the hospital). If you manually enter a date, it must be within that range or a message like the one shown in </w:t>
      </w:r>
      <w:r w:rsidR="0056663F" w:rsidRPr="0087588A">
        <w:rPr>
          <w:b/>
          <w:sz w:val="24"/>
        </w:rPr>
        <w:t>Figure 1</w:t>
      </w:r>
      <w:r w:rsidR="00DB2D8D" w:rsidRPr="0087588A">
        <w:rPr>
          <w:b/>
          <w:sz w:val="24"/>
        </w:rPr>
        <w:t>11</w:t>
      </w:r>
      <w:r w:rsidR="0056663F" w:rsidRPr="0087588A">
        <w:rPr>
          <w:b/>
          <w:sz w:val="24"/>
        </w:rPr>
        <w:t xml:space="preserve"> </w:t>
      </w:r>
      <w:r w:rsidRPr="0087588A">
        <w:rPr>
          <w:b/>
          <w:sz w:val="24"/>
        </w:rPr>
        <w:t>will display. If you type in the date, you must use the format mm/</w:t>
      </w:r>
      <w:proofErr w:type="spellStart"/>
      <w:r w:rsidRPr="0087588A">
        <w:rPr>
          <w:b/>
          <w:sz w:val="24"/>
        </w:rPr>
        <w:t>dd</w:t>
      </w:r>
      <w:proofErr w:type="spellEnd"/>
      <w:r w:rsidRPr="0087588A">
        <w:rPr>
          <w:b/>
          <w:sz w:val="24"/>
        </w:rPr>
        <w:t>/</w:t>
      </w:r>
      <w:proofErr w:type="spellStart"/>
      <w:r w:rsidRPr="0087588A">
        <w:rPr>
          <w:b/>
          <w:sz w:val="24"/>
        </w:rPr>
        <w:t>yyyy</w:t>
      </w:r>
      <w:proofErr w:type="spellEnd"/>
      <w:r w:rsidRPr="0087588A">
        <w:rPr>
          <w:b/>
          <w:spacing w:val="-1"/>
          <w:sz w:val="24"/>
        </w:rPr>
        <w:t>.</w:t>
      </w:r>
    </w:p>
    <w:p w:rsidR="006F5CF0" w:rsidRPr="0087588A" w:rsidRDefault="006F5CF0" w:rsidP="006F5CF0">
      <w:pPr>
        <w:rPr>
          <w:b/>
          <w:sz w:val="24"/>
        </w:rPr>
      </w:pPr>
    </w:p>
    <w:p w:rsidR="004C5F9E" w:rsidRPr="0087588A" w:rsidRDefault="006F5CF0" w:rsidP="006F5CF0">
      <w:pPr>
        <w:jc w:val="center"/>
      </w:pPr>
      <w:r w:rsidRPr="0087588A">
        <w:rPr>
          <w:noProof/>
          <w:sz w:val="20"/>
          <w:szCs w:val="20"/>
        </w:rPr>
        <mc:AlternateContent>
          <mc:Choice Requires="wpg">
            <w:drawing>
              <wp:inline distT="0" distB="0" distL="0" distR="0" wp14:anchorId="702256C6" wp14:editId="7067E0FD">
                <wp:extent cx="2936875" cy="841375"/>
                <wp:effectExtent l="9525" t="9525" r="6350" b="6350"/>
                <wp:docPr id="908" name="Group 525" descr="Review Date prompt" title="Review Date promp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841375"/>
                          <a:chOff x="0" y="0"/>
                          <a:chExt cx="4625" cy="1325"/>
                        </a:xfrm>
                      </wpg:grpSpPr>
                      <pic:pic xmlns:pic="http://schemas.openxmlformats.org/drawingml/2006/picture">
                        <pic:nvPicPr>
                          <pic:cNvPr id="909" name="Picture 528" descr="Review Date prompt" title="Review Date promp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0" y="10"/>
                            <a:ext cx="4605"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0" name="Group 526"/>
                        <wpg:cNvGrpSpPr>
                          <a:grpSpLocks/>
                        </wpg:cNvGrpSpPr>
                        <wpg:grpSpPr bwMode="auto">
                          <a:xfrm>
                            <a:off x="5" y="5"/>
                            <a:ext cx="4615" cy="1315"/>
                            <a:chOff x="5" y="5"/>
                            <a:chExt cx="4615" cy="1315"/>
                          </a:xfrm>
                        </wpg:grpSpPr>
                        <wps:wsp>
                          <wps:cNvPr id="911" name="Freeform 527"/>
                          <wps:cNvSpPr>
                            <a:spLocks/>
                          </wps:cNvSpPr>
                          <wps:spPr bwMode="auto">
                            <a:xfrm>
                              <a:off x="5" y="5"/>
                              <a:ext cx="4615" cy="1315"/>
                            </a:xfrm>
                            <a:custGeom>
                              <a:avLst/>
                              <a:gdLst>
                                <a:gd name="T0" fmla="+- 0 5 5"/>
                                <a:gd name="T1" fmla="*/ T0 w 4615"/>
                                <a:gd name="T2" fmla="+- 0 1320 5"/>
                                <a:gd name="T3" fmla="*/ 1320 h 1315"/>
                                <a:gd name="T4" fmla="+- 0 4620 5"/>
                                <a:gd name="T5" fmla="*/ T4 w 4615"/>
                                <a:gd name="T6" fmla="+- 0 1320 5"/>
                                <a:gd name="T7" fmla="*/ 1320 h 1315"/>
                                <a:gd name="T8" fmla="+- 0 4620 5"/>
                                <a:gd name="T9" fmla="*/ T8 w 4615"/>
                                <a:gd name="T10" fmla="+- 0 5 5"/>
                                <a:gd name="T11" fmla="*/ 5 h 1315"/>
                                <a:gd name="T12" fmla="+- 0 5 5"/>
                                <a:gd name="T13" fmla="*/ T12 w 4615"/>
                                <a:gd name="T14" fmla="+- 0 5 5"/>
                                <a:gd name="T15" fmla="*/ 5 h 1315"/>
                                <a:gd name="T16" fmla="+- 0 5 5"/>
                                <a:gd name="T17" fmla="*/ T16 w 4615"/>
                                <a:gd name="T18" fmla="+- 0 1320 5"/>
                                <a:gd name="T19" fmla="*/ 1320 h 1315"/>
                              </a:gdLst>
                              <a:ahLst/>
                              <a:cxnLst>
                                <a:cxn ang="0">
                                  <a:pos x="T1" y="T3"/>
                                </a:cxn>
                                <a:cxn ang="0">
                                  <a:pos x="T5" y="T7"/>
                                </a:cxn>
                                <a:cxn ang="0">
                                  <a:pos x="T9" y="T11"/>
                                </a:cxn>
                                <a:cxn ang="0">
                                  <a:pos x="T13" y="T15"/>
                                </a:cxn>
                                <a:cxn ang="0">
                                  <a:pos x="T17" y="T19"/>
                                </a:cxn>
                              </a:cxnLst>
                              <a:rect l="0" t="0" r="r" b="b"/>
                              <a:pathLst>
                                <a:path w="4615" h="1315">
                                  <a:moveTo>
                                    <a:pt x="0" y="1315"/>
                                  </a:moveTo>
                                  <a:lnTo>
                                    <a:pt x="4615" y="1315"/>
                                  </a:lnTo>
                                  <a:lnTo>
                                    <a:pt x="4615" y="0"/>
                                  </a:lnTo>
                                  <a:lnTo>
                                    <a:pt x="0" y="0"/>
                                  </a:lnTo>
                                  <a:lnTo>
                                    <a:pt x="0" y="13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5" o:spid="_x0000_s1026" alt="Title: Review Date prompt - Description: Review Date prompt" style="width:231.25pt;height:66.25pt;mso-position-horizontal-relative:char;mso-position-vertical-relative:line" coordsize="4625,1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">
                <v:shape id="Picture 528" o:spid="_x0000_s1027" type="#_x0000_t75" alt="Review Date prompt" style="position:absolute;left:10;top:10;width:4605;height:1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6e2nDAAAA3AAAAA8AAABkcnMvZG93bnJldi54bWxEj9GKwjAURN8X/IdwBd/WVJGyVqOIoFRF&#10;2FU/4NJc22pzU5po699vFoR9HGbmDDNfdqYST2pcaVnBaBiBIM6sLjlXcDlvPr9AOI+ssbJMCl7k&#10;YLnofcwx0bblH3qefC4ChF2CCgrv60RKlxVk0A1tTRy8q20M+iCbXOoG2wA3lRxHUSwNlhwWCqxp&#10;XVB2Pz1MoBzc43j3t8n3NU5f28MuTst2r9Sg361mIDx1/j/8bqdawTSawt+ZcAT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p7acMAAADcAAAADwAAAAAAAAAAAAAAAACf&#10;AgAAZHJzL2Rvd25yZXYueG1sUEsFBgAAAAAEAAQA9wAAAI8DAAAAAA==&#10;">
                  <v:imagedata r:id="rId186" o:title="Review Date prompt"/>
                </v:shape>
                <v:group id="Group 526" o:spid="_x0000_s1028" style="position:absolute;left:5;top:5;width:4615;height:1315" coordorigin="5,5" coordsize="4615,1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shape id="Freeform 527" o:spid="_x0000_s1029" style="position:absolute;left:5;top:5;width:4615;height:1315;visibility:visible;mso-wrap-style:square;v-text-anchor:top" coordsize="4615,1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XDtsUA&#10;AADcAAAADwAAAGRycy9kb3ducmV2LnhtbESPQUvDQBSE70L/w/IEL2I3iUXT2G0pQsFLD62K1+fu&#10;Mwlm34bss4n/visIPQ4z8w2z2ky+UycaYhvYQD7PQBHb4FquDby97u5KUFGQHXaBycAvRdisZ1cr&#10;rFwY+UCno9QqQThWaKAR6Suto23IY5yHnjh5X2HwKEkOtXYDjgnuO11k2YP22HJaaLCn54bs9/HH&#10;Gygn+yG7xX5x+JTx1j6WxfvyvjDm5nraPoESmuQS/m+/OAPLPIe/M+kI6P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cO2xQAAANwAAAAPAAAAAAAAAAAAAAAAAJgCAABkcnMv&#10;ZG93bnJldi54bWxQSwUGAAAAAAQABAD1AAAAigMAAAAA&#10;" path="m,1315r4615,l4615,,,,,1315xe" filled="f" strokeweight=".5pt">
                    <v:path arrowok="t" o:connecttype="custom" o:connectlocs="0,1320;4615,1320;4615,5;0,5;0,1320" o:connectangles="0,0,0,0,0"/>
                  </v:shape>
                </v:group>
                <w10:anchorlock/>
              </v:group>
            </w:pict>
          </mc:Fallback>
        </mc:AlternateContent>
      </w:r>
    </w:p>
    <w:p w:rsidR="006F5CF0" w:rsidRPr="0087588A" w:rsidRDefault="006F5CF0" w:rsidP="006F5CF0">
      <w:pPr>
        <w:pStyle w:val="Caption"/>
        <w:jc w:val="center"/>
      </w:pPr>
      <w:bookmarkStart w:id="972" w:name="_Toc479683366"/>
      <w:bookmarkStart w:id="973" w:name="_Toc479632149"/>
      <w:bookmarkStart w:id="974" w:name="_Toc499543593"/>
      <w:r w:rsidRPr="0087588A">
        <w:t xml:space="preserve">Figure </w:t>
      </w:r>
      <w:fldSimple w:instr=" SEQ Figure \* ARABIC ">
        <w:r w:rsidR="00E65A84">
          <w:rPr>
            <w:noProof/>
          </w:rPr>
          <w:t>112</w:t>
        </w:r>
      </w:fldSimple>
      <w:r w:rsidRPr="0087588A">
        <w:t>:</w:t>
      </w:r>
      <w:r w:rsidRPr="0087588A">
        <w:rPr>
          <w:rFonts w:ascii="Arial"/>
          <w:b w:val="0"/>
          <w:spacing w:val="-1"/>
          <w:sz w:val="18"/>
        </w:rPr>
        <w:t xml:space="preserve"> </w:t>
      </w:r>
      <w:r w:rsidRPr="0087588A">
        <w:t>Review Date prompt</w:t>
      </w:r>
      <w:bookmarkEnd w:id="972"/>
      <w:bookmarkEnd w:id="973"/>
      <w:bookmarkEnd w:id="974"/>
    </w:p>
    <w:p w:rsidR="00A1539B" w:rsidRPr="0087588A" w:rsidRDefault="006F5CF0" w:rsidP="006F5CF0">
      <w:pPr>
        <w:pStyle w:val="BodyText"/>
        <w:spacing w:before="119"/>
        <w:ind w:left="140" w:right="166"/>
      </w:pPr>
      <w:r w:rsidRPr="0087588A">
        <w:t xml:space="preserve">Once you select the </w:t>
      </w:r>
      <w:r w:rsidRPr="0087588A">
        <w:rPr>
          <w:spacing w:val="-1"/>
        </w:rPr>
        <w:t>Review</w:t>
      </w:r>
      <w:r w:rsidRPr="0087588A">
        <w:t xml:space="preserve"> </w:t>
      </w:r>
      <w:r w:rsidRPr="0087588A">
        <w:rPr>
          <w:spacing w:val="-1"/>
        </w:rPr>
        <w:t>Date,</w:t>
      </w:r>
      <w:r w:rsidRPr="0087588A">
        <w:t xml:space="preserve"> the</w:t>
      </w:r>
      <w:r w:rsidRPr="0087588A">
        <w:rPr>
          <w:spacing w:val="-1"/>
        </w:rPr>
        <w:t xml:space="preserve"> </w:t>
      </w:r>
      <w:r w:rsidRPr="0087588A">
        <w:t>Day of</w:t>
      </w:r>
      <w:r w:rsidRPr="0087588A">
        <w:rPr>
          <w:spacing w:val="-1"/>
        </w:rPr>
        <w:t xml:space="preserve"> </w:t>
      </w:r>
      <w:r w:rsidRPr="0087588A">
        <w:t xml:space="preserve">Stay populates </w:t>
      </w:r>
      <w:r w:rsidRPr="0087588A">
        <w:rPr>
          <w:spacing w:val="-1"/>
        </w:rPr>
        <w:t>with</w:t>
      </w:r>
      <w:r w:rsidRPr="0087588A">
        <w:t xml:space="preserve"> a </w:t>
      </w:r>
      <w:r w:rsidRPr="0087588A">
        <w:rPr>
          <w:spacing w:val="-1"/>
        </w:rPr>
        <w:t>number</w:t>
      </w:r>
      <w:r w:rsidRPr="0087588A">
        <w:t xml:space="preserve"> </w:t>
      </w:r>
      <w:r w:rsidRPr="0087588A">
        <w:rPr>
          <w:spacing w:val="-1"/>
        </w:rPr>
        <w:t>representing</w:t>
      </w:r>
      <w:r w:rsidRPr="0087588A">
        <w:t xml:space="preserve"> the</w:t>
      </w:r>
      <w:r w:rsidRPr="0087588A">
        <w:rPr>
          <w:spacing w:val="51"/>
        </w:rPr>
        <w:t xml:space="preserve"> </w:t>
      </w:r>
      <w:r w:rsidRPr="0087588A">
        <w:rPr>
          <w:spacing w:val="-1"/>
        </w:rPr>
        <w:t>difference</w:t>
      </w:r>
      <w:r w:rsidRPr="0087588A">
        <w:t xml:space="preserve"> </w:t>
      </w:r>
      <w:r w:rsidRPr="0087588A">
        <w:rPr>
          <w:spacing w:val="-1"/>
        </w:rPr>
        <w:t>between</w:t>
      </w:r>
      <w:r w:rsidRPr="0087588A">
        <w:t xml:space="preserve"> the </w:t>
      </w:r>
      <w:r w:rsidRPr="0087588A">
        <w:rPr>
          <w:spacing w:val="-1"/>
        </w:rPr>
        <w:t>Admission</w:t>
      </w:r>
      <w:r w:rsidRPr="0087588A">
        <w:t xml:space="preserve"> Date and the </w:t>
      </w:r>
      <w:r w:rsidRPr="0087588A">
        <w:rPr>
          <w:spacing w:val="-1"/>
        </w:rPr>
        <w:t>Review</w:t>
      </w:r>
      <w:r w:rsidRPr="0087588A">
        <w:t xml:space="preserve"> Date plus one. e.g., if</w:t>
      </w:r>
      <w:r w:rsidRPr="0087588A">
        <w:rPr>
          <w:spacing w:val="-1"/>
        </w:rPr>
        <w:t xml:space="preserve"> </w:t>
      </w:r>
      <w:r w:rsidRPr="0087588A">
        <w:t xml:space="preserve">the Review </w:t>
      </w:r>
      <w:r w:rsidRPr="0087588A">
        <w:rPr>
          <w:spacing w:val="-1"/>
        </w:rPr>
        <w:t>Date</w:t>
      </w:r>
      <w:r w:rsidRPr="0087588A">
        <w:rPr>
          <w:spacing w:val="59"/>
        </w:rPr>
        <w:t xml:space="preserve"> </w:t>
      </w:r>
      <w:r w:rsidRPr="0087588A">
        <w:t xml:space="preserve">and </w:t>
      </w:r>
      <w:r w:rsidRPr="0087588A">
        <w:rPr>
          <w:spacing w:val="-1"/>
        </w:rPr>
        <w:t>Admission</w:t>
      </w:r>
      <w:r w:rsidRPr="0087588A">
        <w:t xml:space="preserve"> Date are</w:t>
      </w:r>
      <w:r w:rsidRPr="0087588A">
        <w:rPr>
          <w:spacing w:val="-1"/>
        </w:rPr>
        <w:t xml:space="preserve"> </w:t>
      </w:r>
      <w:r w:rsidRPr="0087588A">
        <w:t xml:space="preserve">the </w:t>
      </w:r>
      <w:r w:rsidRPr="0087588A">
        <w:rPr>
          <w:spacing w:val="-1"/>
        </w:rPr>
        <w:t>same,</w:t>
      </w:r>
      <w:r w:rsidRPr="0087588A">
        <w:t xml:space="preserve"> the Day of</w:t>
      </w:r>
      <w:r w:rsidRPr="0087588A">
        <w:rPr>
          <w:spacing w:val="-1"/>
        </w:rPr>
        <w:t xml:space="preserve"> </w:t>
      </w:r>
      <w:r w:rsidRPr="0087588A">
        <w:t>Stay is “1.”</w:t>
      </w:r>
    </w:p>
    <w:p w:rsidR="006F5CF0" w:rsidRPr="0087588A" w:rsidRDefault="006F5CF0" w:rsidP="000B3B75">
      <w:pPr>
        <w:pStyle w:val="BodyText"/>
        <w:spacing w:before="119"/>
        <w:ind w:right="166"/>
      </w:pPr>
      <w:r w:rsidRPr="0087588A">
        <w:lastRenderedPageBreak/>
        <w:t xml:space="preserve">If </w:t>
      </w:r>
      <w:r w:rsidRPr="0087588A">
        <w:rPr>
          <w:spacing w:val="-1"/>
        </w:rPr>
        <w:t>you</w:t>
      </w:r>
      <w:r w:rsidRPr="0087588A">
        <w:t xml:space="preserve"> selected the review</w:t>
      </w:r>
      <w:r w:rsidRPr="0087588A">
        <w:rPr>
          <w:spacing w:val="-1"/>
        </w:rPr>
        <w:t xml:space="preserve"> </w:t>
      </w:r>
      <w:r w:rsidRPr="0087588A">
        <w:t>from</w:t>
      </w:r>
      <w:r w:rsidRPr="0087588A">
        <w:rPr>
          <w:spacing w:val="-2"/>
        </w:rPr>
        <w:t xml:space="preserve"> </w:t>
      </w:r>
      <w:r w:rsidRPr="0087588A">
        <w:t>the</w:t>
      </w:r>
      <w:r w:rsidRPr="0087588A">
        <w:rPr>
          <w:spacing w:val="23"/>
        </w:rPr>
        <w:t xml:space="preserve"> </w:t>
      </w:r>
      <w:r w:rsidRPr="0087588A">
        <w:t>“Reviews from</w:t>
      </w:r>
      <w:r w:rsidRPr="0087588A">
        <w:rPr>
          <w:spacing w:val="-2"/>
        </w:rPr>
        <w:t xml:space="preserve"> </w:t>
      </w:r>
      <w:r w:rsidRPr="0087588A">
        <w:t>Currently Selected Stays”</w:t>
      </w:r>
      <w:r w:rsidRPr="0087588A">
        <w:rPr>
          <w:spacing w:val="-1"/>
        </w:rPr>
        <w:t xml:space="preserve"> </w:t>
      </w:r>
      <w:r w:rsidRPr="0087588A">
        <w:t>list on</w:t>
      </w:r>
      <w:r w:rsidRPr="0087588A">
        <w:rPr>
          <w:spacing w:val="-2"/>
        </w:rPr>
        <w:t xml:space="preserve"> </w:t>
      </w:r>
      <w:r w:rsidRPr="0087588A">
        <w:t xml:space="preserve">the </w:t>
      </w:r>
      <w:r w:rsidRPr="0087588A">
        <w:rPr>
          <w:spacing w:val="-1"/>
        </w:rPr>
        <w:t xml:space="preserve">Patient </w:t>
      </w:r>
      <w:r w:rsidRPr="0087588A">
        <w:t xml:space="preserve">History </w:t>
      </w:r>
      <w:r w:rsidRPr="0087588A">
        <w:rPr>
          <w:spacing w:val="-1"/>
        </w:rPr>
        <w:t>page,</w:t>
      </w:r>
      <w:r w:rsidRPr="0087588A">
        <w:t xml:space="preserve"> the </w:t>
      </w:r>
      <w:r w:rsidRPr="0087588A">
        <w:rPr>
          <w:spacing w:val="-1"/>
        </w:rPr>
        <w:t>review</w:t>
      </w:r>
      <w:r w:rsidRPr="0087588A">
        <w:t xml:space="preserve"> date will</w:t>
      </w:r>
      <w:r w:rsidRPr="0087588A">
        <w:rPr>
          <w:spacing w:val="-1"/>
        </w:rPr>
        <w:t xml:space="preserve"> </w:t>
      </w:r>
      <w:r w:rsidRPr="0087588A">
        <w:t>be</w:t>
      </w:r>
      <w:r w:rsidRPr="0087588A">
        <w:rPr>
          <w:spacing w:val="32"/>
        </w:rPr>
        <w:t xml:space="preserve"> </w:t>
      </w:r>
      <w:r w:rsidRPr="0087588A">
        <w:rPr>
          <w:spacing w:val="-1"/>
        </w:rPr>
        <w:t>pre-populated</w:t>
      </w:r>
      <w:r w:rsidRPr="0087588A">
        <w:t xml:space="preserve"> as will </w:t>
      </w:r>
      <w:r w:rsidRPr="0087588A">
        <w:rPr>
          <w:spacing w:val="-1"/>
        </w:rPr>
        <w:t>be</w:t>
      </w:r>
      <w:r w:rsidRPr="0087588A">
        <w:t xml:space="preserve"> the </w:t>
      </w:r>
      <w:r w:rsidRPr="0087588A">
        <w:rPr>
          <w:spacing w:val="-1"/>
        </w:rPr>
        <w:t>Day</w:t>
      </w:r>
      <w:r w:rsidRPr="0087588A">
        <w:t xml:space="preserve"> of Stay.</w:t>
      </w:r>
    </w:p>
    <w:p w:rsidR="00F32BCA" w:rsidRPr="0087588A" w:rsidRDefault="00F32BCA" w:rsidP="00101077">
      <w:pPr>
        <w:pStyle w:val="Heading2"/>
      </w:pPr>
      <w:bookmarkStart w:id="975" w:name="_Toc479676116"/>
      <w:bookmarkStart w:id="976" w:name="_Toc479631851"/>
      <w:bookmarkStart w:id="977" w:name="_Toc499543820"/>
      <w:r w:rsidRPr="0087588A">
        <w:t>Selecting Admission Review Type</w:t>
      </w:r>
      <w:bookmarkEnd w:id="975"/>
      <w:bookmarkEnd w:id="976"/>
      <w:bookmarkEnd w:id="977"/>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p>
    <w:p w:rsidR="00FA75E2" w:rsidRPr="0087588A" w:rsidRDefault="00FA75E2" w:rsidP="000010CC">
      <w:pPr>
        <w:pStyle w:val="BodyText"/>
        <w:spacing w:before="118" w:line="243" w:lineRule="auto"/>
        <w:ind w:right="466"/>
      </w:pPr>
      <w:r w:rsidRPr="0087588A">
        <w:t>Use this feature to select the Admission Review Type for a patient. You must select an Admission Review Type or you will not be able to save the review.</w:t>
      </w:r>
    </w:p>
    <w:p w:rsidR="00F32BCA" w:rsidRPr="0087588A" w:rsidRDefault="00F32BCA" w:rsidP="000443F5">
      <w:pPr>
        <w:pStyle w:val="Heading4"/>
        <w:widowControl w:val="0"/>
        <w:tabs>
          <w:tab w:val="clear" w:pos="2394"/>
        </w:tabs>
        <w:spacing w:before="120" w:after="0"/>
        <w:ind w:left="864"/>
      </w:pPr>
      <w:bookmarkStart w:id="978" w:name="_Toc479676117"/>
      <w:bookmarkStart w:id="979" w:name="_Toc479631852"/>
      <w:bookmarkStart w:id="980" w:name="_Toc499543821"/>
      <w:r w:rsidRPr="0087588A">
        <w:t>To select the Admission Review</w:t>
      </w:r>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r w:rsidRPr="0087588A">
        <w:t xml:space="preserve"> Type</w:t>
      </w:r>
      <w:bookmarkEnd w:id="978"/>
      <w:bookmarkEnd w:id="979"/>
      <w:bookmarkEnd w:id="980"/>
    </w:p>
    <w:p w:rsidR="00F32BCA" w:rsidRPr="0087588A" w:rsidRDefault="00F32BCA" w:rsidP="00DA39F3">
      <w:pPr>
        <w:widowControl w:val="0"/>
        <w:numPr>
          <w:ilvl w:val="2"/>
          <w:numId w:val="66"/>
        </w:numPr>
        <w:tabs>
          <w:tab w:val="left" w:pos="1941"/>
        </w:tabs>
        <w:spacing w:line="275" w:lineRule="exact"/>
        <w:ind w:left="1940"/>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Admission</w:t>
      </w:r>
      <w:r w:rsidRPr="0087588A">
        <w:rPr>
          <w:b/>
          <w:spacing w:val="-2"/>
          <w:sz w:val="24"/>
        </w:rPr>
        <w:t xml:space="preserve"> </w:t>
      </w:r>
      <w:r w:rsidRPr="0087588A">
        <w:rPr>
          <w:b/>
          <w:sz w:val="24"/>
        </w:rPr>
        <w:t>Review</w:t>
      </w:r>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r w:rsidRPr="0087588A">
        <w:rPr>
          <w:b/>
          <w:spacing w:val="-2"/>
          <w:sz w:val="24"/>
        </w:rPr>
        <w:t xml:space="preserve"> </w:t>
      </w:r>
      <w:r w:rsidRPr="0087588A">
        <w:rPr>
          <w:b/>
          <w:sz w:val="24"/>
        </w:rPr>
        <w:t>Type</w:t>
      </w:r>
      <w:r w:rsidRPr="0087588A">
        <w:rPr>
          <w:b/>
          <w:spacing w:val="1"/>
          <w:sz w:val="24"/>
        </w:rPr>
        <w:t xml:space="preserve"> </w:t>
      </w:r>
      <w:r w:rsidRPr="0087588A">
        <w:rPr>
          <w:sz w:val="24"/>
        </w:rPr>
        <w:t>dropdown.</w:t>
      </w:r>
    </w:p>
    <w:p w:rsidR="000F5E6E" w:rsidRPr="0087588A" w:rsidRDefault="00F32BCA" w:rsidP="00DA39F3">
      <w:pPr>
        <w:pStyle w:val="BodyText"/>
        <w:widowControl w:val="0"/>
        <w:numPr>
          <w:ilvl w:val="2"/>
          <w:numId w:val="66"/>
        </w:numPr>
        <w:tabs>
          <w:tab w:val="left" w:pos="1941"/>
        </w:tabs>
        <w:spacing w:before="0" w:after="0"/>
        <w:ind w:left="1940"/>
        <w:rPr>
          <w:sz w:val="10"/>
          <w:szCs w:val="10"/>
        </w:rPr>
      </w:pPr>
      <w:r w:rsidRPr="0087588A">
        <w:t>Select</w:t>
      </w:r>
      <w:r w:rsidRPr="0087588A">
        <w:rPr>
          <w:spacing w:val="-1"/>
        </w:rPr>
        <w:t xml:space="preserve"> </w:t>
      </w:r>
      <w:r w:rsidRPr="0087588A">
        <w:t xml:space="preserve">an </w:t>
      </w:r>
      <w:r w:rsidRPr="0087588A">
        <w:rPr>
          <w:spacing w:val="-1"/>
        </w:rPr>
        <w:t>Admission</w:t>
      </w:r>
      <w:r w:rsidRPr="0087588A">
        <w:t xml:space="preserve"> Review</w:t>
      </w:r>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r w:rsidRPr="0087588A">
        <w:t xml:space="preserve"> Type by </w:t>
      </w:r>
      <w:r w:rsidRPr="0087588A">
        <w:rPr>
          <w:i/>
        </w:rPr>
        <w:t xml:space="preserve">clicking </w:t>
      </w:r>
      <w:r w:rsidRPr="0087588A">
        <w:t>on</w:t>
      </w:r>
      <w:r w:rsidRPr="0087588A">
        <w:rPr>
          <w:spacing w:val="-2"/>
        </w:rPr>
        <w:t xml:space="preserve"> </w:t>
      </w:r>
      <w:r w:rsidRPr="0087588A">
        <w:t>an option</w:t>
      </w:r>
      <w:r w:rsidRPr="0087588A">
        <w:rPr>
          <w:spacing w:val="-1"/>
        </w:rPr>
        <w:t xml:space="preserve"> </w:t>
      </w:r>
      <w:r w:rsidRPr="0087588A">
        <w:t>in</w:t>
      </w:r>
      <w:r w:rsidRPr="0087588A">
        <w:rPr>
          <w:spacing w:val="-1"/>
        </w:rPr>
        <w:t xml:space="preserve"> </w:t>
      </w:r>
      <w:r w:rsidRPr="0087588A">
        <w:t xml:space="preserve">the </w:t>
      </w:r>
      <w:r w:rsidRPr="0087588A">
        <w:rPr>
          <w:spacing w:val="-1"/>
        </w:rPr>
        <w:t>list.</w:t>
      </w:r>
    </w:p>
    <w:p w:rsidR="00D306EB" w:rsidRPr="0087588A" w:rsidRDefault="000F5E6E" w:rsidP="00D306EB">
      <w:pPr>
        <w:pStyle w:val="Heading2"/>
      </w:pPr>
      <w:bookmarkStart w:id="981" w:name="_Toc479676118"/>
      <w:bookmarkStart w:id="982" w:name="_Toc479631853"/>
      <w:bookmarkStart w:id="983" w:name="_Toc499543822"/>
      <w:r w:rsidRPr="0087588A">
        <w:t>Selecting or Changing Current Level of Care</w:t>
      </w:r>
      <w:bookmarkEnd w:id="981"/>
      <w:bookmarkEnd w:id="982"/>
      <w:bookmarkEnd w:id="983"/>
      <w:r w:rsidR="00D306EB" w:rsidRPr="0087588A">
        <w:fldChar w:fldCharType="begin"/>
      </w:r>
      <w:r w:rsidR="00D306EB" w:rsidRPr="0087588A">
        <w:instrText xml:space="preserve"> XE "</w:instrText>
      </w:r>
      <w:r w:rsidR="00D306EB" w:rsidRPr="0087588A">
        <w:rPr>
          <w:spacing w:val="-1"/>
          <w:sz w:val="20"/>
        </w:rPr>
        <w:instrText>Changing</w:instrText>
      </w:r>
      <w:r w:rsidR="00D306EB" w:rsidRPr="0087588A">
        <w:rPr>
          <w:sz w:val="20"/>
        </w:rPr>
        <w:instrText xml:space="preserve"> </w:instrText>
      </w:r>
      <w:r w:rsidR="00D306EB" w:rsidRPr="0087588A">
        <w:rPr>
          <w:spacing w:val="-1"/>
          <w:sz w:val="20"/>
        </w:rPr>
        <w:instrText>Current</w:instrText>
      </w:r>
      <w:r w:rsidR="00D306EB" w:rsidRPr="0087588A">
        <w:rPr>
          <w:sz w:val="20"/>
        </w:rPr>
        <w:instrText xml:space="preserve"> </w:instrText>
      </w:r>
      <w:r w:rsidR="00D306EB" w:rsidRPr="0087588A">
        <w:rPr>
          <w:spacing w:val="-1"/>
          <w:sz w:val="20"/>
        </w:rPr>
        <w:instrText>Level</w:instrText>
      </w:r>
      <w:r w:rsidR="00D306EB" w:rsidRPr="0087588A">
        <w:rPr>
          <w:sz w:val="20"/>
        </w:rPr>
        <w:instrText xml:space="preserve"> of </w:instrText>
      </w:r>
      <w:r w:rsidR="00D306EB" w:rsidRPr="0087588A">
        <w:rPr>
          <w:spacing w:val="-1"/>
          <w:sz w:val="20"/>
        </w:rPr>
        <w:instrText>Care</w:instrText>
      </w:r>
      <w:r w:rsidR="00D306EB" w:rsidRPr="0087588A">
        <w:instrText xml:space="preserve">" \i </w:instrText>
      </w:r>
      <w:r w:rsidR="00D306EB" w:rsidRPr="0087588A">
        <w:fldChar w:fldCharType="end"/>
      </w:r>
    </w:p>
    <w:p w:rsidR="000F5E6E" w:rsidRPr="0087588A" w:rsidRDefault="000F5E6E" w:rsidP="00101077">
      <w:pPr>
        <w:pStyle w:val="BodyText"/>
        <w:rPr>
          <w:spacing w:val="-1"/>
        </w:rPr>
      </w:pPr>
      <w:r w:rsidRPr="0087588A">
        <w:t xml:space="preserve">Use this </w:t>
      </w:r>
      <w:r w:rsidRPr="0087588A">
        <w:rPr>
          <w:spacing w:val="-1"/>
        </w:rPr>
        <w:t>feature</w:t>
      </w:r>
      <w:r w:rsidRPr="0087588A">
        <w:t xml:space="preserve"> to select</w:t>
      </w:r>
      <w:r w:rsidRPr="0087588A">
        <w:rPr>
          <w:spacing w:val="-2"/>
        </w:rPr>
        <w:t xml:space="preserve"> </w:t>
      </w:r>
      <w:r w:rsidRPr="0087588A">
        <w:t>or change</w:t>
      </w:r>
      <w:r w:rsidRPr="0087588A">
        <w:rPr>
          <w:spacing w:val="-1"/>
        </w:rPr>
        <w:t xml:space="preserve"> the</w:t>
      </w:r>
      <w:r w:rsidRPr="0087588A">
        <w:t xml:space="preserve"> Current </w:t>
      </w:r>
      <w:r w:rsidRPr="0087588A">
        <w:rPr>
          <w:spacing w:val="-1"/>
        </w:rPr>
        <w:t>Level</w:t>
      </w:r>
      <w:r w:rsidRPr="0087588A">
        <w:t xml:space="preserve"> of </w:t>
      </w:r>
      <w:r w:rsidRPr="0087588A">
        <w:rPr>
          <w:spacing w:val="-1"/>
        </w:rPr>
        <w:t>Care</w:t>
      </w:r>
      <w:r w:rsidRPr="0087588A">
        <w:t xml:space="preserve"> for a patient.</w:t>
      </w:r>
      <w:r w:rsidRPr="0087588A">
        <w:rPr>
          <w:spacing w:val="1"/>
        </w:rPr>
        <w:t xml:space="preserve"> </w:t>
      </w:r>
      <w:r w:rsidRPr="0087588A">
        <w:t xml:space="preserve">You </w:t>
      </w:r>
      <w:r w:rsidRPr="0087588A">
        <w:rPr>
          <w:spacing w:val="-1"/>
        </w:rPr>
        <w:t>must</w:t>
      </w:r>
      <w:r w:rsidRPr="0087588A">
        <w:t xml:space="preserve"> select</w:t>
      </w:r>
      <w:r w:rsidRPr="0087588A">
        <w:rPr>
          <w:spacing w:val="-1"/>
        </w:rPr>
        <w:t xml:space="preserve"> </w:t>
      </w:r>
      <w:r w:rsidRPr="0087588A">
        <w:t>a</w:t>
      </w:r>
      <w:r w:rsidRPr="0087588A">
        <w:rPr>
          <w:spacing w:val="31"/>
        </w:rPr>
        <w:t xml:space="preserve"> </w:t>
      </w:r>
      <w:r w:rsidRPr="0087588A">
        <w:t xml:space="preserve">Current </w:t>
      </w:r>
      <w:r w:rsidRPr="0087588A">
        <w:rPr>
          <w:spacing w:val="-1"/>
        </w:rPr>
        <w:t>Level</w:t>
      </w:r>
      <w:r w:rsidRPr="0087588A">
        <w:t xml:space="preserve"> of </w:t>
      </w:r>
      <w:r w:rsidRPr="0087588A">
        <w:rPr>
          <w:spacing w:val="-1"/>
        </w:rPr>
        <w:t>Care</w:t>
      </w:r>
      <w:r w:rsidRPr="0087588A">
        <w:t xml:space="preserve"> or you </w:t>
      </w:r>
      <w:r w:rsidRPr="0087588A">
        <w:rPr>
          <w:spacing w:val="-1"/>
        </w:rPr>
        <w:t>will</w:t>
      </w:r>
      <w:r w:rsidRPr="0087588A">
        <w:t xml:space="preserve"> not be able</w:t>
      </w:r>
      <w:r w:rsidRPr="0087588A">
        <w:rPr>
          <w:spacing w:val="-1"/>
        </w:rPr>
        <w:t xml:space="preserve"> </w:t>
      </w:r>
      <w:r w:rsidRPr="0087588A">
        <w:t>to save the review</w:t>
      </w:r>
      <w:r w:rsidRPr="0087588A">
        <w:rPr>
          <w:spacing w:val="1"/>
        </w:rPr>
        <w:t xml:space="preserve"> </w:t>
      </w:r>
      <w:r w:rsidR="0056663F" w:rsidRPr="0087588A">
        <w:t>(see Figure</w:t>
      </w:r>
      <w:r w:rsidR="0056663F" w:rsidRPr="0087588A">
        <w:rPr>
          <w:spacing w:val="-1"/>
        </w:rPr>
        <w:t xml:space="preserve"> 109</w:t>
      </w:r>
      <w:r w:rsidRPr="0087588A">
        <w:rPr>
          <w:spacing w:val="-1"/>
        </w:rPr>
        <w:t>)</w:t>
      </w:r>
      <w:r w:rsidR="00E03373" w:rsidRPr="0087588A">
        <w:rPr>
          <w:spacing w:val="-1"/>
        </w:rPr>
        <w:t>.</w:t>
      </w:r>
    </w:p>
    <w:p w:rsidR="00F32BCA" w:rsidRPr="0087588A" w:rsidRDefault="000F5E6E" w:rsidP="00101077">
      <w:pPr>
        <w:pStyle w:val="BodyText"/>
        <w:widowControl w:val="0"/>
        <w:tabs>
          <w:tab w:val="left" w:pos="1941"/>
        </w:tabs>
        <w:spacing w:before="0" w:after="0"/>
        <w:jc w:val="right"/>
        <w:rPr>
          <w:sz w:val="10"/>
          <w:szCs w:val="10"/>
        </w:rPr>
      </w:pPr>
      <w:r w:rsidRPr="0087588A">
        <w:rPr>
          <w:sz w:val="10"/>
          <w:szCs w:val="10"/>
        </w:rPr>
        <w:t xml:space="preserve"> </w:t>
      </w:r>
    </w:p>
    <w:p w:rsidR="00F32BCA" w:rsidRPr="0087588A" w:rsidRDefault="00F32BCA" w:rsidP="00F32BCA">
      <w:pPr>
        <w:spacing w:line="200" w:lineRule="atLeast"/>
        <w:ind w:left="1400"/>
        <w:rPr>
          <w:sz w:val="20"/>
          <w:szCs w:val="20"/>
        </w:rPr>
      </w:pPr>
      <w:r w:rsidRPr="0087588A">
        <w:rPr>
          <w:noProof/>
          <w:sz w:val="20"/>
          <w:szCs w:val="20"/>
        </w:rPr>
        <w:drawing>
          <wp:inline distT="0" distB="0" distL="0" distR="0" wp14:anchorId="5C2F3BE0" wp14:editId="1B18E4DB">
            <wp:extent cx="4333874" cy="2771775"/>
            <wp:effectExtent l="19050" t="19050" r="10160" b="9525"/>
            <wp:docPr id="189" name="image74.jpeg" descr="Primary Review screen" title="Primary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4.jpeg"/>
                    <pic:cNvPicPr/>
                  </pic:nvPicPr>
                  <pic:blipFill>
                    <a:blip r:embed="rId187" cstate="print"/>
                    <a:stretch>
                      <a:fillRect/>
                    </a:stretch>
                  </pic:blipFill>
                  <pic:spPr>
                    <a:xfrm>
                      <a:off x="0" y="0"/>
                      <a:ext cx="4333874" cy="2771775"/>
                    </a:xfrm>
                    <a:prstGeom prst="rect">
                      <a:avLst/>
                    </a:prstGeom>
                    <a:ln>
                      <a:solidFill>
                        <a:schemeClr val="tx1"/>
                      </a:solidFill>
                    </a:ln>
                  </pic:spPr>
                </pic:pic>
              </a:graphicData>
            </a:graphic>
          </wp:inline>
        </w:drawing>
      </w:r>
    </w:p>
    <w:p w:rsidR="00F32BCA" w:rsidRPr="0087588A" w:rsidRDefault="000F5E6E" w:rsidP="00101077">
      <w:pPr>
        <w:pStyle w:val="Caption"/>
        <w:jc w:val="center"/>
      </w:pPr>
      <w:bookmarkStart w:id="984" w:name="_bookmark175"/>
      <w:bookmarkStart w:id="985" w:name="_Toc479683367"/>
      <w:bookmarkStart w:id="986" w:name="_Toc479632150"/>
      <w:bookmarkStart w:id="987" w:name="_Toc499543594"/>
      <w:bookmarkEnd w:id="984"/>
      <w:r w:rsidRPr="0087588A">
        <w:t xml:space="preserve">Figure </w:t>
      </w:r>
      <w:fldSimple w:instr=" SEQ Figure \* ARABIC ">
        <w:r w:rsidR="00E65A84">
          <w:rPr>
            <w:noProof/>
          </w:rPr>
          <w:t>113</w:t>
        </w:r>
      </w:fldSimple>
      <w:r w:rsidRPr="0087588A">
        <w:t>:</w:t>
      </w:r>
      <w:r w:rsidR="00DF273B" w:rsidRPr="0087588A">
        <w:t xml:space="preserve"> </w:t>
      </w:r>
      <w:r w:rsidR="00F32BCA" w:rsidRPr="0087588A">
        <w:t>Primary Review screen</w:t>
      </w:r>
      <w:bookmarkEnd w:id="985"/>
      <w:bookmarkEnd w:id="986"/>
      <w:bookmarkEnd w:id="987"/>
    </w:p>
    <w:p w:rsidR="000F5E6E" w:rsidRPr="0087588A" w:rsidRDefault="000F5E6E" w:rsidP="000443F5">
      <w:pPr>
        <w:pStyle w:val="Heading4"/>
        <w:widowControl w:val="0"/>
        <w:tabs>
          <w:tab w:val="clear" w:pos="2394"/>
        </w:tabs>
        <w:spacing w:before="120" w:after="0"/>
        <w:ind w:left="864"/>
      </w:pPr>
      <w:bookmarkStart w:id="988" w:name="_Toc479676119"/>
      <w:bookmarkStart w:id="989" w:name="_Toc479631854"/>
      <w:bookmarkStart w:id="990" w:name="_Toc499543823"/>
      <w:r w:rsidRPr="0087588A">
        <w:t>To select or change the Current Level of Care</w:t>
      </w:r>
      <w:bookmarkEnd w:id="988"/>
      <w:bookmarkEnd w:id="989"/>
      <w:bookmarkEnd w:id="990"/>
    </w:p>
    <w:p w:rsidR="000F5E6E" w:rsidRPr="0087588A" w:rsidRDefault="000F5E6E" w:rsidP="00DA39F3">
      <w:pPr>
        <w:widowControl w:val="0"/>
        <w:numPr>
          <w:ilvl w:val="2"/>
          <w:numId w:val="67"/>
        </w:numPr>
        <w:tabs>
          <w:tab w:val="left" w:pos="2031"/>
        </w:tabs>
        <w:spacing w:line="275" w:lineRule="exact"/>
        <w:rPr>
          <w:sz w:val="24"/>
        </w:rPr>
      </w:pPr>
      <w:r w:rsidRPr="0087588A">
        <w:rPr>
          <w:i/>
          <w:sz w:val="24"/>
        </w:rPr>
        <w:t xml:space="preserve">Click </w:t>
      </w:r>
      <w:r w:rsidRPr="0087588A">
        <w:rPr>
          <w:sz w:val="24"/>
        </w:rPr>
        <w:t xml:space="preserve">on </w:t>
      </w:r>
      <w:r w:rsidRPr="0087588A">
        <w:rPr>
          <w:spacing w:val="-1"/>
          <w:sz w:val="24"/>
        </w:rPr>
        <w:t xml:space="preserve">the </w:t>
      </w:r>
      <w:r w:rsidRPr="0087588A">
        <w:rPr>
          <w:b/>
          <w:spacing w:val="-1"/>
          <w:sz w:val="24"/>
        </w:rPr>
        <w:t>Current</w:t>
      </w:r>
      <w:r w:rsidRPr="0087588A">
        <w:rPr>
          <w:b/>
          <w:sz w:val="24"/>
        </w:rPr>
        <w:t xml:space="preserve"> Level of Care</w:t>
      </w:r>
      <w:r w:rsidRPr="0087588A">
        <w:rPr>
          <w:b/>
          <w:spacing w:val="-1"/>
          <w:sz w:val="24"/>
        </w:rPr>
        <w:t xml:space="preserve"> </w:t>
      </w:r>
      <w:r w:rsidRPr="0087588A">
        <w:rPr>
          <w:sz w:val="24"/>
        </w:rPr>
        <w:t>dropdown.</w:t>
      </w:r>
    </w:p>
    <w:p w:rsidR="000F5E6E" w:rsidRPr="0087588A" w:rsidRDefault="000F5E6E" w:rsidP="00DA39F3">
      <w:pPr>
        <w:pStyle w:val="BodyText"/>
        <w:widowControl w:val="0"/>
        <w:numPr>
          <w:ilvl w:val="2"/>
          <w:numId w:val="67"/>
        </w:numPr>
        <w:tabs>
          <w:tab w:val="left" w:pos="2031"/>
        </w:tabs>
        <w:spacing w:before="0" w:after="0"/>
        <w:ind w:left="2030"/>
      </w:pPr>
      <w:r w:rsidRPr="0087588A">
        <w:t>Select</w:t>
      </w:r>
      <w:r w:rsidRPr="0087588A">
        <w:rPr>
          <w:spacing w:val="-1"/>
        </w:rPr>
        <w:t xml:space="preserve"> </w:t>
      </w:r>
      <w:r w:rsidRPr="0087588A">
        <w:t xml:space="preserve">a </w:t>
      </w:r>
      <w:r w:rsidRPr="0087588A">
        <w:rPr>
          <w:spacing w:val="-1"/>
        </w:rPr>
        <w:t>Current</w:t>
      </w:r>
      <w:r w:rsidRPr="0087588A">
        <w:t xml:space="preserve"> Level </w:t>
      </w:r>
      <w:r w:rsidRPr="0087588A">
        <w:rPr>
          <w:spacing w:val="-1"/>
        </w:rPr>
        <w:t>of</w:t>
      </w:r>
      <w:r w:rsidRPr="0087588A">
        <w:t xml:space="preserve"> </w:t>
      </w:r>
      <w:r w:rsidRPr="0087588A">
        <w:rPr>
          <w:spacing w:val="-1"/>
        </w:rPr>
        <w:t>Care</w:t>
      </w:r>
      <w:r w:rsidRPr="0087588A">
        <w:t xml:space="preserve"> by</w:t>
      </w:r>
      <w:r w:rsidRPr="0087588A">
        <w:rPr>
          <w:spacing w:val="1"/>
        </w:rPr>
        <w:t xml:space="preserve"> </w:t>
      </w:r>
      <w:r w:rsidRPr="0087588A">
        <w:rPr>
          <w:i/>
        </w:rPr>
        <w:t xml:space="preserve">clicking </w:t>
      </w:r>
      <w:r w:rsidRPr="0087588A">
        <w:t>on an</w:t>
      </w:r>
      <w:r w:rsidRPr="0087588A">
        <w:rPr>
          <w:spacing w:val="-1"/>
        </w:rPr>
        <w:t xml:space="preserve"> </w:t>
      </w:r>
      <w:r w:rsidRPr="0087588A">
        <w:t>option in</w:t>
      </w:r>
      <w:r w:rsidRPr="0087588A">
        <w:rPr>
          <w:spacing w:val="-1"/>
        </w:rPr>
        <w:t xml:space="preserve"> </w:t>
      </w:r>
      <w:r w:rsidRPr="0087588A">
        <w:t>the list</w:t>
      </w:r>
      <w:r w:rsidR="00A722E2" w:rsidRPr="0087588A">
        <w:t xml:space="preserve">, </w:t>
      </w:r>
      <w:r w:rsidRPr="0087588A">
        <w:t>OR</w:t>
      </w:r>
    </w:p>
    <w:p w:rsidR="000F5E6E" w:rsidRPr="0087588A" w:rsidRDefault="000F5E6E" w:rsidP="00DA39F3">
      <w:pPr>
        <w:pStyle w:val="BodyText"/>
        <w:widowControl w:val="0"/>
        <w:numPr>
          <w:ilvl w:val="2"/>
          <w:numId w:val="67"/>
        </w:numPr>
        <w:tabs>
          <w:tab w:val="left" w:pos="2031"/>
        </w:tabs>
        <w:spacing w:before="0" w:after="0"/>
        <w:ind w:left="2030" w:right="270"/>
        <w:rPr>
          <w:b/>
          <w:bCs/>
        </w:rPr>
      </w:pPr>
      <w:r w:rsidRPr="0087588A">
        <w:t xml:space="preserve">Change the </w:t>
      </w:r>
      <w:r w:rsidRPr="0087588A">
        <w:rPr>
          <w:spacing w:val="-1"/>
        </w:rPr>
        <w:t>Current</w:t>
      </w:r>
      <w:r w:rsidRPr="0087588A">
        <w:t xml:space="preserve"> </w:t>
      </w:r>
      <w:r w:rsidRPr="0087588A">
        <w:rPr>
          <w:spacing w:val="-1"/>
        </w:rPr>
        <w:t>Level</w:t>
      </w:r>
      <w:r w:rsidRPr="0087588A">
        <w:t xml:space="preserve"> of </w:t>
      </w:r>
      <w:r w:rsidRPr="0087588A">
        <w:rPr>
          <w:spacing w:val="-1"/>
        </w:rPr>
        <w:t>Care</w:t>
      </w:r>
      <w:r w:rsidRPr="0087588A">
        <w:t xml:space="preserve"> to</w:t>
      </w:r>
      <w:r w:rsidRPr="0087588A">
        <w:rPr>
          <w:spacing w:val="-2"/>
        </w:rPr>
        <w:t xml:space="preserve"> </w:t>
      </w:r>
      <w:r w:rsidRPr="0087588A">
        <w:t xml:space="preserve">another </w:t>
      </w:r>
      <w:r w:rsidRPr="0087588A">
        <w:rPr>
          <w:spacing w:val="-1"/>
        </w:rPr>
        <w:t>value</w:t>
      </w:r>
      <w:r w:rsidRPr="0087588A">
        <w:t xml:space="preserve"> by</w:t>
      </w:r>
      <w:r w:rsidRPr="0087588A">
        <w:rPr>
          <w:spacing w:val="1"/>
        </w:rPr>
        <w:t xml:space="preserve"> </w:t>
      </w:r>
      <w:r w:rsidRPr="0087588A">
        <w:rPr>
          <w:i/>
          <w:spacing w:val="-1"/>
        </w:rPr>
        <w:t>clicking</w:t>
      </w:r>
      <w:r w:rsidRPr="0087588A">
        <w:rPr>
          <w:i/>
        </w:rPr>
        <w:t xml:space="preserve"> </w:t>
      </w:r>
      <w:r w:rsidRPr="0087588A">
        <w:t xml:space="preserve">on a </w:t>
      </w:r>
      <w:r w:rsidRPr="0087588A">
        <w:rPr>
          <w:spacing w:val="-1"/>
        </w:rPr>
        <w:t>different</w:t>
      </w:r>
      <w:r w:rsidRPr="0087588A">
        <w:rPr>
          <w:spacing w:val="59"/>
        </w:rPr>
        <w:t xml:space="preserve"> </w:t>
      </w:r>
      <w:r w:rsidRPr="0087588A">
        <w:t>one.</w:t>
      </w:r>
      <w:r w:rsidRPr="0087588A">
        <w:rPr>
          <w:sz w:val="20"/>
        </w:rPr>
        <w:t xml:space="preserve"> </w:t>
      </w:r>
    </w:p>
    <w:p w:rsidR="00D306EB" w:rsidRPr="0087588A" w:rsidRDefault="00446F61" w:rsidP="00D306EB">
      <w:pPr>
        <w:pStyle w:val="Heading2"/>
      </w:pPr>
      <w:bookmarkStart w:id="991" w:name="_Toc479676120"/>
      <w:bookmarkStart w:id="992" w:name="_Toc479631855"/>
      <w:bookmarkStart w:id="993" w:name="_Toc499543824"/>
      <w:r w:rsidRPr="0087588A">
        <w:t>Enter Criteria Not Met Elaboration</w:t>
      </w:r>
      <w:bookmarkEnd w:id="991"/>
      <w:bookmarkEnd w:id="992"/>
      <w:bookmarkEnd w:id="993"/>
      <w:r w:rsidR="00D306EB" w:rsidRPr="0087588A">
        <w:fldChar w:fldCharType="begin"/>
      </w:r>
      <w:r w:rsidR="00D306EB" w:rsidRPr="0087588A">
        <w:instrText xml:space="preserve"> XE "</w:instrText>
      </w:r>
      <w:r w:rsidR="00D306EB" w:rsidRPr="0087588A">
        <w:rPr>
          <w:spacing w:val="-1"/>
          <w:sz w:val="20"/>
        </w:rPr>
        <w:instrText>Criteria</w:instrText>
      </w:r>
      <w:r w:rsidR="00D306EB" w:rsidRPr="0087588A">
        <w:rPr>
          <w:sz w:val="20"/>
        </w:rPr>
        <w:instrText xml:space="preserve"> </w:instrText>
      </w:r>
      <w:r w:rsidR="00D306EB" w:rsidRPr="0087588A">
        <w:rPr>
          <w:spacing w:val="-1"/>
          <w:sz w:val="20"/>
        </w:rPr>
        <w:instrText>Not</w:instrText>
      </w:r>
      <w:r w:rsidR="00D306EB" w:rsidRPr="0087588A">
        <w:rPr>
          <w:sz w:val="20"/>
        </w:rPr>
        <w:instrText xml:space="preserve"> Met</w:instrText>
      </w:r>
      <w:r w:rsidR="00D306EB" w:rsidRPr="0087588A">
        <w:rPr>
          <w:spacing w:val="-1"/>
          <w:sz w:val="20"/>
        </w:rPr>
        <w:instrText xml:space="preserve"> Elaboration</w:instrText>
      </w:r>
      <w:r w:rsidR="00D306EB" w:rsidRPr="0087588A">
        <w:instrText xml:space="preserve">" \i </w:instrText>
      </w:r>
      <w:r w:rsidR="00D306EB" w:rsidRPr="0087588A">
        <w:fldChar w:fldCharType="end"/>
      </w:r>
    </w:p>
    <w:p w:rsidR="00446F61" w:rsidRPr="0087588A" w:rsidRDefault="00446F61" w:rsidP="000010CC">
      <w:pPr>
        <w:pStyle w:val="BodyText"/>
        <w:spacing w:before="118" w:line="243" w:lineRule="auto"/>
        <w:ind w:right="466"/>
      </w:pPr>
      <w:r w:rsidRPr="0087588A">
        <w:t>Use this feature to elaborate on criteria not met.</w:t>
      </w:r>
    </w:p>
    <w:p w:rsidR="00446F61" w:rsidRPr="0087588A" w:rsidRDefault="00446F61" w:rsidP="000443F5">
      <w:pPr>
        <w:pStyle w:val="Heading4"/>
        <w:widowControl w:val="0"/>
        <w:tabs>
          <w:tab w:val="clear" w:pos="2394"/>
        </w:tabs>
        <w:spacing w:before="120" w:after="0"/>
        <w:ind w:left="864"/>
      </w:pPr>
      <w:bookmarkStart w:id="994" w:name="_Toc479676121"/>
      <w:bookmarkStart w:id="995" w:name="_Toc479631856"/>
      <w:bookmarkStart w:id="996" w:name="_Toc499543825"/>
      <w:r w:rsidRPr="0087588A">
        <w:t>To enter Criteria Not Met Elaboration</w:t>
      </w:r>
      <w:bookmarkEnd w:id="994"/>
      <w:bookmarkEnd w:id="995"/>
      <w:bookmarkEnd w:id="996"/>
      <w:r w:rsidR="0088276B" w:rsidRPr="0087588A">
        <w:fldChar w:fldCharType="begin"/>
      </w:r>
      <w:r w:rsidR="0088276B" w:rsidRPr="0087588A">
        <w:instrText xml:space="preserve"> XE "</w:instrText>
      </w:r>
      <w:r w:rsidR="0088276B" w:rsidRPr="0087588A">
        <w:rPr>
          <w:spacing w:val="-1"/>
        </w:rPr>
        <w:instrText>Criteria</w:instrText>
      </w:r>
      <w:r w:rsidR="0088276B" w:rsidRPr="0087588A">
        <w:instrText xml:space="preserve"> </w:instrText>
      </w:r>
      <w:r w:rsidR="0088276B" w:rsidRPr="0087588A">
        <w:rPr>
          <w:spacing w:val="-1"/>
        </w:rPr>
        <w:instrText>Not</w:instrText>
      </w:r>
      <w:r w:rsidR="0088276B" w:rsidRPr="0087588A">
        <w:instrText xml:space="preserve"> Met</w:instrText>
      </w:r>
      <w:r w:rsidR="0088276B" w:rsidRPr="0087588A">
        <w:rPr>
          <w:spacing w:val="-1"/>
        </w:rPr>
        <w:instrText xml:space="preserve"> Elaboration</w:instrText>
      </w:r>
      <w:r w:rsidR="0088276B" w:rsidRPr="0087588A">
        <w:instrText xml:space="preserve">" \i </w:instrText>
      </w:r>
      <w:r w:rsidR="0088276B" w:rsidRPr="0087588A">
        <w:fldChar w:fldCharType="end"/>
      </w:r>
    </w:p>
    <w:p w:rsidR="0088276B" w:rsidRPr="0087588A" w:rsidRDefault="0088276B" w:rsidP="00F82A59">
      <w:pPr>
        <w:pStyle w:val="BodyText"/>
        <w:widowControl w:val="0"/>
        <w:tabs>
          <w:tab w:val="left" w:pos="2031"/>
        </w:tabs>
        <w:spacing w:before="0" w:after="0"/>
        <w:ind w:left="2020"/>
        <w:rPr>
          <w:spacing w:val="-1"/>
        </w:rPr>
      </w:pPr>
    </w:p>
    <w:p w:rsidR="0056663F" w:rsidRPr="0087588A" w:rsidRDefault="00446F61" w:rsidP="00BD6B23">
      <w:pPr>
        <w:pStyle w:val="BodyText"/>
        <w:widowControl w:val="0"/>
        <w:numPr>
          <w:ilvl w:val="2"/>
          <w:numId w:val="160"/>
        </w:numPr>
        <w:tabs>
          <w:tab w:val="left" w:pos="2031"/>
        </w:tabs>
        <w:spacing w:before="0" w:after="0"/>
        <w:rPr>
          <w:spacing w:val="-1"/>
        </w:rPr>
      </w:pPr>
      <w:r w:rsidRPr="0087588A">
        <w:rPr>
          <w:i/>
        </w:rPr>
        <w:t xml:space="preserve">Type </w:t>
      </w:r>
      <w:r w:rsidRPr="0087588A">
        <w:t xml:space="preserve">up to </w:t>
      </w:r>
      <w:r w:rsidRPr="0087588A">
        <w:rPr>
          <w:spacing w:val="-1"/>
        </w:rPr>
        <w:t>100</w:t>
      </w:r>
      <w:r w:rsidRPr="0087588A">
        <w:t xml:space="preserve"> characters</w:t>
      </w:r>
      <w:r w:rsidRPr="0087588A">
        <w:rPr>
          <w:spacing w:val="-1"/>
        </w:rPr>
        <w:t xml:space="preserve"> </w:t>
      </w:r>
      <w:r w:rsidRPr="0087588A">
        <w:t>directly</w:t>
      </w:r>
      <w:r w:rsidRPr="0087588A">
        <w:rPr>
          <w:spacing w:val="-1"/>
        </w:rPr>
        <w:t xml:space="preserve"> </w:t>
      </w:r>
      <w:r w:rsidRPr="0087588A">
        <w:t>into the</w:t>
      </w:r>
      <w:r w:rsidRPr="0087588A">
        <w:rPr>
          <w:spacing w:val="1"/>
        </w:rPr>
        <w:t xml:space="preserve"> </w:t>
      </w:r>
      <w:r w:rsidRPr="0087588A">
        <w:rPr>
          <w:b/>
          <w:spacing w:val="-1"/>
        </w:rPr>
        <w:t>Criteria</w:t>
      </w:r>
      <w:r w:rsidRPr="0087588A">
        <w:rPr>
          <w:b/>
        </w:rPr>
        <w:t xml:space="preserve"> Not Met</w:t>
      </w:r>
      <w:r w:rsidRPr="0087588A">
        <w:rPr>
          <w:b/>
          <w:spacing w:val="-1"/>
        </w:rPr>
        <w:t xml:space="preserve"> </w:t>
      </w:r>
      <w:r w:rsidRPr="0087588A">
        <w:rPr>
          <w:b/>
        </w:rPr>
        <w:t>Elaboration</w:t>
      </w:r>
      <w:r w:rsidR="0088276B" w:rsidRPr="0087588A">
        <w:fldChar w:fldCharType="begin"/>
      </w:r>
      <w:r w:rsidR="0088276B" w:rsidRPr="0087588A">
        <w:instrText xml:space="preserve"> XE "</w:instrText>
      </w:r>
      <w:r w:rsidR="0088276B" w:rsidRPr="0087588A">
        <w:rPr>
          <w:spacing w:val="-1"/>
        </w:rPr>
        <w:instrText>Criteria</w:instrText>
      </w:r>
      <w:r w:rsidR="0088276B" w:rsidRPr="0087588A">
        <w:instrText xml:space="preserve"> </w:instrText>
      </w:r>
      <w:r w:rsidR="0088276B" w:rsidRPr="0087588A">
        <w:rPr>
          <w:spacing w:val="-1"/>
        </w:rPr>
        <w:instrText>Not</w:instrText>
      </w:r>
      <w:r w:rsidR="0088276B" w:rsidRPr="0087588A">
        <w:instrText xml:space="preserve"> Met</w:instrText>
      </w:r>
      <w:r w:rsidR="0088276B" w:rsidRPr="0087588A">
        <w:rPr>
          <w:spacing w:val="-1"/>
        </w:rPr>
        <w:instrText xml:space="preserve"> Elaboration</w:instrText>
      </w:r>
      <w:r w:rsidR="0088276B" w:rsidRPr="0087588A">
        <w:instrText xml:space="preserve">" \i </w:instrText>
      </w:r>
      <w:r w:rsidR="0088276B" w:rsidRPr="0087588A">
        <w:fldChar w:fldCharType="end"/>
      </w:r>
      <w:r w:rsidRPr="0087588A">
        <w:rPr>
          <w:b/>
        </w:rPr>
        <w:t xml:space="preserve"> </w:t>
      </w:r>
      <w:r w:rsidRPr="0087588A">
        <w:t xml:space="preserve">field </w:t>
      </w:r>
    </w:p>
    <w:p w:rsidR="00101077" w:rsidRPr="0087588A" w:rsidRDefault="00101077" w:rsidP="00D438AA">
      <w:pPr>
        <w:widowControl w:val="0"/>
        <w:tabs>
          <w:tab w:val="left" w:pos="2031"/>
        </w:tabs>
        <w:spacing w:line="275" w:lineRule="exact"/>
        <w:ind w:left="1440"/>
      </w:pPr>
    </w:p>
    <w:p w:rsidR="000F5E6E" w:rsidRPr="0087588A" w:rsidRDefault="00446F61" w:rsidP="00101077">
      <w:pPr>
        <w:jc w:val="center"/>
      </w:pPr>
      <w:r w:rsidRPr="0087588A">
        <w:rPr>
          <w:noProof/>
          <w:sz w:val="20"/>
          <w:szCs w:val="20"/>
        </w:rPr>
        <w:lastRenderedPageBreak/>
        <w:drawing>
          <wp:inline distT="0" distB="0" distL="0" distR="0" wp14:anchorId="25106F4A" wp14:editId="028A3989">
            <wp:extent cx="5629275" cy="405957"/>
            <wp:effectExtent l="19050" t="19050" r="9525" b="13335"/>
            <wp:docPr id="193" name="image75.png" descr="Criteria Not Met Elaboration" title="Criteria Not Met E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188" cstate="print"/>
                    <a:stretch>
                      <a:fillRect/>
                    </a:stretch>
                  </pic:blipFill>
                  <pic:spPr>
                    <a:xfrm>
                      <a:off x="0" y="0"/>
                      <a:ext cx="5631599" cy="406125"/>
                    </a:xfrm>
                    <a:prstGeom prst="rect">
                      <a:avLst/>
                    </a:prstGeom>
                    <a:ln>
                      <a:solidFill>
                        <a:schemeClr val="accent1"/>
                      </a:solidFill>
                    </a:ln>
                  </pic:spPr>
                </pic:pic>
              </a:graphicData>
            </a:graphic>
          </wp:inline>
        </w:drawing>
      </w:r>
    </w:p>
    <w:p w:rsidR="00446F61" w:rsidRPr="0087588A" w:rsidRDefault="00446F61" w:rsidP="00101077">
      <w:pPr>
        <w:pStyle w:val="Caption"/>
        <w:jc w:val="center"/>
      </w:pPr>
      <w:bookmarkStart w:id="997" w:name="_Toc479683368"/>
      <w:bookmarkStart w:id="998" w:name="_Toc479632151"/>
      <w:bookmarkStart w:id="999" w:name="_Toc499543595"/>
      <w:r w:rsidRPr="0087588A">
        <w:t xml:space="preserve">Figure </w:t>
      </w:r>
      <w:fldSimple w:instr=" SEQ Figure \* ARABIC ">
        <w:r w:rsidR="00E65A84">
          <w:rPr>
            <w:noProof/>
          </w:rPr>
          <w:t>114</w:t>
        </w:r>
      </w:fldSimple>
      <w:r w:rsidRPr="0087588A">
        <w:t>: Criteria Not Met Elaboration</w:t>
      </w:r>
      <w:bookmarkEnd w:id="997"/>
      <w:bookmarkEnd w:id="998"/>
      <w:bookmarkEnd w:id="999"/>
      <w:r w:rsidR="0088276B" w:rsidRPr="0087588A">
        <w:t xml:space="preserve"> </w:t>
      </w:r>
      <w:r w:rsidR="0088276B" w:rsidRPr="0087588A">
        <w:fldChar w:fldCharType="begin"/>
      </w:r>
      <w:r w:rsidR="0088276B" w:rsidRPr="0087588A">
        <w:instrText xml:space="preserve"> XE "</w:instrText>
      </w:r>
      <w:r w:rsidR="0088276B" w:rsidRPr="0087588A">
        <w:rPr>
          <w:spacing w:val="-1"/>
        </w:rPr>
        <w:instrText>Criteria</w:instrText>
      </w:r>
      <w:r w:rsidR="0088276B" w:rsidRPr="0087588A">
        <w:instrText xml:space="preserve"> </w:instrText>
      </w:r>
      <w:r w:rsidR="0088276B" w:rsidRPr="0087588A">
        <w:rPr>
          <w:spacing w:val="-1"/>
        </w:rPr>
        <w:instrText>Not</w:instrText>
      </w:r>
      <w:r w:rsidR="0088276B" w:rsidRPr="0087588A">
        <w:instrText xml:space="preserve"> Met</w:instrText>
      </w:r>
      <w:r w:rsidR="0088276B" w:rsidRPr="0087588A">
        <w:rPr>
          <w:spacing w:val="-1"/>
        </w:rPr>
        <w:instrText xml:space="preserve"> Elaboration</w:instrText>
      </w:r>
      <w:r w:rsidR="0088276B" w:rsidRPr="0087588A">
        <w:instrText xml:space="preserve">" \i </w:instrText>
      </w:r>
      <w:r w:rsidR="0088276B" w:rsidRPr="0087588A">
        <w:fldChar w:fldCharType="end"/>
      </w:r>
    </w:p>
    <w:p w:rsidR="00101077" w:rsidRPr="0087588A" w:rsidRDefault="00101077" w:rsidP="00101077">
      <w:pPr>
        <w:pStyle w:val="Heading2"/>
      </w:pPr>
      <w:bookmarkStart w:id="1000" w:name="_Toc479676122"/>
      <w:bookmarkStart w:id="1001" w:name="_Toc479631857"/>
      <w:bookmarkStart w:id="1002" w:name="_Toc499543826"/>
      <w:r w:rsidRPr="0087588A">
        <w:t>Adding Reviewer Comments</w:t>
      </w:r>
      <w:bookmarkEnd w:id="1000"/>
      <w:bookmarkEnd w:id="1001"/>
      <w:bookmarkEnd w:id="1002"/>
      <w:r w:rsidR="0088276B" w:rsidRPr="0087588A">
        <w:fldChar w:fldCharType="begin"/>
      </w:r>
      <w:r w:rsidR="0088276B" w:rsidRPr="0087588A">
        <w:instrText xml:space="preserve"> XE "</w:instrText>
      </w:r>
      <w:r w:rsidR="0088276B" w:rsidRPr="0087588A">
        <w:rPr>
          <w:sz w:val="20"/>
        </w:rPr>
        <w:instrText xml:space="preserve">Adding </w:instrText>
      </w:r>
      <w:r w:rsidR="0088276B" w:rsidRPr="0087588A">
        <w:rPr>
          <w:spacing w:val="-1"/>
          <w:sz w:val="20"/>
        </w:rPr>
        <w:instrText>Reviewer</w:instrText>
      </w:r>
      <w:r w:rsidR="0088276B" w:rsidRPr="0087588A">
        <w:rPr>
          <w:sz w:val="20"/>
        </w:rPr>
        <w:instrText xml:space="preserve"> </w:instrText>
      </w:r>
      <w:r w:rsidR="0088276B" w:rsidRPr="0087588A">
        <w:rPr>
          <w:spacing w:val="-1"/>
          <w:sz w:val="20"/>
        </w:rPr>
        <w:instrText>Comments</w:instrText>
      </w:r>
      <w:r w:rsidR="0088276B" w:rsidRPr="0087588A">
        <w:instrText xml:space="preserve">" \i </w:instrText>
      </w:r>
      <w:r w:rsidR="0088276B" w:rsidRPr="0087588A">
        <w:fldChar w:fldCharType="end"/>
      </w:r>
      <w:r w:rsidRPr="0087588A">
        <w:t xml:space="preserve"> </w:t>
      </w:r>
    </w:p>
    <w:p w:rsidR="00101077" w:rsidRPr="0087588A" w:rsidRDefault="00101077" w:rsidP="000010CC">
      <w:pPr>
        <w:pStyle w:val="BodyText"/>
        <w:spacing w:before="118" w:line="243" w:lineRule="auto"/>
        <w:ind w:right="466"/>
      </w:pPr>
      <w:r w:rsidRPr="0087588A">
        <w:t>Comments that you enter here will also display in the Comments window on the Physician Advisor Worklist</w:t>
      </w:r>
      <w:r w:rsidR="0088276B" w:rsidRPr="0087588A">
        <w:fldChar w:fldCharType="begin"/>
      </w:r>
      <w:r w:rsidR="0088276B" w:rsidRPr="0087588A">
        <w:instrText xml:space="preserve"> XE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w:instrText>
      </w:r>
      <w:r w:rsidR="0088276B" w:rsidRPr="0087588A">
        <w:rPr>
          <w:spacing w:val="-2"/>
          <w:sz w:val="20"/>
        </w:rPr>
        <w:instrText xml:space="preserve"> </w:instrText>
      </w:r>
      <w:r w:rsidR="0088276B" w:rsidRPr="0087588A">
        <w:rPr>
          <w:spacing w:val="-1"/>
          <w:sz w:val="20"/>
        </w:rPr>
        <w:instrText>Worklist</w:instrText>
      </w:r>
      <w:r w:rsidR="0088276B" w:rsidRPr="0087588A">
        <w:instrText xml:space="preserve">" </w:instrText>
      </w:r>
      <w:r w:rsidR="0088276B" w:rsidRPr="0087588A">
        <w:fldChar w:fldCharType="end"/>
      </w:r>
      <w:r w:rsidR="00DF273B" w:rsidRPr="0087588A">
        <w:t xml:space="preserve"> </w:t>
      </w:r>
      <w:r w:rsidRPr="0087588A">
        <w:t>screen for reviews not meeting criteria. Your comments may be up to 4,000 characters in length. It is helpful to enter information, which will explain why the patient does not meet criteria. For reviews meeting criteria, use this field to document information that will be helpful to you for future</w:t>
      </w:r>
      <w:r w:rsidR="00E03373" w:rsidRPr="0087588A">
        <w:t xml:space="preserve"> reference </w:t>
      </w:r>
      <w:r w:rsidRPr="0087588A">
        <w:t xml:space="preserve">(Please see Section </w:t>
      </w:r>
      <w:r w:rsidR="0056663F" w:rsidRPr="0087588A">
        <w:t>1</w:t>
      </w:r>
      <w:r w:rsidR="00CC0897" w:rsidRPr="0087588A">
        <w:t>0</w:t>
      </w:r>
      <w:r w:rsidR="0056663F" w:rsidRPr="0087588A">
        <w:t xml:space="preserve">.5 </w:t>
      </w:r>
      <w:r w:rsidRPr="0087588A">
        <w:t>for more information about this screen).</w:t>
      </w:r>
    </w:p>
    <w:p w:rsidR="00101077" w:rsidRPr="0087588A" w:rsidRDefault="00101077" w:rsidP="000443F5">
      <w:pPr>
        <w:pStyle w:val="Heading4"/>
        <w:widowControl w:val="0"/>
        <w:tabs>
          <w:tab w:val="clear" w:pos="2394"/>
        </w:tabs>
        <w:spacing w:before="120" w:after="0"/>
        <w:ind w:left="864"/>
      </w:pPr>
      <w:bookmarkStart w:id="1003" w:name="_Toc479676123"/>
      <w:bookmarkStart w:id="1004" w:name="_Toc479631858"/>
      <w:bookmarkStart w:id="1005" w:name="_Toc499543827"/>
      <w:r w:rsidRPr="0087588A">
        <w:t>To add reviewer comments</w:t>
      </w:r>
      <w:bookmarkEnd w:id="1003"/>
      <w:bookmarkEnd w:id="1004"/>
      <w:bookmarkEnd w:id="1005"/>
    </w:p>
    <w:p w:rsidR="00101077" w:rsidRPr="0087588A" w:rsidRDefault="00101077" w:rsidP="008E5E4B">
      <w:pPr>
        <w:widowControl w:val="0"/>
        <w:numPr>
          <w:ilvl w:val="2"/>
          <w:numId w:val="68"/>
        </w:numPr>
        <w:tabs>
          <w:tab w:val="left" w:pos="1941"/>
        </w:tabs>
        <w:spacing w:line="275" w:lineRule="exact"/>
        <w:rPr>
          <w:sz w:val="24"/>
        </w:rPr>
      </w:pPr>
      <w:r w:rsidRPr="0087588A">
        <w:rPr>
          <w:i/>
          <w:sz w:val="24"/>
        </w:rPr>
        <w:t xml:space="preserve">Type </w:t>
      </w:r>
      <w:r w:rsidRPr="0087588A">
        <w:rPr>
          <w:sz w:val="24"/>
        </w:rPr>
        <w:t xml:space="preserve">your </w:t>
      </w:r>
      <w:r w:rsidRPr="0087588A">
        <w:rPr>
          <w:spacing w:val="-1"/>
          <w:sz w:val="24"/>
        </w:rPr>
        <w:t>comments</w:t>
      </w:r>
      <w:r w:rsidRPr="0087588A">
        <w:rPr>
          <w:sz w:val="24"/>
        </w:rPr>
        <w:t xml:space="preserve"> directly</w:t>
      </w:r>
      <w:r w:rsidRPr="0087588A">
        <w:rPr>
          <w:spacing w:val="-2"/>
          <w:sz w:val="24"/>
        </w:rPr>
        <w:t xml:space="preserve"> </w:t>
      </w:r>
      <w:r w:rsidRPr="0087588A">
        <w:rPr>
          <w:sz w:val="24"/>
        </w:rPr>
        <w:t>into</w:t>
      </w:r>
      <w:r w:rsidRPr="0087588A">
        <w:rPr>
          <w:spacing w:val="-2"/>
          <w:sz w:val="24"/>
        </w:rPr>
        <w:t xml:space="preserve"> </w:t>
      </w:r>
      <w:r w:rsidRPr="0087588A">
        <w:rPr>
          <w:spacing w:val="-1"/>
          <w:sz w:val="24"/>
        </w:rPr>
        <w:t>the</w:t>
      </w:r>
      <w:r w:rsidRPr="0087588A">
        <w:rPr>
          <w:spacing w:val="1"/>
          <w:sz w:val="24"/>
        </w:rPr>
        <w:t xml:space="preserve"> </w:t>
      </w:r>
      <w:r w:rsidRPr="0087588A">
        <w:rPr>
          <w:b/>
          <w:spacing w:val="-1"/>
          <w:sz w:val="24"/>
        </w:rPr>
        <w:t>Reviewer</w:t>
      </w:r>
      <w:r w:rsidRPr="0087588A">
        <w:rPr>
          <w:b/>
          <w:sz w:val="24"/>
        </w:rPr>
        <w:t xml:space="preserve"> Comments</w:t>
      </w:r>
      <w:r w:rsidRPr="0087588A">
        <w:rPr>
          <w:b/>
          <w:spacing w:val="-1"/>
          <w:sz w:val="24"/>
        </w:rPr>
        <w:t xml:space="preserve"> </w:t>
      </w:r>
      <w:r w:rsidR="0056663F" w:rsidRPr="0087588A">
        <w:rPr>
          <w:sz w:val="24"/>
        </w:rPr>
        <w:t xml:space="preserve">field </w:t>
      </w:r>
    </w:p>
    <w:p w:rsidR="00101077" w:rsidRPr="0087588A" w:rsidRDefault="00101077" w:rsidP="00101077">
      <w:pPr>
        <w:widowControl w:val="0"/>
        <w:tabs>
          <w:tab w:val="left" w:pos="1941"/>
        </w:tabs>
        <w:spacing w:line="275" w:lineRule="exact"/>
        <w:ind w:left="140"/>
        <w:jc w:val="center"/>
        <w:rPr>
          <w:sz w:val="24"/>
        </w:rPr>
      </w:pPr>
    </w:p>
    <w:p w:rsidR="00101077" w:rsidRPr="0087588A" w:rsidRDefault="00101077" w:rsidP="00101077">
      <w:pPr>
        <w:spacing w:before="11"/>
        <w:rPr>
          <w:sz w:val="25"/>
          <w:szCs w:val="25"/>
        </w:rPr>
      </w:pPr>
      <w:r w:rsidRPr="0087588A">
        <w:rPr>
          <w:noProof/>
          <w:sz w:val="20"/>
          <w:szCs w:val="20"/>
        </w:rPr>
        <mc:AlternateContent>
          <mc:Choice Requires="wpg">
            <w:drawing>
              <wp:inline distT="0" distB="0" distL="0" distR="0" wp14:anchorId="0BCDF378" wp14:editId="77020CFF">
                <wp:extent cx="5956300" cy="536575"/>
                <wp:effectExtent l="9525" t="9525" r="6350" b="6350"/>
                <wp:docPr id="892" name="Group 509" descr="Reviewer Comments" title="Reviewer Commen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536575"/>
                          <a:chOff x="0" y="0"/>
                          <a:chExt cx="9380" cy="845"/>
                        </a:xfrm>
                      </wpg:grpSpPr>
                      <pic:pic xmlns:pic="http://schemas.openxmlformats.org/drawingml/2006/picture">
                        <pic:nvPicPr>
                          <pic:cNvPr id="893" name="Picture 512" descr="Reviewer Comments" title="Reviewer Comment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10" y="10"/>
                            <a:ext cx="9349"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94" name="Group 510"/>
                        <wpg:cNvGrpSpPr>
                          <a:grpSpLocks/>
                        </wpg:cNvGrpSpPr>
                        <wpg:grpSpPr bwMode="auto">
                          <a:xfrm>
                            <a:off x="5" y="5"/>
                            <a:ext cx="9370" cy="835"/>
                            <a:chOff x="5" y="5"/>
                            <a:chExt cx="9370" cy="835"/>
                          </a:xfrm>
                        </wpg:grpSpPr>
                        <wps:wsp>
                          <wps:cNvPr id="895" name="Freeform 511"/>
                          <wps:cNvSpPr>
                            <a:spLocks/>
                          </wps:cNvSpPr>
                          <wps:spPr bwMode="auto">
                            <a:xfrm>
                              <a:off x="5" y="5"/>
                              <a:ext cx="9370" cy="835"/>
                            </a:xfrm>
                            <a:custGeom>
                              <a:avLst/>
                              <a:gdLst>
                                <a:gd name="T0" fmla="+- 0 5 5"/>
                                <a:gd name="T1" fmla="*/ T0 w 9370"/>
                                <a:gd name="T2" fmla="+- 0 840 5"/>
                                <a:gd name="T3" fmla="*/ 840 h 835"/>
                                <a:gd name="T4" fmla="+- 0 9375 5"/>
                                <a:gd name="T5" fmla="*/ T4 w 9370"/>
                                <a:gd name="T6" fmla="+- 0 840 5"/>
                                <a:gd name="T7" fmla="*/ 840 h 835"/>
                                <a:gd name="T8" fmla="+- 0 9375 5"/>
                                <a:gd name="T9" fmla="*/ T8 w 9370"/>
                                <a:gd name="T10" fmla="+- 0 5 5"/>
                                <a:gd name="T11" fmla="*/ 5 h 835"/>
                                <a:gd name="T12" fmla="+- 0 5 5"/>
                                <a:gd name="T13" fmla="*/ T12 w 9370"/>
                                <a:gd name="T14" fmla="+- 0 5 5"/>
                                <a:gd name="T15" fmla="*/ 5 h 835"/>
                                <a:gd name="T16" fmla="+- 0 5 5"/>
                                <a:gd name="T17" fmla="*/ T16 w 9370"/>
                                <a:gd name="T18" fmla="+- 0 840 5"/>
                                <a:gd name="T19" fmla="*/ 840 h 835"/>
                              </a:gdLst>
                              <a:ahLst/>
                              <a:cxnLst>
                                <a:cxn ang="0">
                                  <a:pos x="T1" y="T3"/>
                                </a:cxn>
                                <a:cxn ang="0">
                                  <a:pos x="T5" y="T7"/>
                                </a:cxn>
                                <a:cxn ang="0">
                                  <a:pos x="T9" y="T11"/>
                                </a:cxn>
                                <a:cxn ang="0">
                                  <a:pos x="T13" y="T15"/>
                                </a:cxn>
                                <a:cxn ang="0">
                                  <a:pos x="T17" y="T19"/>
                                </a:cxn>
                              </a:cxnLst>
                              <a:rect l="0" t="0" r="r" b="b"/>
                              <a:pathLst>
                                <a:path w="9370" h="835">
                                  <a:moveTo>
                                    <a:pt x="0" y="835"/>
                                  </a:moveTo>
                                  <a:lnTo>
                                    <a:pt x="9370" y="835"/>
                                  </a:lnTo>
                                  <a:lnTo>
                                    <a:pt x="9370" y="0"/>
                                  </a:lnTo>
                                  <a:lnTo>
                                    <a:pt x="0" y="0"/>
                                  </a:lnTo>
                                  <a:lnTo>
                                    <a:pt x="0" y="8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09" o:spid="_x0000_s1026" alt="Title: Reviewer Comments - Description: Reviewer Comments" style="width:469pt;height:42.25pt;mso-position-horizontal-relative:char;mso-position-vertical-relative:line" coordsize="938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">
                <v:shape id="Picture 512" o:spid="_x0000_s1027" type="#_x0000_t75" alt="Reviewer Comments" style="position:absolute;left:10;top:10;width:9349;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9fHHAAAA3AAAAA8AAABkcnMvZG93bnJldi54bWxEj09rAjEUxO+C3yG8Qm+abUtlXY0ilYL1&#10;IPgH1Nsjee4ubl62m1S3/fSmIHgcZuY3zHja2kpcqPGlYwUv/QQEsXam5FzBbvvZS0H4gGywckwK&#10;fsnDdNLtjDEz7sprumxCLiKEfYYKihDqTEqvC7Lo+64mjt7JNRZDlE0uTYPXCLeVfE2SgbRYclwo&#10;sKaPgvR582MVzJeL1bc5vf/Nt4fl8aCdXu2/UqWen9rZCESgNjzC9/bCKEiHb/B/Jh4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Z9fHHAAAA3AAAAA8AAAAAAAAAAAAA&#10;AAAAnwIAAGRycy9kb3ducmV2LnhtbFBLBQYAAAAABAAEAPcAAACTAwAAAAA=&#10;">
                  <v:imagedata r:id="rId190" o:title="Reviewer Comments"/>
                </v:shape>
                <v:group id="Group 510" o:spid="_x0000_s1028" style="position:absolute;left:5;top:5;width:9370;height:835" coordorigin="5,5" coordsize="9370,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pfdsYAAADcAAAADwAAAGRycy9kb3ducmV2LnhtbESPQWvCQBSE74L/YXlC&#10;b3UTa4uNWUVEpQcpVAvF2yP7TEKyb0N2TeK/7xYKHoeZ+YZJ14OpRUetKy0riKcRCOLM6pJzBd/n&#10;/fMChPPIGmvLpOBODtar8SjFRNuev6g7+VwECLsEFRTeN4mULivIoJvahjh4V9sa9EG2udQt9gFu&#10;ajmLojd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l92xgAAANwA&#10;AAAPAAAAAAAAAAAAAAAAAKoCAABkcnMvZG93bnJldi54bWxQSwUGAAAAAAQABAD6AAAAnQMAAAAA&#10;">
                  <v:shape id="Freeform 511" o:spid="_x0000_s1029" style="position:absolute;left:5;top:5;width:9370;height:835;visibility:visible;mso-wrap-style:square;v-text-anchor:top" coordsize="9370,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S8MQA&#10;AADcAAAADwAAAGRycy9kb3ducmV2LnhtbESP3YrCMBSE7wXfIRzBm0XTFVa0GsUfFhYUweoDHJpj&#10;W21Ouk209e03woKXw8x8w8yXrSnFg2pXWFbwOYxAEKdWF5wpOJ++BxMQziNrLC2Tgic5WC66nTnG&#10;2jZ8pEfiMxEg7GJUkHtfxVK6NCeDbmgr4uBdbG3QB1lnUtfYBLgp5SiKxtJgwWEhx4o2OaW35G4U&#10;6F1imor2z/108zv+sP56WDdbpfq9djUD4an17/B/+0crmEy/4HU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gUvDEAAAA3AAAAA8AAAAAAAAAAAAAAAAAmAIAAGRycy9k&#10;b3ducmV2LnhtbFBLBQYAAAAABAAEAPUAAACJAwAAAAA=&#10;" path="m,835r9370,l9370,,,,,835xe" filled="f" strokeweight=".5pt">
                    <v:path arrowok="t" o:connecttype="custom" o:connectlocs="0,840;9370,840;9370,5;0,5;0,840" o:connectangles="0,0,0,0,0"/>
                  </v:shape>
                </v:group>
                <w10:anchorlock/>
              </v:group>
            </w:pict>
          </mc:Fallback>
        </mc:AlternateContent>
      </w:r>
    </w:p>
    <w:p w:rsidR="00101077" w:rsidRPr="0087588A" w:rsidRDefault="00101077" w:rsidP="00101077">
      <w:pPr>
        <w:pStyle w:val="Caption"/>
        <w:jc w:val="center"/>
        <w:rPr>
          <w:rFonts w:cs="Times New Roman"/>
          <w:sz w:val="25"/>
          <w:szCs w:val="25"/>
        </w:rPr>
      </w:pPr>
      <w:bookmarkStart w:id="1006" w:name="_Toc479683369"/>
      <w:bookmarkStart w:id="1007" w:name="_Toc479632152"/>
      <w:bookmarkStart w:id="1008" w:name="_Toc499543596"/>
      <w:r w:rsidRPr="0087588A">
        <w:t xml:space="preserve">Figure </w:t>
      </w:r>
      <w:fldSimple w:instr=" SEQ Figure \* ARABIC ">
        <w:r w:rsidR="00E65A84">
          <w:rPr>
            <w:noProof/>
          </w:rPr>
          <w:t>115</w:t>
        </w:r>
      </w:fldSimple>
      <w:r w:rsidRPr="0087588A">
        <w:t>: Reviewer Comments</w:t>
      </w:r>
      <w:bookmarkEnd w:id="1006"/>
      <w:bookmarkEnd w:id="1007"/>
      <w:bookmarkEnd w:id="1008"/>
    </w:p>
    <w:p w:rsidR="007456A9" w:rsidRPr="0087588A" w:rsidRDefault="007456A9" w:rsidP="007456A9">
      <w:pPr>
        <w:pStyle w:val="Heading2"/>
      </w:pPr>
      <w:bookmarkStart w:id="1009" w:name="_Toc479676124"/>
      <w:bookmarkStart w:id="1010" w:name="_Toc479631859"/>
      <w:bookmarkStart w:id="1011" w:name="_Toc499543828"/>
      <w:r w:rsidRPr="0087588A">
        <w:t>Selecting a Stay Reason</w:t>
      </w:r>
      <w:bookmarkEnd w:id="1009"/>
      <w:bookmarkEnd w:id="1010"/>
      <w:bookmarkEnd w:id="1011"/>
      <w:r w:rsidR="0088276B" w:rsidRPr="0087588A">
        <w:fldChar w:fldCharType="begin"/>
      </w:r>
      <w:r w:rsidR="0088276B" w:rsidRPr="0087588A">
        <w:instrText xml:space="preserve"> XE "</w:instrText>
      </w:r>
      <w:r w:rsidR="0088276B" w:rsidRPr="0087588A">
        <w:rPr>
          <w:spacing w:val="-1"/>
          <w:sz w:val="20"/>
        </w:rPr>
        <w:instrText>Selecting</w:instrText>
      </w:r>
      <w:r w:rsidR="0088276B" w:rsidRPr="0087588A">
        <w:rPr>
          <w:sz w:val="20"/>
        </w:rPr>
        <w:instrText xml:space="preserve"> a</w:instrText>
      </w:r>
      <w:r w:rsidR="0088276B" w:rsidRPr="0087588A">
        <w:rPr>
          <w:spacing w:val="-2"/>
          <w:sz w:val="20"/>
        </w:rPr>
        <w:instrText xml:space="preserve"> </w:instrText>
      </w:r>
      <w:r w:rsidR="0088276B" w:rsidRPr="0087588A">
        <w:rPr>
          <w:spacing w:val="-1"/>
          <w:sz w:val="20"/>
        </w:rPr>
        <w:instrText>Stay</w:instrText>
      </w:r>
      <w:r w:rsidR="0088276B" w:rsidRPr="0087588A">
        <w:rPr>
          <w:sz w:val="20"/>
        </w:rPr>
        <w:instrText xml:space="preserve"> </w:instrText>
      </w:r>
      <w:r w:rsidR="0088276B" w:rsidRPr="0087588A">
        <w:rPr>
          <w:spacing w:val="-1"/>
          <w:sz w:val="20"/>
        </w:rPr>
        <w:instrText>Reason</w:instrText>
      </w:r>
      <w:r w:rsidR="0088276B" w:rsidRPr="0087588A">
        <w:instrText xml:space="preserve">" </w:instrText>
      </w:r>
      <w:r w:rsidR="0088276B" w:rsidRPr="0087588A">
        <w:fldChar w:fldCharType="end"/>
      </w:r>
    </w:p>
    <w:p w:rsidR="007456A9" w:rsidRPr="0087588A" w:rsidRDefault="007456A9" w:rsidP="007456A9">
      <w:pPr>
        <w:pStyle w:val="BodyText"/>
        <w:spacing w:before="118" w:line="243" w:lineRule="auto"/>
        <w:ind w:right="466"/>
      </w:pPr>
      <w:r w:rsidRPr="0087588A">
        <w:t xml:space="preserve">Stay </w:t>
      </w:r>
      <w:r w:rsidRPr="0087588A">
        <w:rPr>
          <w:spacing w:val="-1"/>
        </w:rPr>
        <w:t xml:space="preserve">reasons </w:t>
      </w:r>
      <w:r w:rsidRPr="0087588A">
        <w:t>will only be</w:t>
      </w:r>
      <w:r w:rsidRPr="0087588A">
        <w:rPr>
          <w:spacing w:val="-2"/>
        </w:rPr>
        <w:t xml:space="preserve"> </w:t>
      </w:r>
      <w:r w:rsidRPr="0087588A">
        <w:t>required on</w:t>
      </w:r>
      <w:r w:rsidRPr="0087588A">
        <w:rPr>
          <w:spacing w:val="-2"/>
        </w:rPr>
        <w:t xml:space="preserve"> </w:t>
      </w:r>
      <w:r w:rsidRPr="0087588A">
        <w:t>the</w:t>
      </w:r>
      <w:r w:rsidRPr="0087588A">
        <w:rPr>
          <w:spacing w:val="2"/>
        </w:rPr>
        <w:t xml:space="preserve"> </w:t>
      </w:r>
      <w:r w:rsidRPr="0087588A">
        <w:rPr>
          <w:b/>
          <w:i/>
          <w:spacing w:val="-1"/>
        </w:rPr>
        <w:t xml:space="preserve">Primary </w:t>
      </w:r>
      <w:r w:rsidRPr="0087588A">
        <w:rPr>
          <w:b/>
          <w:i/>
        </w:rPr>
        <w:t>Review Summary</w:t>
      </w:r>
      <w:r w:rsidR="0088276B" w:rsidRPr="0087588A">
        <w:rPr>
          <w:b/>
          <w:i/>
        </w:rPr>
        <w:fldChar w:fldCharType="begin"/>
      </w:r>
      <w:r w:rsidR="0088276B" w:rsidRPr="0087588A">
        <w:instrText xml:space="preserve"> XE "</w:instrText>
      </w:r>
      <w:r w:rsidR="0088276B" w:rsidRPr="0087588A">
        <w:rPr>
          <w:spacing w:val="-1"/>
          <w:sz w:val="20"/>
        </w:rPr>
        <w:instrText>Primary</w:instrText>
      </w:r>
      <w:r w:rsidR="0088276B" w:rsidRPr="0087588A">
        <w:rPr>
          <w:sz w:val="20"/>
        </w:rPr>
        <w:instrText xml:space="preserve"> </w:instrText>
      </w:r>
      <w:r w:rsidR="0088276B" w:rsidRPr="0087588A">
        <w:rPr>
          <w:spacing w:val="-1"/>
          <w:sz w:val="20"/>
        </w:rPr>
        <w:instrText>Review</w:instrText>
      </w:r>
      <w:r w:rsidR="0088276B" w:rsidRPr="0087588A">
        <w:rPr>
          <w:sz w:val="20"/>
        </w:rPr>
        <w:instrText xml:space="preserve"> </w:instrText>
      </w:r>
      <w:r w:rsidR="0088276B" w:rsidRPr="0087588A">
        <w:rPr>
          <w:spacing w:val="-1"/>
          <w:sz w:val="20"/>
        </w:rPr>
        <w:instrText>Summary</w:instrText>
      </w:r>
      <w:r w:rsidR="0088276B" w:rsidRPr="0087588A">
        <w:instrText xml:space="preserve">" </w:instrText>
      </w:r>
      <w:r w:rsidR="0088276B" w:rsidRPr="0087588A">
        <w:rPr>
          <w:b/>
          <w:i/>
        </w:rPr>
        <w:fldChar w:fldCharType="end"/>
      </w:r>
      <w:r w:rsidRPr="0087588A">
        <w:rPr>
          <w:b/>
          <w:i/>
        </w:rPr>
        <w:t xml:space="preserve"> </w:t>
      </w:r>
      <w:r w:rsidRPr="0087588A">
        <w:t xml:space="preserve">for </w:t>
      </w:r>
      <w:r w:rsidRPr="0087588A">
        <w:rPr>
          <w:spacing w:val="-1"/>
        </w:rPr>
        <w:t>reviews</w:t>
      </w:r>
      <w:r w:rsidRPr="0087588A">
        <w:t xml:space="preserve"> </w:t>
      </w:r>
      <w:r w:rsidRPr="0087588A">
        <w:rPr>
          <w:spacing w:val="-1"/>
        </w:rPr>
        <w:t>that</w:t>
      </w:r>
      <w:r w:rsidRPr="0087588A">
        <w:t xml:space="preserve"> have </w:t>
      </w:r>
      <w:r w:rsidRPr="0087588A">
        <w:rPr>
          <w:u w:val="single" w:color="000000"/>
        </w:rPr>
        <w:t>not</w:t>
      </w:r>
      <w:r w:rsidRPr="0087588A">
        <w:rPr>
          <w:spacing w:val="41"/>
        </w:rPr>
        <w:t xml:space="preserve"> </w:t>
      </w:r>
      <w:r w:rsidRPr="0087588A">
        <w:rPr>
          <w:spacing w:val="-1"/>
        </w:rPr>
        <w:t>met</w:t>
      </w:r>
      <w:r w:rsidRPr="0087588A">
        <w:t xml:space="preserve"> criteria.</w:t>
      </w:r>
      <w:r w:rsidRPr="0087588A">
        <w:rPr>
          <w:spacing w:val="-1"/>
        </w:rPr>
        <w:t xml:space="preserve"> </w:t>
      </w:r>
      <w:r w:rsidRPr="0087588A">
        <w:t xml:space="preserve">The Stay Reason </w:t>
      </w:r>
      <w:r w:rsidRPr="0087588A">
        <w:rPr>
          <w:spacing w:val="-1"/>
        </w:rPr>
        <w:t>categories</w:t>
      </w:r>
      <w:r w:rsidRPr="0087588A">
        <w:t xml:space="preserve"> are </w:t>
      </w:r>
      <w:r w:rsidRPr="0087588A">
        <w:rPr>
          <w:spacing w:val="-1"/>
        </w:rPr>
        <w:t>collapsed</w:t>
      </w:r>
      <w:r w:rsidRPr="0087588A">
        <w:t xml:space="preserve"> when the </w:t>
      </w:r>
      <w:r w:rsidRPr="0087588A">
        <w:rPr>
          <w:spacing w:val="-1"/>
        </w:rPr>
        <w:t>screen</w:t>
      </w:r>
      <w:r w:rsidRPr="0087588A">
        <w:t xml:space="preserve"> </w:t>
      </w:r>
      <w:r w:rsidRPr="0087588A">
        <w:rPr>
          <w:spacing w:val="-1"/>
        </w:rPr>
        <w:t>first</w:t>
      </w:r>
      <w:r w:rsidRPr="0087588A">
        <w:t xml:space="preserve"> opens. To</w:t>
      </w:r>
      <w:r w:rsidRPr="0087588A">
        <w:rPr>
          <w:spacing w:val="-2"/>
        </w:rPr>
        <w:t xml:space="preserve"> </w:t>
      </w:r>
      <w:r w:rsidRPr="0087588A">
        <w:t>expand</w:t>
      </w:r>
      <w:r w:rsidRPr="0087588A">
        <w:rPr>
          <w:spacing w:val="53"/>
        </w:rPr>
        <w:t xml:space="preserve"> </w:t>
      </w:r>
      <w:r w:rsidRPr="0087588A">
        <w:t xml:space="preserve">the </w:t>
      </w:r>
      <w:r w:rsidRPr="0087588A">
        <w:rPr>
          <w:spacing w:val="-1"/>
        </w:rPr>
        <w:t>categories</w:t>
      </w:r>
      <w:r w:rsidRPr="0087588A">
        <w:t xml:space="preserve"> and view</w:t>
      </w:r>
      <w:r w:rsidRPr="0087588A">
        <w:rPr>
          <w:spacing w:val="-2"/>
        </w:rPr>
        <w:t xml:space="preserve"> </w:t>
      </w:r>
      <w:r w:rsidRPr="0087588A">
        <w:t xml:space="preserve">the </w:t>
      </w:r>
      <w:r w:rsidRPr="0087588A">
        <w:rPr>
          <w:spacing w:val="-1"/>
        </w:rPr>
        <w:t>list</w:t>
      </w:r>
      <w:r w:rsidRPr="0087588A">
        <w:t xml:space="preserve"> of </w:t>
      </w:r>
      <w:r w:rsidRPr="0087588A">
        <w:rPr>
          <w:spacing w:val="-1"/>
        </w:rPr>
        <w:t>Stay</w:t>
      </w:r>
      <w:r w:rsidRPr="0087588A">
        <w:t xml:space="preserve"> </w:t>
      </w:r>
      <w:r w:rsidRPr="0087588A">
        <w:rPr>
          <w:spacing w:val="-1"/>
        </w:rPr>
        <w:t>subcategories,</w:t>
      </w:r>
      <w:r w:rsidRPr="0087588A">
        <w:t xml:space="preserve"> click </w:t>
      </w:r>
      <w:r w:rsidRPr="0087588A">
        <w:rPr>
          <w:spacing w:val="-1"/>
        </w:rPr>
        <w:t>the</w:t>
      </w:r>
      <w:r w:rsidRPr="0087588A">
        <w:t xml:space="preserve"> &lt;</w:t>
      </w:r>
      <w:r w:rsidRPr="0087588A">
        <w:rPr>
          <w:rFonts w:ascii="Courier New"/>
          <w:sz w:val="20"/>
        </w:rPr>
        <w:t>+</w:t>
      </w:r>
      <w:r w:rsidRPr="0087588A">
        <w:t xml:space="preserve">&gt; </w:t>
      </w:r>
      <w:r w:rsidRPr="0087588A">
        <w:rPr>
          <w:spacing w:val="-1"/>
        </w:rPr>
        <w:t>butt</w:t>
      </w:r>
      <w:r w:rsidR="0056663F" w:rsidRPr="0087588A">
        <w:rPr>
          <w:spacing w:val="-1"/>
        </w:rPr>
        <w:t>ons</w:t>
      </w:r>
      <w:r w:rsidR="0056663F" w:rsidRPr="0087588A">
        <w:t xml:space="preserve"> (Figure</w:t>
      </w:r>
      <w:r w:rsidR="0056663F" w:rsidRPr="0087588A">
        <w:rPr>
          <w:spacing w:val="-1"/>
        </w:rPr>
        <w:t xml:space="preserve"> </w:t>
      </w:r>
      <w:r w:rsidR="0056663F" w:rsidRPr="0087588A">
        <w:t>11</w:t>
      </w:r>
      <w:r w:rsidR="00B51FD5" w:rsidRPr="0087588A">
        <w:t>6</w:t>
      </w:r>
      <w:r w:rsidRPr="0087588A">
        <w:t>).</w:t>
      </w:r>
    </w:p>
    <w:p w:rsidR="007456A9" w:rsidRPr="0087588A" w:rsidRDefault="007456A9" w:rsidP="000010CC">
      <w:pPr>
        <w:ind w:left="720"/>
        <w:rPr>
          <w:spacing w:val="-1"/>
          <w:sz w:val="24"/>
        </w:rPr>
      </w:pPr>
      <w:r w:rsidRPr="0087588A">
        <w:rPr>
          <w:noProof/>
          <w:sz w:val="24"/>
        </w:rPr>
        <w:drawing>
          <wp:inline distT="0" distB="0" distL="0" distR="0" wp14:anchorId="24B991A2" wp14:editId="7E14B9E8">
            <wp:extent cx="247650" cy="247650"/>
            <wp:effectExtent l="0" t="0" r="0" b="0"/>
            <wp:docPr id="1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4"/>
        </w:rPr>
        <w:t xml:space="preserve"> </w:t>
      </w:r>
      <w:r w:rsidRPr="0087588A">
        <w:rPr>
          <w:sz w:val="24"/>
        </w:rPr>
        <w:t>You</w:t>
      </w:r>
      <w:r w:rsidRPr="0087588A">
        <w:rPr>
          <w:spacing w:val="-1"/>
          <w:sz w:val="24"/>
        </w:rPr>
        <w:t xml:space="preserve"> </w:t>
      </w:r>
      <w:r w:rsidRPr="0087588A">
        <w:rPr>
          <w:sz w:val="24"/>
        </w:rPr>
        <w:t xml:space="preserve">must choose a Stay </w:t>
      </w:r>
      <w:r w:rsidRPr="0087588A">
        <w:rPr>
          <w:spacing w:val="-1"/>
          <w:sz w:val="24"/>
        </w:rPr>
        <w:t>Reason</w:t>
      </w:r>
      <w:r w:rsidRPr="0087588A">
        <w:rPr>
          <w:sz w:val="24"/>
        </w:rPr>
        <w:t xml:space="preserve"> if the stay </w:t>
      </w:r>
      <w:r w:rsidRPr="0087588A">
        <w:rPr>
          <w:spacing w:val="-1"/>
          <w:sz w:val="24"/>
        </w:rPr>
        <w:t>does</w:t>
      </w:r>
      <w:r w:rsidRPr="0087588A">
        <w:rPr>
          <w:sz w:val="24"/>
        </w:rPr>
        <w:t xml:space="preserve"> not </w:t>
      </w:r>
      <w:r w:rsidRPr="0087588A">
        <w:rPr>
          <w:spacing w:val="-1"/>
          <w:sz w:val="24"/>
        </w:rPr>
        <w:t>meet</w:t>
      </w:r>
      <w:r w:rsidRPr="0087588A">
        <w:rPr>
          <w:spacing w:val="1"/>
          <w:sz w:val="24"/>
        </w:rPr>
        <w:t xml:space="preserve"> </w:t>
      </w:r>
      <w:r w:rsidRPr="0087588A">
        <w:rPr>
          <w:sz w:val="24"/>
        </w:rPr>
        <w:t>criteria or</w:t>
      </w:r>
      <w:r w:rsidRPr="0087588A">
        <w:rPr>
          <w:spacing w:val="-1"/>
          <w:sz w:val="24"/>
        </w:rPr>
        <w:t xml:space="preserve"> </w:t>
      </w:r>
      <w:r w:rsidRPr="0087588A">
        <w:rPr>
          <w:sz w:val="24"/>
        </w:rPr>
        <w:t xml:space="preserve">you </w:t>
      </w:r>
      <w:r w:rsidRPr="0087588A">
        <w:rPr>
          <w:spacing w:val="-1"/>
          <w:sz w:val="24"/>
        </w:rPr>
        <w:t>will</w:t>
      </w:r>
      <w:r w:rsidRPr="0087588A">
        <w:rPr>
          <w:sz w:val="24"/>
        </w:rPr>
        <w:t xml:space="preserve"> not be</w:t>
      </w:r>
      <w:r w:rsidRPr="0087588A">
        <w:rPr>
          <w:spacing w:val="27"/>
          <w:sz w:val="24"/>
        </w:rPr>
        <w:t xml:space="preserve"> </w:t>
      </w:r>
      <w:r w:rsidRPr="0087588A">
        <w:rPr>
          <w:sz w:val="24"/>
        </w:rPr>
        <w:t>able to save</w:t>
      </w:r>
      <w:r w:rsidRPr="0087588A">
        <w:rPr>
          <w:spacing w:val="-1"/>
          <w:sz w:val="24"/>
        </w:rPr>
        <w:t xml:space="preserve"> </w:t>
      </w:r>
      <w:r w:rsidRPr="0087588A">
        <w:rPr>
          <w:sz w:val="24"/>
        </w:rPr>
        <w:t>the review</w:t>
      </w:r>
      <w:r w:rsidRPr="0087588A">
        <w:rPr>
          <w:spacing w:val="-1"/>
          <w:sz w:val="24"/>
        </w:rPr>
        <w:t xml:space="preserve"> </w:t>
      </w:r>
      <w:r w:rsidRPr="0087588A">
        <w:rPr>
          <w:sz w:val="24"/>
        </w:rPr>
        <w:t>and the message</w:t>
      </w:r>
      <w:r w:rsidRPr="0087588A">
        <w:rPr>
          <w:spacing w:val="1"/>
          <w:sz w:val="24"/>
        </w:rPr>
        <w:t xml:space="preserve"> </w:t>
      </w:r>
      <w:r w:rsidRPr="0087588A">
        <w:rPr>
          <w:spacing w:val="-1"/>
          <w:sz w:val="24"/>
        </w:rPr>
        <w:t>“</w:t>
      </w:r>
      <w:r w:rsidRPr="0087588A">
        <w:rPr>
          <w:rFonts w:eastAsia="Courier New"/>
          <w:spacing w:val="-1"/>
          <w:sz w:val="24"/>
        </w:rPr>
        <w:t xml:space="preserve">Please Select </w:t>
      </w:r>
      <w:r w:rsidRPr="0087588A">
        <w:rPr>
          <w:rFonts w:eastAsia="Courier New"/>
          <w:sz w:val="24"/>
        </w:rPr>
        <w:t>a</w:t>
      </w:r>
      <w:r w:rsidRPr="0087588A">
        <w:rPr>
          <w:rFonts w:eastAsia="Courier New"/>
          <w:spacing w:val="-1"/>
          <w:sz w:val="24"/>
        </w:rPr>
        <w:t xml:space="preserve"> Reason</w:t>
      </w:r>
      <w:r w:rsidRPr="0087588A">
        <w:rPr>
          <w:spacing w:val="-1"/>
          <w:sz w:val="24"/>
        </w:rPr>
        <w:t>”</w:t>
      </w:r>
      <w:r w:rsidRPr="0087588A">
        <w:rPr>
          <w:sz w:val="24"/>
        </w:rPr>
        <w:t xml:space="preserve"> will </w:t>
      </w:r>
      <w:r w:rsidRPr="0087588A">
        <w:rPr>
          <w:spacing w:val="-1"/>
          <w:sz w:val="24"/>
        </w:rPr>
        <w:t>display.</w:t>
      </w:r>
    </w:p>
    <w:p w:rsidR="007456A9" w:rsidRPr="0087588A" w:rsidRDefault="007456A9" w:rsidP="000010CC">
      <w:pPr>
        <w:ind w:left="720"/>
        <w:jc w:val="both"/>
        <w:rPr>
          <w:sz w:val="24"/>
        </w:rPr>
      </w:pPr>
    </w:p>
    <w:p w:rsidR="007456A9" w:rsidRPr="0087588A" w:rsidRDefault="007456A9" w:rsidP="000010CC">
      <w:pPr>
        <w:jc w:val="center"/>
      </w:pPr>
      <w:r w:rsidRPr="0087588A">
        <w:rPr>
          <w:noProof/>
        </w:rPr>
        <w:lastRenderedPageBreak/>
        <w:drawing>
          <wp:inline distT="0" distB="0" distL="0" distR="0" wp14:anchorId="7C2CF31C" wp14:editId="637786DC">
            <wp:extent cx="3152381" cy="3285715"/>
            <wp:effectExtent l="19050" t="19050" r="10160" b="10160"/>
            <wp:docPr id="1106" name="Picture 1106" descr="Expanded Stay Reason Categories" title="Expanded Stay Reason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52381" cy="3285715"/>
                    </a:xfrm>
                    <a:prstGeom prst="rect">
                      <a:avLst/>
                    </a:prstGeom>
                    <a:ln>
                      <a:solidFill>
                        <a:schemeClr val="tx1"/>
                      </a:solidFill>
                    </a:ln>
                  </pic:spPr>
                </pic:pic>
              </a:graphicData>
            </a:graphic>
          </wp:inline>
        </w:drawing>
      </w:r>
    </w:p>
    <w:p w:rsidR="007456A9" w:rsidRPr="0087588A" w:rsidRDefault="007456A9" w:rsidP="000010CC">
      <w:pPr>
        <w:pStyle w:val="Caption"/>
        <w:jc w:val="center"/>
      </w:pPr>
      <w:bookmarkStart w:id="1012" w:name="_Toc479683370"/>
      <w:bookmarkStart w:id="1013" w:name="_Toc479632153"/>
      <w:bookmarkStart w:id="1014" w:name="_Toc499543597"/>
      <w:r w:rsidRPr="0087588A">
        <w:t xml:space="preserve">Figure </w:t>
      </w:r>
      <w:fldSimple w:instr=" SEQ Figure \* ARABIC ">
        <w:r w:rsidR="00E65A84">
          <w:rPr>
            <w:noProof/>
          </w:rPr>
          <w:t>116</w:t>
        </w:r>
      </w:fldSimple>
      <w:r w:rsidRPr="0087588A">
        <w:t>: Expanded Stay Reason Categories</w:t>
      </w:r>
      <w:bookmarkEnd w:id="1012"/>
      <w:bookmarkEnd w:id="1013"/>
      <w:bookmarkEnd w:id="1014"/>
    </w:p>
    <w:p w:rsidR="007456A9" w:rsidRPr="0087588A" w:rsidRDefault="007456A9" w:rsidP="007456A9">
      <w:pPr>
        <w:spacing w:before="186"/>
        <w:ind w:left="140"/>
        <w:rPr>
          <w:b/>
          <w:sz w:val="24"/>
        </w:rPr>
      </w:pPr>
      <w:r w:rsidRPr="0087588A">
        <w:rPr>
          <w:b/>
          <w:sz w:val="24"/>
        </w:rPr>
        <w:t>To select a</w:t>
      </w:r>
      <w:r w:rsidRPr="0087588A">
        <w:rPr>
          <w:b/>
          <w:spacing w:val="-2"/>
          <w:sz w:val="24"/>
        </w:rPr>
        <w:t xml:space="preserve"> </w:t>
      </w:r>
      <w:r w:rsidRPr="0087588A">
        <w:rPr>
          <w:b/>
          <w:sz w:val="24"/>
        </w:rPr>
        <w:t>stay reason</w:t>
      </w:r>
    </w:p>
    <w:p w:rsidR="007456A9" w:rsidRPr="0087588A" w:rsidRDefault="007456A9" w:rsidP="008E5E4B">
      <w:pPr>
        <w:pStyle w:val="BodyText"/>
        <w:widowControl w:val="0"/>
        <w:numPr>
          <w:ilvl w:val="2"/>
          <w:numId w:val="69"/>
        </w:numPr>
        <w:tabs>
          <w:tab w:val="left" w:pos="1941"/>
        </w:tabs>
        <w:spacing w:before="0" w:after="0" w:line="274" w:lineRule="exact"/>
      </w:pPr>
      <w:r w:rsidRPr="0087588A">
        <w:t>Click on the &lt;+&gt; button</w:t>
      </w:r>
      <w:r w:rsidRPr="0087588A">
        <w:rPr>
          <w:spacing w:val="-2"/>
        </w:rPr>
        <w:t xml:space="preserve"> </w:t>
      </w:r>
      <w:r w:rsidRPr="0087588A">
        <w:t>beside</w:t>
      </w:r>
      <w:r w:rsidRPr="0087588A">
        <w:rPr>
          <w:spacing w:val="-1"/>
        </w:rPr>
        <w:t xml:space="preserve"> </w:t>
      </w:r>
      <w:r w:rsidRPr="0087588A">
        <w:t xml:space="preserve">the </w:t>
      </w:r>
      <w:r w:rsidRPr="0087588A">
        <w:rPr>
          <w:spacing w:val="-1"/>
        </w:rPr>
        <w:t xml:space="preserve">desired </w:t>
      </w:r>
      <w:r w:rsidRPr="0087588A">
        <w:t>stay</w:t>
      </w:r>
      <w:r w:rsidRPr="0087588A">
        <w:rPr>
          <w:spacing w:val="-2"/>
        </w:rPr>
        <w:t xml:space="preserve"> </w:t>
      </w:r>
      <w:r w:rsidRPr="0087588A">
        <w:t xml:space="preserve">reason </w:t>
      </w:r>
      <w:r w:rsidRPr="0087588A">
        <w:rPr>
          <w:spacing w:val="-1"/>
        </w:rPr>
        <w:t>category.</w:t>
      </w:r>
    </w:p>
    <w:p w:rsidR="007456A9" w:rsidRPr="0087588A" w:rsidRDefault="007456A9" w:rsidP="008E5E4B">
      <w:pPr>
        <w:pStyle w:val="BodyText"/>
        <w:widowControl w:val="0"/>
        <w:numPr>
          <w:ilvl w:val="2"/>
          <w:numId w:val="69"/>
        </w:numPr>
        <w:tabs>
          <w:tab w:val="left" w:pos="1941"/>
        </w:tabs>
        <w:spacing w:before="0" w:after="0" w:line="274" w:lineRule="exact"/>
        <w:rPr>
          <w:szCs w:val="24"/>
        </w:rPr>
      </w:pPr>
      <w:r w:rsidRPr="0087588A">
        <w:t xml:space="preserve">Choose a </w:t>
      </w:r>
      <w:r w:rsidRPr="0087588A">
        <w:rPr>
          <w:spacing w:val="-1"/>
        </w:rPr>
        <w:t>stay</w:t>
      </w:r>
      <w:r w:rsidRPr="0087588A">
        <w:t xml:space="preserve"> reason by</w:t>
      </w:r>
      <w:r w:rsidRPr="0087588A">
        <w:rPr>
          <w:spacing w:val="-1"/>
        </w:rPr>
        <w:t xml:space="preserve"> clicking</w:t>
      </w:r>
      <w:r w:rsidRPr="0087588A">
        <w:t xml:space="preserve"> on it</w:t>
      </w:r>
    </w:p>
    <w:p w:rsidR="005B226C" w:rsidRPr="0087588A" w:rsidRDefault="005B226C" w:rsidP="005B226C">
      <w:pPr>
        <w:pStyle w:val="Heading2"/>
      </w:pPr>
      <w:bookmarkStart w:id="1015" w:name="_Toc479676125"/>
      <w:bookmarkStart w:id="1016" w:name="_Toc479631860"/>
      <w:bookmarkStart w:id="1017" w:name="_Toc499543829"/>
      <w:r w:rsidRPr="0087588A">
        <w:t>Selecting or Changing Recommended Level of Care</w:t>
      </w:r>
      <w:bookmarkEnd w:id="1015"/>
      <w:bookmarkEnd w:id="1016"/>
      <w:bookmarkEnd w:id="1017"/>
      <w:r w:rsidR="00C10F96" w:rsidRPr="0087588A">
        <w:fldChar w:fldCharType="begin"/>
      </w:r>
      <w:r w:rsidR="00C10F96" w:rsidRPr="0087588A">
        <w:instrText xml:space="preserve"> XE "</w:instrText>
      </w:r>
      <w:r w:rsidR="00C10F96" w:rsidRPr="0087588A">
        <w:rPr>
          <w:spacing w:val="-1"/>
          <w:sz w:val="20"/>
        </w:rPr>
        <w:instrText>Changing</w:instrText>
      </w:r>
      <w:r w:rsidR="00C10F96" w:rsidRPr="0087588A">
        <w:rPr>
          <w:sz w:val="20"/>
        </w:rPr>
        <w:instrText xml:space="preserve"> </w:instrText>
      </w:r>
      <w:r w:rsidR="00C10F96" w:rsidRPr="0087588A">
        <w:rPr>
          <w:spacing w:val="-1"/>
          <w:sz w:val="20"/>
        </w:rPr>
        <w:instrText>Recommended Level</w:instrText>
      </w:r>
      <w:r w:rsidR="00C10F96" w:rsidRPr="0087588A">
        <w:rPr>
          <w:sz w:val="20"/>
        </w:rPr>
        <w:instrText xml:space="preserve"> of </w:instrText>
      </w:r>
      <w:r w:rsidR="00C10F96" w:rsidRPr="0087588A">
        <w:rPr>
          <w:spacing w:val="-1"/>
          <w:sz w:val="20"/>
        </w:rPr>
        <w:instrText>Care</w:instrText>
      </w:r>
      <w:r w:rsidR="00C10F96" w:rsidRPr="0087588A">
        <w:instrText xml:space="preserve">" \i </w:instrText>
      </w:r>
      <w:r w:rsidR="00C10F96" w:rsidRPr="0087588A">
        <w:fldChar w:fldCharType="end"/>
      </w:r>
      <w:r w:rsidR="00DF273B" w:rsidRPr="0087588A">
        <w:t xml:space="preserve"> </w:t>
      </w:r>
    </w:p>
    <w:p w:rsidR="005B226C" w:rsidRPr="0087588A" w:rsidRDefault="005B226C" w:rsidP="000010CC">
      <w:pPr>
        <w:spacing w:before="118"/>
        <w:ind w:right="176"/>
        <w:rPr>
          <w:sz w:val="24"/>
        </w:rPr>
      </w:pPr>
      <w:r w:rsidRPr="0087588A">
        <w:rPr>
          <w:sz w:val="24"/>
        </w:rPr>
        <w:t xml:space="preserve">The </w:t>
      </w:r>
      <w:r w:rsidRPr="0087588A">
        <w:rPr>
          <w:b/>
          <w:spacing w:val="-1"/>
          <w:sz w:val="24"/>
        </w:rPr>
        <w:t>Recommended</w:t>
      </w:r>
      <w:r w:rsidRPr="0087588A">
        <w:rPr>
          <w:b/>
          <w:sz w:val="24"/>
        </w:rPr>
        <w:t xml:space="preserve"> </w:t>
      </w:r>
      <w:r w:rsidRPr="0087588A">
        <w:rPr>
          <w:b/>
          <w:spacing w:val="-1"/>
          <w:sz w:val="24"/>
        </w:rPr>
        <w:t>Level</w:t>
      </w:r>
      <w:r w:rsidRPr="0087588A">
        <w:rPr>
          <w:b/>
          <w:sz w:val="24"/>
        </w:rPr>
        <w:t xml:space="preserve"> of Care </w:t>
      </w:r>
      <w:r w:rsidRPr="0087588A">
        <w:rPr>
          <w:sz w:val="24"/>
        </w:rPr>
        <w:t xml:space="preserve">dropdown will </w:t>
      </w:r>
      <w:r w:rsidRPr="0087588A">
        <w:rPr>
          <w:spacing w:val="-1"/>
          <w:sz w:val="24"/>
        </w:rPr>
        <w:t>only</w:t>
      </w:r>
      <w:r w:rsidRPr="0087588A">
        <w:rPr>
          <w:sz w:val="24"/>
        </w:rPr>
        <w:t xml:space="preserve"> </w:t>
      </w:r>
      <w:r w:rsidRPr="0087588A">
        <w:rPr>
          <w:spacing w:val="-1"/>
          <w:sz w:val="24"/>
        </w:rPr>
        <w:t>display</w:t>
      </w:r>
      <w:r w:rsidRPr="0087588A">
        <w:rPr>
          <w:sz w:val="24"/>
        </w:rPr>
        <w:t xml:space="preserve"> </w:t>
      </w:r>
      <w:r w:rsidRPr="0087588A">
        <w:rPr>
          <w:spacing w:val="-1"/>
          <w:sz w:val="24"/>
        </w:rPr>
        <w:t>for</w:t>
      </w:r>
      <w:r w:rsidRPr="0087588A">
        <w:rPr>
          <w:sz w:val="24"/>
        </w:rPr>
        <w:t xml:space="preserve"> </w:t>
      </w:r>
      <w:r w:rsidRPr="0087588A">
        <w:rPr>
          <w:spacing w:val="-1"/>
          <w:sz w:val="24"/>
        </w:rPr>
        <w:t>reviews</w:t>
      </w:r>
      <w:r w:rsidRPr="0087588A">
        <w:rPr>
          <w:sz w:val="24"/>
        </w:rPr>
        <w:t xml:space="preserve"> that have </w:t>
      </w:r>
      <w:r w:rsidRPr="0087588A">
        <w:rPr>
          <w:sz w:val="24"/>
          <w:u w:val="single" w:color="000000"/>
        </w:rPr>
        <w:t xml:space="preserve">not </w:t>
      </w:r>
      <w:r w:rsidRPr="0087588A">
        <w:rPr>
          <w:spacing w:val="-1"/>
          <w:sz w:val="24"/>
        </w:rPr>
        <w:t>met</w:t>
      </w:r>
      <w:r w:rsidRPr="0087588A">
        <w:rPr>
          <w:spacing w:val="61"/>
          <w:sz w:val="24"/>
        </w:rPr>
        <w:t xml:space="preserve"> </w:t>
      </w:r>
      <w:r w:rsidRPr="0087588A">
        <w:rPr>
          <w:sz w:val="24"/>
        </w:rPr>
        <w:t>criteria.</w:t>
      </w:r>
    </w:p>
    <w:p w:rsidR="005B226C" w:rsidRPr="0087588A" w:rsidRDefault="005B226C" w:rsidP="000443F5">
      <w:pPr>
        <w:pStyle w:val="Heading4"/>
        <w:widowControl w:val="0"/>
        <w:tabs>
          <w:tab w:val="clear" w:pos="2394"/>
        </w:tabs>
        <w:spacing w:before="120" w:after="0"/>
        <w:ind w:left="864"/>
      </w:pPr>
      <w:bookmarkStart w:id="1018" w:name="_Toc479676126"/>
      <w:bookmarkStart w:id="1019" w:name="_Toc479631861"/>
      <w:bookmarkStart w:id="1020" w:name="_Toc499543830"/>
      <w:r w:rsidRPr="0087588A">
        <w:t>To select or change Recommended Level of Care</w:t>
      </w:r>
      <w:bookmarkEnd w:id="1018"/>
      <w:bookmarkEnd w:id="1019"/>
      <w:bookmarkEnd w:id="1020"/>
    </w:p>
    <w:p w:rsidR="005B226C" w:rsidRPr="0087588A" w:rsidRDefault="005B226C" w:rsidP="008E5E4B">
      <w:pPr>
        <w:widowControl w:val="0"/>
        <w:numPr>
          <w:ilvl w:val="2"/>
          <w:numId w:val="70"/>
        </w:numPr>
        <w:tabs>
          <w:tab w:val="left" w:pos="203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Recommended</w:t>
      </w:r>
      <w:r w:rsidRPr="0087588A">
        <w:rPr>
          <w:b/>
          <w:sz w:val="24"/>
        </w:rPr>
        <w:t xml:space="preserve"> </w:t>
      </w:r>
      <w:r w:rsidRPr="0087588A">
        <w:rPr>
          <w:b/>
          <w:spacing w:val="-1"/>
          <w:sz w:val="24"/>
        </w:rPr>
        <w:t>Level</w:t>
      </w:r>
      <w:r w:rsidRPr="0087588A">
        <w:rPr>
          <w:b/>
          <w:sz w:val="24"/>
        </w:rPr>
        <w:t xml:space="preserve"> of </w:t>
      </w:r>
      <w:r w:rsidRPr="0087588A">
        <w:rPr>
          <w:b/>
          <w:spacing w:val="-1"/>
          <w:sz w:val="24"/>
        </w:rPr>
        <w:t>Care</w:t>
      </w:r>
      <w:r w:rsidRPr="0087588A">
        <w:rPr>
          <w:b/>
          <w:spacing w:val="1"/>
          <w:sz w:val="24"/>
        </w:rPr>
        <w:t xml:space="preserve"> </w:t>
      </w:r>
      <w:r w:rsidRPr="0087588A">
        <w:rPr>
          <w:sz w:val="24"/>
        </w:rPr>
        <w:t>dropdown.</w:t>
      </w:r>
    </w:p>
    <w:p w:rsidR="005B226C" w:rsidRPr="0087588A" w:rsidRDefault="005B226C" w:rsidP="008E5E4B">
      <w:pPr>
        <w:pStyle w:val="BodyText"/>
        <w:widowControl w:val="0"/>
        <w:numPr>
          <w:ilvl w:val="2"/>
          <w:numId w:val="70"/>
        </w:numPr>
        <w:tabs>
          <w:tab w:val="left" w:pos="2031"/>
        </w:tabs>
        <w:spacing w:before="0" w:after="0"/>
        <w:ind w:left="2030"/>
      </w:pPr>
      <w:r w:rsidRPr="0087588A">
        <w:t>Select</w:t>
      </w:r>
      <w:r w:rsidRPr="0087588A">
        <w:rPr>
          <w:spacing w:val="-1"/>
        </w:rPr>
        <w:t xml:space="preserve"> </w:t>
      </w:r>
      <w:r w:rsidRPr="0087588A">
        <w:t xml:space="preserve">an </w:t>
      </w:r>
      <w:r w:rsidRPr="0087588A">
        <w:rPr>
          <w:spacing w:val="-1"/>
        </w:rPr>
        <w:t>option</w:t>
      </w:r>
      <w:r w:rsidRPr="0087588A">
        <w:t xml:space="preserve"> from</w:t>
      </w:r>
      <w:r w:rsidRPr="0087588A">
        <w:rPr>
          <w:spacing w:val="-3"/>
        </w:rPr>
        <w:t xml:space="preserve"> </w:t>
      </w:r>
      <w:r w:rsidRPr="0087588A">
        <w:t>the dropdown (</w:t>
      </w:r>
      <w:r w:rsidR="0056663F" w:rsidRPr="0087588A">
        <w:t xml:space="preserve">Figure </w:t>
      </w:r>
      <w:r w:rsidR="00B51FD5" w:rsidRPr="0087588A">
        <w:t>117</w:t>
      </w:r>
      <w:r w:rsidRPr="0087588A">
        <w:rPr>
          <w:spacing w:val="-1"/>
        </w:rPr>
        <w:t xml:space="preserve">) </w:t>
      </w:r>
      <w:r w:rsidRPr="0087588A">
        <w:t xml:space="preserve">by </w:t>
      </w:r>
      <w:r w:rsidRPr="0087588A">
        <w:rPr>
          <w:i/>
        </w:rPr>
        <w:t>clicking</w:t>
      </w:r>
      <w:r w:rsidRPr="0087588A">
        <w:rPr>
          <w:i/>
          <w:spacing w:val="-1"/>
        </w:rPr>
        <w:t xml:space="preserve"> </w:t>
      </w:r>
      <w:r w:rsidRPr="0087588A">
        <w:t>on it.</w:t>
      </w:r>
    </w:p>
    <w:p w:rsidR="006F5CF0" w:rsidRPr="0087588A" w:rsidRDefault="006F5CF0" w:rsidP="000010CC">
      <w:pPr>
        <w:jc w:val="center"/>
      </w:pPr>
    </w:p>
    <w:p w:rsidR="006F5CF0" w:rsidRPr="0087588A" w:rsidRDefault="006F5CF0" w:rsidP="004C5F9E"/>
    <w:p w:rsidR="006F5CF0" w:rsidRPr="0087588A" w:rsidRDefault="005B226C" w:rsidP="000010CC">
      <w:pPr>
        <w:jc w:val="center"/>
      </w:pPr>
      <w:r w:rsidRPr="0087588A">
        <w:rPr>
          <w:noProof/>
          <w:sz w:val="20"/>
          <w:szCs w:val="20"/>
        </w:rPr>
        <w:lastRenderedPageBreak/>
        <mc:AlternateContent>
          <mc:Choice Requires="wpg">
            <w:drawing>
              <wp:inline distT="0" distB="0" distL="0" distR="0" wp14:anchorId="7B7D9257" wp14:editId="1B640D71">
                <wp:extent cx="5200650" cy="2590800"/>
                <wp:effectExtent l="0" t="0" r="19050" b="19050"/>
                <wp:docPr id="882" name="Group 499" descr="Recommended Level of Care Options" title="Recommended Level of Care Opti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590800"/>
                          <a:chOff x="0" y="0"/>
                          <a:chExt cx="9185" cy="5420"/>
                        </a:xfrm>
                      </wpg:grpSpPr>
                      <pic:pic xmlns:pic="http://schemas.openxmlformats.org/drawingml/2006/picture">
                        <pic:nvPicPr>
                          <pic:cNvPr id="883" name="Picture 502" descr="Recommended Level of Care Options" title="Recommended Level of Care Option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0" y="10"/>
                            <a:ext cx="9135"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4" name="Group 500"/>
                        <wpg:cNvGrpSpPr>
                          <a:grpSpLocks/>
                        </wpg:cNvGrpSpPr>
                        <wpg:grpSpPr bwMode="auto">
                          <a:xfrm>
                            <a:off x="5" y="5"/>
                            <a:ext cx="9175" cy="5410"/>
                            <a:chOff x="5" y="5"/>
                            <a:chExt cx="9175" cy="5410"/>
                          </a:xfrm>
                        </wpg:grpSpPr>
                        <wps:wsp>
                          <wps:cNvPr id="885" name="Freeform 501"/>
                          <wps:cNvSpPr>
                            <a:spLocks/>
                          </wps:cNvSpPr>
                          <wps:spPr bwMode="auto">
                            <a:xfrm>
                              <a:off x="5" y="5"/>
                              <a:ext cx="9175" cy="5410"/>
                            </a:xfrm>
                            <a:custGeom>
                              <a:avLst/>
                              <a:gdLst>
                                <a:gd name="T0" fmla="+- 0 5 5"/>
                                <a:gd name="T1" fmla="*/ T0 w 9175"/>
                                <a:gd name="T2" fmla="+- 0 5415 5"/>
                                <a:gd name="T3" fmla="*/ 5415 h 5410"/>
                                <a:gd name="T4" fmla="+- 0 9180 5"/>
                                <a:gd name="T5" fmla="*/ T4 w 9175"/>
                                <a:gd name="T6" fmla="+- 0 5415 5"/>
                                <a:gd name="T7" fmla="*/ 5415 h 5410"/>
                                <a:gd name="T8" fmla="+- 0 9180 5"/>
                                <a:gd name="T9" fmla="*/ T8 w 9175"/>
                                <a:gd name="T10" fmla="+- 0 5 5"/>
                                <a:gd name="T11" fmla="*/ 5 h 5410"/>
                                <a:gd name="T12" fmla="+- 0 5 5"/>
                                <a:gd name="T13" fmla="*/ T12 w 9175"/>
                                <a:gd name="T14" fmla="+- 0 5 5"/>
                                <a:gd name="T15" fmla="*/ 5 h 5410"/>
                                <a:gd name="T16" fmla="+- 0 5 5"/>
                                <a:gd name="T17" fmla="*/ T16 w 9175"/>
                                <a:gd name="T18" fmla="+- 0 5415 5"/>
                                <a:gd name="T19" fmla="*/ 5415 h 5410"/>
                              </a:gdLst>
                              <a:ahLst/>
                              <a:cxnLst>
                                <a:cxn ang="0">
                                  <a:pos x="T1" y="T3"/>
                                </a:cxn>
                                <a:cxn ang="0">
                                  <a:pos x="T5" y="T7"/>
                                </a:cxn>
                                <a:cxn ang="0">
                                  <a:pos x="T9" y="T11"/>
                                </a:cxn>
                                <a:cxn ang="0">
                                  <a:pos x="T13" y="T15"/>
                                </a:cxn>
                                <a:cxn ang="0">
                                  <a:pos x="T17" y="T19"/>
                                </a:cxn>
                              </a:cxnLst>
                              <a:rect l="0" t="0" r="r" b="b"/>
                              <a:pathLst>
                                <a:path w="9175" h="5410">
                                  <a:moveTo>
                                    <a:pt x="0" y="5410"/>
                                  </a:moveTo>
                                  <a:lnTo>
                                    <a:pt x="9175" y="5410"/>
                                  </a:lnTo>
                                  <a:lnTo>
                                    <a:pt x="9175" y="0"/>
                                  </a:lnTo>
                                  <a:lnTo>
                                    <a:pt x="0" y="0"/>
                                  </a:lnTo>
                                  <a:lnTo>
                                    <a:pt x="0" y="5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9" o:spid="_x0000_s1026" alt="Title: Recommended Level of Care Options - Description: Recommended Level of Care Options" style="width:409.5pt;height:204pt;mso-position-horizontal-relative:char;mso-position-vertical-relative:line" coordsize="9185,5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">
                <v:shape id="Picture 502" o:spid="_x0000_s1027" type="#_x0000_t75" alt="Recommended Level of Care Options" style="position:absolute;left:10;top:10;width:9135;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imFzCAAAA3AAAAA8AAABkcnMvZG93bnJldi54bWxEj9GKwjAURN8X/IdwBd/WVAUpXaNoVRR8&#10;2q4fcGmubbG5qU209e+NIOzjMDNnmMWqN7V4UOsqywom4wgEcW51xYWC89/+OwbhPLLG2jIpeJKD&#10;1XLwtcBE245/6ZH5QgQIuwQVlN43iZQuL8mgG9uGOHgX2xr0QbaF1C12AW5qOY2iuTRYcVgosaG0&#10;pPya3Y0CRpLp5HSeF7vt5tDd1s995lOlRsN+/QPCU+//w5/2USuI4xm8z4Qj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4phcwgAAANwAAAAPAAAAAAAAAAAAAAAAAJ8C&#10;AABkcnMvZG93bnJldi54bWxQSwUGAAAAAAQABAD3AAAAjgMAAAAA&#10;">
                  <v:imagedata r:id="rId193" o:title="Recommended Level of Care Options"/>
                </v:shape>
                <v:group id="Group 500" o:spid="_x0000_s1028" style="position:absolute;left:5;top:5;width:9175;height:5410" coordorigin="5,5" coordsize="9175,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PJq8UAAADcAAAADwAAAGRycy9kb3ducmV2LnhtbESPQWvCQBSE70L/w/KE&#10;3nSTWiVEVxHR0oMUjELp7ZF9JsHs25Bdk/jvu4WCx2FmvmFWm8HUoqPWVZYVxNMIBHFudcWFgsv5&#10;MElAOI+ssbZMCh7kYLN+Ga0w1bbnE3WZL0SAsEtRQel9k0rp8pIMuqltiIN3ta1BH2RbSN1iH+Cm&#10;lm9RtJAGKw4LJTa0Kym/ZXej4KPHfjuL993xdt09fs7zr+9jTEq9joftEoSnwT/D/+1PrSBJ3uH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TyavFAAAA3AAA&#10;AA8AAAAAAAAAAAAAAAAAqgIAAGRycy9kb3ducmV2LnhtbFBLBQYAAAAABAAEAPoAAACcAwAAAAA=&#10;">
                  <v:shape id="Freeform 501" o:spid="_x0000_s1029" style="position:absolute;left:5;top:5;width:9175;height:5410;visibility:visible;mso-wrap-style:square;v-text-anchor:top" coordsize="9175,5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TGcQA&#10;AADcAAAADwAAAGRycy9kb3ducmV2LnhtbESPQWsCMRSE7wX/Q3iFXopmFSxha5QiCNpTXT14fN08&#10;N4ubl2UT121/fSMIPQ4z8w2zWA2uET11ofasYTrJQBCX3tRcaTgeNmMFIkRkg41n0vBDAVbL0dMC&#10;c+NvvKe+iJVIEA45arAxtrmUobTkMEx8S5y8s+8cxiS7SpoObwnuGjnLsjfpsOa0YLGltaXyUlyd&#10;hs35y372u9+pukT1fXplJU+F0vrlefh4BxFpiP/hR3trNCg1h/u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gExnEAAAA3AAAAA8AAAAAAAAAAAAAAAAAmAIAAGRycy9k&#10;b3ducmV2LnhtbFBLBQYAAAAABAAEAPUAAACJAwAAAAA=&#10;" path="m,5410r9175,l9175,,,,,5410xe" filled="f" strokeweight=".5pt">
                    <v:path arrowok="t" o:connecttype="custom" o:connectlocs="0,5415;9175,5415;9175,5;0,5;0,5415" o:connectangles="0,0,0,0,0"/>
                  </v:shape>
                </v:group>
                <w10:anchorlock/>
              </v:group>
            </w:pict>
          </mc:Fallback>
        </mc:AlternateContent>
      </w:r>
    </w:p>
    <w:p w:rsidR="005B226C" w:rsidRPr="0087588A" w:rsidRDefault="005B226C" w:rsidP="000010CC">
      <w:pPr>
        <w:pStyle w:val="Caption"/>
        <w:jc w:val="center"/>
      </w:pPr>
      <w:bookmarkStart w:id="1021" w:name="_Toc479683371"/>
      <w:bookmarkStart w:id="1022" w:name="_Toc479632154"/>
      <w:bookmarkStart w:id="1023" w:name="_Toc499543598"/>
      <w:r w:rsidRPr="0087588A">
        <w:t xml:space="preserve">Figure </w:t>
      </w:r>
      <w:fldSimple w:instr=" SEQ Figure \* ARABIC ">
        <w:r w:rsidR="00E65A84">
          <w:rPr>
            <w:noProof/>
          </w:rPr>
          <w:t>117</w:t>
        </w:r>
      </w:fldSimple>
      <w:r w:rsidRPr="0087588A">
        <w:t>: Recommended Level of Care Options</w:t>
      </w:r>
      <w:bookmarkEnd w:id="1021"/>
      <w:bookmarkEnd w:id="1022"/>
      <w:bookmarkEnd w:id="1023"/>
    </w:p>
    <w:p w:rsidR="005B226C" w:rsidRPr="0087588A" w:rsidRDefault="005B226C" w:rsidP="000010CC">
      <w:pPr>
        <w:ind w:left="720"/>
        <w:rPr>
          <w:b/>
          <w:sz w:val="24"/>
        </w:rPr>
      </w:pPr>
      <w:r w:rsidRPr="0087588A">
        <w:rPr>
          <w:b/>
          <w:noProof/>
          <w:sz w:val="24"/>
        </w:rPr>
        <w:drawing>
          <wp:inline distT="0" distB="0" distL="0" distR="0" wp14:anchorId="68646903" wp14:editId="6F1D846F">
            <wp:extent cx="247650" cy="247650"/>
            <wp:effectExtent l="0" t="0" r="0" b="0"/>
            <wp:docPr id="2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If none of</w:t>
      </w:r>
      <w:r w:rsidRPr="0087588A">
        <w:rPr>
          <w:b/>
          <w:spacing w:val="-1"/>
          <w:sz w:val="24"/>
        </w:rPr>
        <w:t xml:space="preserve"> </w:t>
      </w:r>
      <w:r w:rsidRPr="0087588A">
        <w:rPr>
          <w:b/>
          <w:sz w:val="24"/>
        </w:rPr>
        <w:t xml:space="preserve">the listed </w:t>
      </w:r>
      <w:r w:rsidRPr="0087588A">
        <w:rPr>
          <w:b/>
          <w:spacing w:val="-1"/>
          <w:sz w:val="24"/>
        </w:rPr>
        <w:t>levels</w:t>
      </w:r>
      <w:r w:rsidRPr="0087588A">
        <w:rPr>
          <w:b/>
          <w:sz w:val="24"/>
        </w:rPr>
        <w:t xml:space="preserve"> of </w:t>
      </w:r>
      <w:r w:rsidRPr="0087588A">
        <w:rPr>
          <w:b/>
          <w:spacing w:val="-1"/>
          <w:sz w:val="24"/>
        </w:rPr>
        <w:t xml:space="preserve">care </w:t>
      </w:r>
      <w:r w:rsidRPr="0087588A">
        <w:rPr>
          <w:b/>
          <w:sz w:val="24"/>
        </w:rPr>
        <w:t xml:space="preserve">are appropriate and </w:t>
      </w:r>
      <w:r w:rsidRPr="0087588A">
        <w:rPr>
          <w:b/>
          <w:spacing w:val="-1"/>
          <w:sz w:val="24"/>
        </w:rPr>
        <w:t xml:space="preserve">‘Other’ </w:t>
      </w:r>
      <w:r w:rsidRPr="0087588A">
        <w:rPr>
          <w:b/>
          <w:sz w:val="24"/>
        </w:rPr>
        <w:t xml:space="preserve">is </w:t>
      </w:r>
      <w:r w:rsidRPr="0087588A">
        <w:rPr>
          <w:b/>
          <w:spacing w:val="-1"/>
          <w:sz w:val="24"/>
        </w:rPr>
        <w:t>selected,</w:t>
      </w:r>
      <w:r w:rsidRPr="0087588A">
        <w:rPr>
          <w:b/>
          <w:sz w:val="24"/>
        </w:rPr>
        <w:t xml:space="preserve"> a </w:t>
      </w:r>
      <w:r w:rsidRPr="0087588A">
        <w:rPr>
          <w:b/>
          <w:spacing w:val="-1"/>
          <w:sz w:val="24"/>
        </w:rPr>
        <w:t>text</w:t>
      </w:r>
      <w:r w:rsidRPr="0087588A">
        <w:rPr>
          <w:b/>
          <w:sz w:val="24"/>
        </w:rPr>
        <w:t xml:space="preserve"> box</w:t>
      </w:r>
      <w:r w:rsidRPr="0087588A">
        <w:rPr>
          <w:b/>
          <w:spacing w:val="49"/>
          <w:sz w:val="24"/>
        </w:rPr>
        <w:t xml:space="preserve"> </w:t>
      </w:r>
      <w:r w:rsidRPr="0087588A">
        <w:rPr>
          <w:b/>
          <w:spacing w:val="-1"/>
          <w:sz w:val="24"/>
        </w:rPr>
        <w:t>will</w:t>
      </w:r>
      <w:r w:rsidRPr="0087588A">
        <w:rPr>
          <w:b/>
          <w:sz w:val="24"/>
        </w:rPr>
        <w:t xml:space="preserve"> display and you must type in a</w:t>
      </w:r>
      <w:r w:rsidRPr="0087588A">
        <w:rPr>
          <w:b/>
          <w:spacing w:val="-1"/>
          <w:sz w:val="24"/>
        </w:rPr>
        <w:t xml:space="preserve"> </w:t>
      </w:r>
      <w:r w:rsidRPr="0087588A">
        <w:rPr>
          <w:b/>
          <w:sz w:val="24"/>
        </w:rPr>
        <w:t xml:space="preserve">description of </w:t>
      </w:r>
      <w:r w:rsidRPr="0087588A">
        <w:rPr>
          <w:b/>
          <w:spacing w:val="-1"/>
          <w:sz w:val="24"/>
        </w:rPr>
        <w:t>what</w:t>
      </w:r>
      <w:r w:rsidRPr="0087588A">
        <w:rPr>
          <w:b/>
          <w:sz w:val="24"/>
        </w:rPr>
        <w:t xml:space="preserve"> the ‘other’</w:t>
      </w:r>
      <w:r w:rsidRPr="0087588A">
        <w:rPr>
          <w:b/>
          <w:spacing w:val="-1"/>
          <w:sz w:val="24"/>
        </w:rPr>
        <w:t xml:space="preserve"> level</w:t>
      </w:r>
      <w:r w:rsidRPr="0087588A">
        <w:rPr>
          <w:b/>
          <w:sz w:val="24"/>
        </w:rPr>
        <w:t xml:space="preserve"> of </w:t>
      </w:r>
      <w:r w:rsidRPr="0087588A">
        <w:rPr>
          <w:b/>
          <w:spacing w:val="-1"/>
          <w:sz w:val="24"/>
        </w:rPr>
        <w:t>care</w:t>
      </w:r>
      <w:r w:rsidRPr="0087588A">
        <w:rPr>
          <w:b/>
          <w:sz w:val="24"/>
        </w:rPr>
        <w:t xml:space="preserve"> </w:t>
      </w:r>
      <w:r w:rsidRPr="0087588A">
        <w:rPr>
          <w:b/>
          <w:spacing w:val="-1"/>
          <w:sz w:val="24"/>
        </w:rPr>
        <w:t>involves.</w:t>
      </w:r>
      <w:r w:rsidRPr="0087588A">
        <w:rPr>
          <w:b/>
          <w:spacing w:val="37"/>
          <w:sz w:val="24"/>
        </w:rPr>
        <w:t xml:space="preserve"> </w:t>
      </w:r>
      <w:r w:rsidRPr="0087588A">
        <w:rPr>
          <w:b/>
          <w:sz w:val="24"/>
        </w:rPr>
        <w:t>You</w:t>
      </w:r>
      <w:r w:rsidRPr="0087588A">
        <w:rPr>
          <w:b/>
          <w:spacing w:val="-1"/>
          <w:sz w:val="24"/>
        </w:rPr>
        <w:t xml:space="preserve"> </w:t>
      </w:r>
      <w:r w:rsidRPr="0087588A">
        <w:rPr>
          <w:b/>
          <w:sz w:val="24"/>
        </w:rPr>
        <w:t xml:space="preserve">may type up to 1,000 </w:t>
      </w:r>
      <w:r w:rsidRPr="0087588A">
        <w:rPr>
          <w:b/>
          <w:spacing w:val="-1"/>
          <w:sz w:val="24"/>
        </w:rPr>
        <w:t>characters</w:t>
      </w:r>
      <w:r w:rsidRPr="0087588A">
        <w:rPr>
          <w:b/>
          <w:sz w:val="24"/>
        </w:rPr>
        <w:t xml:space="preserve"> into the</w:t>
      </w:r>
      <w:r w:rsidRPr="0087588A">
        <w:rPr>
          <w:b/>
          <w:spacing w:val="-2"/>
          <w:sz w:val="24"/>
        </w:rPr>
        <w:t xml:space="preserve"> </w:t>
      </w:r>
      <w:r w:rsidRPr="0087588A">
        <w:rPr>
          <w:b/>
          <w:sz w:val="24"/>
        </w:rPr>
        <w:t>text box.</w:t>
      </w:r>
    </w:p>
    <w:p w:rsidR="005B226C" w:rsidRPr="0087588A" w:rsidRDefault="005B226C" w:rsidP="005B226C">
      <w:pPr>
        <w:pStyle w:val="Heading2"/>
      </w:pPr>
      <w:bookmarkStart w:id="1024" w:name="_Toc479676127"/>
      <w:bookmarkStart w:id="1025" w:name="_Toc479631862"/>
      <w:bookmarkStart w:id="1026" w:name="_Toc499543831"/>
      <w:r w:rsidRPr="0087588A">
        <w:t>Assigning a Physician Advisor to a Review</w:t>
      </w:r>
      <w:r w:rsidR="0088276B" w:rsidRPr="0087588A">
        <w:fldChar w:fldCharType="begin"/>
      </w:r>
      <w:r w:rsidR="0088276B" w:rsidRPr="0087588A">
        <w:instrText xml:space="preserve"> XE "</w:instrText>
      </w:r>
      <w:r w:rsidR="0088276B" w:rsidRPr="0087588A">
        <w:rPr>
          <w:spacing w:val="-1"/>
          <w:sz w:val="20"/>
        </w:rPr>
        <w:instrText>Assigning</w:instrText>
      </w:r>
      <w:r w:rsidR="0088276B" w:rsidRPr="0087588A">
        <w:rPr>
          <w:sz w:val="20"/>
        </w:rPr>
        <w:instrText xml:space="preserve"> a</w:instrText>
      </w:r>
      <w:r w:rsidR="0088276B" w:rsidRPr="0087588A">
        <w:rPr>
          <w:spacing w:val="-2"/>
          <w:sz w:val="20"/>
        </w:rPr>
        <w:instrText xml:space="preserv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w:instrText>
      </w:r>
      <w:r w:rsidR="0088276B" w:rsidRPr="0087588A">
        <w:rPr>
          <w:sz w:val="20"/>
        </w:rPr>
        <w:instrText xml:space="preserve"> to</w:instrText>
      </w:r>
      <w:r w:rsidR="0088276B" w:rsidRPr="0087588A">
        <w:rPr>
          <w:spacing w:val="-1"/>
          <w:sz w:val="20"/>
        </w:rPr>
        <w:instrText xml:space="preserve"> </w:instrText>
      </w:r>
      <w:r w:rsidR="0088276B" w:rsidRPr="0087588A">
        <w:rPr>
          <w:sz w:val="20"/>
        </w:rPr>
        <w:instrText xml:space="preserve">a </w:instrText>
      </w:r>
      <w:r w:rsidR="0088276B" w:rsidRPr="0087588A">
        <w:rPr>
          <w:spacing w:val="-1"/>
          <w:sz w:val="20"/>
        </w:rPr>
        <w:instrText>Review</w:instrText>
      </w:r>
      <w:r w:rsidR="0088276B" w:rsidRPr="0087588A">
        <w:instrText xml:space="preserve">" \i </w:instrText>
      </w:r>
      <w:r w:rsidR="0088276B" w:rsidRPr="0087588A">
        <w:fldChar w:fldCharType="end"/>
      </w:r>
      <w:r w:rsidRPr="0087588A">
        <w:t xml:space="preserve"> that has Not Met Criteria</w:t>
      </w:r>
      <w:bookmarkEnd w:id="1024"/>
      <w:bookmarkEnd w:id="1025"/>
      <w:bookmarkEnd w:id="1026"/>
      <w:r w:rsidRPr="0087588A">
        <w:t xml:space="preserve"> </w:t>
      </w:r>
    </w:p>
    <w:p w:rsidR="005B226C" w:rsidRPr="0087588A" w:rsidRDefault="005B226C" w:rsidP="000010CC">
      <w:pPr>
        <w:pStyle w:val="BodyText"/>
        <w:spacing w:before="118" w:line="243" w:lineRule="auto"/>
        <w:ind w:right="176"/>
      </w:pPr>
      <w:r w:rsidRPr="0087588A">
        <w:t xml:space="preserve">Use this </w:t>
      </w:r>
      <w:r w:rsidRPr="0087588A">
        <w:rPr>
          <w:spacing w:val="-1"/>
        </w:rPr>
        <w:t>feature</w:t>
      </w:r>
      <w:r w:rsidRPr="0087588A">
        <w:t xml:space="preserve"> to </w:t>
      </w:r>
      <w:r w:rsidRPr="0087588A">
        <w:rPr>
          <w:spacing w:val="-1"/>
        </w:rPr>
        <w:t>assign</w:t>
      </w:r>
      <w:r w:rsidRPr="0087588A">
        <w:t xml:space="preserve"> a review </w:t>
      </w:r>
      <w:r w:rsidRPr="0087588A">
        <w:rPr>
          <w:spacing w:val="-1"/>
        </w:rPr>
        <w:t>that</w:t>
      </w:r>
      <w:r w:rsidRPr="0087588A">
        <w:t xml:space="preserve"> did not </w:t>
      </w:r>
      <w:r w:rsidRPr="0087588A">
        <w:rPr>
          <w:spacing w:val="-1"/>
        </w:rPr>
        <w:t>meet</w:t>
      </w:r>
      <w:r w:rsidRPr="0087588A">
        <w:t xml:space="preserve"> </w:t>
      </w:r>
      <w:r w:rsidRPr="0087588A">
        <w:rPr>
          <w:spacing w:val="-1"/>
        </w:rPr>
        <w:t>criteria</w:t>
      </w:r>
      <w:r w:rsidRPr="0087588A">
        <w:t xml:space="preserve"> to a</w:t>
      </w:r>
      <w:r w:rsidRPr="0087588A">
        <w:rPr>
          <w:spacing w:val="2"/>
        </w:rPr>
        <w:t xml:space="preserve"> </w:t>
      </w:r>
      <w:r w:rsidRPr="0087588A">
        <w:rPr>
          <w:spacing w:val="-1"/>
        </w:rPr>
        <w:t>Physician</w:t>
      </w:r>
      <w:r w:rsidRPr="0087588A">
        <w:t xml:space="preserve"> Advisor.</w:t>
      </w:r>
      <w:r w:rsidRPr="0087588A">
        <w:rPr>
          <w:spacing w:val="-2"/>
        </w:rPr>
        <w:t xml:space="preserve"> </w:t>
      </w:r>
      <w:r w:rsidRPr="0087588A">
        <w:t xml:space="preserve">You </w:t>
      </w:r>
      <w:r w:rsidRPr="0087588A">
        <w:rPr>
          <w:spacing w:val="-1"/>
        </w:rPr>
        <w:t>must</w:t>
      </w:r>
      <w:r w:rsidRPr="0087588A">
        <w:rPr>
          <w:spacing w:val="63"/>
        </w:rPr>
        <w:t xml:space="preserve"> </w:t>
      </w:r>
      <w:r w:rsidRPr="0087588A">
        <w:t xml:space="preserve">choose a </w:t>
      </w:r>
      <w:r w:rsidRPr="0087588A">
        <w:rPr>
          <w:spacing w:val="-1"/>
        </w:rPr>
        <w:t>Physician</w:t>
      </w:r>
      <w:r w:rsidRPr="0087588A">
        <w:t xml:space="preserve"> </w:t>
      </w:r>
      <w:r w:rsidRPr="0087588A">
        <w:rPr>
          <w:spacing w:val="-1"/>
        </w:rPr>
        <w:t>Advisor</w:t>
      </w:r>
      <w:r w:rsidRPr="0087588A">
        <w:t xml:space="preserve"> or you </w:t>
      </w:r>
      <w:r w:rsidRPr="0087588A">
        <w:rPr>
          <w:spacing w:val="-1"/>
        </w:rPr>
        <w:t>will</w:t>
      </w:r>
      <w:r w:rsidRPr="0087588A">
        <w:t xml:space="preserve"> </w:t>
      </w:r>
      <w:r w:rsidRPr="0087588A">
        <w:rPr>
          <w:spacing w:val="-1"/>
        </w:rPr>
        <w:t>not</w:t>
      </w:r>
      <w:r w:rsidRPr="0087588A">
        <w:t xml:space="preserve"> be </w:t>
      </w:r>
      <w:r w:rsidRPr="0087588A">
        <w:rPr>
          <w:spacing w:val="-1"/>
        </w:rPr>
        <w:t>able</w:t>
      </w:r>
      <w:r w:rsidRPr="0087588A">
        <w:t xml:space="preserve"> to save the</w:t>
      </w:r>
      <w:r w:rsidRPr="0087588A">
        <w:rPr>
          <w:spacing w:val="-1"/>
        </w:rPr>
        <w:t xml:space="preserve"> </w:t>
      </w:r>
      <w:r w:rsidRPr="0087588A">
        <w:t>review and</w:t>
      </w:r>
      <w:r w:rsidRPr="0087588A">
        <w:rPr>
          <w:spacing w:val="-2"/>
        </w:rPr>
        <w:t xml:space="preserve"> </w:t>
      </w:r>
      <w:r w:rsidRPr="0087588A">
        <w:t xml:space="preserve">the </w:t>
      </w:r>
      <w:r w:rsidRPr="0087588A">
        <w:rPr>
          <w:spacing w:val="-1"/>
        </w:rPr>
        <w:t>message</w:t>
      </w:r>
      <w:r w:rsidRPr="0087588A">
        <w:rPr>
          <w:spacing w:val="1"/>
        </w:rPr>
        <w:t xml:space="preserve"> </w:t>
      </w:r>
      <w:r w:rsidRPr="0087588A">
        <w:rPr>
          <w:spacing w:val="-1"/>
        </w:rPr>
        <w:t>“</w:t>
      </w:r>
      <w:r w:rsidRPr="0087588A">
        <w:rPr>
          <w:rFonts w:ascii="Courier New" w:eastAsia="Courier New" w:hAnsi="Courier New" w:cs="Courier New"/>
          <w:spacing w:val="-1"/>
          <w:sz w:val="20"/>
        </w:rPr>
        <w:t>Please</w:t>
      </w:r>
      <w:r w:rsidRPr="0087588A">
        <w:rPr>
          <w:rFonts w:ascii="Courier New" w:eastAsia="Courier New" w:hAnsi="Courier New" w:cs="Courier New"/>
          <w:spacing w:val="50"/>
          <w:sz w:val="20"/>
        </w:rPr>
        <w:t xml:space="preserve"> </w:t>
      </w:r>
      <w:r w:rsidRPr="0087588A">
        <w:rPr>
          <w:rFonts w:ascii="Courier New" w:eastAsia="Courier New" w:hAnsi="Courier New" w:cs="Courier New"/>
          <w:spacing w:val="-1"/>
          <w:sz w:val="20"/>
        </w:rPr>
        <w:t xml:space="preserve">Select </w:t>
      </w:r>
      <w:r w:rsidRPr="0087588A">
        <w:rPr>
          <w:rFonts w:ascii="Courier New" w:eastAsia="Courier New" w:hAnsi="Courier New" w:cs="Courier New"/>
          <w:sz w:val="20"/>
        </w:rPr>
        <w:t xml:space="preserve">a </w:t>
      </w:r>
      <w:r w:rsidRPr="0087588A">
        <w:rPr>
          <w:rFonts w:ascii="Courier New" w:eastAsia="Courier New" w:hAnsi="Courier New" w:cs="Courier New"/>
          <w:spacing w:val="-1"/>
          <w:sz w:val="20"/>
        </w:rPr>
        <w:t>Physician Advisor</w:t>
      </w:r>
      <w:r w:rsidRPr="0087588A">
        <w:rPr>
          <w:spacing w:val="-1"/>
        </w:rPr>
        <w:t>”</w:t>
      </w:r>
      <w:r w:rsidRPr="0087588A">
        <w:t xml:space="preserve"> will </w:t>
      </w:r>
      <w:r w:rsidRPr="0087588A">
        <w:rPr>
          <w:spacing w:val="-1"/>
        </w:rPr>
        <w:t>display.</w:t>
      </w:r>
    </w:p>
    <w:p w:rsidR="005B226C" w:rsidRPr="0087588A" w:rsidRDefault="005B226C" w:rsidP="000443F5">
      <w:pPr>
        <w:pStyle w:val="Heading4"/>
        <w:widowControl w:val="0"/>
        <w:tabs>
          <w:tab w:val="clear" w:pos="2394"/>
        </w:tabs>
        <w:spacing w:before="120" w:after="0"/>
        <w:ind w:left="864"/>
      </w:pPr>
      <w:bookmarkStart w:id="1027" w:name="_Toc479676128"/>
      <w:bookmarkStart w:id="1028" w:name="_Toc479631863"/>
      <w:bookmarkStart w:id="1029" w:name="_Toc499543832"/>
      <w:r w:rsidRPr="0087588A">
        <w:t>To select a</w:t>
      </w:r>
      <w:r w:rsidRPr="0087588A">
        <w:rPr>
          <w:spacing w:val="-1"/>
        </w:rPr>
        <w:t xml:space="preserve"> </w:t>
      </w:r>
      <w:r w:rsidRPr="0087588A">
        <w:t xml:space="preserve">Physician </w:t>
      </w:r>
      <w:r w:rsidRPr="0087588A">
        <w:rPr>
          <w:spacing w:val="-1"/>
        </w:rPr>
        <w:t>Advisor</w:t>
      </w:r>
      <w:r w:rsidRPr="0087588A">
        <w:rPr>
          <w:spacing w:val="1"/>
        </w:rPr>
        <w:t xml:space="preserve"> </w:t>
      </w:r>
      <w:r w:rsidRPr="0087588A">
        <w:t xml:space="preserve">to </w:t>
      </w:r>
      <w:r w:rsidRPr="0087588A">
        <w:rPr>
          <w:spacing w:val="-1"/>
        </w:rPr>
        <w:t>receive</w:t>
      </w:r>
      <w:r w:rsidRPr="0087588A">
        <w:t xml:space="preserve"> a </w:t>
      </w:r>
      <w:r w:rsidRPr="0087588A">
        <w:rPr>
          <w:spacing w:val="-1"/>
        </w:rPr>
        <w:t>review</w:t>
      </w:r>
      <w:r w:rsidRPr="0087588A">
        <w:rPr>
          <w:spacing w:val="-2"/>
        </w:rPr>
        <w:t xml:space="preserve"> </w:t>
      </w:r>
      <w:r w:rsidRPr="0087588A">
        <w:t xml:space="preserve">that has not met </w:t>
      </w:r>
      <w:r w:rsidRPr="0087588A">
        <w:rPr>
          <w:spacing w:val="-1"/>
        </w:rPr>
        <w:t>criteria</w:t>
      </w:r>
      <w:bookmarkEnd w:id="1027"/>
      <w:bookmarkEnd w:id="1028"/>
      <w:bookmarkEnd w:id="1029"/>
    </w:p>
    <w:p w:rsidR="005B226C" w:rsidRPr="0087588A" w:rsidRDefault="005B226C" w:rsidP="008E5E4B">
      <w:pPr>
        <w:widowControl w:val="0"/>
        <w:numPr>
          <w:ilvl w:val="2"/>
          <w:numId w:val="71"/>
        </w:numPr>
        <w:tabs>
          <w:tab w:val="left" w:pos="2031"/>
        </w:tabs>
        <w:spacing w:line="275" w:lineRule="exact"/>
        <w:ind w:left="2030"/>
        <w:rPr>
          <w:sz w:val="24"/>
        </w:rPr>
      </w:pPr>
      <w:r w:rsidRPr="0087588A">
        <w:rPr>
          <w:sz w:val="24"/>
        </w:rPr>
        <w:t>Select</w:t>
      </w:r>
      <w:r w:rsidRPr="0087588A">
        <w:rPr>
          <w:spacing w:val="-1"/>
          <w:sz w:val="24"/>
        </w:rPr>
        <w:t xml:space="preserve"> </w:t>
      </w:r>
      <w:r w:rsidRPr="0087588A">
        <w:rPr>
          <w:sz w:val="24"/>
        </w:rPr>
        <w:t>the</w:t>
      </w:r>
      <w:r w:rsidRPr="0087588A">
        <w:rPr>
          <w:spacing w:val="1"/>
          <w:sz w:val="24"/>
        </w:rPr>
        <w:t xml:space="preserve"> </w:t>
      </w:r>
      <w:r w:rsidRPr="0087588A">
        <w:rPr>
          <w:b/>
          <w:spacing w:val="-1"/>
          <w:sz w:val="24"/>
        </w:rPr>
        <w:t>Physician</w:t>
      </w:r>
      <w:r w:rsidRPr="0087588A">
        <w:rPr>
          <w:b/>
          <w:sz w:val="24"/>
        </w:rPr>
        <w:t xml:space="preserve"> Advisor </w:t>
      </w:r>
      <w:r w:rsidRPr="0087588A">
        <w:rPr>
          <w:b/>
          <w:spacing w:val="-1"/>
          <w:sz w:val="24"/>
        </w:rPr>
        <w:t>Review</w:t>
      </w:r>
      <w:r w:rsidR="0088276B" w:rsidRPr="0087588A">
        <w:rPr>
          <w:b/>
          <w:spacing w:val="-1"/>
          <w:sz w:val="24"/>
        </w:rPr>
        <w:fldChar w:fldCharType="begin"/>
      </w:r>
      <w:r w:rsidR="0088276B" w:rsidRPr="0087588A">
        <w:instrText xml:space="preserve"> XE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 Review</w:instrText>
      </w:r>
      <w:r w:rsidR="0088276B" w:rsidRPr="0087588A">
        <w:instrText xml:space="preserve">" </w:instrText>
      </w:r>
      <w:r w:rsidR="0088276B" w:rsidRPr="0087588A">
        <w:rPr>
          <w:b/>
          <w:spacing w:val="-1"/>
          <w:sz w:val="24"/>
        </w:rPr>
        <w:fldChar w:fldCharType="end"/>
      </w:r>
      <w:r w:rsidRPr="0087588A">
        <w:rPr>
          <w:b/>
          <w:spacing w:val="-2"/>
          <w:sz w:val="24"/>
        </w:rPr>
        <w:t xml:space="preserve"> </w:t>
      </w:r>
      <w:r w:rsidRPr="0087588A">
        <w:rPr>
          <w:sz w:val="24"/>
        </w:rPr>
        <w:t>dropdown and select a</w:t>
      </w:r>
      <w:r w:rsidRPr="0087588A">
        <w:rPr>
          <w:spacing w:val="-1"/>
          <w:sz w:val="24"/>
        </w:rPr>
        <w:t xml:space="preserve"> name</w:t>
      </w:r>
      <w:r w:rsidRPr="0087588A">
        <w:rPr>
          <w:sz w:val="24"/>
        </w:rPr>
        <w:t xml:space="preserve"> by</w:t>
      </w:r>
      <w:r w:rsidR="00576455" w:rsidRPr="0087588A">
        <w:rPr>
          <w:sz w:val="24"/>
        </w:rPr>
        <w:t xml:space="preserve"> </w:t>
      </w:r>
      <w:r w:rsidRPr="0087588A">
        <w:rPr>
          <w:i/>
          <w:sz w:val="24"/>
        </w:rPr>
        <w:t xml:space="preserve">clicking </w:t>
      </w:r>
      <w:r w:rsidRPr="0087588A">
        <w:rPr>
          <w:sz w:val="24"/>
        </w:rPr>
        <w:t xml:space="preserve">on </w:t>
      </w:r>
      <w:r w:rsidRPr="0087588A">
        <w:rPr>
          <w:spacing w:val="-1"/>
          <w:sz w:val="24"/>
        </w:rPr>
        <w:t>i</w:t>
      </w:r>
      <w:r w:rsidR="0056663F" w:rsidRPr="0087588A">
        <w:rPr>
          <w:spacing w:val="-1"/>
          <w:sz w:val="24"/>
        </w:rPr>
        <w:t>t</w:t>
      </w:r>
      <w:r w:rsidR="0056663F" w:rsidRPr="0087588A">
        <w:rPr>
          <w:sz w:val="24"/>
        </w:rPr>
        <w:t xml:space="preserve"> (Figure</w:t>
      </w:r>
      <w:r w:rsidR="0056663F" w:rsidRPr="0087588A">
        <w:rPr>
          <w:spacing w:val="-1"/>
          <w:sz w:val="24"/>
        </w:rPr>
        <w:t xml:space="preserve"> 11</w:t>
      </w:r>
      <w:r w:rsidR="00B51FD5" w:rsidRPr="0087588A">
        <w:rPr>
          <w:spacing w:val="-1"/>
          <w:sz w:val="24"/>
        </w:rPr>
        <w:t>8</w:t>
      </w:r>
      <w:r w:rsidRPr="0087588A">
        <w:rPr>
          <w:spacing w:val="-1"/>
          <w:sz w:val="24"/>
        </w:rPr>
        <w:t>).</w:t>
      </w:r>
    </w:p>
    <w:p w:rsidR="005B226C" w:rsidRPr="0087588A" w:rsidRDefault="005B226C" w:rsidP="008E5E4B">
      <w:pPr>
        <w:widowControl w:val="0"/>
        <w:numPr>
          <w:ilvl w:val="2"/>
          <w:numId w:val="71"/>
        </w:numPr>
        <w:tabs>
          <w:tab w:val="left" w:pos="2031"/>
        </w:tabs>
        <w:spacing w:before="10" w:line="237" w:lineRule="auto"/>
        <w:ind w:left="2030" w:right="270"/>
        <w:rPr>
          <w:sz w:val="24"/>
        </w:rPr>
      </w:pPr>
      <w:r w:rsidRPr="0087588A">
        <w:rPr>
          <w:sz w:val="24"/>
        </w:rPr>
        <w:t xml:space="preserve">Once you </w:t>
      </w:r>
      <w:r w:rsidRPr="0087588A">
        <w:rPr>
          <w:i/>
          <w:sz w:val="24"/>
        </w:rPr>
        <w:t xml:space="preserve">click </w:t>
      </w:r>
      <w:r w:rsidRPr="0087588A">
        <w:rPr>
          <w:sz w:val="24"/>
        </w:rPr>
        <w:t xml:space="preserve">the </w:t>
      </w:r>
      <w:r w:rsidRPr="0087588A">
        <w:rPr>
          <w:spacing w:val="-1"/>
          <w:sz w:val="24"/>
        </w:rPr>
        <w:t>&lt;</w:t>
      </w:r>
      <w:r w:rsidRPr="0087588A">
        <w:rPr>
          <w:rFonts w:ascii="Courier New"/>
          <w:spacing w:val="-1"/>
          <w:sz w:val="20"/>
        </w:rPr>
        <w:t xml:space="preserve">FINAL SAVE/Lock </w:t>
      </w:r>
      <w:r w:rsidRPr="0087588A">
        <w:rPr>
          <w:rFonts w:ascii="Courier New"/>
          <w:sz w:val="20"/>
        </w:rPr>
        <w:t>to</w:t>
      </w:r>
      <w:r w:rsidRPr="0087588A">
        <w:rPr>
          <w:rFonts w:ascii="Courier New"/>
          <w:spacing w:val="-1"/>
          <w:sz w:val="20"/>
        </w:rPr>
        <w:t xml:space="preserve"> Database</w:t>
      </w:r>
      <w:r w:rsidRPr="0087588A">
        <w:rPr>
          <w:spacing w:val="-1"/>
          <w:sz w:val="24"/>
        </w:rPr>
        <w:t>&gt;</w:t>
      </w:r>
      <w:r w:rsidRPr="0087588A">
        <w:rPr>
          <w:sz w:val="24"/>
        </w:rPr>
        <w:t xml:space="preserve"> </w:t>
      </w:r>
      <w:r w:rsidRPr="0087588A">
        <w:rPr>
          <w:spacing w:val="-1"/>
          <w:sz w:val="24"/>
        </w:rPr>
        <w:t>button,</w:t>
      </w:r>
      <w:r w:rsidRPr="0087588A">
        <w:rPr>
          <w:sz w:val="24"/>
        </w:rPr>
        <w:t xml:space="preserve"> the </w:t>
      </w:r>
      <w:r w:rsidRPr="0087588A">
        <w:rPr>
          <w:spacing w:val="-1"/>
          <w:sz w:val="24"/>
        </w:rPr>
        <w:t>review</w:t>
      </w:r>
      <w:r w:rsidRPr="0087588A">
        <w:rPr>
          <w:spacing w:val="55"/>
          <w:sz w:val="24"/>
        </w:rPr>
        <w:t xml:space="preserve"> </w:t>
      </w:r>
      <w:r w:rsidRPr="0087588A">
        <w:rPr>
          <w:sz w:val="24"/>
        </w:rPr>
        <w:t xml:space="preserve">will be </w:t>
      </w:r>
      <w:r w:rsidRPr="0087588A">
        <w:rPr>
          <w:spacing w:val="-1"/>
          <w:sz w:val="24"/>
        </w:rPr>
        <w:t>assigned</w:t>
      </w:r>
      <w:r w:rsidRPr="0087588A">
        <w:rPr>
          <w:sz w:val="24"/>
        </w:rPr>
        <w:t xml:space="preserve"> to </w:t>
      </w:r>
      <w:r w:rsidRPr="0087588A">
        <w:rPr>
          <w:spacing w:val="-1"/>
          <w:sz w:val="24"/>
        </w:rPr>
        <w:t>that</w:t>
      </w:r>
      <w:r w:rsidRPr="0087588A">
        <w:rPr>
          <w:sz w:val="24"/>
        </w:rPr>
        <w:t xml:space="preserve"> </w:t>
      </w:r>
      <w:r w:rsidRPr="0087588A">
        <w:rPr>
          <w:spacing w:val="-1"/>
          <w:sz w:val="24"/>
        </w:rPr>
        <w:t>individual</w:t>
      </w:r>
      <w:r w:rsidRPr="0087588A">
        <w:rPr>
          <w:sz w:val="24"/>
        </w:rPr>
        <w:t xml:space="preserve"> and it will </w:t>
      </w:r>
      <w:r w:rsidRPr="0087588A">
        <w:rPr>
          <w:spacing w:val="-1"/>
          <w:sz w:val="24"/>
        </w:rPr>
        <w:t>display</w:t>
      </w:r>
      <w:r w:rsidRPr="0087588A">
        <w:rPr>
          <w:sz w:val="24"/>
        </w:rPr>
        <w:t xml:space="preserve"> the </w:t>
      </w:r>
      <w:r w:rsidRPr="0087588A">
        <w:rPr>
          <w:spacing w:val="-1"/>
          <w:sz w:val="24"/>
        </w:rPr>
        <w:t>next time</w:t>
      </w:r>
      <w:r w:rsidRPr="0087588A">
        <w:rPr>
          <w:sz w:val="24"/>
        </w:rPr>
        <w:t xml:space="preserve"> they open</w:t>
      </w:r>
      <w:r w:rsidRPr="0087588A">
        <w:rPr>
          <w:spacing w:val="59"/>
          <w:sz w:val="24"/>
        </w:rPr>
        <w:t xml:space="preserve"> </w:t>
      </w:r>
      <w:r w:rsidRPr="0087588A">
        <w:rPr>
          <w:sz w:val="24"/>
        </w:rPr>
        <w:t xml:space="preserve">their </w:t>
      </w:r>
      <w:r w:rsidRPr="0087588A">
        <w:rPr>
          <w:b/>
          <w:i/>
          <w:spacing w:val="-1"/>
          <w:sz w:val="24"/>
        </w:rPr>
        <w:t>Physician</w:t>
      </w:r>
      <w:r w:rsidRPr="0087588A">
        <w:rPr>
          <w:b/>
          <w:i/>
          <w:sz w:val="24"/>
        </w:rPr>
        <w:t xml:space="preserve"> </w:t>
      </w:r>
      <w:r w:rsidRPr="0087588A">
        <w:rPr>
          <w:b/>
          <w:i/>
          <w:spacing w:val="-1"/>
          <w:sz w:val="24"/>
        </w:rPr>
        <w:t>Advisor</w:t>
      </w:r>
      <w:r w:rsidRPr="0087588A">
        <w:rPr>
          <w:b/>
          <w:i/>
          <w:sz w:val="24"/>
        </w:rPr>
        <w:t xml:space="preserve"> Worklist</w:t>
      </w:r>
      <w:r w:rsidR="0088276B" w:rsidRPr="0087588A">
        <w:rPr>
          <w:b/>
          <w:i/>
          <w:sz w:val="24"/>
        </w:rPr>
        <w:fldChar w:fldCharType="begin"/>
      </w:r>
      <w:r w:rsidR="0088276B" w:rsidRPr="0087588A">
        <w:instrText xml:space="preserve"> XE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w:instrText>
      </w:r>
      <w:r w:rsidR="0088276B" w:rsidRPr="0087588A">
        <w:rPr>
          <w:spacing w:val="-2"/>
          <w:sz w:val="20"/>
        </w:rPr>
        <w:instrText xml:space="preserve"> </w:instrText>
      </w:r>
      <w:r w:rsidR="0088276B" w:rsidRPr="0087588A">
        <w:rPr>
          <w:spacing w:val="-1"/>
          <w:sz w:val="20"/>
        </w:rPr>
        <w:instrText>Worklist</w:instrText>
      </w:r>
      <w:r w:rsidR="0088276B" w:rsidRPr="0087588A">
        <w:instrText xml:space="preserve">" </w:instrText>
      </w:r>
      <w:r w:rsidR="0088276B" w:rsidRPr="0087588A">
        <w:rPr>
          <w:b/>
          <w:i/>
          <w:sz w:val="24"/>
        </w:rPr>
        <w:fldChar w:fldCharType="end"/>
      </w:r>
      <w:r w:rsidRPr="0087588A">
        <w:rPr>
          <w:b/>
          <w:i/>
          <w:sz w:val="24"/>
        </w:rPr>
        <w:t xml:space="preserve"> </w:t>
      </w:r>
      <w:r w:rsidRPr="0087588A">
        <w:rPr>
          <w:spacing w:val="-1"/>
          <w:sz w:val="24"/>
        </w:rPr>
        <w:t>screen.</w:t>
      </w:r>
    </w:p>
    <w:p w:rsidR="005B226C" w:rsidRPr="0087588A" w:rsidRDefault="00576455" w:rsidP="000010CC">
      <w:pPr>
        <w:jc w:val="center"/>
      </w:pPr>
      <w:r w:rsidRPr="0087588A">
        <w:rPr>
          <w:noProof/>
          <w:sz w:val="20"/>
          <w:szCs w:val="20"/>
        </w:rPr>
        <w:drawing>
          <wp:inline distT="0" distB="0" distL="0" distR="0" wp14:anchorId="5A6E8930" wp14:editId="5D91E1CF">
            <wp:extent cx="4067175" cy="542925"/>
            <wp:effectExtent l="19050" t="19050" r="28575" b="28575"/>
            <wp:docPr id="203" name="image79.png" descr="Physician Utilization Management Advisor dropdown" title="Physician Utilization Management Adviso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9.png"/>
                    <pic:cNvPicPr/>
                  </pic:nvPicPr>
                  <pic:blipFill>
                    <a:blip r:embed="rId194" cstate="print"/>
                    <a:stretch>
                      <a:fillRect/>
                    </a:stretch>
                  </pic:blipFill>
                  <pic:spPr>
                    <a:xfrm>
                      <a:off x="0" y="0"/>
                      <a:ext cx="4067175" cy="542925"/>
                    </a:xfrm>
                    <a:prstGeom prst="rect">
                      <a:avLst/>
                    </a:prstGeom>
                    <a:ln>
                      <a:solidFill>
                        <a:schemeClr val="tx1"/>
                      </a:solidFill>
                    </a:ln>
                  </pic:spPr>
                </pic:pic>
              </a:graphicData>
            </a:graphic>
          </wp:inline>
        </w:drawing>
      </w:r>
    </w:p>
    <w:p w:rsidR="00576455" w:rsidRPr="0087588A" w:rsidRDefault="00576455" w:rsidP="000010CC">
      <w:pPr>
        <w:pStyle w:val="Caption"/>
        <w:jc w:val="center"/>
      </w:pPr>
      <w:bookmarkStart w:id="1030" w:name="_Toc479683372"/>
      <w:bookmarkStart w:id="1031" w:name="_Toc479632155"/>
      <w:bookmarkStart w:id="1032" w:name="_Toc499543599"/>
      <w:r w:rsidRPr="0087588A">
        <w:t xml:space="preserve">Figure </w:t>
      </w:r>
      <w:fldSimple w:instr=" SEQ Figure \* ARABIC ">
        <w:r w:rsidR="00E65A84">
          <w:rPr>
            <w:noProof/>
          </w:rPr>
          <w:t>118</w:t>
        </w:r>
      </w:fldSimple>
      <w:r w:rsidRPr="0087588A">
        <w:t>: Physician Utilization Management Advisor dropdown</w:t>
      </w:r>
      <w:bookmarkEnd w:id="1030"/>
      <w:bookmarkEnd w:id="1031"/>
      <w:bookmarkEnd w:id="1032"/>
    </w:p>
    <w:p w:rsidR="00576455" w:rsidRPr="0087588A" w:rsidRDefault="00576455" w:rsidP="000010CC">
      <w:pPr>
        <w:pStyle w:val="Heading3"/>
      </w:pPr>
      <w:bookmarkStart w:id="1033" w:name="_Toc465421460"/>
      <w:bookmarkStart w:id="1034" w:name="_Toc465422288"/>
      <w:bookmarkStart w:id="1035" w:name="_Toc479676129"/>
      <w:bookmarkStart w:id="1036" w:name="_Toc479631864"/>
      <w:bookmarkStart w:id="1037" w:name="_Toc499543833"/>
      <w:r w:rsidRPr="0087588A">
        <w:t>Physician Advisor Review</w:t>
      </w:r>
      <w:r w:rsidR="0088276B" w:rsidRPr="0087588A">
        <w:fldChar w:fldCharType="begin"/>
      </w:r>
      <w:r w:rsidR="0088276B" w:rsidRPr="0087588A">
        <w:instrText xml:space="preserve"> XE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 Review</w:instrText>
      </w:r>
      <w:r w:rsidR="0088276B" w:rsidRPr="0087588A">
        <w:instrText xml:space="preserve">" </w:instrText>
      </w:r>
      <w:r w:rsidR="0088276B" w:rsidRPr="0087588A">
        <w:fldChar w:fldCharType="end"/>
      </w:r>
      <w:r w:rsidRPr="0087588A">
        <w:t xml:space="preserve"> Not Required</w:t>
      </w:r>
      <w:bookmarkEnd w:id="1033"/>
      <w:bookmarkEnd w:id="1034"/>
      <w:bookmarkEnd w:id="1035"/>
      <w:bookmarkEnd w:id="1036"/>
      <w:bookmarkEnd w:id="1037"/>
    </w:p>
    <w:p w:rsidR="00576455" w:rsidRPr="0087588A" w:rsidRDefault="00576455" w:rsidP="00576455">
      <w:pPr>
        <w:pStyle w:val="BodyText"/>
        <w:spacing w:before="237"/>
        <w:ind w:right="100"/>
      </w:pPr>
      <w:r w:rsidRPr="0087588A">
        <w:t>There is an</w:t>
      </w:r>
      <w:r w:rsidRPr="0087588A">
        <w:rPr>
          <w:spacing w:val="-2"/>
        </w:rPr>
        <w:t xml:space="preserve"> </w:t>
      </w:r>
      <w:r w:rsidRPr="0087588A">
        <w:t>overarching</w:t>
      </w:r>
      <w:r w:rsidRPr="0087588A">
        <w:rPr>
          <w:spacing w:val="-1"/>
        </w:rPr>
        <w:t xml:space="preserve"> </w:t>
      </w:r>
      <w:r w:rsidRPr="0087588A">
        <w:t>rule</w:t>
      </w:r>
      <w:r w:rsidRPr="0087588A">
        <w:rPr>
          <w:spacing w:val="-1"/>
        </w:rPr>
        <w:t xml:space="preserve"> </w:t>
      </w:r>
      <w:r w:rsidRPr="0087588A">
        <w:t>that all</w:t>
      </w:r>
      <w:r w:rsidRPr="0087588A">
        <w:rPr>
          <w:spacing w:val="-1"/>
        </w:rPr>
        <w:t xml:space="preserve"> unmet</w:t>
      </w:r>
      <w:r w:rsidRPr="0087588A">
        <w:t xml:space="preserve"> </w:t>
      </w:r>
      <w:r w:rsidRPr="0087588A">
        <w:rPr>
          <w:spacing w:val="-1"/>
        </w:rPr>
        <w:t>reviews</w:t>
      </w:r>
      <w:r w:rsidRPr="0087588A">
        <w:t xml:space="preserve"> are sent</w:t>
      </w:r>
      <w:r w:rsidRPr="0087588A">
        <w:rPr>
          <w:spacing w:val="-1"/>
        </w:rPr>
        <w:t xml:space="preserve"> </w:t>
      </w:r>
      <w:r w:rsidRPr="0087588A">
        <w:t>to</w:t>
      </w:r>
      <w:r w:rsidRPr="0087588A">
        <w:rPr>
          <w:spacing w:val="-1"/>
        </w:rPr>
        <w:t xml:space="preserve"> </w:t>
      </w:r>
      <w:r w:rsidRPr="0087588A">
        <w:t>a</w:t>
      </w:r>
      <w:r w:rsidRPr="0087588A">
        <w:rPr>
          <w:spacing w:val="3"/>
        </w:rPr>
        <w:t xml:space="preserve"> </w:t>
      </w:r>
      <w:r w:rsidRPr="0087588A">
        <w:rPr>
          <w:spacing w:val="-1"/>
        </w:rPr>
        <w:t>Physician</w:t>
      </w:r>
      <w:r w:rsidRPr="0087588A">
        <w:t xml:space="preserve"> Advisor.</w:t>
      </w:r>
      <w:r w:rsidRPr="0087588A">
        <w:rPr>
          <w:spacing w:val="-2"/>
        </w:rPr>
        <w:t xml:space="preserve"> </w:t>
      </w:r>
      <w:r w:rsidRPr="0087588A">
        <w:rPr>
          <w:spacing w:val="-1"/>
        </w:rPr>
        <w:t>NUMI</w:t>
      </w:r>
      <w:r w:rsidRPr="0087588A">
        <w:t xml:space="preserve"> gives</w:t>
      </w:r>
      <w:r w:rsidRPr="0087588A">
        <w:rPr>
          <w:spacing w:val="39"/>
        </w:rPr>
        <w:t xml:space="preserve"> </w:t>
      </w:r>
      <w:r w:rsidRPr="0087588A">
        <w:t xml:space="preserve">you an </w:t>
      </w:r>
      <w:r w:rsidRPr="0087588A">
        <w:rPr>
          <w:spacing w:val="-1"/>
        </w:rPr>
        <w:t>option</w:t>
      </w:r>
      <w:r w:rsidRPr="0087588A">
        <w:t xml:space="preserve"> to </w:t>
      </w:r>
      <w:r w:rsidRPr="0087588A">
        <w:rPr>
          <w:spacing w:val="-1"/>
        </w:rPr>
        <w:t xml:space="preserve">indicate </w:t>
      </w:r>
      <w:r w:rsidRPr="0087588A">
        <w:t xml:space="preserve">that a </w:t>
      </w:r>
      <w:r w:rsidRPr="0087588A">
        <w:rPr>
          <w:spacing w:val="-1"/>
        </w:rPr>
        <w:t>Physician</w:t>
      </w:r>
      <w:r w:rsidRPr="0087588A">
        <w:t xml:space="preserve"> Advisor Reviewer</w:t>
      </w:r>
      <w:r w:rsidRPr="0087588A">
        <w:rPr>
          <w:spacing w:val="-1"/>
        </w:rPr>
        <w:t xml:space="preserve"> </w:t>
      </w:r>
      <w:r w:rsidRPr="0087588A">
        <w:t>review is</w:t>
      </w:r>
      <w:r w:rsidRPr="0087588A">
        <w:rPr>
          <w:spacing w:val="2"/>
        </w:rPr>
        <w:t xml:space="preserve"> </w:t>
      </w:r>
      <w:r w:rsidRPr="0087588A">
        <w:rPr>
          <w:spacing w:val="-1"/>
          <w:u w:val="single" w:color="000000"/>
        </w:rPr>
        <w:t xml:space="preserve">not </w:t>
      </w:r>
      <w:r w:rsidRPr="0087588A">
        <w:t>required.</w:t>
      </w:r>
    </w:p>
    <w:p w:rsidR="00576455" w:rsidRPr="0087588A" w:rsidRDefault="00576455" w:rsidP="000010CC">
      <w:pPr>
        <w:ind w:left="100"/>
        <w:rPr>
          <w:b/>
          <w:sz w:val="24"/>
        </w:rPr>
      </w:pPr>
      <w:r w:rsidRPr="0087588A">
        <w:rPr>
          <w:b/>
          <w:noProof/>
          <w:sz w:val="24"/>
        </w:rPr>
        <w:lastRenderedPageBreak/>
        <w:drawing>
          <wp:inline distT="0" distB="0" distL="0" distR="0" wp14:anchorId="4090A734" wp14:editId="086B4A0A">
            <wp:extent cx="247650" cy="247650"/>
            <wp:effectExtent l="0" t="0" r="0" b="0"/>
            <wp:docPr id="20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In order to check</w:t>
      </w:r>
      <w:r w:rsidRPr="0087588A">
        <w:rPr>
          <w:b/>
          <w:spacing w:val="-1"/>
          <w:sz w:val="24"/>
        </w:rPr>
        <w:t xml:space="preserve"> </w:t>
      </w:r>
      <w:r w:rsidRPr="0087588A">
        <w:rPr>
          <w:b/>
          <w:sz w:val="24"/>
        </w:rPr>
        <w:t xml:space="preserve">the </w:t>
      </w:r>
      <w:r w:rsidRPr="0087588A">
        <w:rPr>
          <w:b/>
          <w:spacing w:val="-1"/>
          <w:sz w:val="24"/>
        </w:rPr>
        <w:t>box</w:t>
      </w:r>
      <w:r w:rsidRPr="0087588A">
        <w:rPr>
          <w:b/>
          <w:sz w:val="24"/>
        </w:rPr>
        <w:t xml:space="preserve"> </w:t>
      </w:r>
      <w:r w:rsidRPr="0087588A">
        <w:rPr>
          <w:b/>
          <w:spacing w:val="-1"/>
          <w:sz w:val="24"/>
        </w:rPr>
        <w:t>indicating</w:t>
      </w:r>
      <w:r w:rsidRPr="0087588A">
        <w:rPr>
          <w:b/>
          <w:sz w:val="24"/>
        </w:rPr>
        <w:t xml:space="preserve"> that the Physician </w:t>
      </w:r>
      <w:r w:rsidRPr="0087588A">
        <w:rPr>
          <w:b/>
          <w:spacing w:val="-1"/>
          <w:sz w:val="24"/>
        </w:rPr>
        <w:t>Advisor</w:t>
      </w:r>
      <w:r w:rsidRPr="0087588A">
        <w:rPr>
          <w:b/>
          <w:spacing w:val="1"/>
          <w:sz w:val="24"/>
        </w:rPr>
        <w:t xml:space="preserve"> </w:t>
      </w:r>
      <w:r w:rsidRPr="0087588A">
        <w:rPr>
          <w:b/>
          <w:spacing w:val="-1"/>
          <w:sz w:val="24"/>
        </w:rPr>
        <w:t>review</w:t>
      </w:r>
      <w:r w:rsidRPr="0087588A">
        <w:rPr>
          <w:b/>
          <w:spacing w:val="-3"/>
          <w:sz w:val="24"/>
        </w:rPr>
        <w:t xml:space="preserve"> </w:t>
      </w:r>
      <w:r w:rsidRPr="0087588A">
        <w:rPr>
          <w:b/>
          <w:sz w:val="24"/>
        </w:rPr>
        <w:t>is not required,</w:t>
      </w:r>
      <w:r w:rsidRPr="0087588A">
        <w:rPr>
          <w:b/>
          <w:spacing w:val="45"/>
          <w:sz w:val="24"/>
        </w:rPr>
        <w:t xml:space="preserve"> </w:t>
      </w:r>
      <w:r w:rsidRPr="0087588A">
        <w:rPr>
          <w:b/>
          <w:sz w:val="24"/>
        </w:rPr>
        <w:t>a local</w:t>
      </w:r>
      <w:r w:rsidRPr="0087588A">
        <w:rPr>
          <w:b/>
          <w:spacing w:val="-1"/>
          <w:sz w:val="24"/>
        </w:rPr>
        <w:t xml:space="preserve"> facility</w:t>
      </w:r>
      <w:r w:rsidRPr="0087588A">
        <w:rPr>
          <w:b/>
          <w:sz w:val="24"/>
        </w:rPr>
        <w:t xml:space="preserve"> policy</w:t>
      </w:r>
      <w:r w:rsidRPr="0087588A">
        <w:rPr>
          <w:b/>
          <w:spacing w:val="-2"/>
          <w:sz w:val="24"/>
        </w:rPr>
        <w:t xml:space="preserve"> </w:t>
      </w:r>
      <w:r w:rsidRPr="0087588A">
        <w:rPr>
          <w:b/>
          <w:spacing w:val="-1"/>
          <w:sz w:val="24"/>
        </w:rPr>
        <w:t>must</w:t>
      </w:r>
      <w:r w:rsidRPr="0087588A">
        <w:rPr>
          <w:b/>
          <w:sz w:val="24"/>
        </w:rPr>
        <w:t xml:space="preserve"> be in </w:t>
      </w:r>
      <w:r w:rsidRPr="0087588A">
        <w:rPr>
          <w:b/>
          <w:spacing w:val="-1"/>
          <w:sz w:val="24"/>
        </w:rPr>
        <w:t>place</w:t>
      </w:r>
      <w:r w:rsidRPr="0087588A">
        <w:rPr>
          <w:b/>
          <w:sz w:val="24"/>
        </w:rPr>
        <w:t xml:space="preserve"> </w:t>
      </w:r>
      <w:r w:rsidRPr="0087588A">
        <w:rPr>
          <w:b/>
          <w:spacing w:val="-1"/>
          <w:sz w:val="24"/>
        </w:rPr>
        <w:t>defining</w:t>
      </w:r>
      <w:r w:rsidRPr="0087588A">
        <w:rPr>
          <w:b/>
          <w:sz w:val="24"/>
        </w:rPr>
        <w:t xml:space="preserve"> the specific cases not</w:t>
      </w:r>
      <w:r w:rsidRPr="0087588A">
        <w:rPr>
          <w:b/>
          <w:spacing w:val="-1"/>
          <w:sz w:val="24"/>
        </w:rPr>
        <w:t xml:space="preserve"> </w:t>
      </w:r>
      <w:r w:rsidRPr="0087588A">
        <w:rPr>
          <w:b/>
          <w:sz w:val="24"/>
        </w:rPr>
        <w:t>requiring</w:t>
      </w:r>
      <w:r w:rsidRPr="0087588A">
        <w:rPr>
          <w:b/>
          <w:spacing w:val="3"/>
          <w:sz w:val="24"/>
        </w:rPr>
        <w:t xml:space="preserve"> </w:t>
      </w:r>
      <w:r w:rsidRPr="0087588A">
        <w:rPr>
          <w:b/>
          <w:spacing w:val="-1"/>
          <w:sz w:val="24"/>
        </w:rPr>
        <w:t>Physician</w:t>
      </w:r>
      <w:r w:rsidRPr="0087588A">
        <w:rPr>
          <w:b/>
          <w:spacing w:val="55"/>
          <w:sz w:val="24"/>
        </w:rPr>
        <w:t xml:space="preserve"> </w:t>
      </w:r>
      <w:r w:rsidRPr="0087588A">
        <w:rPr>
          <w:b/>
          <w:spacing w:val="-1"/>
          <w:sz w:val="24"/>
        </w:rPr>
        <w:t>Advisor</w:t>
      </w:r>
      <w:r w:rsidRPr="0087588A">
        <w:rPr>
          <w:b/>
          <w:spacing w:val="1"/>
          <w:sz w:val="24"/>
        </w:rPr>
        <w:t xml:space="preserve"> </w:t>
      </w:r>
      <w:r w:rsidRPr="0087588A">
        <w:rPr>
          <w:b/>
          <w:spacing w:val="-1"/>
          <w:sz w:val="24"/>
        </w:rPr>
        <w:t>review.</w:t>
      </w:r>
      <w:r w:rsidRPr="0087588A">
        <w:rPr>
          <w:b/>
          <w:sz w:val="24"/>
        </w:rPr>
        <w:t xml:space="preserve"> If this</w:t>
      </w:r>
      <w:r w:rsidRPr="0087588A">
        <w:rPr>
          <w:b/>
          <w:spacing w:val="-1"/>
          <w:sz w:val="24"/>
        </w:rPr>
        <w:t xml:space="preserve"> </w:t>
      </w:r>
      <w:r w:rsidRPr="0087588A">
        <w:rPr>
          <w:b/>
          <w:sz w:val="24"/>
        </w:rPr>
        <w:t xml:space="preserve">box is </w:t>
      </w:r>
      <w:r w:rsidRPr="0087588A">
        <w:rPr>
          <w:b/>
          <w:spacing w:val="-1"/>
          <w:sz w:val="24"/>
        </w:rPr>
        <w:t>checked</w:t>
      </w:r>
      <w:r w:rsidRPr="0087588A">
        <w:rPr>
          <w:b/>
          <w:sz w:val="24"/>
        </w:rPr>
        <w:t xml:space="preserve"> and the</w:t>
      </w:r>
      <w:r w:rsidRPr="0087588A">
        <w:rPr>
          <w:b/>
          <w:spacing w:val="-2"/>
          <w:sz w:val="24"/>
        </w:rPr>
        <w:t xml:space="preserve"> </w:t>
      </w:r>
      <w:r w:rsidRPr="0087588A">
        <w:rPr>
          <w:b/>
          <w:sz w:val="24"/>
        </w:rPr>
        <w:t>unmet review</w:t>
      </w:r>
      <w:r w:rsidRPr="0087588A">
        <w:rPr>
          <w:b/>
          <w:spacing w:val="-2"/>
          <w:sz w:val="24"/>
        </w:rPr>
        <w:t xml:space="preserve"> </w:t>
      </w:r>
      <w:r w:rsidRPr="0087588A">
        <w:rPr>
          <w:b/>
          <w:sz w:val="24"/>
        </w:rPr>
        <w:t>is</w:t>
      </w:r>
      <w:r w:rsidRPr="0087588A">
        <w:rPr>
          <w:b/>
          <w:spacing w:val="2"/>
          <w:sz w:val="24"/>
        </w:rPr>
        <w:t xml:space="preserve"> </w:t>
      </w:r>
      <w:r w:rsidRPr="0087588A">
        <w:rPr>
          <w:b/>
          <w:sz w:val="24"/>
          <w:u w:val="thick" w:color="000000"/>
        </w:rPr>
        <w:t xml:space="preserve">not </w:t>
      </w:r>
      <w:r w:rsidRPr="0087588A">
        <w:rPr>
          <w:b/>
          <w:sz w:val="24"/>
        </w:rPr>
        <w:t xml:space="preserve">sent for </w:t>
      </w:r>
      <w:r w:rsidRPr="0087588A">
        <w:rPr>
          <w:b/>
          <w:spacing w:val="-1"/>
          <w:sz w:val="24"/>
        </w:rPr>
        <w:t>physician</w:t>
      </w:r>
      <w:r w:rsidRPr="0087588A">
        <w:rPr>
          <w:b/>
          <w:spacing w:val="49"/>
          <w:sz w:val="24"/>
        </w:rPr>
        <w:t xml:space="preserve"> </w:t>
      </w:r>
      <w:r w:rsidRPr="0087588A">
        <w:rPr>
          <w:b/>
          <w:spacing w:val="-1"/>
          <w:sz w:val="24"/>
        </w:rPr>
        <w:t>review,</w:t>
      </w:r>
      <w:r w:rsidRPr="0087588A">
        <w:rPr>
          <w:b/>
          <w:sz w:val="24"/>
        </w:rPr>
        <w:t xml:space="preserve"> the review</w:t>
      </w:r>
      <w:r w:rsidRPr="0087588A">
        <w:rPr>
          <w:b/>
          <w:spacing w:val="-1"/>
          <w:sz w:val="24"/>
        </w:rPr>
        <w:t xml:space="preserve"> will </w:t>
      </w:r>
      <w:r w:rsidRPr="0087588A">
        <w:rPr>
          <w:b/>
          <w:sz w:val="24"/>
        </w:rPr>
        <w:t xml:space="preserve">still be </w:t>
      </w:r>
      <w:r w:rsidRPr="0087588A">
        <w:rPr>
          <w:b/>
          <w:spacing w:val="-1"/>
          <w:sz w:val="24"/>
        </w:rPr>
        <w:t>stored</w:t>
      </w:r>
      <w:r w:rsidRPr="0087588A">
        <w:rPr>
          <w:b/>
          <w:sz w:val="24"/>
        </w:rPr>
        <w:t xml:space="preserve"> in the </w:t>
      </w:r>
      <w:r w:rsidRPr="0087588A">
        <w:rPr>
          <w:b/>
          <w:spacing w:val="-1"/>
          <w:sz w:val="24"/>
        </w:rPr>
        <w:t>NUMI</w:t>
      </w:r>
      <w:r w:rsidRPr="0087588A">
        <w:rPr>
          <w:b/>
          <w:sz w:val="24"/>
        </w:rPr>
        <w:t xml:space="preserve"> database as an unmet </w:t>
      </w:r>
      <w:r w:rsidRPr="0087588A">
        <w:rPr>
          <w:b/>
          <w:spacing w:val="-1"/>
          <w:sz w:val="24"/>
        </w:rPr>
        <w:t>review,</w:t>
      </w:r>
      <w:r w:rsidRPr="0087588A">
        <w:rPr>
          <w:b/>
          <w:sz w:val="24"/>
        </w:rPr>
        <w:t xml:space="preserve"> and</w:t>
      </w:r>
      <w:r w:rsidRPr="0087588A">
        <w:rPr>
          <w:b/>
          <w:spacing w:val="35"/>
          <w:sz w:val="24"/>
        </w:rPr>
        <w:t xml:space="preserve"> </w:t>
      </w:r>
      <w:r w:rsidRPr="0087588A">
        <w:rPr>
          <w:b/>
          <w:sz w:val="24"/>
        </w:rPr>
        <w:t>included in</w:t>
      </w:r>
      <w:r w:rsidRPr="0087588A">
        <w:rPr>
          <w:b/>
          <w:spacing w:val="-2"/>
          <w:sz w:val="24"/>
        </w:rPr>
        <w:t xml:space="preserve"> </w:t>
      </w:r>
      <w:r w:rsidRPr="0087588A">
        <w:rPr>
          <w:b/>
          <w:sz w:val="24"/>
        </w:rPr>
        <w:t>the unmet review</w:t>
      </w:r>
      <w:r w:rsidRPr="0087588A">
        <w:rPr>
          <w:b/>
          <w:spacing w:val="-2"/>
          <w:sz w:val="24"/>
        </w:rPr>
        <w:t xml:space="preserve"> </w:t>
      </w:r>
      <w:r w:rsidRPr="0087588A">
        <w:rPr>
          <w:b/>
          <w:sz w:val="24"/>
        </w:rPr>
        <w:t>reporting.</w:t>
      </w:r>
    </w:p>
    <w:p w:rsidR="00576455" w:rsidRPr="0087588A" w:rsidRDefault="00576455" w:rsidP="00576455">
      <w:pPr>
        <w:rPr>
          <w:b/>
          <w:bCs/>
          <w:sz w:val="24"/>
        </w:rPr>
      </w:pPr>
    </w:p>
    <w:p w:rsidR="00576455" w:rsidRPr="0087588A" w:rsidRDefault="00576455" w:rsidP="00576455">
      <w:pPr>
        <w:ind w:left="100"/>
        <w:rPr>
          <w:sz w:val="24"/>
        </w:rPr>
      </w:pPr>
      <w:r w:rsidRPr="0087588A">
        <w:rPr>
          <w:b/>
          <w:sz w:val="24"/>
        </w:rPr>
        <w:t>To indicate</w:t>
      </w:r>
      <w:r w:rsidRPr="0087588A">
        <w:rPr>
          <w:b/>
          <w:spacing w:val="-1"/>
          <w:sz w:val="24"/>
        </w:rPr>
        <w:t xml:space="preserve"> </w:t>
      </w:r>
      <w:r w:rsidRPr="0087588A">
        <w:rPr>
          <w:b/>
          <w:sz w:val="24"/>
        </w:rPr>
        <w:t xml:space="preserve">that a </w:t>
      </w:r>
      <w:r w:rsidRPr="0087588A">
        <w:rPr>
          <w:b/>
          <w:spacing w:val="-1"/>
          <w:sz w:val="24"/>
        </w:rPr>
        <w:t>Physician</w:t>
      </w:r>
      <w:r w:rsidRPr="0087588A">
        <w:rPr>
          <w:b/>
          <w:sz w:val="24"/>
        </w:rPr>
        <w:t xml:space="preserve"> Advisor </w:t>
      </w:r>
      <w:r w:rsidRPr="0087588A">
        <w:rPr>
          <w:b/>
          <w:spacing w:val="-1"/>
          <w:sz w:val="24"/>
        </w:rPr>
        <w:t>Reviewer</w:t>
      </w:r>
      <w:r w:rsidRPr="0087588A">
        <w:rPr>
          <w:b/>
          <w:sz w:val="24"/>
        </w:rPr>
        <w:t xml:space="preserve"> is not </w:t>
      </w:r>
      <w:r w:rsidRPr="0087588A">
        <w:rPr>
          <w:b/>
          <w:spacing w:val="-1"/>
          <w:sz w:val="24"/>
        </w:rPr>
        <w:t>required</w:t>
      </w:r>
    </w:p>
    <w:p w:rsidR="00576455" w:rsidRPr="0087588A" w:rsidRDefault="00576455" w:rsidP="008E5E4B">
      <w:pPr>
        <w:widowControl w:val="0"/>
        <w:numPr>
          <w:ilvl w:val="3"/>
          <w:numId w:val="72"/>
        </w:numPr>
        <w:tabs>
          <w:tab w:val="left" w:pos="2051"/>
        </w:tabs>
        <w:spacing w:before="6" w:line="238" w:lineRule="auto"/>
        <w:ind w:right="530" w:hanging="360"/>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Check here if criteria is NOT MET and formal</w:t>
      </w:r>
      <w:r w:rsidRPr="0087588A">
        <w:rPr>
          <w:rFonts w:ascii="Courier New"/>
          <w:spacing w:val="20"/>
          <w:sz w:val="20"/>
        </w:rPr>
        <w:t xml:space="preserve"> </w:t>
      </w:r>
      <w:r w:rsidRPr="0087588A">
        <w:rPr>
          <w:rFonts w:ascii="Courier New"/>
          <w:spacing w:val="-1"/>
          <w:sz w:val="20"/>
        </w:rPr>
        <w:t>hospital policy does NOT require physician review</w:t>
      </w:r>
      <w:r w:rsidRPr="0087588A">
        <w:rPr>
          <w:spacing w:val="-1"/>
          <w:sz w:val="24"/>
        </w:rPr>
        <w:t>&gt;</w:t>
      </w:r>
      <w:r w:rsidRPr="0087588A">
        <w:rPr>
          <w:sz w:val="24"/>
        </w:rPr>
        <w:t xml:space="preserve"> checkbox</w:t>
      </w:r>
      <w:hyperlink w:anchor="_bookmark187" w:history="1">
        <w:r w:rsidRPr="0087588A">
          <w:rPr>
            <w:spacing w:val="29"/>
            <w:sz w:val="24"/>
          </w:rPr>
          <w:t xml:space="preserve"> </w:t>
        </w:r>
        <w:r w:rsidRPr="0087588A">
          <w:rPr>
            <w:sz w:val="24"/>
          </w:rPr>
          <w:t xml:space="preserve">(Figure </w:t>
        </w:r>
      </w:hyperlink>
      <w:r w:rsidRPr="0087588A">
        <w:rPr>
          <w:spacing w:val="-1"/>
          <w:sz w:val="24"/>
        </w:rPr>
        <w:t>11</w:t>
      </w:r>
      <w:r w:rsidR="00E03373" w:rsidRPr="0087588A">
        <w:rPr>
          <w:spacing w:val="-1"/>
          <w:sz w:val="24"/>
        </w:rPr>
        <w:t>5</w:t>
      </w:r>
      <w:r w:rsidRPr="0087588A">
        <w:rPr>
          <w:spacing w:val="-1"/>
          <w:sz w:val="24"/>
        </w:rPr>
        <w:t>)</w:t>
      </w:r>
      <w:r w:rsidRPr="0087588A">
        <w:rPr>
          <w:sz w:val="24"/>
        </w:rPr>
        <w:t xml:space="preserve"> beside the </w:t>
      </w:r>
      <w:r w:rsidRPr="0087588A">
        <w:rPr>
          <w:spacing w:val="-1"/>
          <w:sz w:val="24"/>
        </w:rPr>
        <w:t>Physician</w:t>
      </w:r>
      <w:r w:rsidRPr="0087588A">
        <w:rPr>
          <w:sz w:val="24"/>
        </w:rPr>
        <w:t xml:space="preserve"> Advisor</w:t>
      </w:r>
      <w:r w:rsidRPr="0087588A">
        <w:rPr>
          <w:spacing w:val="1"/>
          <w:sz w:val="24"/>
        </w:rPr>
        <w:t xml:space="preserve"> </w:t>
      </w:r>
      <w:r w:rsidRPr="0087588A">
        <w:rPr>
          <w:spacing w:val="-1"/>
          <w:sz w:val="24"/>
        </w:rPr>
        <w:t>Reviewer</w:t>
      </w:r>
      <w:r w:rsidRPr="0087588A">
        <w:rPr>
          <w:sz w:val="24"/>
        </w:rPr>
        <w:t xml:space="preserve"> </w:t>
      </w:r>
      <w:r w:rsidRPr="0087588A">
        <w:rPr>
          <w:spacing w:val="-1"/>
          <w:sz w:val="24"/>
        </w:rPr>
        <w:t>dropdown</w:t>
      </w:r>
      <w:r w:rsidRPr="0087588A">
        <w:rPr>
          <w:sz w:val="24"/>
        </w:rPr>
        <w:t xml:space="preserve"> list for </w:t>
      </w:r>
      <w:r w:rsidRPr="0087588A">
        <w:rPr>
          <w:spacing w:val="-1"/>
          <w:sz w:val="24"/>
        </w:rPr>
        <w:t>the</w:t>
      </w:r>
      <w:r w:rsidRPr="0087588A">
        <w:rPr>
          <w:spacing w:val="45"/>
          <w:sz w:val="24"/>
        </w:rPr>
        <w:t xml:space="preserve"> </w:t>
      </w:r>
      <w:r w:rsidRPr="0087588A">
        <w:rPr>
          <w:sz w:val="24"/>
        </w:rPr>
        <w:t xml:space="preserve">desired </w:t>
      </w:r>
      <w:r w:rsidRPr="0087588A">
        <w:rPr>
          <w:spacing w:val="-1"/>
          <w:sz w:val="24"/>
        </w:rPr>
        <w:t>patient.</w:t>
      </w:r>
    </w:p>
    <w:p w:rsidR="00576455" w:rsidRPr="0087588A" w:rsidRDefault="00576455" w:rsidP="008E5E4B">
      <w:pPr>
        <w:widowControl w:val="0"/>
        <w:numPr>
          <w:ilvl w:val="3"/>
          <w:numId w:val="72"/>
        </w:numPr>
        <w:tabs>
          <w:tab w:val="left" w:pos="1991"/>
        </w:tabs>
        <w:spacing w:before="7" w:line="281" w:lineRule="exact"/>
        <w:ind w:hanging="360"/>
        <w:rPr>
          <w:sz w:val="24"/>
        </w:rPr>
      </w:pPr>
      <w:r w:rsidRPr="0087588A">
        <w:rPr>
          <w:sz w:val="24"/>
        </w:rPr>
        <w:t>Click the</w:t>
      </w:r>
      <w:r w:rsidRPr="0087588A">
        <w:rPr>
          <w:spacing w:val="-1"/>
          <w:sz w:val="24"/>
        </w:rPr>
        <w:t xml:space="preserve"> &lt;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w:t>
      </w:r>
    </w:p>
    <w:p w:rsidR="00576455" w:rsidRPr="0087588A" w:rsidRDefault="00576455" w:rsidP="008E5E4B">
      <w:pPr>
        <w:pStyle w:val="BodyText"/>
        <w:widowControl w:val="0"/>
        <w:numPr>
          <w:ilvl w:val="3"/>
          <w:numId w:val="72"/>
        </w:numPr>
        <w:tabs>
          <w:tab w:val="left" w:pos="1991"/>
        </w:tabs>
        <w:spacing w:before="0" w:after="0" w:line="273" w:lineRule="exact"/>
        <w:ind w:hanging="360"/>
      </w:pPr>
      <w:r w:rsidRPr="0087588A">
        <w:t xml:space="preserve">A </w:t>
      </w:r>
      <w:r w:rsidRPr="0087588A">
        <w:rPr>
          <w:spacing w:val="-1"/>
        </w:rPr>
        <w:t xml:space="preserve">Physician </w:t>
      </w:r>
      <w:r w:rsidRPr="0087588A">
        <w:t>Advisor</w:t>
      </w:r>
      <w:r w:rsidRPr="0087588A">
        <w:rPr>
          <w:spacing w:val="1"/>
        </w:rPr>
        <w:t xml:space="preserve"> </w:t>
      </w:r>
      <w:r w:rsidRPr="0087588A">
        <w:rPr>
          <w:spacing w:val="-1"/>
        </w:rPr>
        <w:t>Reviewer</w:t>
      </w:r>
      <w:r w:rsidRPr="0087588A">
        <w:t xml:space="preserve"> review</w:t>
      </w:r>
      <w:r w:rsidRPr="0087588A">
        <w:rPr>
          <w:spacing w:val="-1"/>
        </w:rPr>
        <w:t xml:space="preserve"> </w:t>
      </w:r>
      <w:r w:rsidRPr="0087588A">
        <w:t>will not be created.</w:t>
      </w:r>
    </w:p>
    <w:p w:rsidR="00576455" w:rsidRPr="0087588A" w:rsidRDefault="00576455" w:rsidP="00576455">
      <w:pPr>
        <w:spacing w:before="11"/>
        <w:rPr>
          <w:sz w:val="25"/>
          <w:szCs w:val="25"/>
        </w:rPr>
      </w:pPr>
    </w:p>
    <w:p w:rsidR="00576455" w:rsidRPr="0087588A" w:rsidRDefault="00576455" w:rsidP="00576455">
      <w:pPr>
        <w:spacing w:line="200" w:lineRule="atLeast"/>
        <w:ind w:left="3030"/>
        <w:rPr>
          <w:sz w:val="20"/>
          <w:szCs w:val="20"/>
        </w:rPr>
      </w:pPr>
      <w:r w:rsidRPr="0087588A">
        <w:rPr>
          <w:noProof/>
          <w:sz w:val="20"/>
          <w:szCs w:val="20"/>
        </w:rPr>
        <mc:AlternateContent>
          <mc:Choice Requires="wpg">
            <w:drawing>
              <wp:inline distT="0" distB="0" distL="0" distR="0" wp14:anchorId="17041470" wp14:editId="1290C603">
                <wp:extent cx="2212975" cy="565150"/>
                <wp:effectExtent l="9525" t="9525" r="6350" b="6350"/>
                <wp:docPr id="875" name="Group 492" descr="Physician Advisor Reviewer review not required checkbox indicator" title="Physician Advisor Reviewer review not required checkbox indicato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975" cy="565150"/>
                          <a:chOff x="0" y="0"/>
                          <a:chExt cx="3485" cy="890"/>
                        </a:xfrm>
                      </wpg:grpSpPr>
                      <pic:pic xmlns:pic="http://schemas.openxmlformats.org/drawingml/2006/picture">
                        <pic:nvPicPr>
                          <pic:cNvPr id="876" name="Picture 495" descr="Physician Advisor Reviewer review not required checkbox indicator" title="Physician Advisor Reviewer review not required checkbox indicato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0" y="10"/>
                            <a:ext cx="342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7" name="Group 493"/>
                        <wpg:cNvGrpSpPr>
                          <a:grpSpLocks/>
                        </wpg:cNvGrpSpPr>
                        <wpg:grpSpPr bwMode="auto">
                          <a:xfrm>
                            <a:off x="5" y="5"/>
                            <a:ext cx="3475" cy="880"/>
                            <a:chOff x="5" y="5"/>
                            <a:chExt cx="3475" cy="880"/>
                          </a:xfrm>
                        </wpg:grpSpPr>
                        <wps:wsp>
                          <wps:cNvPr id="878" name="Freeform 494"/>
                          <wps:cNvSpPr>
                            <a:spLocks/>
                          </wps:cNvSpPr>
                          <wps:spPr bwMode="auto">
                            <a:xfrm>
                              <a:off x="5" y="5"/>
                              <a:ext cx="3475" cy="880"/>
                            </a:xfrm>
                            <a:custGeom>
                              <a:avLst/>
                              <a:gdLst>
                                <a:gd name="T0" fmla="+- 0 5 5"/>
                                <a:gd name="T1" fmla="*/ T0 w 3475"/>
                                <a:gd name="T2" fmla="+- 0 885 5"/>
                                <a:gd name="T3" fmla="*/ 885 h 880"/>
                                <a:gd name="T4" fmla="+- 0 3480 5"/>
                                <a:gd name="T5" fmla="*/ T4 w 3475"/>
                                <a:gd name="T6" fmla="+- 0 885 5"/>
                                <a:gd name="T7" fmla="*/ 885 h 880"/>
                                <a:gd name="T8" fmla="+- 0 3480 5"/>
                                <a:gd name="T9" fmla="*/ T8 w 3475"/>
                                <a:gd name="T10" fmla="+- 0 5 5"/>
                                <a:gd name="T11" fmla="*/ 5 h 880"/>
                                <a:gd name="T12" fmla="+- 0 5 5"/>
                                <a:gd name="T13" fmla="*/ T12 w 3475"/>
                                <a:gd name="T14" fmla="+- 0 5 5"/>
                                <a:gd name="T15" fmla="*/ 5 h 880"/>
                                <a:gd name="T16" fmla="+- 0 5 5"/>
                                <a:gd name="T17" fmla="*/ T16 w 3475"/>
                                <a:gd name="T18" fmla="+- 0 885 5"/>
                                <a:gd name="T19" fmla="*/ 885 h 880"/>
                              </a:gdLst>
                              <a:ahLst/>
                              <a:cxnLst>
                                <a:cxn ang="0">
                                  <a:pos x="T1" y="T3"/>
                                </a:cxn>
                                <a:cxn ang="0">
                                  <a:pos x="T5" y="T7"/>
                                </a:cxn>
                                <a:cxn ang="0">
                                  <a:pos x="T9" y="T11"/>
                                </a:cxn>
                                <a:cxn ang="0">
                                  <a:pos x="T13" y="T15"/>
                                </a:cxn>
                                <a:cxn ang="0">
                                  <a:pos x="T17" y="T19"/>
                                </a:cxn>
                              </a:cxnLst>
                              <a:rect l="0" t="0" r="r" b="b"/>
                              <a:pathLst>
                                <a:path w="3475" h="880">
                                  <a:moveTo>
                                    <a:pt x="0" y="880"/>
                                  </a:moveTo>
                                  <a:lnTo>
                                    <a:pt x="3475" y="880"/>
                                  </a:lnTo>
                                  <a:lnTo>
                                    <a:pt x="3475" y="0"/>
                                  </a:lnTo>
                                  <a:lnTo>
                                    <a:pt x="0" y="0"/>
                                  </a:lnTo>
                                  <a:lnTo>
                                    <a:pt x="0" y="8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2" o:spid="_x0000_s1026" alt="Title: Physician Advisor Reviewer review not required checkbox indicator - Description: Physician Advisor Reviewer review not required checkbox indicator" style="width:174.25pt;height:44.5pt;mso-position-horizontal-relative:char;mso-position-vertical-relative:line" coordsize="3485,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">
                <v:shape id="Picture 495" o:spid="_x0000_s1027" type="#_x0000_t75" alt="Physician Advisor Reviewer review not required checkbox indicator" style="position:absolute;left:10;top:10;width:3420;height: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zqQrDAAAA3AAAAA8AAABkcnMvZG93bnJldi54bWxEj0GLwjAUhO/C/ofwFrxpugpVukYRQREE&#10;QVfZ66N5tsXmpSbR1n+/WRA8DjPzDTNbdKYWD3K+sqzga5iAIM6trrhQcPpZD6YgfEDWWFsmBU/y&#10;sJh/9GaYadvygR7HUIgIYZ+hgjKEJpPS5yUZ9EPbEEfvYp3BEKUrpHbYRrip5ShJUmmw4rhQYkOr&#10;kvLr8W4UuO50S6vl/rz5ba77duzd7XzZKdX/7JbfIAJ14R1+tbdawXSSwv+ZeAT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OpCsMAAADcAAAADwAAAAAAAAAAAAAAAACf&#10;AgAAZHJzL2Rvd25yZXYueG1sUEsFBgAAAAAEAAQA9wAAAI8DAAAAAA==&#10;">
                  <v:imagedata r:id="rId196" o:title="Physician Advisor Reviewer review not required checkbox indicator"/>
                </v:shape>
                <v:group id="Group 493" o:spid="_x0000_s1028" style="position:absolute;left:5;top:5;width:3475;height:880" coordorigin="5,5" coordsize="3475,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shape id="Freeform 494" o:spid="_x0000_s1029" style="position:absolute;left:5;top:5;width:3475;height:880;visibility:visible;mso-wrap-style:square;v-text-anchor:top" coordsize="347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ma78A&#10;AADcAAAADwAAAGRycy9kb3ducmV2LnhtbERPTWvCQBC9F/oflhF6qxtFVFJXEYvYYzXiechOs8Hs&#10;bMiOJu2v7x4Ej4/3vdoMvlF36mId2MBknIEiLoOtuTJwLvbvS1BRkC02gcnAL0XYrF9fVpjb0POR&#10;7iepVArhmKMBJ9LmWsfSkcc4Di1x4n5C51ES7CptO+xTuG/0NMvm2mPNqcFhSztH5fV08wbs7FBI&#10;hfq7v8hncfwr6vLmdsa8jYbtByihQZ7ih/vLGlgu0tp0Jh0Bv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96ZrvwAAANwAAAAPAAAAAAAAAAAAAAAAAJgCAABkcnMvZG93bnJl&#10;di54bWxQSwUGAAAAAAQABAD1AAAAhAMAAAAA&#10;" path="m,880r3475,l3475,,,,,880xe" filled="f" strokeweight=".5pt">
                    <v:path arrowok="t" o:connecttype="custom" o:connectlocs="0,885;3475,885;3475,5;0,5;0,885" o:connectangles="0,0,0,0,0"/>
                  </v:shape>
                </v:group>
                <w10:anchorlock/>
              </v:group>
            </w:pict>
          </mc:Fallback>
        </mc:AlternateContent>
      </w:r>
    </w:p>
    <w:p w:rsidR="00576455" w:rsidRPr="0087588A" w:rsidRDefault="000010CC" w:rsidP="000010CC">
      <w:pPr>
        <w:pStyle w:val="Caption"/>
        <w:jc w:val="center"/>
        <w:rPr>
          <w:rFonts w:ascii="Arial" w:eastAsia="Arial" w:hAnsi="Arial"/>
          <w:sz w:val="18"/>
          <w:szCs w:val="18"/>
        </w:rPr>
      </w:pPr>
      <w:bookmarkStart w:id="1038" w:name="_bookmark187"/>
      <w:bookmarkStart w:id="1039" w:name="_Toc479683373"/>
      <w:bookmarkStart w:id="1040" w:name="_Toc479632156"/>
      <w:bookmarkStart w:id="1041" w:name="_Toc499543600"/>
      <w:bookmarkEnd w:id="1038"/>
      <w:r w:rsidRPr="0087588A">
        <w:t xml:space="preserve">Figure </w:t>
      </w:r>
      <w:fldSimple w:instr=" SEQ Figure \* ARABIC ">
        <w:r w:rsidR="00E65A84">
          <w:rPr>
            <w:noProof/>
          </w:rPr>
          <w:t>119</w:t>
        </w:r>
      </w:fldSimple>
      <w:r w:rsidR="00576455" w:rsidRPr="0087588A">
        <w:rPr>
          <w:rFonts w:ascii="Arial"/>
          <w:b w:val="0"/>
          <w:spacing w:val="-1"/>
          <w:sz w:val="18"/>
        </w:rPr>
        <w:t>:</w:t>
      </w:r>
      <w:r w:rsidR="00576455" w:rsidRPr="0087588A">
        <w:rPr>
          <w:rFonts w:ascii="Arial"/>
          <w:b w:val="0"/>
          <w:sz w:val="18"/>
        </w:rPr>
        <w:t xml:space="preserve"> </w:t>
      </w:r>
      <w:r w:rsidR="00576455" w:rsidRPr="0087588A">
        <w:t>Physician Advisor Reviewer review not required checkbox indicator</w:t>
      </w:r>
      <w:bookmarkEnd w:id="1039"/>
      <w:bookmarkEnd w:id="1040"/>
      <w:bookmarkEnd w:id="1041"/>
    </w:p>
    <w:p w:rsidR="00576455" w:rsidRPr="0087588A" w:rsidRDefault="00576455" w:rsidP="000010CC">
      <w:pPr>
        <w:ind w:left="100"/>
        <w:rPr>
          <w:b/>
          <w:sz w:val="24"/>
        </w:rPr>
      </w:pPr>
      <w:r w:rsidRPr="0087588A">
        <w:rPr>
          <w:b/>
          <w:noProof/>
          <w:sz w:val="24"/>
        </w:rPr>
        <w:drawing>
          <wp:inline distT="0" distB="0" distL="0" distR="0" wp14:anchorId="570912D7" wp14:editId="1224B353">
            <wp:extent cx="247650" cy="247650"/>
            <wp:effectExtent l="0" t="0" r="0" b="0"/>
            <wp:docPr id="2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If the </w:t>
      </w:r>
      <w:r w:rsidRPr="0087588A">
        <w:rPr>
          <w:b/>
          <w:spacing w:val="-1"/>
          <w:sz w:val="24"/>
        </w:rPr>
        <w:t>checkbox</w:t>
      </w:r>
      <w:r w:rsidRPr="0087588A">
        <w:rPr>
          <w:b/>
          <w:sz w:val="24"/>
        </w:rPr>
        <w:t xml:space="preserve"> is selected, you do </w:t>
      </w:r>
      <w:r w:rsidRPr="0087588A">
        <w:rPr>
          <w:b/>
          <w:spacing w:val="-1"/>
          <w:sz w:val="24"/>
        </w:rPr>
        <w:t>not</w:t>
      </w:r>
      <w:r w:rsidRPr="0087588A">
        <w:rPr>
          <w:b/>
          <w:sz w:val="24"/>
        </w:rPr>
        <w:t xml:space="preserve"> have to choose a Physician </w:t>
      </w:r>
      <w:r w:rsidRPr="0087588A">
        <w:rPr>
          <w:b/>
          <w:spacing w:val="-1"/>
          <w:sz w:val="24"/>
        </w:rPr>
        <w:t>Advisor</w:t>
      </w:r>
      <w:r w:rsidRPr="0087588A">
        <w:rPr>
          <w:b/>
          <w:spacing w:val="1"/>
          <w:sz w:val="24"/>
        </w:rPr>
        <w:t xml:space="preserve"> </w:t>
      </w:r>
      <w:r w:rsidRPr="0087588A">
        <w:rPr>
          <w:b/>
          <w:sz w:val="24"/>
        </w:rPr>
        <w:t>(and</w:t>
      </w:r>
      <w:r w:rsidRPr="0087588A">
        <w:rPr>
          <w:b/>
          <w:spacing w:val="-2"/>
          <w:sz w:val="24"/>
        </w:rPr>
        <w:t xml:space="preserve"> </w:t>
      </w:r>
      <w:r w:rsidRPr="0087588A">
        <w:rPr>
          <w:b/>
          <w:sz w:val="24"/>
        </w:rPr>
        <w:t>no</w:t>
      </w:r>
      <w:r w:rsidRPr="0087588A">
        <w:rPr>
          <w:b/>
          <w:spacing w:val="31"/>
          <w:sz w:val="24"/>
        </w:rPr>
        <w:t xml:space="preserve"> </w:t>
      </w:r>
      <w:r w:rsidRPr="0087588A">
        <w:rPr>
          <w:b/>
          <w:sz w:val="24"/>
        </w:rPr>
        <w:t xml:space="preserve">Physician </w:t>
      </w:r>
      <w:r w:rsidRPr="0087588A">
        <w:rPr>
          <w:b/>
          <w:spacing w:val="-1"/>
          <w:sz w:val="24"/>
        </w:rPr>
        <w:t>Advisor</w:t>
      </w:r>
      <w:r w:rsidRPr="0087588A">
        <w:rPr>
          <w:b/>
          <w:spacing w:val="1"/>
          <w:sz w:val="24"/>
        </w:rPr>
        <w:t xml:space="preserve"> </w:t>
      </w:r>
      <w:r w:rsidRPr="0087588A">
        <w:rPr>
          <w:b/>
          <w:spacing w:val="-1"/>
          <w:sz w:val="24"/>
        </w:rPr>
        <w:t>review</w:t>
      </w:r>
      <w:r w:rsidRPr="0087588A">
        <w:rPr>
          <w:b/>
          <w:spacing w:val="-2"/>
          <w:sz w:val="24"/>
        </w:rPr>
        <w:t xml:space="preserve"> </w:t>
      </w:r>
      <w:r w:rsidRPr="0087588A">
        <w:rPr>
          <w:b/>
          <w:spacing w:val="-1"/>
          <w:sz w:val="24"/>
        </w:rPr>
        <w:t>will</w:t>
      </w:r>
      <w:r w:rsidRPr="0087588A">
        <w:rPr>
          <w:b/>
          <w:sz w:val="24"/>
        </w:rPr>
        <w:t xml:space="preserve"> be created). And if a</w:t>
      </w:r>
      <w:r w:rsidRPr="0087588A">
        <w:rPr>
          <w:b/>
          <w:spacing w:val="1"/>
          <w:sz w:val="24"/>
        </w:rPr>
        <w:t xml:space="preserve"> </w:t>
      </w:r>
      <w:r w:rsidRPr="0087588A">
        <w:rPr>
          <w:b/>
          <w:spacing w:val="-1"/>
          <w:sz w:val="24"/>
        </w:rPr>
        <w:t>Physician</w:t>
      </w:r>
      <w:r w:rsidRPr="0087588A">
        <w:rPr>
          <w:b/>
          <w:sz w:val="24"/>
        </w:rPr>
        <w:t xml:space="preserve"> </w:t>
      </w:r>
      <w:r w:rsidRPr="0087588A">
        <w:rPr>
          <w:b/>
          <w:spacing w:val="-1"/>
          <w:sz w:val="24"/>
        </w:rPr>
        <w:t>Advisor</w:t>
      </w:r>
      <w:r w:rsidRPr="0087588A">
        <w:rPr>
          <w:b/>
          <w:sz w:val="24"/>
        </w:rPr>
        <w:t xml:space="preserve"> had </w:t>
      </w:r>
      <w:r w:rsidRPr="0087588A">
        <w:rPr>
          <w:b/>
          <w:spacing w:val="-1"/>
          <w:sz w:val="24"/>
        </w:rPr>
        <w:t>been</w:t>
      </w:r>
      <w:r w:rsidRPr="0087588A">
        <w:rPr>
          <w:b/>
          <w:sz w:val="24"/>
        </w:rPr>
        <w:t xml:space="preserve"> selected</w:t>
      </w:r>
      <w:r w:rsidRPr="0087588A">
        <w:rPr>
          <w:b/>
          <w:spacing w:val="59"/>
          <w:sz w:val="24"/>
        </w:rPr>
        <w:t xml:space="preserve"> </w:t>
      </w:r>
      <w:r w:rsidRPr="0087588A">
        <w:rPr>
          <w:b/>
          <w:sz w:val="24"/>
        </w:rPr>
        <w:t xml:space="preserve">from the </w:t>
      </w:r>
      <w:r w:rsidRPr="0087588A">
        <w:rPr>
          <w:b/>
          <w:spacing w:val="-1"/>
          <w:sz w:val="24"/>
        </w:rPr>
        <w:t>dropdown</w:t>
      </w:r>
      <w:r w:rsidRPr="0087588A">
        <w:rPr>
          <w:b/>
          <w:sz w:val="24"/>
        </w:rPr>
        <w:t xml:space="preserve"> and the checkbox</w:t>
      </w:r>
      <w:r w:rsidRPr="0087588A">
        <w:rPr>
          <w:b/>
          <w:spacing w:val="1"/>
          <w:sz w:val="24"/>
        </w:rPr>
        <w:t xml:space="preserve"> </w:t>
      </w:r>
      <w:r w:rsidRPr="0087588A">
        <w:rPr>
          <w:b/>
          <w:spacing w:val="-1"/>
          <w:sz w:val="24"/>
        </w:rPr>
        <w:t>was</w:t>
      </w:r>
      <w:r w:rsidRPr="0087588A">
        <w:rPr>
          <w:b/>
          <w:sz w:val="24"/>
        </w:rPr>
        <w:t xml:space="preserve"> then selected, </w:t>
      </w:r>
      <w:r w:rsidRPr="0087588A">
        <w:rPr>
          <w:b/>
          <w:spacing w:val="-1"/>
          <w:sz w:val="24"/>
        </w:rPr>
        <w:t>the</w:t>
      </w:r>
      <w:r w:rsidRPr="0087588A">
        <w:rPr>
          <w:b/>
          <w:sz w:val="24"/>
        </w:rPr>
        <w:t xml:space="preserve"> system </w:t>
      </w:r>
      <w:r w:rsidRPr="0087588A">
        <w:rPr>
          <w:b/>
          <w:spacing w:val="-1"/>
          <w:sz w:val="24"/>
        </w:rPr>
        <w:t xml:space="preserve">will </w:t>
      </w:r>
      <w:r w:rsidRPr="0087588A">
        <w:rPr>
          <w:b/>
          <w:sz w:val="24"/>
        </w:rPr>
        <w:t xml:space="preserve">ignore </w:t>
      </w:r>
      <w:r w:rsidRPr="0087588A">
        <w:rPr>
          <w:b/>
          <w:spacing w:val="-1"/>
          <w:sz w:val="24"/>
        </w:rPr>
        <w:t>the</w:t>
      </w:r>
      <w:r w:rsidRPr="0087588A">
        <w:rPr>
          <w:b/>
          <w:spacing w:val="25"/>
          <w:sz w:val="24"/>
        </w:rPr>
        <w:t xml:space="preserve"> </w:t>
      </w:r>
      <w:r w:rsidRPr="0087588A">
        <w:rPr>
          <w:b/>
          <w:sz w:val="24"/>
        </w:rPr>
        <w:t xml:space="preserve">Physician </w:t>
      </w:r>
      <w:r w:rsidRPr="0087588A">
        <w:rPr>
          <w:b/>
          <w:spacing w:val="-1"/>
          <w:sz w:val="24"/>
        </w:rPr>
        <w:t>Advisor</w:t>
      </w:r>
      <w:r w:rsidRPr="0087588A">
        <w:rPr>
          <w:b/>
          <w:spacing w:val="1"/>
          <w:sz w:val="24"/>
        </w:rPr>
        <w:t xml:space="preserve"> </w:t>
      </w:r>
      <w:r w:rsidRPr="0087588A">
        <w:rPr>
          <w:b/>
          <w:sz w:val="24"/>
        </w:rPr>
        <w:t>information.</w:t>
      </w:r>
    </w:p>
    <w:p w:rsidR="00576455" w:rsidRPr="0087588A" w:rsidRDefault="00576455" w:rsidP="00576455">
      <w:pPr>
        <w:spacing w:before="1"/>
        <w:rPr>
          <w:b/>
          <w:bCs/>
          <w:sz w:val="24"/>
        </w:rPr>
      </w:pPr>
    </w:p>
    <w:p w:rsidR="00576455" w:rsidRPr="0087588A" w:rsidRDefault="00576455" w:rsidP="00576455">
      <w:pPr>
        <w:ind w:left="100" w:right="100"/>
        <w:rPr>
          <w:sz w:val="24"/>
        </w:rPr>
      </w:pPr>
      <w:r w:rsidRPr="0087588A">
        <w:rPr>
          <w:noProof/>
        </w:rPr>
        <w:drawing>
          <wp:inline distT="0" distB="0" distL="0" distR="0" wp14:anchorId="25003C3D" wp14:editId="1513B5C6">
            <wp:extent cx="247650" cy="247650"/>
            <wp:effectExtent l="0" t="0" r="0" b="0"/>
            <wp:docPr id="20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rPr>
        <w:t xml:space="preserve"> </w:t>
      </w:r>
      <w:r w:rsidRPr="0087588A">
        <w:rPr>
          <w:b/>
          <w:sz w:val="24"/>
        </w:rPr>
        <w:t>If your facility policy</w:t>
      </w:r>
      <w:r w:rsidRPr="0087588A">
        <w:rPr>
          <w:b/>
          <w:spacing w:val="-2"/>
          <w:sz w:val="24"/>
        </w:rPr>
        <w:t xml:space="preserve"> </w:t>
      </w:r>
      <w:r w:rsidRPr="0087588A">
        <w:rPr>
          <w:b/>
          <w:sz w:val="24"/>
        </w:rPr>
        <w:t xml:space="preserve">does not </w:t>
      </w:r>
      <w:r w:rsidRPr="0087588A">
        <w:rPr>
          <w:b/>
          <w:spacing w:val="-1"/>
          <w:sz w:val="24"/>
        </w:rPr>
        <w:t>require</w:t>
      </w:r>
      <w:r w:rsidRPr="0087588A">
        <w:rPr>
          <w:b/>
          <w:spacing w:val="1"/>
          <w:sz w:val="24"/>
        </w:rPr>
        <w:t xml:space="preserve"> </w:t>
      </w:r>
      <w:r w:rsidRPr="0087588A">
        <w:rPr>
          <w:b/>
          <w:spacing w:val="-1"/>
          <w:sz w:val="24"/>
        </w:rPr>
        <w:t>Physician</w:t>
      </w:r>
      <w:r w:rsidRPr="0087588A">
        <w:rPr>
          <w:b/>
          <w:sz w:val="24"/>
        </w:rPr>
        <w:t xml:space="preserve"> </w:t>
      </w:r>
      <w:r w:rsidRPr="0087588A">
        <w:rPr>
          <w:b/>
          <w:spacing w:val="-1"/>
          <w:sz w:val="24"/>
        </w:rPr>
        <w:t>Advisor</w:t>
      </w:r>
      <w:r w:rsidRPr="0087588A">
        <w:rPr>
          <w:b/>
          <w:spacing w:val="1"/>
          <w:sz w:val="24"/>
        </w:rPr>
        <w:t xml:space="preserve"> </w:t>
      </w:r>
      <w:r w:rsidRPr="0087588A">
        <w:rPr>
          <w:b/>
          <w:spacing w:val="-1"/>
          <w:sz w:val="24"/>
        </w:rPr>
        <w:t>review,</w:t>
      </w:r>
      <w:r w:rsidRPr="0087588A">
        <w:rPr>
          <w:b/>
          <w:sz w:val="24"/>
        </w:rPr>
        <w:t xml:space="preserve"> the </w:t>
      </w:r>
      <w:r w:rsidRPr="0087588A">
        <w:rPr>
          <w:b/>
          <w:spacing w:val="-1"/>
          <w:sz w:val="24"/>
        </w:rPr>
        <w:t>reviews</w:t>
      </w:r>
      <w:r w:rsidRPr="0087588A">
        <w:rPr>
          <w:b/>
          <w:sz w:val="24"/>
        </w:rPr>
        <w:t xml:space="preserve"> that do</w:t>
      </w:r>
      <w:r w:rsidRPr="0087588A">
        <w:rPr>
          <w:b/>
          <w:spacing w:val="61"/>
          <w:sz w:val="24"/>
        </w:rPr>
        <w:t xml:space="preserve"> </w:t>
      </w:r>
      <w:r w:rsidRPr="0087588A">
        <w:rPr>
          <w:b/>
          <w:sz w:val="24"/>
        </w:rPr>
        <w:t>not meet</w:t>
      </w:r>
      <w:r w:rsidRPr="0087588A">
        <w:rPr>
          <w:b/>
          <w:spacing w:val="-1"/>
          <w:sz w:val="24"/>
        </w:rPr>
        <w:t xml:space="preserve"> </w:t>
      </w:r>
      <w:r w:rsidRPr="0087588A">
        <w:rPr>
          <w:b/>
          <w:sz w:val="24"/>
        </w:rPr>
        <w:t xml:space="preserve">criteria </w:t>
      </w:r>
      <w:r w:rsidRPr="0087588A">
        <w:rPr>
          <w:b/>
          <w:spacing w:val="-1"/>
          <w:sz w:val="24"/>
        </w:rPr>
        <w:t>will</w:t>
      </w:r>
      <w:r w:rsidRPr="0087588A">
        <w:rPr>
          <w:b/>
          <w:sz w:val="24"/>
        </w:rPr>
        <w:t xml:space="preserve"> be</w:t>
      </w:r>
      <w:r w:rsidRPr="0087588A">
        <w:rPr>
          <w:b/>
          <w:spacing w:val="-1"/>
          <w:sz w:val="24"/>
        </w:rPr>
        <w:t xml:space="preserve"> </w:t>
      </w:r>
      <w:r w:rsidRPr="0087588A">
        <w:rPr>
          <w:b/>
          <w:sz w:val="24"/>
        </w:rPr>
        <w:t>included in</w:t>
      </w:r>
      <w:r w:rsidRPr="0087588A">
        <w:rPr>
          <w:b/>
          <w:spacing w:val="-2"/>
          <w:sz w:val="24"/>
        </w:rPr>
        <w:t xml:space="preserve"> </w:t>
      </w:r>
      <w:r w:rsidRPr="0087588A">
        <w:rPr>
          <w:b/>
          <w:sz w:val="24"/>
        </w:rPr>
        <w:t xml:space="preserve">reports </w:t>
      </w:r>
      <w:r w:rsidRPr="0087588A">
        <w:rPr>
          <w:b/>
          <w:spacing w:val="-1"/>
          <w:sz w:val="24"/>
        </w:rPr>
        <w:t>and</w:t>
      </w:r>
      <w:r w:rsidRPr="0087588A">
        <w:rPr>
          <w:b/>
          <w:sz w:val="24"/>
        </w:rPr>
        <w:t xml:space="preserve"> treated </w:t>
      </w:r>
      <w:r w:rsidRPr="0087588A">
        <w:rPr>
          <w:b/>
          <w:spacing w:val="-1"/>
          <w:sz w:val="24"/>
        </w:rPr>
        <w:t>the</w:t>
      </w:r>
      <w:r w:rsidRPr="0087588A">
        <w:rPr>
          <w:b/>
          <w:sz w:val="24"/>
        </w:rPr>
        <w:t xml:space="preserve"> same as </w:t>
      </w:r>
      <w:r w:rsidRPr="0087588A">
        <w:rPr>
          <w:b/>
          <w:spacing w:val="-1"/>
          <w:sz w:val="24"/>
        </w:rPr>
        <w:t>all</w:t>
      </w:r>
      <w:r w:rsidRPr="0087588A">
        <w:rPr>
          <w:b/>
          <w:sz w:val="24"/>
        </w:rPr>
        <w:t xml:space="preserve"> other </w:t>
      </w:r>
      <w:r w:rsidRPr="0087588A">
        <w:rPr>
          <w:b/>
          <w:spacing w:val="-1"/>
          <w:sz w:val="24"/>
        </w:rPr>
        <w:t>reviews</w:t>
      </w:r>
      <w:r w:rsidRPr="0087588A">
        <w:rPr>
          <w:b/>
          <w:spacing w:val="21"/>
          <w:sz w:val="24"/>
        </w:rPr>
        <w:t xml:space="preserve"> </w:t>
      </w:r>
      <w:r w:rsidRPr="0087588A">
        <w:rPr>
          <w:b/>
          <w:sz w:val="24"/>
        </w:rPr>
        <w:t xml:space="preserve">(including </w:t>
      </w:r>
      <w:r w:rsidRPr="0087588A">
        <w:rPr>
          <w:b/>
          <w:spacing w:val="-1"/>
          <w:sz w:val="24"/>
        </w:rPr>
        <w:t>the</w:t>
      </w:r>
      <w:r w:rsidRPr="0087588A">
        <w:rPr>
          <w:b/>
          <w:sz w:val="24"/>
        </w:rPr>
        <w:t xml:space="preserve"> requirement to select a Stay </w:t>
      </w:r>
      <w:r w:rsidRPr="0087588A">
        <w:rPr>
          <w:b/>
          <w:spacing w:val="-1"/>
          <w:sz w:val="24"/>
        </w:rPr>
        <w:t>Reason</w:t>
      </w:r>
      <w:r w:rsidRPr="0087588A">
        <w:rPr>
          <w:b/>
          <w:sz w:val="24"/>
        </w:rPr>
        <w:t xml:space="preserve"> and </w:t>
      </w:r>
      <w:r w:rsidRPr="0087588A">
        <w:rPr>
          <w:b/>
          <w:spacing w:val="-1"/>
          <w:sz w:val="24"/>
        </w:rPr>
        <w:t>Recommended</w:t>
      </w:r>
      <w:r w:rsidRPr="0087588A">
        <w:rPr>
          <w:b/>
          <w:sz w:val="24"/>
        </w:rPr>
        <w:t xml:space="preserve"> Level of</w:t>
      </w:r>
      <w:r w:rsidRPr="0087588A">
        <w:rPr>
          <w:b/>
          <w:spacing w:val="-1"/>
          <w:sz w:val="24"/>
        </w:rPr>
        <w:t xml:space="preserve"> </w:t>
      </w:r>
      <w:r w:rsidRPr="0087588A">
        <w:rPr>
          <w:b/>
          <w:sz w:val="24"/>
        </w:rPr>
        <w:t>Care),</w:t>
      </w:r>
      <w:r w:rsidRPr="0087588A">
        <w:rPr>
          <w:b/>
          <w:spacing w:val="36"/>
          <w:sz w:val="24"/>
        </w:rPr>
        <w:t xml:space="preserve"> </w:t>
      </w:r>
      <w:r w:rsidRPr="0087588A">
        <w:rPr>
          <w:b/>
          <w:sz w:val="24"/>
        </w:rPr>
        <w:t>except that</w:t>
      </w:r>
      <w:r w:rsidRPr="0087588A">
        <w:rPr>
          <w:b/>
          <w:spacing w:val="-1"/>
          <w:sz w:val="24"/>
        </w:rPr>
        <w:t xml:space="preserve"> </w:t>
      </w:r>
      <w:r w:rsidRPr="0087588A">
        <w:rPr>
          <w:b/>
          <w:sz w:val="24"/>
        </w:rPr>
        <w:t xml:space="preserve">there is no Physician </w:t>
      </w:r>
      <w:r w:rsidRPr="0087588A">
        <w:rPr>
          <w:b/>
          <w:spacing w:val="-1"/>
          <w:sz w:val="24"/>
        </w:rPr>
        <w:t>Advisor</w:t>
      </w:r>
      <w:r w:rsidRPr="0087588A">
        <w:rPr>
          <w:b/>
          <w:spacing w:val="1"/>
          <w:sz w:val="24"/>
        </w:rPr>
        <w:t xml:space="preserve"> </w:t>
      </w:r>
      <w:r w:rsidRPr="0087588A">
        <w:rPr>
          <w:b/>
          <w:spacing w:val="-1"/>
          <w:sz w:val="24"/>
        </w:rPr>
        <w:t>Review</w:t>
      </w:r>
      <w:r w:rsidRPr="0087588A">
        <w:rPr>
          <w:b/>
          <w:spacing w:val="-2"/>
          <w:sz w:val="24"/>
        </w:rPr>
        <w:t xml:space="preserve"> </w:t>
      </w:r>
      <w:r w:rsidRPr="0087588A">
        <w:rPr>
          <w:b/>
          <w:sz w:val="24"/>
        </w:rPr>
        <w:t xml:space="preserve">attached to the </w:t>
      </w:r>
      <w:r w:rsidRPr="0087588A">
        <w:rPr>
          <w:b/>
          <w:spacing w:val="-1"/>
          <w:sz w:val="24"/>
        </w:rPr>
        <w:t>primary</w:t>
      </w:r>
      <w:r w:rsidRPr="0087588A">
        <w:rPr>
          <w:b/>
          <w:sz w:val="24"/>
        </w:rPr>
        <w:t xml:space="preserve"> </w:t>
      </w:r>
      <w:r w:rsidRPr="0087588A">
        <w:rPr>
          <w:b/>
          <w:spacing w:val="-1"/>
          <w:sz w:val="24"/>
        </w:rPr>
        <w:t>review.</w:t>
      </w:r>
    </w:p>
    <w:p w:rsidR="007C7FFD" w:rsidRPr="0087588A" w:rsidRDefault="007C7FFD" w:rsidP="007C7FFD">
      <w:pPr>
        <w:pStyle w:val="Heading2"/>
      </w:pPr>
      <w:bookmarkStart w:id="1042" w:name="_Toc479676130"/>
      <w:bookmarkStart w:id="1043" w:name="_Toc479631865"/>
      <w:bookmarkStart w:id="1044" w:name="_Toc499543834"/>
      <w:r w:rsidRPr="0087588A">
        <w:t>Changing the Next Review Reminder Date</w:t>
      </w:r>
      <w:bookmarkEnd w:id="1042"/>
      <w:bookmarkEnd w:id="1043"/>
      <w:bookmarkEnd w:id="1044"/>
      <w:r w:rsidR="00064FB6" w:rsidRPr="0087588A">
        <w:fldChar w:fldCharType="begin"/>
      </w:r>
      <w:r w:rsidR="00064FB6" w:rsidRPr="0087588A">
        <w:instrText xml:space="preserve"> XE "</w:instrText>
      </w:r>
      <w:r w:rsidR="00064FB6" w:rsidRPr="0087588A">
        <w:rPr>
          <w:sz w:val="20"/>
        </w:rPr>
        <w:instrText xml:space="preserve">Next </w:instrText>
      </w:r>
      <w:r w:rsidR="00064FB6" w:rsidRPr="0087588A">
        <w:rPr>
          <w:spacing w:val="-1"/>
          <w:sz w:val="20"/>
        </w:rPr>
        <w:instrText>Review</w:instrText>
      </w:r>
      <w:r w:rsidR="00064FB6" w:rsidRPr="0087588A">
        <w:rPr>
          <w:spacing w:val="-2"/>
          <w:sz w:val="20"/>
        </w:rPr>
        <w:instrText xml:space="preserve"> </w:instrText>
      </w:r>
      <w:r w:rsidR="00064FB6" w:rsidRPr="0087588A">
        <w:rPr>
          <w:spacing w:val="-1"/>
          <w:sz w:val="20"/>
        </w:rPr>
        <w:instrText xml:space="preserve">Reminder </w:instrText>
      </w:r>
      <w:r w:rsidR="00064FB6" w:rsidRPr="0087588A">
        <w:rPr>
          <w:sz w:val="20"/>
        </w:rPr>
        <w:instrText>Date</w:instrText>
      </w:r>
      <w:r w:rsidR="00064FB6" w:rsidRPr="0087588A">
        <w:instrText xml:space="preserve">" </w:instrText>
      </w:r>
      <w:r w:rsidR="00064FB6" w:rsidRPr="0087588A">
        <w:fldChar w:fldCharType="end"/>
      </w:r>
    </w:p>
    <w:p w:rsidR="002633D0" w:rsidRPr="0087588A" w:rsidRDefault="007C7FFD" w:rsidP="007C7FFD">
      <w:pPr>
        <w:pStyle w:val="BodyText"/>
        <w:spacing w:before="118"/>
        <w:ind w:left="140" w:right="176"/>
      </w:pPr>
      <w:r w:rsidRPr="0087588A">
        <w:t xml:space="preserve">Use this </w:t>
      </w:r>
      <w:r w:rsidRPr="0087588A">
        <w:rPr>
          <w:spacing w:val="-1"/>
        </w:rPr>
        <w:t>feature</w:t>
      </w:r>
      <w:r w:rsidRPr="0087588A">
        <w:t xml:space="preserve"> to</w:t>
      </w:r>
      <w:r w:rsidRPr="0087588A">
        <w:rPr>
          <w:spacing w:val="-1"/>
        </w:rPr>
        <w:t xml:space="preserve"> </w:t>
      </w:r>
      <w:r w:rsidRPr="0087588A">
        <w:t>indicate when the next review</w:t>
      </w:r>
      <w:r w:rsidRPr="0087588A">
        <w:rPr>
          <w:spacing w:val="-2"/>
        </w:rPr>
        <w:t xml:space="preserve"> </w:t>
      </w:r>
      <w:r w:rsidRPr="0087588A">
        <w:t xml:space="preserve">should be </w:t>
      </w:r>
      <w:r w:rsidRPr="0087588A">
        <w:rPr>
          <w:spacing w:val="-1"/>
        </w:rPr>
        <w:t>performed.</w:t>
      </w:r>
      <w:r w:rsidRPr="0087588A">
        <w:t xml:space="preserve"> The default </w:t>
      </w:r>
      <w:r w:rsidRPr="0087588A">
        <w:rPr>
          <w:spacing w:val="-1"/>
        </w:rPr>
        <w:t>is</w:t>
      </w:r>
      <w:r w:rsidRPr="0087588A">
        <w:t xml:space="preserve"> the</w:t>
      </w:r>
      <w:r w:rsidRPr="0087588A">
        <w:rPr>
          <w:spacing w:val="2"/>
        </w:rPr>
        <w:t xml:space="preserve"> </w:t>
      </w:r>
      <w:r w:rsidRPr="0087588A">
        <w:t>next</w:t>
      </w:r>
      <w:r w:rsidRPr="0087588A">
        <w:rPr>
          <w:spacing w:val="29"/>
        </w:rPr>
        <w:t xml:space="preserve"> </w:t>
      </w:r>
      <w:r w:rsidRPr="0087588A">
        <w:t>day’s date.</w:t>
      </w:r>
      <w:r w:rsidRPr="0087588A">
        <w:rPr>
          <w:spacing w:val="-2"/>
        </w:rPr>
        <w:t xml:space="preserve"> </w:t>
      </w:r>
      <w:r w:rsidRPr="0087588A">
        <w:t>This feature</w:t>
      </w:r>
      <w:r w:rsidRPr="0087588A">
        <w:rPr>
          <w:spacing w:val="-1"/>
        </w:rPr>
        <w:t xml:space="preserve"> </w:t>
      </w:r>
      <w:r w:rsidRPr="0087588A">
        <w:t>can also be</w:t>
      </w:r>
      <w:r w:rsidRPr="0087588A">
        <w:rPr>
          <w:spacing w:val="-2"/>
        </w:rPr>
        <w:t xml:space="preserve"> </w:t>
      </w:r>
      <w:r w:rsidRPr="0087588A">
        <w:t xml:space="preserve">used to </w:t>
      </w:r>
      <w:r w:rsidRPr="0087588A">
        <w:rPr>
          <w:spacing w:val="-1"/>
        </w:rPr>
        <w:t>defer</w:t>
      </w:r>
      <w:r w:rsidRPr="0087588A">
        <w:t xml:space="preserve"> reviews. </w:t>
      </w:r>
    </w:p>
    <w:p w:rsidR="007C7FFD" w:rsidRPr="0087588A" w:rsidRDefault="007C7FFD" w:rsidP="007C7FFD">
      <w:pPr>
        <w:pStyle w:val="BodyText"/>
        <w:spacing w:before="118"/>
        <w:ind w:left="140" w:right="176"/>
      </w:pPr>
      <w:r w:rsidRPr="0087588A">
        <w:rPr>
          <w:spacing w:val="-1"/>
        </w:rPr>
        <w:t>For</w:t>
      </w:r>
      <w:r w:rsidRPr="0087588A">
        <w:t xml:space="preserve"> </w:t>
      </w:r>
      <w:r w:rsidRPr="0087588A">
        <w:rPr>
          <w:spacing w:val="-1"/>
        </w:rPr>
        <w:t>example,</w:t>
      </w:r>
      <w:r w:rsidRPr="0087588A">
        <w:t xml:space="preserve"> if a </w:t>
      </w:r>
      <w:r w:rsidRPr="0087588A">
        <w:rPr>
          <w:spacing w:val="-1"/>
        </w:rPr>
        <w:t>patient</w:t>
      </w:r>
      <w:r w:rsidRPr="0087588A">
        <w:t xml:space="preserve"> is going to </w:t>
      </w:r>
      <w:r w:rsidRPr="0087588A">
        <w:rPr>
          <w:spacing w:val="-1"/>
        </w:rPr>
        <w:t>be</w:t>
      </w:r>
      <w:r w:rsidRPr="0087588A">
        <w:rPr>
          <w:spacing w:val="33"/>
        </w:rPr>
        <w:t xml:space="preserve"> </w:t>
      </w:r>
      <w:r w:rsidRPr="0087588A">
        <w:t>in the</w:t>
      </w:r>
      <w:r w:rsidRPr="0087588A">
        <w:rPr>
          <w:spacing w:val="-1"/>
        </w:rPr>
        <w:t xml:space="preserve"> </w:t>
      </w:r>
      <w:r w:rsidRPr="0087588A">
        <w:t xml:space="preserve">ICU for the </w:t>
      </w:r>
      <w:r w:rsidRPr="0087588A">
        <w:rPr>
          <w:spacing w:val="-1"/>
        </w:rPr>
        <w:t>next</w:t>
      </w:r>
      <w:r w:rsidRPr="0087588A">
        <w:t xml:space="preserve"> 3</w:t>
      </w:r>
      <w:r w:rsidRPr="0087588A">
        <w:rPr>
          <w:spacing w:val="-1"/>
        </w:rPr>
        <w:t xml:space="preserve"> </w:t>
      </w:r>
      <w:r w:rsidRPr="0087588A">
        <w:t xml:space="preserve">days, you might </w:t>
      </w:r>
      <w:r w:rsidRPr="0087588A">
        <w:rPr>
          <w:spacing w:val="-1"/>
        </w:rPr>
        <w:t>choose</w:t>
      </w:r>
      <w:r w:rsidRPr="0087588A">
        <w:t xml:space="preserve"> to </w:t>
      </w:r>
      <w:r w:rsidRPr="0087588A">
        <w:rPr>
          <w:spacing w:val="-1"/>
        </w:rPr>
        <w:t>defer</w:t>
      </w:r>
      <w:r w:rsidRPr="0087588A">
        <w:t xml:space="preserve"> the </w:t>
      </w:r>
      <w:r w:rsidRPr="0087588A">
        <w:rPr>
          <w:spacing w:val="-1"/>
        </w:rPr>
        <w:t>next</w:t>
      </w:r>
      <w:r w:rsidRPr="0087588A">
        <w:t xml:space="preserve"> </w:t>
      </w:r>
      <w:r w:rsidRPr="0087588A">
        <w:rPr>
          <w:spacing w:val="-1"/>
        </w:rPr>
        <w:t>review</w:t>
      </w:r>
      <w:r w:rsidRPr="0087588A">
        <w:t xml:space="preserve"> </w:t>
      </w:r>
      <w:r w:rsidRPr="0087588A">
        <w:rPr>
          <w:spacing w:val="-1"/>
        </w:rPr>
        <w:t>and</w:t>
      </w:r>
      <w:r w:rsidRPr="0087588A">
        <w:t xml:space="preserve"> use the</w:t>
      </w:r>
      <w:r w:rsidRPr="0087588A">
        <w:rPr>
          <w:spacing w:val="-1"/>
        </w:rPr>
        <w:t xml:space="preserve"> time</w:t>
      </w:r>
      <w:r w:rsidRPr="0087588A">
        <w:t xml:space="preserve"> to</w:t>
      </w:r>
      <w:r w:rsidRPr="0087588A">
        <w:rPr>
          <w:spacing w:val="41"/>
        </w:rPr>
        <w:t xml:space="preserve"> </w:t>
      </w:r>
      <w:r w:rsidRPr="0087588A">
        <w:t xml:space="preserve">review </w:t>
      </w:r>
      <w:r w:rsidRPr="0087588A">
        <w:rPr>
          <w:spacing w:val="-1"/>
        </w:rPr>
        <w:t>other</w:t>
      </w:r>
      <w:r w:rsidRPr="0087588A">
        <w:t xml:space="preserve"> higher </w:t>
      </w:r>
      <w:r w:rsidRPr="0087588A">
        <w:rPr>
          <w:spacing w:val="-1"/>
        </w:rPr>
        <w:t>priority</w:t>
      </w:r>
      <w:r w:rsidRPr="0087588A">
        <w:t xml:space="preserve"> stays, </w:t>
      </w:r>
      <w:r w:rsidRPr="0087588A">
        <w:rPr>
          <w:spacing w:val="-1"/>
        </w:rPr>
        <w:t>then</w:t>
      </w:r>
      <w:r w:rsidRPr="0087588A">
        <w:t xml:space="preserve"> catch up </w:t>
      </w:r>
      <w:r w:rsidRPr="0087588A">
        <w:rPr>
          <w:spacing w:val="-1"/>
        </w:rPr>
        <w:t>with</w:t>
      </w:r>
      <w:r w:rsidRPr="0087588A">
        <w:rPr>
          <w:spacing w:val="2"/>
        </w:rPr>
        <w:t xml:space="preserve"> </w:t>
      </w:r>
      <w:r w:rsidRPr="0087588A">
        <w:rPr>
          <w:spacing w:val="-1"/>
        </w:rPr>
        <w:t>the</w:t>
      </w:r>
      <w:r w:rsidRPr="0087588A">
        <w:t xml:space="preserve"> deferred </w:t>
      </w:r>
      <w:r w:rsidRPr="0087588A">
        <w:rPr>
          <w:spacing w:val="-1"/>
        </w:rPr>
        <w:t>reviews</w:t>
      </w:r>
      <w:r w:rsidRPr="0087588A">
        <w:rPr>
          <w:spacing w:val="-2"/>
        </w:rPr>
        <w:t xml:space="preserve"> </w:t>
      </w:r>
      <w:r w:rsidRPr="0087588A">
        <w:t>later.</w:t>
      </w:r>
    </w:p>
    <w:p w:rsidR="007C7FFD" w:rsidRPr="0087588A" w:rsidRDefault="007C7FFD" w:rsidP="000443F5">
      <w:pPr>
        <w:pStyle w:val="Heading4"/>
        <w:widowControl w:val="0"/>
        <w:tabs>
          <w:tab w:val="clear" w:pos="2394"/>
        </w:tabs>
        <w:spacing w:before="120" w:after="0"/>
        <w:ind w:left="864"/>
      </w:pPr>
      <w:bookmarkStart w:id="1045" w:name="_Toc479676131"/>
      <w:bookmarkStart w:id="1046" w:name="_Toc479631866"/>
      <w:bookmarkStart w:id="1047" w:name="_Toc499543835"/>
      <w:r w:rsidRPr="0087588A">
        <w:t xml:space="preserve">To </w:t>
      </w:r>
      <w:r w:rsidRPr="0087588A">
        <w:rPr>
          <w:spacing w:val="-1"/>
        </w:rPr>
        <w:t>change</w:t>
      </w:r>
      <w:r w:rsidRPr="0087588A">
        <w:t xml:space="preserve"> the next review</w:t>
      </w:r>
      <w:r w:rsidRPr="0087588A">
        <w:rPr>
          <w:spacing w:val="-2"/>
        </w:rPr>
        <w:t xml:space="preserve"> </w:t>
      </w:r>
      <w:r w:rsidRPr="0087588A">
        <w:t>reminder date</w:t>
      </w:r>
      <w:bookmarkEnd w:id="1045"/>
      <w:bookmarkEnd w:id="1046"/>
      <w:bookmarkEnd w:id="1047"/>
    </w:p>
    <w:p w:rsidR="007C7FFD" w:rsidRPr="0087588A" w:rsidRDefault="007C7FFD" w:rsidP="008E5E4B">
      <w:pPr>
        <w:widowControl w:val="0"/>
        <w:numPr>
          <w:ilvl w:val="2"/>
          <w:numId w:val="73"/>
        </w:numPr>
        <w:tabs>
          <w:tab w:val="left" w:pos="194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sz w:val="24"/>
        </w:rPr>
        <w:t>dropdown box beside</w:t>
      </w:r>
      <w:r w:rsidRPr="0087588A">
        <w:rPr>
          <w:spacing w:val="-1"/>
          <w:sz w:val="24"/>
        </w:rPr>
        <w:t xml:space="preserve"> the</w:t>
      </w:r>
      <w:r w:rsidRPr="0087588A">
        <w:rPr>
          <w:sz w:val="24"/>
        </w:rPr>
        <w:t xml:space="preserve"> </w:t>
      </w:r>
      <w:r w:rsidRPr="0087588A">
        <w:rPr>
          <w:b/>
          <w:sz w:val="24"/>
        </w:rPr>
        <w:t xml:space="preserve">Calendar </w:t>
      </w:r>
      <w:r w:rsidRPr="0087588A">
        <w:rPr>
          <w:sz w:val="24"/>
        </w:rPr>
        <w:t>icon.</w:t>
      </w:r>
    </w:p>
    <w:p w:rsidR="007C7FFD" w:rsidRPr="0087588A" w:rsidRDefault="007C7FFD" w:rsidP="008E5E4B">
      <w:pPr>
        <w:pStyle w:val="BodyText"/>
        <w:widowControl w:val="0"/>
        <w:numPr>
          <w:ilvl w:val="2"/>
          <w:numId w:val="73"/>
        </w:numPr>
        <w:tabs>
          <w:tab w:val="left" w:pos="1941"/>
        </w:tabs>
        <w:spacing w:before="0" w:after="0"/>
        <w:ind w:right="325"/>
      </w:pPr>
      <w:r w:rsidRPr="0087588A">
        <w:t>Scroll</w:t>
      </w:r>
      <w:r w:rsidRPr="0087588A">
        <w:rPr>
          <w:spacing w:val="-1"/>
        </w:rPr>
        <w:t xml:space="preserve"> through</w:t>
      </w:r>
      <w:r w:rsidRPr="0087588A">
        <w:t xml:space="preserve"> the </w:t>
      </w:r>
      <w:r w:rsidRPr="0087588A">
        <w:rPr>
          <w:spacing w:val="-1"/>
        </w:rPr>
        <w:t>calendar</w:t>
      </w:r>
      <w:r w:rsidRPr="0087588A">
        <w:t xml:space="preserve"> screens and select </w:t>
      </w:r>
      <w:r w:rsidRPr="0087588A">
        <w:rPr>
          <w:spacing w:val="-1"/>
        </w:rPr>
        <w:t>the</w:t>
      </w:r>
      <w:r w:rsidRPr="0087588A">
        <w:t xml:space="preserve"> desired date by</w:t>
      </w:r>
      <w:r w:rsidRPr="0087588A">
        <w:rPr>
          <w:spacing w:val="1"/>
        </w:rPr>
        <w:t xml:space="preserve"> </w:t>
      </w:r>
      <w:r w:rsidRPr="0087588A">
        <w:rPr>
          <w:i/>
        </w:rPr>
        <w:t>clicking</w:t>
      </w:r>
      <w:r w:rsidRPr="0087588A">
        <w:rPr>
          <w:i/>
          <w:spacing w:val="-1"/>
        </w:rPr>
        <w:t xml:space="preserve"> </w:t>
      </w:r>
      <w:r w:rsidRPr="0087588A">
        <w:t>on</w:t>
      </w:r>
      <w:r w:rsidRPr="0087588A">
        <w:rPr>
          <w:spacing w:val="23"/>
        </w:rPr>
        <w:t xml:space="preserve"> </w:t>
      </w:r>
      <w:r w:rsidRPr="0087588A">
        <w:t>it</w:t>
      </w:r>
      <w:r w:rsidRPr="0087588A">
        <w:rPr>
          <w:spacing w:val="60"/>
        </w:rPr>
        <w:t xml:space="preserve"> </w:t>
      </w:r>
      <w:r w:rsidRPr="0087588A">
        <w:rPr>
          <w:spacing w:val="-1"/>
        </w:rPr>
        <w:t>(date</w:t>
      </w:r>
      <w:r w:rsidRPr="0087588A">
        <w:t xml:space="preserve"> </w:t>
      </w:r>
      <w:r w:rsidRPr="0087588A">
        <w:rPr>
          <w:spacing w:val="-1"/>
        </w:rPr>
        <w:t xml:space="preserve">field </w:t>
      </w:r>
      <w:r w:rsidRPr="0087588A">
        <w:t xml:space="preserve">and </w:t>
      </w:r>
      <w:r w:rsidRPr="0087588A">
        <w:rPr>
          <w:spacing w:val="-1"/>
        </w:rPr>
        <w:t>calendar</w:t>
      </w:r>
      <w:r w:rsidRPr="0087588A">
        <w:t xml:space="preserve"> are shown in</w:t>
      </w:r>
      <w:r w:rsidRPr="0087588A">
        <w:rPr>
          <w:spacing w:val="1"/>
        </w:rPr>
        <w:t xml:space="preserve"> </w:t>
      </w:r>
      <w:r w:rsidR="0056663F" w:rsidRPr="0087588A">
        <w:t xml:space="preserve">Figure </w:t>
      </w:r>
      <w:r w:rsidR="00B51FD5" w:rsidRPr="0087588A">
        <w:t>120</w:t>
      </w:r>
      <w:r w:rsidRPr="0087588A">
        <w:rPr>
          <w:spacing w:val="-1"/>
        </w:rPr>
        <w:t>)</w:t>
      </w:r>
      <w:r w:rsidRPr="0087588A">
        <w:t xml:space="preserve"> </w:t>
      </w:r>
      <w:r w:rsidRPr="0087588A">
        <w:rPr>
          <w:spacing w:val="-1"/>
        </w:rPr>
        <w:t>OR</w:t>
      </w:r>
    </w:p>
    <w:p w:rsidR="007C7FFD" w:rsidRPr="0087588A" w:rsidRDefault="007C7FFD" w:rsidP="008E5E4B">
      <w:pPr>
        <w:widowControl w:val="0"/>
        <w:numPr>
          <w:ilvl w:val="2"/>
          <w:numId w:val="73"/>
        </w:numPr>
        <w:tabs>
          <w:tab w:val="left" w:pos="1941"/>
        </w:tabs>
        <w:rPr>
          <w:sz w:val="24"/>
        </w:rPr>
      </w:pPr>
      <w:r w:rsidRPr="0087588A">
        <w:rPr>
          <w:i/>
          <w:sz w:val="24"/>
        </w:rPr>
        <w:t xml:space="preserve">Type </w:t>
      </w:r>
      <w:r w:rsidRPr="0087588A">
        <w:rPr>
          <w:sz w:val="24"/>
        </w:rPr>
        <w:t xml:space="preserve">the desired date </w:t>
      </w:r>
      <w:r w:rsidRPr="0087588A">
        <w:rPr>
          <w:spacing w:val="-1"/>
          <w:sz w:val="24"/>
        </w:rPr>
        <w:t xml:space="preserve">into </w:t>
      </w:r>
      <w:r w:rsidRPr="0087588A">
        <w:rPr>
          <w:sz w:val="24"/>
        </w:rPr>
        <w:t>the</w:t>
      </w:r>
      <w:r w:rsidRPr="0087588A">
        <w:rPr>
          <w:spacing w:val="1"/>
          <w:sz w:val="24"/>
        </w:rPr>
        <w:t xml:space="preserve"> </w:t>
      </w:r>
      <w:r w:rsidRPr="0087588A">
        <w:rPr>
          <w:b/>
          <w:sz w:val="24"/>
        </w:rPr>
        <w:t>Next</w:t>
      </w:r>
      <w:r w:rsidRPr="0087588A">
        <w:rPr>
          <w:b/>
          <w:spacing w:val="-1"/>
          <w:sz w:val="24"/>
        </w:rPr>
        <w:t xml:space="preserve"> </w:t>
      </w:r>
      <w:r w:rsidRPr="0087588A">
        <w:rPr>
          <w:b/>
          <w:sz w:val="24"/>
        </w:rPr>
        <w:t>Review</w:t>
      </w:r>
      <w:r w:rsidRPr="0087588A">
        <w:rPr>
          <w:b/>
          <w:spacing w:val="-2"/>
          <w:sz w:val="24"/>
        </w:rPr>
        <w:t xml:space="preserve"> </w:t>
      </w:r>
      <w:r w:rsidRPr="0087588A">
        <w:rPr>
          <w:b/>
          <w:sz w:val="24"/>
        </w:rPr>
        <w:t xml:space="preserve">Reminder </w:t>
      </w:r>
      <w:r w:rsidRPr="0087588A">
        <w:rPr>
          <w:spacing w:val="-1"/>
          <w:sz w:val="24"/>
        </w:rPr>
        <w:t>field.</w:t>
      </w:r>
    </w:p>
    <w:p w:rsidR="007C7FFD" w:rsidRPr="0087588A" w:rsidRDefault="007C7FFD" w:rsidP="007C7FFD">
      <w:pPr>
        <w:spacing w:before="1"/>
        <w:rPr>
          <w:sz w:val="26"/>
          <w:szCs w:val="26"/>
        </w:rPr>
      </w:pPr>
    </w:p>
    <w:p w:rsidR="007C7FFD" w:rsidRPr="0087588A" w:rsidRDefault="007C7FFD" w:rsidP="007C7FFD">
      <w:pPr>
        <w:spacing w:line="200" w:lineRule="atLeast"/>
        <w:ind w:left="2695"/>
        <w:rPr>
          <w:sz w:val="20"/>
          <w:szCs w:val="20"/>
        </w:rPr>
      </w:pPr>
      <w:r w:rsidRPr="0087588A">
        <w:rPr>
          <w:noProof/>
          <w:sz w:val="20"/>
          <w:szCs w:val="20"/>
        </w:rPr>
        <w:lastRenderedPageBreak/>
        <mc:AlternateContent>
          <mc:Choice Requires="wpg">
            <w:drawing>
              <wp:inline distT="0" distB="0" distL="0" distR="0" wp14:anchorId="30311697" wp14:editId="663C7865">
                <wp:extent cx="2689225" cy="974725"/>
                <wp:effectExtent l="9525" t="9525" r="6350" b="6350"/>
                <wp:docPr id="868" name="Group 485" descr="Next Review Reminder Date field with calendar displayed" title="Next Review Reminder Date field with calendar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225" cy="974725"/>
                          <a:chOff x="0" y="0"/>
                          <a:chExt cx="4235" cy="1535"/>
                        </a:xfrm>
                      </wpg:grpSpPr>
                      <pic:pic xmlns:pic="http://schemas.openxmlformats.org/drawingml/2006/picture">
                        <pic:nvPicPr>
                          <pic:cNvPr id="869" name="Picture 488" descr="Next Review Reminder Date field with calendar displayed" title="Next Review Reminder Date field with calendar display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10" y="10"/>
                            <a:ext cx="421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0" name="Group 486"/>
                        <wpg:cNvGrpSpPr>
                          <a:grpSpLocks/>
                        </wpg:cNvGrpSpPr>
                        <wpg:grpSpPr bwMode="auto">
                          <a:xfrm>
                            <a:off x="5" y="5"/>
                            <a:ext cx="4225" cy="1525"/>
                            <a:chOff x="5" y="5"/>
                            <a:chExt cx="4225" cy="1525"/>
                          </a:xfrm>
                        </wpg:grpSpPr>
                        <wps:wsp>
                          <wps:cNvPr id="871" name="Freeform 487"/>
                          <wps:cNvSpPr>
                            <a:spLocks/>
                          </wps:cNvSpPr>
                          <wps:spPr bwMode="auto">
                            <a:xfrm>
                              <a:off x="5" y="5"/>
                              <a:ext cx="4225" cy="1525"/>
                            </a:xfrm>
                            <a:custGeom>
                              <a:avLst/>
                              <a:gdLst>
                                <a:gd name="T0" fmla="+- 0 5 5"/>
                                <a:gd name="T1" fmla="*/ T0 w 4225"/>
                                <a:gd name="T2" fmla="+- 0 1530 5"/>
                                <a:gd name="T3" fmla="*/ 1530 h 1525"/>
                                <a:gd name="T4" fmla="+- 0 4230 5"/>
                                <a:gd name="T5" fmla="*/ T4 w 4225"/>
                                <a:gd name="T6" fmla="+- 0 1530 5"/>
                                <a:gd name="T7" fmla="*/ 1530 h 1525"/>
                                <a:gd name="T8" fmla="+- 0 4230 5"/>
                                <a:gd name="T9" fmla="*/ T8 w 4225"/>
                                <a:gd name="T10" fmla="+- 0 5 5"/>
                                <a:gd name="T11" fmla="*/ 5 h 1525"/>
                                <a:gd name="T12" fmla="+- 0 5 5"/>
                                <a:gd name="T13" fmla="*/ T12 w 4225"/>
                                <a:gd name="T14" fmla="+- 0 5 5"/>
                                <a:gd name="T15" fmla="*/ 5 h 1525"/>
                                <a:gd name="T16" fmla="+- 0 5 5"/>
                                <a:gd name="T17" fmla="*/ T16 w 4225"/>
                                <a:gd name="T18" fmla="+- 0 1530 5"/>
                                <a:gd name="T19" fmla="*/ 1530 h 1525"/>
                              </a:gdLst>
                              <a:ahLst/>
                              <a:cxnLst>
                                <a:cxn ang="0">
                                  <a:pos x="T1" y="T3"/>
                                </a:cxn>
                                <a:cxn ang="0">
                                  <a:pos x="T5" y="T7"/>
                                </a:cxn>
                                <a:cxn ang="0">
                                  <a:pos x="T9" y="T11"/>
                                </a:cxn>
                                <a:cxn ang="0">
                                  <a:pos x="T13" y="T15"/>
                                </a:cxn>
                                <a:cxn ang="0">
                                  <a:pos x="T17" y="T19"/>
                                </a:cxn>
                              </a:cxnLst>
                              <a:rect l="0" t="0" r="r" b="b"/>
                              <a:pathLst>
                                <a:path w="4225" h="1525">
                                  <a:moveTo>
                                    <a:pt x="0" y="1525"/>
                                  </a:moveTo>
                                  <a:lnTo>
                                    <a:pt x="4225" y="1525"/>
                                  </a:lnTo>
                                  <a:lnTo>
                                    <a:pt x="4225" y="0"/>
                                  </a:lnTo>
                                  <a:lnTo>
                                    <a:pt x="0" y="0"/>
                                  </a:lnTo>
                                  <a:lnTo>
                                    <a:pt x="0" y="15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85" o:spid="_x0000_s1026" alt="Title: Next Review Reminder Date field with calendar displayed - Description: Next Review Reminder Date field with calendar displayed" style="width:211.75pt;height:76.75pt;mso-position-horizontal-relative:char;mso-position-vertical-relative:line" coordsize="4235,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">
                <v:shape id="Picture 488" o:spid="_x0000_s1027" type="#_x0000_t75" alt="Next Review Reminder Date field with calendar displayed" style="position:absolute;left:10;top:10;width:4215;height: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UvKTGAAAA3AAAAA8AAABkcnMvZG93bnJldi54bWxEj0FrwkAUhO+F/oflFbyUumkRq9E12GKK&#10;JyGpFLw9ss8kmn0bsqtJ/323IHgcZuYbZpkMphFX6lxtWcHrOAJBXFhdc6lg/52+zEA4j6yxsUwK&#10;fslBsnp8WGKsbc8ZXXNfigBhF6OCyvs2ltIVFRl0Y9sSB+9oO4M+yK6UusM+wE0j36JoKg3WHBYq&#10;bOmzouKcX4yCn69Ttm+Gj83h3ZXHIp3schk9KzV6GtYLEJ4Gfw/f2lutYDadw/+ZcATk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S8pMYAAADcAAAADwAAAAAAAAAAAAAA&#10;AACfAgAAZHJzL2Rvd25yZXYueG1sUEsFBgAAAAAEAAQA9wAAAJIDAAAAAA==&#10;">
                  <v:imagedata r:id="rId198" o:title="Next Review Reminder Date field with calendar displayed"/>
                </v:shape>
                <v:group id="Group 486" o:spid="_x0000_s1028" style="position:absolute;left:5;top:5;width:4225;height:1525" coordorigin="5,5" coordsize="4225,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shape id="Freeform 487" o:spid="_x0000_s1029" style="position:absolute;left:5;top:5;width:4225;height:1525;visibility:visible;mso-wrap-style:square;v-text-anchor:top" coordsize="4225,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OsUA&#10;AADcAAAADwAAAGRycy9kb3ducmV2LnhtbESPQWvCQBSE74L/YXmCF9GNPVRJsxERKiL0YCyV3h7Z&#10;12xo9m3Irkn677uFgsdhZr5hst1oG9FT52vHCtarBARx6XTNlYL36+tyC8IHZI2NY1LwQx52+XSS&#10;YardwBfqi1CJCGGfogITQptK6UtDFv3KtcTR+3KdxRBlV0nd4RDhtpFPSfIsLdYcFwy2dDBUfhd3&#10;q4A+FqYv8Hbh8+lo34arOX7ejVLz2bh/ARFoDI/wf/ukFWw3a/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Sg6xQAAANwAAAAPAAAAAAAAAAAAAAAAAJgCAABkcnMv&#10;ZG93bnJldi54bWxQSwUGAAAAAAQABAD1AAAAigMAAAAA&#10;" path="m,1525r4225,l4225,,,,,1525xe" filled="f" strokeweight=".5pt">
                    <v:path arrowok="t" o:connecttype="custom" o:connectlocs="0,1530;4225,1530;4225,5;0,5;0,1530" o:connectangles="0,0,0,0,0"/>
                  </v:shape>
                </v:group>
                <w10:anchorlock/>
              </v:group>
            </w:pict>
          </mc:Fallback>
        </mc:AlternateContent>
      </w:r>
    </w:p>
    <w:p w:rsidR="007C7FFD" w:rsidRPr="0087588A" w:rsidRDefault="00846226" w:rsidP="00846226">
      <w:pPr>
        <w:pStyle w:val="Caption"/>
        <w:jc w:val="center"/>
      </w:pPr>
      <w:bookmarkStart w:id="1048" w:name="_bookmark190"/>
      <w:bookmarkStart w:id="1049" w:name="_Toc479683374"/>
      <w:bookmarkStart w:id="1050" w:name="_Toc479632157"/>
      <w:bookmarkStart w:id="1051" w:name="_Toc499543601"/>
      <w:bookmarkEnd w:id="1048"/>
      <w:r w:rsidRPr="0087588A">
        <w:t xml:space="preserve">Figure </w:t>
      </w:r>
      <w:fldSimple w:instr=" SEQ Figure \* ARABIC ">
        <w:r w:rsidR="00E65A84">
          <w:rPr>
            <w:noProof/>
          </w:rPr>
          <w:t>120</w:t>
        </w:r>
      </w:fldSimple>
      <w:r w:rsidR="007C7FFD" w:rsidRPr="0087588A">
        <w:t>: Next Review Reminder Date</w:t>
      </w:r>
      <w:r w:rsidR="00064FB6" w:rsidRPr="0087588A">
        <w:fldChar w:fldCharType="begin"/>
      </w:r>
      <w:r w:rsidR="00064FB6" w:rsidRPr="0087588A">
        <w:instrText xml:space="preserve"> XE "Next Review Reminder Date" </w:instrText>
      </w:r>
      <w:r w:rsidR="00064FB6" w:rsidRPr="0087588A">
        <w:fldChar w:fldCharType="end"/>
      </w:r>
      <w:r w:rsidR="00DF273B" w:rsidRPr="0087588A">
        <w:t xml:space="preserve"> </w:t>
      </w:r>
      <w:r w:rsidR="007C7FFD" w:rsidRPr="0087588A">
        <w:t>field with calendar displayed</w:t>
      </w:r>
      <w:bookmarkEnd w:id="1049"/>
      <w:bookmarkEnd w:id="1050"/>
      <w:bookmarkEnd w:id="1051"/>
    </w:p>
    <w:p w:rsidR="007C7FFD" w:rsidRPr="0087588A" w:rsidRDefault="007C7FFD" w:rsidP="007C7FFD">
      <w:pPr>
        <w:spacing w:before="2"/>
        <w:rPr>
          <w:rFonts w:ascii="Arial" w:eastAsia="Arial" w:hAnsi="Arial" w:cs="Arial"/>
          <w:b/>
          <w:bCs/>
          <w:sz w:val="25"/>
          <w:szCs w:val="25"/>
        </w:rPr>
      </w:pPr>
      <w:r w:rsidRPr="0087588A">
        <w:rPr>
          <w:noProof/>
        </w:rPr>
        <w:drawing>
          <wp:anchor distT="0" distB="0" distL="114300" distR="114300" simplePos="0" relativeHeight="251936256" behindDoc="1" locked="0" layoutInCell="1" allowOverlap="1" wp14:anchorId="38E396DB" wp14:editId="0E1F1313">
            <wp:simplePos x="0" y="0"/>
            <wp:positionH relativeFrom="page">
              <wp:posOffset>914400</wp:posOffset>
            </wp:positionH>
            <wp:positionV relativeFrom="paragraph">
              <wp:posOffset>111760</wp:posOffset>
            </wp:positionV>
            <wp:extent cx="247650" cy="247650"/>
            <wp:effectExtent l="0" t="0" r="0" b="0"/>
            <wp:wrapNone/>
            <wp:docPr id="867" name="Picture 484"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7FFD" w:rsidRPr="0087588A" w:rsidRDefault="007C7FFD" w:rsidP="007C7FFD">
      <w:pPr>
        <w:ind w:left="720"/>
        <w:rPr>
          <w:b/>
          <w:spacing w:val="-1"/>
          <w:sz w:val="24"/>
        </w:rPr>
      </w:pPr>
      <w:r w:rsidRPr="0087588A">
        <w:rPr>
          <w:b/>
          <w:sz w:val="24"/>
        </w:rPr>
        <w:t xml:space="preserve">When a patient </w:t>
      </w:r>
      <w:r w:rsidRPr="0087588A">
        <w:rPr>
          <w:b/>
          <w:spacing w:val="-1"/>
          <w:sz w:val="24"/>
        </w:rPr>
        <w:t>review</w:t>
      </w:r>
      <w:r w:rsidRPr="0087588A">
        <w:rPr>
          <w:b/>
          <w:spacing w:val="-2"/>
          <w:sz w:val="24"/>
        </w:rPr>
        <w:t xml:space="preserve"> </w:t>
      </w:r>
      <w:r w:rsidRPr="0087588A">
        <w:rPr>
          <w:b/>
          <w:sz w:val="24"/>
        </w:rPr>
        <w:t>reminder is</w:t>
      </w:r>
      <w:r w:rsidRPr="0087588A">
        <w:rPr>
          <w:b/>
          <w:spacing w:val="-2"/>
          <w:sz w:val="24"/>
        </w:rPr>
        <w:t xml:space="preserve"> </w:t>
      </w:r>
      <w:r w:rsidRPr="0087588A">
        <w:rPr>
          <w:b/>
          <w:sz w:val="24"/>
        </w:rPr>
        <w:t>set to a day</w:t>
      </w:r>
      <w:r w:rsidRPr="0087588A">
        <w:rPr>
          <w:b/>
          <w:spacing w:val="-1"/>
          <w:sz w:val="24"/>
        </w:rPr>
        <w:t xml:space="preserve"> </w:t>
      </w:r>
      <w:r w:rsidRPr="0087588A">
        <w:rPr>
          <w:b/>
          <w:sz w:val="24"/>
        </w:rPr>
        <w:t>outside of</w:t>
      </w:r>
      <w:r w:rsidRPr="0087588A">
        <w:rPr>
          <w:b/>
          <w:spacing w:val="1"/>
          <w:sz w:val="24"/>
        </w:rPr>
        <w:t xml:space="preserve"> </w:t>
      </w:r>
      <w:r w:rsidRPr="0087588A">
        <w:rPr>
          <w:b/>
          <w:sz w:val="24"/>
        </w:rPr>
        <w:t>a date filter</w:t>
      </w:r>
      <w:r w:rsidRPr="0087588A">
        <w:rPr>
          <w:b/>
          <w:spacing w:val="-2"/>
          <w:sz w:val="24"/>
        </w:rPr>
        <w:t xml:space="preserve"> </w:t>
      </w:r>
      <w:r w:rsidRPr="0087588A">
        <w:rPr>
          <w:b/>
          <w:sz w:val="24"/>
        </w:rPr>
        <w:t>range, then the</w:t>
      </w:r>
      <w:r w:rsidRPr="0087588A">
        <w:rPr>
          <w:b/>
          <w:spacing w:val="24"/>
          <w:sz w:val="24"/>
        </w:rPr>
        <w:t xml:space="preserve"> </w:t>
      </w:r>
      <w:r w:rsidRPr="0087588A">
        <w:rPr>
          <w:b/>
          <w:sz w:val="24"/>
        </w:rPr>
        <w:t>patient stay</w:t>
      </w:r>
      <w:r w:rsidRPr="0087588A">
        <w:rPr>
          <w:b/>
          <w:spacing w:val="-2"/>
          <w:sz w:val="24"/>
        </w:rPr>
        <w:t xml:space="preserve"> </w:t>
      </w:r>
      <w:r w:rsidRPr="0087588A">
        <w:rPr>
          <w:b/>
          <w:spacing w:val="-1"/>
          <w:sz w:val="24"/>
        </w:rPr>
        <w:t>will</w:t>
      </w:r>
      <w:r w:rsidRPr="0087588A">
        <w:rPr>
          <w:b/>
          <w:sz w:val="24"/>
        </w:rPr>
        <w:t xml:space="preserve"> disappear from </w:t>
      </w:r>
      <w:r w:rsidRPr="0087588A">
        <w:rPr>
          <w:b/>
          <w:spacing w:val="-1"/>
          <w:sz w:val="24"/>
        </w:rPr>
        <w:t>the</w:t>
      </w:r>
      <w:r w:rsidRPr="0087588A">
        <w:rPr>
          <w:b/>
          <w:sz w:val="24"/>
        </w:rPr>
        <w:t xml:space="preserve"> list. If you</w:t>
      </w:r>
      <w:r w:rsidRPr="0087588A">
        <w:rPr>
          <w:b/>
          <w:spacing w:val="-2"/>
          <w:sz w:val="24"/>
        </w:rPr>
        <w:t xml:space="preserve"> </w:t>
      </w:r>
      <w:r w:rsidRPr="0087588A">
        <w:rPr>
          <w:b/>
          <w:spacing w:val="-1"/>
          <w:sz w:val="24"/>
        </w:rPr>
        <w:t>would</w:t>
      </w:r>
      <w:r w:rsidRPr="0087588A">
        <w:rPr>
          <w:b/>
          <w:sz w:val="24"/>
        </w:rPr>
        <w:t xml:space="preserve"> like</w:t>
      </w:r>
      <w:r w:rsidRPr="0087588A">
        <w:rPr>
          <w:b/>
          <w:spacing w:val="-1"/>
          <w:sz w:val="24"/>
        </w:rPr>
        <w:t xml:space="preserve"> </w:t>
      </w:r>
      <w:r w:rsidRPr="0087588A">
        <w:rPr>
          <w:b/>
          <w:sz w:val="24"/>
        </w:rPr>
        <w:t>to use the</w:t>
      </w:r>
      <w:r w:rsidRPr="0087588A">
        <w:rPr>
          <w:b/>
          <w:spacing w:val="3"/>
          <w:sz w:val="24"/>
        </w:rPr>
        <w:t xml:space="preserve"> </w:t>
      </w:r>
      <w:r w:rsidRPr="0087588A">
        <w:rPr>
          <w:b/>
          <w:i/>
          <w:spacing w:val="-1"/>
          <w:sz w:val="24"/>
        </w:rPr>
        <w:t>Patient</w:t>
      </w:r>
      <w:r w:rsidRPr="0087588A">
        <w:rPr>
          <w:b/>
          <w:i/>
          <w:spacing w:val="25"/>
          <w:sz w:val="24"/>
        </w:rPr>
        <w:t xml:space="preserve"> </w:t>
      </w:r>
      <w:r w:rsidRPr="0087588A">
        <w:rPr>
          <w:b/>
          <w:i/>
          <w:spacing w:val="-1"/>
          <w:sz w:val="24"/>
        </w:rPr>
        <w:t>Selection/Worklist</w:t>
      </w:r>
      <w:r w:rsidR="00064FB6" w:rsidRPr="0087588A">
        <w:t xml:space="preserve"> XE "</w:t>
      </w:r>
      <w:r w:rsidR="00064FB6" w:rsidRPr="0087588A">
        <w:rPr>
          <w:spacing w:val="-1"/>
          <w:sz w:val="20"/>
        </w:rPr>
        <w:t>Patient</w:t>
      </w:r>
      <w:r w:rsidR="00064FB6" w:rsidRPr="0087588A">
        <w:rPr>
          <w:sz w:val="20"/>
        </w:rPr>
        <w:t xml:space="preserve"> </w:t>
      </w:r>
      <w:r w:rsidR="00064FB6" w:rsidRPr="0087588A">
        <w:rPr>
          <w:spacing w:val="-1"/>
          <w:sz w:val="20"/>
        </w:rPr>
        <w:t>Selection/Worklist</w:t>
      </w:r>
      <w:r w:rsidR="00AF7BC3" w:rsidRPr="0087588A">
        <w:t>” in</w:t>
      </w:r>
      <w:r w:rsidRPr="0087588A">
        <w:rPr>
          <w:b/>
          <w:sz w:val="24"/>
        </w:rPr>
        <w:t xml:space="preserve"> </w:t>
      </w:r>
      <w:r w:rsidRPr="0087588A">
        <w:rPr>
          <w:b/>
          <w:spacing w:val="-1"/>
          <w:sz w:val="24"/>
        </w:rPr>
        <w:t>such</w:t>
      </w:r>
      <w:r w:rsidRPr="0087588A">
        <w:rPr>
          <w:b/>
          <w:sz w:val="24"/>
        </w:rPr>
        <w:t xml:space="preserve"> a </w:t>
      </w:r>
      <w:r w:rsidRPr="0087588A">
        <w:rPr>
          <w:b/>
          <w:spacing w:val="-1"/>
          <w:sz w:val="24"/>
        </w:rPr>
        <w:t>way</w:t>
      </w:r>
      <w:r w:rsidRPr="0087588A">
        <w:rPr>
          <w:b/>
          <w:sz w:val="24"/>
        </w:rPr>
        <w:t xml:space="preserve"> that </w:t>
      </w:r>
      <w:r w:rsidRPr="0087588A">
        <w:rPr>
          <w:b/>
          <w:spacing w:val="-1"/>
          <w:sz w:val="24"/>
        </w:rPr>
        <w:t>when</w:t>
      </w:r>
      <w:r w:rsidRPr="0087588A">
        <w:rPr>
          <w:b/>
          <w:sz w:val="24"/>
        </w:rPr>
        <w:t xml:space="preserve"> a review</w:t>
      </w:r>
      <w:r w:rsidRPr="0087588A">
        <w:rPr>
          <w:b/>
          <w:spacing w:val="-2"/>
          <w:sz w:val="24"/>
        </w:rPr>
        <w:t xml:space="preserve"> </w:t>
      </w:r>
      <w:r w:rsidRPr="0087588A">
        <w:rPr>
          <w:b/>
          <w:sz w:val="24"/>
        </w:rPr>
        <w:t>is performed, the</w:t>
      </w:r>
      <w:r w:rsidRPr="0087588A">
        <w:rPr>
          <w:b/>
          <w:spacing w:val="-1"/>
          <w:sz w:val="24"/>
        </w:rPr>
        <w:t xml:space="preserve"> </w:t>
      </w:r>
      <w:r w:rsidRPr="0087588A">
        <w:rPr>
          <w:b/>
          <w:sz w:val="24"/>
        </w:rPr>
        <w:t xml:space="preserve">patient </w:t>
      </w:r>
      <w:r w:rsidRPr="0087588A">
        <w:rPr>
          <w:b/>
          <w:spacing w:val="-1"/>
          <w:sz w:val="24"/>
        </w:rPr>
        <w:t>disappears</w:t>
      </w:r>
      <w:r w:rsidRPr="0087588A">
        <w:rPr>
          <w:b/>
          <w:spacing w:val="67"/>
          <w:sz w:val="24"/>
        </w:rPr>
        <w:t xml:space="preserve"> </w:t>
      </w:r>
      <w:r w:rsidRPr="0087588A">
        <w:rPr>
          <w:b/>
          <w:sz w:val="24"/>
        </w:rPr>
        <w:t>from the</w:t>
      </w:r>
      <w:r w:rsidRPr="0087588A">
        <w:rPr>
          <w:b/>
          <w:spacing w:val="-2"/>
          <w:sz w:val="24"/>
        </w:rPr>
        <w:t xml:space="preserve"> </w:t>
      </w:r>
      <w:r w:rsidRPr="0087588A">
        <w:rPr>
          <w:b/>
          <w:spacing w:val="-1"/>
          <w:sz w:val="24"/>
        </w:rPr>
        <w:t>list,</w:t>
      </w:r>
      <w:r w:rsidRPr="0087588A">
        <w:rPr>
          <w:b/>
          <w:sz w:val="24"/>
        </w:rPr>
        <w:t xml:space="preserve"> set</w:t>
      </w:r>
      <w:r w:rsidRPr="0087588A">
        <w:rPr>
          <w:b/>
          <w:spacing w:val="-1"/>
          <w:sz w:val="24"/>
        </w:rPr>
        <w:t xml:space="preserve"> </w:t>
      </w:r>
      <w:r w:rsidRPr="0087588A">
        <w:rPr>
          <w:b/>
          <w:sz w:val="24"/>
        </w:rPr>
        <w:t xml:space="preserve">the </w:t>
      </w:r>
      <w:r w:rsidRPr="0087588A">
        <w:rPr>
          <w:b/>
          <w:spacing w:val="-1"/>
          <w:sz w:val="24"/>
        </w:rPr>
        <w:t>reminder</w:t>
      </w:r>
      <w:r w:rsidRPr="0087588A">
        <w:rPr>
          <w:b/>
          <w:sz w:val="24"/>
        </w:rPr>
        <w:t xml:space="preserve"> </w:t>
      </w:r>
      <w:r w:rsidRPr="0087588A">
        <w:rPr>
          <w:b/>
          <w:spacing w:val="-1"/>
          <w:sz w:val="24"/>
        </w:rPr>
        <w:t>date</w:t>
      </w:r>
      <w:r w:rsidRPr="0087588A">
        <w:rPr>
          <w:b/>
          <w:sz w:val="24"/>
        </w:rPr>
        <w:t xml:space="preserve"> on the</w:t>
      </w:r>
      <w:r w:rsidRPr="0087588A">
        <w:rPr>
          <w:b/>
          <w:spacing w:val="2"/>
          <w:sz w:val="24"/>
        </w:rPr>
        <w:t xml:space="preserve"> </w:t>
      </w:r>
      <w:r w:rsidRPr="0087588A">
        <w:rPr>
          <w:b/>
          <w:i/>
          <w:spacing w:val="-1"/>
          <w:sz w:val="24"/>
        </w:rPr>
        <w:t>Primary</w:t>
      </w:r>
      <w:r w:rsidRPr="0087588A">
        <w:rPr>
          <w:b/>
          <w:i/>
          <w:sz w:val="24"/>
        </w:rPr>
        <w:t xml:space="preserve"> </w:t>
      </w:r>
      <w:r w:rsidRPr="0087588A">
        <w:rPr>
          <w:b/>
          <w:i/>
          <w:spacing w:val="-1"/>
          <w:sz w:val="24"/>
        </w:rPr>
        <w:t xml:space="preserve">Review </w:t>
      </w:r>
      <w:r w:rsidRPr="0087588A">
        <w:rPr>
          <w:b/>
          <w:i/>
          <w:sz w:val="24"/>
        </w:rPr>
        <w:t>Summary</w:t>
      </w:r>
      <w:r w:rsidR="00064FB6" w:rsidRPr="0087588A">
        <w:rPr>
          <w:b/>
          <w:i/>
          <w:sz w:val="24"/>
        </w:rPr>
        <w:fldChar w:fldCharType="begin"/>
      </w:r>
      <w:r w:rsidR="00064FB6" w:rsidRPr="0087588A">
        <w:instrText xml:space="preserve"> XE "</w:instrText>
      </w:r>
      <w:r w:rsidR="00064FB6" w:rsidRPr="0087588A">
        <w:rPr>
          <w:spacing w:val="-1"/>
          <w:sz w:val="20"/>
        </w:rPr>
        <w:instrText>Primary</w:instrText>
      </w:r>
      <w:r w:rsidR="00064FB6" w:rsidRPr="0087588A">
        <w:rPr>
          <w:sz w:val="20"/>
        </w:rPr>
        <w:instrText xml:space="preserve"> </w:instrText>
      </w:r>
      <w:r w:rsidR="00064FB6" w:rsidRPr="0087588A">
        <w:rPr>
          <w:spacing w:val="-1"/>
          <w:sz w:val="20"/>
        </w:rPr>
        <w:instrText>Review</w:instrText>
      </w:r>
      <w:r w:rsidR="00064FB6" w:rsidRPr="0087588A">
        <w:rPr>
          <w:sz w:val="20"/>
        </w:rPr>
        <w:instrText xml:space="preserve"> </w:instrText>
      </w:r>
      <w:r w:rsidR="00064FB6" w:rsidRPr="0087588A">
        <w:rPr>
          <w:spacing w:val="-1"/>
          <w:sz w:val="20"/>
        </w:rPr>
        <w:instrText>Summary</w:instrText>
      </w:r>
      <w:r w:rsidR="00064FB6" w:rsidRPr="0087588A">
        <w:instrText xml:space="preserve">" </w:instrText>
      </w:r>
      <w:r w:rsidR="00064FB6" w:rsidRPr="0087588A">
        <w:rPr>
          <w:b/>
          <w:i/>
          <w:sz w:val="24"/>
        </w:rPr>
        <w:fldChar w:fldCharType="end"/>
      </w:r>
      <w:r w:rsidRPr="0087588A">
        <w:rPr>
          <w:b/>
          <w:i/>
          <w:sz w:val="24"/>
        </w:rPr>
        <w:t xml:space="preserve"> </w:t>
      </w:r>
      <w:r w:rsidRPr="0087588A">
        <w:rPr>
          <w:b/>
          <w:sz w:val="24"/>
        </w:rPr>
        <w:t>to an appropriate</w:t>
      </w:r>
      <w:r w:rsidRPr="0087588A">
        <w:rPr>
          <w:b/>
          <w:spacing w:val="49"/>
          <w:sz w:val="24"/>
        </w:rPr>
        <w:t xml:space="preserve"> </w:t>
      </w:r>
      <w:r w:rsidRPr="0087588A">
        <w:rPr>
          <w:b/>
          <w:sz w:val="24"/>
        </w:rPr>
        <w:t xml:space="preserve">future </w:t>
      </w:r>
      <w:r w:rsidRPr="0087588A">
        <w:rPr>
          <w:b/>
          <w:spacing w:val="-1"/>
          <w:sz w:val="24"/>
        </w:rPr>
        <w:t>reminder</w:t>
      </w:r>
      <w:r w:rsidRPr="0087588A">
        <w:rPr>
          <w:b/>
          <w:sz w:val="24"/>
        </w:rPr>
        <w:t xml:space="preserve"> date (e.g.</w:t>
      </w:r>
      <w:r w:rsidR="00AF7BC3" w:rsidRPr="0087588A">
        <w:rPr>
          <w:b/>
          <w:sz w:val="24"/>
        </w:rPr>
        <w:t>, the</w:t>
      </w:r>
      <w:r w:rsidRPr="0087588A">
        <w:rPr>
          <w:b/>
          <w:sz w:val="24"/>
        </w:rPr>
        <w:t xml:space="preserve"> next day), and then set the </w:t>
      </w:r>
      <w:r w:rsidRPr="0087588A">
        <w:rPr>
          <w:b/>
          <w:spacing w:val="-1"/>
          <w:sz w:val="24"/>
        </w:rPr>
        <w:t>date</w:t>
      </w:r>
      <w:r w:rsidRPr="0087588A">
        <w:rPr>
          <w:b/>
          <w:sz w:val="24"/>
        </w:rPr>
        <w:t xml:space="preserve"> </w:t>
      </w:r>
      <w:r w:rsidRPr="0087588A">
        <w:rPr>
          <w:b/>
          <w:spacing w:val="-1"/>
          <w:sz w:val="24"/>
        </w:rPr>
        <w:t>filters</w:t>
      </w:r>
      <w:r w:rsidRPr="0087588A">
        <w:rPr>
          <w:b/>
          <w:sz w:val="24"/>
        </w:rPr>
        <w:t xml:space="preserve"> to have an </w:t>
      </w:r>
      <w:r w:rsidRPr="0087588A">
        <w:rPr>
          <w:b/>
          <w:spacing w:val="-1"/>
          <w:sz w:val="24"/>
        </w:rPr>
        <w:t>End</w:t>
      </w:r>
      <w:r w:rsidRPr="0087588A">
        <w:rPr>
          <w:b/>
          <w:sz w:val="24"/>
        </w:rPr>
        <w:t xml:space="preserve"> </w:t>
      </w:r>
      <w:r w:rsidRPr="0087588A">
        <w:rPr>
          <w:b/>
          <w:spacing w:val="-1"/>
          <w:sz w:val="24"/>
        </w:rPr>
        <w:t>Date</w:t>
      </w:r>
      <w:r w:rsidRPr="0087588A">
        <w:rPr>
          <w:b/>
          <w:spacing w:val="43"/>
          <w:sz w:val="24"/>
        </w:rPr>
        <w:t xml:space="preserve"> </w:t>
      </w:r>
      <w:r w:rsidRPr="0087588A">
        <w:rPr>
          <w:b/>
          <w:sz w:val="24"/>
        </w:rPr>
        <w:t xml:space="preserve">prior to </w:t>
      </w:r>
      <w:r w:rsidRPr="0087588A">
        <w:rPr>
          <w:b/>
          <w:spacing w:val="-1"/>
          <w:sz w:val="24"/>
        </w:rPr>
        <w:t>that</w:t>
      </w:r>
      <w:r w:rsidRPr="0087588A">
        <w:rPr>
          <w:b/>
          <w:sz w:val="24"/>
        </w:rPr>
        <w:t xml:space="preserve"> day. If </w:t>
      </w:r>
      <w:r w:rsidRPr="0087588A">
        <w:rPr>
          <w:b/>
          <w:spacing w:val="-1"/>
          <w:sz w:val="24"/>
        </w:rPr>
        <w:t>you</w:t>
      </w:r>
      <w:r w:rsidRPr="0087588A">
        <w:rPr>
          <w:b/>
          <w:sz w:val="24"/>
        </w:rPr>
        <w:t xml:space="preserve"> </w:t>
      </w:r>
      <w:r w:rsidRPr="0087588A">
        <w:rPr>
          <w:b/>
          <w:spacing w:val="-1"/>
          <w:sz w:val="24"/>
        </w:rPr>
        <w:t>do</w:t>
      </w:r>
      <w:r w:rsidR="00143665" w:rsidRPr="0087588A">
        <w:rPr>
          <w:b/>
          <w:spacing w:val="-1"/>
          <w:sz w:val="24"/>
        </w:rPr>
        <w:t xml:space="preserve"> </w:t>
      </w:r>
      <w:r w:rsidRPr="0087588A">
        <w:rPr>
          <w:b/>
          <w:spacing w:val="-1"/>
          <w:sz w:val="24"/>
        </w:rPr>
        <w:t>n</w:t>
      </w:r>
      <w:r w:rsidR="00143665" w:rsidRPr="0087588A">
        <w:rPr>
          <w:b/>
          <w:spacing w:val="-1"/>
          <w:sz w:val="24"/>
        </w:rPr>
        <w:t>o</w:t>
      </w:r>
      <w:r w:rsidRPr="0087588A">
        <w:rPr>
          <w:b/>
          <w:spacing w:val="-1"/>
          <w:sz w:val="24"/>
        </w:rPr>
        <w:t>t</w:t>
      </w:r>
      <w:r w:rsidRPr="0087588A">
        <w:rPr>
          <w:b/>
          <w:sz w:val="24"/>
        </w:rPr>
        <w:t xml:space="preserve"> </w:t>
      </w:r>
      <w:r w:rsidRPr="0087588A">
        <w:rPr>
          <w:b/>
          <w:spacing w:val="-1"/>
          <w:sz w:val="24"/>
        </w:rPr>
        <w:t>want</w:t>
      </w:r>
      <w:r w:rsidRPr="0087588A">
        <w:rPr>
          <w:b/>
          <w:sz w:val="24"/>
        </w:rPr>
        <w:t xml:space="preserve"> the </w:t>
      </w:r>
      <w:r w:rsidRPr="0087588A">
        <w:rPr>
          <w:b/>
          <w:spacing w:val="-1"/>
          <w:sz w:val="24"/>
        </w:rPr>
        <w:t>reviews</w:t>
      </w:r>
      <w:r w:rsidRPr="0087588A">
        <w:rPr>
          <w:b/>
          <w:sz w:val="24"/>
        </w:rPr>
        <w:t xml:space="preserve"> to </w:t>
      </w:r>
      <w:r w:rsidRPr="0087588A">
        <w:rPr>
          <w:b/>
          <w:spacing w:val="-1"/>
          <w:sz w:val="24"/>
        </w:rPr>
        <w:t>disappear</w:t>
      </w:r>
      <w:r w:rsidRPr="0087588A">
        <w:rPr>
          <w:b/>
          <w:sz w:val="24"/>
        </w:rPr>
        <w:t xml:space="preserve"> from </w:t>
      </w:r>
      <w:r w:rsidRPr="0087588A">
        <w:rPr>
          <w:b/>
          <w:spacing w:val="-1"/>
          <w:sz w:val="24"/>
        </w:rPr>
        <w:t>your</w:t>
      </w:r>
      <w:r w:rsidRPr="0087588A">
        <w:rPr>
          <w:b/>
          <w:spacing w:val="3"/>
          <w:sz w:val="24"/>
        </w:rPr>
        <w:t xml:space="preserve"> </w:t>
      </w:r>
      <w:r w:rsidRPr="0087588A">
        <w:rPr>
          <w:b/>
          <w:i/>
          <w:sz w:val="24"/>
        </w:rPr>
        <w:t>Patient</w:t>
      </w:r>
      <w:r w:rsidRPr="0087588A">
        <w:rPr>
          <w:b/>
          <w:i/>
          <w:spacing w:val="49"/>
          <w:sz w:val="24"/>
        </w:rPr>
        <w:t xml:space="preserve"> </w:t>
      </w:r>
      <w:r w:rsidRPr="0087588A">
        <w:rPr>
          <w:b/>
          <w:i/>
          <w:spacing w:val="-1"/>
          <w:sz w:val="24"/>
        </w:rPr>
        <w:t>Selection/Worklist</w:t>
      </w:r>
      <w:r w:rsidR="00064FB6" w:rsidRPr="0087588A">
        <w:t xml:space="preserve"> XE "</w:t>
      </w:r>
      <w:r w:rsidR="00064FB6" w:rsidRPr="0087588A">
        <w:rPr>
          <w:spacing w:val="-1"/>
          <w:sz w:val="20"/>
        </w:rPr>
        <w:t>Patient</w:t>
      </w:r>
      <w:r w:rsidR="00064FB6" w:rsidRPr="0087588A">
        <w:rPr>
          <w:sz w:val="20"/>
        </w:rPr>
        <w:t xml:space="preserve"> </w:t>
      </w:r>
      <w:r w:rsidR="00064FB6" w:rsidRPr="0087588A">
        <w:rPr>
          <w:spacing w:val="-1"/>
          <w:sz w:val="20"/>
        </w:rPr>
        <w:t>Selection/Worklist</w:t>
      </w:r>
      <w:r w:rsidR="00064FB6" w:rsidRPr="0087588A">
        <w:t>"</w:t>
      </w:r>
      <w:r w:rsidRPr="0087588A">
        <w:rPr>
          <w:b/>
          <w:spacing w:val="-1"/>
          <w:sz w:val="24"/>
        </w:rPr>
        <w:t>,</w:t>
      </w:r>
      <w:r w:rsidRPr="0087588A">
        <w:rPr>
          <w:b/>
          <w:sz w:val="24"/>
        </w:rPr>
        <w:t xml:space="preserve"> then</w:t>
      </w:r>
      <w:r w:rsidRPr="0087588A">
        <w:rPr>
          <w:b/>
          <w:spacing w:val="-1"/>
          <w:sz w:val="24"/>
        </w:rPr>
        <w:t xml:space="preserve"> </w:t>
      </w:r>
      <w:r w:rsidRPr="0087588A">
        <w:rPr>
          <w:b/>
          <w:sz w:val="24"/>
        </w:rPr>
        <w:t xml:space="preserve">leave the </w:t>
      </w:r>
      <w:r w:rsidRPr="0087588A">
        <w:rPr>
          <w:b/>
          <w:spacing w:val="-1"/>
          <w:sz w:val="24"/>
        </w:rPr>
        <w:t>End</w:t>
      </w:r>
      <w:r w:rsidRPr="0087588A">
        <w:rPr>
          <w:b/>
          <w:sz w:val="24"/>
        </w:rPr>
        <w:t xml:space="preserve"> </w:t>
      </w:r>
      <w:r w:rsidRPr="0087588A">
        <w:rPr>
          <w:b/>
          <w:spacing w:val="-1"/>
          <w:sz w:val="24"/>
        </w:rPr>
        <w:t>Date</w:t>
      </w:r>
      <w:r w:rsidRPr="0087588A">
        <w:rPr>
          <w:b/>
          <w:sz w:val="24"/>
        </w:rPr>
        <w:t xml:space="preserve"> filter </w:t>
      </w:r>
      <w:r w:rsidRPr="0087588A">
        <w:rPr>
          <w:b/>
          <w:spacing w:val="-1"/>
          <w:sz w:val="24"/>
        </w:rPr>
        <w:t>blank.</w:t>
      </w:r>
    </w:p>
    <w:p w:rsidR="007C7FFD" w:rsidRPr="0087588A" w:rsidRDefault="008F40BE" w:rsidP="007C7FFD">
      <w:pPr>
        <w:pStyle w:val="Heading2"/>
      </w:pPr>
      <w:bookmarkStart w:id="1052" w:name="_Toc479676132"/>
      <w:bookmarkStart w:id="1053" w:name="_Toc479631867"/>
      <w:bookmarkStart w:id="1054" w:name="_Toc499543836"/>
      <w:r w:rsidRPr="0087588A">
        <w:t>Indicating No More Reviews</w:t>
      </w:r>
      <w:r w:rsidR="00064FB6" w:rsidRPr="0087588A">
        <w:fldChar w:fldCharType="begin"/>
      </w:r>
      <w:r w:rsidR="00064FB6" w:rsidRPr="0087588A">
        <w:instrText xml:space="preserve"> XE "</w:instrText>
      </w:r>
      <w:r w:rsidR="00064FB6" w:rsidRPr="0087588A">
        <w:rPr>
          <w:sz w:val="20"/>
        </w:rPr>
        <w:instrText xml:space="preserve">Next </w:instrText>
      </w:r>
      <w:r w:rsidR="00064FB6" w:rsidRPr="0087588A">
        <w:rPr>
          <w:spacing w:val="-1"/>
          <w:sz w:val="20"/>
        </w:rPr>
        <w:instrText>Review</w:instrText>
      </w:r>
      <w:r w:rsidR="00064FB6" w:rsidRPr="0087588A">
        <w:rPr>
          <w:spacing w:val="-2"/>
          <w:sz w:val="20"/>
        </w:rPr>
        <w:instrText xml:space="preserve"> </w:instrText>
      </w:r>
      <w:r w:rsidR="00064FB6" w:rsidRPr="0087588A">
        <w:rPr>
          <w:spacing w:val="-1"/>
          <w:sz w:val="20"/>
        </w:rPr>
        <w:instrText xml:space="preserve">Reminder </w:instrText>
      </w:r>
      <w:r w:rsidR="00064FB6" w:rsidRPr="0087588A">
        <w:rPr>
          <w:sz w:val="20"/>
        </w:rPr>
        <w:instrText>Date</w:instrText>
      </w:r>
      <w:r w:rsidR="00064FB6" w:rsidRPr="0087588A">
        <w:instrText xml:space="preserve">" </w:instrText>
      </w:r>
      <w:r w:rsidR="00064FB6" w:rsidRPr="0087588A">
        <w:fldChar w:fldCharType="end"/>
      </w:r>
      <w:r w:rsidRPr="0087588A">
        <w:t xml:space="preserve"> on a Stay</w:t>
      </w:r>
      <w:bookmarkEnd w:id="1052"/>
      <w:bookmarkEnd w:id="1053"/>
      <w:bookmarkEnd w:id="1054"/>
    </w:p>
    <w:p w:rsidR="007C7FFD" w:rsidRPr="0087588A" w:rsidRDefault="007C7FFD" w:rsidP="002A3C44">
      <w:pPr>
        <w:pStyle w:val="BodyText"/>
        <w:spacing w:before="118"/>
        <w:ind w:right="176"/>
      </w:pPr>
      <w:r w:rsidRPr="0087588A">
        <w:t xml:space="preserve">Use this </w:t>
      </w:r>
      <w:r w:rsidRPr="0087588A">
        <w:rPr>
          <w:spacing w:val="-1"/>
        </w:rPr>
        <w:t>feature</w:t>
      </w:r>
      <w:r w:rsidRPr="0087588A">
        <w:t xml:space="preserve"> to</w:t>
      </w:r>
      <w:r w:rsidRPr="0087588A">
        <w:rPr>
          <w:spacing w:val="-1"/>
        </w:rPr>
        <w:t xml:space="preserve"> </w:t>
      </w:r>
      <w:r w:rsidRPr="0087588A">
        <w:t xml:space="preserve">indicate that no more </w:t>
      </w:r>
      <w:r w:rsidRPr="0087588A">
        <w:rPr>
          <w:spacing w:val="-1"/>
        </w:rPr>
        <w:t>reviews</w:t>
      </w:r>
      <w:r w:rsidRPr="0087588A">
        <w:rPr>
          <w:spacing w:val="-2"/>
        </w:rPr>
        <w:t xml:space="preserve"> </w:t>
      </w:r>
      <w:r w:rsidRPr="0087588A">
        <w:t xml:space="preserve">will be </w:t>
      </w:r>
      <w:r w:rsidRPr="0087588A">
        <w:rPr>
          <w:spacing w:val="-1"/>
        </w:rPr>
        <w:t>performed</w:t>
      </w:r>
      <w:r w:rsidRPr="0087588A">
        <w:t xml:space="preserve"> on a stay. For </w:t>
      </w:r>
      <w:r w:rsidRPr="0087588A">
        <w:rPr>
          <w:spacing w:val="-1"/>
        </w:rPr>
        <w:t>example,</w:t>
      </w:r>
      <w:r w:rsidRPr="0087588A">
        <w:t xml:space="preserve"> you</w:t>
      </w:r>
      <w:r w:rsidRPr="0087588A">
        <w:rPr>
          <w:spacing w:val="47"/>
        </w:rPr>
        <w:t xml:space="preserve"> </w:t>
      </w:r>
      <w:r w:rsidRPr="0087588A">
        <w:rPr>
          <w:spacing w:val="-1"/>
        </w:rPr>
        <w:t>might</w:t>
      </w:r>
      <w:r w:rsidRPr="0087588A">
        <w:t xml:space="preserve"> use this in a </w:t>
      </w:r>
      <w:r w:rsidRPr="0087588A">
        <w:rPr>
          <w:spacing w:val="-1"/>
        </w:rPr>
        <w:t>situation</w:t>
      </w:r>
      <w:r w:rsidRPr="0087588A">
        <w:t xml:space="preserve"> where a</w:t>
      </w:r>
      <w:r w:rsidRPr="0087588A">
        <w:rPr>
          <w:spacing w:val="-1"/>
        </w:rPr>
        <w:t xml:space="preserve"> patient</w:t>
      </w:r>
      <w:r w:rsidRPr="0087588A">
        <w:t xml:space="preserve"> is </w:t>
      </w:r>
      <w:r w:rsidRPr="0087588A">
        <w:rPr>
          <w:spacing w:val="-1"/>
        </w:rPr>
        <w:t>discharged</w:t>
      </w:r>
      <w:r w:rsidRPr="0087588A">
        <w:t xml:space="preserve"> on</w:t>
      </w:r>
      <w:r w:rsidRPr="0087588A">
        <w:rPr>
          <w:spacing w:val="-2"/>
        </w:rPr>
        <w:t xml:space="preserve"> </w:t>
      </w:r>
      <w:r w:rsidRPr="0087588A">
        <w:t>Sunday, and</w:t>
      </w:r>
      <w:r w:rsidRPr="0087588A">
        <w:rPr>
          <w:spacing w:val="3"/>
        </w:rPr>
        <w:t xml:space="preserve"> </w:t>
      </w:r>
      <w:r w:rsidRPr="0087588A">
        <w:t>a Continued</w:t>
      </w:r>
      <w:r w:rsidRPr="0087588A">
        <w:rPr>
          <w:spacing w:val="-1"/>
        </w:rPr>
        <w:t xml:space="preserve"> </w:t>
      </w:r>
      <w:r w:rsidRPr="0087588A">
        <w:t>Stay</w:t>
      </w:r>
      <w:r w:rsidRPr="0087588A">
        <w:rPr>
          <w:spacing w:val="49"/>
        </w:rPr>
        <w:t xml:space="preserve"> </w:t>
      </w:r>
      <w:r w:rsidRPr="0087588A">
        <w:t xml:space="preserve">review </w:t>
      </w:r>
      <w:r w:rsidRPr="0087588A">
        <w:rPr>
          <w:spacing w:val="-1"/>
        </w:rPr>
        <w:t>was</w:t>
      </w:r>
      <w:r w:rsidRPr="0087588A">
        <w:t xml:space="preserve"> </w:t>
      </w:r>
      <w:r w:rsidRPr="0087588A">
        <w:rPr>
          <w:spacing w:val="-1"/>
        </w:rPr>
        <w:t>performed</w:t>
      </w:r>
      <w:r w:rsidRPr="0087588A">
        <w:t xml:space="preserve"> for Saturday.</w:t>
      </w:r>
      <w:r w:rsidRPr="0087588A">
        <w:rPr>
          <w:spacing w:val="-2"/>
        </w:rPr>
        <w:t xml:space="preserve"> </w:t>
      </w:r>
      <w:r w:rsidRPr="0087588A">
        <w:t xml:space="preserve">The </w:t>
      </w:r>
      <w:r w:rsidRPr="0087588A">
        <w:rPr>
          <w:spacing w:val="-1"/>
        </w:rPr>
        <w:t xml:space="preserve">patient </w:t>
      </w:r>
      <w:r w:rsidRPr="0087588A">
        <w:t xml:space="preserve">is now </w:t>
      </w:r>
      <w:r w:rsidRPr="0087588A">
        <w:rPr>
          <w:spacing w:val="-1"/>
        </w:rPr>
        <w:t>discharged</w:t>
      </w:r>
      <w:r w:rsidRPr="0087588A">
        <w:t xml:space="preserve"> and</w:t>
      </w:r>
      <w:r w:rsidRPr="0087588A">
        <w:rPr>
          <w:spacing w:val="-1"/>
        </w:rPr>
        <w:t xml:space="preserve"> the</w:t>
      </w:r>
      <w:r w:rsidRPr="0087588A">
        <w:t xml:space="preserve"> review no longer</w:t>
      </w:r>
      <w:r w:rsidRPr="0087588A">
        <w:rPr>
          <w:spacing w:val="49"/>
        </w:rPr>
        <w:t xml:space="preserve"> </w:t>
      </w:r>
      <w:r w:rsidRPr="0087588A">
        <w:rPr>
          <w:spacing w:val="-1"/>
        </w:rPr>
        <w:t>meets</w:t>
      </w:r>
      <w:r w:rsidRPr="0087588A">
        <w:t xml:space="preserve"> </w:t>
      </w:r>
      <w:r w:rsidRPr="0087588A">
        <w:rPr>
          <w:spacing w:val="-1"/>
        </w:rPr>
        <w:t>criteria.</w:t>
      </w:r>
      <w:r w:rsidRPr="0087588A">
        <w:t xml:space="preserve"> Selecting</w:t>
      </w:r>
      <w:r w:rsidRPr="0087588A">
        <w:rPr>
          <w:spacing w:val="-2"/>
        </w:rPr>
        <w:t xml:space="preserve"> </w:t>
      </w:r>
      <w:r w:rsidRPr="0087588A">
        <w:t>this option</w:t>
      </w:r>
      <w:r w:rsidRPr="0087588A">
        <w:rPr>
          <w:spacing w:val="-2"/>
        </w:rPr>
        <w:t xml:space="preserve"> </w:t>
      </w:r>
      <w:r w:rsidRPr="0087588A">
        <w:t xml:space="preserve">will </w:t>
      </w:r>
      <w:r w:rsidRPr="0087588A">
        <w:rPr>
          <w:spacing w:val="-1"/>
        </w:rPr>
        <w:t>ensure</w:t>
      </w:r>
      <w:r w:rsidRPr="0087588A">
        <w:t xml:space="preserve"> </w:t>
      </w:r>
      <w:r w:rsidRPr="0087588A">
        <w:rPr>
          <w:spacing w:val="-1"/>
        </w:rPr>
        <w:t>that</w:t>
      </w:r>
      <w:r w:rsidRPr="0087588A">
        <w:t xml:space="preserve"> the</w:t>
      </w:r>
      <w:r w:rsidRPr="0087588A">
        <w:rPr>
          <w:spacing w:val="-1"/>
        </w:rPr>
        <w:t xml:space="preserve"> review</w:t>
      </w:r>
      <w:r w:rsidRPr="0087588A">
        <w:t xml:space="preserve"> no longer appears on</w:t>
      </w:r>
      <w:r w:rsidRPr="0087588A">
        <w:rPr>
          <w:spacing w:val="-2"/>
        </w:rPr>
        <w:t xml:space="preserve"> </w:t>
      </w:r>
      <w:r w:rsidRPr="0087588A">
        <w:rPr>
          <w:spacing w:val="-1"/>
        </w:rPr>
        <w:t>the</w:t>
      </w:r>
      <w:r w:rsidRPr="0087588A">
        <w:t xml:space="preserve"> </w:t>
      </w:r>
      <w:r w:rsidRPr="0087588A">
        <w:rPr>
          <w:spacing w:val="-1"/>
        </w:rPr>
        <w:t>Patient</w:t>
      </w:r>
      <w:r w:rsidRPr="0087588A">
        <w:rPr>
          <w:spacing w:val="61"/>
        </w:rPr>
        <w:t xml:space="preserve"> </w:t>
      </w:r>
      <w:r w:rsidRPr="0087588A">
        <w:rPr>
          <w:spacing w:val="-1"/>
        </w:rPr>
        <w:t>Selection/Worklist</w:t>
      </w:r>
      <w:r w:rsidR="00C10F96" w:rsidRPr="0087588A">
        <w:rPr>
          <w:spacing w:val="-1"/>
        </w:rPr>
        <w:fldChar w:fldCharType="begin"/>
      </w:r>
      <w:r w:rsidR="00C10F96" w:rsidRPr="0087588A">
        <w:instrText xml:space="preserve"> XE "</w:instrText>
      </w:r>
      <w:r w:rsidR="00C10F96" w:rsidRPr="0087588A">
        <w:rPr>
          <w:spacing w:val="-1"/>
          <w:sz w:val="20"/>
        </w:rPr>
        <w:instrText>Patient</w:instrText>
      </w:r>
      <w:r w:rsidR="00C10F96" w:rsidRPr="0087588A">
        <w:rPr>
          <w:sz w:val="20"/>
        </w:rPr>
        <w:instrText xml:space="preserve"> </w:instrText>
      </w:r>
      <w:r w:rsidR="00C10F96" w:rsidRPr="0087588A">
        <w:rPr>
          <w:spacing w:val="-1"/>
          <w:sz w:val="20"/>
        </w:rPr>
        <w:instrText>Selection/Worklist</w:instrText>
      </w:r>
      <w:r w:rsidR="00C10F96" w:rsidRPr="0087588A">
        <w:instrText xml:space="preserve">" </w:instrText>
      </w:r>
      <w:r w:rsidR="00C10F96" w:rsidRPr="0087588A">
        <w:rPr>
          <w:spacing w:val="-1"/>
        </w:rPr>
        <w:fldChar w:fldCharType="end"/>
      </w:r>
      <w:r w:rsidR="00DF273B" w:rsidRPr="0087588A">
        <w:t xml:space="preserve"> </w:t>
      </w:r>
      <w:r w:rsidRPr="0087588A">
        <w:rPr>
          <w:spacing w:val="-1"/>
        </w:rPr>
        <w:t>unless</w:t>
      </w:r>
      <w:r w:rsidRPr="0087588A">
        <w:t xml:space="preserve"> a subsequent VistA </w:t>
      </w:r>
      <w:r w:rsidRPr="0087588A">
        <w:rPr>
          <w:spacing w:val="-1"/>
        </w:rPr>
        <w:t>movement</w:t>
      </w:r>
      <w:r w:rsidRPr="0087588A">
        <w:t xml:space="preserve"> brings the </w:t>
      </w:r>
      <w:r w:rsidRPr="0087588A">
        <w:rPr>
          <w:spacing w:val="-1"/>
        </w:rPr>
        <w:t>patient</w:t>
      </w:r>
      <w:r w:rsidRPr="0087588A">
        <w:t xml:space="preserve"> back to</w:t>
      </w:r>
      <w:r w:rsidRPr="0087588A">
        <w:rPr>
          <w:spacing w:val="-2"/>
        </w:rPr>
        <w:t xml:space="preserve"> </w:t>
      </w:r>
      <w:r w:rsidRPr="0087588A">
        <w:t>the list.</w:t>
      </w:r>
    </w:p>
    <w:p w:rsidR="007C7FFD" w:rsidRPr="0087588A" w:rsidRDefault="007C7FFD" w:rsidP="000443F5">
      <w:pPr>
        <w:pStyle w:val="Heading4"/>
        <w:widowControl w:val="0"/>
        <w:tabs>
          <w:tab w:val="clear" w:pos="2394"/>
        </w:tabs>
        <w:spacing w:before="120" w:after="0"/>
        <w:ind w:left="864"/>
      </w:pPr>
      <w:bookmarkStart w:id="1055" w:name="_Toc479676133"/>
      <w:bookmarkStart w:id="1056" w:name="_Toc479631868"/>
      <w:bookmarkStart w:id="1057" w:name="_Toc499543837"/>
      <w:r w:rsidRPr="0087588A">
        <w:t>To indicate that you will not be doing further reviews on a stay</w:t>
      </w:r>
      <w:bookmarkEnd w:id="1055"/>
      <w:bookmarkEnd w:id="1056"/>
      <w:bookmarkEnd w:id="1057"/>
    </w:p>
    <w:p w:rsidR="007C7FFD" w:rsidRPr="0087588A" w:rsidRDefault="007C7FFD" w:rsidP="008E5E4B">
      <w:pPr>
        <w:widowControl w:val="0"/>
        <w:numPr>
          <w:ilvl w:val="2"/>
          <w:numId w:val="74"/>
        </w:numPr>
        <w:tabs>
          <w:tab w:val="left" w:pos="2031"/>
        </w:tabs>
        <w:spacing w:before="5"/>
        <w:ind w:right="929"/>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Check</w:t>
      </w:r>
      <w:r w:rsidRPr="0087588A">
        <w:rPr>
          <w:rFonts w:ascii="Courier New"/>
          <w:sz w:val="20"/>
        </w:rPr>
        <w:t xml:space="preserve"> </w:t>
      </w:r>
      <w:r w:rsidRPr="0087588A">
        <w:rPr>
          <w:rFonts w:ascii="Courier New"/>
          <w:spacing w:val="-1"/>
          <w:sz w:val="20"/>
        </w:rPr>
        <w:t>this box</w:t>
      </w:r>
      <w:r w:rsidRPr="0087588A">
        <w:rPr>
          <w:rFonts w:ascii="Courier New"/>
          <w:sz w:val="20"/>
        </w:rPr>
        <w:t xml:space="preserve"> </w:t>
      </w:r>
      <w:r w:rsidRPr="0087588A">
        <w:rPr>
          <w:rFonts w:ascii="Courier New"/>
          <w:spacing w:val="-1"/>
          <w:sz w:val="20"/>
        </w:rPr>
        <w:t>if</w:t>
      </w:r>
      <w:r w:rsidRPr="0087588A">
        <w:rPr>
          <w:rFonts w:ascii="Courier New"/>
          <w:sz w:val="20"/>
        </w:rPr>
        <w:t xml:space="preserve"> </w:t>
      </w:r>
      <w:r w:rsidRPr="0087588A">
        <w:rPr>
          <w:rFonts w:ascii="Courier New"/>
          <w:spacing w:val="-1"/>
          <w:sz w:val="20"/>
        </w:rPr>
        <w:t>you will</w:t>
      </w:r>
      <w:r w:rsidRPr="0087588A">
        <w:rPr>
          <w:rFonts w:ascii="Courier New"/>
          <w:sz w:val="20"/>
        </w:rPr>
        <w:t xml:space="preserve"> </w:t>
      </w:r>
      <w:r w:rsidRPr="0087588A">
        <w:rPr>
          <w:rFonts w:ascii="Courier New"/>
          <w:spacing w:val="-1"/>
          <w:sz w:val="20"/>
        </w:rPr>
        <w:t>not be doing further</w:t>
      </w:r>
      <w:r w:rsidRPr="0087588A">
        <w:rPr>
          <w:rFonts w:ascii="Courier New"/>
          <w:spacing w:val="51"/>
          <w:sz w:val="20"/>
        </w:rPr>
        <w:t xml:space="preserve"> </w:t>
      </w:r>
      <w:r w:rsidRPr="0087588A">
        <w:rPr>
          <w:rFonts w:ascii="Courier New"/>
          <w:spacing w:val="-1"/>
          <w:sz w:val="20"/>
        </w:rPr>
        <w:t>reviews on this stay</w:t>
      </w:r>
      <w:r w:rsidRPr="0087588A">
        <w:rPr>
          <w:spacing w:val="-1"/>
          <w:sz w:val="24"/>
        </w:rPr>
        <w:t>&gt;</w:t>
      </w:r>
      <w:r w:rsidR="00E34603" w:rsidRPr="0087588A">
        <w:rPr>
          <w:sz w:val="24"/>
        </w:rPr>
        <w:t xml:space="preserve"> checkbox </w:t>
      </w:r>
      <w:r w:rsidRPr="0087588A">
        <w:rPr>
          <w:sz w:val="24"/>
        </w:rPr>
        <w:t>(</w:t>
      </w:r>
      <w:r w:rsidR="0056663F" w:rsidRPr="0087588A">
        <w:rPr>
          <w:sz w:val="24"/>
        </w:rPr>
        <w:t xml:space="preserve">Figure </w:t>
      </w:r>
      <w:r w:rsidR="00B51FD5" w:rsidRPr="0087588A">
        <w:rPr>
          <w:sz w:val="24"/>
        </w:rPr>
        <w:t>121</w:t>
      </w:r>
      <w:r w:rsidRPr="0087588A">
        <w:rPr>
          <w:spacing w:val="-1"/>
          <w:sz w:val="24"/>
        </w:rPr>
        <w:t>).</w:t>
      </w:r>
    </w:p>
    <w:p w:rsidR="007C7FFD" w:rsidRPr="0087588A" w:rsidRDefault="007C7FFD" w:rsidP="008E5E4B">
      <w:pPr>
        <w:widowControl w:val="0"/>
        <w:numPr>
          <w:ilvl w:val="2"/>
          <w:numId w:val="74"/>
        </w:numPr>
        <w:tabs>
          <w:tab w:val="left" w:pos="2031"/>
        </w:tabs>
        <w:spacing w:before="2" w:line="278" w:lineRule="exact"/>
        <w:ind w:left="2030" w:right="1029"/>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buttons to </w:t>
      </w:r>
      <w:r w:rsidRPr="0087588A">
        <w:rPr>
          <w:spacing w:val="-1"/>
          <w:sz w:val="24"/>
        </w:rPr>
        <w:t>dismiss</w:t>
      </w:r>
      <w:r w:rsidRPr="0087588A">
        <w:rPr>
          <w:sz w:val="24"/>
        </w:rPr>
        <w:t xml:space="preserve"> the</w:t>
      </w:r>
      <w:r w:rsidRPr="0087588A">
        <w:rPr>
          <w:spacing w:val="49"/>
          <w:sz w:val="24"/>
        </w:rPr>
        <w:t xml:space="preserve"> </w:t>
      </w:r>
      <w:r w:rsidRPr="0087588A">
        <w:rPr>
          <w:spacing w:val="-1"/>
          <w:sz w:val="24"/>
        </w:rPr>
        <w:t>reminder.</w:t>
      </w:r>
    </w:p>
    <w:p w:rsidR="007C7FFD" w:rsidRPr="0087588A" w:rsidRDefault="007C7FFD" w:rsidP="002A3C44">
      <w:pPr>
        <w:pStyle w:val="BodyText"/>
        <w:spacing w:before="118"/>
        <w:ind w:right="176"/>
        <w:jc w:val="center"/>
      </w:pPr>
      <w:r w:rsidRPr="0087588A">
        <w:rPr>
          <w:noProof/>
          <w:sz w:val="20"/>
        </w:rPr>
        <mc:AlternateContent>
          <mc:Choice Requires="wpg">
            <w:drawing>
              <wp:inline distT="0" distB="0" distL="0" distR="0" wp14:anchorId="592B6644" wp14:editId="70FF188A">
                <wp:extent cx="2289175" cy="403225"/>
                <wp:effectExtent l="9525" t="9525" r="6350" b="6350"/>
                <wp:docPr id="12" name="Group 477" descr="Further Review on Stay checkbox" title="Further Review on Stay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9175" cy="403225"/>
                          <a:chOff x="0" y="0"/>
                          <a:chExt cx="3605" cy="635"/>
                        </a:xfrm>
                      </wpg:grpSpPr>
                      <pic:pic xmlns:pic="http://schemas.openxmlformats.org/drawingml/2006/picture">
                        <pic:nvPicPr>
                          <pic:cNvPr id="14" name="Picture 480" descr="Further Review on Stay checkbox" title="Further Review on Stay checkbox"/>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10" y="10"/>
                            <a:ext cx="357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 name="Group 478"/>
                        <wpg:cNvGrpSpPr>
                          <a:grpSpLocks/>
                        </wpg:cNvGrpSpPr>
                        <wpg:grpSpPr bwMode="auto">
                          <a:xfrm>
                            <a:off x="5" y="5"/>
                            <a:ext cx="3595" cy="625"/>
                            <a:chOff x="5" y="5"/>
                            <a:chExt cx="3595" cy="625"/>
                          </a:xfrm>
                        </wpg:grpSpPr>
                        <wps:wsp>
                          <wps:cNvPr id="18" name="Freeform 479"/>
                          <wps:cNvSpPr>
                            <a:spLocks/>
                          </wps:cNvSpPr>
                          <wps:spPr bwMode="auto">
                            <a:xfrm>
                              <a:off x="5" y="5"/>
                              <a:ext cx="3595" cy="625"/>
                            </a:xfrm>
                            <a:custGeom>
                              <a:avLst/>
                              <a:gdLst>
                                <a:gd name="T0" fmla="+- 0 5 5"/>
                                <a:gd name="T1" fmla="*/ T0 w 3595"/>
                                <a:gd name="T2" fmla="+- 0 630 5"/>
                                <a:gd name="T3" fmla="*/ 630 h 625"/>
                                <a:gd name="T4" fmla="+- 0 3600 5"/>
                                <a:gd name="T5" fmla="*/ T4 w 3595"/>
                                <a:gd name="T6" fmla="+- 0 630 5"/>
                                <a:gd name="T7" fmla="*/ 630 h 625"/>
                                <a:gd name="T8" fmla="+- 0 3600 5"/>
                                <a:gd name="T9" fmla="*/ T8 w 3595"/>
                                <a:gd name="T10" fmla="+- 0 5 5"/>
                                <a:gd name="T11" fmla="*/ 5 h 625"/>
                                <a:gd name="T12" fmla="+- 0 5 5"/>
                                <a:gd name="T13" fmla="*/ T12 w 3595"/>
                                <a:gd name="T14" fmla="+- 0 5 5"/>
                                <a:gd name="T15" fmla="*/ 5 h 625"/>
                                <a:gd name="T16" fmla="+- 0 5 5"/>
                                <a:gd name="T17" fmla="*/ T16 w 3595"/>
                                <a:gd name="T18" fmla="+- 0 630 5"/>
                                <a:gd name="T19" fmla="*/ 630 h 625"/>
                              </a:gdLst>
                              <a:ahLst/>
                              <a:cxnLst>
                                <a:cxn ang="0">
                                  <a:pos x="T1" y="T3"/>
                                </a:cxn>
                                <a:cxn ang="0">
                                  <a:pos x="T5" y="T7"/>
                                </a:cxn>
                                <a:cxn ang="0">
                                  <a:pos x="T9" y="T11"/>
                                </a:cxn>
                                <a:cxn ang="0">
                                  <a:pos x="T13" y="T15"/>
                                </a:cxn>
                                <a:cxn ang="0">
                                  <a:pos x="T17" y="T19"/>
                                </a:cxn>
                              </a:cxnLst>
                              <a:rect l="0" t="0" r="r" b="b"/>
                              <a:pathLst>
                                <a:path w="3595" h="625">
                                  <a:moveTo>
                                    <a:pt x="0" y="625"/>
                                  </a:moveTo>
                                  <a:lnTo>
                                    <a:pt x="3595" y="625"/>
                                  </a:lnTo>
                                  <a:lnTo>
                                    <a:pt x="3595" y="0"/>
                                  </a:lnTo>
                                  <a:lnTo>
                                    <a:pt x="0" y="0"/>
                                  </a:lnTo>
                                  <a:lnTo>
                                    <a:pt x="0" y="6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77" o:spid="_x0000_s1026" alt="Title: Further Review on Stay checkbox - Description: Further Review on Stay checkbox" style="width:180.25pt;height:31.75pt;mso-position-horizontal-relative:char;mso-position-vertical-relative:line" coordsize="3605,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">
                <v:shape id="Picture 480" o:spid="_x0000_s1027" type="#_x0000_t75" alt="Further Review on Stay checkbox" style="position:absolute;left:10;top:10;width:3570;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orj3CAAAA2wAAAA8AAABkcnMvZG93bnJldi54bWxET9tqAjEQfRf8hzBC3zRrKVZXo7SFFqkg&#10;1Au+Dptxs7iZLEl0t/36piD0bQ7nOotVZ2txIx8qxwrGowwEceF0xaWCw/59OAURIrLG2jEp+KYA&#10;q2W/t8Bcu5a/6LaLpUghHHJUYGJscilDYchiGLmGOHFn5y3GBH0ptcc2hdtaPmbZRFqsODUYbOjN&#10;UHHZXa2C2fa1fTabw/Xj6Plz2m5P8WfDSj0Mupc5iEhd/Bff3Wud5j/B3y/p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qK49wgAAANsAAAAPAAAAAAAAAAAAAAAAAJ8C&#10;AABkcnMvZG93bnJldi54bWxQSwUGAAAAAAQABAD3AAAAjgMAAAAA&#10;">
                  <v:imagedata r:id="rId200" o:title="Further Review on Stay checkbox"/>
                </v:shape>
                <v:group id="Group 478" o:spid="_x0000_s1028" style="position:absolute;left:5;top:5;width:3595;height:625" coordorigin="5,5" coordsize="3595,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479" o:spid="_x0000_s1029" style="position:absolute;left:5;top:5;width:3595;height:625;visibility:visible;mso-wrap-style:square;v-text-anchor:top" coordsize="359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jTMMA&#10;AADbAAAADwAAAGRycy9kb3ducmV2LnhtbESPQW/CMAyF70j7D5En7QYpHCboCAgmkCbBpS0/wGpM&#10;Wy1xqiYr5d/Ph0m7PcvPn9/b7ifv1EhD7AIbWC4yUMR1sB03Bm7Veb4GFROyRReYDDwpwn73Mtti&#10;bsODCxrL1CiBcMzRQJtSn2sd65Y8xkXoiWV3D4PHJOPQaDvgQ+De6VWWvWuPHcuHFnv6bKn+Ln+8&#10;UFb362U9VcXRbcaiPJ2Wl9I7Y95ep8MHqERT+jf/XX9ZiS9hpYsI0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AjTMMAAADbAAAADwAAAAAAAAAAAAAAAACYAgAAZHJzL2Rv&#10;d25yZXYueG1sUEsFBgAAAAAEAAQA9QAAAIgDAAAAAA==&#10;" path="m,625r3595,l3595,,,,,625xe" filled="f" strokeweight=".5pt">
                    <v:path arrowok="t" o:connecttype="custom" o:connectlocs="0,630;3595,630;3595,5;0,5;0,630" o:connectangles="0,0,0,0,0"/>
                  </v:shape>
                </v:group>
                <w10:anchorlock/>
              </v:group>
            </w:pict>
          </mc:Fallback>
        </mc:AlternateContent>
      </w:r>
    </w:p>
    <w:p w:rsidR="007C7FFD" w:rsidRPr="0087588A" w:rsidRDefault="007C7FFD" w:rsidP="002A3C44">
      <w:pPr>
        <w:pStyle w:val="Caption"/>
        <w:jc w:val="center"/>
      </w:pPr>
      <w:bookmarkStart w:id="1058" w:name="_Toc479683375"/>
      <w:bookmarkStart w:id="1059" w:name="_Toc479632158"/>
      <w:bookmarkStart w:id="1060" w:name="_Toc499543602"/>
      <w:r w:rsidRPr="0087588A">
        <w:t xml:space="preserve">Figure </w:t>
      </w:r>
      <w:fldSimple w:instr=" SEQ Figure \* ARABIC ">
        <w:r w:rsidR="00E65A84">
          <w:rPr>
            <w:noProof/>
          </w:rPr>
          <w:t>121</w:t>
        </w:r>
      </w:fldSimple>
      <w:r w:rsidRPr="0087588A">
        <w:t>:</w:t>
      </w:r>
      <w:r w:rsidRPr="0087588A">
        <w:rPr>
          <w:rFonts w:ascii="Arial"/>
          <w:b w:val="0"/>
          <w:sz w:val="18"/>
        </w:rPr>
        <w:t xml:space="preserve"> </w:t>
      </w:r>
      <w:r w:rsidRPr="0087588A">
        <w:t>Further Review on Stay checkbox</w:t>
      </w:r>
      <w:bookmarkEnd w:id="1058"/>
      <w:bookmarkEnd w:id="1059"/>
      <w:bookmarkEnd w:id="1060"/>
    </w:p>
    <w:p w:rsidR="00F81A56" w:rsidRPr="0087588A" w:rsidRDefault="00F81A56" w:rsidP="00F81A56">
      <w:pPr>
        <w:spacing w:before="123"/>
        <w:ind w:left="100" w:right="222"/>
        <w:rPr>
          <w:sz w:val="24"/>
        </w:rPr>
      </w:pPr>
      <w:r w:rsidRPr="0087588A">
        <w:rPr>
          <w:noProof/>
        </w:rPr>
        <w:drawing>
          <wp:inline distT="0" distB="0" distL="0" distR="0" wp14:anchorId="055D5E2C" wp14:editId="69F27128">
            <wp:extent cx="247650" cy="247650"/>
            <wp:effectExtent l="0" t="0" r="0" b="0"/>
            <wp:docPr id="2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rPr>
        <w:t xml:space="preserve"> </w:t>
      </w:r>
      <w:r w:rsidRPr="0087588A">
        <w:rPr>
          <w:b/>
          <w:sz w:val="24"/>
        </w:rPr>
        <w:t xml:space="preserve">Once you indicate that you </w:t>
      </w:r>
      <w:r w:rsidRPr="0087588A">
        <w:rPr>
          <w:b/>
          <w:spacing w:val="-1"/>
          <w:sz w:val="24"/>
        </w:rPr>
        <w:t>will</w:t>
      </w:r>
      <w:r w:rsidRPr="0087588A">
        <w:rPr>
          <w:b/>
          <w:sz w:val="24"/>
        </w:rPr>
        <w:t xml:space="preserve"> not be doing any further </w:t>
      </w:r>
      <w:r w:rsidRPr="0087588A">
        <w:rPr>
          <w:b/>
          <w:spacing w:val="-1"/>
          <w:sz w:val="24"/>
        </w:rPr>
        <w:t>reviews</w:t>
      </w:r>
      <w:r w:rsidRPr="0087588A">
        <w:rPr>
          <w:b/>
          <w:sz w:val="24"/>
        </w:rPr>
        <w:t xml:space="preserve"> on a stay, it </w:t>
      </w:r>
      <w:r w:rsidRPr="0087588A">
        <w:rPr>
          <w:b/>
          <w:spacing w:val="-1"/>
          <w:sz w:val="24"/>
        </w:rPr>
        <w:t xml:space="preserve">will </w:t>
      </w:r>
      <w:r w:rsidRPr="0087588A">
        <w:rPr>
          <w:b/>
          <w:sz w:val="24"/>
        </w:rPr>
        <w:t>be</w:t>
      </w:r>
      <w:r w:rsidRPr="0087588A">
        <w:rPr>
          <w:b/>
          <w:spacing w:val="29"/>
          <w:sz w:val="24"/>
        </w:rPr>
        <w:t xml:space="preserve"> </w:t>
      </w:r>
      <w:r w:rsidRPr="0087588A">
        <w:rPr>
          <w:b/>
          <w:sz w:val="24"/>
        </w:rPr>
        <w:t xml:space="preserve">removed </w:t>
      </w:r>
      <w:r w:rsidRPr="0087588A">
        <w:rPr>
          <w:b/>
          <w:spacing w:val="-1"/>
          <w:sz w:val="24"/>
        </w:rPr>
        <w:t>from</w:t>
      </w:r>
      <w:r w:rsidRPr="0087588A">
        <w:rPr>
          <w:b/>
          <w:sz w:val="24"/>
        </w:rPr>
        <w:t xml:space="preserve"> the table on the </w:t>
      </w:r>
      <w:r w:rsidRPr="0087588A">
        <w:rPr>
          <w:b/>
          <w:i/>
          <w:spacing w:val="-1"/>
          <w:sz w:val="24"/>
        </w:rPr>
        <w:t>Patient</w:t>
      </w:r>
      <w:r w:rsidRPr="0087588A">
        <w:rPr>
          <w:b/>
          <w:i/>
          <w:sz w:val="24"/>
        </w:rPr>
        <w:t xml:space="preserve"> </w:t>
      </w:r>
      <w:r w:rsidRPr="0087588A">
        <w:rPr>
          <w:b/>
          <w:i/>
          <w:spacing w:val="-1"/>
          <w:sz w:val="24"/>
        </w:rPr>
        <w:t>Selection/Worklist</w:t>
      </w:r>
      <w:r w:rsidR="00064FB6" w:rsidRPr="0087588A">
        <w:rPr>
          <w:spacing w:val="-1"/>
        </w:rPr>
        <w:fldChar w:fldCharType="begin"/>
      </w:r>
      <w:r w:rsidR="00064FB6" w:rsidRPr="0087588A">
        <w:instrText xml:space="preserve"> XE "</w:instrText>
      </w:r>
      <w:r w:rsidR="00064FB6" w:rsidRPr="0087588A">
        <w:rPr>
          <w:spacing w:val="-1"/>
          <w:sz w:val="20"/>
        </w:rPr>
        <w:instrText>Patient</w:instrText>
      </w:r>
      <w:r w:rsidR="00064FB6" w:rsidRPr="0087588A">
        <w:rPr>
          <w:sz w:val="20"/>
        </w:rPr>
        <w:instrText xml:space="preserve"> </w:instrText>
      </w:r>
      <w:r w:rsidR="00064FB6" w:rsidRPr="0087588A">
        <w:rPr>
          <w:spacing w:val="-1"/>
          <w:sz w:val="20"/>
        </w:rPr>
        <w:instrText>Selection/Worklist</w:instrText>
      </w:r>
      <w:r w:rsidR="00064FB6" w:rsidRPr="0087588A">
        <w:instrText xml:space="preserve">" </w:instrText>
      </w:r>
      <w:r w:rsidR="00064FB6" w:rsidRPr="0087588A">
        <w:rPr>
          <w:spacing w:val="-1"/>
        </w:rPr>
        <w:fldChar w:fldCharType="end"/>
      </w:r>
      <w:r w:rsidRPr="0087588A">
        <w:rPr>
          <w:b/>
          <w:spacing w:val="-1"/>
          <w:sz w:val="24"/>
        </w:rPr>
        <w:t>.</w:t>
      </w:r>
      <w:r w:rsidRPr="0087588A">
        <w:rPr>
          <w:b/>
          <w:spacing w:val="-2"/>
          <w:sz w:val="24"/>
        </w:rPr>
        <w:t xml:space="preserve"> </w:t>
      </w:r>
      <w:r w:rsidRPr="0087588A">
        <w:rPr>
          <w:b/>
          <w:sz w:val="24"/>
        </w:rPr>
        <w:t xml:space="preserve">It </w:t>
      </w:r>
      <w:r w:rsidRPr="0087588A">
        <w:rPr>
          <w:b/>
          <w:spacing w:val="-1"/>
          <w:sz w:val="24"/>
        </w:rPr>
        <w:t>will</w:t>
      </w:r>
      <w:r w:rsidRPr="0087588A">
        <w:rPr>
          <w:b/>
          <w:sz w:val="24"/>
        </w:rPr>
        <w:t xml:space="preserve"> </w:t>
      </w:r>
      <w:r w:rsidRPr="0087588A">
        <w:rPr>
          <w:b/>
          <w:spacing w:val="-1"/>
          <w:sz w:val="24"/>
        </w:rPr>
        <w:t>display</w:t>
      </w:r>
      <w:r w:rsidRPr="0087588A">
        <w:rPr>
          <w:b/>
          <w:sz w:val="24"/>
        </w:rPr>
        <w:t xml:space="preserve"> on the screen again</w:t>
      </w:r>
      <w:r w:rsidRPr="0087588A">
        <w:rPr>
          <w:b/>
          <w:spacing w:val="69"/>
          <w:sz w:val="24"/>
        </w:rPr>
        <w:t xml:space="preserve"> </w:t>
      </w:r>
      <w:r w:rsidRPr="0087588A">
        <w:rPr>
          <w:b/>
          <w:i/>
          <w:sz w:val="24"/>
        </w:rPr>
        <w:t xml:space="preserve">only </w:t>
      </w:r>
      <w:r w:rsidRPr="0087588A">
        <w:rPr>
          <w:b/>
          <w:spacing w:val="-1"/>
          <w:sz w:val="24"/>
        </w:rPr>
        <w:t>after</w:t>
      </w:r>
      <w:r w:rsidRPr="0087588A">
        <w:rPr>
          <w:b/>
          <w:sz w:val="24"/>
        </w:rPr>
        <w:t xml:space="preserve"> someone </w:t>
      </w:r>
      <w:r w:rsidRPr="0087588A">
        <w:rPr>
          <w:b/>
          <w:spacing w:val="-1"/>
          <w:sz w:val="24"/>
        </w:rPr>
        <w:t>goes</w:t>
      </w:r>
      <w:r w:rsidRPr="0087588A">
        <w:rPr>
          <w:b/>
          <w:sz w:val="24"/>
        </w:rPr>
        <w:t xml:space="preserve"> to the </w:t>
      </w:r>
      <w:r w:rsidRPr="0087588A">
        <w:rPr>
          <w:b/>
          <w:i/>
          <w:spacing w:val="-1"/>
          <w:sz w:val="24"/>
        </w:rPr>
        <w:t>Dismissed</w:t>
      </w:r>
      <w:r w:rsidRPr="0087588A">
        <w:rPr>
          <w:b/>
          <w:i/>
          <w:sz w:val="24"/>
        </w:rPr>
        <w:t xml:space="preserve"> </w:t>
      </w:r>
      <w:r w:rsidRPr="0087588A">
        <w:rPr>
          <w:b/>
          <w:i/>
          <w:spacing w:val="-1"/>
          <w:sz w:val="24"/>
        </w:rPr>
        <w:t>Patient</w:t>
      </w:r>
      <w:r w:rsidRPr="0087588A">
        <w:rPr>
          <w:b/>
          <w:i/>
          <w:sz w:val="24"/>
        </w:rPr>
        <w:t xml:space="preserve"> Stays</w:t>
      </w:r>
      <w:r w:rsidRPr="0087588A">
        <w:rPr>
          <w:b/>
          <w:i/>
          <w:spacing w:val="1"/>
          <w:sz w:val="24"/>
        </w:rPr>
        <w:t xml:space="preserve"> </w:t>
      </w:r>
      <w:r w:rsidRPr="0087588A">
        <w:rPr>
          <w:b/>
          <w:spacing w:val="-1"/>
          <w:sz w:val="24"/>
        </w:rPr>
        <w:t>and</w:t>
      </w:r>
      <w:r w:rsidRPr="0087588A">
        <w:rPr>
          <w:b/>
          <w:sz w:val="24"/>
        </w:rPr>
        <w:t xml:space="preserve"> performs</w:t>
      </w:r>
      <w:r w:rsidRPr="0087588A">
        <w:rPr>
          <w:b/>
          <w:spacing w:val="-1"/>
          <w:sz w:val="24"/>
        </w:rPr>
        <w:t xml:space="preserve"> </w:t>
      </w:r>
      <w:r w:rsidRPr="0087588A">
        <w:rPr>
          <w:b/>
          <w:sz w:val="24"/>
        </w:rPr>
        <w:t xml:space="preserve">another </w:t>
      </w:r>
      <w:r w:rsidRPr="0087588A">
        <w:rPr>
          <w:b/>
          <w:spacing w:val="-1"/>
          <w:sz w:val="24"/>
        </w:rPr>
        <w:t>review</w:t>
      </w:r>
      <w:r w:rsidRPr="0087588A">
        <w:rPr>
          <w:b/>
          <w:spacing w:val="-2"/>
          <w:sz w:val="24"/>
        </w:rPr>
        <w:t xml:space="preserve"> </w:t>
      </w:r>
      <w:r w:rsidR="00A722E2" w:rsidRPr="0087588A">
        <w:rPr>
          <w:b/>
          <w:sz w:val="24"/>
        </w:rPr>
        <w:t xml:space="preserve">on it </w:t>
      </w:r>
      <w:r w:rsidRPr="0087588A">
        <w:rPr>
          <w:b/>
          <w:sz w:val="24"/>
        </w:rPr>
        <w:t xml:space="preserve">(See </w:t>
      </w:r>
      <w:r w:rsidRPr="0087588A">
        <w:rPr>
          <w:b/>
          <w:spacing w:val="-1"/>
          <w:sz w:val="24"/>
        </w:rPr>
        <w:t>Section</w:t>
      </w:r>
      <w:r w:rsidRPr="0087588A">
        <w:rPr>
          <w:b/>
          <w:sz w:val="24"/>
        </w:rPr>
        <w:t xml:space="preserve"> 1</w:t>
      </w:r>
      <w:r w:rsidR="00CC0897" w:rsidRPr="0087588A">
        <w:rPr>
          <w:b/>
          <w:sz w:val="24"/>
        </w:rPr>
        <w:t>0</w:t>
      </w:r>
      <w:r w:rsidRPr="0087588A">
        <w:rPr>
          <w:b/>
          <w:sz w:val="24"/>
        </w:rPr>
        <w:t xml:space="preserve">.3 for more </w:t>
      </w:r>
      <w:r w:rsidRPr="0087588A">
        <w:rPr>
          <w:b/>
          <w:spacing w:val="-1"/>
          <w:sz w:val="24"/>
        </w:rPr>
        <w:t>information</w:t>
      </w:r>
      <w:r w:rsidRPr="0087588A">
        <w:rPr>
          <w:b/>
          <w:sz w:val="24"/>
        </w:rPr>
        <w:t xml:space="preserve"> </w:t>
      </w:r>
      <w:r w:rsidRPr="0087588A">
        <w:rPr>
          <w:b/>
          <w:spacing w:val="-1"/>
          <w:sz w:val="24"/>
        </w:rPr>
        <w:t>about</w:t>
      </w:r>
      <w:r w:rsidRPr="0087588A">
        <w:rPr>
          <w:b/>
          <w:sz w:val="24"/>
        </w:rPr>
        <w:t xml:space="preserve"> the</w:t>
      </w:r>
      <w:r w:rsidRPr="0087588A">
        <w:rPr>
          <w:b/>
          <w:spacing w:val="1"/>
          <w:sz w:val="24"/>
        </w:rPr>
        <w:t xml:space="preserve"> </w:t>
      </w:r>
      <w:r w:rsidRPr="0087588A">
        <w:rPr>
          <w:b/>
          <w:i/>
          <w:sz w:val="24"/>
        </w:rPr>
        <w:t xml:space="preserve">Dismissed </w:t>
      </w:r>
      <w:r w:rsidRPr="0087588A">
        <w:rPr>
          <w:b/>
          <w:i/>
          <w:spacing w:val="-1"/>
          <w:sz w:val="24"/>
        </w:rPr>
        <w:t>Patient</w:t>
      </w:r>
      <w:r w:rsidRPr="0087588A">
        <w:rPr>
          <w:b/>
          <w:i/>
          <w:sz w:val="24"/>
        </w:rPr>
        <w:t xml:space="preserve"> Select </w:t>
      </w:r>
      <w:r w:rsidR="00A722E2" w:rsidRPr="0087588A">
        <w:rPr>
          <w:b/>
          <w:spacing w:val="-1"/>
          <w:sz w:val="24"/>
        </w:rPr>
        <w:t>screen</w:t>
      </w:r>
      <w:r w:rsidRPr="0087588A">
        <w:rPr>
          <w:b/>
          <w:spacing w:val="-1"/>
          <w:sz w:val="24"/>
        </w:rPr>
        <w:t>)</w:t>
      </w:r>
      <w:r w:rsidR="00A722E2" w:rsidRPr="0087588A">
        <w:rPr>
          <w:b/>
          <w:spacing w:val="-1"/>
          <w:sz w:val="24"/>
        </w:rPr>
        <w:t>.</w:t>
      </w:r>
    </w:p>
    <w:p w:rsidR="00F81A56" w:rsidRPr="0087588A" w:rsidRDefault="0077420D" w:rsidP="00F81A56">
      <w:pPr>
        <w:ind w:left="100"/>
        <w:rPr>
          <w:sz w:val="24"/>
        </w:rPr>
      </w:pPr>
      <w:r w:rsidRPr="0087588A">
        <w:rPr>
          <w:b/>
          <w:sz w:val="24"/>
        </w:rPr>
        <w:t>NOTE</w:t>
      </w:r>
      <w:r w:rsidR="00F81A56" w:rsidRPr="0087588A">
        <w:rPr>
          <w:b/>
          <w:sz w:val="24"/>
        </w:rPr>
        <w:t>: A</w:t>
      </w:r>
      <w:r w:rsidR="00F81A56" w:rsidRPr="0087588A">
        <w:rPr>
          <w:b/>
          <w:spacing w:val="-1"/>
          <w:sz w:val="24"/>
        </w:rPr>
        <w:t>nother</w:t>
      </w:r>
      <w:r w:rsidR="00F81A56" w:rsidRPr="0087588A">
        <w:rPr>
          <w:b/>
          <w:sz w:val="24"/>
        </w:rPr>
        <w:t xml:space="preserve"> </w:t>
      </w:r>
      <w:r w:rsidR="00F81A56" w:rsidRPr="0087588A">
        <w:rPr>
          <w:b/>
          <w:spacing w:val="-1"/>
          <w:sz w:val="24"/>
        </w:rPr>
        <w:t>movement</w:t>
      </w:r>
      <w:r w:rsidR="00F81A56" w:rsidRPr="0087588A">
        <w:rPr>
          <w:b/>
          <w:sz w:val="24"/>
        </w:rPr>
        <w:t xml:space="preserve"> may cause a stay to re-display on</w:t>
      </w:r>
      <w:r w:rsidR="00F81A56" w:rsidRPr="0087588A">
        <w:rPr>
          <w:b/>
          <w:spacing w:val="-1"/>
          <w:sz w:val="24"/>
        </w:rPr>
        <w:t xml:space="preserve"> </w:t>
      </w:r>
      <w:r w:rsidR="00F81A56" w:rsidRPr="0087588A">
        <w:rPr>
          <w:b/>
          <w:sz w:val="24"/>
        </w:rPr>
        <w:t xml:space="preserve">the </w:t>
      </w:r>
      <w:r w:rsidR="00F81A56" w:rsidRPr="0087588A">
        <w:rPr>
          <w:b/>
          <w:i/>
          <w:spacing w:val="-1"/>
          <w:sz w:val="24"/>
        </w:rPr>
        <w:t>Patient</w:t>
      </w:r>
      <w:r w:rsidR="00F81A56" w:rsidRPr="0087588A">
        <w:rPr>
          <w:b/>
          <w:i/>
          <w:sz w:val="24"/>
        </w:rPr>
        <w:t xml:space="preserve"> Selection/Worklist</w:t>
      </w:r>
      <w:r w:rsidR="00064FB6" w:rsidRPr="0087588A">
        <w:rPr>
          <w:spacing w:val="-1"/>
        </w:rPr>
        <w:fldChar w:fldCharType="begin"/>
      </w:r>
      <w:r w:rsidR="00064FB6" w:rsidRPr="0087588A">
        <w:instrText xml:space="preserve"> XE "</w:instrText>
      </w:r>
      <w:r w:rsidR="00064FB6" w:rsidRPr="0087588A">
        <w:rPr>
          <w:spacing w:val="-1"/>
          <w:sz w:val="20"/>
        </w:rPr>
        <w:instrText>Patient</w:instrText>
      </w:r>
      <w:r w:rsidR="00064FB6" w:rsidRPr="0087588A">
        <w:rPr>
          <w:sz w:val="20"/>
        </w:rPr>
        <w:instrText xml:space="preserve"> </w:instrText>
      </w:r>
      <w:r w:rsidR="00064FB6" w:rsidRPr="0087588A">
        <w:rPr>
          <w:spacing w:val="-1"/>
          <w:sz w:val="20"/>
        </w:rPr>
        <w:instrText>Selection/Worklist</w:instrText>
      </w:r>
      <w:r w:rsidR="00064FB6" w:rsidRPr="0087588A">
        <w:instrText xml:space="preserve">" </w:instrText>
      </w:r>
      <w:r w:rsidR="00064FB6" w:rsidRPr="0087588A">
        <w:rPr>
          <w:spacing w:val="-1"/>
        </w:rPr>
        <w:fldChar w:fldCharType="end"/>
      </w:r>
      <w:r w:rsidR="00F81A56" w:rsidRPr="0087588A">
        <w:rPr>
          <w:b/>
          <w:sz w:val="24"/>
        </w:rPr>
        <w:t>.</w:t>
      </w:r>
    </w:p>
    <w:p w:rsidR="00F81A56" w:rsidRPr="0087588A" w:rsidRDefault="00F81A56" w:rsidP="00F81A56">
      <w:pPr>
        <w:pStyle w:val="Heading2"/>
      </w:pPr>
      <w:bookmarkStart w:id="1061" w:name="_Toc479676134"/>
      <w:bookmarkStart w:id="1062" w:name="_Toc479631869"/>
      <w:bookmarkStart w:id="1063" w:name="_Toc499543838"/>
      <w:r w:rsidRPr="0087588A">
        <w:t>Admitting Physician</w:t>
      </w:r>
      <w:bookmarkEnd w:id="1061"/>
      <w:bookmarkEnd w:id="1062"/>
      <w:bookmarkEnd w:id="1063"/>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p>
    <w:p w:rsidR="00F81A56" w:rsidRPr="0087588A" w:rsidRDefault="00F81A56" w:rsidP="00F81A56">
      <w:pPr>
        <w:pStyle w:val="BodyText"/>
        <w:spacing w:before="146"/>
        <w:ind w:right="222"/>
      </w:pPr>
      <w:r w:rsidRPr="0087588A">
        <w:t>During the</w:t>
      </w:r>
      <w:r w:rsidRPr="0087588A">
        <w:rPr>
          <w:spacing w:val="-1"/>
        </w:rPr>
        <w:t xml:space="preserve"> initial</w:t>
      </w:r>
      <w:r w:rsidRPr="0087588A">
        <w:t xml:space="preserve"> </w:t>
      </w:r>
      <w:r w:rsidRPr="0087588A">
        <w:rPr>
          <w:spacing w:val="-1"/>
        </w:rPr>
        <w:t xml:space="preserve">patient </w:t>
      </w:r>
      <w:r w:rsidRPr="0087588A">
        <w:t>review, if</w:t>
      </w:r>
      <w:r w:rsidRPr="0087588A">
        <w:rPr>
          <w:spacing w:val="-1"/>
        </w:rPr>
        <w:t xml:space="preserve"> the</w:t>
      </w:r>
      <w:r w:rsidRPr="0087588A">
        <w:t xml:space="preserve"> </w:t>
      </w:r>
      <w:r w:rsidRPr="0087588A">
        <w:rPr>
          <w:spacing w:val="-1"/>
        </w:rPr>
        <w:t>Admitting</w:t>
      </w:r>
      <w:r w:rsidRPr="0087588A">
        <w:rPr>
          <w:spacing w:val="-2"/>
        </w:rPr>
        <w:t xml:space="preserve"> </w:t>
      </w:r>
      <w:r w:rsidRPr="0087588A">
        <w:t>Physician</w:t>
      </w:r>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r w:rsidRPr="0087588A">
        <w:t xml:space="preserve"> </w:t>
      </w:r>
      <w:r w:rsidRPr="0087588A">
        <w:rPr>
          <w:spacing w:val="-1"/>
        </w:rPr>
        <w:t>field</w:t>
      </w:r>
      <w:r w:rsidRPr="0087588A">
        <w:t xml:space="preserve"> is </w:t>
      </w:r>
      <w:r w:rsidRPr="0087588A">
        <w:rPr>
          <w:spacing w:val="-1"/>
        </w:rPr>
        <w:t>not</w:t>
      </w:r>
      <w:r w:rsidRPr="0087588A">
        <w:t xml:space="preserve"> already</w:t>
      </w:r>
      <w:r w:rsidRPr="0087588A">
        <w:rPr>
          <w:spacing w:val="3"/>
        </w:rPr>
        <w:t xml:space="preserve"> </w:t>
      </w:r>
      <w:r w:rsidRPr="0087588A">
        <w:t>populated by</w:t>
      </w:r>
      <w:r w:rsidRPr="0087588A">
        <w:rPr>
          <w:spacing w:val="49"/>
        </w:rPr>
        <w:t xml:space="preserve"> </w:t>
      </w:r>
      <w:r w:rsidRPr="0087588A">
        <w:t xml:space="preserve">VistA, the reviewer </w:t>
      </w:r>
      <w:r w:rsidRPr="0087588A">
        <w:rPr>
          <w:spacing w:val="-1"/>
        </w:rPr>
        <w:t>should</w:t>
      </w:r>
      <w:r w:rsidRPr="0087588A">
        <w:t xml:space="preserve"> select an </w:t>
      </w:r>
      <w:r w:rsidRPr="0087588A">
        <w:rPr>
          <w:spacing w:val="-1"/>
        </w:rPr>
        <w:t>Admitting</w:t>
      </w:r>
      <w:r w:rsidRPr="0087588A">
        <w:rPr>
          <w:spacing w:val="-2"/>
        </w:rPr>
        <w:t xml:space="preserve"> </w:t>
      </w:r>
      <w:r w:rsidRPr="0087588A">
        <w:t>Physician.</w:t>
      </w:r>
    </w:p>
    <w:p w:rsidR="00F81A56" w:rsidRPr="0087588A" w:rsidRDefault="00F81A56" w:rsidP="000443F5">
      <w:pPr>
        <w:pStyle w:val="Heading4"/>
        <w:widowControl w:val="0"/>
        <w:tabs>
          <w:tab w:val="clear" w:pos="2394"/>
        </w:tabs>
        <w:spacing w:before="120" w:after="0"/>
        <w:ind w:left="864"/>
      </w:pPr>
      <w:bookmarkStart w:id="1064" w:name="_Toc479676135"/>
      <w:bookmarkStart w:id="1065" w:name="_Toc479631870"/>
      <w:bookmarkStart w:id="1066" w:name="_Toc499543839"/>
      <w:r w:rsidRPr="0087588A">
        <w:lastRenderedPageBreak/>
        <w:t>To select the Admitting Physician</w:t>
      </w:r>
      <w:bookmarkEnd w:id="1064"/>
      <w:bookmarkEnd w:id="1065"/>
      <w:bookmarkEnd w:id="1066"/>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p>
    <w:p w:rsidR="00F81A56" w:rsidRPr="0087588A" w:rsidRDefault="00F81A56" w:rsidP="008E5E4B">
      <w:pPr>
        <w:widowControl w:val="0"/>
        <w:numPr>
          <w:ilvl w:val="2"/>
          <w:numId w:val="75"/>
        </w:numPr>
        <w:tabs>
          <w:tab w:val="left" w:pos="821"/>
        </w:tabs>
        <w:spacing w:before="117"/>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 xml:space="preserve">Admitting </w:t>
      </w:r>
      <w:r w:rsidRPr="0087588A">
        <w:rPr>
          <w:b/>
          <w:sz w:val="24"/>
        </w:rPr>
        <w:t>Physician</w:t>
      </w:r>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r w:rsidRPr="0087588A">
        <w:rPr>
          <w:b/>
          <w:sz w:val="24"/>
        </w:rPr>
        <w:t xml:space="preserve"> </w:t>
      </w:r>
      <w:r w:rsidRPr="0087588A">
        <w:rPr>
          <w:spacing w:val="-1"/>
          <w:sz w:val="24"/>
        </w:rPr>
        <w:t>dropdown.</w:t>
      </w:r>
    </w:p>
    <w:p w:rsidR="00F81A56" w:rsidRPr="0087588A" w:rsidRDefault="00F81A56" w:rsidP="008E5E4B">
      <w:pPr>
        <w:widowControl w:val="0"/>
        <w:numPr>
          <w:ilvl w:val="2"/>
          <w:numId w:val="75"/>
        </w:numPr>
        <w:tabs>
          <w:tab w:val="left" w:pos="821"/>
        </w:tabs>
        <w:spacing w:before="117"/>
        <w:rPr>
          <w:sz w:val="24"/>
        </w:rPr>
      </w:pPr>
      <w:r w:rsidRPr="0087588A">
        <w:rPr>
          <w:sz w:val="24"/>
        </w:rPr>
        <w:t>Select an option from the dropdown by clicking on it (</w:t>
      </w:r>
      <w:r w:rsidR="0056663F" w:rsidRPr="0087588A">
        <w:rPr>
          <w:sz w:val="24"/>
        </w:rPr>
        <w:t>Figure 1</w:t>
      </w:r>
      <w:r w:rsidR="00B51FD5" w:rsidRPr="0087588A">
        <w:rPr>
          <w:sz w:val="24"/>
        </w:rPr>
        <w:t>22</w:t>
      </w:r>
      <w:r w:rsidRPr="0087588A">
        <w:rPr>
          <w:sz w:val="24"/>
        </w:rPr>
        <w:t>).</w:t>
      </w:r>
    </w:p>
    <w:p w:rsidR="00F81A56" w:rsidRPr="0087588A" w:rsidRDefault="00F81A56" w:rsidP="00C55D4A">
      <w:pPr>
        <w:widowControl w:val="0"/>
        <w:tabs>
          <w:tab w:val="left" w:pos="821"/>
        </w:tabs>
        <w:spacing w:before="117"/>
        <w:jc w:val="center"/>
        <w:rPr>
          <w:sz w:val="24"/>
        </w:rPr>
      </w:pPr>
      <w:r w:rsidRPr="0087588A">
        <w:rPr>
          <w:noProof/>
          <w:sz w:val="20"/>
          <w:szCs w:val="20"/>
        </w:rPr>
        <w:drawing>
          <wp:inline distT="0" distB="0" distL="0" distR="0" wp14:anchorId="14EC0E0F" wp14:editId="3EE418F6">
            <wp:extent cx="3076990" cy="3178873"/>
            <wp:effectExtent l="0" t="0" r="9525" b="2540"/>
            <wp:docPr id="213" name="image83.png" descr="Admitting Physician dropdown" title="Admitt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3.png"/>
                    <pic:cNvPicPr/>
                  </pic:nvPicPr>
                  <pic:blipFill>
                    <a:blip r:embed="rId201" cstate="print"/>
                    <a:stretch>
                      <a:fillRect/>
                    </a:stretch>
                  </pic:blipFill>
                  <pic:spPr>
                    <a:xfrm>
                      <a:off x="0" y="0"/>
                      <a:ext cx="3076990" cy="3178873"/>
                    </a:xfrm>
                    <a:prstGeom prst="rect">
                      <a:avLst/>
                    </a:prstGeom>
                    <a:effectLst>
                      <a:innerShdw blurRad="114300">
                        <a:prstClr val="black"/>
                      </a:innerShdw>
                    </a:effectLst>
                  </pic:spPr>
                </pic:pic>
              </a:graphicData>
            </a:graphic>
          </wp:inline>
        </w:drawing>
      </w:r>
    </w:p>
    <w:p w:rsidR="00F81A56" w:rsidRPr="0087588A" w:rsidRDefault="00CF75E8" w:rsidP="00CF75E8">
      <w:pPr>
        <w:pStyle w:val="Caption"/>
        <w:jc w:val="center"/>
        <w:rPr>
          <w:b w:val="0"/>
          <w:spacing w:val="-1"/>
        </w:rPr>
      </w:pPr>
      <w:bookmarkStart w:id="1067" w:name="_Toc479683376"/>
      <w:bookmarkStart w:id="1068" w:name="_Toc479632159"/>
      <w:bookmarkStart w:id="1069" w:name="_Toc499543603"/>
      <w:r w:rsidRPr="0087588A">
        <w:t xml:space="preserve">Figure </w:t>
      </w:r>
      <w:fldSimple w:instr=" SEQ Figure \* ARABIC ">
        <w:r w:rsidR="00E65A84">
          <w:rPr>
            <w:noProof/>
          </w:rPr>
          <w:t>122</w:t>
        </w:r>
      </w:fldSimple>
      <w:r w:rsidRPr="0087588A">
        <w:t>:</w:t>
      </w:r>
      <w:r w:rsidR="00F81A56" w:rsidRPr="0087588A">
        <w:rPr>
          <w:b w:val="0"/>
          <w:spacing w:val="-1"/>
        </w:rPr>
        <w:t xml:space="preserve"> </w:t>
      </w:r>
      <w:r w:rsidR="00F81A56" w:rsidRPr="0087588A">
        <w:t>Admitting Physician</w:t>
      </w:r>
      <w:r w:rsidR="00064FB6" w:rsidRPr="0087588A">
        <w:fldChar w:fldCharType="begin"/>
      </w:r>
      <w:r w:rsidR="00064FB6" w:rsidRPr="0087588A">
        <w:instrText xml:space="preserve"> XE "</w:instrText>
      </w:r>
      <w:r w:rsidR="00064FB6" w:rsidRPr="0087588A">
        <w:rPr>
          <w:spacing w:val="-1"/>
        </w:rPr>
        <w:instrText>Admitting</w:instrText>
      </w:r>
      <w:r w:rsidR="00064FB6" w:rsidRPr="0087588A">
        <w:instrText xml:space="preserve"> </w:instrText>
      </w:r>
      <w:r w:rsidR="00064FB6" w:rsidRPr="0087588A">
        <w:rPr>
          <w:spacing w:val="-1"/>
        </w:rPr>
        <w:instrText>Physician</w:instrText>
      </w:r>
      <w:r w:rsidR="00064FB6" w:rsidRPr="0087588A">
        <w:instrText xml:space="preserve">" \i </w:instrText>
      </w:r>
      <w:r w:rsidR="00064FB6" w:rsidRPr="0087588A">
        <w:fldChar w:fldCharType="end"/>
      </w:r>
      <w:r w:rsidR="00F81A56" w:rsidRPr="0087588A">
        <w:t xml:space="preserve"> dropdown</w:t>
      </w:r>
      <w:bookmarkEnd w:id="1067"/>
      <w:bookmarkEnd w:id="1068"/>
      <w:bookmarkEnd w:id="1069"/>
    </w:p>
    <w:p w:rsidR="00F81A56" w:rsidRPr="0087588A" w:rsidRDefault="00F81A56" w:rsidP="000443F5">
      <w:pPr>
        <w:pStyle w:val="Heading3"/>
      </w:pPr>
      <w:bookmarkStart w:id="1070" w:name="_Toc465421464"/>
      <w:bookmarkStart w:id="1071" w:name="_Toc465422292"/>
      <w:bookmarkStart w:id="1072" w:name="_Toc479676136"/>
      <w:bookmarkStart w:id="1073" w:name="_Toc479631871"/>
      <w:bookmarkStart w:id="1074" w:name="_Toc499543840"/>
      <w:r w:rsidRPr="0087588A">
        <w:t>Adding</w:t>
      </w:r>
      <w:r w:rsidRPr="0087588A">
        <w:rPr>
          <w:spacing w:val="-19"/>
        </w:rPr>
        <w:t xml:space="preserve"> </w:t>
      </w:r>
      <w:r w:rsidRPr="0087588A">
        <w:t>an</w:t>
      </w:r>
      <w:r w:rsidRPr="0087588A">
        <w:rPr>
          <w:spacing w:val="-19"/>
        </w:rPr>
        <w:t xml:space="preserve"> </w:t>
      </w:r>
      <w:r w:rsidRPr="0087588A">
        <w:t>Admitting/Attending</w:t>
      </w:r>
      <w:r w:rsidRPr="0087588A">
        <w:rPr>
          <w:spacing w:val="-18"/>
        </w:rPr>
        <w:t xml:space="preserve"> </w:t>
      </w:r>
      <w:r w:rsidRPr="0087588A">
        <w:t>Physician</w:t>
      </w:r>
      <w:bookmarkEnd w:id="1070"/>
      <w:bookmarkEnd w:id="1071"/>
      <w:bookmarkEnd w:id="1072"/>
      <w:bookmarkEnd w:id="1073"/>
      <w:bookmarkEnd w:id="1074"/>
    </w:p>
    <w:p w:rsidR="00F81A56" w:rsidRPr="0087588A" w:rsidRDefault="00F81A56" w:rsidP="00F81A56">
      <w:pPr>
        <w:pStyle w:val="BodyText"/>
        <w:spacing w:before="237"/>
        <w:ind w:right="116"/>
      </w:pPr>
      <w:r w:rsidRPr="0087588A">
        <w:t>If</w:t>
      </w:r>
      <w:r w:rsidRPr="0087588A">
        <w:rPr>
          <w:spacing w:val="-1"/>
        </w:rPr>
        <w:t xml:space="preserve"> </w:t>
      </w:r>
      <w:r w:rsidRPr="0087588A">
        <w:t>you can</w:t>
      </w:r>
      <w:r w:rsidR="00A029F5" w:rsidRPr="0087588A">
        <w:t xml:space="preserve">not </w:t>
      </w:r>
      <w:r w:rsidRPr="0087588A">
        <w:t>find your doctor</w:t>
      </w:r>
      <w:r w:rsidRPr="0087588A">
        <w:rPr>
          <w:spacing w:val="-1"/>
        </w:rPr>
        <w:t xml:space="preserve"> </w:t>
      </w:r>
      <w:r w:rsidRPr="0087588A">
        <w:t xml:space="preserve">in the </w:t>
      </w:r>
      <w:r w:rsidRPr="0087588A">
        <w:rPr>
          <w:spacing w:val="-1"/>
        </w:rPr>
        <w:t>Admitting</w:t>
      </w:r>
      <w:r w:rsidRPr="0087588A">
        <w:t xml:space="preserve"> </w:t>
      </w:r>
      <w:r w:rsidRPr="0087588A">
        <w:rPr>
          <w:spacing w:val="-1"/>
        </w:rPr>
        <w:t>Physician</w:t>
      </w:r>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r w:rsidRPr="0087588A">
        <w:rPr>
          <w:spacing w:val="-1"/>
        </w:rPr>
        <w:t>/Attending</w:t>
      </w:r>
      <w:r w:rsidRPr="0087588A">
        <w:t xml:space="preserve"> Physician </w:t>
      </w:r>
      <w:r w:rsidRPr="0087588A">
        <w:rPr>
          <w:spacing w:val="-1"/>
        </w:rPr>
        <w:t>dropdowns,</w:t>
      </w:r>
      <w:r w:rsidRPr="0087588A">
        <w:rPr>
          <w:spacing w:val="1"/>
        </w:rPr>
        <w:t xml:space="preserve"> </w:t>
      </w:r>
      <w:r w:rsidRPr="0087588A">
        <w:t>you</w:t>
      </w:r>
      <w:r w:rsidRPr="0087588A">
        <w:rPr>
          <w:spacing w:val="59"/>
        </w:rPr>
        <w:t xml:space="preserve"> </w:t>
      </w:r>
      <w:r w:rsidRPr="0087588A">
        <w:t xml:space="preserve">can add </w:t>
      </w:r>
      <w:r w:rsidRPr="0087588A">
        <w:rPr>
          <w:spacing w:val="-1"/>
        </w:rPr>
        <w:t>him/her</w:t>
      </w:r>
      <w:r w:rsidRPr="0087588A">
        <w:t xml:space="preserve"> to the </w:t>
      </w:r>
      <w:r w:rsidRPr="0087588A">
        <w:rPr>
          <w:spacing w:val="-1"/>
        </w:rPr>
        <w:t>dropdown</w:t>
      </w:r>
      <w:r w:rsidRPr="0087588A">
        <w:t xml:space="preserve"> using the “Add </w:t>
      </w:r>
      <w:r w:rsidRPr="0087588A">
        <w:rPr>
          <w:spacing w:val="-1"/>
        </w:rPr>
        <w:t>Physician”</w:t>
      </w:r>
      <w:r w:rsidRPr="0087588A">
        <w:t xml:space="preserve"> text box. The</w:t>
      </w:r>
      <w:r w:rsidRPr="0087588A">
        <w:rPr>
          <w:spacing w:val="-2"/>
        </w:rPr>
        <w:t xml:space="preserve"> </w:t>
      </w:r>
      <w:r w:rsidRPr="0087588A">
        <w:t xml:space="preserve">new physician </w:t>
      </w:r>
      <w:r w:rsidRPr="0087588A">
        <w:rPr>
          <w:spacing w:val="-1"/>
        </w:rPr>
        <w:t>name</w:t>
      </w:r>
      <w:r w:rsidRPr="0087588A">
        <w:rPr>
          <w:spacing w:val="45"/>
        </w:rPr>
        <w:t xml:space="preserve"> </w:t>
      </w:r>
      <w:r w:rsidRPr="0087588A">
        <w:t xml:space="preserve">along with </w:t>
      </w:r>
      <w:r w:rsidRPr="0087588A">
        <w:rPr>
          <w:spacing w:val="-1"/>
        </w:rPr>
        <w:t>the</w:t>
      </w:r>
      <w:r w:rsidRPr="0087588A">
        <w:t xml:space="preserve"> current </w:t>
      </w:r>
      <w:r w:rsidRPr="0087588A">
        <w:rPr>
          <w:spacing w:val="-1"/>
        </w:rPr>
        <w:t>site</w:t>
      </w:r>
      <w:r w:rsidRPr="0087588A">
        <w:t xml:space="preserve"> ID </w:t>
      </w:r>
      <w:r w:rsidRPr="0087588A">
        <w:rPr>
          <w:spacing w:val="-1"/>
        </w:rPr>
        <w:t>will</w:t>
      </w:r>
      <w:r w:rsidRPr="0087588A">
        <w:t xml:space="preserve"> be</w:t>
      </w:r>
      <w:r w:rsidRPr="0087588A">
        <w:rPr>
          <w:spacing w:val="-1"/>
        </w:rPr>
        <w:t xml:space="preserve"> </w:t>
      </w:r>
      <w:r w:rsidRPr="0087588A">
        <w:t xml:space="preserve">added to </w:t>
      </w:r>
      <w:r w:rsidRPr="0087588A">
        <w:rPr>
          <w:spacing w:val="-1"/>
        </w:rPr>
        <w:t>the</w:t>
      </w:r>
      <w:r w:rsidRPr="0087588A">
        <w:t xml:space="preserve"> Physician </w:t>
      </w:r>
      <w:r w:rsidRPr="0087588A">
        <w:rPr>
          <w:spacing w:val="-1"/>
        </w:rPr>
        <w:t>table.</w:t>
      </w:r>
    </w:p>
    <w:p w:rsidR="00F81A56" w:rsidRPr="0087588A" w:rsidRDefault="00F81A56" w:rsidP="000443F5">
      <w:pPr>
        <w:pStyle w:val="Heading4"/>
        <w:widowControl w:val="0"/>
        <w:tabs>
          <w:tab w:val="clear" w:pos="2394"/>
        </w:tabs>
        <w:spacing w:before="120" w:after="0"/>
        <w:ind w:left="864"/>
      </w:pPr>
      <w:bookmarkStart w:id="1075" w:name="_Toc479676137"/>
      <w:bookmarkStart w:id="1076" w:name="_Toc479631872"/>
      <w:bookmarkStart w:id="1077" w:name="_Toc499543841"/>
      <w:r w:rsidRPr="0087588A">
        <w:t>To add an Admitting/Attending Physician:</w:t>
      </w:r>
      <w:bookmarkEnd w:id="1075"/>
      <w:bookmarkEnd w:id="1076"/>
      <w:bookmarkEnd w:id="1077"/>
    </w:p>
    <w:p w:rsidR="00F81A56" w:rsidRPr="0087588A" w:rsidRDefault="00F81A56" w:rsidP="008E5E4B">
      <w:pPr>
        <w:widowControl w:val="0"/>
        <w:numPr>
          <w:ilvl w:val="3"/>
          <w:numId w:val="76"/>
        </w:numPr>
        <w:tabs>
          <w:tab w:val="left" w:pos="1991"/>
        </w:tabs>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Add</w:t>
      </w:r>
      <w:r w:rsidRPr="0087588A">
        <w:rPr>
          <w:b/>
          <w:sz w:val="24"/>
        </w:rPr>
        <w:t xml:space="preserve"> </w:t>
      </w:r>
      <w:r w:rsidRPr="0087588A">
        <w:rPr>
          <w:b/>
          <w:spacing w:val="-1"/>
          <w:sz w:val="24"/>
        </w:rPr>
        <w:t>Physician</w:t>
      </w:r>
      <w:r w:rsidRPr="0087588A">
        <w:rPr>
          <w:b/>
          <w:sz w:val="24"/>
        </w:rPr>
        <w:t xml:space="preserve"> </w:t>
      </w:r>
      <w:r w:rsidRPr="0087588A">
        <w:rPr>
          <w:sz w:val="24"/>
        </w:rPr>
        <w:t>button.</w:t>
      </w:r>
    </w:p>
    <w:p w:rsidR="00F81A56" w:rsidRPr="0087588A" w:rsidRDefault="00F81A56" w:rsidP="008E5E4B">
      <w:pPr>
        <w:pStyle w:val="BodyText"/>
        <w:widowControl w:val="0"/>
        <w:numPr>
          <w:ilvl w:val="3"/>
          <w:numId w:val="76"/>
        </w:numPr>
        <w:tabs>
          <w:tab w:val="left" w:pos="1991"/>
        </w:tabs>
        <w:spacing w:before="0" w:after="0"/>
      </w:pPr>
      <w:r w:rsidRPr="0087588A">
        <w:t xml:space="preserve">In the </w:t>
      </w:r>
      <w:r w:rsidRPr="0087588A">
        <w:rPr>
          <w:spacing w:val="-1"/>
        </w:rPr>
        <w:t>pop-up</w:t>
      </w:r>
      <w:r w:rsidRPr="0087588A">
        <w:t xml:space="preserve"> window,</w:t>
      </w:r>
      <w:r w:rsidRPr="0087588A">
        <w:rPr>
          <w:spacing w:val="-1"/>
        </w:rPr>
        <w:t xml:space="preserve"> </w:t>
      </w:r>
      <w:r w:rsidRPr="0087588A">
        <w:t xml:space="preserve">type the </w:t>
      </w:r>
      <w:r w:rsidRPr="0087588A">
        <w:rPr>
          <w:spacing w:val="-1"/>
        </w:rPr>
        <w:t>Physician’s</w:t>
      </w:r>
      <w:r w:rsidRPr="0087588A">
        <w:t xml:space="preserve"> </w:t>
      </w:r>
      <w:r w:rsidRPr="0087588A">
        <w:rPr>
          <w:spacing w:val="-1"/>
        </w:rPr>
        <w:t>name.</w:t>
      </w:r>
    </w:p>
    <w:p w:rsidR="00F81A56" w:rsidRPr="0087588A" w:rsidRDefault="00F81A56" w:rsidP="008E5E4B">
      <w:pPr>
        <w:widowControl w:val="0"/>
        <w:numPr>
          <w:ilvl w:val="3"/>
          <w:numId w:val="76"/>
        </w:numPr>
        <w:tabs>
          <w:tab w:val="left" w:pos="1991"/>
        </w:tabs>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Submit</w:t>
      </w:r>
      <w:r w:rsidRPr="0087588A">
        <w:rPr>
          <w:b/>
          <w:sz w:val="24"/>
        </w:rPr>
        <w:t xml:space="preserve"> </w:t>
      </w:r>
      <w:r w:rsidRPr="0087588A">
        <w:rPr>
          <w:spacing w:val="-1"/>
          <w:sz w:val="24"/>
        </w:rPr>
        <w:t>button.</w:t>
      </w:r>
    </w:p>
    <w:p w:rsidR="00F81A56" w:rsidRPr="0087588A" w:rsidRDefault="00F81A56" w:rsidP="008E5E4B">
      <w:pPr>
        <w:pStyle w:val="BodyText"/>
        <w:widowControl w:val="0"/>
        <w:numPr>
          <w:ilvl w:val="3"/>
          <w:numId w:val="76"/>
        </w:numPr>
        <w:tabs>
          <w:tab w:val="left" w:pos="1991"/>
        </w:tabs>
        <w:spacing w:before="0" w:after="0"/>
      </w:pPr>
      <w:r w:rsidRPr="0087588A">
        <w:t>The new physician and</w:t>
      </w:r>
      <w:r w:rsidRPr="0087588A">
        <w:rPr>
          <w:spacing w:val="-2"/>
        </w:rPr>
        <w:t xml:space="preserve"> </w:t>
      </w:r>
      <w:r w:rsidRPr="0087588A">
        <w:rPr>
          <w:spacing w:val="-1"/>
        </w:rPr>
        <w:t>current</w:t>
      </w:r>
      <w:r w:rsidRPr="0087588A">
        <w:t xml:space="preserve"> site </w:t>
      </w:r>
      <w:r w:rsidRPr="0087588A">
        <w:rPr>
          <w:spacing w:val="-1"/>
        </w:rPr>
        <w:t>ID</w:t>
      </w:r>
      <w:r w:rsidRPr="0087588A">
        <w:t xml:space="preserve"> are added</w:t>
      </w:r>
      <w:r w:rsidRPr="0087588A">
        <w:rPr>
          <w:spacing w:val="-1"/>
        </w:rPr>
        <w:t xml:space="preserve"> </w:t>
      </w:r>
      <w:r w:rsidRPr="0087588A">
        <w:t xml:space="preserve">to the </w:t>
      </w:r>
      <w:r w:rsidRPr="0087588A">
        <w:rPr>
          <w:spacing w:val="-1"/>
        </w:rPr>
        <w:t>Physician</w:t>
      </w:r>
      <w:r w:rsidRPr="0087588A">
        <w:t xml:space="preserve"> table.</w:t>
      </w:r>
    </w:p>
    <w:p w:rsidR="00F81A56" w:rsidRPr="0087588A" w:rsidRDefault="00F81A56" w:rsidP="00F81A56">
      <w:pPr>
        <w:ind w:left="100" w:right="116"/>
        <w:rPr>
          <w:rFonts w:ascii="Consolas" w:eastAsia="Consolas" w:hAnsi="Consolas" w:cs="Consolas"/>
          <w:color w:val="FF0000"/>
          <w:sz w:val="19"/>
          <w:szCs w:val="19"/>
        </w:rPr>
      </w:pPr>
      <w:r w:rsidRPr="0087588A">
        <w:rPr>
          <w:noProof/>
        </w:rPr>
        <w:drawing>
          <wp:inline distT="0" distB="0" distL="0" distR="0" wp14:anchorId="4F9E6218" wp14:editId="0A260C90">
            <wp:extent cx="247650" cy="247649"/>
            <wp:effectExtent l="0" t="0" r="0" b="635"/>
            <wp:docPr id="2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17" cstate="print"/>
                    <a:stretch>
                      <a:fillRect/>
                    </a:stretch>
                  </pic:blipFill>
                  <pic:spPr>
                    <a:xfrm>
                      <a:off x="0" y="0"/>
                      <a:ext cx="247650" cy="247649"/>
                    </a:xfrm>
                    <a:prstGeom prst="rect">
                      <a:avLst/>
                    </a:prstGeom>
                  </pic:spPr>
                </pic:pic>
              </a:graphicData>
            </a:graphic>
          </wp:inline>
        </w:drawing>
      </w:r>
      <w:r w:rsidR="00DF273B" w:rsidRPr="0087588A">
        <w:rPr>
          <w:sz w:val="20"/>
          <w:szCs w:val="20"/>
        </w:rPr>
        <w:t xml:space="preserve"> </w:t>
      </w:r>
      <w:r w:rsidRPr="0087588A">
        <w:rPr>
          <w:b/>
          <w:bCs/>
          <w:sz w:val="24"/>
        </w:rPr>
        <w:t>As long as the</w:t>
      </w:r>
      <w:r w:rsidRPr="0087588A">
        <w:rPr>
          <w:b/>
          <w:bCs/>
          <w:spacing w:val="1"/>
          <w:sz w:val="24"/>
        </w:rPr>
        <w:t xml:space="preserve"> </w:t>
      </w:r>
      <w:r w:rsidRPr="0087588A">
        <w:rPr>
          <w:b/>
          <w:bCs/>
          <w:spacing w:val="-1"/>
          <w:sz w:val="24"/>
        </w:rPr>
        <w:t>physician’s</w:t>
      </w:r>
      <w:r w:rsidRPr="0087588A">
        <w:rPr>
          <w:b/>
          <w:bCs/>
          <w:sz w:val="24"/>
        </w:rPr>
        <w:t xml:space="preserve"> name </w:t>
      </w:r>
      <w:r w:rsidRPr="0087588A">
        <w:rPr>
          <w:b/>
          <w:bCs/>
          <w:spacing w:val="-1"/>
          <w:sz w:val="24"/>
        </w:rPr>
        <w:t>and</w:t>
      </w:r>
      <w:r w:rsidRPr="0087588A">
        <w:rPr>
          <w:b/>
          <w:bCs/>
          <w:sz w:val="24"/>
        </w:rPr>
        <w:t xml:space="preserve"> the site </w:t>
      </w:r>
      <w:r w:rsidRPr="0087588A">
        <w:rPr>
          <w:b/>
          <w:bCs/>
          <w:spacing w:val="-1"/>
          <w:sz w:val="24"/>
        </w:rPr>
        <w:t>ID</w:t>
      </w:r>
      <w:r w:rsidRPr="0087588A">
        <w:rPr>
          <w:b/>
          <w:bCs/>
          <w:sz w:val="24"/>
        </w:rPr>
        <w:t xml:space="preserve"> are unique, they </w:t>
      </w:r>
      <w:r w:rsidRPr="0087588A">
        <w:rPr>
          <w:b/>
          <w:bCs/>
          <w:spacing w:val="-1"/>
          <w:sz w:val="24"/>
        </w:rPr>
        <w:t xml:space="preserve">will </w:t>
      </w:r>
      <w:r w:rsidRPr="0087588A">
        <w:rPr>
          <w:b/>
          <w:bCs/>
          <w:sz w:val="24"/>
        </w:rPr>
        <w:t xml:space="preserve">be added </w:t>
      </w:r>
      <w:r w:rsidRPr="0087588A">
        <w:rPr>
          <w:b/>
          <w:bCs/>
          <w:spacing w:val="-1"/>
          <w:sz w:val="24"/>
        </w:rPr>
        <w:t>and</w:t>
      </w:r>
      <w:r w:rsidRPr="0087588A">
        <w:rPr>
          <w:b/>
          <w:bCs/>
          <w:spacing w:val="33"/>
          <w:sz w:val="24"/>
        </w:rPr>
        <w:t xml:space="preserve"> </w:t>
      </w:r>
      <w:r w:rsidRPr="0087588A">
        <w:rPr>
          <w:b/>
          <w:bCs/>
          <w:sz w:val="24"/>
        </w:rPr>
        <w:t xml:space="preserve">available </w:t>
      </w:r>
      <w:r w:rsidRPr="0087588A">
        <w:rPr>
          <w:b/>
          <w:bCs/>
          <w:spacing w:val="-1"/>
          <w:sz w:val="24"/>
        </w:rPr>
        <w:t>for</w:t>
      </w:r>
      <w:r w:rsidRPr="0087588A">
        <w:rPr>
          <w:b/>
          <w:bCs/>
          <w:sz w:val="24"/>
        </w:rPr>
        <w:t xml:space="preserve"> selection</w:t>
      </w:r>
      <w:r w:rsidRPr="0087588A">
        <w:rPr>
          <w:b/>
          <w:bCs/>
          <w:spacing w:val="-2"/>
          <w:sz w:val="24"/>
        </w:rPr>
        <w:t xml:space="preserve"> </w:t>
      </w:r>
      <w:r w:rsidRPr="0087588A">
        <w:rPr>
          <w:b/>
          <w:bCs/>
          <w:sz w:val="24"/>
        </w:rPr>
        <w:t xml:space="preserve">from the </w:t>
      </w:r>
      <w:r w:rsidRPr="0087588A">
        <w:rPr>
          <w:b/>
          <w:bCs/>
          <w:spacing w:val="-1"/>
          <w:sz w:val="24"/>
        </w:rPr>
        <w:t>dropdown</w:t>
      </w:r>
      <w:r w:rsidRPr="0087588A">
        <w:rPr>
          <w:b/>
          <w:bCs/>
          <w:spacing w:val="1"/>
          <w:sz w:val="24"/>
        </w:rPr>
        <w:t xml:space="preserve"> </w:t>
      </w:r>
      <w:r w:rsidRPr="0087588A">
        <w:rPr>
          <w:b/>
          <w:bCs/>
          <w:sz w:val="24"/>
        </w:rPr>
        <w:t>(</w:t>
      </w:r>
      <w:r w:rsidRPr="0087588A">
        <w:rPr>
          <w:sz w:val="24"/>
        </w:rPr>
        <w:t xml:space="preserve">Figure </w:t>
      </w:r>
      <w:r w:rsidR="00B51FD5" w:rsidRPr="0087588A">
        <w:rPr>
          <w:sz w:val="24"/>
        </w:rPr>
        <w:t>123</w:t>
      </w:r>
      <w:r w:rsidRPr="0087588A">
        <w:rPr>
          <w:b/>
          <w:bCs/>
          <w:sz w:val="24"/>
        </w:rPr>
        <w:t>)</w:t>
      </w:r>
      <w:r w:rsidR="00142944" w:rsidRPr="0087588A">
        <w:rPr>
          <w:b/>
          <w:bCs/>
          <w:sz w:val="24"/>
        </w:rPr>
        <w:t xml:space="preserve">. </w:t>
      </w:r>
      <w:r w:rsidRPr="0087588A">
        <w:rPr>
          <w:b/>
          <w:bCs/>
          <w:spacing w:val="-1"/>
          <w:sz w:val="24"/>
        </w:rPr>
        <w:t>Every</w:t>
      </w:r>
      <w:r w:rsidRPr="0087588A">
        <w:rPr>
          <w:b/>
          <w:bCs/>
          <w:sz w:val="24"/>
        </w:rPr>
        <w:t xml:space="preserve"> attempt</w:t>
      </w:r>
      <w:r w:rsidRPr="0087588A">
        <w:rPr>
          <w:b/>
          <w:bCs/>
          <w:spacing w:val="-1"/>
          <w:sz w:val="24"/>
        </w:rPr>
        <w:t xml:space="preserve"> </w:t>
      </w:r>
      <w:r w:rsidRPr="0087588A">
        <w:rPr>
          <w:b/>
          <w:bCs/>
          <w:sz w:val="24"/>
        </w:rPr>
        <w:t>should be made by</w:t>
      </w:r>
      <w:r w:rsidRPr="0087588A">
        <w:rPr>
          <w:b/>
          <w:bCs/>
          <w:spacing w:val="30"/>
          <w:sz w:val="24"/>
        </w:rPr>
        <w:t xml:space="preserve"> </w:t>
      </w:r>
      <w:r w:rsidRPr="0087588A">
        <w:rPr>
          <w:b/>
          <w:bCs/>
          <w:sz w:val="24"/>
        </w:rPr>
        <w:t>the user to</w:t>
      </w:r>
      <w:r w:rsidRPr="0087588A">
        <w:rPr>
          <w:b/>
          <w:bCs/>
          <w:spacing w:val="-2"/>
          <w:sz w:val="24"/>
        </w:rPr>
        <w:t xml:space="preserve"> </w:t>
      </w:r>
      <w:r w:rsidRPr="0087588A">
        <w:rPr>
          <w:b/>
          <w:bCs/>
          <w:sz w:val="24"/>
        </w:rPr>
        <w:t xml:space="preserve">carefully </w:t>
      </w:r>
      <w:r w:rsidRPr="0087588A">
        <w:rPr>
          <w:b/>
          <w:bCs/>
          <w:spacing w:val="-1"/>
          <w:sz w:val="24"/>
        </w:rPr>
        <w:t>examine</w:t>
      </w:r>
      <w:r w:rsidRPr="0087588A">
        <w:rPr>
          <w:b/>
          <w:bCs/>
          <w:sz w:val="24"/>
        </w:rPr>
        <w:t xml:space="preserve"> the</w:t>
      </w:r>
      <w:r w:rsidRPr="0087588A">
        <w:rPr>
          <w:b/>
          <w:bCs/>
          <w:spacing w:val="-1"/>
          <w:sz w:val="24"/>
        </w:rPr>
        <w:t xml:space="preserve"> </w:t>
      </w:r>
      <w:r w:rsidRPr="0087588A">
        <w:rPr>
          <w:b/>
          <w:bCs/>
          <w:sz w:val="24"/>
        </w:rPr>
        <w:t>list to avoid</w:t>
      </w:r>
      <w:r w:rsidRPr="0087588A">
        <w:rPr>
          <w:b/>
          <w:bCs/>
          <w:spacing w:val="-1"/>
          <w:sz w:val="24"/>
        </w:rPr>
        <w:t xml:space="preserve"> duplicate</w:t>
      </w:r>
      <w:r w:rsidRPr="0087588A">
        <w:rPr>
          <w:b/>
          <w:bCs/>
          <w:sz w:val="24"/>
        </w:rPr>
        <w:t xml:space="preserve"> </w:t>
      </w:r>
      <w:r w:rsidRPr="0087588A">
        <w:rPr>
          <w:b/>
          <w:bCs/>
          <w:spacing w:val="-1"/>
          <w:sz w:val="24"/>
        </w:rPr>
        <w:t>name</w:t>
      </w:r>
      <w:r w:rsidRPr="0087588A">
        <w:rPr>
          <w:b/>
          <w:bCs/>
          <w:sz w:val="24"/>
        </w:rPr>
        <w:t xml:space="preserve"> entry.</w:t>
      </w:r>
      <w:r w:rsidRPr="0087588A">
        <w:rPr>
          <w:b/>
          <w:bCs/>
          <w:spacing w:val="-2"/>
          <w:sz w:val="24"/>
        </w:rPr>
        <w:t xml:space="preserve"> </w:t>
      </w:r>
      <w:r w:rsidRPr="0087588A">
        <w:rPr>
          <w:b/>
          <w:bCs/>
          <w:spacing w:val="-1"/>
          <w:sz w:val="24"/>
        </w:rPr>
        <w:t>The</w:t>
      </w:r>
      <w:r w:rsidRPr="0087588A">
        <w:rPr>
          <w:b/>
          <w:bCs/>
          <w:sz w:val="24"/>
        </w:rPr>
        <w:t xml:space="preserve"> new</w:t>
      </w:r>
      <w:r w:rsidRPr="0087588A">
        <w:rPr>
          <w:b/>
          <w:bCs/>
          <w:spacing w:val="-2"/>
          <w:sz w:val="24"/>
        </w:rPr>
        <w:t xml:space="preserve"> </w:t>
      </w:r>
      <w:r w:rsidRPr="0087588A">
        <w:rPr>
          <w:b/>
          <w:bCs/>
          <w:sz w:val="24"/>
        </w:rPr>
        <w:t>Physician</w:t>
      </w:r>
      <w:r w:rsidRPr="0087588A">
        <w:rPr>
          <w:b/>
          <w:bCs/>
          <w:spacing w:val="42"/>
          <w:sz w:val="24"/>
        </w:rPr>
        <w:t xml:space="preserve"> </w:t>
      </w:r>
      <w:r w:rsidRPr="0087588A">
        <w:rPr>
          <w:b/>
          <w:bCs/>
          <w:sz w:val="24"/>
        </w:rPr>
        <w:t xml:space="preserve">name </w:t>
      </w:r>
      <w:r w:rsidRPr="0087588A">
        <w:rPr>
          <w:b/>
          <w:bCs/>
          <w:spacing w:val="-1"/>
          <w:sz w:val="24"/>
        </w:rPr>
        <w:t>should</w:t>
      </w:r>
      <w:r w:rsidRPr="0087588A">
        <w:rPr>
          <w:b/>
          <w:bCs/>
          <w:sz w:val="24"/>
        </w:rPr>
        <w:t xml:space="preserve"> be </w:t>
      </w:r>
      <w:r w:rsidRPr="0087588A">
        <w:rPr>
          <w:b/>
          <w:bCs/>
          <w:spacing w:val="-1"/>
          <w:sz w:val="24"/>
        </w:rPr>
        <w:t>entered</w:t>
      </w:r>
      <w:r w:rsidRPr="0087588A">
        <w:rPr>
          <w:b/>
          <w:bCs/>
          <w:sz w:val="24"/>
        </w:rPr>
        <w:t xml:space="preserve"> in the </w:t>
      </w:r>
      <w:r w:rsidRPr="0087588A">
        <w:rPr>
          <w:b/>
          <w:bCs/>
          <w:spacing w:val="-1"/>
          <w:sz w:val="24"/>
        </w:rPr>
        <w:t>format</w:t>
      </w:r>
      <w:r w:rsidRPr="0087588A">
        <w:rPr>
          <w:b/>
          <w:bCs/>
          <w:sz w:val="24"/>
        </w:rPr>
        <w:t xml:space="preserve"> </w:t>
      </w:r>
      <w:r w:rsidRPr="0087588A">
        <w:rPr>
          <w:b/>
          <w:bCs/>
          <w:spacing w:val="-1"/>
          <w:sz w:val="24"/>
        </w:rPr>
        <w:t>“</w:t>
      </w:r>
      <w:proofErr w:type="spellStart"/>
      <w:r w:rsidRPr="0087588A">
        <w:rPr>
          <w:b/>
          <w:bCs/>
          <w:i/>
          <w:spacing w:val="-1"/>
          <w:sz w:val="24"/>
        </w:rPr>
        <w:t>LastName</w:t>
      </w:r>
      <w:proofErr w:type="spellEnd"/>
      <w:r w:rsidRPr="0087588A">
        <w:rPr>
          <w:b/>
          <w:bCs/>
          <w:i/>
          <w:spacing w:val="-1"/>
          <w:sz w:val="24"/>
        </w:rPr>
        <w:t>,</w:t>
      </w:r>
      <w:r w:rsidR="002633D0" w:rsidRPr="0087588A">
        <w:rPr>
          <w:b/>
          <w:bCs/>
          <w:i/>
          <w:spacing w:val="-1"/>
          <w:sz w:val="24"/>
        </w:rPr>
        <w:t xml:space="preserve"> </w:t>
      </w:r>
      <w:proofErr w:type="spellStart"/>
      <w:r w:rsidR="00F53ED4" w:rsidRPr="0087588A">
        <w:rPr>
          <w:b/>
          <w:bCs/>
          <w:i/>
          <w:spacing w:val="-1"/>
          <w:sz w:val="24"/>
        </w:rPr>
        <w:t>FirstName</w:t>
      </w:r>
      <w:proofErr w:type="spellEnd"/>
      <w:r w:rsidR="00F53ED4" w:rsidRPr="0087588A">
        <w:rPr>
          <w:b/>
          <w:bCs/>
          <w:i/>
          <w:spacing w:val="-1"/>
          <w:sz w:val="24"/>
        </w:rPr>
        <w:t xml:space="preserve"> (</w:t>
      </w:r>
      <w:r w:rsidRPr="0087588A">
        <w:rPr>
          <w:b/>
          <w:bCs/>
          <w:i/>
          <w:spacing w:val="-1"/>
          <w:sz w:val="24"/>
        </w:rPr>
        <w:t>space)</w:t>
      </w:r>
      <w:r w:rsidR="00BE7E70" w:rsidRPr="0087588A">
        <w:rPr>
          <w:b/>
          <w:bCs/>
          <w:i/>
          <w:spacing w:val="-1"/>
          <w:sz w:val="24"/>
        </w:rPr>
        <w:t xml:space="preserve"> </w:t>
      </w:r>
      <w:proofErr w:type="spellStart"/>
      <w:r w:rsidRPr="0087588A">
        <w:rPr>
          <w:b/>
          <w:bCs/>
          <w:i/>
          <w:spacing w:val="-1"/>
          <w:sz w:val="24"/>
        </w:rPr>
        <w:t>OptionalMiddleInitial</w:t>
      </w:r>
      <w:proofErr w:type="spellEnd"/>
      <w:r w:rsidRPr="0087588A">
        <w:rPr>
          <w:b/>
          <w:bCs/>
          <w:spacing w:val="-1"/>
          <w:sz w:val="24"/>
        </w:rPr>
        <w:t>.”</w:t>
      </w:r>
      <w:r w:rsidRPr="0087588A">
        <w:rPr>
          <w:b/>
          <w:bCs/>
          <w:spacing w:val="123"/>
          <w:sz w:val="24"/>
        </w:rPr>
        <w:t xml:space="preserve"> </w:t>
      </w:r>
      <w:r w:rsidRPr="0087588A">
        <w:rPr>
          <w:b/>
          <w:bCs/>
          <w:spacing w:val="-1"/>
          <w:sz w:val="24"/>
        </w:rPr>
        <w:t>Entries</w:t>
      </w:r>
      <w:r w:rsidRPr="0087588A">
        <w:rPr>
          <w:b/>
          <w:bCs/>
          <w:sz w:val="24"/>
        </w:rPr>
        <w:t xml:space="preserve"> </w:t>
      </w:r>
      <w:r w:rsidRPr="0087588A">
        <w:rPr>
          <w:b/>
          <w:bCs/>
          <w:spacing w:val="-1"/>
          <w:sz w:val="24"/>
        </w:rPr>
        <w:t>should</w:t>
      </w:r>
      <w:r w:rsidRPr="0087588A">
        <w:rPr>
          <w:b/>
          <w:bCs/>
          <w:sz w:val="24"/>
        </w:rPr>
        <w:t xml:space="preserve"> not include titles </w:t>
      </w:r>
      <w:r w:rsidRPr="0087588A">
        <w:rPr>
          <w:b/>
          <w:bCs/>
          <w:spacing w:val="-1"/>
          <w:sz w:val="24"/>
        </w:rPr>
        <w:t>(Dr.</w:t>
      </w:r>
      <w:r w:rsidRPr="0087588A">
        <w:rPr>
          <w:b/>
          <w:bCs/>
          <w:sz w:val="24"/>
        </w:rPr>
        <w:t xml:space="preserve"> RN, etc.) and are limited</w:t>
      </w:r>
      <w:r w:rsidRPr="0087588A">
        <w:rPr>
          <w:b/>
          <w:bCs/>
          <w:spacing w:val="-2"/>
          <w:sz w:val="24"/>
        </w:rPr>
        <w:t xml:space="preserve"> </w:t>
      </w:r>
      <w:r w:rsidRPr="0087588A">
        <w:rPr>
          <w:b/>
          <w:bCs/>
          <w:sz w:val="24"/>
        </w:rPr>
        <w:t xml:space="preserve">to </w:t>
      </w:r>
      <w:r w:rsidRPr="0087588A">
        <w:rPr>
          <w:b/>
          <w:bCs/>
          <w:spacing w:val="-1"/>
          <w:sz w:val="24"/>
        </w:rPr>
        <w:t>100</w:t>
      </w:r>
      <w:r w:rsidRPr="0087588A">
        <w:rPr>
          <w:b/>
          <w:bCs/>
          <w:sz w:val="24"/>
        </w:rPr>
        <w:t xml:space="preserve"> characters in length.</w:t>
      </w:r>
      <w:r w:rsidRPr="0087588A">
        <w:rPr>
          <w:b/>
          <w:bCs/>
          <w:spacing w:val="33"/>
          <w:sz w:val="24"/>
        </w:rPr>
        <w:t xml:space="preserve"> </w:t>
      </w:r>
      <w:r w:rsidRPr="0087588A">
        <w:rPr>
          <w:b/>
          <w:bCs/>
          <w:sz w:val="24"/>
        </w:rPr>
        <w:t>If</w:t>
      </w:r>
      <w:r w:rsidRPr="0087588A">
        <w:rPr>
          <w:b/>
          <w:bCs/>
          <w:spacing w:val="-1"/>
          <w:sz w:val="24"/>
        </w:rPr>
        <w:t xml:space="preserve"> </w:t>
      </w:r>
      <w:r w:rsidRPr="0087588A">
        <w:rPr>
          <w:b/>
          <w:bCs/>
          <w:sz w:val="24"/>
        </w:rPr>
        <w:t>you</w:t>
      </w:r>
      <w:r w:rsidRPr="0087588A">
        <w:rPr>
          <w:b/>
          <w:bCs/>
          <w:spacing w:val="-1"/>
          <w:sz w:val="24"/>
        </w:rPr>
        <w:t xml:space="preserve"> </w:t>
      </w:r>
      <w:r w:rsidRPr="0087588A">
        <w:rPr>
          <w:b/>
          <w:bCs/>
          <w:sz w:val="24"/>
        </w:rPr>
        <w:t>attempt to</w:t>
      </w:r>
      <w:r w:rsidRPr="0087588A">
        <w:rPr>
          <w:b/>
          <w:bCs/>
          <w:spacing w:val="-1"/>
          <w:sz w:val="24"/>
        </w:rPr>
        <w:t xml:space="preserve"> enter </w:t>
      </w:r>
      <w:r w:rsidRPr="0087588A">
        <w:rPr>
          <w:b/>
          <w:bCs/>
          <w:sz w:val="24"/>
        </w:rPr>
        <w:t xml:space="preserve">a </w:t>
      </w:r>
      <w:r w:rsidRPr="0087588A">
        <w:rPr>
          <w:b/>
          <w:bCs/>
          <w:spacing w:val="-1"/>
          <w:sz w:val="24"/>
        </w:rPr>
        <w:t xml:space="preserve">duplicate </w:t>
      </w:r>
      <w:r w:rsidRPr="0087588A">
        <w:rPr>
          <w:b/>
          <w:bCs/>
          <w:sz w:val="24"/>
        </w:rPr>
        <w:t>physician,</w:t>
      </w:r>
      <w:r w:rsidRPr="0087588A">
        <w:rPr>
          <w:b/>
          <w:bCs/>
          <w:spacing w:val="-3"/>
          <w:sz w:val="24"/>
        </w:rPr>
        <w:t xml:space="preserve"> </w:t>
      </w:r>
      <w:r w:rsidRPr="0087588A">
        <w:rPr>
          <w:b/>
          <w:bCs/>
          <w:sz w:val="24"/>
        </w:rPr>
        <w:t xml:space="preserve">you </w:t>
      </w:r>
      <w:r w:rsidRPr="0087588A">
        <w:rPr>
          <w:b/>
          <w:bCs/>
          <w:spacing w:val="-1"/>
          <w:sz w:val="24"/>
        </w:rPr>
        <w:t xml:space="preserve">will </w:t>
      </w:r>
      <w:r w:rsidRPr="0087588A">
        <w:rPr>
          <w:b/>
          <w:bCs/>
          <w:sz w:val="24"/>
        </w:rPr>
        <w:t>receive</w:t>
      </w:r>
      <w:r w:rsidRPr="0087588A">
        <w:rPr>
          <w:b/>
          <w:bCs/>
          <w:spacing w:val="-1"/>
          <w:sz w:val="24"/>
        </w:rPr>
        <w:t xml:space="preserve"> </w:t>
      </w:r>
      <w:r w:rsidRPr="0087588A">
        <w:rPr>
          <w:b/>
          <w:bCs/>
          <w:sz w:val="24"/>
        </w:rPr>
        <w:t xml:space="preserve">a </w:t>
      </w:r>
      <w:r w:rsidRPr="0087588A">
        <w:rPr>
          <w:b/>
          <w:bCs/>
          <w:spacing w:val="-1"/>
          <w:sz w:val="24"/>
        </w:rPr>
        <w:t>warning:</w:t>
      </w:r>
      <w:r w:rsidRPr="0087588A">
        <w:rPr>
          <w:b/>
          <w:bCs/>
          <w:sz w:val="24"/>
        </w:rPr>
        <w:t xml:space="preserve"> </w:t>
      </w:r>
      <w:r w:rsidR="00254705" w:rsidRPr="0087588A">
        <w:rPr>
          <w:b/>
          <w:bCs/>
          <w:color w:val="FF0000"/>
          <w:sz w:val="24"/>
        </w:rPr>
        <w:t>“</w:t>
      </w:r>
      <w:r w:rsidRPr="0087588A">
        <w:rPr>
          <w:rFonts w:ascii="Consolas" w:eastAsia="Consolas" w:hAnsi="Consolas" w:cs="Consolas"/>
          <w:color w:val="FF0000"/>
          <w:sz w:val="19"/>
          <w:szCs w:val="19"/>
        </w:rPr>
        <w:t>The</w:t>
      </w:r>
      <w:r w:rsidRPr="0087588A">
        <w:rPr>
          <w:rFonts w:ascii="Consolas" w:eastAsia="Consolas" w:hAnsi="Consolas" w:cs="Consolas"/>
          <w:color w:val="FF0000"/>
          <w:spacing w:val="-1"/>
          <w:sz w:val="19"/>
          <w:szCs w:val="19"/>
        </w:rPr>
        <w:t xml:space="preserve"> </w:t>
      </w:r>
      <w:r w:rsidRPr="0087588A">
        <w:rPr>
          <w:rFonts w:ascii="Consolas" w:eastAsia="Consolas" w:hAnsi="Consolas" w:cs="Consolas"/>
          <w:color w:val="FF0000"/>
          <w:sz w:val="19"/>
          <w:szCs w:val="19"/>
        </w:rPr>
        <w:t>entered</w:t>
      </w:r>
      <w:r w:rsidRPr="0087588A">
        <w:rPr>
          <w:rFonts w:ascii="Consolas" w:eastAsia="Consolas" w:hAnsi="Consolas" w:cs="Consolas"/>
          <w:color w:val="FF0000"/>
          <w:spacing w:val="39"/>
          <w:w w:val="99"/>
          <w:sz w:val="19"/>
          <w:szCs w:val="19"/>
        </w:rPr>
        <w:t xml:space="preserve"> </w:t>
      </w:r>
      <w:r w:rsidRPr="0087588A">
        <w:rPr>
          <w:rFonts w:ascii="Consolas" w:eastAsia="Consolas" w:hAnsi="Consolas" w:cs="Consolas"/>
          <w:color w:val="FF0000"/>
          <w:sz w:val="19"/>
          <w:szCs w:val="19"/>
        </w:rPr>
        <w:t>Physician</w:t>
      </w:r>
      <w:r w:rsidRPr="0087588A">
        <w:rPr>
          <w:rFonts w:ascii="Consolas" w:eastAsia="Consolas" w:hAnsi="Consolas" w:cs="Consolas"/>
          <w:color w:val="FF0000"/>
          <w:spacing w:val="-7"/>
          <w:sz w:val="19"/>
          <w:szCs w:val="19"/>
        </w:rPr>
        <w:t xml:space="preserve"> </w:t>
      </w:r>
      <w:r w:rsidRPr="0087588A">
        <w:rPr>
          <w:rFonts w:ascii="Consolas" w:eastAsia="Consolas" w:hAnsi="Consolas" w:cs="Consolas"/>
          <w:color w:val="FF0000"/>
          <w:sz w:val="19"/>
          <w:szCs w:val="19"/>
        </w:rPr>
        <w:t>Name</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already</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exists</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for</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your</w:t>
      </w:r>
      <w:r w:rsidRPr="0087588A">
        <w:rPr>
          <w:rFonts w:ascii="Consolas" w:eastAsia="Consolas" w:hAnsi="Consolas" w:cs="Consolas"/>
          <w:color w:val="FF0000"/>
          <w:spacing w:val="-7"/>
          <w:sz w:val="19"/>
          <w:szCs w:val="19"/>
        </w:rPr>
        <w:t xml:space="preserve"> </w:t>
      </w:r>
      <w:r w:rsidRPr="0087588A">
        <w:rPr>
          <w:rFonts w:ascii="Consolas" w:eastAsia="Consolas" w:hAnsi="Consolas" w:cs="Consolas"/>
          <w:color w:val="FF0000"/>
          <w:sz w:val="19"/>
          <w:szCs w:val="19"/>
        </w:rPr>
        <w:t>site.</w:t>
      </w:r>
      <w:r w:rsidRPr="0087588A">
        <w:rPr>
          <w:rFonts w:ascii="Consolas" w:eastAsia="Consolas" w:hAnsi="Consolas" w:cs="Consolas"/>
          <w:color w:val="FF0000"/>
          <w:spacing w:val="-5"/>
          <w:sz w:val="19"/>
          <w:szCs w:val="19"/>
        </w:rPr>
        <w:t xml:space="preserve"> </w:t>
      </w:r>
      <w:r w:rsidRPr="0087588A">
        <w:rPr>
          <w:rFonts w:ascii="Consolas" w:eastAsia="Consolas" w:hAnsi="Consolas" w:cs="Consolas"/>
          <w:color w:val="FF0000"/>
          <w:sz w:val="19"/>
          <w:szCs w:val="19"/>
        </w:rPr>
        <w:t>Please</w:t>
      </w:r>
      <w:r w:rsidRPr="0087588A">
        <w:rPr>
          <w:rFonts w:ascii="Consolas" w:eastAsia="Consolas" w:hAnsi="Consolas" w:cs="Consolas"/>
          <w:color w:val="FF0000"/>
          <w:spacing w:val="-7"/>
          <w:sz w:val="19"/>
          <w:szCs w:val="19"/>
        </w:rPr>
        <w:t xml:space="preserve"> </w:t>
      </w:r>
      <w:r w:rsidRPr="0087588A">
        <w:rPr>
          <w:rFonts w:ascii="Consolas" w:eastAsia="Consolas" w:hAnsi="Consolas" w:cs="Consolas"/>
          <w:color w:val="FF0000"/>
          <w:sz w:val="19"/>
          <w:szCs w:val="19"/>
        </w:rPr>
        <w:t>choose</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the</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Physician</w:t>
      </w:r>
      <w:r w:rsidRPr="0087588A">
        <w:rPr>
          <w:rFonts w:ascii="Consolas" w:eastAsia="Consolas" w:hAnsi="Consolas" w:cs="Consolas"/>
          <w:color w:val="FF0000"/>
          <w:spacing w:val="-7"/>
          <w:sz w:val="19"/>
          <w:szCs w:val="19"/>
        </w:rPr>
        <w:t xml:space="preserve"> </w:t>
      </w:r>
      <w:r w:rsidRPr="0087588A">
        <w:rPr>
          <w:rFonts w:ascii="Consolas" w:eastAsia="Consolas" w:hAnsi="Consolas" w:cs="Consolas"/>
          <w:color w:val="FF0000"/>
          <w:sz w:val="19"/>
          <w:szCs w:val="19"/>
        </w:rPr>
        <w:t>from</w:t>
      </w:r>
      <w:r w:rsidRPr="0087588A">
        <w:rPr>
          <w:rFonts w:ascii="Consolas" w:eastAsia="Consolas" w:hAnsi="Consolas" w:cs="Consolas"/>
          <w:color w:val="FF0000"/>
          <w:spacing w:val="-5"/>
          <w:sz w:val="19"/>
          <w:szCs w:val="19"/>
        </w:rPr>
        <w:t xml:space="preserve"> </w:t>
      </w:r>
      <w:r w:rsidRPr="0087588A">
        <w:rPr>
          <w:rFonts w:ascii="Consolas" w:eastAsia="Consolas" w:hAnsi="Consolas" w:cs="Consolas"/>
          <w:color w:val="FF0000"/>
          <w:sz w:val="19"/>
          <w:szCs w:val="19"/>
        </w:rPr>
        <w:t>the</w:t>
      </w:r>
      <w:r w:rsidRPr="0087588A">
        <w:rPr>
          <w:rFonts w:ascii="Consolas" w:eastAsia="Consolas" w:hAnsi="Consolas" w:cs="Consolas"/>
          <w:color w:val="FF0000"/>
          <w:spacing w:val="23"/>
          <w:w w:val="99"/>
          <w:sz w:val="19"/>
          <w:szCs w:val="19"/>
        </w:rPr>
        <w:t xml:space="preserve"> </w:t>
      </w:r>
      <w:r w:rsidRPr="0087588A">
        <w:rPr>
          <w:rFonts w:ascii="Consolas" w:eastAsia="Consolas" w:hAnsi="Consolas" w:cs="Consolas"/>
          <w:color w:val="FF0000"/>
          <w:sz w:val="19"/>
          <w:szCs w:val="19"/>
        </w:rPr>
        <w:t>existing</w:t>
      </w:r>
      <w:r w:rsidRPr="0087588A">
        <w:rPr>
          <w:rFonts w:ascii="Consolas" w:eastAsia="Consolas" w:hAnsi="Consolas" w:cs="Consolas"/>
          <w:color w:val="FF0000"/>
          <w:spacing w:val="-10"/>
          <w:sz w:val="19"/>
          <w:szCs w:val="19"/>
        </w:rPr>
        <w:t xml:space="preserve"> </w:t>
      </w:r>
      <w:r w:rsidRPr="0087588A">
        <w:rPr>
          <w:rFonts w:ascii="Consolas" w:eastAsia="Consolas" w:hAnsi="Consolas" w:cs="Consolas"/>
          <w:color w:val="FF0000"/>
          <w:sz w:val="19"/>
          <w:szCs w:val="19"/>
        </w:rPr>
        <w:t>Physician</w:t>
      </w:r>
      <w:r w:rsidRPr="0087588A">
        <w:rPr>
          <w:rFonts w:ascii="Consolas" w:eastAsia="Consolas" w:hAnsi="Consolas" w:cs="Consolas"/>
          <w:color w:val="FF0000"/>
          <w:spacing w:val="-10"/>
          <w:sz w:val="19"/>
          <w:szCs w:val="19"/>
        </w:rPr>
        <w:t xml:space="preserve"> </w:t>
      </w:r>
      <w:r w:rsidRPr="0087588A">
        <w:rPr>
          <w:rFonts w:ascii="Consolas" w:eastAsia="Consolas" w:hAnsi="Consolas" w:cs="Consolas"/>
          <w:color w:val="FF0000"/>
          <w:sz w:val="19"/>
          <w:szCs w:val="19"/>
        </w:rPr>
        <w:t>drop</w:t>
      </w:r>
      <w:r w:rsidRPr="0087588A">
        <w:rPr>
          <w:rFonts w:ascii="Consolas" w:eastAsia="Consolas" w:hAnsi="Consolas" w:cs="Consolas"/>
          <w:color w:val="FF0000"/>
          <w:spacing w:val="-8"/>
          <w:sz w:val="19"/>
          <w:szCs w:val="19"/>
        </w:rPr>
        <w:t xml:space="preserve"> </w:t>
      </w:r>
      <w:r w:rsidRPr="0087588A">
        <w:rPr>
          <w:rFonts w:ascii="Consolas" w:eastAsia="Consolas" w:hAnsi="Consolas" w:cs="Consolas"/>
          <w:color w:val="FF0000"/>
          <w:sz w:val="19"/>
          <w:szCs w:val="19"/>
        </w:rPr>
        <w:t>down</w:t>
      </w:r>
      <w:r w:rsidRPr="0087588A">
        <w:rPr>
          <w:rFonts w:ascii="Consolas" w:eastAsia="Consolas" w:hAnsi="Consolas" w:cs="Consolas"/>
          <w:color w:val="FF0000"/>
          <w:spacing w:val="-10"/>
          <w:sz w:val="19"/>
          <w:szCs w:val="19"/>
        </w:rPr>
        <w:t xml:space="preserve"> </w:t>
      </w:r>
      <w:r w:rsidRPr="0087588A">
        <w:rPr>
          <w:rFonts w:ascii="Consolas" w:eastAsia="Consolas" w:hAnsi="Consolas" w:cs="Consolas"/>
          <w:color w:val="FF0000"/>
          <w:sz w:val="19"/>
          <w:szCs w:val="19"/>
        </w:rPr>
        <w:t>list(s).</w:t>
      </w:r>
      <w:r w:rsidR="00254705" w:rsidRPr="0087588A">
        <w:rPr>
          <w:rFonts w:ascii="Consolas" w:eastAsia="Consolas" w:hAnsi="Consolas" w:cs="Consolas"/>
          <w:color w:val="FF0000"/>
          <w:sz w:val="19"/>
          <w:szCs w:val="19"/>
        </w:rPr>
        <w:t>”</w:t>
      </w:r>
    </w:p>
    <w:p w:rsidR="00F81A56" w:rsidRPr="0087588A" w:rsidRDefault="00F81A56" w:rsidP="00F81A56">
      <w:pPr>
        <w:spacing w:before="11"/>
        <w:rPr>
          <w:rFonts w:ascii="Consolas" w:eastAsia="Consolas" w:hAnsi="Consolas" w:cs="Consolas"/>
          <w:sz w:val="18"/>
          <w:szCs w:val="18"/>
        </w:rPr>
      </w:pPr>
    </w:p>
    <w:p w:rsidR="00F81A56" w:rsidRPr="0087588A" w:rsidRDefault="00F81A56" w:rsidP="0073381E">
      <w:pPr>
        <w:spacing w:line="200" w:lineRule="atLeast"/>
        <w:ind w:left="100"/>
        <w:jc w:val="center"/>
        <w:rPr>
          <w:rFonts w:ascii="Consolas" w:eastAsia="Consolas" w:hAnsi="Consolas" w:cs="Consolas"/>
          <w:sz w:val="20"/>
          <w:szCs w:val="20"/>
        </w:rPr>
      </w:pPr>
      <w:r w:rsidRPr="0087588A">
        <w:rPr>
          <w:rFonts w:ascii="Consolas" w:eastAsia="Consolas" w:hAnsi="Consolas" w:cs="Consolas"/>
          <w:noProof/>
          <w:sz w:val="20"/>
          <w:szCs w:val="20"/>
        </w:rPr>
        <w:lastRenderedPageBreak/>
        <w:drawing>
          <wp:inline distT="0" distB="0" distL="0" distR="0" wp14:anchorId="70BC9B9E" wp14:editId="0EAAFC28">
            <wp:extent cx="3009900" cy="1181663"/>
            <wp:effectExtent l="0" t="0" r="0" b="0"/>
            <wp:docPr id="217" name="image84.png" descr="Warning for Duplicate Physician Name" title="Warning for Duplicate Physicia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4.png"/>
                    <pic:cNvPicPr/>
                  </pic:nvPicPr>
                  <pic:blipFill>
                    <a:blip r:embed="rId202" cstate="print"/>
                    <a:stretch>
                      <a:fillRect/>
                    </a:stretch>
                  </pic:blipFill>
                  <pic:spPr>
                    <a:xfrm>
                      <a:off x="0" y="0"/>
                      <a:ext cx="3015151" cy="1183725"/>
                    </a:xfrm>
                    <a:prstGeom prst="rect">
                      <a:avLst/>
                    </a:prstGeom>
                  </pic:spPr>
                </pic:pic>
              </a:graphicData>
            </a:graphic>
          </wp:inline>
        </w:drawing>
      </w:r>
    </w:p>
    <w:p w:rsidR="00F81A56" w:rsidRPr="0087588A" w:rsidRDefault="00254705" w:rsidP="00C55D4A">
      <w:pPr>
        <w:pStyle w:val="Caption"/>
        <w:jc w:val="center"/>
        <w:rPr>
          <w:rFonts w:ascii="Arial" w:eastAsia="Arial" w:hAnsi="Arial"/>
          <w:sz w:val="18"/>
          <w:szCs w:val="18"/>
        </w:rPr>
      </w:pPr>
      <w:bookmarkStart w:id="1078" w:name="_bookmark197"/>
      <w:bookmarkStart w:id="1079" w:name="_Toc479683377"/>
      <w:bookmarkStart w:id="1080" w:name="_Toc479632160"/>
      <w:bookmarkStart w:id="1081" w:name="_Toc499543604"/>
      <w:bookmarkEnd w:id="1078"/>
      <w:r w:rsidRPr="0087588A">
        <w:t xml:space="preserve">Figure </w:t>
      </w:r>
      <w:fldSimple w:instr=" SEQ Figure \* ARABIC ">
        <w:r w:rsidR="00E65A84">
          <w:rPr>
            <w:noProof/>
          </w:rPr>
          <w:t>123</w:t>
        </w:r>
      </w:fldSimple>
      <w:r w:rsidRPr="0087588A">
        <w:t>:</w:t>
      </w:r>
      <w:r w:rsidR="00F81A56" w:rsidRPr="0087588A">
        <w:rPr>
          <w:rFonts w:ascii="Arial"/>
          <w:b w:val="0"/>
          <w:sz w:val="18"/>
        </w:rPr>
        <w:t xml:space="preserve"> </w:t>
      </w:r>
      <w:r w:rsidR="00F81A56" w:rsidRPr="0087588A">
        <w:t>Warning for Duplicate Physician Name</w:t>
      </w:r>
      <w:bookmarkEnd w:id="1079"/>
      <w:bookmarkEnd w:id="1080"/>
      <w:bookmarkEnd w:id="1081"/>
    </w:p>
    <w:p w:rsidR="00F81A56" w:rsidRPr="0087588A" w:rsidRDefault="00F81A56" w:rsidP="00C55D4A">
      <w:pPr>
        <w:ind w:left="1440"/>
        <w:rPr>
          <w:b/>
          <w:sz w:val="24"/>
        </w:rPr>
      </w:pPr>
      <w:r w:rsidRPr="0087588A">
        <w:rPr>
          <w:b/>
          <w:noProof/>
          <w:sz w:val="24"/>
        </w:rPr>
        <w:drawing>
          <wp:inline distT="0" distB="0" distL="0" distR="0" wp14:anchorId="50983278" wp14:editId="79D4F850">
            <wp:extent cx="247650" cy="247396"/>
            <wp:effectExtent l="0" t="0" r="0" b="635"/>
            <wp:docPr id="2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17" cstate="print"/>
                    <a:stretch>
                      <a:fillRect/>
                    </a:stretch>
                  </pic:blipFill>
                  <pic:spPr>
                    <a:xfrm>
                      <a:off x="0" y="0"/>
                      <a:ext cx="247650" cy="247396"/>
                    </a:xfrm>
                    <a:prstGeom prst="rect">
                      <a:avLst/>
                    </a:prstGeom>
                  </pic:spPr>
                </pic:pic>
              </a:graphicData>
            </a:graphic>
          </wp:inline>
        </w:drawing>
      </w:r>
      <w:r w:rsidRPr="0087588A">
        <w:rPr>
          <w:b/>
          <w:sz w:val="24"/>
        </w:rPr>
        <w:t xml:space="preserve"> Attempts</w:t>
      </w:r>
      <w:r w:rsidRPr="0087588A">
        <w:rPr>
          <w:b/>
          <w:spacing w:val="-1"/>
          <w:sz w:val="24"/>
        </w:rPr>
        <w:t xml:space="preserve"> </w:t>
      </w:r>
      <w:r w:rsidRPr="0087588A">
        <w:rPr>
          <w:b/>
          <w:sz w:val="24"/>
        </w:rPr>
        <w:t xml:space="preserve">to enter a </w:t>
      </w:r>
      <w:r w:rsidRPr="0087588A">
        <w:rPr>
          <w:b/>
          <w:spacing w:val="-1"/>
          <w:sz w:val="24"/>
        </w:rPr>
        <w:t>blank</w:t>
      </w:r>
      <w:r w:rsidRPr="0087588A">
        <w:rPr>
          <w:b/>
          <w:sz w:val="24"/>
        </w:rPr>
        <w:t xml:space="preserve"> physician </w:t>
      </w:r>
      <w:r w:rsidRPr="0087588A">
        <w:rPr>
          <w:b/>
          <w:spacing w:val="-1"/>
          <w:sz w:val="24"/>
        </w:rPr>
        <w:t>name</w:t>
      </w:r>
      <w:r w:rsidRPr="0087588A">
        <w:rPr>
          <w:b/>
          <w:sz w:val="24"/>
        </w:rPr>
        <w:t xml:space="preserve"> in the </w:t>
      </w:r>
      <w:r w:rsidRPr="0087588A">
        <w:rPr>
          <w:b/>
          <w:spacing w:val="-1"/>
          <w:sz w:val="24"/>
        </w:rPr>
        <w:t>Admitting</w:t>
      </w:r>
      <w:r w:rsidRPr="0087588A">
        <w:rPr>
          <w:b/>
          <w:sz w:val="24"/>
        </w:rPr>
        <w:t xml:space="preserve"> </w:t>
      </w:r>
      <w:r w:rsidRPr="0087588A">
        <w:rPr>
          <w:b/>
          <w:spacing w:val="-1"/>
          <w:sz w:val="24"/>
        </w:rPr>
        <w:t>Physician</w:t>
      </w:r>
      <w:r w:rsidRPr="0087588A">
        <w:rPr>
          <w:b/>
          <w:sz w:val="24"/>
        </w:rPr>
        <w:t xml:space="preserve"> dropdown </w:t>
      </w:r>
      <w:r w:rsidRPr="0087588A">
        <w:rPr>
          <w:b/>
          <w:spacing w:val="-1"/>
          <w:sz w:val="24"/>
        </w:rPr>
        <w:t>will</w:t>
      </w:r>
      <w:r w:rsidRPr="0087588A">
        <w:rPr>
          <w:b/>
          <w:spacing w:val="49"/>
          <w:sz w:val="24"/>
        </w:rPr>
        <w:t xml:space="preserve"> </w:t>
      </w:r>
      <w:r w:rsidRPr="0087588A">
        <w:rPr>
          <w:b/>
          <w:sz w:val="24"/>
        </w:rPr>
        <w:t xml:space="preserve">not be </w:t>
      </w:r>
      <w:r w:rsidRPr="0087588A">
        <w:rPr>
          <w:b/>
          <w:spacing w:val="-1"/>
          <w:sz w:val="24"/>
        </w:rPr>
        <w:t>acce</w:t>
      </w:r>
      <w:r w:rsidR="0056663F" w:rsidRPr="0087588A">
        <w:rPr>
          <w:b/>
          <w:spacing w:val="-1"/>
          <w:sz w:val="24"/>
        </w:rPr>
        <w:t>pted</w:t>
      </w:r>
      <w:r w:rsidR="0056663F" w:rsidRPr="0087588A">
        <w:rPr>
          <w:b/>
          <w:sz w:val="24"/>
        </w:rPr>
        <w:t xml:space="preserve"> </w:t>
      </w:r>
      <w:r w:rsidR="0056663F" w:rsidRPr="0087588A">
        <w:rPr>
          <w:b/>
          <w:spacing w:val="-1"/>
          <w:sz w:val="24"/>
        </w:rPr>
        <w:t>(Figure</w:t>
      </w:r>
      <w:r w:rsidR="0056663F" w:rsidRPr="0087588A">
        <w:rPr>
          <w:b/>
          <w:sz w:val="24"/>
        </w:rPr>
        <w:t xml:space="preserve"> </w:t>
      </w:r>
      <w:r w:rsidR="00B51FD5" w:rsidRPr="0087588A">
        <w:rPr>
          <w:b/>
          <w:sz w:val="24"/>
        </w:rPr>
        <w:t>124</w:t>
      </w:r>
      <w:r w:rsidRPr="0087588A">
        <w:rPr>
          <w:b/>
          <w:sz w:val="24"/>
        </w:rPr>
        <w:t>).</w:t>
      </w:r>
    </w:p>
    <w:p w:rsidR="00BE7E70" w:rsidRPr="0087588A" w:rsidRDefault="00BE7E70" w:rsidP="00C55D4A">
      <w:pPr>
        <w:ind w:left="1440"/>
        <w:rPr>
          <w:b/>
          <w:sz w:val="24"/>
        </w:rPr>
      </w:pPr>
    </w:p>
    <w:p w:rsidR="00F81A56" w:rsidRPr="0087588A" w:rsidRDefault="00AF31EF" w:rsidP="00C55D4A">
      <w:pPr>
        <w:pStyle w:val="BodyText"/>
        <w:jc w:val="center"/>
      </w:pPr>
      <w:r w:rsidRPr="0087588A">
        <w:rPr>
          <w:noProof/>
          <w:sz w:val="20"/>
        </w:rPr>
        <w:drawing>
          <wp:inline distT="0" distB="0" distL="0" distR="0" wp14:anchorId="7A470347" wp14:editId="1155C27E">
            <wp:extent cx="2486025" cy="903443"/>
            <wp:effectExtent l="0" t="0" r="0" b="0"/>
            <wp:docPr id="221" name="image85.png" descr="Warning for Blank Physician Name" title="Warning for Blank Physicia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203" cstate="print"/>
                    <a:stretch>
                      <a:fillRect/>
                    </a:stretch>
                  </pic:blipFill>
                  <pic:spPr>
                    <a:xfrm>
                      <a:off x="0" y="0"/>
                      <a:ext cx="2494345" cy="906466"/>
                    </a:xfrm>
                    <a:prstGeom prst="rect">
                      <a:avLst/>
                    </a:prstGeom>
                  </pic:spPr>
                </pic:pic>
              </a:graphicData>
            </a:graphic>
          </wp:inline>
        </w:drawing>
      </w:r>
    </w:p>
    <w:p w:rsidR="00AF31EF" w:rsidRPr="0087588A" w:rsidRDefault="00AF31EF" w:rsidP="00C55D4A">
      <w:pPr>
        <w:pStyle w:val="Caption"/>
        <w:jc w:val="center"/>
      </w:pPr>
      <w:bookmarkStart w:id="1082" w:name="_Toc479683378"/>
      <w:bookmarkStart w:id="1083" w:name="_Toc479632161"/>
      <w:bookmarkStart w:id="1084" w:name="_Toc499543605"/>
      <w:r w:rsidRPr="0087588A">
        <w:t xml:space="preserve">Figure </w:t>
      </w:r>
      <w:fldSimple w:instr=" SEQ Figure \* ARABIC ">
        <w:r w:rsidR="00E65A84">
          <w:rPr>
            <w:noProof/>
          </w:rPr>
          <w:t>124</w:t>
        </w:r>
      </w:fldSimple>
      <w:r w:rsidRPr="0087588A">
        <w:t>: Warning for Blank Physician Name</w:t>
      </w:r>
      <w:bookmarkEnd w:id="1082"/>
      <w:bookmarkEnd w:id="1083"/>
      <w:bookmarkEnd w:id="1084"/>
    </w:p>
    <w:p w:rsidR="003367DB" w:rsidRPr="0087588A" w:rsidRDefault="003367DB" w:rsidP="003367DB">
      <w:pPr>
        <w:pStyle w:val="Heading2"/>
      </w:pPr>
      <w:bookmarkStart w:id="1085" w:name="_Toc479676138"/>
      <w:bookmarkStart w:id="1086" w:name="_Toc479631873"/>
      <w:bookmarkStart w:id="1087" w:name="_Toc499543842"/>
      <w:r w:rsidRPr="0087588A">
        <w:t>Working with Admission Sources</w:t>
      </w:r>
      <w:bookmarkEnd w:id="1085"/>
      <w:bookmarkEnd w:id="1086"/>
      <w:bookmarkEnd w:id="1087"/>
      <w:r w:rsidR="00C10F96" w:rsidRPr="0087588A">
        <w:fldChar w:fldCharType="begin"/>
      </w:r>
      <w:r w:rsidR="00C10F96" w:rsidRPr="0087588A">
        <w:instrText xml:space="preserve"> XE "</w:instrText>
      </w:r>
      <w:r w:rsidR="00C10F96" w:rsidRPr="0087588A">
        <w:rPr>
          <w:spacing w:val="-1"/>
          <w:sz w:val="20"/>
        </w:rPr>
        <w:instrText>Admission</w:instrText>
      </w:r>
      <w:r w:rsidR="00C10F96" w:rsidRPr="0087588A">
        <w:rPr>
          <w:sz w:val="20"/>
        </w:rPr>
        <w:instrText xml:space="preserve"> </w:instrText>
      </w:r>
      <w:r w:rsidR="00C10F96" w:rsidRPr="0087588A">
        <w:rPr>
          <w:spacing w:val="-1"/>
          <w:sz w:val="20"/>
        </w:rPr>
        <w:instrText>Sources</w:instrText>
      </w:r>
      <w:r w:rsidR="00C10F96" w:rsidRPr="0087588A">
        <w:instrText xml:space="preserve">" \i </w:instrText>
      </w:r>
      <w:r w:rsidR="00C10F96" w:rsidRPr="0087588A">
        <w:fldChar w:fldCharType="end"/>
      </w:r>
    </w:p>
    <w:p w:rsidR="003367DB" w:rsidRPr="0087588A" w:rsidRDefault="003367DB" w:rsidP="00C55D4A">
      <w:pPr>
        <w:pStyle w:val="BodyText"/>
        <w:spacing w:before="118"/>
        <w:ind w:right="176"/>
      </w:pPr>
      <w:r w:rsidRPr="0087588A">
        <w:rPr>
          <w:spacing w:val="-1"/>
        </w:rPr>
        <w:t>When</w:t>
      </w:r>
      <w:r w:rsidRPr="0087588A">
        <w:t xml:space="preserve"> you </w:t>
      </w:r>
      <w:r w:rsidRPr="0087588A">
        <w:rPr>
          <w:spacing w:val="-1"/>
        </w:rPr>
        <w:t>select</w:t>
      </w:r>
      <w:r w:rsidRPr="0087588A">
        <w:t xml:space="preserve"> a </w:t>
      </w:r>
      <w:r w:rsidRPr="0087588A">
        <w:rPr>
          <w:spacing w:val="-1"/>
        </w:rPr>
        <w:t>patient</w:t>
      </w:r>
      <w:r w:rsidRPr="0087588A">
        <w:t xml:space="preserve"> for an </w:t>
      </w:r>
      <w:r w:rsidRPr="0087588A">
        <w:rPr>
          <w:spacing w:val="-1"/>
        </w:rPr>
        <w:t>Admission</w:t>
      </w:r>
      <w:r w:rsidRPr="0087588A">
        <w:t xml:space="preserve"> </w:t>
      </w:r>
      <w:r w:rsidRPr="0087588A">
        <w:rPr>
          <w:spacing w:val="-1"/>
        </w:rPr>
        <w:t>review</w:t>
      </w:r>
      <w:r w:rsidRPr="0087588A">
        <w:t xml:space="preserve"> and navigate to</w:t>
      </w:r>
      <w:r w:rsidRPr="0087588A">
        <w:rPr>
          <w:spacing w:val="-2"/>
        </w:rPr>
        <w:t xml:space="preserve"> </w:t>
      </w:r>
      <w:r w:rsidRPr="0087588A">
        <w:t>the</w:t>
      </w:r>
      <w:r w:rsidRPr="0087588A">
        <w:rPr>
          <w:spacing w:val="3"/>
        </w:rPr>
        <w:t xml:space="preserve"> </w:t>
      </w:r>
      <w:r w:rsidRPr="0087588A">
        <w:rPr>
          <w:b/>
          <w:i/>
          <w:spacing w:val="-1"/>
        </w:rPr>
        <w:t>Primary</w:t>
      </w:r>
      <w:r w:rsidRPr="0087588A">
        <w:rPr>
          <w:b/>
          <w:i/>
          <w:spacing w:val="59"/>
        </w:rPr>
        <w:t xml:space="preserve"> </w:t>
      </w:r>
      <w:r w:rsidRPr="0087588A">
        <w:rPr>
          <w:b/>
          <w:i/>
        </w:rPr>
        <w:t xml:space="preserve">Review </w:t>
      </w:r>
      <w:r w:rsidRPr="0087588A">
        <w:rPr>
          <w:spacing w:val="-1"/>
        </w:rPr>
        <w:t>screen,</w:t>
      </w:r>
      <w:r w:rsidRPr="0087588A">
        <w:t xml:space="preserve"> the </w:t>
      </w:r>
      <w:r w:rsidRPr="0087588A">
        <w:rPr>
          <w:spacing w:val="-1"/>
        </w:rPr>
        <w:t>system</w:t>
      </w:r>
      <w:r w:rsidRPr="0087588A">
        <w:t xml:space="preserve"> </w:t>
      </w:r>
      <w:r w:rsidRPr="0087588A">
        <w:rPr>
          <w:spacing w:val="-1"/>
        </w:rPr>
        <w:t>will</w:t>
      </w:r>
      <w:r w:rsidRPr="0087588A">
        <w:t xml:space="preserve"> display the </w:t>
      </w:r>
      <w:r w:rsidRPr="0087588A">
        <w:rPr>
          <w:spacing w:val="-1"/>
        </w:rPr>
        <w:t>following</w:t>
      </w:r>
      <w:r w:rsidRPr="0087588A">
        <w:t xml:space="preserve"> list of</w:t>
      </w:r>
      <w:r w:rsidRPr="0087588A">
        <w:rPr>
          <w:spacing w:val="-2"/>
        </w:rPr>
        <w:t xml:space="preserve"> </w:t>
      </w:r>
      <w:r w:rsidRPr="0087588A">
        <w:t>options in</w:t>
      </w:r>
      <w:r w:rsidRPr="0087588A">
        <w:rPr>
          <w:spacing w:val="-2"/>
        </w:rPr>
        <w:t xml:space="preserve"> </w:t>
      </w:r>
      <w:r w:rsidRPr="0087588A">
        <w:rPr>
          <w:spacing w:val="-1"/>
        </w:rPr>
        <w:t>the</w:t>
      </w:r>
      <w:r w:rsidRPr="0087588A">
        <w:rPr>
          <w:spacing w:val="1"/>
        </w:rPr>
        <w:t xml:space="preserve"> </w:t>
      </w:r>
      <w:r w:rsidRPr="0087588A">
        <w:rPr>
          <w:b/>
          <w:spacing w:val="-1"/>
        </w:rPr>
        <w:t>Admission</w:t>
      </w:r>
      <w:r w:rsidRPr="0087588A">
        <w:rPr>
          <w:b/>
        </w:rPr>
        <w:t xml:space="preserve"> </w:t>
      </w:r>
      <w:r w:rsidRPr="0087588A">
        <w:rPr>
          <w:b/>
          <w:spacing w:val="-1"/>
        </w:rPr>
        <w:t>Sources</w:t>
      </w:r>
      <w:r w:rsidR="00C10F96" w:rsidRPr="0087588A">
        <w:fldChar w:fldCharType="begin"/>
      </w:r>
      <w:r w:rsidR="00C10F96" w:rsidRPr="0087588A">
        <w:instrText xml:space="preserve"> XE "</w:instrText>
      </w:r>
      <w:r w:rsidR="00C10F96" w:rsidRPr="0087588A">
        <w:rPr>
          <w:spacing w:val="-1"/>
          <w:sz w:val="20"/>
        </w:rPr>
        <w:instrText>Admission</w:instrText>
      </w:r>
      <w:r w:rsidR="00C10F96" w:rsidRPr="0087588A">
        <w:rPr>
          <w:sz w:val="20"/>
        </w:rPr>
        <w:instrText xml:space="preserve"> </w:instrText>
      </w:r>
      <w:r w:rsidR="00C10F96" w:rsidRPr="0087588A">
        <w:rPr>
          <w:spacing w:val="-1"/>
          <w:sz w:val="20"/>
        </w:rPr>
        <w:instrText>Sources</w:instrText>
      </w:r>
      <w:r w:rsidR="00C10F96" w:rsidRPr="0087588A">
        <w:instrText xml:space="preserve">" \i </w:instrText>
      </w:r>
      <w:r w:rsidR="00C10F96" w:rsidRPr="0087588A">
        <w:fldChar w:fldCharType="end"/>
      </w:r>
      <w:r w:rsidRPr="0087588A">
        <w:rPr>
          <w:b/>
          <w:spacing w:val="71"/>
        </w:rPr>
        <w:t xml:space="preserve"> </w:t>
      </w:r>
      <w:r w:rsidRPr="0087588A">
        <w:t xml:space="preserve">dropdown (also </w:t>
      </w:r>
      <w:r w:rsidRPr="0087588A">
        <w:rPr>
          <w:spacing w:val="-1"/>
        </w:rPr>
        <w:t>illustrated</w:t>
      </w:r>
      <w:r w:rsidRPr="0087588A">
        <w:t xml:space="preserve"> in Figure</w:t>
      </w:r>
      <w:r w:rsidRPr="0087588A">
        <w:rPr>
          <w:spacing w:val="-1"/>
        </w:rPr>
        <w:t xml:space="preserve"> </w:t>
      </w:r>
      <w:r w:rsidR="002351DC" w:rsidRPr="0087588A">
        <w:t>125</w:t>
      </w:r>
      <w:r w:rsidRPr="0087588A">
        <w:t>):</w:t>
      </w:r>
    </w:p>
    <w:p w:rsidR="003367DB" w:rsidRPr="0087588A" w:rsidRDefault="003367DB" w:rsidP="00BD6B23">
      <w:pPr>
        <w:pStyle w:val="InstructionalBullet1"/>
        <w:numPr>
          <w:ilvl w:val="0"/>
          <w:numId w:val="154"/>
        </w:numPr>
        <w:rPr>
          <w:i w:val="0"/>
          <w:color w:val="auto"/>
          <w:sz w:val="24"/>
        </w:rPr>
      </w:pPr>
      <w:r w:rsidRPr="0087588A">
        <w:rPr>
          <w:i w:val="0"/>
          <w:color w:val="auto"/>
          <w:sz w:val="24"/>
        </w:rPr>
        <w:t>Scheduled Admission</w:t>
      </w:r>
    </w:p>
    <w:p w:rsidR="003367DB" w:rsidRPr="0087588A" w:rsidRDefault="003367DB" w:rsidP="00BD6B23">
      <w:pPr>
        <w:pStyle w:val="InstructionalBullet1"/>
        <w:numPr>
          <w:ilvl w:val="0"/>
          <w:numId w:val="154"/>
        </w:numPr>
        <w:rPr>
          <w:i w:val="0"/>
          <w:color w:val="auto"/>
          <w:sz w:val="24"/>
        </w:rPr>
      </w:pPr>
      <w:r w:rsidRPr="0087588A">
        <w:rPr>
          <w:i w:val="0"/>
          <w:color w:val="auto"/>
          <w:sz w:val="24"/>
        </w:rPr>
        <w:t>Unscheduled Admission – ED</w:t>
      </w:r>
    </w:p>
    <w:p w:rsidR="003367DB" w:rsidRPr="0087588A" w:rsidRDefault="003367DB" w:rsidP="00BD6B23">
      <w:pPr>
        <w:pStyle w:val="InstructionalBullet1"/>
        <w:numPr>
          <w:ilvl w:val="0"/>
          <w:numId w:val="154"/>
        </w:numPr>
        <w:rPr>
          <w:i w:val="0"/>
          <w:color w:val="auto"/>
          <w:sz w:val="24"/>
        </w:rPr>
      </w:pPr>
      <w:r w:rsidRPr="0087588A">
        <w:rPr>
          <w:i w:val="0"/>
          <w:color w:val="auto"/>
          <w:sz w:val="24"/>
        </w:rPr>
        <w:t>Unscheduled Admission – Clinic</w:t>
      </w:r>
    </w:p>
    <w:p w:rsidR="003367DB" w:rsidRPr="0087588A" w:rsidRDefault="003367DB" w:rsidP="00BD6B23">
      <w:pPr>
        <w:pStyle w:val="InstructionalBullet1"/>
        <w:numPr>
          <w:ilvl w:val="0"/>
          <w:numId w:val="154"/>
        </w:numPr>
        <w:rPr>
          <w:i w:val="0"/>
          <w:color w:val="auto"/>
          <w:sz w:val="24"/>
        </w:rPr>
      </w:pPr>
      <w:r w:rsidRPr="0087588A">
        <w:rPr>
          <w:i w:val="0"/>
          <w:color w:val="auto"/>
          <w:sz w:val="24"/>
        </w:rPr>
        <w:t>Unscheduled Admission – Other</w:t>
      </w:r>
    </w:p>
    <w:p w:rsidR="003367DB" w:rsidRPr="0087588A" w:rsidRDefault="003367DB" w:rsidP="00BD6B23">
      <w:pPr>
        <w:pStyle w:val="InstructionalBullet1"/>
        <w:numPr>
          <w:ilvl w:val="0"/>
          <w:numId w:val="154"/>
        </w:numPr>
        <w:rPr>
          <w:i w:val="0"/>
          <w:color w:val="auto"/>
          <w:sz w:val="24"/>
        </w:rPr>
      </w:pPr>
      <w:r w:rsidRPr="0087588A">
        <w:rPr>
          <w:i w:val="0"/>
          <w:color w:val="auto"/>
          <w:sz w:val="24"/>
        </w:rPr>
        <w:t>Transfer in – from VA Facility</w:t>
      </w:r>
    </w:p>
    <w:p w:rsidR="003367DB" w:rsidRPr="0087588A" w:rsidRDefault="003367DB" w:rsidP="00BD6B23">
      <w:pPr>
        <w:pStyle w:val="InstructionalBullet1"/>
        <w:numPr>
          <w:ilvl w:val="0"/>
          <w:numId w:val="154"/>
        </w:numPr>
        <w:rPr>
          <w:i w:val="0"/>
          <w:color w:val="auto"/>
          <w:sz w:val="24"/>
        </w:rPr>
      </w:pPr>
      <w:r w:rsidRPr="0087588A">
        <w:rPr>
          <w:i w:val="0"/>
          <w:color w:val="auto"/>
          <w:sz w:val="24"/>
        </w:rPr>
        <w:t>Transfer in – from non-VA Facility</w:t>
      </w:r>
    </w:p>
    <w:p w:rsidR="003367DB" w:rsidRPr="0087588A" w:rsidRDefault="003367DB" w:rsidP="00BD6B23">
      <w:pPr>
        <w:pStyle w:val="InstructionalBullet1"/>
        <w:numPr>
          <w:ilvl w:val="0"/>
          <w:numId w:val="154"/>
        </w:numPr>
        <w:rPr>
          <w:i w:val="0"/>
          <w:color w:val="auto"/>
          <w:sz w:val="24"/>
        </w:rPr>
      </w:pPr>
      <w:r w:rsidRPr="0087588A">
        <w:rPr>
          <w:i w:val="0"/>
          <w:color w:val="auto"/>
          <w:sz w:val="24"/>
        </w:rPr>
        <w:t>Other</w:t>
      </w:r>
    </w:p>
    <w:p w:rsidR="003367DB" w:rsidRPr="0087588A" w:rsidRDefault="003367DB" w:rsidP="003F3E89">
      <w:pPr>
        <w:spacing w:line="200" w:lineRule="atLeast"/>
        <w:ind w:left="3410"/>
        <w:rPr>
          <w:sz w:val="20"/>
          <w:szCs w:val="20"/>
        </w:rPr>
      </w:pPr>
      <w:r w:rsidRPr="0087588A">
        <w:rPr>
          <w:noProof/>
          <w:sz w:val="20"/>
          <w:szCs w:val="20"/>
        </w:rPr>
        <w:drawing>
          <wp:inline distT="0" distB="0" distL="0" distR="0" wp14:anchorId="0043D0DF" wp14:editId="44B09FBA">
            <wp:extent cx="1485900" cy="1107476"/>
            <wp:effectExtent l="0" t="0" r="0" b="0"/>
            <wp:docPr id="223" name="image86.png" descr="Admission Source Options" title="Admission Sour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204" cstate="print"/>
                    <a:stretch>
                      <a:fillRect/>
                    </a:stretch>
                  </pic:blipFill>
                  <pic:spPr>
                    <a:xfrm>
                      <a:off x="0" y="0"/>
                      <a:ext cx="1488149" cy="1109153"/>
                    </a:xfrm>
                    <a:prstGeom prst="rect">
                      <a:avLst/>
                    </a:prstGeom>
                  </pic:spPr>
                </pic:pic>
              </a:graphicData>
            </a:graphic>
          </wp:inline>
        </w:drawing>
      </w:r>
    </w:p>
    <w:p w:rsidR="003367DB" w:rsidRPr="0087588A" w:rsidRDefault="003702CC" w:rsidP="003702CC">
      <w:pPr>
        <w:pStyle w:val="Caption"/>
        <w:jc w:val="center"/>
      </w:pPr>
      <w:bookmarkStart w:id="1088" w:name="_bookmark200"/>
      <w:bookmarkStart w:id="1089" w:name="_Toc479683379"/>
      <w:bookmarkStart w:id="1090" w:name="_Toc479632162"/>
      <w:bookmarkStart w:id="1091" w:name="_Toc499543606"/>
      <w:bookmarkEnd w:id="1088"/>
      <w:r w:rsidRPr="0087588A">
        <w:t xml:space="preserve">Figure </w:t>
      </w:r>
      <w:fldSimple w:instr=" SEQ Figure \* ARABIC ">
        <w:r w:rsidR="00E65A84">
          <w:rPr>
            <w:noProof/>
          </w:rPr>
          <w:t>125</w:t>
        </w:r>
      </w:fldSimple>
      <w:r w:rsidRPr="0087588A">
        <w:t>: A</w:t>
      </w:r>
      <w:r w:rsidR="003367DB" w:rsidRPr="0087588A">
        <w:t>dmission Source Options</w:t>
      </w:r>
      <w:bookmarkEnd w:id="1089"/>
      <w:bookmarkEnd w:id="1090"/>
      <w:bookmarkEnd w:id="1091"/>
    </w:p>
    <w:p w:rsidR="003A32E9" w:rsidRPr="0087588A" w:rsidRDefault="003A32E9" w:rsidP="000443F5">
      <w:pPr>
        <w:pStyle w:val="BodyText"/>
      </w:pPr>
      <w:bookmarkStart w:id="1092" w:name="_Toc465421466"/>
      <w:bookmarkStart w:id="1093" w:name="_Toc465422294"/>
      <w:bookmarkStart w:id="1094" w:name="_Toc479676139"/>
      <w:bookmarkStart w:id="1095" w:name="_Toc479631874"/>
    </w:p>
    <w:p w:rsidR="003A32E9" w:rsidRPr="0087588A" w:rsidRDefault="003A32E9" w:rsidP="000443F5">
      <w:pPr>
        <w:pStyle w:val="BodyText"/>
      </w:pPr>
    </w:p>
    <w:p w:rsidR="003367DB" w:rsidRPr="0087588A" w:rsidRDefault="003367DB" w:rsidP="000443F5">
      <w:pPr>
        <w:pStyle w:val="Heading3"/>
        <w:rPr>
          <w:b w:val="0"/>
          <w:bCs w:val="0"/>
        </w:rPr>
      </w:pPr>
      <w:bookmarkStart w:id="1096" w:name="_Toc499543843"/>
      <w:r w:rsidRPr="0087588A">
        <w:lastRenderedPageBreak/>
        <w:t>Select</w:t>
      </w:r>
      <w:r w:rsidRPr="0087588A">
        <w:rPr>
          <w:spacing w:val="-15"/>
        </w:rPr>
        <w:t xml:space="preserve"> </w:t>
      </w:r>
      <w:r w:rsidRPr="0087588A">
        <w:t>/Change</w:t>
      </w:r>
      <w:r w:rsidRPr="0087588A">
        <w:rPr>
          <w:spacing w:val="-16"/>
        </w:rPr>
        <w:t xml:space="preserve"> </w:t>
      </w:r>
      <w:r w:rsidRPr="0087588A">
        <w:t>Admission</w:t>
      </w:r>
      <w:r w:rsidRPr="0087588A">
        <w:rPr>
          <w:spacing w:val="-16"/>
        </w:rPr>
        <w:t xml:space="preserve"> </w:t>
      </w:r>
      <w:r w:rsidRPr="0087588A">
        <w:t>Sources</w:t>
      </w:r>
      <w:bookmarkEnd w:id="1092"/>
      <w:bookmarkEnd w:id="1093"/>
      <w:bookmarkEnd w:id="1094"/>
      <w:bookmarkEnd w:id="1095"/>
      <w:bookmarkEnd w:id="1096"/>
      <w:r w:rsidR="00CB2263" w:rsidRPr="0087588A">
        <w:fldChar w:fldCharType="begin"/>
      </w:r>
      <w:r w:rsidR="00CB2263" w:rsidRPr="0087588A">
        <w:instrText xml:space="preserve"> XE "</w:instrText>
      </w:r>
      <w:r w:rsidR="00CB2263" w:rsidRPr="0087588A">
        <w:rPr>
          <w:spacing w:val="-1"/>
          <w:sz w:val="20"/>
        </w:rPr>
        <w:instrText>Admission</w:instrText>
      </w:r>
      <w:r w:rsidR="00CB2263" w:rsidRPr="0087588A">
        <w:rPr>
          <w:sz w:val="20"/>
        </w:rPr>
        <w:instrText xml:space="preserve"> </w:instrText>
      </w:r>
      <w:r w:rsidR="00CB2263" w:rsidRPr="0087588A">
        <w:rPr>
          <w:spacing w:val="-1"/>
          <w:sz w:val="20"/>
        </w:rPr>
        <w:instrText>Sources</w:instrText>
      </w:r>
      <w:r w:rsidR="00CB2263" w:rsidRPr="0087588A">
        <w:instrText xml:space="preserve">" \i </w:instrText>
      </w:r>
      <w:r w:rsidR="00CB2263" w:rsidRPr="0087588A">
        <w:fldChar w:fldCharType="end"/>
      </w:r>
    </w:p>
    <w:p w:rsidR="003367DB" w:rsidRPr="0087588A" w:rsidRDefault="003367DB" w:rsidP="000443F5">
      <w:pPr>
        <w:pStyle w:val="Heading4"/>
        <w:widowControl w:val="0"/>
        <w:tabs>
          <w:tab w:val="clear" w:pos="2394"/>
        </w:tabs>
        <w:spacing w:before="120" w:after="0"/>
        <w:ind w:left="864"/>
      </w:pPr>
      <w:bookmarkStart w:id="1097" w:name="_Toc479676140"/>
      <w:bookmarkStart w:id="1098" w:name="_Toc479631875"/>
      <w:bookmarkStart w:id="1099" w:name="_Toc499543844"/>
      <w:r w:rsidRPr="0087588A">
        <w:t xml:space="preserve">To select </w:t>
      </w:r>
      <w:r w:rsidRPr="0087588A">
        <w:rPr>
          <w:spacing w:val="-1"/>
        </w:rPr>
        <w:t xml:space="preserve">or </w:t>
      </w:r>
      <w:r w:rsidRPr="0087588A">
        <w:t>change the Admission</w:t>
      </w:r>
      <w:r w:rsidRPr="0087588A">
        <w:rPr>
          <w:spacing w:val="-2"/>
        </w:rPr>
        <w:t xml:space="preserve"> </w:t>
      </w:r>
      <w:r w:rsidRPr="0087588A">
        <w:t>Sources</w:t>
      </w:r>
      <w:bookmarkEnd w:id="1097"/>
      <w:bookmarkEnd w:id="1098"/>
      <w:bookmarkEnd w:id="1099"/>
      <w:r w:rsidR="00CB2263" w:rsidRPr="0087588A">
        <w:fldChar w:fldCharType="begin"/>
      </w:r>
      <w:r w:rsidR="00CB2263" w:rsidRPr="0087588A">
        <w:instrText xml:space="preserve"> XE "</w:instrText>
      </w:r>
      <w:r w:rsidR="00CB2263" w:rsidRPr="0087588A">
        <w:rPr>
          <w:spacing w:val="-1"/>
          <w:sz w:val="20"/>
        </w:rPr>
        <w:instrText>Admission</w:instrText>
      </w:r>
      <w:r w:rsidR="00CB2263" w:rsidRPr="0087588A">
        <w:rPr>
          <w:sz w:val="20"/>
        </w:rPr>
        <w:instrText xml:space="preserve"> </w:instrText>
      </w:r>
      <w:r w:rsidR="00CB2263" w:rsidRPr="0087588A">
        <w:rPr>
          <w:spacing w:val="-1"/>
          <w:sz w:val="20"/>
        </w:rPr>
        <w:instrText>Sources</w:instrText>
      </w:r>
      <w:r w:rsidR="00CB2263" w:rsidRPr="0087588A">
        <w:instrText xml:space="preserve">" \i </w:instrText>
      </w:r>
      <w:r w:rsidR="00CB2263" w:rsidRPr="0087588A">
        <w:fldChar w:fldCharType="end"/>
      </w:r>
    </w:p>
    <w:p w:rsidR="003367DB" w:rsidRPr="0087588A" w:rsidRDefault="003367DB" w:rsidP="008E5E4B">
      <w:pPr>
        <w:widowControl w:val="0"/>
        <w:numPr>
          <w:ilvl w:val="3"/>
          <w:numId w:val="77"/>
        </w:numPr>
        <w:tabs>
          <w:tab w:val="left" w:pos="2031"/>
        </w:tabs>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Admission</w:t>
      </w:r>
      <w:r w:rsidRPr="0087588A">
        <w:rPr>
          <w:b/>
          <w:spacing w:val="-2"/>
          <w:sz w:val="24"/>
        </w:rPr>
        <w:t xml:space="preserve"> </w:t>
      </w:r>
      <w:r w:rsidRPr="0087588A">
        <w:rPr>
          <w:b/>
          <w:sz w:val="24"/>
        </w:rPr>
        <w:t xml:space="preserve">Source </w:t>
      </w:r>
      <w:r w:rsidRPr="0087588A">
        <w:rPr>
          <w:spacing w:val="-1"/>
          <w:sz w:val="24"/>
        </w:rPr>
        <w:t>dropdown.</w:t>
      </w:r>
    </w:p>
    <w:p w:rsidR="003367DB" w:rsidRPr="0087588A" w:rsidRDefault="003367DB" w:rsidP="008E5E4B">
      <w:pPr>
        <w:pStyle w:val="BodyText"/>
        <w:widowControl w:val="0"/>
        <w:numPr>
          <w:ilvl w:val="3"/>
          <w:numId w:val="77"/>
        </w:numPr>
        <w:tabs>
          <w:tab w:val="left" w:pos="2031"/>
        </w:tabs>
        <w:spacing w:before="0" w:after="0"/>
      </w:pPr>
      <w:r w:rsidRPr="0087588A">
        <w:t>Select</w:t>
      </w:r>
      <w:r w:rsidRPr="0087588A">
        <w:rPr>
          <w:spacing w:val="-1"/>
        </w:rPr>
        <w:t xml:space="preserve"> </w:t>
      </w:r>
      <w:r w:rsidRPr="0087588A">
        <w:t xml:space="preserve">an </w:t>
      </w:r>
      <w:r w:rsidRPr="0087588A">
        <w:rPr>
          <w:spacing w:val="-1"/>
        </w:rPr>
        <w:t>option</w:t>
      </w:r>
      <w:r w:rsidRPr="0087588A">
        <w:t xml:space="preserve"> from</w:t>
      </w:r>
      <w:r w:rsidRPr="0087588A">
        <w:rPr>
          <w:spacing w:val="-3"/>
        </w:rPr>
        <w:t xml:space="preserve"> </w:t>
      </w:r>
      <w:r w:rsidRPr="0087588A">
        <w:t xml:space="preserve">the dropdown by </w:t>
      </w:r>
      <w:r w:rsidRPr="0087588A">
        <w:rPr>
          <w:spacing w:val="-1"/>
        </w:rPr>
        <w:t xml:space="preserve">clicking </w:t>
      </w:r>
      <w:r w:rsidRPr="0087588A">
        <w:t>on it.</w:t>
      </w:r>
    </w:p>
    <w:p w:rsidR="003367DB" w:rsidRPr="0087588A" w:rsidRDefault="003367DB" w:rsidP="000443F5">
      <w:pPr>
        <w:pStyle w:val="Heading3"/>
        <w:rPr>
          <w:b w:val="0"/>
          <w:bCs w:val="0"/>
        </w:rPr>
      </w:pPr>
      <w:bookmarkStart w:id="1100" w:name="_Toc465421467"/>
      <w:bookmarkStart w:id="1101" w:name="_Toc465422295"/>
      <w:bookmarkStart w:id="1102" w:name="_Toc479676141"/>
      <w:bookmarkStart w:id="1103" w:name="_Toc479631876"/>
      <w:bookmarkStart w:id="1104" w:name="_Toc499543845"/>
      <w:r w:rsidRPr="0087588A">
        <w:t>Selecting</w:t>
      </w:r>
      <w:r w:rsidRPr="0087588A">
        <w:rPr>
          <w:spacing w:val="-15"/>
        </w:rPr>
        <w:t xml:space="preserve"> </w:t>
      </w:r>
      <w:r w:rsidRPr="0087588A">
        <w:t>or</w:t>
      </w:r>
      <w:r w:rsidRPr="0087588A">
        <w:rPr>
          <w:spacing w:val="-15"/>
        </w:rPr>
        <w:t xml:space="preserve"> </w:t>
      </w:r>
      <w:r w:rsidRPr="0087588A">
        <w:t>Changing</w:t>
      </w:r>
      <w:r w:rsidRPr="0087588A">
        <w:rPr>
          <w:spacing w:val="-14"/>
        </w:rPr>
        <w:t xml:space="preserve"> </w:t>
      </w:r>
      <w:r w:rsidRPr="0087588A">
        <w:t>Attending</w:t>
      </w:r>
      <w:r w:rsidRPr="0087588A">
        <w:rPr>
          <w:spacing w:val="-14"/>
        </w:rPr>
        <w:t xml:space="preserve"> </w:t>
      </w:r>
      <w:r w:rsidRPr="0087588A">
        <w:t>Physician</w:t>
      </w:r>
      <w:bookmarkEnd w:id="1100"/>
      <w:bookmarkEnd w:id="1101"/>
      <w:bookmarkEnd w:id="1102"/>
      <w:bookmarkEnd w:id="1103"/>
      <w:bookmarkEnd w:id="1104"/>
    </w:p>
    <w:p w:rsidR="003367DB" w:rsidRPr="0087588A" w:rsidRDefault="003367DB" w:rsidP="003367DB">
      <w:pPr>
        <w:pStyle w:val="BodyText"/>
        <w:spacing w:before="237"/>
        <w:ind w:left="140" w:right="155"/>
      </w:pPr>
      <w:r w:rsidRPr="0087588A">
        <w:rPr>
          <w:spacing w:val="-1"/>
        </w:rPr>
        <w:t>NUMI</w:t>
      </w:r>
      <w:r w:rsidRPr="0087588A">
        <w:t xml:space="preserve"> gives</w:t>
      </w:r>
      <w:r w:rsidRPr="0087588A">
        <w:rPr>
          <w:spacing w:val="-1"/>
        </w:rPr>
        <w:t xml:space="preserve"> </w:t>
      </w:r>
      <w:r w:rsidRPr="0087588A">
        <w:t>you a convenient way to</w:t>
      </w:r>
      <w:r w:rsidRPr="0087588A">
        <w:rPr>
          <w:spacing w:val="-1"/>
        </w:rPr>
        <w:t xml:space="preserve"> </w:t>
      </w:r>
      <w:r w:rsidRPr="0087588A">
        <w:t xml:space="preserve">select or </w:t>
      </w:r>
      <w:r w:rsidRPr="0087588A">
        <w:rPr>
          <w:spacing w:val="-1"/>
        </w:rPr>
        <w:t>change</w:t>
      </w:r>
      <w:r w:rsidRPr="0087588A">
        <w:t xml:space="preserve"> the </w:t>
      </w:r>
      <w:r w:rsidRPr="0087588A">
        <w:rPr>
          <w:spacing w:val="-1"/>
        </w:rPr>
        <w:t>Attending</w:t>
      </w:r>
      <w:r w:rsidRPr="0087588A">
        <w:t xml:space="preserve"> </w:t>
      </w:r>
      <w:r w:rsidRPr="0087588A">
        <w:rPr>
          <w:spacing w:val="-1"/>
        </w:rPr>
        <w:t>Physician</w:t>
      </w:r>
      <w:r w:rsidRPr="0087588A">
        <w:rPr>
          <w:spacing w:val="-2"/>
        </w:rPr>
        <w:t xml:space="preserve"> </w:t>
      </w:r>
      <w:r w:rsidRPr="0087588A">
        <w:t>information for a</w:t>
      </w:r>
      <w:r w:rsidRPr="0087588A">
        <w:rPr>
          <w:spacing w:val="47"/>
        </w:rPr>
        <w:t xml:space="preserve"> </w:t>
      </w:r>
      <w:r w:rsidRPr="0087588A">
        <w:t>review, and</w:t>
      </w:r>
      <w:r w:rsidRPr="0087588A">
        <w:rPr>
          <w:spacing w:val="-2"/>
        </w:rPr>
        <w:t xml:space="preserve"> </w:t>
      </w:r>
      <w:r w:rsidRPr="0087588A">
        <w:rPr>
          <w:spacing w:val="-1"/>
        </w:rPr>
        <w:t xml:space="preserve">associate </w:t>
      </w:r>
      <w:r w:rsidRPr="0087588A">
        <w:t>the review with</w:t>
      </w:r>
      <w:r w:rsidRPr="0087588A">
        <w:rPr>
          <w:spacing w:val="-1"/>
        </w:rPr>
        <w:t xml:space="preserve"> </w:t>
      </w:r>
      <w:r w:rsidRPr="0087588A">
        <w:t>the correct</w:t>
      </w:r>
      <w:r w:rsidRPr="0087588A">
        <w:rPr>
          <w:spacing w:val="-2"/>
        </w:rPr>
        <w:t xml:space="preserve"> </w:t>
      </w:r>
      <w:r w:rsidRPr="0087588A">
        <w:t xml:space="preserve">Attending. </w:t>
      </w:r>
      <w:r w:rsidRPr="0087588A">
        <w:rPr>
          <w:spacing w:val="-1"/>
        </w:rPr>
        <w:t>This</w:t>
      </w:r>
      <w:r w:rsidRPr="0087588A">
        <w:t xml:space="preserve"> </w:t>
      </w:r>
      <w:r w:rsidRPr="0087588A">
        <w:rPr>
          <w:spacing w:val="-1"/>
        </w:rPr>
        <w:t>feature</w:t>
      </w:r>
      <w:r w:rsidRPr="0087588A">
        <w:t xml:space="preserve"> is</w:t>
      </w:r>
      <w:r w:rsidRPr="0087588A">
        <w:rPr>
          <w:spacing w:val="-1"/>
        </w:rPr>
        <w:t xml:space="preserve"> </w:t>
      </w:r>
      <w:r w:rsidRPr="0087588A">
        <w:t>especially handy in</w:t>
      </w:r>
      <w:r w:rsidRPr="0087588A">
        <w:rPr>
          <w:spacing w:val="38"/>
        </w:rPr>
        <w:t xml:space="preserve"> </w:t>
      </w:r>
      <w:r w:rsidRPr="0087588A">
        <w:t>cases where</w:t>
      </w:r>
      <w:r w:rsidRPr="0087588A">
        <w:rPr>
          <w:spacing w:val="-1"/>
        </w:rPr>
        <w:t xml:space="preserve"> </w:t>
      </w:r>
      <w:r w:rsidRPr="0087588A">
        <w:t xml:space="preserve">the </w:t>
      </w:r>
      <w:r w:rsidRPr="0087588A">
        <w:rPr>
          <w:spacing w:val="-1"/>
        </w:rPr>
        <w:t>Attending</w:t>
      </w:r>
      <w:r w:rsidRPr="0087588A">
        <w:t xml:space="preserve"> </w:t>
      </w:r>
      <w:r w:rsidRPr="0087588A">
        <w:rPr>
          <w:spacing w:val="-1"/>
        </w:rPr>
        <w:t>information</w:t>
      </w:r>
      <w:r w:rsidRPr="0087588A">
        <w:t xml:space="preserve"> from</w:t>
      </w:r>
      <w:r w:rsidRPr="0087588A">
        <w:rPr>
          <w:spacing w:val="-2"/>
        </w:rPr>
        <w:t xml:space="preserve"> </w:t>
      </w:r>
      <w:r w:rsidRPr="0087588A">
        <w:t xml:space="preserve">VistA is not </w:t>
      </w:r>
      <w:r w:rsidRPr="0087588A">
        <w:rPr>
          <w:spacing w:val="-1"/>
        </w:rPr>
        <w:t>provided</w:t>
      </w:r>
      <w:r w:rsidRPr="0087588A">
        <w:t xml:space="preserve"> or is incorrect.</w:t>
      </w:r>
    </w:p>
    <w:p w:rsidR="003367DB" w:rsidRPr="0087588A" w:rsidRDefault="003367DB" w:rsidP="000443F5">
      <w:pPr>
        <w:pStyle w:val="Heading4"/>
        <w:widowControl w:val="0"/>
        <w:tabs>
          <w:tab w:val="clear" w:pos="2394"/>
        </w:tabs>
        <w:spacing w:before="120" w:after="0"/>
        <w:ind w:left="864"/>
      </w:pPr>
      <w:bookmarkStart w:id="1105" w:name="_Toc479676142"/>
      <w:bookmarkStart w:id="1106" w:name="_Toc479631877"/>
      <w:bookmarkStart w:id="1107" w:name="_Toc499543846"/>
      <w:r w:rsidRPr="0087588A">
        <w:t xml:space="preserve">To select </w:t>
      </w:r>
      <w:r w:rsidRPr="0087588A">
        <w:rPr>
          <w:spacing w:val="-1"/>
        </w:rPr>
        <w:t xml:space="preserve">or </w:t>
      </w:r>
      <w:r w:rsidRPr="0087588A">
        <w:t xml:space="preserve">change Attending </w:t>
      </w:r>
      <w:r w:rsidRPr="0087588A">
        <w:rPr>
          <w:spacing w:val="-1"/>
        </w:rPr>
        <w:t>Physician</w:t>
      </w:r>
      <w:bookmarkEnd w:id="1105"/>
      <w:bookmarkEnd w:id="1106"/>
      <w:bookmarkEnd w:id="1107"/>
    </w:p>
    <w:p w:rsidR="003367DB" w:rsidRPr="0087588A" w:rsidRDefault="003367DB" w:rsidP="008E5E4B">
      <w:pPr>
        <w:widowControl w:val="0"/>
        <w:numPr>
          <w:ilvl w:val="0"/>
          <w:numId w:val="78"/>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Attending </w:t>
      </w:r>
      <w:r w:rsidRPr="0087588A">
        <w:rPr>
          <w:b/>
          <w:spacing w:val="-1"/>
          <w:sz w:val="24"/>
        </w:rPr>
        <w:t>Physician</w:t>
      </w:r>
      <w:r w:rsidRPr="0087588A">
        <w:rPr>
          <w:b/>
          <w:spacing w:val="1"/>
          <w:sz w:val="24"/>
        </w:rPr>
        <w:t xml:space="preserve"> </w:t>
      </w:r>
      <w:r w:rsidRPr="0087588A">
        <w:rPr>
          <w:spacing w:val="-1"/>
          <w:sz w:val="24"/>
        </w:rPr>
        <w:t>dropdown</w:t>
      </w:r>
      <w:r w:rsidRPr="0087588A">
        <w:rPr>
          <w:sz w:val="24"/>
        </w:rPr>
        <w:t xml:space="preserve"> </w:t>
      </w:r>
      <w:r w:rsidRPr="0087588A">
        <w:rPr>
          <w:spacing w:val="-1"/>
          <w:sz w:val="24"/>
        </w:rPr>
        <w:t>(</w:t>
      </w:r>
      <w:r w:rsidR="00134B67" w:rsidRPr="0087588A">
        <w:rPr>
          <w:spacing w:val="-1"/>
          <w:sz w:val="24"/>
        </w:rPr>
        <w:t>Figure</w:t>
      </w:r>
      <w:r w:rsidR="00134B67" w:rsidRPr="0087588A">
        <w:rPr>
          <w:sz w:val="24"/>
        </w:rPr>
        <w:t xml:space="preserve"> </w:t>
      </w:r>
      <w:r w:rsidRPr="0087588A">
        <w:rPr>
          <w:sz w:val="24"/>
        </w:rPr>
        <w:t>12</w:t>
      </w:r>
      <w:r w:rsidR="002351DC" w:rsidRPr="0087588A">
        <w:rPr>
          <w:sz w:val="24"/>
        </w:rPr>
        <w:t>6</w:t>
      </w:r>
      <w:r w:rsidRPr="0087588A">
        <w:rPr>
          <w:sz w:val="24"/>
        </w:rPr>
        <w:t>).</w:t>
      </w:r>
    </w:p>
    <w:p w:rsidR="003367DB" w:rsidRPr="0087588A" w:rsidRDefault="003367DB" w:rsidP="008E5E4B">
      <w:pPr>
        <w:pStyle w:val="BodyText"/>
        <w:widowControl w:val="0"/>
        <w:numPr>
          <w:ilvl w:val="0"/>
          <w:numId w:val="78"/>
        </w:numPr>
        <w:tabs>
          <w:tab w:val="left" w:pos="2031"/>
        </w:tabs>
        <w:spacing w:before="0" w:after="0"/>
      </w:pPr>
      <w:r w:rsidRPr="0087588A">
        <w:t>Select</w:t>
      </w:r>
      <w:r w:rsidRPr="0087588A">
        <w:rPr>
          <w:spacing w:val="-1"/>
        </w:rPr>
        <w:t xml:space="preserve"> </w:t>
      </w:r>
      <w:r w:rsidRPr="0087588A">
        <w:t xml:space="preserve">a new Attending by </w:t>
      </w:r>
      <w:r w:rsidRPr="0087588A">
        <w:rPr>
          <w:i/>
        </w:rPr>
        <w:t xml:space="preserve">clicking </w:t>
      </w:r>
      <w:r w:rsidRPr="0087588A">
        <w:rPr>
          <w:spacing w:val="-1"/>
        </w:rPr>
        <w:t>on</w:t>
      </w:r>
      <w:r w:rsidRPr="0087588A">
        <w:t xml:space="preserve"> the </w:t>
      </w:r>
      <w:r w:rsidRPr="0087588A">
        <w:rPr>
          <w:spacing w:val="-1"/>
        </w:rPr>
        <w:t>name</w:t>
      </w:r>
      <w:r w:rsidRPr="0087588A">
        <w:t xml:space="preserve"> OR</w:t>
      </w:r>
    </w:p>
    <w:p w:rsidR="003367DB" w:rsidRPr="0087588A" w:rsidRDefault="003367DB" w:rsidP="008E5E4B">
      <w:pPr>
        <w:pStyle w:val="BodyText"/>
        <w:widowControl w:val="0"/>
        <w:numPr>
          <w:ilvl w:val="0"/>
          <w:numId w:val="78"/>
        </w:numPr>
        <w:tabs>
          <w:tab w:val="left" w:pos="2031"/>
        </w:tabs>
        <w:spacing w:before="0" w:after="0"/>
        <w:ind w:right="596"/>
      </w:pPr>
      <w:r w:rsidRPr="0087588A">
        <w:t xml:space="preserve">Change the </w:t>
      </w:r>
      <w:r w:rsidRPr="0087588A">
        <w:rPr>
          <w:spacing w:val="-1"/>
        </w:rPr>
        <w:t>Attending</w:t>
      </w:r>
      <w:r w:rsidRPr="0087588A">
        <w:t xml:space="preserve"> </w:t>
      </w:r>
      <w:r w:rsidRPr="0087588A">
        <w:rPr>
          <w:spacing w:val="-1"/>
        </w:rPr>
        <w:t>by</w:t>
      </w:r>
      <w:r w:rsidRPr="0087588A">
        <w:t xml:space="preserve"> </w:t>
      </w:r>
      <w:r w:rsidRPr="0087588A">
        <w:rPr>
          <w:i/>
        </w:rPr>
        <w:t xml:space="preserve">clicking </w:t>
      </w:r>
      <w:r w:rsidRPr="0087588A">
        <w:rPr>
          <w:spacing w:val="-1"/>
        </w:rPr>
        <w:t>on</w:t>
      </w:r>
      <w:r w:rsidRPr="0087588A">
        <w:t xml:space="preserve"> the </w:t>
      </w:r>
      <w:r w:rsidRPr="0087588A">
        <w:rPr>
          <w:spacing w:val="-1"/>
        </w:rPr>
        <w:t>dropdown</w:t>
      </w:r>
      <w:r w:rsidRPr="0087588A">
        <w:t xml:space="preserve"> and selecting </w:t>
      </w:r>
      <w:r w:rsidRPr="0087588A">
        <w:rPr>
          <w:spacing w:val="-1"/>
        </w:rPr>
        <w:t>another</w:t>
      </w:r>
      <w:r w:rsidRPr="0087588A">
        <w:rPr>
          <w:spacing w:val="43"/>
        </w:rPr>
        <w:t xml:space="preserve"> </w:t>
      </w:r>
      <w:r w:rsidRPr="0087588A">
        <w:rPr>
          <w:spacing w:val="-1"/>
        </w:rPr>
        <w:t>name.</w:t>
      </w:r>
    </w:p>
    <w:p w:rsidR="003367DB" w:rsidRPr="0087588A" w:rsidRDefault="003367DB" w:rsidP="00C55D4A">
      <w:pPr>
        <w:spacing w:line="200" w:lineRule="atLeast"/>
        <w:ind w:left="1010"/>
        <w:jc w:val="center"/>
        <w:rPr>
          <w:sz w:val="20"/>
          <w:szCs w:val="20"/>
        </w:rPr>
      </w:pPr>
      <w:r w:rsidRPr="0087588A">
        <w:rPr>
          <w:noProof/>
          <w:sz w:val="20"/>
          <w:szCs w:val="20"/>
        </w:rPr>
        <w:drawing>
          <wp:inline distT="0" distB="0" distL="0" distR="0" wp14:anchorId="46EC7C90" wp14:editId="797367F1">
            <wp:extent cx="2971800" cy="191388"/>
            <wp:effectExtent l="19050" t="19050" r="19050" b="18415"/>
            <wp:docPr id="225" name="image87.png" descr="Attending Physician dropdown" title="Attend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7.png"/>
                    <pic:cNvPicPr/>
                  </pic:nvPicPr>
                  <pic:blipFill>
                    <a:blip r:embed="rId205" cstate="print"/>
                    <a:stretch>
                      <a:fillRect/>
                    </a:stretch>
                  </pic:blipFill>
                  <pic:spPr>
                    <a:xfrm>
                      <a:off x="0" y="0"/>
                      <a:ext cx="3127285" cy="201401"/>
                    </a:xfrm>
                    <a:prstGeom prst="rect">
                      <a:avLst/>
                    </a:prstGeom>
                    <a:ln>
                      <a:solidFill>
                        <a:schemeClr val="tx1"/>
                      </a:solidFill>
                    </a:ln>
                  </pic:spPr>
                </pic:pic>
              </a:graphicData>
            </a:graphic>
          </wp:inline>
        </w:drawing>
      </w:r>
    </w:p>
    <w:p w:rsidR="003367DB" w:rsidRPr="0087588A" w:rsidRDefault="003367DB" w:rsidP="00C55D4A">
      <w:pPr>
        <w:pStyle w:val="Caption"/>
        <w:jc w:val="center"/>
      </w:pPr>
      <w:bookmarkStart w:id="1108" w:name="_bookmark203"/>
      <w:bookmarkStart w:id="1109" w:name="_Toc479683380"/>
      <w:bookmarkStart w:id="1110" w:name="_Toc479632163"/>
      <w:bookmarkStart w:id="1111" w:name="_Toc499543607"/>
      <w:bookmarkEnd w:id="1108"/>
      <w:r w:rsidRPr="0087588A">
        <w:t xml:space="preserve">Figure </w:t>
      </w:r>
      <w:fldSimple w:instr=" SEQ Figure \* ARABIC ">
        <w:r w:rsidR="00E65A84">
          <w:rPr>
            <w:noProof/>
          </w:rPr>
          <w:t>126</w:t>
        </w:r>
      </w:fldSimple>
      <w:r w:rsidRPr="0087588A">
        <w:t>:</w:t>
      </w:r>
      <w:r w:rsidR="00DF273B" w:rsidRPr="0087588A">
        <w:t xml:space="preserve"> </w:t>
      </w:r>
      <w:r w:rsidRPr="0087588A">
        <w:t>Attending Physician dropdown</w:t>
      </w:r>
      <w:bookmarkEnd w:id="1109"/>
      <w:bookmarkEnd w:id="1110"/>
      <w:bookmarkEnd w:id="1111"/>
    </w:p>
    <w:p w:rsidR="003367DB" w:rsidRPr="0087588A" w:rsidRDefault="003367DB" w:rsidP="003367DB">
      <w:pPr>
        <w:pStyle w:val="Heading2"/>
      </w:pPr>
      <w:bookmarkStart w:id="1112" w:name="_Toc479676143"/>
      <w:bookmarkStart w:id="1113" w:name="_Toc479631878"/>
      <w:bookmarkStart w:id="1114" w:name="_Toc499543847"/>
      <w:r w:rsidRPr="0087588A">
        <w:t>Selecting or Changing Treating Specialty</w:t>
      </w:r>
      <w:bookmarkEnd w:id="1112"/>
      <w:bookmarkEnd w:id="1113"/>
      <w:bookmarkEnd w:id="1114"/>
      <w:r w:rsidR="00CB2263" w:rsidRPr="0087588A">
        <w:fldChar w:fldCharType="begin"/>
      </w:r>
      <w:r w:rsidR="00CB2263" w:rsidRPr="0087588A">
        <w:instrText xml:space="preserve"> XE "</w:instrText>
      </w:r>
      <w:r w:rsidR="00CB2263" w:rsidRPr="0087588A">
        <w:rPr>
          <w:sz w:val="20"/>
          <w:szCs w:val="20"/>
        </w:rPr>
        <w:instrText>Changing Treating</w:instrText>
      </w:r>
      <w:r w:rsidR="00CB2263" w:rsidRPr="0087588A">
        <w:rPr>
          <w:spacing w:val="1"/>
          <w:sz w:val="20"/>
          <w:szCs w:val="20"/>
        </w:rPr>
        <w:instrText xml:space="preserve"> </w:instrText>
      </w:r>
      <w:r w:rsidR="00CB2263" w:rsidRPr="0087588A">
        <w:rPr>
          <w:sz w:val="20"/>
          <w:szCs w:val="20"/>
        </w:rPr>
        <w:instrText>Specialty</w:instrText>
      </w:r>
      <w:r w:rsidR="00CB2263" w:rsidRPr="0087588A">
        <w:instrText xml:space="preserve">" \i </w:instrText>
      </w:r>
      <w:r w:rsidR="00CB2263" w:rsidRPr="0087588A">
        <w:fldChar w:fldCharType="end"/>
      </w:r>
    </w:p>
    <w:p w:rsidR="003367DB" w:rsidRPr="0087588A" w:rsidRDefault="003367DB" w:rsidP="000443F5">
      <w:pPr>
        <w:pStyle w:val="Heading4"/>
        <w:widowControl w:val="0"/>
        <w:tabs>
          <w:tab w:val="clear" w:pos="2394"/>
        </w:tabs>
        <w:spacing w:before="120" w:after="0"/>
        <w:ind w:left="864"/>
      </w:pPr>
      <w:bookmarkStart w:id="1115" w:name="_Toc479676144"/>
      <w:bookmarkStart w:id="1116" w:name="_Toc479631879"/>
      <w:bookmarkStart w:id="1117" w:name="_Toc499543848"/>
      <w:r w:rsidRPr="0087588A">
        <w:t xml:space="preserve">To select </w:t>
      </w:r>
      <w:r w:rsidRPr="0087588A">
        <w:rPr>
          <w:spacing w:val="-1"/>
        </w:rPr>
        <w:t xml:space="preserve">or </w:t>
      </w:r>
      <w:r w:rsidRPr="0087588A">
        <w:t xml:space="preserve">change the Treating </w:t>
      </w:r>
      <w:r w:rsidRPr="0087588A">
        <w:rPr>
          <w:spacing w:val="-1"/>
        </w:rPr>
        <w:t>Specialty</w:t>
      </w:r>
      <w:bookmarkEnd w:id="1115"/>
      <w:bookmarkEnd w:id="1116"/>
      <w:bookmarkEnd w:id="1117"/>
    </w:p>
    <w:p w:rsidR="003367DB" w:rsidRPr="0087588A" w:rsidRDefault="003367DB" w:rsidP="008E5E4B">
      <w:pPr>
        <w:widowControl w:val="0"/>
        <w:numPr>
          <w:ilvl w:val="2"/>
          <w:numId w:val="79"/>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Treating </w:t>
      </w:r>
      <w:r w:rsidRPr="0087588A">
        <w:rPr>
          <w:b/>
          <w:spacing w:val="-1"/>
          <w:sz w:val="24"/>
        </w:rPr>
        <w:t>Specialty</w:t>
      </w:r>
      <w:r w:rsidRPr="0087588A">
        <w:rPr>
          <w:b/>
          <w:spacing w:val="1"/>
          <w:sz w:val="24"/>
        </w:rPr>
        <w:t xml:space="preserve"> </w:t>
      </w:r>
      <w:r w:rsidRPr="0087588A">
        <w:rPr>
          <w:spacing w:val="-1"/>
          <w:sz w:val="24"/>
        </w:rPr>
        <w:t xml:space="preserve">dropdown </w:t>
      </w:r>
      <w:r w:rsidRPr="0087588A">
        <w:rPr>
          <w:sz w:val="24"/>
        </w:rPr>
        <w:t>(</w:t>
      </w:r>
      <w:r w:rsidR="00134B67" w:rsidRPr="0087588A">
        <w:rPr>
          <w:sz w:val="24"/>
        </w:rPr>
        <w:t>Figure</w:t>
      </w:r>
      <w:r w:rsidR="00134B67" w:rsidRPr="0087588A">
        <w:rPr>
          <w:spacing w:val="-1"/>
          <w:sz w:val="24"/>
        </w:rPr>
        <w:t xml:space="preserve"> </w:t>
      </w:r>
      <w:r w:rsidRPr="0087588A">
        <w:rPr>
          <w:sz w:val="24"/>
        </w:rPr>
        <w:t>12</w:t>
      </w:r>
      <w:r w:rsidR="002351DC" w:rsidRPr="0087588A">
        <w:rPr>
          <w:sz w:val="24"/>
        </w:rPr>
        <w:t>7</w:t>
      </w:r>
      <w:r w:rsidRPr="0087588A">
        <w:rPr>
          <w:sz w:val="24"/>
        </w:rPr>
        <w:t>).</w:t>
      </w:r>
    </w:p>
    <w:p w:rsidR="003367DB" w:rsidRPr="0087588A" w:rsidRDefault="003367DB" w:rsidP="008E5E4B">
      <w:pPr>
        <w:pStyle w:val="BodyText"/>
        <w:widowControl w:val="0"/>
        <w:numPr>
          <w:ilvl w:val="2"/>
          <w:numId w:val="79"/>
        </w:numPr>
        <w:tabs>
          <w:tab w:val="left" w:pos="2031"/>
        </w:tabs>
        <w:spacing w:before="0" w:after="0"/>
      </w:pPr>
      <w:r w:rsidRPr="0087588A">
        <w:t>Select</w:t>
      </w:r>
      <w:r w:rsidRPr="0087588A">
        <w:rPr>
          <w:spacing w:val="-1"/>
        </w:rPr>
        <w:t xml:space="preserve"> </w:t>
      </w:r>
      <w:r w:rsidRPr="0087588A">
        <w:t xml:space="preserve">a Treating </w:t>
      </w:r>
      <w:r w:rsidRPr="0087588A">
        <w:rPr>
          <w:spacing w:val="-1"/>
        </w:rPr>
        <w:t>Specialty</w:t>
      </w:r>
      <w:r w:rsidRPr="0087588A">
        <w:t xml:space="preserve"> by</w:t>
      </w:r>
      <w:r w:rsidRPr="0087588A">
        <w:rPr>
          <w:spacing w:val="1"/>
        </w:rPr>
        <w:t xml:space="preserve"> </w:t>
      </w:r>
      <w:r w:rsidRPr="0087588A">
        <w:rPr>
          <w:i/>
          <w:spacing w:val="-1"/>
        </w:rPr>
        <w:t>clicking</w:t>
      </w:r>
      <w:r w:rsidRPr="0087588A">
        <w:rPr>
          <w:i/>
        </w:rPr>
        <w:t xml:space="preserve"> </w:t>
      </w:r>
      <w:r w:rsidRPr="0087588A">
        <w:t>on it. OR</w:t>
      </w:r>
    </w:p>
    <w:p w:rsidR="003367DB" w:rsidRPr="0087588A" w:rsidRDefault="003367DB" w:rsidP="008E5E4B">
      <w:pPr>
        <w:pStyle w:val="BodyText"/>
        <w:widowControl w:val="0"/>
        <w:numPr>
          <w:ilvl w:val="2"/>
          <w:numId w:val="79"/>
        </w:numPr>
        <w:tabs>
          <w:tab w:val="left" w:pos="2031"/>
        </w:tabs>
        <w:spacing w:before="0" w:after="0"/>
        <w:ind w:right="569"/>
      </w:pPr>
      <w:r w:rsidRPr="0087588A">
        <w:t xml:space="preserve">Change the </w:t>
      </w:r>
      <w:r w:rsidRPr="0087588A">
        <w:rPr>
          <w:spacing w:val="-1"/>
        </w:rPr>
        <w:t>Treating</w:t>
      </w:r>
      <w:r w:rsidRPr="0087588A">
        <w:t xml:space="preserve"> </w:t>
      </w:r>
      <w:r w:rsidRPr="0087588A">
        <w:rPr>
          <w:spacing w:val="-1"/>
        </w:rPr>
        <w:t>Specialty</w:t>
      </w:r>
      <w:r w:rsidRPr="0087588A">
        <w:t xml:space="preserve"> by</w:t>
      </w:r>
      <w:r w:rsidRPr="0087588A">
        <w:rPr>
          <w:spacing w:val="1"/>
        </w:rPr>
        <w:t xml:space="preserve"> </w:t>
      </w:r>
      <w:r w:rsidRPr="0087588A">
        <w:rPr>
          <w:i/>
          <w:spacing w:val="-1"/>
        </w:rPr>
        <w:t>clicking</w:t>
      </w:r>
      <w:r w:rsidRPr="0087588A">
        <w:rPr>
          <w:i/>
        </w:rPr>
        <w:t xml:space="preserve"> </w:t>
      </w:r>
      <w:r w:rsidRPr="0087588A">
        <w:t>on</w:t>
      </w:r>
      <w:r w:rsidRPr="0087588A">
        <w:rPr>
          <w:spacing w:val="-2"/>
        </w:rPr>
        <w:t xml:space="preserve"> </w:t>
      </w:r>
      <w:r w:rsidRPr="0087588A">
        <w:rPr>
          <w:spacing w:val="-1"/>
        </w:rPr>
        <w:t>the</w:t>
      </w:r>
      <w:r w:rsidRPr="0087588A">
        <w:t xml:space="preserve"> dropdown and </w:t>
      </w:r>
      <w:r w:rsidRPr="0087588A">
        <w:rPr>
          <w:spacing w:val="-1"/>
        </w:rPr>
        <w:t>selecting</w:t>
      </w:r>
      <w:r w:rsidRPr="0087588A">
        <w:rPr>
          <w:spacing w:val="63"/>
        </w:rPr>
        <w:t xml:space="preserve"> </w:t>
      </w:r>
      <w:r w:rsidRPr="0087588A">
        <w:t xml:space="preserve">another </w:t>
      </w:r>
      <w:r w:rsidRPr="0087588A">
        <w:rPr>
          <w:spacing w:val="-1"/>
        </w:rPr>
        <w:t>one.</w:t>
      </w:r>
    </w:p>
    <w:p w:rsidR="003367DB" w:rsidRPr="0087588A" w:rsidRDefault="003367DB" w:rsidP="00C55D4A">
      <w:pPr>
        <w:pStyle w:val="BodyText"/>
        <w:widowControl w:val="0"/>
        <w:tabs>
          <w:tab w:val="left" w:pos="2031"/>
        </w:tabs>
        <w:spacing w:before="0" w:after="0"/>
        <w:ind w:left="860" w:right="569"/>
        <w:jc w:val="center"/>
      </w:pPr>
      <w:r w:rsidRPr="0087588A">
        <w:rPr>
          <w:noProof/>
          <w:sz w:val="20"/>
        </w:rPr>
        <w:drawing>
          <wp:inline distT="0" distB="0" distL="0" distR="0" wp14:anchorId="5B677B44" wp14:editId="2BF0BD24">
            <wp:extent cx="2714625" cy="183043"/>
            <wp:effectExtent l="19050" t="19050" r="9525" b="26670"/>
            <wp:docPr id="227" name="image88.png" descr="Treating Specialty dropdown" title="Treating Specialt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8.png"/>
                    <pic:cNvPicPr/>
                  </pic:nvPicPr>
                  <pic:blipFill>
                    <a:blip r:embed="rId206" cstate="print"/>
                    <a:stretch>
                      <a:fillRect/>
                    </a:stretch>
                  </pic:blipFill>
                  <pic:spPr>
                    <a:xfrm>
                      <a:off x="0" y="0"/>
                      <a:ext cx="2753279" cy="185649"/>
                    </a:xfrm>
                    <a:prstGeom prst="rect">
                      <a:avLst/>
                    </a:prstGeom>
                    <a:ln>
                      <a:solidFill>
                        <a:schemeClr val="tx1"/>
                      </a:solidFill>
                    </a:ln>
                  </pic:spPr>
                </pic:pic>
              </a:graphicData>
            </a:graphic>
          </wp:inline>
        </w:drawing>
      </w:r>
    </w:p>
    <w:p w:rsidR="003367DB" w:rsidRPr="0087588A" w:rsidRDefault="003367DB" w:rsidP="00C55D4A">
      <w:pPr>
        <w:pStyle w:val="Caption"/>
        <w:jc w:val="center"/>
      </w:pPr>
      <w:bookmarkStart w:id="1118" w:name="_Toc479683381"/>
      <w:bookmarkStart w:id="1119" w:name="_Toc479632164"/>
      <w:bookmarkStart w:id="1120" w:name="_Toc499543608"/>
      <w:r w:rsidRPr="0087588A">
        <w:t xml:space="preserve">Figure </w:t>
      </w:r>
      <w:fldSimple w:instr=" SEQ Figure \* ARABIC ">
        <w:r w:rsidR="00E65A84">
          <w:rPr>
            <w:noProof/>
          </w:rPr>
          <w:t>127</w:t>
        </w:r>
      </w:fldSimple>
      <w:r w:rsidRPr="0087588A">
        <w:t>:</w:t>
      </w:r>
      <w:r w:rsidRPr="0087588A">
        <w:rPr>
          <w:rFonts w:ascii="Arial"/>
          <w:b w:val="0"/>
          <w:spacing w:val="-1"/>
          <w:sz w:val="18"/>
        </w:rPr>
        <w:t xml:space="preserve"> </w:t>
      </w:r>
      <w:r w:rsidRPr="0087588A">
        <w:t>Treating Specialty dropdown</w:t>
      </w:r>
      <w:bookmarkEnd w:id="1118"/>
      <w:bookmarkEnd w:id="1119"/>
      <w:bookmarkEnd w:id="1120"/>
    </w:p>
    <w:p w:rsidR="00C55D4A" w:rsidRPr="0087588A" w:rsidRDefault="00C55D4A" w:rsidP="00C55D4A">
      <w:pPr>
        <w:pStyle w:val="Heading2"/>
      </w:pPr>
      <w:bookmarkStart w:id="1121" w:name="_Toc479676145"/>
      <w:bookmarkStart w:id="1122" w:name="_Toc479631880"/>
      <w:bookmarkStart w:id="1123" w:name="_Toc499543849"/>
      <w:r w:rsidRPr="0087588A">
        <w:t xml:space="preserve">Selecting or Changing Service </w:t>
      </w:r>
      <w:r w:rsidR="008F40BE" w:rsidRPr="0087588A">
        <w:t>Section</w:t>
      </w:r>
      <w:bookmarkEnd w:id="1121"/>
      <w:bookmarkEnd w:id="1122"/>
      <w:bookmarkEnd w:id="1123"/>
    </w:p>
    <w:p w:rsidR="00C55D4A" w:rsidRPr="0087588A" w:rsidRDefault="00C55D4A" w:rsidP="000443F5">
      <w:pPr>
        <w:pStyle w:val="Heading4"/>
        <w:widowControl w:val="0"/>
        <w:tabs>
          <w:tab w:val="clear" w:pos="2394"/>
        </w:tabs>
        <w:spacing w:before="120" w:after="0"/>
        <w:ind w:left="864"/>
      </w:pPr>
      <w:bookmarkStart w:id="1124" w:name="_Toc479676146"/>
      <w:bookmarkStart w:id="1125" w:name="_Toc479631881"/>
      <w:bookmarkStart w:id="1126" w:name="_Toc499543850"/>
      <w:r w:rsidRPr="0087588A">
        <w:t>To select</w:t>
      </w:r>
      <w:r w:rsidRPr="0087588A">
        <w:rPr>
          <w:spacing w:val="1"/>
        </w:rPr>
        <w:t xml:space="preserve"> </w:t>
      </w:r>
      <w:r w:rsidRPr="0087588A">
        <w:rPr>
          <w:spacing w:val="-1"/>
        </w:rPr>
        <w:t xml:space="preserve">or </w:t>
      </w:r>
      <w:r w:rsidRPr="0087588A">
        <w:t>change the Service Section</w:t>
      </w:r>
      <w:bookmarkEnd w:id="1124"/>
      <w:bookmarkEnd w:id="1125"/>
      <w:bookmarkEnd w:id="1126"/>
    </w:p>
    <w:p w:rsidR="00C55D4A" w:rsidRPr="0087588A" w:rsidRDefault="00C55D4A" w:rsidP="008E5E4B">
      <w:pPr>
        <w:pStyle w:val="BodyText"/>
        <w:widowControl w:val="0"/>
        <w:numPr>
          <w:ilvl w:val="2"/>
          <w:numId w:val="80"/>
        </w:numPr>
        <w:tabs>
          <w:tab w:val="left" w:pos="1941"/>
        </w:tabs>
        <w:spacing w:before="0" w:after="0"/>
        <w:ind w:left="1940"/>
        <w:rPr>
          <w:szCs w:val="24"/>
        </w:rPr>
      </w:pPr>
      <w:r w:rsidRPr="0087588A">
        <w:rPr>
          <w:i/>
        </w:rPr>
        <w:t xml:space="preserve">Click </w:t>
      </w:r>
      <w:r w:rsidRPr="0087588A">
        <w:t>on the</w:t>
      </w:r>
      <w:r w:rsidRPr="0087588A">
        <w:rPr>
          <w:spacing w:val="-2"/>
        </w:rPr>
        <w:t xml:space="preserve"> </w:t>
      </w:r>
      <w:r w:rsidRPr="0087588A">
        <w:rPr>
          <w:b/>
        </w:rPr>
        <w:t xml:space="preserve">Service Section </w:t>
      </w:r>
      <w:r w:rsidRPr="0087588A">
        <w:rPr>
          <w:spacing w:val="-1"/>
        </w:rPr>
        <w:t xml:space="preserve">dropdown </w:t>
      </w:r>
      <w:r w:rsidR="00134B67" w:rsidRPr="0087588A">
        <w:t>(Figure</w:t>
      </w:r>
      <w:r w:rsidR="00134B67" w:rsidRPr="0087588A">
        <w:rPr>
          <w:spacing w:val="-1"/>
        </w:rPr>
        <w:t xml:space="preserve"> </w:t>
      </w:r>
      <w:r w:rsidRPr="0087588A">
        <w:t>12</w:t>
      </w:r>
      <w:r w:rsidR="002351DC" w:rsidRPr="0087588A">
        <w:t>8</w:t>
      </w:r>
      <w:r w:rsidRPr="0087588A">
        <w:t>).</w:t>
      </w:r>
    </w:p>
    <w:p w:rsidR="00C55D4A" w:rsidRPr="0087588A" w:rsidRDefault="00C55D4A" w:rsidP="008E5E4B">
      <w:pPr>
        <w:pStyle w:val="BodyText"/>
        <w:widowControl w:val="0"/>
        <w:numPr>
          <w:ilvl w:val="2"/>
          <w:numId w:val="80"/>
        </w:numPr>
        <w:tabs>
          <w:tab w:val="left" w:pos="1941"/>
        </w:tabs>
        <w:spacing w:before="0" w:after="0"/>
        <w:ind w:left="1940"/>
      </w:pPr>
      <w:r w:rsidRPr="0087588A">
        <w:rPr>
          <w:spacing w:val="-1"/>
        </w:rPr>
        <w:t xml:space="preserve">Select </w:t>
      </w:r>
      <w:r w:rsidRPr="0087588A">
        <w:t>a Service Section by</w:t>
      </w:r>
      <w:r w:rsidRPr="0087588A">
        <w:rPr>
          <w:spacing w:val="-1"/>
        </w:rPr>
        <w:t xml:space="preserve"> </w:t>
      </w:r>
      <w:r w:rsidRPr="0087588A">
        <w:rPr>
          <w:i/>
        </w:rPr>
        <w:t>clicking</w:t>
      </w:r>
      <w:r w:rsidRPr="0087588A">
        <w:rPr>
          <w:i/>
          <w:spacing w:val="-1"/>
        </w:rPr>
        <w:t xml:space="preserve"> </w:t>
      </w:r>
      <w:r w:rsidRPr="0087588A">
        <w:t xml:space="preserve">on it. </w:t>
      </w:r>
      <w:r w:rsidRPr="0087588A">
        <w:rPr>
          <w:spacing w:val="-1"/>
        </w:rPr>
        <w:t>OR</w:t>
      </w:r>
    </w:p>
    <w:p w:rsidR="00C55D4A" w:rsidRPr="0087588A" w:rsidRDefault="00C55D4A" w:rsidP="008E5E4B">
      <w:pPr>
        <w:pStyle w:val="BodyText"/>
        <w:widowControl w:val="0"/>
        <w:numPr>
          <w:ilvl w:val="2"/>
          <w:numId w:val="80"/>
        </w:numPr>
        <w:tabs>
          <w:tab w:val="left" w:pos="1941"/>
        </w:tabs>
        <w:spacing w:before="0" w:after="0"/>
        <w:ind w:left="1940" w:right="161"/>
      </w:pPr>
      <w:r w:rsidRPr="0087588A">
        <w:t xml:space="preserve">Change the </w:t>
      </w:r>
      <w:r w:rsidRPr="0087588A">
        <w:rPr>
          <w:spacing w:val="-1"/>
        </w:rPr>
        <w:t>Service</w:t>
      </w:r>
      <w:r w:rsidRPr="0087588A">
        <w:t xml:space="preserve"> </w:t>
      </w:r>
      <w:r w:rsidRPr="0087588A">
        <w:rPr>
          <w:spacing w:val="-1"/>
        </w:rPr>
        <w:t>Section</w:t>
      </w:r>
      <w:r w:rsidRPr="0087588A">
        <w:t xml:space="preserve"> by </w:t>
      </w:r>
      <w:r w:rsidRPr="0087588A">
        <w:rPr>
          <w:i/>
        </w:rPr>
        <w:t xml:space="preserve">clicking </w:t>
      </w:r>
      <w:r w:rsidRPr="0087588A">
        <w:t xml:space="preserve">on the </w:t>
      </w:r>
      <w:r w:rsidRPr="0087588A">
        <w:rPr>
          <w:spacing w:val="-1"/>
        </w:rPr>
        <w:t>dropdown</w:t>
      </w:r>
      <w:r w:rsidRPr="0087588A">
        <w:t xml:space="preserve"> and </w:t>
      </w:r>
      <w:r w:rsidRPr="0087588A">
        <w:rPr>
          <w:spacing w:val="-1"/>
        </w:rPr>
        <w:t>selecting</w:t>
      </w:r>
      <w:r w:rsidRPr="0087588A">
        <w:t xml:space="preserve"> </w:t>
      </w:r>
      <w:r w:rsidRPr="0087588A">
        <w:rPr>
          <w:spacing w:val="-1"/>
        </w:rPr>
        <w:t>another</w:t>
      </w:r>
      <w:r w:rsidRPr="0087588A">
        <w:rPr>
          <w:spacing w:val="67"/>
        </w:rPr>
        <w:t xml:space="preserve"> </w:t>
      </w:r>
      <w:r w:rsidRPr="0087588A">
        <w:t>one.</w:t>
      </w:r>
    </w:p>
    <w:p w:rsidR="003367DB" w:rsidRPr="0087588A" w:rsidRDefault="00C55D4A" w:rsidP="003367DB">
      <w:pPr>
        <w:jc w:val="center"/>
        <w:rPr>
          <w:rFonts w:ascii="Arial" w:eastAsia="Arial" w:hAnsi="Arial" w:cs="Arial"/>
          <w:sz w:val="18"/>
          <w:szCs w:val="18"/>
        </w:rPr>
      </w:pPr>
      <w:r w:rsidRPr="0087588A">
        <w:rPr>
          <w:noProof/>
          <w:sz w:val="20"/>
          <w:szCs w:val="20"/>
        </w:rPr>
        <w:drawing>
          <wp:inline distT="0" distB="0" distL="0" distR="0" wp14:anchorId="4D94D4F6" wp14:editId="61BAB4C3">
            <wp:extent cx="1295400" cy="258792"/>
            <wp:effectExtent l="19050" t="19050" r="19050" b="27305"/>
            <wp:docPr id="229" name="image89.png" descr="Service Section Dropdown" title="Service Sec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9.png"/>
                    <pic:cNvPicPr/>
                  </pic:nvPicPr>
                  <pic:blipFill>
                    <a:blip r:embed="rId207" cstate="print"/>
                    <a:stretch>
                      <a:fillRect/>
                    </a:stretch>
                  </pic:blipFill>
                  <pic:spPr>
                    <a:xfrm>
                      <a:off x="0" y="0"/>
                      <a:ext cx="1296841" cy="259080"/>
                    </a:xfrm>
                    <a:prstGeom prst="rect">
                      <a:avLst/>
                    </a:prstGeom>
                    <a:ln>
                      <a:solidFill>
                        <a:schemeClr val="tx1"/>
                      </a:solidFill>
                    </a:ln>
                  </pic:spPr>
                </pic:pic>
              </a:graphicData>
            </a:graphic>
          </wp:inline>
        </w:drawing>
      </w:r>
    </w:p>
    <w:p w:rsidR="00C55D4A" w:rsidRPr="0087588A" w:rsidRDefault="00C55D4A" w:rsidP="00C55D4A">
      <w:pPr>
        <w:pStyle w:val="Caption"/>
        <w:jc w:val="center"/>
      </w:pPr>
      <w:bookmarkStart w:id="1127" w:name="_Toc479683382"/>
      <w:bookmarkStart w:id="1128" w:name="_Toc479632165"/>
      <w:bookmarkStart w:id="1129" w:name="_Toc499543609"/>
      <w:r w:rsidRPr="0087588A">
        <w:t xml:space="preserve">Figure </w:t>
      </w:r>
      <w:fldSimple w:instr=" SEQ Figure \* ARABIC ">
        <w:r w:rsidR="00E65A84">
          <w:rPr>
            <w:noProof/>
          </w:rPr>
          <w:t>128</w:t>
        </w:r>
      </w:fldSimple>
      <w:r w:rsidRPr="0087588A">
        <w:t>: Service Section Dropdown</w:t>
      </w:r>
      <w:bookmarkEnd w:id="1127"/>
      <w:bookmarkEnd w:id="1128"/>
      <w:bookmarkEnd w:id="1129"/>
    </w:p>
    <w:p w:rsidR="00BE7E70" w:rsidRPr="0087588A" w:rsidRDefault="00C55D4A" w:rsidP="00BE7E70">
      <w:pPr>
        <w:ind w:left="720"/>
        <w:rPr>
          <w:b/>
          <w:spacing w:val="1"/>
          <w:sz w:val="24"/>
        </w:rPr>
      </w:pPr>
      <w:r w:rsidRPr="0087588A">
        <w:rPr>
          <w:b/>
          <w:noProof/>
          <w:sz w:val="24"/>
        </w:rPr>
        <w:drawing>
          <wp:inline distT="0" distB="0" distL="0" distR="0" wp14:anchorId="52B57D0C" wp14:editId="178B17E5">
            <wp:extent cx="247650" cy="247650"/>
            <wp:effectExtent l="0" t="0" r="0" b="0"/>
            <wp:docPr id="2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pacing w:val="-1"/>
          <w:sz w:val="24"/>
        </w:rPr>
        <w:t>There</w:t>
      </w:r>
      <w:r w:rsidRPr="0087588A">
        <w:rPr>
          <w:b/>
          <w:sz w:val="24"/>
        </w:rPr>
        <w:t xml:space="preserve"> may be </w:t>
      </w:r>
      <w:r w:rsidRPr="0087588A">
        <w:rPr>
          <w:b/>
          <w:spacing w:val="-1"/>
          <w:sz w:val="24"/>
        </w:rPr>
        <w:t>instances</w:t>
      </w:r>
      <w:r w:rsidRPr="0087588A">
        <w:rPr>
          <w:b/>
          <w:sz w:val="24"/>
        </w:rPr>
        <w:t xml:space="preserve"> </w:t>
      </w:r>
      <w:r w:rsidRPr="0087588A">
        <w:rPr>
          <w:b/>
          <w:spacing w:val="-1"/>
          <w:sz w:val="24"/>
        </w:rPr>
        <w:t>where</w:t>
      </w:r>
      <w:r w:rsidRPr="0087588A">
        <w:rPr>
          <w:b/>
          <w:sz w:val="24"/>
        </w:rPr>
        <w:t xml:space="preserve"> you may expect to </w:t>
      </w:r>
      <w:r w:rsidRPr="0087588A">
        <w:rPr>
          <w:b/>
          <w:spacing w:val="-1"/>
          <w:sz w:val="24"/>
        </w:rPr>
        <w:t>see</w:t>
      </w:r>
      <w:r w:rsidRPr="0087588A">
        <w:rPr>
          <w:b/>
          <w:sz w:val="24"/>
        </w:rPr>
        <w:t xml:space="preserve"> a </w:t>
      </w:r>
      <w:r w:rsidRPr="0087588A">
        <w:rPr>
          <w:b/>
          <w:spacing w:val="-1"/>
          <w:sz w:val="24"/>
        </w:rPr>
        <w:t>particular</w:t>
      </w:r>
      <w:r w:rsidRPr="0087588A">
        <w:rPr>
          <w:b/>
          <w:sz w:val="24"/>
        </w:rPr>
        <w:t xml:space="preserve"> </w:t>
      </w:r>
      <w:r w:rsidRPr="0087588A">
        <w:rPr>
          <w:b/>
          <w:spacing w:val="-1"/>
          <w:sz w:val="24"/>
        </w:rPr>
        <w:t>Ward,</w:t>
      </w:r>
      <w:r w:rsidRPr="0087588A">
        <w:rPr>
          <w:b/>
          <w:sz w:val="24"/>
        </w:rPr>
        <w:t xml:space="preserve"> Treating</w:t>
      </w:r>
      <w:r w:rsidRPr="0087588A">
        <w:rPr>
          <w:b/>
          <w:spacing w:val="59"/>
          <w:sz w:val="24"/>
        </w:rPr>
        <w:t xml:space="preserve"> </w:t>
      </w:r>
      <w:r w:rsidRPr="0087588A">
        <w:rPr>
          <w:b/>
          <w:sz w:val="24"/>
        </w:rPr>
        <w:t xml:space="preserve">Specialty, </w:t>
      </w:r>
      <w:r w:rsidRPr="0087588A">
        <w:rPr>
          <w:b/>
          <w:spacing w:val="-1"/>
          <w:sz w:val="24"/>
        </w:rPr>
        <w:t>Service</w:t>
      </w:r>
      <w:r w:rsidRPr="0087588A">
        <w:rPr>
          <w:b/>
          <w:sz w:val="24"/>
        </w:rPr>
        <w:t xml:space="preserve"> </w:t>
      </w:r>
      <w:r w:rsidRPr="0087588A">
        <w:rPr>
          <w:b/>
          <w:spacing w:val="-1"/>
          <w:sz w:val="24"/>
        </w:rPr>
        <w:t>Section</w:t>
      </w:r>
      <w:r w:rsidRPr="0087588A">
        <w:rPr>
          <w:b/>
          <w:sz w:val="24"/>
        </w:rPr>
        <w:t xml:space="preserve"> or </w:t>
      </w:r>
      <w:r w:rsidRPr="0087588A">
        <w:rPr>
          <w:b/>
          <w:spacing w:val="-1"/>
          <w:sz w:val="24"/>
        </w:rPr>
        <w:t>Admitting</w:t>
      </w:r>
      <w:r w:rsidRPr="0087588A">
        <w:rPr>
          <w:b/>
          <w:sz w:val="24"/>
        </w:rPr>
        <w:t xml:space="preserve"> Physician</w:t>
      </w:r>
      <w:r w:rsidR="00CB2263" w:rsidRPr="0087588A">
        <w:rPr>
          <w:b/>
          <w:sz w:val="24"/>
        </w:rPr>
        <w:fldChar w:fldCharType="begin"/>
      </w:r>
      <w:r w:rsidR="00CB2263" w:rsidRPr="0087588A">
        <w:rPr>
          <w:b/>
          <w:sz w:val="24"/>
        </w:rPr>
        <w:instrText xml:space="preserve"> XE "</w:instrText>
      </w:r>
      <w:r w:rsidR="00CB2263" w:rsidRPr="0087588A">
        <w:rPr>
          <w:b/>
          <w:spacing w:val="-1"/>
          <w:sz w:val="24"/>
        </w:rPr>
        <w:instrText>Admitting</w:instrText>
      </w:r>
      <w:r w:rsidR="00CB2263" w:rsidRPr="0087588A">
        <w:rPr>
          <w:b/>
          <w:sz w:val="24"/>
        </w:rPr>
        <w:instrText xml:space="preserve"> </w:instrText>
      </w:r>
      <w:r w:rsidR="00CB2263" w:rsidRPr="0087588A">
        <w:rPr>
          <w:b/>
          <w:spacing w:val="-1"/>
          <w:sz w:val="24"/>
        </w:rPr>
        <w:instrText>Physician</w:instrText>
      </w:r>
      <w:r w:rsidR="00CB2263" w:rsidRPr="0087588A">
        <w:rPr>
          <w:b/>
          <w:sz w:val="24"/>
        </w:rPr>
        <w:instrText xml:space="preserve">" \i </w:instrText>
      </w:r>
      <w:r w:rsidR="00CB2263" w:rsidRPr="0087588A">
        <w:rPr>
          <w:b/>
          <w:sz w:val="24"/>
        </w:rPr>
        <w:fldChar w:fldCharType="end"/>
      </w:r>
      <w:r w:rsidR="00AF7BC3" w:rsidRPr="0087588A">
        <w:rPr>
          <w:b/>
          <w:sz w:val="24"/>
        </w:rPr>
        <w:t>,</w:t>
      </w:r>
      <w:r w:rsidRPr="0087588A">
        <w:rPr>
          <w:b/>
          <w:sz w:val="24"/>
        </w:rPr>
        <w:t xml:space="preserve"> but the</w:t>
      </w:r>
      <w:r w:rsidRPr="0087588A">
        <w:rPr>
          <w:b/>
          <w:spacing w:val="-1"/>
          <w:sz w:val="24"/>
        </w:rPr>
        <w:t xml:space="preserve"> </w:t>
      </w:r>
      <w:r w:rsidRPr="0087588A">
        <w:rPr>
          <w:b/>
          <w:sz w:val="24"/>
        </w:rPr>
        <w:t>information</w:t>
      </w:r>
      <w:r w:rsidRPr="0087588A">
        <w:rPr>
          <w:b/>
          <w:spacing w:val="-2"/>
          <w:sz w:val="24"/>
        </w:rPr>
        <w:t xml:space="preserve"> </w:t>
      </w:r>
      <w:r w:rsidRPr="0087588A">
        <w:rPr>
          <w:b/>
          <w:sz w:val="24"/>
        </w:rPr>
        <w:t>does not display.</w:t>
      </w:r>
      <w:r w:rsidRPr="0087588A">
        <w:rPr>
          <w:b/>
          <w:spacing w:val="39"/>
          <w:sz w:val="24"/>
        </w:rPr>
        <w:t xml:space="preserve"> </w:t>
      </w:r>
      <w:r w:rsidRPr="0087588A">
        <w:rPr>
          <w:b/>
          <w:spacing w:val="-1"/>
          <w:sz w:val="24"/>
        </w:rPr>
        <w:t>The</w:t>
      </w:r>
      <w:r w:rsidRPr="0087588A">
        <w:rPr>
          <w:b/>
          <w:sz w:val="24"/>
        </w:rPr>
        <w:t xml:space="preserve"> NUMI database </w:t>
      </w:r>
      <w:r w:rsidRPr="0087588A">
        <w:rPr>
          <w:b/>
          <w:spacing w:val="-1"/>
          <w:sz w:val="24"/>
        </w:rPr>
        <w:t>will</w:t>
      </w:r>
      <w:r w:rsidRPr="0087588A">
        <w:rPr>
          <w:b/>
          <w:sz w:val="24"/>
        </w:rPr>
        <w:t xml:space="preserve"> not </w:t>
      </w:r>
      <w:r w:rsidRPr="0087588A">
        <w:rPr>
          <w:b/>
          <w:spacing w:val="-1"/>
          <w:sz w:val="24"/>
        </w:rPr>
        <w:t>include</w:t>
      </w:r>
      <w:r w:rsidRPr="0087588A">
        <w:rPr>
          <w:b/>
          <w:sz w:val="24"/>
        </w:rPr>
        <w:t xml:space="preserve"> this </w:t>
      </w:r>
      <w:r w:rsidRPr="0087588A">
        <w:rPr>
          <w:b/>
          <w:spacing w:val="-1"/>
          <w:sz w:val="24"/>
        </w:rPr>
        <w:t>information</w:t>
      </w:r>
      <w:r w:rsidRPr="0087588A">
        <w:rPr>
          <w:b/>
          <w:sz w:val="24"/>
        </w:rPr>
        <w:t xml:space="preserve"> </w:t>
      </w:r>
      <w:r w:rsidRPr="0087588A">
        <w:rPr>
          <w:b/>
          <w:spacing w:val="-1"/>
          <w:sz w:val="24"/>
        </w:rPr>
        <w:t>until</w:t>
      </w:r>
      <w:r w:rsidRPr="0087588A">
        <w:rPr>
          <w:b/>
          <w:sz w:val="24"/>
        </w:rPr>
        <w:t xml:space="preserve"> </w:t>
      </w:r>
      <w:r w:rsidRPr="0087588A">
        <w:rPr>
          <w:b/>
          <w:spacing w:val="-1"/>
          <w:sz w:val="24"/>
        </w:rPr>
        <w:t>NUMI</w:t>
      </w:r>
      <w:r w:rsidRPr="0087588A">
        <w:rPr>
          <w:b/>
          <w:sz w:val="24"/>
        </w:rPr>
        <w:t xml:space="preserve"> </w:t>
      </w:r>
      <w:r w:rsidRPr="0087588A">
        <w:rPr>
          <w:b/>
          <w:spacing w:val="-1"/>
          <w:sz w:val="24"/>
        </w:rPr>
        <w:t>first</w:t>
      </w:r>
      <w:r w:rsidRPr="0087588A">
        <w:rPr>
          <w:b/>
          <w:sz w:val="24"/>
        </w:rPr>
        <w:t xml:space="preserve"> finds it in</w:t>
      </w:r>
      <w:r w:rsidRPr="0087588A">
        <w:rPr>
          <w:b/>
          <w:spacing w:val="-1"/>
          <w:sz w:val="24"/>
        </w:rPr>
        <w:t xml:space="preserve"> </w:t>
      </w:r>
      <w:r w:rsidRPr="0087588A">
        <w:rPr>
          <w:b/>
          <w:sz w:val="24"/>
        </w:rPr>
        <w:t>a patient</w:t>
      </w:r>
      <w:r w:rsidRPr="0087588A">
        <w:rPr>
          <w:b/>
          <w:spacing w:val="61"/>
          <w:sz w:val="24"/>
        </w:rPr>
        <w:t xml:space="preserve"> </w:t>
      </w:r>
      <w:r w:rsidRPr="0087588A">
        <w:rPr>
          <w:b/>
          <w:sz w:val="24"/>
        </w:rPr>
        <w:t>movement</w:t>
      </w:r>
      <w:r w:rsidRPr="0087588A">
        <w:rPr>
          <w:b/>
          <w:spacing w:val="-1"/>
          <w:sz w:val="24"/>
        </w:rPr>
        <w:t xml:space="preserve"> </w:t>
      </w:r>
      <w:r w:rsidRPr="0087588A">
        <w:rPr>
          <w:b/>
          <w:sz w:val="24"/>
        </w:rPr>
        <w:t xml:space="preserve">record </w:t>
      </w:r>
      <w:r w:rsidRPr="0087588A">
        <w:rPr>
          <w:b/>
          <w:spacing w:val="-1"/>
          <w:sz w:val="24"/>
        </w:rPr>
        <w:t>from</w:t>
      </w:r>
      <w:r w:rsidRPr="0087588A">
        <w:rPr>
          <w:b/>
          <w:sz w:val="24"/>
        </w:rPr>
        <w:t xml:space="preserve"> VistA.</w:t>
      </w:r>
      <w:r w:rsidRPr="0087588A">
        <w:rPr>
          <w:b/>
          <w:spacing w:val="1"/>
          <w:sz w:val="24"/>
        </w:rPr>
        <w:t xml:space="preserve"> </w:t>
      </w:r>
    </w:p>
    <w:p w:rsidR="00C4413E" w:rsidRPr="0087588A" w:rsidRDefault="00C4413E" w:rsidP="00C4413E">
      <w:pPr>
        <w:rPr>
          <w:b/>
          <w:spacing w:val="1"/>
          <w:sz w:val="24"/>
        </w:rPr>
      </w:pPr>
    </w:p>
    <w:p w:rsidR="00C55D4A" w:rsidRPr="0087588A" w:rsidRDefault="00BE7E70" w:rsidP="00BE7E70">
      <w:pPr>
        <w:ind w:left="720"/>
        <w:rPr>
          <w:b/>
          <w:spacing w:val="-1"/>
          <w:sz w:val="24"/>
        </w:rPr>
      </w:pPr>
      <w:r w:rsidRPr="0087588A">
        <w:rPr>
          <w:b/>
          <w:noProof/>
          <w:sz w:val="24"/>
        </w:rPr>
        <w:lastRenderedPageBreak/>
        <w:drawing>
          <wp:inline distT="0" distB="0" distL="0" distR="0" wp14:anchorId="4E205A32" wp14:editId="4A311E3C">
            <wp:extent cx="247650" cy="247650"/>
            <wp:effectExtent l="0" t="0" r="0" b="0"/>
            <wp:docPr id="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C55D4A" w:rsidRPr="0087588A">
        <w:rPr>
          <w:b/>
          <w:spacing w:val="-1"/>
          <w:sz w:val="24"/>
        </w:rPr>
        <w:t>While</w:t>
      </w:r>
      <w:r w:rsidR="00C55D4A" w:rsidRPr="0087588A">
        <w:rPr>
          <w:b/>
          <w:sz w:val="24"/>
        </w:rPr>
        <w:t xml:space="preserve"> you </w:t>
      </w:r>
      <w:r w:rsidR="00C55D4A" w:rsidRPr="0087588A">
        <w:rPr>
          <w:b/>
          <w:spacing w:val="-1"/>
          <w:sz w:val="24"/>
        </w:rPr>
        <w:t>cannot</w:t>
      </w:r>
      <w:r w:rsidR="00C55D4A" w:rsidRPr="0087588A">
        <w:rPr>
          <w:b/>
          <w:sz w:val="24"/>
        </w:rPr>
        <w:t xml:space="preserve"> </w:t>
      </w:r>
      <w:r w:rsidR="00C55D4A" w:rsidRPr="0087588A">
        <w:rPr>
          <w:b/>
          <w:spacing w:val="-1"/>
          <w:sz w:val="24"/>
        </w:rPr>
        <w:t>manually</w:t>
      </w:r>
      <w:r w:rsidR="00C55D4A" w:rsidRPr="0087588A">
        <w:rPr>
          <w:b/>
          <w:sz w:val="24"/>
        </w:rPr>
        <w:t xml:space="preserve"> add this </w:t>
      </w:r>
      <w:r w:rsidR="00C55D4A" w:rsidRPr="0087588A">
        <w:rPr>
          <w:b/>
          <w:spacing w:val="-1"/>
          <w:sz w:val="24"/>
        </w:rPr>
        <w:t>information</w:t>
      </w:r>
      <w:r w:rsidR="00C55D4A" w:rsidRPr="0087588A">
        <w:rPr>
          <w:b/>
          <w:sz w:val="24"/>
        </w:rPr>
        <w:t xml:space="preserve"> to the</w:t>
      </w:r>
      <w:r w:rsidR="00C55D4A" w:rsidRPr="0087588A">
        <w:rPr>
          <w:b/>
          <w:spacing w:val="51"/>
          <w:sz w:val="24"/>
        </w:rPr>
        <w:t xml:space="preserve"> </w:t>
      </w:r>
      <w:r w:rsidR="00C55D4A" w:rsidRPr="0087588A">
        <w:rPr>
          <w:b/>
          <w:spacing w:val="-1"/>
          <w:sz w:val="24"/>
        </w:rPr>
        <w:t>dropdowns,</w:t>
      </w:r>
      <w:r w:rsidR="00C55D4A" w:rsidRPr="0087588A">
        <w:rPr>
          <w:b/>
          <w:sz w:val="24"/>
        </w:rPr>
        <w:t xml:space="preserve"> you can use the</w:t>
      </w:r>
      <w:r w:rsidR="00C55D4A" w:rsidRPr="0087588A">
        <w:rPr>
          <w:b/>
          <w:spacing w:val="1"/>
          <w:sz w:val="24"/>
        </w:rPr>
        <w:t xml:space="preserve"> </w:t>
      </w:r>
      <w:r w:rsidR="00C55D4A" w:rsidRPr="0087588A">
        <w:rPr>
          <w:b/>
          <w:sz w:val="24"/>
        </w:rPr>
        <w:t xml:space="preserve">Manual VistA </w:t>
      </w:r>
      <w:r w:rsidR="00C55D4A" w:rsidRPr="0087588A">
        <w:rPr>
          <w:b/>
          <w:spacing w:val="-1"/>
          <w:sz w:val="24"/>
        </w:rPr>
        <w:t>Synchronization</w:t>
      </w:r>
      <w:r w:rsidR="00CB2263" w:rsidRPr="0087588A">
        <w:rPr>
          <w:b/>
          <w:spacing w:val="-1"/>
          <w:sz w:val="24"/>
        </w:rPr>
        <w:fldChar w:fldCharType="begin"/>
      </w:r>
      <w:r w:rsidR="00CB2263" w:rsidRPr="0087588A">
        <w:rPr>
          <w:b/>
          <w:sz w:val="24"/>
        </w:rPr>
        <w:instrText xml:space="preserve"> XE "Manual</w:instrText>
      </w:r>
      <w:r w:rsidR="00CB2263" w:rsidRPr="0087588A">
        <w:rPr>
          <w:b/>
          <w:spacing w:val="-2"/>
          <w:sz w:val="24"/>
        </w:rPr>
        <w:instrText xml:space="preserve"> </w:instrText>
      </w:r>
      <w:r w:rsidR="00CB2263" w:rsidRPr="0087588A">
        <w:rPr>
          <w:b/>
          <w:sz w:val="24"/>
        </w:rPr>
        <w:instrText>VistA</w:instrText>
      </w:r>
      <w:r w:rsidR="00CB2263" w:rsidRPr="0087588A">
        <w:rPr>
          <w:b/>
          <w:spacing w:val="-1"/>
          <w:sz w:val="24"/>
        </w:rPr>
        <w:instrText xml:space="preserve"> Synchronization</w:instrText>
      </w:r>
      <w:r w:rsidR="00CB2263" w:rsidRPr="0087588A">
        <w:rPr>
          <w:b/>
          <w:sz w:val="24"/>
        </w:rPr>
        <w:instrText xml:space="preserve">" </w:instrText>
      </w:r>
      <w:r w:rsidR="00CB2263" w:rsidRPr="0087588A">
        <w:rPr>
          <w:b/>
          <w:spacing w:val="-1"/>
          <w:sz w:val="24"/>
        </w:rPr>
        <w:fldChar w:fldCharType="end"/>
      </w:r>
      <w:r w:rsidR="00DF273B" w:rsidRPr="0087588A">
        <w:rPr>
          <w:b/>
          <w:sz w:val="24"/>
        </w:rPr>
        <w:t xml:space="preserve"> </w:t>
      </w:r>
      <w:r w:rsidR="00C55D4A" w:rsidRPr="0087588A">
        <w:rPr>
          <w:b/>
          <w:sz w:val="24"/>
        </w:rPr>
        <w:t xml:space="preserve">feature </w:t>
      </w:r>
      <w:r w:rsidR="00C55D4A" w:rsidRPr="0087588A">
        <w:rPr>
          <w:b/>
          <w:spacing w:val="-1"/>
          <w:sz w:val="24"/>
        </w:rPr>
        <w:t>(please</w:t>
      </w:r>
      <w:r w:rsidR="00C55D4A" w:rsidRPr="0087588A">
        <w:rPr>
          <w:b/>
          <w:sz w:val="24"/>
        </w:rPr>
        <w:t xml:space="preserve"> see</w:t>
      </w:r>
      <w:r w:rsidR="00C55D4A" w:rsidRPr="0087588A">
        <w:rPr>
          <w:b/>
          <w:spacing w:val="1"/>
          <w:sz w:val="24"/>
        </w:rPr>
        <w:t xml:space="preserve"> </w:t>
      </w:r>
      <w:r w:rsidR="00C55D4A" w:rsidRPr="0087588A">
        <w:rPr>
          <w:b/>
          <w:spacing w:val="-1"/>
          <w:sz w:val="24"/>
        </w:rPr>
        <w:t>Section</w:t>
      </w:r>
      <w:r w:rsidR="00C55D4A" w:rsidRPr="0087588A">
        <w:rPr>
          <w:b/>
          <w:sz w:val="24"/>
        </w:rPr>
        <w:t xml:space="preserve"> </w:t>
      </w:r>
      <w:r w:rsidR="00134B67" w:rsidRPr="0087588A">
        <w:rPr>
          <w:b/>
          <w:sz w:val="24"/>
        </w:rPr>
        <w:t>1</w:t>
      </w:r>
      <w:r w:rsidR="00CC0897" w:rsidRPr="0087588A">
        <w:rPr>
          <w:b/>
          <w:sz w:val="24"/>
        </w:rPr>
        <w:t>0</w:t>
      </w:r>
      <w:r w:rsidR="00134B67" w:rsidRPr="0087588A">
        <w:rPr>
          <w:b/>
          <w:sz w:val="24"/>
        </w:rPr>
        <w:t>.6</w:t>
      </w:r>
      <w:r w:rsidR="00C55D4A" w:rsidRPr="0087588A">
        <w:rPr>
          <w:b/>
          <w:spacing w:val="63"/>
          <w:sz w:val="24"/>
        </w:rPr>
        <w:t xml:space="preserve"> </w:t>
      </w:r>
      <w:r w:rsidR="00C55D4A" w:rsidRPr="0087588A">
        <w:rPr>
          <w:b/>
          <w:sz w:val="24"/>
        </w:rPr>
        <w:t xml:space="preserve">for more </w:t>
      </w:r>
      <w:r w:rsidR="00C55D4A" w:rsidRPr="0087588A">
        <w:rPr>
          <w:b/>
          <w:spacing w:val="-1"/>
          <w:sz w:val="24"/>
        </w:rPr>
        <w:t>information).</w:t>
      </w:r>
      <w:r w:rsidR="00C55D4A" w:rsidRPr="0087588A">
        <w:rPr>
          <w:b/>
          <w:sz w:val="24"/>
        </w:rPr>
        <w:t xml:space="preserve"> Once the </w:t>
      </w:r>
      <w:r w:rsidR="00C55D4A" w:rsidRPr="0087588A">
        <w:rPr>
          <w:b/>
          <w:spacing w:val="-1"/>
          <w:sz w:val="24"/>
        </w:rPr>
        <w:t>information</w:t>
      </w:r>
      <w:r w:rsidR="00C55D4A" w:rsidRPr="0087588A">
        <w:rPr>
          <w:b/>
          <w:sz w:val="24"/>
        </w:rPr>
        <w:t xml:space="preserve"> has been </w:t>
      </w:r>
      <w:r w:rsidR="00C55D4A" w:rsidRPr="0087588A">
        <w:rPr>
          <w:b/>
          <w:spacing w:val="-1"/>
          <w:sz w:val="24"/>
        </w:rPr>
        <w:t>synchronized</w:t>
      </w:r>
      <w:r w:rsidR="00C55D4A" w:rsidRPr="0087588A">
        <w:rPr>
          <w:b/>
          <w:sz w:val="24"/>
        </w:rPr>
        <w:t xml:space="preserve"> and </w:t>
      </w:r>
      <w:r w:rsidR="00C55D4A" w:rsidRPr="0087588A">
        <w:rPr>
          <w:b/>
          <w:spacing w:val="-1"/>
          <w:sz w:val="24"/>
        </w:rPr>
        <w:t>pulled</w:t>
      </w:r>
      <w:r w:rsidR="00C55D4A" w:rsidRPr="0087588A">
        <w:rPr>
          <w:b/>
          <w:sz w:val="24"/>
        </w:rPr>
        <w:t xml:space="preserve"> into </w:t>
      </w:r>
      <w:r w:rsidR="00C55D4A" w:rsidRPr="0087588A">
        <w:rPr>
          <w:b/>
          <w:spacing w:val="-1"/>
          <w:sz w:val="24"/>
        </w:rPr>
        <w:t>NUMI,</w:t>
      </w:r>
      <w:r w:rsidR="00C55D4A" w:rsidRPr="0087588A">
        <w:rPr>
          <w:b/>
          <w:spacing w:val="83"/>
          <w:sz w:val="24"/>
        </w:rPr>
        <w:t xml:space="preserve"> </w:t>
      </w:r>
      <w:r w:rsidR="00C55D4A" w:rsidRPr="0087588A">
        <w:rPr>
          <w:b/>
          <w:sz w:val="24"/>
        </w:rPr>
        <w:t xml:space="preserve">the </w:t>
      </w:r>
      <w:r w:rsidR="00C55D4A" w:rsidRPr="0087588A">
        <w:rPr>
          <w:b/>
          <w:spacing w:val="-1"/>
          <w:sz w:val="24"/>
        </w:rPr>
        <w:t>information</w:t>
      </w:r>
      <w:r w:rsidR="00C55D4A" w:rsidRPr="0087588A">
        <w:rPr>
          <w:b/>
          <w:sz w:val="24"/>
        </w:rPr>
        <w:t xml:space="preserve"> </w:t>
      </w:r>
      <w:r w:rsidR="00C55D4A" w:rsidRPr="0087588A">
        <w:rPr>
          <w:b/>
          <w:spacing w:val="-1"/>
          <w:sz w:val="24"/>
        </w:rPr>
        <w:t>will</w:t>
      </w:r>
      <w:r w:rsidR="00C55D4A" w:rsidRPr="0087588A">
        <w:rPr>
          <w:b/>
          <w:sz w:val="24"/>
        </w:rPr>
        <w:t xml:space="preserve"> display in the </w:t>
      </w:r>
      <w:r w:rsidR="00C55D4A" w:rsidRPr="0087588A">
        <w:rPr>
          <w:b/>
          <w:spacing w:val="-1"/>
          <w:sz w:val="24"/>
        </w:rPr>
        <w:t>dropdowns.</w:t>
      </w:r>
    </w:p>
    <w:p w:rsidR="003C6CEC" w:rsidRPr="0087588A" w:rsidRDefault="003C6CEC" w:rsidP="003C6CEC">
      <w:pPr>
        <w:pStyle w:val="Heading2"/>
      </w:pPr>
      <w:bookmarkStart w:id="1130" w:name="_Toc479676147"/>
      <w:bookmarkStart w:id="1131" w:name="_Toc479631882"/>
      <w:bookmarkStart w:id="1132" w:name="_Toc499543851"/>
      <w:r w:rsidRPr="0087588A">
        <w:t xml:space="preserve">Selecting or Changing </w:t>
      </w:r>
      <w:r w:rsidR="008E6238" w:rsidRPr="0087588A">
        <w:t>Ward</w:t>
      </w:r>
      <w:bookmarkEnd w:id="1130"/>
      <w:bookmarkEnd w:id="1131"/>
      <w:bookmarkEnd w:id="1132"/>
      <w:r w:rsidR="00644450" w:rsidRPr="0087588A">
        <w:fldChar w:fldCharType="begin"/>
      </w:r>
      <w:r w:rsidR="00644450" w:rsidRPr="0087588A">
        <w:instrText xml:space="preserve"> XE "</w:instrText>
      </w:r>
      <w:r w:rsidR="00644450" w:rsidRPr="0087588A">
        <w:rPr>
          <w:spacing w:val="-1"/>
          <w:sz w:val="20"/>
        </w:rPr>
        <w:instrText xml:space="preserve">Changing </w:instrText>
      </w:r>
      <w:r w:rsidR="00644450" w:rsidRPr="0087588A">
        <w:rPr>
          <w:sz w:val="20"/>
        </w:rPr>
        <w:instrText>Ward</w:instrText>
      </w:r>
      <w:r w:rsidR="00644450" w:rsidRPr="0087588A">
        <w:instrText xml:space="preserve">" \i </w:instrText>
      </w:r>
      <w:r w:rsidR="00644450" w:rsidRPr="0087588A">
        <w:fldChar w:fldCharType="end"/>
      </w:r>
    </w:p>
    <w:p w:rsidR="008E6238" w:rsidRPr="0087588A" w:rsidRDefault="008E6238" w:rsidP="000443F5">
      <w:pPr>
        <w:pStyle w:val="Heading4"/>
        <w:widowControl w:val="0"/>
        <w:tabs>
          <w:tab w:val="clear" w:pos="2394"/>
        </w:tabs>
        <w:spacing w:before="120" w:after="0"/>
        <w:ind w:left="864"/>
      </w:pPr>
      <w:bookmarkStart w:id="1133" w:name="_Toc479676148"/>
      <w:bookmarkStart w:id="1134" w:name="_Toc479631883"/>
      <w:bookmarkStart w:id="1135" w:name="_Toc499543852"/>
      <w:r w:rsidRPr="0087588A">
        <w:t>To select or change the Ward</w:t>
      </w:r>
      <w:bookmarkEnd w:id="1133"/>
      <w:bookmarkEnd w:id="1134"/>
      <w:bookmarkEnd w:id="1135"/>
    </w:p>
    <w:p w:rsidR="008E6238" w:rsidRPr="0087588A" w:rsidRDefault="008E6238" w:rsidP="008E5E4B">
      <w:pPr>
        <w:widowControl w:val="0"/>
        <w:numPr>
          <w:ilvl w:val="2"/>
          <w:numId w:val="81"/>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Ward </w:t>
      </w:r>
      <w:r w:rsidR="00134B67" w:rsidRPr="0087588A">
        <w:rPr>
          <w:sz w:val="24"/>
        </w:rPr>
        <w:t>dropdown (Figure</w:t>
      </w:r>
      <w:r w:rsidR="00134B67" w:rsidRPr="0087588A">
        <w:rPr>
          <w:spacing w:val="-1"/>
          <w:sz w:val="24"/>
        </w:rPr>
        <w:t xml:space="preserve"> </w:t>
      </w:r>
      <w:r w:rsidRPr="0087588A">
        <w:rPr>
          <w:sz w:val="24"/>
        </w:rPr>
        <w:t>12</w:t>
      </w:r>
      <w:r w:rsidR="002351DC" w:rsidRPr="0087588A">
        <w:rPr>
          <w:sz w:val="24"/>
        </w:rPr>
        <w:t>9</w:t>
      </w:r>
      <w:r w:rsidRPr="0087588A">
        <w:rPr>
          <w:sz w:val="24"/>
        </w:rPr>
        <w:t>).</w:t>
      </w:r>
    </w:p>
    <w:p w:rsidR="008E6238" w:rsidRPr="0087588A" w:rsidRDefault="008E6238" w:rsidP="008E5E4B">
      <w:pPr>
        <w:widowControl w:val="0"/>
        <w:numPr>
          <w:ilvl w:val="2"/>
          <w:numId w:val="81"/>
        </w:numPr>
        <w:tabs>
          <w:tab w:val="left" w:pos="2031"/>
        </w:tabs>
        <w:rPr>
          <w:sz w:val="24"/>
        </w:rPr>
      </w:pPr>
      <w:r w:rsidRPr="0087588A">
        <w:rPr>
          <w:sz w:val="24"/>
        </w:rPr>
        <w:t>Select</w:t>
      </w:r>
      <w:r w:rsidRPr="0087588A">
        <w:rPr>
          <w:spacing w:val="-1"/>
          <w:sz w:val="24"/>
        </w:rPr>
        <w:t xml:space="preserve"> </w:t>
      </w:r>
      <w:r w:rsidRPr="0087588A">
        <w:rPr>
          <w:sz w:val="24"/>
        </w:rPr>
        <w:t xml:space="preserve">a </w:t>
      </w:r>
      <w:r w:rsidRPr="0087588A">
        <w:rPr>
          <w:spacing w:val="-1"/>
          <w:sz w:val="24"/>
        </w:rPr>
        <w:t>Ward</w:t>
      </w:r>
      <w:r w:rsidRPr="0087588A">
        <w:rPr>
          <w:sz w:val="24"/>
        </w:rPr>
        <w:t xml:space="preserve"> by </w:t>
      </w:r>
      <w:r w:rsidRPr="0087588A">
        <w:rPr>
          <w:i/>
          <w:spacing w:val="-1"/>
          <w:sz w:val="24"/>
        </w:rPr>
        <w:t>clicking</w:t>
      </w:r>
      <w:r w:rsidRPr="0087588A">
        <w:rPr>
          <w:i/>
          <w:sz w:val="24"/>
        </w:rPr>
        <w:t xml:space="preserve"> </w:t>
      </w:r>
      <w:r w:rsidRPr="0087588A">
        <w:rPr>
          <w:sz w:val="24"/>
        </w:rPr>
        <w:t>on it. OR</w:t>
      </w:r>
    </w:p>
    <w:p w:rsidR="008E6238" w:rsidRPr="0087588A" w:rsidRDefault="008E6238" w:rsidP="008E5E4B">
      <w:pPr>
        <w:pStyle w:val="BodyText"/>
        <w:widowControl w:val="0"/>
        <w:numPr>
          <w:ilvl w:val="2"/>
          <w:numId w:val="81"/>
        </w:numPr>
        <w:tabs>
          <w:tab w:val="left" w:pos="2031"/>
        </w:tabs>
        <w:spacing w:before="0" w:after="0"/>
      </w:pPr>
      <w:r w:rsidRPr="0087588A">
        <w:t xml:space="preserve">Change the </w:t>
      </w:r>
      <w:r w:rsidRPr="0087588A">
        <w:rPr>
          <w:spacing w:val="-1"/>
        </w:rPr>
        <w:t>Ward</w:t>
      </w:r>
      <w:r w:rsidRPr="0087588A">
        <w:t xml:space="preserve"> by </w:t>
      </w:r>
      <w:r w:rsidRPr="0087588A">
        <w:rPr>
          <w:i/>
        </w:rPr>
        <w:t xml:space="preserve">clicking </w:t>
      </w:r>
      <w:r w:rsidRPr="0087588A">
        <w:t>on the</w:t>
      </w:r>
      <w:r w:rsidRPr="0087588A">
        <w:rPr>
          <w:spacing w:val="-2"/>
        </w:rPr>
        <w:t xml:space="preserve"> </w:t>
      </w:r>
      <w:r w:rsidRPr="0087588A">
        <w:t xml:space="preserve">dropdown and </w:t>
      </w:r>
      <w:r w:rsidRPr="0087588A">
        <w:rPr>
          <w:spacing w:val="-1"/>
        </w:rPr>
        <w:t>selecting</w:t>
      </w:r>
      <w:r w:rsidRPr="0087588A">
        <w:rPr>
          <w:spacing w:val="-2"/>
        </w:rPr>
        <w:t xml:space="preserve"> </w:t>
      </w:r>
      <w:r w:rsidRPr="0087588A">
        <w:t xml:space="preserve">another </w:t>
      </w:r>
      <w:r w:rsidRPr="0087588A">
        <w:rPr>
          <w:spacing w:val="-1"/>
        </w:rPr>
        <w:t>one.</w:t>
      </w:r>
    </w:p>
    <w:p w:rsidR="003C6CEC" w:rsidRPr="0087588A" w:rsidRDefault="003C6CEC" w:rsidP="003C6CEC">
      <w:pPr>
        <w:spacing w:before="3"/>
        <w:rPr>
          <w:sz w:val="24"/>
        </w:rPr>
      </w:pPr>
    </w:p>
    <w:p w:rsidR="003C6CEC" w:rsidRPr="0087588A" w:rsidRDefault="003C6CEC" w:rsidP="003C6CEC">
      <w:pPr>
        <w:spacing w:line="200" w:lineRule="atLeast"/>
        <w:ind w:left="3050"/>
        <w:rPr>
          <w:sz w:val="20"/>
          <w:szCs w:val="20"/>
        </w:rPr>
      </w:pPr>
      <w:r w:rsidRPr="0087588A">
        <w:rPr>
          <w:noProof/>
          <w:sz w:val="20"/>
          <w:szCs w:val="20"/>
        </w:rPr>
        <w:drawing>
          <wp:inline distT="0" distB="0" distL="0" distR="0" wp14:anchorId="5961B71E" wp14:editId="14BAD324">
            <wp:extent cx="2240508" cy="266700"/>
            <wp:effectExtent l="19050" t="19050" r="26670" b="19050"/>
            <wp:docPr id="233" name="image90.png" descr="Ward dropdown" title="War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0.png"/>
                    <pic:cNvPicPr/>
                  </pic:nvPicPr>
                  <pic:blipFill>
                    <a:blip r:embed="rId208" cstate="print"/>
                    <a:stretch>
                      <a:fillRect/>
                    </a:stretch>
                  </pic:blipFill>
                  <pic:spPr>
                    <a:xfrm>
                      <a:off x="0" y="0"/>
                      <a:ext cx="2240508" cy="266700"/>
                    </a:xfrm>
                    <a:prstGeom prst="rect">
                      <a:avLst/>
                    </a:prstGeom>
                    <a:ln>
                      <a:solidFill>
                        <a:schemeClr val="tx1"/>
                      </a:solidFill>
                    </a:ln>
                  </pic:spPr>
                </pic:pic>
              </a:graphicData>
            </a:graphic>
          </wp:inline>
        </w:drawing>
      </w:r>
    </w:p>
    <w:p w:rsidR="003C6CEC" w:rsidRPr="0087588A" w:rsidRDefault="008E6238" w:rsidP="00802166">
      <w:pPr>
        <w:pStyle w:val="Caption"/>
        <w:jc w:val="center"/>
        <w:rPr>
          <w:rFonts w:ascii="Arial" w:eastAsia="Arial" w:hAnsi="Arial"/>
          <w:sz w:val="18"/>
          <w:szCs w:val="18"/>
        </w:rPr>
      </w:pPr>
      <w:bookmarkStart w:id="1136" w:name="_bookmark209"/>
      <w:bookmarkStart w:id="1137" w:name="_Toc479683383"/>
      <w:bookmarkStart w:id="1138" w:name="_Toc479632166"/>
      <w:bookmarkStart w:id="1139" w:name="_Toc499543610"/>
      <w:bookmarkEnd w:id="1136"/>
      <w:r w:rsidRPr="0087588A">
        <w:t xml:space="preserve">Figure </w:t>
      </w:r>
      <w:fldSimple w:instr=" SEQ Figure \* ARABIC ">
        <w:r w:rsidR="00E65A84">
          <w:rPr>
            <w:noProof/>
          </w:rPr>
          <w:t>129</w:t>
        </w:r>
      </w:fldSimple>
      <w:r w:rsidRPr="0087588A">
        <w:t>:</w:t>
      </w:r>
      <w:r w:rsidR="003C6CEC" w:rsidRPr="0087588A">
        <w:rPr>
          <w:rFonts w:ascii="Arial"/>
          <w:b w:val="0"/>
          <w:sz w:val="18"/>
        </w:rPr>
        <w:t xml:space="preserve"> </w:t>
      </w:r>
      <w:r w:rsidR="003C6CEC" w:rsidRPr="0087588A">
        <w:t>Ward dropdown</w:t>
      </w:r>
      <w:bookmarkEnd w:id="1137"/>
      <w:bookmarkEnd w:id="1138"/>
      <w:bookmarkEnd w:id="1139"/>
    </w:p>
    <w:p w:rsidR="008E6238" w:rsidRPr="0087588A" w:rsidRDefault="008E6238" w:rsidP="008E6238">
      <w:pPr>
        <w:pStyle w:val="Heading2"/>
      </w:pPr>
      <w:bookmarkStart w:id="1140" w:name="_Toc479676149"/>
      <w:bookmarkStart w:id="1141" w:name="_Toc479631884"/>
      <w:bookmarkStart w:id="1142" w:name="_Toc499543853"/>
      <w:r w:rsidRPr="0087588A">
        <w:t>Adding Custom Notes</w:t>
      </w:r>
      <w:bookmarkEnd w:id="1140"/>
      <w:bookmarkEnd w:id="1141"/>
      <w:bookmarkEnd w:id="1142"/>
    </w:p>
    <w:p w:rsidR="008E6238" w:rsidRPr="0087588A" w:rsidRDefault="008E6238" w:rsidP="00802166">
      <w:pPr>
        <w:pStyle w:val="BodyText"/>
        <w:spacing w:before="118"/>
        <w:ind w:right="543"/>
        <w:jc w:val="both"/>
      </w:pPr>
      <w:r w:rsidRPr="0087588A">
        <w:t xml:space="preserve">You </w:t>
      </w:r>
      <w:r w:rsidRPr="0087588A">
        <w:rPr>
          <w:spacing w:val="-1"/>
        </w:rPr>
        <w:t>may</w:t>
      </w:r>
      <w:r w:rsidRPr="0087588A">
        <w:t xml:space="preserve"> wish to enter special notes,</w:t>
      </w:r>
      <w:r w:rsidRPr="0087588A">
        <w:rPr>
          <w:spacing w:val="-2"/>
        </w:rPr>
        <w:t xml:space="preserve"> </w:t>
      </w:r>
      <w:r w:rsidRPr="0087588A">
        <w:t>to be used</w:t>
      </w:r>
      <w:r w:rsidRPr="0087588A">
        <w:rPr>
          <w:spacing w:val="-1"/>
        </w:rPr>
        <w:t xml:space="preserve"> </w:t>
      </w:r>
      <w:r w:rsidRPr="0087588A">
        <w:t xml:space="preserve">when you are doing a </w:t>
      </w:r>
      <w:r w:rsidRPr="0087588A">
        <w:rPr>
          <w:spacing w:val="-1"/>
        </w:rPr>
        <w:t>focused</w:t>
      </w:r>
      <w:r w:rsidRPr="0087588A">
        <w:t xml:space="preserve"> study</w:t>
      </w:r>
      <w:r w:rsidRPr="0087588A">
        <w:rPr>
          <w:spacing w:val="-2"/>
        </w:rPr>
        <w:t xml:space="preserve"> </w:t>
      </w:r>
      <w:r w:rsidRPr="0087588A">
        <w:t>or doing</w:t>
      </w:r>
      <w:r w:rsidRPr="0087588A">
        <w:rPr>
          <w:spacing w:val="20"/>
        </w:rPr>
        <w:t xml:space="preserve"> </w:t>
      </w:r>
      <w:r w:rsidRPr="0087588A">
        <w:t xml:space="preserve">special </w:t>
      </w:r>
      <w:r w:rsidRPr="0087588A">
        <w:rPr>
          <w:spacing w:val="-1"/>
        </w:rPr>
        <w:t>tracking</w:t>
      </w:r>
      <w:r w:rsidRPr="0087588A">
        <w:t xml:space="preserve"> of </w:t>
      </w:r>
      <w:r w:rsidRPr="0087588A">
        <w:rPr>
          <w:spacing w:val="-1"/>
        </w:rPr>
        <w:t>some</w:t>
      </w:r>
      <w:r w:rsidRPr="0087588A">
        <w:t xml:space="preserve"> issue. </w:t>
      </w:r>
      <w:r w:rsidRPr="0087588A">
        <w:rPr>
          <w:spacing w:val="-1"/>
        </w:rPr>
        <w:t>NUMI</w:t>
      </w:r>
      <w:r w:rsidRPr="0087588A">
        <w:t xml:space="preserve"> </w:t>
      </w:r>
      <w:r w:rsidRPr="0087588A">
        <w:rPr>
          <w:spacing w:val="-1"/>
        </w:rPr>
        <w:t>provides</w:t>
      </w:r>
      <w:r w:rsidRPr="0087588A">
        <w:t xml:space="preserve"> </w:t>
      </w:r>
      <w:r w:rsidRPr="0087588A">
        <w:rPr>
          <w:spacing w:val="-1"/>
        </w:rPr>
        <w:t>you</w:t>
      </w:r>
      <w:r w:rsidRPr="0087588A">
        <w:t xml:space="preserve"> with a </w:t>
      </w:r>
      <w:r w:rsidRPr="0087588A">
        <w:rPr>
          <w:spacing w:val="-1"/>
        </w:rPr>
        <w:t>field</w:t>
      </w:r>
      <w:r w:rsidRPr="0087588A">
        <w:t xml:space="preserve"> </w:t>
      </w:r>
      <w:r w:rsidRPr="0087588A">
        <w:rPr>
          <w:spacing w:val="-1"/>
        </w:rPr>
        <w:t>specifically</w:t>
      </w:r>
      <w:r w:rsidRPr="0087588A">
        <w:t xml:space="preserve"> </w:t>
      </w:r>
      <w:r w:rsidRPr="0087588A">
        <w:rPr>
          <w:spacing w:val="-1"/>
        </w:rPr>
        <w:t>for</w:t>
      </w:r>
      <w:r w:rsidRPr="0087588A">
        <w:t xml:space="preserve"> that </w:t>
      </w:r>
      <w:r w:rsidRPr="0087588A">
        <w:rPr>
          <w:spacing w:val="-1"/>
        </w:rPr>
        <w:t>purpose.</w:t>
      </w:r>
      <w:r w:rsidRPr="0087588A">
        <w:rPr>
          <w:spacing w:val="87"/>
        </w:rPr>
        <w:t xml:space="preserve"> </w:t>
      </w:r>
      <w:r w:rsidRPr="0087588A">
        <w:rPr>
          <w:spacing w:val="-1"/>
        </w:rPr>
        <w:t>Some</w:t>
      </w:r>
      <w:r w:rsidRPr="0087588A">
        <w:t xml:space="preserve"> examples of </w:t>
      </w:r>
      <w:r w:rsidRPr="0087588A">
        <w:rPr>
          <w:spacing w:val="-1"/>
        </w:rPr>
        <w:t>when</w:t>
      </w:r>
      <w:r w:rsidRPr="0087588A">
        <w:t xml:space="preserve"> this feature</w:t>
      </w:r>
      <w:r w:rsidRPr="0087588A">
        <w:rPr>
          <w:spacing w:val="-2"/>
        </w:rPr>
        <w:t xml:space="preserve"> </w:t>
      </w:r>
      <w:r w:rsidRPr="0087588A">
        <w:t>would be used are:</w:t>
      </w:r>
    </w:p>
    <w:p w:rsidR="003C6CEC" w:rsidRPr="0087588A" w:rsidRDefault="003C6CEC" w:rsidP="00BD6B23">
      <w:pPr>
        <w:pStyle w:val="InstructionalBullet1"/>
        <w:numPr>
          <w:ilvl w:val="0"/>
          <w:numId w:val="159"/>
        </w:numPr>
        <w:rPr>
          <w:i w:val="0"/>
          <w:color w:val="auto"/>
          <w:sz w:val="24"/>
        </w:rPr>
      </w:pPr>
      <w:r w:rsidRPr="0087588A">
        <w:rPr>
          <w:i w:val="0"/>
          <w:color w:val="auto"/>
          <w:sz w:val="24"/>
        </w:rPr>
        <w:t>Tracking diabetic-related admissions</w:t>
      </w:r>
    </w:p>
    <w:p w:rsidR="003C6CEC" w:rsidRPr="0087588A" w:rsidRDefault="003C6CEC" w:rsidP="00BD6B23">
      <w:pPr>
        <w:pStyle w:val="InstructionalBullet1"/>
        <w:numPr>
          <w:ilvl w:val="0"/>
          <w:numId w:val="159"/>
        </w:numPr>
        <w:rPr>
          <w:i w:val="0"/>
          <w:color w:val="auto"/>
          <w:sz w:val="24"/>
        </w:rPr>
      </w:pPr>
      <w:r w:rsidRPr="0087588A">
        <w:rPr>
          <w:i w:val="0"/>
          <w:color w:val="auto"/>
          <w:sz w:val="24"/>
        </w:rPr>
        <w:t>Tracking Operation Enduring Freedom/Operation Iraqi Freedom (OEF/OIF) patients</w:t>
      </w:r>
    </w:p>
    <w:p w:rsidR="003C6CEC" w:rsidRPr="0087588A" w:rsidRDefault="003C6CEC" w:rsidP="00BD6B23">
      <w:pPr>
        <w:pStyle w:val="InstructionalBullet1"/>
        <w:numPr>
          <w:ilvl w:val="0"/>
          <w:numId w:val="159"/>
        </w:numPr>
        <w:rPr>
          <w:i w:val="0"/>
          <w:color w:val="auto"/>
          <w:sz w:val="24"/>
        </w:rPr>
      </w:pPr>
      <w:r w:rsidRPr="0087588A">
        <w:rPr>
          <w:i w:val="0"/>
          <w:color w:val="auto"/>
          <w:sz w:val="24"/>
        </w:rPr>
        <w:t>Entering the Admitting Physician</w:t>
      </w:r>
      <w:r w:rsidR="00644450" w:rsidRPr="0087588A">
        <w:rPr>
          <w:i w:val="0"/>
          <w:color w:val="auto"/>
          <w:sz w:val="24"/>
        </w:rPr>
        <w:fldChar w:fldCharType="begin"/>
      </w:r>
      <w:r w:rsidR="00644450" w:rsidRPr="0087588A">
        <w:instrText xml:space="preserve"> XE "</w:instrText>
      </w:r>
      <w:r w:rsidR="00644450" w:rsidRPr="0087588A">
        <w:rPr>
          <w:spacing w:val="-1"/>
          <w:sz w:val="20"/>
        </w:rPr>
        <w:instrText>Admitting</w:instrText>
      </w:r>
      <w:r w:rsidR="00644450" w:rsidRPr="0087588A">
        <w:rPr>
          <w:sz w:val="20"/>
        </w:rPr>
        <w:instrText xml:space="preserve"> </w:instrText>
      </w:r>
      <w:r w:rsidR="00644450" w:rsidRPr="0087588A">
        <w:rPr>
          <w:spacing w:val="-1"/>
          <w:sz w:val="20"/>
        </w:rPr>
        <w:instrText>Physician</w:instrText>
      </w:r>
      <w:r w:rsidR="00644450" w:rsidRPr="0087588A">
        <w:instrText xml:space="preserve">" \i </w:instrText>
      </w:r>
      <w:r w:rsidR="00644450" w:rsidRPr="0087588A">
        <w:rPr>
          <w:i w:val="0"/>
          <w:color w:val="auto"/>
          <w:sz w:val="24"/>
        </w:rPr>
        <w:fldChar w:fldCharType="end"/>
      </w:r>
    </w:p>
    <w:p w:rsidR="003C6CEC" w:rsidRPr="0087588A" w:rsidRDefault="003C6CEC" w:rsidP="00BD6B23">
      <w:pPr>
        <w:pStyle w:val="InstructionalBullet1"/>
        <w:numPr>
          <w:ilvl w:val="0"/>
          <w:numId w:val="159"/>
        </w:numPr>
        <w:rPr>
          <w:i w:val="0"/>
          <w:color w:val="auto"/>
          <w:sz w:val="24"/>
        </w:rPr>
      </w:pPr>
      <w:r w:rsidRPr="0087588A">
        <w:rPr>
          <w:i w:val="0"/>
          <w:color w:val="auto"/>
          <w:sz w:val="24"/>
        </w:rPr>
        <w:t>Flagging this review for special studies</w:t>
      </w:r>
    </w:p>
    <w:p w:rsidR="003C6CEC" w:rsidRPr="0087588A" w:rsidRDefault="003C6CEC" w:rsidP="000443F5">
      <w:pPr>
        <w:pStyle w:val="Heading4"/>
        <w:widowControl w:val="0"/>
        <w:tabs>
          <w:tab w:val="clear" w:pos="2394"/>
        </w:tabs>
        <w:spacing w:before="120" w:after="0"/>
        <w:ind w:left="864"/>
      </w:pPr>
      <w:bookmarkStart w:id="1143" w:name="_Toc479676150"/>
      <w:bookmarkStart w:id="1144" w:name="_Toc479631885"/>
      <w:bookmarkStart w:id="1145" w:name="_Toc499543854"/>
      <w:r w:rsidRPr="0087588A">
        <w:t xml:space="preserve">To </w:t>
      </w:r>
      <w:r w:rsidRPr="0087588A">
        <w:rPr>
          <w:spacing w:val="-1"/>
        </w:rPr>
        <w:t>add</w:t>
      </w:r>
      <w:r w:rsidRPr="0087588A">
        <w:t xml:space="preserve"> a custom note</w:t>
      </w:r>
      <w:bookmarkEnd w:id="1143"/>
      <w:bookmarkEnd w:id="1144"/>
      <w:bookmarkEnd w:id="1145"/>
    </w:p>
    <w:p w:rsidR="003C6CEC" w:rsidRPr="0087588A" w:rsidRDefault="003C6CEC" w:rsidP="008E5E4B">
      <w:pPr>
        <w:widowControl w:val="0"/>
        <w:numPr>
          <w:ilvl w:val="2"/>
          <w:numId w:val="82"/>
        </w:numPr>
        <w:tabs>
          <w:tab w:val="left" w:pos="1901"/>
        </w:tabs>
        <w:spacing w:before="9" w:line="278" w:lineRule="exact"/>
        <w:ind w:left="1900" w:right="468"/>
      </w:pPr>
      <w:r w:rsidRPr="0087588A">
        <w:rPr>
          <w:i/>
        </w:rPr>
        <w:t xml:space="preserve">Click </w:t>
      </w:r>
      <w:r w:rsidRPr="0087588A">
        <w:t>in</w:t>
      </w:r>
      <w:r w:rsidRPr="0087588A">
        <w:rPr>
          <w:spacing w:val="-1"/>
        </w:rPr>
        <w:t xml:space="preserve"> </w:t>
      </w:r>
      <w:r w:rsidRPr="0087588A">
        <w:t>the</w:t>
      </w:r>
      <w:r w:rsidRPr="0087588A">
        <w:rPr>
          <w:spacing w:val="-1"/>
        </w:rPr>
        <w:t xml:space="preserve"> </w:t>
      </w:r>
      <w:r w:rsidRPr="0087588A">
        <w:rPr>
          <w:b/>
          <w:bCs/>
          <w:spacing w:val="-1"/>
        </w:rPr>
        <w:t>Custom</w:t>
      </w:r>
      <w:r w:rsidRPr="0087588A">
        <w:rPr>
          <w:b/>
          <w:bCs/>
          <w:spacing w:val="1"/>
        </w:rPr>
        <w:t xml:space="preserve"> </w:t>
      </w:r>
      <w:r w:rsidRPr="0087588A">
        <w:rPr>
          <w:spacing w:val="-1"/>
        </w:rPr>
        <w:t>field</w:t>
      </w:r>
      <w:r w:rsidRPr="0087588A">
        <w:t xml:space="preserve"> (shown in</w:t>
      </w:r>
      <w:r w:rsidRPr="0087588A">
        <w:rPr>
          <w:spacing w:val="-1"/>
        </w:rPr>
        <w:t xml:space="preserve"> </w:t>
      </w:r>
      <w:r w:rsidR="00134B67" w:rsidRPr="0087588A">
        <w:t xml:space="preserve">Figure </w:t>
      </w:r>
      <w:r w:rsidR="002351DC" w:rsidRPr="0087588A">
        <w:t>130</w:t>
      </w:r>
      <w:r w:rsidRPr="0087588A">
        <w:t xml:space="preserve">) </w:t>
      </w:r>
      <w:r w:rsidRPr="0087588A">
        <w:rPr>
          <w:spacing w:val="-1"/>
        </w:rPr>
        <w:t>and</w:t>
      </w:r>
      <w:r w:rsidRPr="0087588A">
        <w:t xml:space="preserve"> type in </w:t>
      </w:r>
      <w:r w:rsidRPr="0087588A">
        <w:rPr>
          <w:spacing w:val="-1"/>
        </w:rPr>
        <w:t>up</w:t>
      </w:r>
      <w:r w:rsidRPr="0087588A">
        <w:t xml:space="preserve"> to 25</w:t>
      </w:r>
      <w:r w:rsidRPr="0087588A">
        <w:rPr>
          <w:spacing w:val="25"/>
        </w:rPr>
        <w:t xml:space="preserve"> </w:t>
      </w:r>
      <w:r w:rsidRPr="0087588A">
        <w:t>characters’</w:t>
      </w:r>
      <w:r w:rsidRPr="0087588A">
        <w:rPr>
          <w:spacing w:val="-2"/>
        </w:rPr>
        <w:t xml:space="preserve"> </w:t>
      </w:r>
      <w:r w:rsidRPr="0087588A">
        <w:t>worth of text.</w:t>
      </w:r>
    </w:p>
    <w:p w:rsidR="003C6CEC" w:rsidRPr="0087588A" w:rsidRDefault="003C6CEC" w:rsidP="008E5E4B">
      <w:pPr>
        <w:widowControl w:val="0"/>
        <w:numPr>
          <w:ilvl w:val="2"/>
          <w:numId w:val="82"/>
        </w:numPr>
        <w:tabs>
          <w:tab w:val="left" w:pos="1901"/>
        </w:tabs>
        <w:spacing w:before="9" w:line="278" w:lineRule="exact"/>
        <w:ind w:left="1900" w:right="468"/>
        <w:rPr>
          <w:sz w:val="24"/>
        </w:rPr>
      </w:pPr>
      <w:r w:rsidRPr="0087588A">
        <w:rPr>
          <w:sz w:val="24"/>
        </w:rPr>
        <w:t>Click the</w:t>
      </w:r>
      <w:r w:rsidRPr="0087588A">
        <w:rPr>
          <w:spacing w:val="-1"/>
          <w:sz w:val="24"/>
        </w:rPr>
        <w:t xml:space="preserve"> &lt;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 and your notes will </w:t>
      </w:r>
      <w:r w:rsidRPr="0087588A">
        <w:rPr>
          <w:spacing w:val="-1"/>
          <w:sz w:val="24"/>
        </w:rPr>
        <w:t>be</w:t>
      </w:r>
      <w:r w:rsidRPr="0087588A">
        <w:rPr>
          <w:spacing w:val="35"/>
          <w:sz w:val="24"/>
        </w:rPr>
        <w:t xml:space="preserve"> </w:t>
      </w:r>
      <w:r w:rsidRPr="0087588A">
        <w:rPr>
          <w:sz w:val="24"/>
        </w:rPr>
        <w:t>saved.</w:t>
      </w:r>
    </w:p>
    <w:p w:rsidR="003C6CEC" w:rsidRPr="0087588A" w:rsidRDefault="003C6CEC" w:rsidP="003C6CEC">
      <w:pPr>
        <w:spacing w:line="200" w:lineRule="atLeast"/>
        <w:ind w:left="2860"/>
        <w:rPr>
          <w:sz w:val="20"/>
          <w:szCs w:val="20"/>
        </w:rPr>
      </w:pPr>
      <w:r w:rsidRPr="0087588A">
        <w:rPr>
          <w:noProof/>
          <w:sz w:val="20"/>
          <w:szCs w:val="20"/>
        </w:rPr>
        <w:drawing>
          <wp:inline distT="0" distB="0" distL="0" distR="0" wp14:anchorId="5E42CC5D" wp14:editId="43A70625">
            <wp:extent cx="2466975" cy="266700"/>
            <wp:effectExtent l="19050" t="19050" r="28575" b="19050"/>
            <wp:docPr id="235" name="image91.png" descr="Custom field text example" title="Custom fiel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1.png"/>
                    <pic:cNvPicPr/>
                  </pic:nvPicPr>
                  <pic:blipFill>
                    <a:blip r:embed="rId209" cstate="print"/>
                    <a:stretch>
                      <a:fillRect/>
                    </a:stretch>
                  </pic:blipFill>
                  <pic:spPr>
                    <a:xfrm>
                      <a:off x="0" y="0"/>
                      <a:ext cx="2466975" cy="266700"/>
                    </a:xfrm>
                    <a:prstGeom prst="rect">
                      <a:avLst/>
                    </a:prstGeom>
                    <a:ln>
                      <a:solidFill>
                        <a:schemeClr val="tx1"/>
                      </a:solidFill>
                    </a:ln>
                  </pic:spPr>
                </pic:pic>
              </a:graphicData>
            </a:graphic>
          </wp:inline>
        </w:drawing>
      </w:r>
    </w:p>
    <w:p w:rsidR="003C6CEC" w:rsidRPr="0087588A" w:rsidRDefault="008E6238" w:rsidP="00802166">
      <w:pPr>
        <w:pStyle w:val="Caption"/>
        <w:jc w:val="center"/>
        <w:rPr>
          <w:rFonts w:ascii="Arial" w:eastAsia="Arial" w:hAnsi="Arial"/>
          <w:sz w:val="18"/>
          <w:szCs w:val="18"/>
        </w:rPr>
      </w:pPr>
      <w:bookmarkStart w:id="1146" w:name="_bookmark211"/>
      <w:bookmarkStart w:id="1147" w:name="_Toc479683384"/>
      <w:bookmarkStart w:id="1148" w:name="_Toc479632167"/>
      <w:bookmarkStart w:id="1149" w:name="_Toc499543611"/>
      <w:bookmarkEnd w:id="1146"/>
      <w:r w:rsidRPr="0087588A">
        <w:t xml:space="preserve">Figure </w:t>
      </w:r>
      <w:fldSimple w:instr=" SEQ Figure \* ARABIC ">
        <w:r w:rsidR="00E65A84">
          <w:rPr>
            <w:noProof/>
          </w:rPr>
          <w:t>130</w:t>
        </w:r>
      </w:fldSimple>
      <w:r w:rsidRPr="0087588A">
        <w:t>:</w:t>
      </w:r>
      <w:r w:rsidR="003C6CEC" w:rsidRPr="0087588A">
        <w:rPr>
          <w:rFonts w:ascii="Arial"/>
          <w:b w:val="0"/>
          <w:sz w:val="18"/>
        </w:rPr>
        <w:t xml:space="preserve"> </w:t>
      </w:r>
      <w:r w:rsidR="003C6CEC" w:rsidRPr="0087588A">
        <w:t>Custom field text example</w:t>
      </w:r>
      <w:bookmarkEnd w:id="1147"/>
      <w:bookmarkEnd w:id="1148"/>
      <w:bookmarkEnd w:id="1149"/>
    </w:p>
    <w:p w:rsidR="003C6CEC" w:rsidRPr="0087588A" w:rsidRDefault="003C6CEC" w:rsidP="00802166">
      <w:pPr>
        <w:ind w:left="100"/>
        <w:rPr>
          <w:sz w:val="24"/>
        </w:rPr>
      </w:pPr>
      <w:r w:rsidRPr="0087588A">
        <w:rPr>
          <w:noProof/>
          <w:sz w:val="24"/>
        </w:rPr>
        <w:drawing>
          <wp:inline distT="0" distB="0" distL="0" distR="0" wp14:anchorId="79A384AB" wp14:editId="11257C0D">
            <wp:extent cx="247650" cy="247650"/>
            <wp:effectExtent l="0" t="0" r="0" b="0"/>
            <wp:docPr id="2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4"/>
        </w:rPr>
        <w:t xml:space="preserve"> </w:t>
      </w:r>
      <w:r w:rsidRPr="0087588A">
        <w:rPr>
          <w:sz w:val="24"/>
        </w:rPr>
        <w:t>The Enhanced Reports let you generate a report showing notes that were typed into the</w:t>
      </w:r>
      <w:r w:rsidRPr="0087588A">
        <w:rPr>
          <w:spacing w:val="37"/>
          <w:sz w:val="24"/>
        </w:rPr>
        <w:t xml:space="preserve"> </w:t>
      </w:r>
      <w:r w:rsidRPr="0087588A">
        <w:rPr>
          <w:sz w:val="24"/>
        </w:rPr>
        <w:t>Custom field. Enhanced Reports are available through a link on the NUMI Reports menu.</w:t>
      </w:r>
    </w:p>
    <w:p w:rsidR="008E6238" w:rsidRPr="0087588A" w:rsidRDefault="008E6238" w:rsidP="008E6238">
      <w:pPr>
        <w:pStyle w:val="Heading2"/>
      </w:pPr>
      <w:bookmarkStart w:id="1150" w:name="_Toc479676151"/>
      <w:bookmarkStart w:id="1151" w:name="_Toc479631886"/>
      <w:bookmarkStart w:id="1152" w:name="_Toc499543855"/>
      <w:r w:rsidRPr="0087588A">
        <w:t>Indicating an Unscheduled Readmit</w:t>
      </w:r>
      <w:r w:rsidR="00644450" w:rsidRPr="0087588A">
        <w:fldChar w:fldCharType="begin"/>
      </w:r>
      <w:r w:rsidR="00644450" w:rsidRPr="0087588A">
        <w:instrText xml:space="preserve"> XE "</w:instrText>
      </w:r>
      <w:r w:rsidR="00644450" w:rsidRPr="0087588A">
        <w:rPr>
          <w:spacing w:val="-1"/>
          <w:sz w:val="20"/>
        </w:rPr>
        <w:instrText>Unscheduled</w:instrText>
      </w:r>
      <w:r w:rsidR="00644450" w:rsidRPr="0087588A">
        <w:rPr>
          <w:sz w:val="20"/>
        </w:rPr>
        <w:instrText xml:space="preserve"> </w:instrText>
      </w:r>
      <w:r w:rsidR="00644450" w:rsidRPr="0087588A">
        <w:rPr>
          <w:spacing w:val="-1"/>
          <w:sz w:val="20"/>
        </w:rPr>
        <w:instrText>Readmit</w:instrText>
      </w:r>
      <w:r w:rsidR="00644450" w:rsidRPr="0087588A">
        <w:instrText xml:space="preserve">" </w:instrText>
      </w:r>
      <w:r w:rsidR="00644450" w:rsidRPr="0087588A">
        <w:fldChar w:fldCharType="end"/>
      </w:r>
      <w:r w:rsidRPr="0087588A">
        <w:t xml:space="preserve"> </w:t>
      </w:r>
      <w:r w:rsidR="00802166" w:rsidRPr="0087588A">
        <w:t>within</w:t>
      </w:r>
      <w:r w:rsidRPr="0087588A">
        <w:t xml:space="preserve"> 30 Days</w:t>
      </w:r>
      <w:bookmarkEnd w:id="1150"/>
      <w:bookmarkEnd w:id="1151"/>
      <w:bookmarkEnd w:id="1152"/>
    </w:p>
    <w:p w:rsidR="008E6238" w:rsidRPr="0087588A" w:rsidRDefault="008E6238" w:rsidP="008E6238">
      <w:pPr>
        <w:pStyle w:val="BodyText"/>
        <w:spacing w:before="146"/>
        <w:ind w:right="222"/>
      </w:pPr>
      <w:r w:rsidRPr="0087588A">
        <w:t xml:space="preserve">This </w:t>
      </w:r>
      <w:r w:rsidRPr="0087588A">
        <w:rPr>
          <w:spacing w:val="-1"/>
        </w:rPr>
        <w:t>checkbox</w:t>
      </w:r>
      <w:r w:rsidRPr="0087588A">
        <w:t xml:space="preserve"> feature </w:t>
      </w:r>
      <w:r w:rsidRPr="0087588A">
        <w:rPr>
          <w:spacing w:val="-1"/>
        </w:rPr>
        <w:t>will</w:t>
      </w:r>
      <w:r w:rsidRPr="0087588A">
        <w:t xml:space="preserve"> </w:t>
      </w:r>
      <w:r w:rsidRPr="0087588A">
        <w:rPr>
          <w:spacing w:val="-1"/>
        </w:rPr>
        <w:t>only</w:t>
      </w:r>
      <w:r w:rsidRPr="0087588A">
        <w:t xml:space="preserve"> </w:t>
      </w:r>
      <w:r w:rsidRPr="0087588A">
        <w:rPr>
          <w:spacing w:val="-1"/>
        </w:rPr>
        <w:t>display</w:t>
      </w:r>
      <w:r w:rsidRPr="0087588A">
        <w:t xml:space="preserve"> on the </w:t>
      </w:r>
      <w:r w:rsidRPr="0087588A">
        <w:rPr>
          <w:spacing w:val="-1"/>
        </w:rPr>
        <w:t>screen</w:t>
      </w:r>
      <w:r w:rsidRPr="0087588A">
        <w:t xml:space="preserve"> if you</w:t>
      </w:r>
      <w:r w:rsidRPr="0087588A">
        <w:rPr>
          <w:spacing w:val="-1"/>
        </w:rPr>
        <w:t xml:space="preserve"> </w:t>
      </w:r>
      <w:r w:rsidRPr="0087588A">
        <w:t xml:space="preserve">are doing an </w:t>
      </w:r>
      <w:r w:rsidRPr="0087588A">
        <w:rPr>
          <w:spacing w:val="-1"/>
        </w:rPr>
        <w:t>admission</w:t>
      </w:r>
      <w:r w:rsidRPr="0087588A">
        <w:t xml:space="preserve"> or</w:t>
      </w:r>
      <w:r w:rsidRPr="0087588A">
        <w:rPr>
          <w:spacing w:val="-1"/>
        </w:rPr>
        <w:t xml:space="preserve"> </w:t>
      </w:r>
      <w:r w:rsidRPr="0087588A">
        <w:t>initial</w:t>
      </w:r>
      <w:r w:rsidRPr="0087588A">
        <w:rPr>
          <w:spacing w:val="59"/>
        </w:rPr>
        <w:t xml:space="preserve"> </w:t>
      </w:r>
      <w:r w:rsidRPr="0087588A">
        <w:t xml:space="preserve">review. </w:t>
      </w:r>
      <w:r w:rsidRPr="0087588A">
        <w:rPr>
          <w:spacing w:val="-1"/>
        </w:rPr>
        <w:t xml:space="preserve">Use </w:t>
      </w:r>
      <w:r w:rsidRPr="0087588A">
        <w:t xml:space="preserve">this feature to indicate </w:t>
      </w:r>
      <w:r w:rsidRPr="0087588A">
        <w:rPr>
          <w:spacing w:val="-1"/>
        </w:rPr>
        <w:t>that</w:t>
      </w:r>
      <w:r w:rsidRPr="0087588A">
        <w:t xml:space="preserve"> a </w:t>
      </w:r>
      <w:r w:rsidRPr="0087588A">
        <w:rPr>
          <w:spacing w:val="-1"/>
        </w:rPr>
        <w:t xml:space="preserve">patient </w:t>
      </w:r>
      <w:r w:rsidRPr="0087588A">
        <w:t xml:space="preserve">was an unscheduled </w:t>
      </w:r>
      <w:r w:rsidRPr="0087588A">
        <w:rPr>
          <w:spacing w:val="-1"/>
        </w:rPr>
        <w:t>readmit</w:t>
      </w:r>
      <w:r w:rsidRPr="0087588A">
        <w:t xml:space="preserve"> to the </w:t>
      </w:r>
      <w:r w:rsidRPr="0087588A">
        <w:rPr>
          <w:spacing w:val="-1"/>
        </w:rPr>
        <w:t>hospital</w:t>
      </w:r>
      <w:r w:rsidRPr="0087588A">
        <w:rPr>
          <w:spacing w:val="43"/>
        </w:rPr>
        <w:t xml:space="preserve"> </w:t>
      </w:r>
      <w:r w:rsidRPr="0087588A">
        <w:t xml:space="preserve">within </w:t>
      </w:r>
      <w:r w:rsidRPr="0087588A">
        <w:rPr>
          <w:spacing w:val="-1"/>
        </w:rPr>
        <w:t>the</w:t>
      </w:r>
      <w:r w:rsidRPr="0087588A">
        <w:t xml:space="preserve"> </w:t>
      </w:r>
      <w:r w:rsidRPr="0087588A">
        <w:rPr>
          <w:spacing w:val="-1"/>
        </w:rPr>
        <w:t>past</w:t>
      </w:r>
      <w:r w:rsidRPr="0087588A">
        <w:t xml:space="preserve"> 30 days </w:t>
      </w:r>
      <w:r w:rsidRPr="0087588A">
        <w:rPr>
          <w:spacing w:val="-1"/>
        </w:rPr>
        <w:t>(Figure</w:t>
      </w:r>
      <w:r w:rsidRPr="0087588A">
        <w:t xml:space="preserve"> 12</w:t>
      </w:r>
      <w:r w:rsidR="002351DC" w:rsidRPr="0087588A">
        <w:t>8</w:t>
      </w:r>
      <w:r w:rsidRPr="0087588A">
        <w:t>).</w:t>
      </w:r>
    </w:p>
    <w:p w:rsidR="002C34C4" w:rsidRPr="0087588A" w:rsidRDefault="002C34C4" w:rsidP="008E6238">
      <w:pPr>
        <w:pStyle w:val="BodyText"/>
        <w:spacing w:before="146"/>
        <w:ind w:right="222"/>
      </w:pPr>
    </w:p>
    <w:p w:rsidR="003C6CEC" w:rsidRPr="0087588A" w:rsidRDefault="003C6CEC" w:rsidP="003C6CEC">
      <w:pPr>
        <w:spacing w:line="200" w:lineRule="atLeast"/>
        <w:ind w:left="2310"/>
        <w:rPr>
          <w:sz w:val="20"/>
          <w:szCs w:val="20"/>
        </w:rPr>
      </w:pPr>
      <w:r w:rsidRPr="0087588A">
        <w:rPr>
          <w:noProof/>
          <w:sz w:val="20"/>
          <w:szCs w:val="20"/>
        </w:rPr>
        <w:lastRenderedPageBreak/>
        <mc:AlternateContent>
          <mc:Choice Requires="wpg">
            <w:drawing>
              <wp:inline distT="0" distB="0" distL="0" distR="0" wp14:anchorId="6614AFCC" wp14:editId="42A92456">
                <wp:extent cx="3028950" cy="228600"/>
                <wp:effectExtent l="0" t="0" r="19050" b="19050"/>
                <wp:docPr id="841" name="Group 458" descr="Unscheduled Readmit within 30 Days checkbox" title="Unscheduled Readmit within 30 Days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0" cy="228600"/>
                          <a:chOff x="0" y="0"/>
                          <a:chExt cx="4925" cy="470"/>
                        </a:xfrm>
                      </wpg:grpSpPr>
                      <pic:pic xmlns:pic="http://schemas.openxmlformats.org/drawingml/2006/picture">
                        <pic:nvPicPr>
                          <pic:cNvPr id="842" name="Picture 461" descr="Unscheduled Readmit within 30 Days checkbox" title="Unscheduled Readmit within 30 Days checkbox"/>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10" y="10"/>
                            <a:ext cx="486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3" name="Group 459"/>
                        <wpg:cNvGrpSpPr>
                          <a:grpSpLocks/>
                        </wpg:cNvGrpSpPr>
                        <wpg:grpSpPr bwMode="auto">
                          <a:xfrm>
                            <a:off x="5" y="5"/>
                            <a:ext cx="4915" cy="460"/>
                            <a:chOff x="5" y="5"/>
                            <a:chExt cx="4915" cy="460"/>
                          </a:xfrm>
                        </wpg:grpSpPr>
                        <wps:wsp>
                          <wps:cNvPr id="844" name="Freeform 460"/>
                          <wps:cNvSpPr>
                            <a:spLocks/>
                          </wps:cNvSpPr>
                          <wps:spPr bwMode="auto">
                            <a:xfrm>
                              <a:off x="5" y="5"/>
                              <a:ext cx="4915" cy="460"/>
                            </a:xfrm>
                            <a:custGeom>
                              <a:avLst/>
                              <a:gdLst>
                                <a:gd name="T0" fmla="+- 0 5 5"/>
                                <a:gd name="T1" fmla="*/ T0 w 4915"/>
                                <a:gd name="T2" fmla="+- 0 465 5"/>
                                <a:gd name="T3" fmla="*/ 465 h 460"/>
                                <a:gd name="T4" fmla="+- 0 4920 5"/>
                                <a:gd name="T5" fmla="*/ T4 w 4915"/>
                                <a:gd name="T6" fmla="+- 0 465 5"/>
                                <a:gd name="T7" fmla="*/ 465 h 460"/>
                                <a:gd name="T8" fmla="+- 0 4920 5"/>
                                <a:gd name="T9" fmla="*/ T8 w 4915"/>
                                <a:gd name="T10" fmla="+- 0 5 5"/>
                                <a:gd name="T11" fmla="*/ 5 h 460"/>
                                <a:gd name="T12" fmla="+- 0 5 5"/>
                                <a:gd name="T13" fmla="*/ T12 w 4915"/>
                                <a:gd name="T14" fmla="+- 0 5 5"/>
                                <a:gd name="T15" fmla="*/ 5 h 460"/>
                                <a:gd name="T16" fmla="+- 0 5 5"/>
                                <a:gd name="T17" fmla="*/ T16 w 4915"/>
                                <a:gd name="T18" fmla="+- 0 465 5"/>
                                <a:gd name="T19" fmla="*/ 465 h 460"/>
                              </a:gdLst>
                              <a:ahLst/>
                              <a:cxnLst>
                                <a:cxn ang="0">
                                  <a:pos x="T1" y="T3"/>
                                </a:cxn>
                                <a:cxn ang="0">
                                  <a:pos x="T5" y="T7"/>
                                </a:cxn>
                                <a:cxn ang="0">
                                  <a:pos x="T9" y="T11"/>
                                </a:cxn>
                                <a:cxn ang="0">
                                  <a:pos x="T13" y="T15"/>
                                </a:cxn>
                                <a:cxn ang="0">
                                  <a:pos x="T17" y="T19"/>
                                </a:cxn>
                              </a:cxnLst>
                              <a:rect l="0" t="0" r="r" b="b"/>
                              <a:pathLst>
                                <a:path w="4915" h="460">
                                  <a:moveTo>
                                    <a:pt x="0" y="460"/>
                                  </a:moveTo>
                                  <a:lnTo>
                                    <a:pt x="4915" y="460"/>
                                  </a:lnTo>
                                  <a:lnTo>
                                    <a:pt x="4915" y="0"/>
                                  </a:lnTo>
                                  <a:lnTo>
                                    <a:pt x="0" y="0"/>
                                  </a:lnTo>
                                  <a:lnTo>
                                    <a:pt x="0" y="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58" o:spid="_x0000_s1026" alt="Title: Unscheduled Readmit within 30 Days checkbox - Description: Unscheduled Readmit within 30 Days checkbox" style="width:238.5pt;height:18pt;mso-position-horizontal-relative:char;mso-position-vertical-relative:line" coordsize="4925,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">
                <v:shape id="Picture 461" o:spid="_x0000_s1027" type="#_x0000_t75" alt="Unscheduled Readmit within 30 Days checkbox" style="position:absolute;left:10;top:10;width:4860;height: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I0RLFAAAA3AAAAA8AAABkcnMvZG93bnJldi54bWxEj0FrwkAUhO8F/8PyhF6KbrRSJGYjrbTQ&#10;m5gqeHxmn0kw+zbsbk38926h4HGYmW+YbD2YVlzJ+caygtk0AUFcWt1wpWD/8zVZgvABWWNrmRTc&#10;yMM6Hz1lmGrb846uRahEhLBPUUEdQpdK6cuaDPqp7Yijd7bOYIjSVVI77CPctHKeJG/SYMNxocaO&#10;NjWVl+LXKCheDny6mP7V+c/tcfZR3A6bslHqeTy8r0AEGsIj/N/+1gqWizn8nYlHQO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iNESxQAAANwAAAAPAAAAAAAAAAAAAAAA&#10;AJ8CAABkcnMvZG93bnJldi54bWxQSwUGAAAAAAQABAD3AAAAkQMAAAAA&#10;">
                  <v:imagedata r:id="rId211" o:title="Unscheduled Readmit within 30 Days checkbox"/>
                </v:shape>
                <v:group id="Group 459" o:spid="_x0000_s1028" style="position:absolute;left:5;top:5;width:4915;height:460" coordorigin="5,5" coordsize="491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Freeform 460" o:spid="_x0000_s1029" style="position:absolute;left:5;top:5;width:4915;height:460;visibility:visible;mso-wrap-style:square;v-text-anchor:top" coordsize="491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LXAMQA&#10;AADcAAAADwAAAGRycy9kb3ducmV2LnhtbESPQWvCQBSE74L/YXlCb7pRRCS6Shss9FCoRvH8uvua&#10;BLNvY3bV9N+7guBxmJlvmOW6s7W4UusrxwrGowQEsXam4kLBYf85nIPwAdlg7ZgU/JOH9arfW2Jq&#10;3I13dM1DISKEfYoKyhCaVEqvS7LoR64hjt6fay2GKNtCmhZvEW5rOUmSmbRYcVwosaGsJH3KL1aB&#10;xIPJLsefDeeT8+95e/rW2YdW6m3QvS9ABOrCK/xsfxkF8+kUHm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1wDEAAAA3AAAAA8AAAAAAAAAAAAAAAAAmAIAAGRycy9k&#10;b3ducmV2LnhtbFBLBQYAAAAABAAEAPUAAACJAwAAAAA=&#10;" path="m,460r4915,l4915,,,,,460xe" filled="f" strokeweight=".5pt">
                    <v:path arrowok="t" o:connecttype="custom" o:connectlocs="0,465;4915,465;4915,5;0,5;0,465" o:connectangles="0,0,0,0,0"/>
                  </v:shape>
                </v:group>
                <w10:anchorlock/>
              </v:group>
            </w:pict>
          </mc:Fallback>
        </mc:AlternateContent>
      </w:r>
    </w:p>
    <w:p w:rsidR="003C6CEC" w:rsidRPr="0087588A" w:rsidRDefault="00BF3835" w:rsidP="00DE51A3">
      <w:pPr>
        <w:pStyle w:val="Caption"/>
        <w:jc w:val="center"/>
        <w:rPr>
          <w:rFonts w:ascii="Arial" w:eastAsia="Arial" w:hAnsi="Arial"/>
          <w:sz w:val="18"/>
          <w:szCs w:val="18"/>
        </w:rPr>
      </w:pPr>
      <w:bookmarkStart w:id="1153" w:name="_bookmark213"/>
      <w:bookmarkStart w:id="1154" w:name="_Toc479683385"/>
      <w:bookmarkStart w:id="1155" w:name="_Toc479632168"/>
      <w:bookmarkStart w:id="1156" w:name="_Toc499543612"/>
      <w:bookmarkEnd w:id="1153"/>
      <w:r w:rsidRPr="0087588A">
        <w:t xml:space="preserve">Figure </w:t>
      </w:r>
      <w:fldSimple w:instr=" SEQ Figure \* ARABIC ">
        <w:r w:rsidR="00E65A84">
          <w:rPr>
            <w:noProof/>
          </w:rPr>
          <w:t>131</w:t>
        </w:r>
      </w:fldSimple>
      <w:r w:rsidRPr="0087588A">
        <w:t>:</w:t>
      </w:r>
      <w:r w:rsidR="003C6CEC" w:rsidRPr="0087588A">
        <w:rPr>
          <w:rFonts w:ascii="Arial"/>
          <w:b w:val="0"/>
          <w:sz w:val="18"/>
        </w:rPr>
        <w:t xml:space="preserve"> </w:t>
      </w:r>
      <w:r w:rsidR="003C6CEC" w:rsidRPr="0087588A">
        <w:t>Unscheduled Readmit</w:t>
      </w:r>
      <w:r w:rsidR="00644450" w:rsidRPr="0087588A">
        <w:fldChar w:fldCharType="begin"/>
      </w:r>
      <w:r w:rsidR="00644450" w:rsidRPr="0087588A">
        <w:instrText xml:space="preserve"> XE "</w:instrText>
      </w:r>
      <w:r w:rsidR="00644450" w:rsidRPr="0087588A">
        <w:rPr>
          <w:spacing w:val="-1"/>
        </w:rPr>
        <w:instrText>Unscheduled</w:instrText>
      </w:r>
      <w:r w:rsidR="00644450" w:rsidRPr="0087588A">
        <w:instrText xml:space="preserve"> </w:instrText>
      </w:r>
      <w:r w:rsidR="00644450" w:rsidRPr="0087588A">
        <w:rPr>
          <w:spacing w:val="-1"/>
        </w:rPr>
        <w:instrText>Readmit</w:instrText>
      </w:r>
      <w:r w:rsidR="00644450" w:rsidRPr="0087588A">
        <w:instrText xml:space="preserve">" </w:instrText>
      </w:r>
      <w:r w:rsidR="00644450" w:rsidRPr="0087588A">
        <w:fldChar w:fldCharType="end"/>
      </w:r>
      <w:r w:rsidR="003C6CEC" w:rsidRPr="0087588A">
        <w:t xml:space="preserve"> </w:t>
      </w:r>
      <w:r w:rsidR="00802166" w:rsidRPr="0087588A">
        <w:t>within</w:t>
      </w:r>
      <w:r w:rsidR="003C6CEC" w:rsidRPr="0087588A">
        <w:t xml:space="preserve"> 30 Days checkbox</w:t>
      </w:r>
      <w:bookmarkEnd w:id="1154"/>
      <w:bookmarkEnd w:id="1155"/>
      <w:bookmarkEnd w:id="1156"/>
    </w:p>
    <w:p w:rsidR="003C6CEC" w:rsidRPr="0087588A" w:rsidRDefault="003C6CEC" w:rsidP="000443F5">
      <w:pPr>
        <w:pStyle w:val="Heading4"/>
        <w:widowControl w:val="0"/>
        <w:tabs>
          <w:tab w:val="clear" w:pos="2394"/>
        </w:tabs>
        <w:spacing w:before="120" w:after="0"/>
        <w:ind w:left="864"/>
      </w:pPr>
      <w:bookmarkStart w:id="1157" w:name="_Toc479676152"/>
      <w:bookmarkStart w:id="1158" w:name="_Toc479631887"/>
      <w:bookmarkStart w:id="1159" w:name="_Toc499543856"/>
      <w:r w:rsidRPr="0087588A">
        <w:t>To indicate</w:t>
      </w:r>
      <w:r w:rsidRPr="0087588A">
        <w:rPr>
          <w:spacing w:val="-1"/>
        </w:rPr>
        <w:t xml:space="preserve"> </w:t>
      </w:r>
      <w:r w:rsidRPr="0087588A">
        <w:t xml:space="preserve">an </w:t>
      </w:r>
      <w:r w:rsidRPr="0087588A">
        <w:rPr>
          <w:spacing w:val="-1"/>
        </w:rPr>
        <w:t>unscheduled</w:t>
      </w:r>
      <w:r w:rsidRPr="0087588A">
        <w:t xml:space="preserve"> readmit </w:t>
      </w:r>
      <w:r w:rsidRPr="0087588A">
        <w:rPr>
          <w:spacing w:val="-1"/>
        </w:rPr>
        <w:t>within</w:t>
      </w:r>
      <w:r w:rsidRPr="0087588A">
        <w:t xml:space="preserve"> 30 days</w:t>
      </w:r>
      <w:bookmarkEnd w:id="1157"/>
      <w:bookmarkEnd w:id="1158"/>
      <w:bookmarkEnd w:id="1159"/>
    </w:p>
    <w:p w:rsidR="003C6CEC" w:rsidRPr="0087588A" w:rsidRDefault="003C6CEC" w:rsidP="008E5E4B">
      <w:pPr>
        <w:pStyle w:val="ListParagraph"/>
        <w:numPr>
          <w:ilvl w:val="2"/>
          <w:numId w:val="83"/>
        </w:numPr>
        <w:spacing w:before="8" w:line="276" w:lineRule="exact"/>
        <w:ind w:right="222"/>
        <w:rPr>
          <w:sz w:val="24"/>
        </w:rPr>
      </w:pPr>
      <w:r w:rsidRPr="0087588A">
        <w:rPr>
          <w:i/>
          <w:sz w:val="24"/>
        </w:rPr>
        <w:t xml:space="preserve">Click </w:t>
      </w:r>
      <w:r w:rsidRPr="0087588A">
        <w:rPr>
          <w:sz w:val="24"/>
        </w:rPr>
        <w:t>on the</w:t>
      </w:r>
      <w:r w:rsidRPr="0087588A">
        <w:rPr>
          <w:spacing w:val="-2"/>
          <w:sz w:val="24"/>
        </w:rPr>
        <w:t xml:space="preserve"> </w:t>
      </w:r>
      <w:r w:rsidRPr="0087588A">
        <w:rPr>
          <w:rFonts w:ascii="Courier New"/>
          <w:spacing w:val="-1"/>
          <w:sz w:val="20"/>
        </w:rPr>
        <w:t xml:space="preserve">Check if Unscheduled </w:t>
      </w:r>
      <w:proofErr w:type="gramStart"/>
      <w:r w:rsidRPr="0087588A">
        <w:rPr>
          <w:rFonts w:ascii="Courier New"/>
          <w:spacing w:val="-1"/>
          <w:sz w:val="20"/>
        </w:rPr>
        <w:t>Readmit</w:t>
      </w:r>
      <w:proofErr w:type="gramEnd"/>
      <w:r w:rsidR="00644450" w:rsidRPr="0087588A">
        <w:fldChar w:fldCharType="begin"/>
      </w:r>
      <w:r w:rsidR="00644450" w:rsidRPr="0087588A">
        <w:instrText xml:space="preserve"> XE "</w:instrText>
      </w:r>
      <w:r w:rsidR="00644450" w:rsidRPr="0087588A">
        <w:rPr>
          <w:spacing w:val="-1"/>
          <w:sz w:val="20"/>
        </w:rPr>
        <w:instrText>Unscheduled</w:instrText>
      </w:r>
      <w:r w:rsidR="00644450" w:rsidRPr="0087588A">
        <w:rPr>
          <w:sz w:val="20"/>
        </w:rPr>
        <w:instrText xml:space="preserve"> </w:instrText>
      </w:r>
      <w:r w:rsidR="00644450" w:rsidRPr="0087588A">
        <w:rPr>
          <w:spacing w:val="-1"/>
          <w:sz w:val="20"/>
        </w:rPr>
        <w:instrText>Readmit</w:instrText>
      </w:r>
      <w:r w:rsidR="00644450" w:rsidRPr="0087588A">
        <w:instrText xml:space="preserve">" </w:instrText>
      </w:r>
      <w:r w:rsidR="00644450" w:rsidRPr="0087588A">
        <w:fldChar w:fldCharType="end"/>
      </w:r>
      <w:r w:rsidRPr="0087588A">
        <w:rPr>
          <w:rFonts w:ascii="Courier New"/>
          <w:spacing w:val="-1"/>
          <w:sz w:val="20"/>
        </w:rPr>
        <w:t xml:space="preserve"> Within 30 Days</w:t>
      </w:r>
      <w:r w:rsidRPr="0087588A">
        <w:rPr>
          <w:rFonts w:ascii="Courier New"/>
          <w:spacing w:val="-60"/>
          <w:sz w:val="20"/>
        </w:rPr>
        <w:t xml:space="preserve"> </w:t>
      </w:r>
      <w:r w:rsidRPr="0087588A">
        <w:rPr>
          <w:spacing w:val="-1"/>
          <w:sz w:val="24"/>
        </w:rPr>
        <w:t>checkbox</w:t>
      </w:r>
      <w:r w:rsidRPr="0087588A">
        <w:rPr>
          <w:spacing w:val="27"/>
          <w:sz w:val="24"/>
        </w:rPr>
        <w:t xml:space="preserve"> </w:t>
      </w:r>
      <w:r w:rsidRPr="0087588A">
        <w:rPr>
          <w:sz w:val="24"/>
        </w:rPr>
        <w:t>to select.</w:t>
      </w:r>
    </w:p>
    <w:p w:rsidR="003C6CEC" w:rsidRPr="0087588A" w:rsidRDefault="003C6CEC" w:rsidP="002F10FD">
      <w:pPr>
        <w:rPr>
          <w:b/>
          <w:sz w:val="24"/>
        </w:rPr>
      </w:pPr>
      <w:r w:rsidRPr="0087588A">
        <w:rPr>
          <w:b/>
          <w:noProof/>
          <w:sz w:val="24"/>
        </w:rPr>
        <w:drawing>
          <wp:inline distT="0" distB="0" distL="0" distR="0" wp14:anchorId="6DE3E16A" wp14:editId="5A4B881B">
            <wp:extent cx="238125" cy="238125"/>
            <wp:effectExtent l="0" t="0" r="9525" b="9525"/>
            <wp:docPr id="2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b/>
          <w:sz w:val="24"/>
        </w:rPr>
        <w:t xml:space="preserve"> </w:t>
      </w:r>
      <w:r w:rsidRPr="0087588A">
        <w:rPr>
          <w:b/>
          <w:sz w:val="24"/>
        </w:rPr>
        <w:t>The Enhanced Reports let you generate a report showing reviews performed on unscheduled readmissions. Enhanced Reports are available through a link on the NUMI Reports menu.</w:t>
      </w:r>
    </w:p>
    <w:p w:rsidR="00802166" w:rsidRPr="0087588A" w:rsidRDefault="00802166" w:rsidP="00802166">
      <w:pPr>
        <w:pStyle w:val="Heading2"/>
      </w:pPr>
      <w:bookmarkStart w:id="1160" w:name="_Toc479676153"/>
      <w:bookmarkStart w:id="1161" w:name="_Toc479631888"/>
      <w:bookmarkStart w:id="1162" w:name="_Toc499543857"/>
      <w:r w:rsidRPr="0087588A">
        <w:t>Working with Admission Review</w:t>
      </w:r>
      <w:r w:rsidR="00644450" w:rsidRPr="0087588A">
        <w:fldChar w:fldCharType="begin"/>
      </w:r>
      <w:r w:rsidR="00644450" w:rsidRPr="0087588A">
        <w:instrText xml:space="preserve"> XE "</w:instrText>
      </w:r>
      <w:r w:rsidR="00644450" w:rsidRPr="0087588A">
        <w:rPr>
          <w:spacing w:val="-1"/>
          <w:sz w:val="20"/>
        </w:rPr>
        <w:instrText>Admission</w:instrText>
      </w:r>
      <w:r w:rsidR="00644450" w:rsidRPr="0087588A">
        <w:rPr>
          <w:spacing w:val="1"/>
          <w:sz w:val="20"/>
        </w:rPr>
        <w:instrText xml:space="preserve"> </w:instrText>
      </w:r>
      <w:r w:rsidR="00644450" w:rsidRPr="0087588A">
        <w:rPr>
          <w:spacing w:val="-1"/>
          <w:sz w:val="20"/>
        </w:rPr>
        <w:instrText>Review</w:instrText>
      </w:r>
      <w:r w:rsidR="00644450" w:rsidRPr="0087588A">
        <w:instrText xml:space="preserve">" </w:instrText>
      </w:r>
      <w:r w:rsidR="00644450" w:rsidRPr="0087588A">
        <w:fldChar w:fldCharType="end"/>
      </w:r>
      <w:r w:rsidRPr="0087588A">
        <w:t xml:space="preserve"> Types</w:t>
      </w:r>
      <w:bookmarkEnd w:id="1160"/>
      <w:bookmarkEnd w:id="1161"/>
      <w:bookmarkEnd w:id="1162"/>
    </w:p>
    <w:p w:rsidR="00802166" w:rsidRPr="0087588A" w:rsidRDefault="00802166" w:rsidP="00802166">
      <w:pPr>
        <w:pStyle w:val="BodyText"/>
        <w:spacing w:before="146"/>
        <w:ind w:right="224"/>
      </w:pPr>
      <w:r w:rsidRPr="0087588A">
        <w:t xml:space="preserve">Review Type </w:t>
      </w:r>
      <w:r w:rsidRPr="0087588A">
        <w:rPr>
          <w:spacing w:val="-1"/>
        </w:rPr>
        <w:t>information</w:t>
      </w:r>
      <w:r w:rsidRPr="0087588A">
        <w:t xml:space="preserve"> </w:t>
      </w:r>
      <w:r w:rsidRPr="0087588A">
        <w:rPr>
          <w:spacing w:val="-1"/>
        </w:rPr>
        <w:t>comes</w:t>
      </w:r>
      <w:r w:rsidRPr="0087588A">
        <w:t xml:space="preserve"> over to </w:t>
      </w:r>
      <w:r w:rsidRPr="0087588A">
        <w:rPr>
          <w:spacing w:val="-1"/>
        </w:rPr>
        <w:t>NUMI</w:t>
      </w:r>
      <w:r w:rsidRPr="0087588A">
        <w:t xml:space="preserve"> </w:t>
      </w:r>
      <w:r w:rsidRPr="0087588A">
        <w:rPr>
          <w:spacing w:val="-1"/>
        </w:rPr>
        <w:t>in</w:t>
      </w:r>
      <w:r w:rsidRPr="0087588A">
        <w:t xml:space="preserve"> a separate </w:t>
      </w:r>
      <w:r w:rsidRPr="0087588A">
        <w:rPr>
          <w:spacing w:val="-1"/>
        </w:rPr>
        <w:t>field</w:t>
      </w:r>
      <w:r w:rsidRPr="0087588A">
        <w:t xml:space="preserve"> from</w:t>
      </w:r>
      <w:r w:rsidRPr="0087588A">
        <w:rPr>
          <w:spacing w:val="-1"/>
        </w:rPr>
        <w:t xml:space="preserve"> </w:t>
      </w:r>
      <w:r w:rsidR="004D298C" w:rsidRPr="0087588A">
        <w:rPr>
          <w:spacing w:val="-1"/>
        </w:rPr>
        <w:t>CERMe</w:t>
      </w:r>
      <w:r w:rsidRPr="0087588A">
        <w:rPr>
          <w:spacing w:val="-1"/>
        </w:rPr>
        <w:t>.</w:t>
      </w:r>
      <w:r w:rsidRPr="0087588A">
        <w:t xml:space="preserve"> The</w:t>
      </w:r>
      <w:r w:rsidRPr="0087588A">
        <w:rPr>
          <w:spacing w:val="51"/>
        </w:rPr>
        <w:t xml:space="preserve"> </w:t>
      </w:r>
      <w:r w:rsidRPr="0087588A">
        <w:rPr>
          <w:b/>
          <w:spacing w:val="-1"/>
        </w:rPr>
        <w:t>Admission</w:t>
      </w:r>
      <w:r w:rsidRPr="0087588A">
        <w:rPr>
          <w:b/>
          <w:spacing w:val="-2"/>
        </w:rPr>
        <w:t xml:space="preserve"> </w:t>
      </w:r>
      <w:r w:rsidRPr="0087588A">
        <w:rPr>
          <w:b/>
        </w:rPr>
        <w:t>Review</w:t>
      </w:r>
      <w:r w:rsidRPr="0087588A">
        <w:rPr>
          <w:b/>
          <w:spacing w:val="-2"/>
        </w:rPr>
        <w:t xml:space="preserve"> </w:t>
      </w:r>
      <w:r w:rsidR="009E6DDE" w:rsidRPr="0087588A">
        <w:rPr>
          <w:b/>
        </w:rPr>
        <w:fldChar w:fldCharType="begin"/>
      </w:r>
      <w:r w:rsidR="009E6DDE" w:rsidRPr="0087588A">
        <w:instrText xml:space="preserve"> XE "</w:instrText>
      </w:r>
      <w:r w:rsidR="009E6DDE" w:rsidRPr="0087588A">
        <w:rPr>
          <w:spacing w:val="-1"/>
          <w:sz w:val="20"/>
        </w:rPr>
        <w:instrText>Admission</w:instrText>
      </w:r>
      <w:r w:rsidR="009E6DDE" w:rsidRPr="0087588A">
        <w:rPr>
          <w:spacing w:val="1"/>
          <w:sz w:val="20"/>
        </w:rPr>
        <w:instrText xml:space="preserve"> </w:instrText>
      </w:r>
      <w:r w:rsidR="009E6DDE" w:rsidRPr="0087588A">
        <w:rPr>
          <w:spacing w:val="-1"/>
          <w:sz w:val="20"/>
        </w:rPr>
        <w:instrText>Review</w:instrText>
      </w:r>
      <w:r w:rsidR="009E6DDE" w:rsidRPr="0087588A">
        <w:instrText xml:space="preserve">" </w:instrText>
      </w:r>
      <w:r w:rsidR="009E6DDE" w:rsidRPr="0087588A">
        <w:rPr>
          <w:b/>
        </w:rPr>
        <w:fldChar w:fldCharType="end"/>
      </w:r>
      <w:r w:rsidRPr="0087588A">
        <w:rPr>
          <w:b/>
        </w:rPr>
        <w:t>Type</w:t>
      </w:r>
      <w:r w:rsidRPr="0087588A">
        <w:rPr>
          <w:b/>
          <w:spacing w:val="1"/>
        </w:rPr>
        <w:t xml:space="preserve"> </w:t>
      </w:r>
      <w:r w:rsidRPr="0087588A">
        <w:t xml:space="preserve">dropdown list, </w:t>
      </w:r>
      <w:r w:rsidRPr="0087588A">
        <w:rPr>
          <w:spacing w:val="-1"/>
        </w:rPr>
        <w:t>shown</w:t>
      </w:r>
      <w:r w:rsidRPr="0087588A">
        <w:t xml:space="preserve"> </w:t>
      </w:r>
      <w:r w:rsidRPr="0087588A">
        <w:rPr>
          <w:spacing w:val="-1"/>
        </w:rPr>
        <w:t>i</w:t>
      </w:r>
      <w:r w:rsidR="00134B67" w:rsidRPr="0087588A">
        <w:rPr>
          <w:spacing w:val="-1"/>
        </w:rPr>
        <w:t>n</w:t>
      </w:r>
      <w:r w:rsidR="00134B67" w:rsidRPr="0087588A">
        <w:t xml:space="preserve"> Figure </w:t>
      </w:r>
      <w:r w:rsidR="002351DC" w:rsidRPr="0087588A">
        <w:t>132</w:t>
      </w:r>
      <w:r w:rsidRPr="0087588A">
        <w:t>,</w:t>
      </w:r>
      <w:r w:rsidRPr="0087588A">
        <w:rPr>
          <w:spacing w:val="-2"/>
        </w:rPr>
        <w:t xml:space="preserve"> </w:t>
      </w:r>
      <w:r w:rsidRPr="0087588A">
        <w:t xml:space="preserve">will </w:t>
      </w:r>
      <w:r w:rsidRPr="0087588A">
        <w:rPr>
          <w:u w:val="single" w:color="000000"/>
        </w:rPr>
        <w:t xml:space="preserve">only </w:t>
      </w:r>
      <w:r w:rsidRPr="0087588A">
        <w:rPr>
          <w:spacing w:val="-1"/>
        </w:rPr>
        <w:t>be displayed</w:t>
      </w:r>
      <w:r w:rsidRPr="0087588A">
        <w:t xml:space="preserve"> if the </w:t>
      </w:r>
      <w:r w:rsidRPr="0087588A">
        <w:rPr>
          <w:spacing w:val="-1"/>
        </w:rPr>
        <w:t>review</w:t>
      </w:r>
      <w:r w:rsidRPr="0087588A">
        <w:rPr>
          <w:spacing w:val="51"/>
        </w:rPr>
        <w:t xml:space="preserve"> </w:t>
      </w:r>
      <w:r w:rsidRPr="0087588A">
        <w:t xml:space="preserve">type is an </w:t>
      </w:r>
      <w:r w:rsidRPr="0087588A">
        <w:rPr>
          <w:spacing w:val="-1"/>
        </w:rPr>
        <w:t>Admission</w:t>
      </w:r>
      <w:r w:rsidRPr="0087588A">
        <w:t xml:space="preserve"> review.</w:t>
      </w:r>
      <w:r w:rsidRPr="0087588A">
        <w:rPr>
          <w:spacing w:val="60"/>
        </w:rPr>
        <w:t xml:space="preserve"> </w:t>
      </w:r>
      <w:r w:rsidRPr="0087588A">
        <w:t>If the</w:t>
      </w:r>
      <w:r w:rsidRPr="0087588A">
        <w:rPr>
          <w:spacing w:val="-1"/>
        </w:rPr>
        <w:t xml:space="preserve"> </w:t>
      </w:r>
      <w:r w:rsidRPr="0087588A">
        <w:t xml:space="preserve">review </w:t>
      </w:r>
      <w:r w:rsidRPr="0087588A">
        <w:rPr>
          <w:spacing w:val="-1"/>
        </w:rPr>
        <w:t xml:space="preserve">type </w:t>
      </w:r>
      <w:r w:rsidRPr="0087588A">
        <w:t>is</w:t>
      </w:r>
      <w:r w:rsidRPr="0087588A">
        <w:rPr>
          <w:spacing w:val="1"/>
        </w:rPr>
        <w:t xml:space="preserve"> </w:t>
      </w:r>
      <w:r w:rsidRPr="0087588A">
        <w:rPr>
          <w:spacing w:val="-1"/>
        </w:rPr>
        <w:t xml:space="preserve">Continued Stay, </w:t>
      </w:r>
      <w:r w:rsidRPr="0087588A">
        <w:t>the</w:t>
      </w:r>
      <w:r w:rsidRPr="0087588A">
        <w:rPr>
          <w:spacing w:val="1"/>
        </w:rPr>
        <w:t xml:space="preserve"> </w:t>
      </w:r>
      <w:r w:rsidRPr="0087588A">
        <w:rPr>
          <w:spacing w:val="-1"/>
        </w:rPr>
        <w:t>dropdown</w:t>
      </w:r>
      <w:r w:rsidRPr="0087588A">
        <w:t xml:space="preserve"> will not be</w:t>
      </w:r>
      <w:r w:rsidRPr="0087588A">
        <w:rPr>
          <w:spacing w:val="-2"/>
        </w:rPr>
        <w:t xml:space="preserve"> </w:t>
      </w:r>
      <w:r w:rsidRPr="0087588A">
        <w:rPr>
          <w:spacing w:val="-1"/>
        </w:rPr>
        <w:t>displayed.</w:t>
      </w:r>
    </w:p>
    <w:p w:rsidR="003C6CEC" w:rsidRPr="0087588A" w:rsidRDefault="003C6CEC" w:rsidP="00F82A59">
      <w:pPr>
        <w:spacing w:line="200" w:lineRule="atLeast"/>
        <w:ind w:left="1900"/>
        <w:jc w:val="center"/>
        <w:rPr>
          <w:sz w:val="20"/>
          <w:szCs w:val="20"/>
        </w:rPr>
      </w:pPr>
      <w:r w:rsidRPr="0087588A">
        <w:rPr>
          <w:noProof/>
          <w:sz w:val="20"/>
          <w:szCs w:val="20"/>
        </w:rPr>
        <w:drawing>
          <wp:inline distT="0" distB="0" distL="0" distR="0" wp14:anchorId="0A996D9D" wp14:editId="3B0ED6BC">
            <wp:extent cx="2867025" cy="307869"/>
            <wp:effectExtent l="19050" t="19050" r="9525" b="16510"/>
            <wp:docPr id="241" name="image93.png" descr="Admission Review Type dropdown" title="Admission Review Typ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3.png"/>
                    <pic:cNvPicPr/>
                  </pic:nvPicPr>
                  <pic:blipFill>
                    <a:blip r:embed="rId212" cstate="print"/>
                    <a:stretch>
                      <a:fillRect/>
                    </a:stretch>
                  </pic:blipFill>
                  <pic:spPr>
                    <a:xfrm>
                      <a:off x="0" y="0"/>
                      <a:ext cx="2901729" cy="311596"/>
                    </a:xfrm>
                    <a:prstGeom prst="rect">
                      <a:avLst/>
                    </a:prstGeom>
                    <a:ln>
                      <a:solidFill>
                        <a:schemeClr val="tx1"/>
                      </a:solidFill>
                    </a:ln>
                  </pic:spPr>
                </pic:pic>
              </a:graphicData>
            </a:graphic>
          </wp:inline>
        </w:drawing>
      </w:r>
    </w:p>
    <w:p w:rsidR="003C6CEC" w:rsidRPr="0087588A" w:rsidRDefault="00BF3835" w:rsidP="00DE51A3">
      <w:pPr>
        <w:pStyle w:val="Caption"/>
        <w:jc w:val="center"/>
      </w:pPr>
      <w:bookmarkStart w:id="1163" w:name="_bookmark215"/>
      <w:bookmarkStart w:id="1164" w:name="_Toc499543613"/>
      <w:bookmarkStart w:id="1165" w:name="_Toc479683386"/>
      <w:bookmarkStart w:id="1166" w:name="_Toc479632169"/>
      <w:bookmarkEnd w:id="1163"/>
      <w:r w:rsidRPr="0087588A">
        <w:t xml:space="preserve">Figure </w:t>
      </w:r>
      <w:fldSimple w:instr=" SEQ Figure \* ARABIC ">
        <w:r w:rsidR="00E65A84">
          <w:rPr>
            <w:noProof/>
          </w:rPr>
          <w:t>132</w:t>
        </w:r>
      </w:fldSimple>
      <w:r w:rsidRPr="0087588A">
        <w:t>:</w:t>
      </w:r>
      <w:r w:rsidR="003C6CEC" w:rsidRPr="0087588A">
        <w:t xml:space="preserve"> Admission Review</w:t>
      </w:r>
      <w:r w:rsidR="002C34C4" w:rsidRPr="0087588A">
        <w:t xml:space="preserve"> Type dropdown</w:t>
      </w:r>
      <w:bookmarkEnd w:id="1164"/>
      <w:r w:rsidR="002B1A98" w:rsidRPr="0087588A">
        <w:rPr>
          <w:b w:val="0"/>
        </w:rPr>
        <w:fldChar w:fldCharType="begin"/>
      </w:r>
      <w:r w:rsidR="002B1A98" w:rsidRPr="0087588A">
        <w:instrText xml:space="preserve"> XE "</w:instrText>
      </w:r>
      <w:r w:rsidR="002B1A98" w:rsidRPr="0087588A">
        <w:rPr>
          <w:spacing w:val="-1"/>
        </w:rPr>
        <w:instrText>Admission</w:instrText>
      </w:r>
      <w:r w:rsidR="002B1A98" w:rsidRPr="0087588A">
        <w:rPr>
          <w:spacing w:val="1"/>
        </w:rPr>
        <w:instrText xml:space="preserve"> </w:instrText>
      </w:r>
      <w:r w:rsidR="002B1A98" w:rsidRPr="0087588A">
        <w:rPr>
          <w:spacing w:val="-1"/>
        </w:rPr>
        <w:instrText>Review</w:instrText>
      </w:r>
      <w:r w:rsidR="002B1A98" w:rsidRPr="0087588A">
        <w:instrText xml:space="preserve">" </w:instrText>
      </w:r>
      <w:r w:rsidR="002B1A98" w:rsidRPr="0087588A">
        <w:rPr>
          <w:b w:val="0"/>
        </w:rPr>
        <w:fldChar w:fldCharType="end"/>
      </w:r>
      <w:bookmarkEnd w:id="1165"/>
      <w:bookmarkEnd w:id="1166"/>
    </w:p>
    <w:p w:rsidR="00802166" w:rsidRPr="0087588A" w:rsidRDefault="00802166" w:rsidP="000443F5">
      <w:pPr>
        <w:pStyle w:val="Heading3"/>
        <w:rPr>
          <w:b w:val="0"/>
          <w:bCs w:val="0"/>
        </w:rPr>
      </w:pPr>
      <w:bookmarkStart w:id="1167" w:name="_Toc465421474"/>
      <w:bookmarkStart w:id="1168" w:name="_Toc465422302"/>
      <w:bookmarkStart w:id="1169" w:name="_Toc479676154"/>
      <w:bookmarkStart w:id="1170" w:name="_Toc479631889"/>
      <w:bookmarkStart w:id="1171" w:name="_Toc499543858"/>
      <w:r w:rsidRPr="0087588A">
        <w:t>Admission</w:t>
      </w:r>
      <w:r w:rsidRPr="0087588A">
        <w:rPr>
          <w:spacing w:val="-14"/>
        </w:rPr>
        <w:t xml:space="preserve"> </w:t>
      </w:r>
      <w:r w:rsidRPr="0087588A">
        <w:t>Review</w:t>
      </w:r>
      <w:r w:rsidR="002B1A98" w:rsidRPr="0087588A">
        <w:rPr>
          <w:b w:val="0"/>
        </w:rPr>
        <w:fldChar w:fldCharType="begin"/>
      </w:r>
      <w:r w:rsidR="002B1A98" w:rsidRPr="0087588A">
        <w:instrText xml:space="preserve"> XE "</w:instrText>
      </w:r>
      <w:r w:rsidR="002B1A98" w:rsidRPr="0087588A">
        <w:rPr>
          <w:spacing w:val="-1"/>
          <w:sz w:val="20"/>
        </w:rPr>
        <w:instrText>Admission</w:instrText>
      </w:r>
      <w:r w:rsidR="002B1A98" w:rsidRPr="0087588A">
        <w:rPr>
          <w:spacing w:val="1"/>
          <w:sz w:val="20"/>
        </w:rPr>
        <w:instrText xml:space="preserve"> </w:instrText>
      </w:r>
      <w:r w:rsidR="002B1A98" w:rsidRPr="0087588A">
        <w:rPr>
          <w:spacing w:val="-1"/>
          <w:sz w:val="20"/>
        </w:rPr>
        <w:instrText>Review</w:instrText>
      </w:r>
      <w:r w:rsidR="002B1A98" w:rsidRPr="0087588A">
        <w:instrText xml:space="preserve">" </w:instrText>
      </w:r>
      <w:r w:rsidR="002B1A98" w:rsidRPr="0087588A">
        <w:rPr>
          <w:b w:val="0"/>
        </w:rPr>
        <w:fldChar w:fldCharType="end"/>
      </w:r>
      <w:r w:rsidR="00DF273B" w:rsidRPr="0087588A">
        <w:rPr>
          <w:b w:val="0"/>
          <w:spacing w:val="-2"/>
        </w:rPr>
        <w:t xml:space="preserve"> </w:t>
      </w:r>
      <w:r w:rsidRPr="0087588A">
        <w:t>Types</w:t>
      </w:r>
      <w:r w:rsidRPr="0087588A">
        <w:rPr>
          <w:spacing w:val="-12"/>
        </w:rPr>
        <w:t xml:space="preserve"> </w:t>
      </w:r>
      <w:r w:rsidRPr="0087588A">
        <w:t>for</w:t>
      </w:r>
      <w:r w:rsidRPr="0087588A">
        <w:rPr>
          <w:spacing w:val="-14"/>
        </w:rPr>
        <w:t xml:space="preserve"> </w:t>
      </w:r>
      <w:r w:rsidRPr="0087588A">
        <w:t>Admission</w:t>
      </w:r>
      <w:r w:rsidRPr="0087588A">
        <w:rPr>
          <w:spacing w:val="-13"/>
        </w:rPr>
        <w:t xml:space="preserve"> </w:t>
      </w:r>
      <w:r w:rsidRPr="0087588A">
        <w:t>Reviews</w:t>
      </w:r>
      <w:bookmarkEnd w:id="1167"/>
      <w:bookmarkEnd w:id="1168"/>
      <w:bookmarkEnd w:id="1169"/>
      <w:bookmarkEnd w:id="1170"/>
      <w:bookmarkEnd w:id="1171"/>
    </w:p>
    <w:p w:rsidR="00802166" w:rsidRPr="0087588A" w:rsidRDefault="00802166" w:rsidP="00802166">
      <w:pPr>
        <w:pStyle w:val="BodyText"/>
        <w:spacing w:before="237"/>
        <w:ind w:right="137"/>
        <w:jc w:val="both"/>
      </w:pPr>
      <w:r w:rsidRPr="0087588A">
        <w:rPr>
          <w:spacing w:val="-1"/>
        </w:rPr>
        <w:t>When</w:t>
      </w:r>
      <w:r w:rsidRPr="0087588A">
        <w:t xml:space="preserve"> you </w:t>
      </w:r>
      <w:r w:rsidRPr="0087588A">
        <w:rPr>
          <w:spacing w:val="-1"/>
        </w:rPr>
        <w:t>select</w:t>
      </w:r>
      <w:r w:rsidRPr="0087588A">
        <w:t xml:space="preserve"> a </w:t>
      </w:r>
      <w:r w:rsidRPr="0087588A">
        <w:rPr>
          <w:spacing w:val="-1"/>
        </w:rPr>
        <w:t>patient</w:t>
      </w:r>
      <w:r w:rsidRPr="0087588A">
        <w:t xml:space="preserve"> for an </w:t>
      </w:r>
      <w:r w:rsidRPr="0087588A">
        <w:rPr>
          <w:spacing w:val="-1"/>
        </w:rPr>
        <w:t>Admission</w:t>
      </w:r>
      <w:r w:rsidRPr="0087588A">
        <w:rPr>
          <w:spacing w:val="1"/>
        </w:rPr>
        <w:t xml:space="preserve"> </w:t>
      </w:r>
      <w:r w:rsidRPr="0087588A">
        <w:rPr>
          <w:spacing w:val="-1"/>
        </w:rPr>
        <w:t>review</w:t>
      </w:r>
      <w:r w:rsidRPr="0087588A">
        <w:t xml:space="preserve"> and navigate to</w:t>
      </w:r>
      <w:r w:rsidRPr="0087588A">
        <w:rPr>
          <w:spacing w:val="-2"/>
        </w:rPr>
        <w:t xml:space="preserve"> </w:t>
      </w:r>
      <w:r w:rsidRPr="0087588A">
        <w:t>the</w:t>
      </w:r>
      <w:r w:rsidRPr="0087588A">
        <w:rPr>
          <w:spacing w:val="1"/>
        </w:rPr>
        <w:t xml:space="preserve"> </w:t>
      </w:r>
      <w:r w:rsidRPr="0087588A">
        <w:rPr>
          <w:b/>
          <w:i/>
          <w:spacing w:val="-1"/>
        </w:rPr>
        <w:t>Primary</w:t>
      </w:r>
      <w:r w:rsidRPr="0087588A">
        <w:rPr>
          <w:b/>
          <w:i/>
          <w:spacing w:val="59"/>
        </w:rPr>
        <w:t xml:space="preserve"> </w:t>
      </w:r>
      <w:r w:rsidRPr="0087588A">
        <w:rPr>
          <w:b/>
          <w:i/>
        </w:rPr>
        <w:t xml:space="preserve">Review </w:t>
      </w:r>
      <w:r w:rsidRPr="0087588A">
        <w:rPr>
          <w:spacing w:val="-1"/>
        </w:rPr>
        <w:t>screen,</w:t>
      </w:r>
      <w:r w:rsidRPr="0087588A">
        <w:t xml:space="preserve"> the </w:t>
      </w:r>
      <w:r w:rsidRPr="0087588A">
        <w:rPr>
          <w:spacing w:val="-1"/>
        </w:rPr>
        <w:t>system</w:t>
      </w:r>
      <w:r w:rsidRPr="0087588A">
        <w:t xml:space="preserve"> </w:t>
      </w:r>
      <w:r w:rsidRPr="0087588A">
        <w:rPr>
          <w:spacing w:val="-1"/>
        </w:rPr>
        <w:t>will</w:t>
      </w:r>
      <w:r w:rsidRPr="0087588A">
        <w:t xml:space="preserve"> display the </w:t>
      </w:r>
      <w:r w:rsidRPr="0087588A">
        <w:rPr>
          <w:spacing w:val="-1"/>
        </w:rPr>
        <w:t>following</w:t>
      </w:r>
      <w:r w:rsidRPr="0087588A">
        <w:t xml:space="preserve"> list of</w:t>
      </w:r>
      <w:r w:rsidRPr="0087588A">
        <w:rPr>
          <w:spacing w:val="-2"/>
        </w:rPr>
        <w:t xml:space="preserve"> </w:t>
      </w:r>
      <w:r w:rsidRPr="0087588A">
        <w:t>options in</w:t>
      </w:r>
      <w:r w:rsidRPr="0087588A">
        <w:rPr>
          <w:spacing w:val="-2"/>
        </w:rPr>
        <w:t xml:space="preserve"> </w:t>
      </w:r>
      <w:r w:rsidRPr="0087588A">
        <w:rPr>
          <w:spacing w:val="-1"/>
        </w:rPr>
        <w:t>the</w:t>
      </w:r>
      <w:r w:rsidRPr="0087588A">
        <w:t xml:space="preserve"> </w:t>
      </w:r>
      <w:r w:rsidRPr="0087588A">
        <w:rPr>
          <w:b/>
          <w:spacing w:val="-1"/>
        </w:rPr>
        <w:t>Admission</w:t>
      </w:r>
      <w:r w:rsidRPr="0087588A">
        <w:rPr>
          <w:b/>
        </w:rPr>
        <w:t xml:space="preserve"> Review</w:t>
      </w:r>
      <w:r w:rsidR="00644450" w:rsidRPr="0087588A">
        <w:rPr>
          <w:b/>
        </w:rPr>
        <w:fldChar w:fldCharType="begin"/>
      </w:r>
      <w:r w:rsidR="00644450" w:rsidRPr="0087588A">
        <w:instrText xml:space="preserve"> XE "</w:instrText>
      </w:r>
      <w:r w:rsidR="00644450" w:rsidRPr="0087588A">
        <w:rPr>
          <w:spacing w:val="-1"/>
          <w:sz w:val="20"/>
        </w:rPr>
        <w:instrText>Admission</w:instrText>
      </w:r>
      <w:r w:rsidR="00644450" w:rsidRPr="0087588A">
        <w:rPr>
          <w:spacing w:val="1"/>
          <w:sz w:val="20"/>
        </w:rPr>
        <w:instrText xml:space="preserve"> </w:instrText>
      </w:r>
      <w:r w:rsidR="00644450" w:rsidRPr="0087588A">
        <w:rPr>
          <w:spacing w:val="-1"/>
          <w:sz w:val="20"/>
        </w:rPr>
        <w:instrText>Review</w:instrText>
      </w:r>
      <w:r w:rsidR="00644450" w:rsidRPr="0087588A">
        <w:instrText xml:space="preserve">" </w:instrText>
      </w:r>
      <w:r w:rsidR="00644450" w:rsidRPr="0087588A">
        <w:rPr>
          <w:b/>
        </w:rPr>
        <w:fldChar w:fldCharType="end"/>
      </w:r>
      <w:r w:rsidR="00DF273B" w:rsidRPr="0087588A">
        <w:rPr>
          <w:b/>
          <w:spacing w:val="-2"/>
        </w:rPr>
        <w:t xml:space="preserve"> </w:t>
      </w:r>
      <w:r w:rsidRPr="0087588A">
        <w:rPr>
          <w:b/>
          <w:spacing w:val="-1"/>
        </w:rPr>
        <w:t>Type</w:t>
      </w:r>
      <w:r w:rsidRPr="0087588A">
        <w:rPr>
          <w:b/>
        </w:rPr>
        <w:t xml:space="preserve"> </w:t>
      </w:r>
      <w:r w:rsidRPr="0087588A">
        <w:t xml:space="preserve">dropdown (also </w:t>
      </w:r>
      <w:r w:rsidRPr="0087588A">
        <w:rPr>
          <w:spacing w:val="-1"/>
        </w:rPr>
        <w:t>illustrated</w:t>
      </w:r>
      <w:r w:rsidRPr="0087588A">
        <w:t xml:space="preserve"> in </w:t>
      </w:r>
      <w:r w:rsidR="00134B67" w:rsidRPr="0087588A">
        <w:rPr>
          <w:spacing w:val="-1"/>
        </w:rPr>
        <w:t>Figure</w:t>
      </w:r>
      <w:r w:rsidR="00134B67" w:rsidRPr="0087588A">
        <w:t xml:space="preserve"> </w:t>
      </w:r>
      <w:r w:rsidR="002351DC" w:rsidRPr="0087588A">
        <w:rPr>
          <w:spacing w:val="-1"/>
        </w:rPr>
        <w:t>133</w:t>
      </w:r>
      <w:r w:rsidR="002004C6" w:rsidRPr="0087588A">
        <w:rPr>
          <w:spacing w:val="-1"/>
        </w:rPr>
        <w:t>):</w:t>
      </w:r>
    </w:p>
    <w:p w:rsidR="00802166" w:rsidRPr="0087588A" w:rsidRDefault="00802166" w:rsidP="00BD6B23">
      <w:pPr>
        <w:pStyle w:val="InstructionalBullet1"/>
        <w:numPr>
          <w:ilvl w:val="0"/>
          <w:numId w:val="155"/>
        </w:numPr>
        <w:rPr>
          <w:i w:val="0"/>
          <w:color w:val="auto"/>
          <w:sz w:val="24"/>
        </w:rPr>
      </w:pPr>
      <w:r w:rsidRPr="0087588A">
        <w:rPr>
          <w:i w:val="0"/>
          <w:color w:val="auto"/>
          <w:sz w:val="24"/>
        </w:rPr>
        <w:t>Observation Review</w:t>
      </w:r>
    </w:p>
    <w:p w:rsidR="00802166" w:rsidRPr="0087588A" w:rsidRDefault="00802166" w:rsidP="00BD6B23">
      <w:pPr>
        <w:pStyle w:val="InstructionalBullet1"/>
        <w:numPr>
          <w:ilvl w:val="0"/>
          <w:numId w:val="155"/>
        </w:numPr>
        <w:rPr>
          <w:i w:val="0"/>
          <w:color w:val="auto"/>
          <w:sz w:val="24"/>
        </w:rPr>
      </w:pPr>
      <w:r w:rsidRPr="0087588A">
        <w:rPr>
          <w:i w:val="0"/>
          <w:color w:val="auto"/>
          <w:sz w:val="24"/>
        </w:rPr>
        <w:t>Hospital Acute Admission</w:t>
      </w:r>
    </w:p>
    <w:p w:rsidR="00802166" w:rsidRPr="0087588A" w:rsidRDefault="00802166" w:rsidP="00BD6B23">
      <w:pPr>
        <w:pStyle w:val="InstructionalBullet1"/>
        <w:numPr>
          <w:ilvl w:val="0"/>
          <w:numId w:val="155"/>
        </w:numPr>
        <w:rPr>
          <w:i w:val="0"/>
          <w:color w:val="auto"/>
          <w:sz w:val="24"/>
        </w:rPr>
      </w:pPr>
      <w:r w:rsidRPr="0087588A">
        <w:rPr>
          <w:i w:val="0"/>
          <w:color w:val="auto"/>
          <w:sz w:val="24"/>
        </w:rPr>
        <w:t>Observation Converted to Hospital Admission</w:t>
      </w:r>
    </w:p>
    <w:p w:rsidR="00802166" w:rsidRPr="0087588A" w:rsidRDefault="00802166" w:rsidP="00BD6B23">
      <w:pPr>
        <w:pStyle w:val="InstructionalBullet1"/>
        <w:numPr>
          <w:ilvl w:val="0"/>
          <w:numId w:val="155"/>
        </w:numPr>
        <w:rPr>
          <w:i w:val="0"/>
          <w:color w:val="auto"/>
          <w:sz w:val="24"/>
        </w:rPr>
      </w:pPr>
      <w:r w:rsidRPr="0087588A">
        <w:rPr>
          <w:i w:val="0"/>
          <w:color w:val="auto"/>
          <w:sz w:val="24"/>
        </w:rPr>
        <w:t>Admission Converted to Observation</w:t>
      </w:r>
    </w:p>
    <w:p w:rsidR="00A52EE1" w:rsidRDefault="00C62F0C" w:rsidP="00A52EE1">
      <w:pPr>
        <w:pStyle w:val="InstructionalBullet1"/>
        <w:rPr>
          <w:i w:val="0"/>
          <w:color w:val="auto"/>
          <w:sz w:val="24"/>
        </w:rPr>
      </w:pPr>
      <w:r>
        <w:rPr>
          <w:i w:val="0"/>
          <w:color w:val="auto"/>
          <w:sz w:val="24"/>
        </w:rPr>
        <w:t xml:space="preserve"> </w:t>
      </w:r>
    </w:p>
    <w:p w:rsidR="002C34C4" w:rsidRPr="00446A37" w:rsidRDefault="007E5CBE" w:rsidP="00DE51A3">
      <w:pPr>
        <w:pStyle w:val="InstructionalBullet1"/>
        <w:ind w:left="720" w:hanging="360"/>
        <w:jc w:val="center"/>
        <w:rPr>
          <w:i w:val="0"/>
          <w:color w:val="auto"/>
          <w:sz w:val="24"/>
          <w:highlight w:val="yellow"/>
        </w:rPr>
      </w:pPr>
      <w:r w:rsidRPr="00477FB8">
        <w:rPr>
          <w:i w:val="0"/>
          <w:noProof/>
          <w:color w:val="auto"/>
          <w:sz w:val="24"/>
        </w:rPr>
        <w:drawing>
          <wp:inline distT="0" distB="0" distL="0" distR="0" wp14:anchorId="3AF9EDEB" wp14:editId="21292C89">
            <wp:extent cx="2743200" cy="771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43200" cy="771525"/>
                    </a:xfrm>
                    <a:prstGeom prst="rect">
                      <a:avLst/>
                    </a:prstGeom>
                    <a:noFill/>
                    <a:ln>
                      <a:noFill/>
                    </a:ln>
                  </pic:spPr>
                </pic:pic>
              </a:graphicData>
            </a:graphic>
          </wp:inline>
        </w:drawing>
      </w:r>
    </w:p>
    <w:p w:rsidR="009458EC" w:rsidRPr="0087588A" w:rsidRDefault="00DE51A3" w:rsidP="00DE51A3">
      <w:pPr>
        <w:pStyle w:val="Caption"/>
        <w:jc w:val="center"/>
      </w:pPr>
      <w:bookmarkStart w:id="1172" w:name="_Toc479683387"/>
      <w:bookmarkStart w:id="1173" w:name="_Toc479632170"/>
      <w:bookmarkStart w:id="1174" w:name="_Toc499543614"/>
      <w:r w:rsidRPr="00477FB8">
        <w:t xml:space="preserve">Figure </w:t>
      </w:r>
      <w:fldSimple w:instr=" SEQ Figure \* ARABIC ">
        <w:r w:rsidR="00E65A84" w:rsidRPr="00477FB8">
          <w:rPr>
            <w:noProof/>
          </w:rPr>
          <w:t>133</w:t>
        </w:r>
      </w:fldSimple>
      <w:r w:rsidRPr="00477FB8">
        <w:t>:</w:t>
      </w:r>
      <w:r w:rsidRPr="00477FB8">
        <w:rPr>
          <w:rFonts w:ascii="Arial"/>
          <w:b w:val="0"/>
          <w:spacing w:val="-1"/>
          <w:sz w:val="18"/>
        </w:rPr>
        <w:t xml:space="preserve"> </w:t>
      </w:r>
      <w:r w:rsidRPr="00477FB8">
        <w:t>Review Type Options</w:t>
      </w:r>
      <w:bookmarkEnd w:id="1172"/>
      <w:bookmarkEnd w:id="1173"/>
      <w:bookmarkEnd w:id="1174"/>
    </w:p>
    <w:p w:rsidR="00EF51DD" w:rsidRPr="0087588A" w:rsidRDefault="00EF51DD" w:rsidP="000443F5">
      <w:pPr>
        <w:pStyle w:val="Heading3"/>
      </w:pPr>
      <w:bookmarkStart w:id="1175" w:name="_Toc479897890"/>
      <w:bookmarkStart w:id="1176" w:name="_Toc479901027"/>
      <w:bookmarkStart w:id="1177" w:name="_Toc479931323"/>
      <w:bookmarkStart w:id="1178" w:name="_Toc479897891"/>
      <w:bookmarkStart w:id="1179" w:name="_Toc479901028"/>
      <w:bookmarkStart w:id="1180" w:name="_Toc479931324"/>
      <w:bookmarkStart w:id="1181" w:name="_Toc465421475"/>
      <w:bookmarkStart w:id="1182" w:name="_Toc465422303"/>
      <w:bookmarkStart w:id="1183" w:name="_Toc479676155"/>
      <w:bookmarkStart w:id="1184" w:name="_Toc479631890"/>
      <w:bookmarkStart w:id="1185" w:name="_Toc499543859"/>
      <w:bookmarkEnd w:id="1175"/>
      <w:bookmarkEnd w:id="1176"/>
      <w:bookmarkEnd w:id="1177"/>
      <w:bookmarkEnd w:id="1178"/>
      <w:bookmarkEnd w:id="1179"/>
      <w:bookmarkEnd w:id="1180"/>
      <w:r w:rsidRPr="0087588A">
        <w:t>Select / Change Admission Review</w:t>
      </w:r>
      <w:r w:rsidR="002B1A98" w:rsidRPr="0087588A">
        <w:fldChar w:fldCharType="begin"/>
      </w:r>
      <w:r w:rsidR="002B1A98" w:rsidRPr="0087588A">
        <w:instrText xml:space="preserve"> XE "Admission Review" </w:instrText>
      </w:r>
      <w:r w:rsidR="002B1A98" w:rsidRPr="0087588A">
        <w:fldChar w:fldCharType="end"/>
      </w:r>
      <w:r w:rsidRPr="0087588A">
        <w:t xml:space="preserve"> Type</w:t>
      </w:r>
      <w:bookmarkEnd w:id="1181"/>
      <w:bookmarkEnd w:id="1182"/>
      <w:bookmarkEnd w:id="1183"/>
      <w:bookmarkEnd w:id="1184"/>
      <w:bookmarkEnd w:id="1185"/>
    </w:p>
    <w:p w:rsidR="00EF51DD" w:rsidRPr="0087588A" w:rsidRDefault="00EF51DD" w:rsidP="000443F5">
      <w:pPr>
        <w:pStyle w:val="Heading4"/>
        <w:widowControl w:val="0"/>
        <w:tabs>
          <w:tab w:val="clear" w:pos="2394"/>
        </w:tabs>
        <w:spacing w:before="120" w:after="0"/>
        <w:ind w:left="864"/>
      </w:pPr>
      <w:bookmarkStart w:id="1186" w:name="_Toc479676156"/>
      <w:bookmarkStart w:id="1187" w:name="_Toc479631891"/>
      <w:bookmarkStart w:id="1188" w:name="_Toc499543860"/>
      <w:r w:rsidRPr="0087588A">
        <w:t xml:space="preserve">To select </w:t>
      </w:r>
      <w:r w:rsidRPr="0087588A">
        <w:rPr>
          <w:spacing w:val="-1"/>
        </w:rPr>
        <w:t xml:space="preserve">or </w:t>
      </w:r>
      <w:r w:rsidRPr="0087588A">
        <w:t>change the Admission</w:t>
      </w:r>
      <w:r w:rsidRPr="0087588A">
        <w:rPr>
          <w:spacing w:val="-2"/>
        </w:rPr>
        <w:t xml:space="preserve"> </w:t>
      </w:r>
      <w:r w:rsidRPr="0087588A">
        <w:t>Review</w:t>
      </w:r>
      <w:r w:rsidR="002B1A98" w:rsidRPr="0087588A">
        <w:rPr>
          <w:b w:val="0"/>
        </w:rPr>
        <w:fldChar w:fldCharType="begin"/>
      </w:r>
      <w:r w:rsidR="002B1A98" w:rsidRPr="0087588A">
        <w:instrText xml:space="preserve"> XE "</w:instrText>
      </w:r>
      <w:r w:rsidR="002B1A98" w:rsidRPr="0087588A">
        <w:rPr>
          <w:spacing w:val="-1"/>
          <w:sz w:val="20"/>
        </w:rPr>
        <w:instrText>Admission</w:instrText>
      </w:r>
      <w:r w:rsidR="002B1A98" w:rsidRPr="0087588A">
        <w:rPr>
          <w:spacing w:val="1"/>
          <w:sz w:val="20"/>
        </w:rPr>
        <w:instrText xml:space="preserve"> </w:instrText>
      </w:r>
      <w:r w:rsidR="002B1A98" w:rsidRPr="0087588A">
        <w:rPr>
          <w:spacing w:val="-1"/>
          <w:sz w:val="20"/>
        </w:rPr>
        <w:instrText>Review</w:instrText>
      </w:r>
      <w:r w:rsidR="002B1A98" w:rsidRPr="0087588A">
        <w:instrText xml:space="preserve">" </w:instrText>
      </w:r>
      <w:r w:rsidR="002B1A98" w:rsidRPr="0087588A">
        <w:rPr>
          <w:b w:val="0"/>
        </w:rPr>
        <w:fldChar w:fldCharType="end"/>
      </w:r>
      <w:r w:rsidR="00DF273B" w:rsidRPr="0087588A">
        <w:rPr>
          <w:b w:val="0"/>
          <w:spacing w:val="-2"/>
        </w:rPr>
        <w:t xml:space="preserve"> </w:t>
      </w:r>
      <w:r w:rsidRPr="0087588A">
        <w:t>Type</w:t>
      </w:r>
      <w:bookmarkEnd w:id="1186"/>
      <w:bookmarkEnd w:id="1187"/>
      <w:bookmarkEnd w:id="1188"/>
    </w:p>
    <w:p w:rsidR="00EF51DD" w:rsidRPr="0087588A" w:rsidRDefault="00EF51DD" w:rsidP="008E5E4B">
      <w:pPr>
        <w:widowControl w:val="0"/>
        <w:numPr>
          <w:ilvl w:val="0"/>
          <w:numId w:val="86"/>
        </w:numPr>
        <w:tabs>
          <w:tab w:val="left" w:pos="1541"/>
        </w:tabs>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Admission</w:t>
      </w:r>
      <w:r w:rsidRPr="0087588A">
        <w:rPr>
          <w:b/>
          <w:spacing w:val="-2"/>
          <w:sz w:val="24"/>
        </w:rPr>
        <w:t xml:space="preserve"> </w:t>
      </w:r>
      <w:r w:rsidRPr="0087588A">
        <w:rPr>
          <w:b/>
          <w:sz w:val="24"/>
        </w:rPr>
        <w:t>Review</w:t>
      </w:r>
      <w:r w:rsidR="002B1A98" w:rsidRPr="0087588A">
        <w:rPr>
          <w:b/>
          <w:sz w:val="24"/>
        </w:rPr>
        <w:fldChar w:fldCharType="begin"/>
      </w:r>
      <w:r w:rsidR="002B1A98" w:rsidRPr="0087588A">
        <w:instrText xml:space="preserve"> XE "</w:instrText>
      </w:r>
      <w:r w:rsidR="002B1A98" w:rsidRPr="0087588A">
        <w:rPr>
          <w:spacing w:val="-1"/>
          <w:sz w:val="20"/>
        </w:rPr>
        <w:instrText>Admission</w:instrText>
      </w:r>
      <w:r w:rsidR="002B1A98" w:rsidRPr="0087588A">
        <w:rPr>
          <w:spacing w:val="1"/>
          <w:sz w:val="20"/>
        </w:rPr>
        <w:instrText xml:space="preserve"> </w:instrText>
      </w:r>
      <w:r w:rsidR="002B1A98" w:rsidRPr="0087588A">
        <w:rPr>
          <w:spacing w:val="-1"/>
          <w:sz w:val="20"/>
        </w:rPr>
        <w:instrText>Review</w:instrText>
      </w:r>
      <w:r w:rsidR="002B1A98" w:rsidRPr="0087588A">
        <w:instrText xml:space="preserve">" </w:instrText>
      </w:r>
      <w:r w:rsidR="002B1A98" w:rsidRPr="0087588A">
        <w:rPr>
          <w:b/>
          <w:sz w:val="24"/>
        </w:rPr>
        <w:fldChar w:fldCharType="end"/>
      </w:r>
      <w:r w:rsidR="00DF273B" w:rsidRPr="0087588A">
        <w:rPr>
          <w:b/>
          <w:spacing w:val="-2"/>
          <w:sz w:val="24"/>
        </w:rPr>
        <w:t xml:space="preserve"> </w:t>
      </w:r>
      <w:r w:rsidRPr="0087588A">
        <w:rPr>
          <w:b/>
          <w:sz w:val="24"/>
        </w:rPr>
        <w:t>Type</w:t>
      </w:r>
      <w:r w:rsidRPr="0087588A">
        <w:rPr>
          <w:b/>
          <w:spacing w:val="1"/>
          <w:sz w:val="24"/>
        </w:rPr>
        <w:t xml:space="preserve"> </w:t>
      </w:r>
      <w:r w:rsidRPr="0087588A">
        <w:rPr>
          <w:sz w:val="24"/>
        </w:rPr>
        <w:t>dropdown.</w:t>
      </w:r>
    </w:p>
    <w:p w:rsidR="00F53ED4" w:rsidRPr="0087588A" w:rsidRDefault="00EF51DD" w:rsidP="008E5E4B">
      <w:pPr>
        <w:widowControl w:val="0"/>
        <w:numPr>
          <w:ilvl w:val="0"/>
          <w:numId w:val="86"/>
        </w:numPr>
        <w:tabs>
          <w:tab w:val="left" w:pos="1541"/>
        </w:tabs>
        <w:rPr>
          <w:b/>
          <w:spacing w:val="-1"/>
        </w:rPr>
      </w:pPr>
      <w:r w:rsidRPr="0087588A">
        <w:t>Select</w:t>
      </w:r>
      <w:r w:rsidRPr="0087588A">
        <w:rPr>
          <w:spacing w:val="-1"/>
        </w:rPr>
        <w:t xml:space="preserve"> </w:t>
      </w:r>
      <w:r w:rsidRPr="0087588A">
        <w:t xml:space="preserve">an </w:t>
      </w:r>
      <w:r w:rsidRPr="0087588A">
        <w:rPr>
          <w:spacing w:val="-1"/>
        </w:rPr>
        <w:t>option</w:t>
      </w:r>
      <w:r w:rsidRPr="0087588A">
        <w:t xml:space="preserve"> from</w:t>
      </w:r>
      <w:r w:rsidRPr="0087588A">
        <w:rPr>
          <w:spacing w:val="-3"/>
        </w:rPr>
        <w:t xml:space="preserve"> </w:t>
      </w:r>
      <w:r w:rsidRPr="0087588A">
        <w:t>the dropdown by</w:t>
      </w:r>
      <w:r w:rsidRPr="0087588A">
        <w:rPr>
          <w:spacing w:val="1"/>
        </w:rPr>
        <w:t xml:space="preserve"> </w:t>
      </w:r>
      <w:r w:rsidRPr="0087588A">
        <w:rPr>
          <w:i/>
        </w:rPr>
        <w:t>clicking</w:t>
      </w:r>
      <w:r w:rsidRPr="0087588A">
        <w:rPr>
          <w:i/>
          <w:spacing w:val="-1"/>
        </w:rPr>
        <w:t xml:space="preserve"> </w:t>
      </w:r>
      <w:r w:rsidR="00131225" w:rsidRPr="0087588A">
        <w:t>on it</w:t>
      </w:r>
      <w:r w:rsidR="00142944" w:rsidRPr="0087588A">
        <w:t xml:space="preserve">. </w:t>
      </w:r>
      <w:proofErr w:type="gramStart"/>
      <w:r w:rsidR="00F53ED4" w:rsidRPr="0087588A">
        <w:rPr>
          <w:spacing w:val="-2"/>
        </w:rPr>
        <w:t>H</w:t>
      </w:r>
      <w:r w:rsidRPr="0087588A">
        <w:t>over</w:t>
      </w:r>
      <w:proofErr w:type="gramEnd"/>
      <w:r w:rsidRPr="0087588A">
        <w:t xml:space="preserve"> </w:t>
      </w:r>
      <w:r w:rsidR="00131225" w:rsidRPr="0087588A">
        <w:t xml:space="preserve">the </w:t>
      </w:r>
      <w:r w:rsidRPr="0087588A">
        <w:t>mouse</w:t>
      </w:r>
      <w:r w:rsidRPr="0087588A">
        <w:rPr>
          <w:spacing w:val="25"/>
        </w:rPr>
        <w:t xml:space="preserve"> </w:t>
      </w:r>
      <w:r w:rsidRPr="0087588A">
        <w:rPr>
          <w:spacing w:val="-1"/>
        </w:rPr>
        <w:t>pointer</w:t>
      </w:r>
      <w:r w:rsidRPr="0087588A">
        <w:t xml:space="preserve"> over</w:t>
      </w:r>
      <w:r w:rsidRPr="0087588A">
        <w:rPr>
          <w:spacing w:val="-1"/>
        </w:rPr>
        <w:t xml:space="preserve"> </w:t>
      </w:r>
      <w:r w:rsidRPr="0087588A">
        <w:t xml:space="preserve">the </w:t>
      </w:r>
      <w:r w:rsidRPr="0087588A">
        <w:rPr>
          <w:spacing w:val="-1"/>
        </w:rPr>
        <w:t>dropdown</w:t>
      </w:r>
      <w:r w:rsidRPr="0087588A">
        <w:t xml:space="preserve"> </w:t>
      </w:r>
      <w:r w:rsidR="00F53ED4" w:rsidRPr="0087588A">
        <w:t xml:space="preserve">option to see a </w:t>
      </w:r>
      <w:r w:rsidRPr="0087588A">
        <w:rPr>
          <w:spacing w:val="-1"/>
        </w:rPr>
        <w:t xml:space="preserve">tooltip </w:t>
      </w:r>
      <w:r w:rsidR="00F53ED4" w:rsidRPr="0087588A">
        <w:rPr>
          <w:spacing w:val="-1"/>
        </w:rPr>
        <w:t xml:space="preserve">on a </w:t>
      </w:r>
      <w:r w:rsidRPr="0087588A">
        <w:rPr>
          <w:spacing w:val="-1"/>
        </w:rPr>
        <w:t>select</w:t>
      </w:r>
      <w:r w:rsidR="00F53ED4" w:rsidRPr="0087588A">
        <w:rPr>
          <w:spacing w:val="-1"/>
        </w:rPr>
        <w:t>ion of</w:t>
      </w:r>
      <w:r w:rsidRPr="0087588A">
        <w:rPr>
          <w:spacing w:val="57"/>
        </w:rPr>
        <w:t xml:space="preserve"> </w:t>
      </w:r>
      <w:r w:rsidRPr="0087588A">
        <w:t>multiple</w:t>
      </w:r>
      <w:r w:rsidRPr="0087588A">
        <w:rPr>
          <w:spacing w:val="-1"/>
        </w:rPr>
        <w:t xml:space="preserve"> choices</w:t>
      </w:r>
      <w:r w:rsidR="002004C6" w:rsidRPr="0087588A">
        <w:rPr>
          <w:spacing w:val="-1"/>
        </w:rPr>
        <w:t>.</w:t>
      </w:r>
      <w:r w:rsidR="00DF273B" w:rsidRPr="0087588A">
        <w:rPr>
          <w:spacing w:val="-1"/>
        </w:rPr>
        <w:t xml:space="preserve"> </w:t>
      </w:r>
    </w:p>
    <w:p w:rsidR="00EF51DD" w:rsidRPr="0087588A" w:rsidRDefault="00EF51DD" w:rsidP="00F53ED4">
      <w:pPr>
        <w:pStyle w:val="BodyText"/>
        <w:widowControl w:val="0"/>
        <w:tabs>
          <w:tab w:val="left" w:pos="1541"/>
        </w:tabs>
        <w:spacing w:before="0" w:after="0"/>
        <w:ind w:right="113"/>
        <w:rPr>
          <w:b/>
          <w:spacing w:val="-1"/>
        </w:rPr>
      </w:pPr>
      <w:r w:rsidRPr="0087588A">
        <w:rPr>
          <w:b/>
          <w:noProof/>
        </w:rPr>
        <w:drawing>
          <wp:inline distT="0" distB="0" distL="0" distR="0" wp14:anchorId="6AAF22A0" wp14:editId="5BD045A4">
            <wp:extent cx="247650" cy="247269"/>
            <wp:effectExtent l="0" t="0" r="0" b="635"/>
            <wp:docPr id="24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17" cstate="print"/>
                    <a:stretch>
                      <a:fillRect/>
                    </a:stretch>
                  </pic:blipFill>
                  <pic:spPr>
                    <a:xfrm>
                      <a:off x="0" y="0"/>
                      <a:ext cx="247650" cy="247269"/>
                    </a:xfrm>
                    <a:prstGeom prst="rect">
                      <a:avLst/>
                    </a:prstGeom>
                  </pic:spPr>
                </pic:pic>
              </a:graphicData>
            </a:graphic>
          </wp:inline>
        </w:drawing>
      </w:r>
      <w:r w:rsidR="00DF273B" w:rsidRPr="0087588A">
        <w:rPr>
          <w:b/>
        </w:rPr>
        <w:t xml:space="preserve"> </w:t>
      </w:r>
      <w:r w:rsidRPr="0087588A">
        <w:rPr>
          <w:b/>
        </w:rPr>
        <w:t xml:space="preserve">If you </w:t>
      </w:r>
      <w:r w:rsidRPr="0087588A">
        <w:rPr>
          <w:b/>
          <w:spacing w:val="-1"/>
        </w:rPr>
        <w:t>create</w:t>
      </w:r>
      <w:r w:rsidRPr="0087588A">
        <w:rPr>
          <w:b/>
        </w:rPr>
        <w:t xml:space="preserve"> an </w:t>
      </w:r>
      <w:r w:rsidRPr="0087588A">
        <w:rPr>
          <w:b/>
          <w:spacing w:val="-1"/>
        </w:rPr>
        <w:t>Admission</w:t>
      </w:r>
      <w:r w:rsidRPr="0087588A">
        <w:rPr>
          <w:b/>
        </w:rPr>
        <w:t xml:space="preserve"> </w:t>
      </w:r>
      <w:r w:rsidR="002B1A98" w:rsidRPr="0087588A">
        <w:rPr>
          <w:b/>
        </w:rPr>
        <w:t>R</w:t>
      </w:r>
      <w:r w:rsidRPr="0087588A">
        <w:rPr>
          <w:b/>
          <w:spacing w:val="-1"/>
        </w:rPr>
        <w:t>eview</w:t>
      </w:r>
      <w:r w:rsidR="002B1A98" w:rsidRPr="0087588A">
        <w:rPr>
          <w:b/>
        </w:rPr>
        <w:fldChar w:fldCharType="begin"/>
      </w:r>
      <w:r w:rsidR="002B1A98" w:rsidRPr="0087588A">
        <w:instrText xml:space="preserve"> XE "</w:instrText>
      </w:r>
      <w:r w:rsidR="002B1A98" w:rsidRPr="0087588A">
        <w:rPr>
          <w:spacing w:val="-1"/>
          <w:sz w:val="20"/>
        </w:rPr>
        <w:instrText>Admission</w:instrText>
      </w:r>
      <w:r w:rsidR="002B1A98" w:rsidRPr="0087588A">
        <w:rPr>
          <w:spacing w:val="1"/>
          <w:sz w:val="20"/>
        </w:rPr>
        <w:instrText xml:space="preserve"> </w:instrText>
      </w:r>
      <w:r w:rsidR="002B1A98" w:rsidRPr="0087588A">
        <w:rPr>
          <w:spacing w:val="-1"/>
          <w:sz w:val="20"/>
        </w:rPr>
        <w:instrText>Review</w:instrText>
      </w:r>
      <w:r w:rsidR="002B1A98" w:rsidRPr="0087588A">
        <w:instrText xml:space="preserve">" </w:instrText>
      </w:r>
      <w:r w:rsidR="002B1A98" w:rsidRPr="0087588A">
        <w:rPr>
          <w:b/>
        </w:rPr>
        <w:fldChar w:fldCharType="end"/>
      </w:r>
      <w:r w:rsidR="00DF273B" w:rsidRPr="0087588A">
        <w:rPr>
          <w:b/>
          <w:spacing w:val="-2"/>
        </w:rPr>
        <w:t xml:space="preserve"> </w:t>
      </w:r>
      <w:r w:rsidRPr="0087588A">
        <w:rPr>
          <w:b/>
        </w:rPr>
        <w:t>and</w:t>
      </w:r>
      <w:r w:rsidRPr="0087588A">
        <w:rPr>
          <w:b/>
          <w:spacing w:val="1"/>
        </w:rPr>
        <w:t xml:space="preserve"> </w:t>
      </w:r>
      <w:r w:rsidRPr="0087588A">
        <w:rPr>
          <w:b/>
        </w:rPr>
        <w:t xml:space="preserve">do not </w:t>
      </w:r>
      <w:r w:rsidRPr="0087588A">
        <w:rPr>
          <w:b/>
          <w:spacing w:val="-1"/>
        </w:rPr>
        <w:t>select</w:t>
      </w:r>
      <w:r w:rsidRPr="0087588A">
        <w:rPr>
          <w:b/>
        </w:rPr>
        <w:t xml:space="preserve"> an</w:t>
      </w:r>
      <w:r w:rsidRPr="0087588A">
        <w:rPr>
          <w:b/>
          <w:spacing w:val="-2"/>
        </w:rPr>
        <w:t xml:space="preserve"> </w:t>
      </w:r>
      <w:r w:rsidRPr="0087588A">
        <w:rPr>
          <w:b/>
          <w:spacing w:val="-1"/>
        </w:rPr>
        <w:t>Admission</w:t>
      </w:r>
      <w:r w:rsidRPr="0087588A">
        <w:rPr>
          <w:b/>
          <w:spacing w:val="67"/>
        </w:rPr>
        <w:t xml:space="preserve"> </w:t>
      </w:r>
      <w:r w:rsidRPr="0087588A">
        <w:rPr>
          <w:b/>
        </w:rPr>
        <w:t>Review</w:t>
      </w:r>
      <w:r w:rsidRPr="0087588A">
        <w:rPr>
          <w:b/>
          <w:spacing w:val="-2"/>
        </w:rPr>
        <w:t xml:space="preserve"> </w:t>
      </w:r>
      <w:r w:rsidRPr="0087588A">
        <w:rPr>
          <w:b/>
        </w:rPr>
        <w:t xml:space="preserve">Type and </w:t>
      </w:r>
      <w:r w:rsidRPr="0087588A">
        <w:rPr>
          <w:b/>
        </w:rPr>
        <w:lastRenderedPageBreak/>
        <w:t xml:space="preserve">then try to </w:t>
      </w:r>
      <w:r w:rsidRPr="0087588A">
        <w:rPr>
          <w:b/>
          <w:spacing w:val="-1"/>
        </w:rPr>
        <w:t>save/lock</w:t>
      </w:r>
      <w:r w:rsidRPr="0087588A">
        <w:rPr>
          <w:b/>
        </w:rPr>
        <w:t xml:space="preserve"> the </w:t>
      </w:r>
      <w:r w:rsidRPr="0087588A">
        <w:rPr>
          <w:b/>
          <w:spacing w:val="-1"/>
        </w:rPr>
        <w:t>review,</w:t>
      </w:r>
      <w:r w:rsidRPr="0087588A">
        <w:rPr>
          <w:b/>
        </w:rPr>
        <w:t xml:space="preserve"> a red error </w:t>
      </w:r>
      <w:r w:rsidRPr="0087588A">
        <w:rPr>
          <w:b/>
          <w:spacing w:val="-1"/>
        </w:rPr>
        <w:t>message</w:t>
      </w:r>
      <w:r w:rsidRPr="0087588A">
        <w:rPr>
          <w:b/>
        </w:rPr>
        <w:t xml:space="preserve"> </w:t>
      </w:r>
      <w:r w:rsidRPr="0087588A">
        <w:rPr>
          <w:b/>
          <w:spacing w:val="-1"/>
        </w:rPr>
        <w:t>will</w:t>
      </w:r>
      <w:r w:rsidRPr="0087588A">
        <w:rPr>
          <w:b/>
          <w:spacing w:val="2"/>
        </w:rPr>
        <w:t xml:space="preserve"> </w:t>
      </w:r>
      <w:r w:rsidRPr="0087588A">
        <w:rPr>
          <w:b/>
        </w:rPr>
        <w:t>display</w:t>
      </w:r>
      <w:r w:rsidRPr="0087588A">
        <w:rPr>
          <w:b/>
          <w:spacing w:val="-1"/>
        </w:rPr>
        <w:t xml:space="preserve"> </w:t>
      </w:r>
      <w:r w:rsidRPr="0087588A">
        <w:rPr>
          <w:b/>
        </w:rPr>
        <w:t>(Figure 1</w:t>
      </w:r>
      <w:r w:rsidR="009458EC" w:rsidRPr="0087588A">
        <w:rPr>
          <w:b/>
        </w:rPr>
        <w:t>3</w:t>
      </w:r>
      <w:r w:rsidR="00A572DA" w:rsidRPr="0087588A">
        <w:rPr>
          <w:b/>
        </w:rPr>
        <w:t>4</w:t>
      </w:r>
      <w:r w:rsidRPr="0087588A">
        <w:rPr>
          <w:b/>
        </w:rPr>
        <w:t>)</w:t>
      </w:r>
      <w:r w:rsidRPr="0087588A">
        <w:rPr>
          <w:b/>
          <w:spacing w:val="-1"/>
        </w:rPr>
        <w:t xml:space="preserve"> </w:t>
      </w:r>
      <w:r w:rsidRPr="0087588A">
        <w:rPr>
          <w:b/>
        </w:rPr>
        <w:t xml:space="preserve">and </w:t>
      </w:r>
      <w:r w:rsidRPr="0087588A">
        <w:rPr>
          <w:b/>
          <w:spacing w:val="-1"/>
        </w:rPr>
        <w:t>advise</w:t>
      </w:r>
      <w:r w:rsidRPr="0087588A">
        <w:rPr>
          <w:b/>
        </w:rPr>
        <w:t xml:space="preserve"> </w:t>
      </w:r>
      <w:r w:rsidRPr="0087588A">
        <w:rPr>
          <w:b/>
          <w:spacing w:val="-1"/>
        </w:rPr>
        <w:t>that</w:t>
      </w:r>
      <w:r w:rsidRPr="0087588A">
        <w:rPr>
          <w:b/>
        </w:rPr>
        <w:t xml:space="preserve"> you must select</w:t>
      </w:r>
      <w:r w:rsidRPr="0087588A">
        <w:rPr>
          <w:b/>
          <w:spacing w:val="1"/>
        </w:rPr>
        <w:t xml:space="preserve"> </w:t>
      </w:r>
      <w:r w:rsidRPr="0087588A">
        <w:rPr>
          <w:b/>
        </w:rPr>
        <w:t>one</w:t>
      </w:r>
      <w:r w:rsidRPr="0087588A">
        <w:rPr>
          <w:b/>
          <w:spacing w:val="-2"/>
        </w:rPr>
        <w:t xml:space="preserve"> </w:t>
      </w:r>
      <w:r w:rsidRPr="0087588A">
        <w:rPr>
          <w:b/>
        </w:rPr>
        <w:t>of the valid types.</w:t>
      </w:r>
    </w:p>
    <w:p w:rsidR="00EF51DD" w:rsidRPr="0087588A" w:rsidRDefault="00EF51DD" w:rsidP="00EF51DD">
      <w:pPr>
        <w:spacing w:before="11"/>
        <w:rPr>
          <w:b/>
          <w:bCs/>
          <w:sz w:val="6"/>
          <w:szCs w:val="6"/>
        </w:rPr>
      </w:pPr>
    </w:p>
    <w:p w:rsidR="00EF51DD" w:rsidRPr="0087588A" w:rsidRDefault="00EF51DD" w:rsidP="005159C5">
      <w:pPr>
        <w:spacing w:line="200" w:lineRule="atLeast"/>
        <w:ind w:left="140"/>
        <w:jc w:val="center"/>
        <w:rPr>
          <w:sz w:val="20"/>
          <w:szCs w:val="20"/>
        </w:rPr>
      </w:pPr>
      <w:r w:rsidRPr="0087588A">
        <w:rPr>
          <w:noProof/>
          <w:sz w:val="20"/>
          <w:szCs w:val="20"/>
        </w:rPr>
        <w:drawing>
          <wp:inline distT="0" distB="0" distL="0" distR="0" wp14:anchorId="11F47D1C" wp14:editId="6B70662C">
            <wp:extent cx="5297554" cy="781050"/>
            <wp:effectExtent l="0" t="0" r="0" b="0"/>
            <wp:docPr id="247" name="image95.jpeg" descr="Admission Review Type error message" title="Admission Review Type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5.jpeg"/>
                    <pic:cNvPicPr/>
                  </pic:nvPicPr>
                  <pic:blipFill>
                    <a:blip r:embed="rId214" cstate="print"/>
                    <a:stretch>
                      <a:fillRect/>
                    </a:stretch>
                  </pic:blipFill>
                  <pic:spPr>
                    <a:xfrm>
                      <a:off x="0" y="0"/>
                      <a:ext cx="5340542" cy="787388"/>
                    </a:xfrm>
                    <a:prstGeom prst="rect">
                      <a:avLst/>
                    </a:prstGeom>
                  </pic:spPr>
                </pic:pic>
              </a:graphicData>
            </a:graphic>
          </wp:inline>
        </w:drawing>
      </w:r>
    </w:p>
    <w:p w:rsidR="00EF51DD" w:rsidRDefault="003702CC" w:rsidP="003702CC">
      <w:pPr>
        <w:pStyle w:val="Caption"/>
        <w:jc w:val="center"/>
      </w:pPr>
      <w:bookmarkStart w:id="1189" w:name="_Toc479683388"/>
      <w:bookmarkStart w:id="1190" w:name="_Toc479632171"/>
      <w:bookmarkStart w:id="1191" w:name="_Toc499543615"/>
      <w:r w:rsidRPr="0087588A">
        <w:t xml:space="preserve">Figure </w:t>
      </w:r>
      <w:fldSimple w:instr=" SEQ Figure \* ARABIC ">
        <w:r w:rsidR="00E65A84">
          <w:rPr>
            <w:noProof/>
          </w:rPr>
          <w:t>134</w:t>
        </w:r>
      </w:fldSimple>
      <w:r w:rsidRPr="0087588A">
        <w:t>:</w:t>
      </w:r>
      <w:r w:rsidR="00EF51DD" w:rsidRPr="0087588A">
        <w:rPr>
          <w:b w:val="0"/>
          <w:spacing w:val="-1"/>
        </w:rPr>
        <w:t xml:space="preserve"> </w:t>
      </w:r>
      <w:r w:rsidR="00EF51DD" w:rsidRPr="0087588A">
        <w:t>Admission Review</w:t>
      </w:r>
      <w:r w:rsidR="002B1A98" w:rsidRPr="0087588A">
        <w:rPr>
          <w:b w:val="0"/>
          <w:sz w:val="24"/>
        </w:rPr>
        <w:fldChar w:fldCharType="begin"/>
      </w:r>
      <w:r w:rsidR="002B1A98" w:rsidRPr="0087588A">
        <w:instrText xml:space="preserve"> XE "</w:instrText>
      </w:r>
      <w:r w:rsidR="002B1A98" w:rsidRPr="0087588A">
        <w:rPr>
          <w:spacing w:val="-1"/>
        </w:rPr>
        <w:instrText>Admission</w:instrText>
      </w:r>
      <w:r w:rsidR="002B1A98" w:rsidRPr="0087588A">
        <w:rPr>
          <w:spacing w:val="1"/>
        </w:rPr>
        <w:instrText xml:space="preserve"> </w:instrText>
      </w:r>
      <w:r w:rsidR="002B1A98" w:rsidRPr="0087588A">
        <w:rPr>
          <w:spacing w:val="-1"/>
        </w:rPr>
        <w:instrText>Review</w:instrText>
      </w:r>
      <w:r w:rsidR="002B1A98" w:rsidRPr="0087588A">
        <w:instrText xml:space="preserve">" </w:instrText>
      </w:r>
      <w:r w:rsidR="002B1A98" w:rsidRPr="0087588A">
        <w:rPr>
          <w:b w:val="0"/>
          <w:sz w:val="24"/>
        </w:rPr>
        <w:fldChar w:fldCharType="end"/>
      </w:r>
      <w:r w:rsidR="00DF273B" w:rsidRPr="0087588A">
        <w:rPr>
          <w:b w:val="0"/>
          <w:spacing w:val="-2"/>
          <w:sz w:val="24"/>
        </w:rPr>
        <w:t xml:space="preserve"> </w:t>
      </w:r>
      <w:r w:rsidR="00EF51DD" w:rsidRPr="0087588A">
        <w:t>Type error message</w:t>
      </w:r>
      <w:bookmarkEnd w:id="1189"/>
      <w:bookmarkEnd w:id="1190"/>
      <w:bookmarkEnd w:id="1191"/>
    </w:p>
    <w:p w:rsidR="007E1753" w:rsidRPr="00446A37" w:rsidRDefault="007E1753" w:rsidP="00446A37">
      <w:pPr>
        <w:rPr>
          <w:rFonts w:eastAsia="Arial"/>
          <w:b/>
        </w:rPr>
      </w:pPr>
      <w:r w:rsidRPr="00477FB8">
        <w:rPr>
          <w:noProof/>
          <w:sz w:val="24"/>
        </w:rPr>
        <w:drawing>
          <wp:inline distT="0" distB="0" distL="0" distR="0" wp14:anchorId="494ABCE1" wp14:editId="533CD483">
            <wp:extent cx="247650" cy="247650"/>
            <wp:effectExtent l="0" t="0" r="0" b="0"/>
            <wp:docPr id="1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446A37">
        <w:rPr>
          <w:rFonts w:eastAsia="Arial"/>
          <w:b/>
        </w:rPr>
        <w:t xml:space="preserve">If you select </w:t>
      </w:r>
      <w:r w:rsidR="00E65A84" w:rsidRPr="00446A37">
        <w:rPr>
          <w:rFonts w:eastAsia="Arial"/>
          <w:b/>
        </w:rPr>
        <w:t>an “</w:t>
      </w:r>
      <w:r w:rsidRPr="00446A37">
        <w:rPr>
          <w:rFonts w:eastAsia="Arial"/>
          <w:b/>
        </w:rPr>
        <w:t>Observation Review</w:t>
      </w:r>
      <w:r w:rsidR="00E65A84" w:rsidRPr="00446A37">
        <w:rPr>
          <w:rFonts w:eastAsia="Arial"/>
          <w:b/>
        </w:rPr>
        <w:t>”</w:t>
      </w:r>
      <w:r w:rsidRPr="00446A37">
        <w:rPr>
          <w:rFonts w:eastAsia="Arial"/>
          <w:b/>
        </w:rPr>
        <w:t xml:space="preserve"> under Admission Review Type for a non-observation Treating Specialty and the day being reviewed is </w:t>
      </w:r>
      <w:r w:rsidR="00E65A84" w:rsidRPr="00446A37">
        <w:rPr>
          <w:rFonts w:eastAsia="Arial"/>
          <w:b/>
        </w:rPr>
        <w:t xml:space="preserve">same as </w:t>
      </w:r>
      <w:r w:rsidRPr="00446A37">
        <w:rPr>
          <w:rFonts w:eastAsia="Arial"/>
          <w:b/>
        </w:rPr>
        <w:t>the Admission day you will see a warning message as bel</w:t>
      </w:r>
      <w:r w:rsidR="00E65A84" w:rsidRPr="00446A37">
        <w:rPr>
          <w:rFonts w:eastAsia="Arial"/>
          <w:b/>
        </w:rPr>
        <w:t xml:space="preserve">ow. This will prevent users from making a selection that will cause a stay to accumulate observation hours for a non-observation Treating Specialty. </w:t>
      </w:r>
    </w:p>
    <w:p w:rsidR="00E65A84" w:rsidRPr="00446A37" w:rsidRDefault="00E65A84" w:rsidP="00446A37">
      <w:pPr>
        <w:keepNext/>
        <w:spacing w:line="276" w:lineRule="auto"/>
        <w:jc w:val="center"/>
        <w:rPr>
          <w:highlight w:val="yellow"/>
        </w:rPr>
      </w:pPr>
      <w:r w:rsidRPr="00477FB8">
        <w:rPr>
          <w:noProof/>
        </w:rPr>
        <w:drawing>
          <wp:inline distT="0" distB="0" distL="0" distR="0" wp14:anchorId="652E3F0A" wp14:editId="3A3548D6">
            <wp:extent cx="2814035" cy="914400"/>
            <wp:effectExtent l="19050" t="19050" r="2476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814035" cy="914400"/>
                    </a:xfrm>
                    <a:prstGeom prst="rect">
                      <a:avLst/>
                    </a:prstGeom>
                    <a:ln>
                      <a:solidFill>
                        <a:schemeClr val="tx1"/>
                      </a:solidFill>
                    </a:ln>
                  </pic:spPr>
                </pic:pic>
              </a:graphicData>
            </a:graphic>
          </wp:inline>
        </w:drawing>
      </w:r>
    </w:p>
    <w:p w:rsidR="00E65A84" w:rsidRDefault="00E65A84">
      <w:pPr>
        <w:pStyle w:val="Caption"/>
        <w:jc w:val="center"/>
        <w:rPr>
          <w:rFonts w:eastAsia="Arial"/>
          <w:b w:val="0"/>
        </w:rPr>
      </w:pPr>
      <w:bookmarkStart w:id="1192" w:name="_Toc499543616"/>
      <w:r w:rsidRPr="00477FB8">
        <w:t xml:space="preserve">Figure </w:t>
      </w:r>
      <w:fldSimple w:instr=" SEQ Figure \* ARABIC ">
        <w:r w:rsidRPr="00477FB8">
          <w:rPr>
            <w:noProof/>
          </w:rPr>
          <w:t>135</w:t>
        </w:r>
      </w:fldSimple>
      <w:r w:rsidRPr="00477FB8">
        <w:t xml:space="preserve"> : Observation Review warning message</w:t>
      </w:r>
      <w:bookmarkEnd w:id="1192"/>
    </w:p>
    <w:p w:rsidR="00E65A84" w:rsidRPr="00446A37" w:rsidRDefault="00E65A84" w:rsidP="00446A37">
      <w:pPr>
        <w:rPr>
          <w:rFonts w:eastAsia="Arial"/>
          <w:b/>
        </w:rPr>
      </w:pPr>
    </w:p>
    <w:p w:rsidR="00EF51DD" w:rsidRPr="0087588A" w:rsidRDefault="00EF51DD" w:rsidP="00EF51DD">
      <w:pPr>
        <w:ind w:left="720"/>
        <w:rPr>
          <w:sz w:val="24"/>
        </w:rPr>
      </w:pPr>
      <w:bookmarkStart w:id="1193" w:name="_bookmark219"/>
      <w:bookmarkEnd w:id="1193"/>
      <w:r w:rsidRPr="0087588A">
        <w:rPr>
          <w:noProof/>
          <w:sz w:val="24"/>
        </w:rPr>
        <w:drawing>
          <wp:inline distT="0" distB="0" distL="0" distR="0" wp14:anchorId="4765199F" wp14:editId="0C94CE85">
            <wp:extent cx="247650" cy="247650"/>
            <wp:effectExtent l="0" t="0" r="0" b="0"/>
            <wp:docPr id="24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4"/>
        </w:rPr>
        <w:t xml:space="preserve"> </w:t>
      </w:r>
      <w:r w:rsidRPr="0087588A">
        <w:rPr>
          <w:spacing w:val="-1"/>
          <w:sz w:val="24"/>
        </w:rPr>
        <w:t>The</w:t>
      </w:r>
      <w:r w:rsidRPr="0087588A">
        <w:rPr>
          <w:sz w:val="24"/>
        </w:rPr>
        <w:t xml:space="preserve"> information </w:t>
      </w:r>
      <w:r w:rsidRPr="0087588A">
        <w:rPr>
          <w:spacing w:val="-1"/>
          <w:sz w:val="24"/>
        </w:rPr>
        <w:t>that</w:t>
      </w:r>
      <w:r w:rsidRPr="0087588A">
        <w:rPr>
          <w:sz w:val="24"/>
        </w:rPr>
        <w:t xml:space="preserve"> </w:t>
      </w:r>
      <w:r w:rsidRPr="0087588A">
        <w:rPr>
          <w:spacing w:val="-1"/>
          <w:sz w:val="24"/>
        </w:rPr>
        <w:t>displays</w:t>
      </w:r>
      <w:r w:rsidRPr="0087588A">
        <w:rPr>
          <w:sz w:val="24"/>
        </w:rPr>
        <w:t xml:space="preserve"> on</w:t>
      </w:r>
      <w:r w:rsidRPr="0087588A">
        <w:rPr>
          <w:spacing w:val="-2"/>
          <w:sz w:val="24"/>
        </w:rPr>
        <w:t xml:space="preserve"> </w:t>
      </w:r>
      <w:r w:rsidRPr="0087588A">
        <w:rPr>
          <w:sz w:val="24"/>
        </w:rPr>
        <w:t xml:space="preserve">the Enhanced reports </w:t>
      </w:r>
      <w:r w:rsidRPr="0087588A">
        <w:rPr>
          <w:spacing w:val="-1"/>
          <w:sz w:val="24"/>
        </w:rPr>
        <w:t xml:space="preserve">will </w:t>
      </w:r>
      <w:r w:rsidRPr="0087588A">
        <w:rPr>
          <w:sz w:val="24"/>
        </w:rPr>
        <w:t xml:space="preserve">depend on the </w:t>
      </w:r>
      <w:r w:rsidRPr="0087588A">
        <w:rPr>
          <w:spacing w:val="-1"/>
          <w:sz w:val="24"/>
        </w:rPr>
        <w:t>Admission</w:t>
      </w:r>
      <w:r w:rsidRPr="0087588A">
        <w:rPr>
          <w:spacing w:val="47"/>
          <w:sz w:val="24"/>
        </w:rPr>
        <w:t xml:space="preserve"> </w:t>
      </w:r>
      <w:r w:rsidRPr="0087588A">
        <w:rPr>
          <w:sz w:val="24"/>
        </w:rPr>
        <w:t>Review</w:t>
      </w:r>
      <w:r w:rsidRPr="0087588A">
        <w:rPr>
          <w:spacing w:val="-2"/>
          <w:sz w:val="24"/>
        </w:rPr>
        <w:t xml:space="preserve"> </w:t>
      </w:r>
      <w:r w:rsidRPr="0087588A">
        <w:rPr>
          <w:sz w:val="24"/>
        </w:rPr>
        <w:t>Type that is</w:t>
      </w:r>
      <w:r w:rsidRPr="0087588A">
        <w:rPr>
          <w:spacing w:val="-1"/>
          <w:sz w:val="24"/>
        </w:rPr>
        <w:t xml:space="preserve"> </w:t>
      </w:r>
      <w:r w:rsidRPr="0087588A">
        <w:rPr>
          <w:sz w:val="24"/>
        </w:rPr>
        <w:t xml:space="preserve">selected on the </w:t>
      </w:r>
      <w:r w:rsidRPr="0087588A">
        <w:rPr>
          <w:i/>
          <w:sz w:val="24"/>
        </w:rPr>
        <w:t xml:space="preserve">Primary </w:t>
      </w:r>
      <w:r w:rsidRPr="0087588A">
        <w:rPr>
          <w:i/>
          <w:spacing w:val="-1"/>
          <w:sz w:val="24"/>
        </w:rPr>
        <w:t>Review</w:t>
      </w:r>
      <w:r w:rsidRPr="0087588A">
        <w:rPr>
          <w:i/>
          <w:sz w:val="24"/>
        </w:rPr>
        <w:t xml:space="preserve"> </w:t>
      </w:r>
      <w:r w:rsidRPr="0087588A">
        <w:rPr>
          <w:i/>
          <w:spacing w:val="-1"/>
          <w:sz w:val="24"/>
        </w:rPr>
        <w:t>Summary</w:t>
      </w:r>
      <w:r w:rsidR="002B1A98" w:rsidRPr="0087588A">
        <w:rPr>
          <w:i/>
          <w:spacing w:val="-1"/>
          <w:sz w:val="24"/>
        </w:rPr>
        <w:fldChar w:fldCharType="begin"/>
      </w:r>
      <w:r w:rsidR="002B1A98" w:rsidRPr="0087588A">
        <w:instrText xml:space="preserve"> XE "</w:instrText>
      </w:r>
      <w:r w:rsidR="002B1A98" w:rsidRPr="0087588A">
        <w:rPr>
          <w:spacing w:val="-1"/>
          <w:sz w:val="20"/>
        </w:rPr>
        <w:instrText>Primary</w:instrText>
      </w:r>
      <w:r w:rsidR="002B1A98" w:rsidRPr="0087588A">
        <w:rPr>
          <w:sz w:val="20"/>
        </w:rPr>
        <w:instrText xml:space="preserve"> </w:instrText>
      </w:r>
      <w:r w:rsidR="002B1A98" w:rsidRPr="0087588A">
        <w:rPr>
          <w:spacing w:val="-1"/>
          <w:sz w:val="20"/>
        </w:rPr>
        <w:instrText>Review</w:instrText>
      </w:r>
      <w:r w:rsidR="002B1A98" w:rsidRPr="0087588A">
        <w:rPr>
          <w:sz w:val="20"/>
        </w:rPr>
        <w:instrText xml:space="preserve"> </w:instrText>
      </w:r>
      <w:r w:rsidR="002B1A98" w:rsidRPr="0087588A">
        <w:rPr>
          <w:spacing w:val="-1"/>
          <w:sz w:val="20"/>
        </w:rPr>
        <w:instrText>Summary</w:instrText>
      </w:r>
      <w:r w:rsidR="002B1A98" w:rsidRPr="0087588A">
        <w:instrText xml:space="preserve">" </w:instrText>
      </w:r>
      <w:r w:rsidR="002B1A98" w:rsidRPr="0087588A">
        <w:rPr>
          <w:i/>
          <w:spacing w:val="-1"/>
          <w:sz w:val="24"/>
        </w:rPr>
        <w:fldChar w:fldCharType="end"/>
      </w:r>
      <w:r w:rsidR="00DF273B" w:rsidRPr="0087588A">
        <w:rPr>
          <w:i/>
          <w:sz w:val="24"/>
        </w:rPr>
        <w:t xml:space="preserve"> </w:t>
      </w:r>
      <w:r w:rsidRPr="0087588A">
        <w:rPr>
          <w:spacing w:val="-1"/>
          <w:sz w:val="24"/>
        </w:rPr>
        <w:t>screen.</w:t>
      </w:r>
    </w:p>
    <w:p w:rsidR="00EF51DD" w:rsidRPr="0087588A" w:rsidRDefault="0078052C" w:rsidP="00EF51DD">
      <w:pPr>
        <w:pStyle w:val="Heading2"/>
      </w:pPr>
      <w:bookmarkStart w:id="1194" w:name="_Toc479676157"/>
      <w:bookmarkStart w:id="1195" w:name="_Toc479631892"/>
      <w:bookmarkStart w:id="1196" w:name="_Toc499543861"/>
      <w:r w:rsidRPr="0087588A">
        <w:t>Showing a Patient’s Reviews</w:t>
      </w:r>
      <w:bookmarkEnd w:id="1194"/>
      <w:bookmarkEnd w:id="1195"/>
      <w:bookmarkEnd w:id="1196"/>
    </w:p>
    <w:p w:rsidR="0078052C" w:rsidRPr="0087588A" w:rsidRDefault="0078052C" w:rsidP="000443F5">
      <w:pPr>
        <w:pStyle w:val="Heading4"/>
        <w:widowControl w:val="0"/>
        <w:tabs>
          <w:tab w:val="clear" w:pos="2394"/>
        </w:tabs>
        <w:spacing w:before="120" w:after="0"/>
        <w:ind w:left="864"/>
      </w:pPr>
      <w:bookmarkStart w:id="1197" w:name="_Toc499543862"/>
      <w:r w:rsidRPr="0087588A">
        <w:t>To show reviews for a patient</w:t>
      </w:r>
      <w:bookmarkEnd w:id="1197"/>
    </w:p>
    <w:p w:rsidR="0078052C" w:rsidRPr="0087588A" w:rsidRDefault="0078052C" w:rsidP="008E5E4B">
      <w:pPr>
        <w:widowControl w:val="0"/>
        <w:numPr>
          <w:ilvl w:val="2"/>
          <w:numId w:val="85"/>
        </w:numPr>
        <w:tabs>
          <w:tab w:val="left" w:pos="1941"/>
        </w:tabs>
        <w:spacing w:before="5" w:line="281"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&lt;</w:t>
      </w:r>
      <w:r w:rsidRPr="0087588A">
        <w:rPr>
          <w:rFonts w:ascii="Courier New"/>
          <w:spacing w:val="-1"/>
          <w:sz w:val="20"/>
        </w:rPr>
        <w:t>Show Reviews</w:t>
      </w:r>
      <w:r w:rsidRPr="0087588A">
        <w:rPr>
          <w:spacing w:val="-1"/>
          <w:sz w:val="24"/>
        </w:rPr>
        <w:t>&gt;</w:t>
      </w:r>
      <w:r w:rsidRPr="0087588A">
        <w:rPr>
          <w:sz w:val="24"/>
        </w:rPr>
        <w:t xml:space="preserve"> button.</w:t>
      </w:r>
    </w:p>
    <w:p w:rsidR="0078052C" w:rsidRPr="0087588A" w:rsidRDefault="0078052C" w:rsidP="008E5E4B">
      <w:pPr>
        <w:pStyle w:val="BodyText"/>
        <w:widowControl w:val="0"/>
        <w:numPr>
          <w:ilvl w:val="2"/>
          <w:numId w:val="85"/>
        </w:numPr>
        <w:tabs>
          <w:tab w:val="left" w:pos="1941"/>
        </w:tabs>
        <w:spacing w:before="0" w:after="0" w:line="246" w:lineRule="auto"/>
        <w:ind w:right="324"/>
      </w:pPr>
      <w:r w:rsidRPr="0087588A">
        <w:t xml:space="preserve">Reviews for the patient </w:t>
      </w:r>
      <w:r w:rsidRPr="0087588A">
        <w:rPr>
          <w:spacing w:val="-1"/>
        </w:rPr>
        <w:t>will</w:t>
      </w:r>
      <w:r w:rsidRPr="0087588A">
        <w:t xml:space="preserve"> </w:t>
      </w:r>
      <w:r w:rsidRPr="0087588A">
        <w:rPr>
          <w:spacing w:val="-1"/>
        </w:rPr>
        <w:t>display</w:t>
      </w:r>
      <w:r w:rsidRPr="0087588A">
        <w:rPr>
          <w:spacing w:val="-2"/>
        </w:rPr>
        <w:t xml:space="preserve"> </w:t>
      </w:r>
      <w:r w:rsidRPr="0087588A">
        <w:t xml:space="preserve">in a table, as depicted in </w:t>
      </w:r>
      <w:r w:rsidR="00134B67" w:rsidRPr="0087588A">
        <w:t xml:space="preserve">Figure </w:t>
      </w:r>
      <w:r w:rsidRPr="0087588A">
        <w:t>1</w:t>
      </w:r>
      <w:r w:rsidR="00BE7E70" w:rsidRPr="0087588A">
        <w:t>3</w:t>
      </w:r>
      <w:r w:rsidR="002351DC" w:rsidRPr="0087588A">
        <w:t>5</w:t>
      </w:r>
      <w:r w:rsidR="00A722E2" w:rsidRPr="0087588A">
        <w:t xml:space="preserve"> </w:t>
      </w:r>
      <w:r w:rsidRPr="0087588A">
        <w:rPr>
          <w:spacing w:val="-1"/>
        </w:rPr>
        <w:t>(</w:t>
      </w:r>
      <w:r w:rsidR="00E313F7" w:rsidRPr="0087588A">
        <w:rPr>
          <w:b/>
          <w:spacing w:val="-1"/>
        </w:rPr>
        <w:t>NOTE:</w:t>
      </w:r>
      <w:r w:rsidR="005D7B79" w:rsidRPr="0087588A">
        <w:rPr>
          <w:spacing w:val="25"/>
        </w:rPr>
        <w:t xml:space="preserve"> </w:t>
      </w:r>
      <w:r w:rsidR="00C13DDC" w:rsidRPr="0087588A">
        <w:rPr>
          <w:spacing w:val="25"/>
        </w:rPr>
        <w:t>T</w:t>
      </w:r>
      <w:r w:rsidR="005D7B79" w:rsidRPr="0087588A">
        <w:rPr>
          <w:spacing w:val="25"/>
        </w:rPr>
        <w:t xml:space="preserve">he </w:t>
      </w:r>
      <w:r w:rsidR="005D7B79" w:rsidRPr="0087588A">
        <w:rPr>
          <w:spacing w:val="-1"/>
        </w:rPr>
        <w:t>bu</w:t>
      </w:r>
      <w:r w:rsidRPr="0087588A">
        <w:rPr>
          <w:spacing w:val="-1"/>
        </w:rPr>
        <w:t>tton</w:t>
      </w:r>
      <w:r w:rsidRPr="0087588A">
        <w:t xml:space="preserve"> display</w:t>
      </w:r>
      <w:r w:rsidRPr="0087588A">
        <w:rPr>
          <w:spacing w:val="-2"/>
        </w:rPr>
        <w:t xml:space="preserve"> </w:t>
      </w:r>
      <w:r w:rsidRPr="0087588A">
        <w:rPr>
          <w:spacing w:val="-1"/>
        </w:rPr>
        <w:t>changes</w:t>
      </w:r>
      <w:r w:rsidRPr="0087588A">
        <w:t xml:space="preserve"> to </w:t>
      </w:r>
      <w:r w:rsidRPr="0087588A">
        <w:rPr>
          <w:spacing w:val="-1"/>
        </w:rPr>
        <w:t>&lt;</w:t>
      </w:r>
      <w:r w:rsidRPr="0087588A">
        <w:rPr>
          <w:rFonts w:ascii="Courier New"/>
          <w:spacing w:val="-1"/>
          <w:sz w:val="20"/>
        </w:rPr>
        <w:t>Hide Reviews</w:t>
      </w:r>
      <w:r w:rsidRPr="0087588A">
        <w:rPr>
          <w:spacing w:val="-1"/>
        </w:rPr>
        <w:t>&gt;).</w:t>
      </w:r>
    </w:p>
    <w:p w:rsidR="00D51EB4" w:rsidRPr="0087588A" w:rsidRDefault="00D51EB4" w:rsidP="00D51EB4">
      <w:pPr>
        <w:pStyle w:val="BodyText"/>
        <w:widowControl w:val="0"/>
        <w:tabs>
          <w:tab w:val="left" w:pos="1941"/>
        </w:tabs>
        <w:spacing w:before="0" w:after="0" w:line="246" w:lineRule="auto"/>
        <w:ind w:left="1940" w:right="324"/>
      </w:pPr>
    </w:p>
    <w:p w:rsidR="00EF51DD" w:rsidRPr="0087588A" w:rsidRDefault="00EF51DD" w:rsidP="00C4413E">
      <w:pPr>
        <w:spacing w:line="200" w:lineRule="atLeast"/>
        <w:ind w:left="140"/>
        <w:jc w:val="center"/>
        <w:rPr>
          <w:sz w:val="20"/>
          <w:szCs w:val="20"/>
        </w:rPr>
      </w:pPr>
      <w:r w:rsidRPr="0087588A">
        <w:rPr>
          <w:noProof/>
          <w:sz w:val="20"/>
          <w:szCs w:val="20"/>
        </w:rPr>
        <w:drawing>
          <wp:inline distT="0" distB="0" distL="0" distR="0" wp14:anchorId="167CC868" wp14:editId="4C20EF29">
            <wp:extent cx="3028950" cy="975671"/>
            <wp:effectExtent l="0" t="0" r="0" b="0"/>
            <wp:docPr id="251" name="image96.png" descr="Show Reviews table display" title="Show Reviews tab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6.png"/>
                    <pic:cNvPicPr/>
                  </pic:nvPicPr>
                  <pic:blipFill>
                    <a:blip r:embed="rId216" cstate="print"/>
                    <a:stretch>
                      <a:fillRect/>
                    </a:stretch>
                  </pic:blipFill>
                  <pic:spPr>
                    <a:xfrm>
                      <a:off x="0" y="0"/>
                      <a:ext cx="3028950" cy="975671"/>
                    </a:xfrm>
                    <a:prstGeom prst="rect">
                      <a:avLst/>
                    </a:prstGeom>
                  </pic:spPr>
                </pic:pic>
              </a:graphicData>
            </a:graphic>
          </wp:inline>
        </w:drawing>
      </w:r>
    </w:p>
    <w:p w:rsidR="009458EC" w:rsidRPr="0087588A" w:rsidRDefault="0078052C" w:rsidP="0078052C">
      <w:pPr>
        <w:pStyle w:val="Caption"/>
        <w:jc w:val="center"/>
      </w:pPr>
      <w:bookmarkStart w:id="1198" w:name="_bookmark221"/>
      <w:bookmarkStart w:id="1199" w:name="_Toc479683389"/>
      <w:bookmarkStart w:id="1200" w:name="_Toc479632172"/>
      <w:bookmarkStart w:id="1201" w:name="_Toc499543617"/>
      <w:bookmarkEnd w:id="1198"/>
      <w:r w:rsidRPr="0087588A">
        <w:t xml:space="preserve">Figure </w:t>
      </w:r>
      <w:fldSimple w:instr=" SEQ Figure \* ARABIC ">
        <w:r w:rsidR="00E65A84">
          <w:rPr>
            <w:noProof/>
          </w:rPr>
          <w:t>136</w:t>
        </w:r>
      </w:fldSimple>
      <w:r w:rsidRPr="0087588A">
        <w:t>:</w:t>
      </w:r>
      <w:r w:rsidR="00EF51DD" w:rsidRPr="0087588A">
        <w:rPr>
          <w:rFonts w:ascii="Arial"/>
          <w:b w:val="0"/>
          <w:sz w:val="18"/>
        </w:rPr>
        <w:t xml:space="preserve"> </w:t>
      </w:r>
      <w:r w:rsidR="00EF51DD" w:rsidRPr="0087588A">
        <w:t>Show Reviews table display</w:t>
      </w:r>
      <w:bookmarkEnd w:id="1199"/>
      <w:bookmarkEnd w:id="1200"/>
      <w:bookmarkEnd w:id="1201"/>
    </w:p>
    <w:p w:rsidR="0078052C" w:rsidRPr="0087588A" w:rsidRDefault="0078052C" w:rsidP="00C4413E">
      <w:pPr>
        <w:pStyle w:val="Heading2"/>
      </w:pPr>
      <w:bookmarkStart w:id="1202" w:name="_Toc479676158"/>
      <w:bookmarkStart w:id="1203" w:name="_Toc479631893"/>
      <w:bookmarkStart w:id="1204" w:name="_Toc499543863"/>
      <w:r w:rsidRPr="0087588A">
        <w:t>Copying a Review from the Primary Review Screen</w:t>
      </w:r>
      <w:bookmarkEnd w:id="1202"/>
      <w:bookmarkEnd w:id="1203"/>
      <w:bookmarkEnd w:id="1204"/>
      <w:r w:rsidR="009E6DDE" w:rsidRPr="0087588A">
        <w:fldChar w:fldCharType="begin"/>
      </w:r>
      <w:r w:rsidR="009E6DDE" w:rsidRPr="0087588A">
        <w:instrText xml:space="preserve"> XE "Copying a Review from the Primary Review Screen" \i </w:instrText>
      </w:r>
      <w:r w:rsidR="009E6DDE" w:rsidRPr="0087588A">
        <w:fldChar w:fldCharType="end"/>
      </w:r>
      <w:r w:rsidRPr="0087588A">
        <w:t xml:space="preserve"> </w:t>
      </w:r>
    </w:p>
    <w:p w:rsidR="0078052C" w:rsidRPr="0087588A" w:rsidRDefault="0078052C" w:rsidP="000443F5">
      <w:pPr>
        <w:pStyle w:val="Heading4"/>
        <w:widowControl w:val="0"/>
        <w:tabs>
          <w:tab w:val="clear" w:pos="2394"/>
        </w:tabs>
        <w:spacing w:before="120" w:after="0"/>
        <w:ind w:left="864"/>
      </w:pPr>
      <w:bookmarkStart w:id="1205" w:name="_Toc479676159"/>
      <w:bookmarkStart w:id="1206" w:name="_Toc479631894"/>
      <w:bookmarkStart w:id="1207" w:name="_Toc499543864"/>
      <w:r w:rsidRPr="0087588A">
        <w:t>To</w:t>
      </w:r>
      <w:r w:rsidRPr="0087588A">
        <w:rPr>
          <w:spacing w:val="-1"/>
        </w:rPr>
        <w:t xml:space="preserve"> </w:t>
      </w:r>
      <w:r w:rsidRPr="0087588A">
        <w:t>copy a review</w:t>
      </w:r>
      <w:r w:rsidRPr="0087588A">
        <w:rPr>
          <w:spacing w:val="-2"/>
        </w:rPr>
        <w:t xml:space="preserve"> </w:t>
      </w:r>
      <w:r w:rsidRPr="0087588A">
        <w:t xml:space="preserve">from the </w:t>
      </w:r>
      <w:r w:rsidRPr="0087588A">
        <w:rPr>
          <w:spacing w:val="-1"/>
        </w:rPr>
        <w:t>Primary</w:t>
      </w:r>
      <w:r w:rsidRPr="0087588A">
        <w:t xml:space="preserve"> Review</w:t>
      </w:r>
      <w:r w:rsidRPr="0087588A">
        <w:rPr>
          <w:spacing w:val="-1"/>
        </w:rPr>
        <w:t xml:space="preserve"> </w:t>
      </w:r>
      <w:r w:rsidRPr="0087588A">
        <w:t>Summary</w:t>
      </w:r>
      <w:r w:rsidR="009E6DDE" w:rsidRPr="0087588A">
        <w:fldChar w:fldCharType="begin"/>
      </w:r>
      <w:r w:rsidR="009E6DDE" w:rsidRPr="0087588A">
        <w:instrText xml:space="preserve"> XE "</w:instrText>
      </w:r>
      <w:r w:rsidR="009E6DDE" w:rsidRPr="0087588A">
        <w:rPr>
          <w:spacing w:val="-1"/>
          <w:sz w:val="20"/>
        </w:rPr>
        <w:instrText>Primary</w:instrText>
      </w:r>
      <w:r w:rsidR="009E6DDE" w:rsidRPr="0087588A">
        <w:rPr>
          <w:sz w:val="20"/>
        </w:rPr>
        <w:instrText xml:space="preserve"> </w:instrText>
      </w:r>
      <w:r w:rsidR="009E6DDE" w:rsidRPr="0087588A">
        <w:rPr>
          <w:spacing w:val="-1"/>
          <w:sz w:val="20"/>
        </w:rPr>
        <w:instrText>Review</w:instrText>
      </w:r>
      <w:r w:rsidR="009E6DDE" w:rsidRPr="0087588A">
        <w:rPr>
          <w:sz w:val="20"/>
        </w:rPr>
        <w:instrText xml:space="preserve"> </w:instrText>
      </w:r>
      <w:r w:rsidR="009E6DDE" w:rsidRPr="0087588A">
        <w:rPr>
          <w:spacing w:val="-1"/>
          <w:sz w:val="20"/>
        </w:rPr>
        <w:instrText>Summary</w:instrText>
      </w:r>
      <w:r w:rsidR="009E6DDE" w:rsidRPr="0087588A">
        <w:instrText xml:space="preserve">" </w:instrText>
      </w:r>
      <w:r w:rsidR="009E6DDE" w:rsidRPr="0087588A">
        <w:fldChar w:fldCharType="end"/>
      </w:r>
      <w:r w:rsidRPr="0087588A">
        <w:rPr>
          <w:spacing w:val="1"/>
        </w:rPr>
        <w:t xml:space="preserve"> </w:t>
      </w:r>
      <w:r w:rsidRPr="0087588A">
        <w:rPr>
          <w:spacing w:val="-1"/>
        </w:rPr>
        <w:t>screen</w:t>
      </w:r>
      <w:bookmarkEnd w:id="1205"/>
      <w:bookmarkEnd w:id="1206"/>
      <w:bookmarkEnd w:id="1207"/>
    </w:p>
    <w:p w:rsidR="0078052C" w:rsidRPr="0087588A" w:rsidRDefault="0078052C" w:rsidP="008E5E4B">
      <w:pPr>
        <w:widowControl w:val="0"/>
        <w:numPr>
          <w:ilvl w:val="2"/>
          <w:numId w:val="87"/>
        </w:numPr>
        <w:tabs>
          <w:tab w:val="left" w:pos="1941"/>
        </w:tabs>
        <w:spacing w:before="5" w:line="281"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&lt;</w:t>
      </w:r>
      <w:r w:rsidRPr="0087588A">
        <w:rPr>
          <w:rFonts w:ascii="Courier New"/>
          <w:spacing w:val="-1"/>
          <w:sz w:val="20"/>
        </w:rPr>
        <w:t>Show Reviews</w:t>
      </w:r>
      <w:r w:rsidRPr="0087588A">
        <w:rPr>
          <w:spacing w:val="-1"/>
          <w:sz w:val="24"/>
        </w:rPr>
        <w:t>&gt;</w:t>
      </w:r>
      <w:r w:rsidRPr="0087588A">
        <w:rPr>
          <w:sz w:val="24"/>
        </w:rPr>
        <w:t xml:space="preserve"> </w:t>
      </w:r>
      <w:r w:rsidRPr="0087588A">
        <w:rPr>
          <w:spacing w:val="-1"/>
          <w:sz w:val="24"/>
        </w:rPr>
        <w:t>button.</w:t>
      </w:r>
    </w:p>
    <w:p w:rsidR="0078052C" w:rsidRPr="0087588A" w:rsidRDefault="0078052C" w:rsidP="008E5E4B">
      <w:pPr>
        <w:pStyle w:val="BodyText"/>
        <w:widowControl w:val="0"/>
        <w:numPr>
          <w:ilvl w:val="2"/>
          <w:numId w:val="87"/>
        </w:numPr>
        <w:tabs>
          <w:tab w:val="left" w:pos="1941"/>
        </w:tabs>
        <w:spacing w:before="0" w:after="0" w:line="273" w:lineRule="exact"/>
      </w:pPr>
      <w:r w:rsidRPr="0087588A">
        <w:t xml:space="preserve">Reviews for the patient </w:t>
      </w:r>
      <w:r w:rsidRPr="0087588A">
        <w:rPr>
          <w:spacing w:val="-1"/>
        </w:rPr>
        <w:t>will</w:t>
      </w:r>
      <w:r w:rsidRPr="0087588A">
        <w:t xml:space="preserve"> </w:t>
      </w:r>
      <w:r w:rsidRPr="0087588A">
        <w:rPr>
          <w:spacing w:val="-1"/>
        </w:rPr>
        <w:t>display</w:t>
      </w:r>
      <w:r w:rsidRPr="0087588A">
        <w:rPr>
          <w:spacing w:val="-2"/>
        </w:rPr>
        <w:t xml:space="preserve"> </w:t>
      </w:r>
      <w:r w:rsidRPr="0087588A">
        <w:t xml:space="preserve">in a table, as depicted in </w:t>
      </w:r>
      <w:r w:rsidR="00134B67" w:rsidRPr="0087588A">
        <w:t xml:space="preserve">Figure </w:t>
      </w:r>
      <w:r w:rsidRPr="0087588A">
        <w:t>1</w:t>
      </w:r>
      <w:r w:rsidR="00BE7E70" w:rsidRPr="0087588A">
        <w:t>30</w:t>
      </w:r>
      <w:r w:rsidRPr="0087588A">
        <w:t>.</w:t>
      </w:r>
    </w:p>
    <w:p w:rsidR="0078052C" w:rsidRPr="0087588A" w:rsidRDefault="0078052C" w:rsidP="008E5E4B">
      <w:pPr>
        <w:pStyle w:val="BodyText"/>
        <w:widowControl w:val="0"/>
        <w:numPr>
          <w:ilvl w:val="2"/>
          <w:numId w:val="87"/>
        </w:numPr>
        <w:tabs>
          <w:tab w:val="left" w:pos="1941"/>
        </w:tabs>
        <w:spacing w:before="9" w:after="0" w:line="278" w:lineRule="exact"/>
        <w:ind w:right="332"/>
      </w:pPr>
      <w:r w:rsidRPr="0087588A">
        <w:rPr>
          <w:i/>
          <w:spacing w:val="-1"/>
        </w:rPr>
        <w:t xml:space="preserve">Clicking </w:t>
      </w:r>
      <w:r w:rsidRPr="0087588A">
        <w:t xml:space="preserve">a </w:t>
      </w:r>
      <w:r w:rsidRPr="0087588A">
        <w:rPr>
          <w:color w:val="0000FF"/>
          <w:u w:val="single" w:color="0000FF"/>
        </w:rPr>
        <w:t>View</w:t>
      </w:r>
      <w:r w:rsidRPr="0087588A">
        <w:rPr>
          <w:color w:val="0000FF"/>
          <w:spacing w:val="-1"/>
          <w:u w:val="single" w:color="0000FF"/>
        </w:rPr>
        <w:t xml:space="preserve"> </w:t>
      </w:r>
      <w:r w:rsidRPr="0087588A">
        <w:rPr>
          <w:spacing w:val="-1"/>
        </w:rPr>
        <w:t>hyperlink</w:t>
      </w:r>
      <w:r w:rsidRPr="0087588A">
        <w:t xml:space="preserve"> in the</w:t>
      </w:r>
      <w:r w:rsidRPr="0087588A">
        <w:rPr>
          <w:spacing w:val="-1"/>
        </w:rPr>
        <w:t xml:space="preserve"> table</w:t>
      </w:r>
      <w:r w:rsidRPr="0087588A">
        <w:rPr>
          <w:spacing w:val="1"/>
        </w:rPr>
        <w:t xml:space="preserve"> </w:t>
      </w:r>
      <w:r w:rsidRPr="0087588A">
        <w:t xml:space="preserve">will </w:t>
      </w:r>
      <w:r w:rsidRPr="0087588A">
        <w:rPr>
          <w:spacing w:val="-1"/>
        </w:rPr>
        <w:t>display</w:t>
      </w:r>
      <w:r w:rsidRPr="0087588A">
        <w:t xml:space="preserve"> the</w:t>
      </w:r>
      <w:r w:rsidRPr="0087588A">
        <w:rPr>
          <w:spacing w:val="1"/>
        </w:rPr>
        <w:t xml:space="preserve"> </w:t>
      </w:r>
      <w:r w:rsidRPr="0087588A">
        <w:rPr>
          <w:spacing w:val="-1"/>
        </w:rPr>
        <w:t>&lt;</w:t>
      </w:r>
      <w:r w:rsidRPr="0087588A">
        <w:rPr>
          <w:rFonts w:ascii="Courier New"/>
          <w:spacing w:val="-1"/>
          <w:sz w:val="20"/>
        </w:rPr>
        <w:t>Copy</w:t>
      </w:r>
      <w:r w:rsidRPr="0087588A">
        <w:rPr>
          <w:rFonts w:ascii="Courier New"/>
          <w:spacing w:val="-2"/>
          <w:sz w:val="20"/>
        </w:rPr>
        <w:t xml:space="preserve"> </w:t>
      </w:r>
      <w:r w:rsidRPr="0087588A">
        <w:rPr>
          <w:rFonts w:ascii="Courier New"/>
          <w:spacing w:val="-1"/>
          <w:sz w:val="20"/>
        </w:rPr>
        <w:t xml:space="preserve">This </w:t>
      </w:r>
      <w:r w:rsidRPr="0087588A">
        <w:rPr>
          <w:rFonts w:ascii="Courier New"/>
          <w:spacing w:val="-1"/>
          <w:sz w:val="20"/>
        </w:rPr>
        <w:lastRenderedPageBreak/>
        <w:t>Review</w:t>
      </w:r>
      <w:r w:rsidRPr="0087588A">
        <w:rPr>
          <w:spacing w:val="-1"/>
        </w:rPr>
        <w:t>&gt;</w:t>
      </w:r>
      <w:r w:rsidRPr="0087588A">
        <w:rPr>
          <w:spacing w:val="67"/>
        </w:rPr>
        <w:t xml:space="preserve"> </w:t>
      </w:r>
      <w:r w:rsidRPr="0087588A">
        <w:t>button, and</w:t>
      </w:r>
      <w:r w:rsidRPr="0087588A">
        <w:rPr>
          <w:spacing w:val="-1"/>
        </w:rPr>
        <w:t xml:space="preserve"> </w:t>
      </w:r>
      <w:r w:rsidRPr="0087588A">
        <w:t xml:space="preserve">you can </w:t>
      </w:r>
      <w:r w:rsidRPr="0087588A">
        <w:rPr>
          <w:spacing w:val="-1"/>
        </w:rPr>
        <w:t>make</w:t>
      </w:r>
      <w:r w:rsidRPr="0087588A">
        <w:t xml:space="preserve"> a copy of</w:t>
      </w:r>
      <w:r w:rsidRPr="0087588A">
        <w:rPr>
          <w:spacing w:val="-1"/>
        </w:rPr>
        <w:t xml:space="preserve"> the</w:t>
      </w:r>
      <w:r w:rsidRPr="0087588A">
        <w:t xml:space="preserve"> review </w:t>
      </w:r>
      <w:r w:rsidRPr="0087588A">
        <w:rPr>
          <w:spacing w:val="-1"/>
        </w:rPr>
        <w:t>from</w:t>
      </w:r>
      <w:r w:rsidRPr="0087588A">
        <w:rPr>
          <w:spacing w:val="-2"/>
        </w:rPr>
        <w:t xml:space="preserve"> </w:t>
      </w:r>
      <w:r w:rsidRPr="0087588A">
        <w:t>there.</w:t>
      </w:r>
    </w:p>
    <w:p w:rsidR="0078052C" w:rsidRPr="0087588A" w:rsidRDefault="0078052C" w:rsidP="0078052C">
      <w:pPr>
        <w:pStyle w:val="Heading2"/>
      </w:pPr>
      <w:bookmarkStart w:id="1208" w:name="_Toc479676160"/>
      <w:bookmarkStart w:id="1209" w:name="_Toc479631895"/>
      <w:bookmarkStart w:id="1210" w:name="_Toc499543865"/>
      <w:r w:rsidRPr="0087588A">
        <w:t>Viewing CERMe Review Text</w:t>
      </w:r>
      <w:bookmarkEnd w:id="1208"/>
      <w:bookmarkEnd w:id="1209"/>
      <w:bookmarkEnd w:id="1210"/>
      <w:r w:rsidR="009E6DDE" w:rsidRPr="0087588A">
        <w:rPr>
          <w:b w:val="0"/>
        </w:rPr>
        <w:fldChar w:fldCharType="begin"/>
      </w:r>
      <w:r w:rsidR="009E6DDE" w:rsidRPr="0087588A">
        <w:instrText xml:space="preserve"> XE "</w:instrText>
      </w:r>
      <w:r w:rsidR="009E6DDE" w:rsidRPr="0087588A">
        <w:rPr>
          <w:spacing w:val="-1"/>
          <w:sz w:val="20"/>
        </w:rPr>
        <w:instrText>CERME</w:instrText>
      </w:r>
      <w:r w:rsidR="009E6DDE" w:rsidRPr="0087588A">
        <w:rPr>
          <w:sz w:val="20"/>
        </w:rPr>
        <w:instrText xml:space="preserve"> </w:instrText>
      </w:r>
      <w:r w:rsidR="009E6DDE" w:rsidRPr="0087588A">
        <w:rPr>
          <w:spacing w:val="-1"/>
          <w:sz w:val="20"/>
        </w:rPr>
        <w:instrText>Review</w:instrText>
      </w:r>
      <w:r w:rsidR="009E6DDE" w:rsidRPr="0087588A">
        <w:rPr>
          <w:sz w:val="20"/>
        </w:rPr>
        <w:instrText xml:space="preserve"> </w:instrText>
      </w:r>
      <w:r w:rsidR="009E6DDE" w:rsidRPr="0087588A">
        <w:rPr>
          <w:spacing w:val="-1"/>
          <w:sz w:val="20"/>
        </w:rPr>
        <w:instrText>Text</w:instrText>
      </w:r>
      <w:r w:rsidR="009E6DDE" w:rsidRPr="0087588A">
        <w:instrText xml:space="preserve">" \i </w:instrText>
      </w:r>
      <w:r w:rsidR="009E6DDE" w:rsidRPr="0087588A">
        <w:rPr>
          <w:b w:val="0"/>
        </w:rPr>
        <w:fldChar w:fldCharType="end"/>
      </w:r>
      <w:r w:rsidRPr="0087588A">
        <w:t xml:space="preserve"> </w:t>
      </w:r>
    </w:p>
    <w:p w:rsidR="0078052C" w:rsidRPr="0087588A" w:rsidRDefault="0078052C" w:rsidP="0078052C">
      <w:pPr>
        <w:pStyle w:val="BodyText"/>
        <w:spacing w:before="118"/>
        <w:ind w:left="140" w:right="332"/>
      </w:pPr>
      <w:r w:rsidRPr="0087588A">
        <w:t>The lower half of</w:t>
      </w:r>
      <w:r w:rsidRPr="0087588A">
        <w:rPr>
          <w:spacing w:val="-2"/>
        </w:rPr>
        <w:t xml:space="preserve"> </w:t>
      </w:r>
      <w:r w:rsidRPr="0087588A">
        <w:t xml:space="preserve">the </w:t>
      </w:r>
      <w:r w:rsidRPr="0087588A">
        <w:rPr>
          <w:b/>
          <w:i/>
        </w:rPr>
        <w:t xml:space="preserve">Primary </w:t>
      </w:r>
      <w:r w:rsidRPr="0087588A">
        <w:rPr>
          <w:b/>
          <w:i/>
          <w:spacing w:val="-1"/>
        </w:rPr>
        <w:t xml:space="preserve">Review </w:t>
      </w:r>
      <w:r w:rsidRPr="0087588A">
        <w:rPr>
          <w:b/>
          <w:i/>
        </w:rPr>
        <w:t>Summary</w:t>
      </w:r>
      <w:r w:rsidR="009E6DDE" w:rsidRPr="0087588A">
        <w:rPr>
          <w:b/>
          <w:i/>
        </w:rPr>
        <w:fldChar w:fldCharType="begin"/>
      </w:r>
      <w:r w:rsidR="009E6DDE" w:rsidRPr="0087588A">
        <w:instrText xml:space="preserve"> XE "</w:instrText>
      </w:r>
      <w:r w:rsidR="009E6DDE" w:rsidRPr="0087588A">
        <w:rPr>
          <w:spacing w:val="-1"/>
          <w:sz w:val="20"/>
        </w:rPr>
        <w:instrText>Primary</w:instrText>
      </w:r>
      <w:r w:rsidR="009E6DDE" w:rsidRPr="0087588A">
        <w:rPr>
          <w:sz w:val="20"/>
        </w:rPr>
        <w:instrText xml:space="preserve"> </w:instrText>
      </w:r>
      <w:r w:rsidR="009E6DDE" w:rsidRPr="0087588A">
        <w:rPr>
          <w:spacing w:val="-1"/>
          <w:sz w:val="20"/>
        </w:rPr>
        <w:instrText>Review</w:instrText>
      </w:r>
      <w:r w:rsidR="009E6DDE" w:rsidRPr="0087588A">
        <w:rPr>
          <w:sz w:val="20"/>
        </w:rPr>
        <w:instrText xml:space="preserve"> </w:instrText>
      </w:r>
      <w:r w:rsidR="009E6DDE" w:rsidRPr="0087588A">
        <w:rPr>
          <w:spacing w:val="-1"/>
          <w:sz w:val="20"/>
        </w:rPr>
        <w:instrText>Summary</w:instrText>
      </w:r>
      <w:r w:rsidR="009E6DDE" w:rsidRPr="0087588A">
        <w:instrText xml:space="preserve">" </w:instrText>
      </w:r>
      <w:r w:rsidR="009E6DDE" w:rsidRPr="0087588A">
        <w:rPr>
          <w:b/>
          <w:i/>
        </w:rPr>
        <w:fldChar w:fldCharType="end"/>
      </w:r>
      <w:r w:rsidR="00DF273B" w:rsidRPr="0087588A">
        <w:rPr>
          <w:b/>
          <w:i/>
        </w:rPr>
        <w:t xml:space="preserve"> </w:t>
      </w:r>
      <w:r w:rsidRPr="0087588A">
        <w:t xml:space="preserve">screen displays </w:t>
      </w:r>
      <w:r w:rsidR="004D298C" w:rsidRPr="0087588A">
        <w:rPr>
          <w:b/>
          <w:spacing w:val="-1"/>
        </w:rPr>
        <w:t>CERMe</w:t>
      </w:r>
      <w:r w:rsidRPr="0087588A">
        <w:rPr>
          <w:b/>
        </w:rPr>
        <w:t xml:space="preserve"> </w:t>
      </w:r>
      <w:r w:rsidRPr="0087588A">
        <w:rPr>
          <w:b/>
          <w:spacing w:val="-1"/>
        </w:rPr>
        <w:t xml:space="preserve">Review </w:t>
      </w:r>
      <w:r w:rsidRPr="0087588A">
        <w:rPr>
          <w:b/>
        </w:rPr>
        <w:t>Text</w:t>
      </w:r>
      <w:r w:rsidR="009E6DDE" w:rsidRPr="0087588A">
        <w:rPr>
          <w:b/>
        </w:rPr>
        <w:fldChar w:fldCharType="begin"/>
      </w:r>
      <w:r w:rsidR="009E6DDE" w:rsidRPr="0087588A">
        <w:instrText xml:space="preserve"> XE "</w:instrText>
      </w:r>
      <w:r w:rsidR="009E6DDE" w:rsidRPr="0087588A">
        <w:rPr>
          <w:spacing w:val="-1"/>
          <w:sz w:val="20"/>
        </w:rPr>
        <w:instrText>CERME</w:instrText>
      </w:r>
      <w:r w:rsidR="009E6DDE" w:rsidRPr="0087588A">
        <w:rPr>
          <w:sz w:val="20"/>
        </w:rPr>
        <w:instrText xml:space="preserve"> </w:instrText>
      </w:r>
      <w:r w:rsidR="009E6DDE" w:rsidRPr="0087588A">
        <w:rPr>
          <w:spacing w:val="-1"/>
          <w:sz w:val="20"/>
        </w:rPr>
        <w:instrText>Review</w:instrText>
      </w:r>
      <w:r w:rsidR="009E6DDE" w:rsidRPr="0087588A">
        <w:rPr>
          <w:sz w:val="20"/>
        </w:rPr>
        <w:instrText xml:space="preserve"> </w:instrText>
      </w:r>
      <w:r w:rsidR="009E6DDE" w:rsidRPr="0087588A">
        <w:rPr>
          <w:spacing w:val="-1"/>
          <w:sz w:val="20"/>
        </w:rPr>
        <w:instrText>Text</w:instrText>
      </w:r>
      <w:r w:rsidR="009E6DDE" w:rsidRPr="0087588A">
        <w:instrText xml:space="preserve">" \i </w:instrText>
      </w:r>
      <w:r w:rsidR="009E6DDE" w:rsidRPr="0087588A">
        <w:rPr>
          <w:b/>
        </w:rPr>
        <w:fldChar w:fldCharType="end"/>
      </w:r>
      <w:r w:rsidRPr="0087588A">
        <w:t xml:space="preserve">. </w:t>
      </w:r>
      <w:r w:rsidRPr="0087588A">
        <w:rPr>
          <w:spacing w:val="-1"/>
        </w:rPr>
        <w:t>What</w:t>
      </w:r>
      <w:r w:rsidRPr="0087588A">
        <w:rPr>
          <w:spacing w:val="33"/>
        </w:rPr>
        <w:t xml:space="preserve"> </w:t>
      </w:r>
      <w:r w:rsidRPr="0087588A">
        <w:t xml:space="preserve">displays </w:t>
      </w:r>
      <w:r w:rsidRPr="0087588A">
        <w:rPr>
          <w:spacing w:val="-1"/>
        </w:rPr>
        <w:t>depends</w:t>
      </w:r>
      <w:r w:rsidRPr="0087588A">
        <w:t xml:space="preserve"> on the</w:t>
      </w:r>
      <w:r w:rsidRPr="0087588A">
        <w:rPr>
          <w:spacing w:val="-1"/>
        </w:rPr>
        <w:t xml:space="preserve"> </w:t>
      </w:r>
      <w:r w:rsidRPr="0087588A">
        <w:t>criteria that</w:t>
      </w:r>
      <w:r w:rsidRPr="0087588A">
        <w:rPr>
          <w:spacing w:val="-2"/>
        </w:rPr>
        <w:t xml:space="preserve"> </w:t>
      </w:r>
      <w:r w:rsidRPr="0087588A">
        <w:t>have been selected, and is read-only.</w:t>
      </w:r>
      <w:r w:rsidRPr="0087588A">
        <w:rPr>
          <w:spacing w:val="-1"/>
        </w:rPr>
        <w:t xml:space="preserve"> </w:t>
      </w:r>
      <w:r w:rsidRPr="0087588A">
        <w:t xml:space="preserve">An </w:t>
      </w:r>
      <w:r w:rsidRPr="0087588A">
        <w:rPr>
          <w:spacing w:val="-1"/>
        </w:rPr>
        <w:t>example</w:t>
      </w:r>
      <w:r w:rsidRPr="0087588A">
        <w:t xml:space="preserve"> is shown</w:t>
      </w:r>
      <w:r w:rsidRPr="0087588A">
        <w:rPr>
          <w:spacing w:val="21"/>
        </w:rPr>
        <w:t xml:space="preserve"> </w:t>
      </w:r>
      <w:r w:rsidRPr="0087588A">
        <w:t xml:space="preserve">in Figure </w:t>
      </w:r>
      <w:r w:rsidRPr="0087588A">
        <w:rPr>
          <w:spacing w:val="-1"/>
        </w:rPr>
        <w:t>13</w:t>
      </w:r>
      <w:r w:rsidR="002351DC" w:rsidRPr="0087588A">
        <w:rPr>
          <w:spacing w:val="-1"/>
        </w:rPr>
        <w:t>6</w:t>
      </w:r>
      <w:r w:rsidRPr="0087588A">
        <w:rPr>
          <w:spacing w:val="-1"/>
        </w:rPr>
        <w:t>.</w:t>
      </w:r>
      <w:r w:rsidRPr="0087588A">
        <w:t xml:space="preserve"> All </w:t>
      </w:r>
      <w:r w:rsidRPr="0087588A">
        <w:rPr>
          <w:spacing w:val="-1"/>
        </w:rPr>
        <w:t>possible</w:t>
      </w:r>
      <w:r w:rsidRPr="0087588A">
        <w:t xml:space="preserve"> subset </w:t>
      </w:r>
      <w:r w:rsidRPr="0087588A">
        <w:rPr>
          <w:spacing w:val="-1"/>
        </w:rPr>
        <w:t xml:space="preserve">criteria </w:t>
      </w:r>
      <w:r w:rsidRPr="0087588A">
        <w:t>are displayed with</w:t>
      </w:r>
      <w:r w:rsidRPr="0087588A">
        <w:rPr>
          <w:spacing w:val="-2"/>
        </w:rPr>
        <w:t xml:space="preserve"> </w:t>
      </w:r>
      <w:r w:rsidRPr="0087588A">
        <w:rPr>
          <w:spacing w:val="-1"/>
        </w:rPr>
        <w:t>an</w:t>
      </w:r>
      <w:r w:rsidRPr="0087588A">
        <w:t xml:space="preserve"> </w:t>
      </w:r>
      <w:r w:rsidRPr="0087588A">
        <w:rPr>
          <w:rFonts w:ascii="Courier New"/>
          <w:spacing w:val="-1"/>
          <w:sz w:val="20"/>
        </w:rPr>
        <w:t>[X]</w:t>
      </w:r>
      <w:r w:rsidRPr="0087588A">
        <w:rPr>
          <w:rFonts w:ascii="Courier New"/>
          <w:spacing w:val="-61"/>
          <w:sz w:val="20"/>
        </w:rPr>
        <w:t xml:space="preserve"> </w:t>
      </w:r>
      <w:r w:rsidRPr="0087588A">
        <w:t>to the</w:t>
      </w:r>
      <w:r w:rsidRPr="0087588A">
        <w:rPr>
          <w:spacing w:val="-1"/>
        </w:rPr>
        <w:t xml:space="preserve"> </w:t>
      </w:r>
      <w:r w:rsidRPr="0087588A">
        <w:t>left of</w:t>
      </w:r>
      <w:r w:rsidRPr="0087588A">
        <w:rPr>
          <w:spacing w:val="-1"/>
        </w:rPr>
        <w:t xml:space="preserve"> </w:t>
      </w:r>
      <w:r w:rsidRPr="0087588A">
        <w:t>the selected</w:t>
      </w:r>
      <w:r w:rsidRPr="0087588A">
        <w:rPr>
          <w:spacing w:val="31"/>
        </w:rPr>
        <w:t xml:space="preserve"> </w:t>
      </w:r>
      <w:r w:rsidRPr="0087588A">
        <w:t>criteria.</w:t>
      </w:r>
    </w:p>
    <w:bookmarkStart w:id="1211" w:name="_bookmark223"/>
    <w:bookmarkEnd w:id="1211"/>
    <w:p w:rsidR="00EF51DD" w:rsidRPr="0087588A" w:rsidRDefault="00EF51DD" w:rsidP="00316601">
      <w:pPr>
        <w:spacing w:line="200" w:lineRule="atLeast"/>
        <w:ind w:left="1440"/>
        <w:rPr>
          <w:sz w:val="20"/>
          <w:szCs w:val="20"/>
        </w:rPr>
      </w:pPr>
      <w:r w:rsidRPr="0087588A">
        <w:rPr>
          <w:noProof/>
          <w:sz w:val="20"/>
          <w:szCs w:val="20"/>
        </w:rPr>
        <mc:AlternateContent>
          <mc:Choice Requires="wpg">
            <w:drawing>
              <wp:inline distT="0" distB="0" distL="0" distR="0" wp14:anchorId="46B99315" wp14:editId="584C5DED">
                <wp:extent cx="4505325" cy="1019175"/>
                <wp:effectExtent l="0" t="0" r="9525" b="9525"/>
                <wp:docPr id="831" name="Group 448" descr="CERMe Review Text example" title="CERMe Review Text examp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5325" cy="1019175"/>
                          <a:chOff x="0" y="0"/>
                          <a:chExt cx="9365" cy="3185"/>
                        </a:xfrm>
                      </wpg:grpSpPr>
                      <pic:pic xmlns:pic="http://schemas.openxmlformats.org/drawingml/2006/picture">
                        <pic:nvPicPr>
                          <pic:cNvPr id="832" name="Picture 451" descr="CERMe Review Text example" title="CERMe Review Text exampl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10" y="10"/>
                            <a:ext cx="9345"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3" name="Group 449"/>
                        <wpg:cNvGrpSpPr>
                          <a:grpSpLocks/>
                        </wpg:cNvGrpSpPr>
                        <wpg:grpSpPr bwMode="auto">
                          <a:xfrm>
                            <a:off x="5" y="5"/>
                            <a:ext cx="9355" cy="3175"/>
                            <a:chOff x="5" y="5"/>
                            <a:chExt cx="9355" cy="3175"/>
                          </a:xfrm>
                        </wpg:grpSpPr>
                        <wps:wsp>
                          <wps:cNvPr id="834" name="Freeform 450"/>
                          <wps:cNvSpPr>
                            <a:spLocks/>
                          </wps:cNvSpPr>
                          <wps:spPr bwMode="auto">
                            <a:xfrm>
                              <a:off x="5" y="5"/>
                              <a:ext cx="9355" cy="3175"/>
                            </a:xfrm>
                            <a:custGeom>
                              <a:avLst/>
                              <a:gdLst>
                                <a:gd name="T0" fmla="+- 0 5 5"/>
                                <a:gd name="T1" fmla="*/ T0 w 9355"/>
                                <a:gd name="T2" fmla="+- 0 3180 5"/>
                                <a:gd name="T3" fmla="*/ 3180 h 3175"/>
                                <a:gd name="T4" fmla="+- 0 9360 5"/>
                                <a:gd name="T5" fmla="*/ T4 w 9355"/>
                                <a:gd name="T6" fmla="+- 0 3180 5"/>
                                <a:gd name="T7" fmla="*/ 3180 h 3175"/>
                                <a:gd name="T8" fmla="+- 0 9360 5"/>
                                <a:gd name="T9" fmla="*/ T8 w 9355"/>
                                <a:gd name="T10" fmla="+- 0 5 5"/>
                                <a:gd name="T11" fmla="*/ 5 h 3175"/>
                                <a:gd name="T12" fmla="+- 0 5 5"/>
                                <a:gd name="T13" fmla="*/ T12 w 9355"/>
                                <a:gd name="T14" fmla="+- 0 5 5"/>
                                <a:gd name="T15" fmla="*/ 5 h 3175"/>
                                <a:gd name="T16" fmla="+- 0 5 5"/>
                                <a:gd name="T17" fmla="*/ T16 w 9355"/>
                                <a:gd name="T18" fmla="+- 0 3180 5"/>
                                <a:gd name="T19" fmla="*/ 3180 h 3175"/>
                              </a:gdLst>
                              <a:ahLst/>
                              <a:cxnLst>
                                <a:cxn ang="0">
                                  <a:pos x="T1" y="T3"/>
                                </a:cxn>
                                <a:cxn ang="0">
                                  <a:pos x="T5" y="T7"/>
                                </a:cxn>
                                <a:cxn ang="0">
                                  <a:pos x="T9" y="T11"/>
                                </a:cxn>
                                <a:cxn ang="0">
                                  <a:pos x="T13" y="T15"/>
                                </a:cxn>
                                <a:cxn ang="0">
                                  <a:pos x="T17" y="T19"/>
                                </a:cxn>
                              </a:cxnLst>
                              <a:rect l="0" t="0" r="r" b="b"/>
                              <a:pathLst>
                                <a:path w="9355" h="3175">
                                  <a:moveTo>
                                    <a:pt x="0" y="3175"/>
                                  </a:moveTo>
                                  <a:lnTo>
                                    <a:pt x="9355" y="3175"/>
                                  </a:lnTo>
                                  <a:lnTo>
                                    <a:pt x="9355" y="0"/>
                                  </a:lnTo>
                                  <a:lnTo>
                                    <a:pt x="0" y="0"/>
                                  </a:lnTo>
                                  <a:lnTo>
                                    <a:pt x="0" y="31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48" o:spid="_x0000_s1026" alt="Title: CERMe Review Text example - Description: CERMe Review Text example" style="width:354.75pt;height:80.25pt;mso-position-horizontal-relative:char;mso-position-vertical-relative:line" coordsize="9365,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">
                <v:shape id="Picture 451" o:spid="_x0000_s1027" type="#_x0000_t75" alt="CERMe Review Text example" style="position:absolute;left:10;top:10;width:9345;height:3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CrjFAAAA3AAAAA8AAABkcnMvZG93bnJldi54bWxEj0FrAjEUhO+C/yE8oTfNVkVkNUqpCNaL&#10;aGvPz81zd3HzsiTpuvrrjSD0OMzMN8x82ZpKNOR8aVnB+yABQZxZXXKu4Od73Z+C8AFZY2WZFNzI&#10;w3LR7cwx1fbKe2oOIRcRwj5FBUUIdSqlzwoy6Ae2Jo7e2TqDIUqXS+3wGuGmksMkmUiDJceFAmv6&#10;LCi7HP6MAnka/64u491xtb7f98fma+Ky01apt177MQMRqA3/4Vd7oxVMR0N4nolH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Iwq4xQAAANwAAAAPAAAAAAAAAAAAAAAA&#10;AJ8CAABkcnMvZG93bnJldi54bWxQSwUGAAAAAAQABAD3AAAAkQMAAAAA&#10;">
                  <v:imagedata r:id="rId220" o:title="CERMe Review Text example"/>
                </v:shape>
                <v:group id="Group 449" o:spid="_x0000_s1028" style="position:absolute;left:5;top:5;width:9355;height:3175" coordorigin="5,5" coordsize="935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shape id="Freeform 450" o:spid="_x0000_s1029" style="position:absolute;left:5;top:5;width:9355;height:3175;visibility:visible;mso-wrap-style:square;v-text-anchor:top" coordsize="935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7MQA&#10;AADcAAAADwAAAGRycy9kb3ducmV2LnhtbESPQWvCQBSE7wX/w/IEb3VjFQ3RVVRa8FLQaHt+ZJ/Z&#10;tNm3IbvV+O/dguBxmJlvmMWqs7W4UOsrxwpGwwQEceF0xaWC0/HjNQXhA7LG2jEpuJGH1bL3ssBM&#10;uysf6JKHUkQI+wwVmBCaTEpfGLLoh64hjt7ZtRZDlG0pdYvXCLe1fEuSqbRYcVww2NDWUPGb/1kF&#10;P/v3z2R6sqOv2bfv0grN1h82Sg363XoOIlAXnuFHe6cVpOMJ/J+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3P+zEAAAA3AAAAA8AAAAAAAAAAAAAAAAAmAIAAGRycy9k&#10;b3ducmV2LnhtbFBLBQYAAAAABAAEAPUAAACJAwAAAAA=&#10;" path="m,3175r9355,l9355,,,,,3175xe" filled="f" strokeweight=".5pt">
                    <v:path arrowok="t" o:connecttype="custom" o:connectlocs="0,3180;9355,3180;9355,5;0,5;0,3180" o:connectangles="0,0,0,0,0"/>
                  </v:shape>
                </v:group>
                <w10:anchorlock/>
              </v:group>
            </w:pict>
          </mc:Fallback>
        </mc:AlternateContent>
      </w:r>
    </w:p>
    <w:p w:rsidR="00EF51DD" w:rsidRPr="0087588A" w:rsidRDefault="0078052C" w:rsidP="0078052C">
      <w:pPr>
        <w:pStyle w:val="Caption"/>
        <w:jc w:val="center"/>
        <w:rPr>
          <w:rFonts w:ascii="Arial" w:eastAsia="Arial" w:hAnsi="Arial"/>
          <w:sz w:val="18"/>
          <w:szCs w:val="18"/>
        </w:rPr>
      </w:pPr>
      <w:bookmarkStart w:id="1212" w:name="_bookmark225"/>
      <w:bookmarkStart w:id="1213" w:name="_Toc479683390"/>
      <w:bookmarkStart w:id="1214" w:name="_Toc479632173"/>
      <w:bookmarkStart w:id="1215" w:name="_Toc499543618"/>
      <w:bookmarkEnd w:id="1212"/>
      <w:r w:rsidRPr="0087588A">
        <w:t xml:space="preserve">Figure </w:t>
      </w:r>
      <w:fldSimple w:instr=" SEQ Figure \* ARABIC ">
        <w:r w:rsidR="00E65A84">
          <w:rPr>
            <w:noProof/>
          </w:rPr>
          <w:t>137</w:t>
        </w:r>
      </w:fldSimple>
      <w:r w:rsidRPr="0087588A">
        <w:t>:</w:t>
      </w:r>
      <w:r w:rsidR="00EF51DD" w:rsidRPr="0087588A">
        <w:rPr>
          <w:rFonts w:ascii="Arial"/>
          <w:b w:val="0"/>
          <w:sz w:val="18"/>
        </w:rPr>
        <w:t xml:space="preserve"> </w:t>
      </w:r>
      <w:r w:rsidR="004D298C" w:rsidRPr="0087588A">
        <w:t>CERMe</w:t>
      </w:r>
      <w:r w:rsidR="00EF51DD" w:rsidRPr="0087588A">
        <w:t xml:space="preserve"> Review Text</w:t>
      </w:r>
      <w:r w:rsidR="009E6DDE" w:rsidRPr="0087588A">
        <w:rPr>
          <w:b w:val="0"/>
        </w:rPr>
        <w:fldChar w:fldCharType="begin"/>
      </w:r>
      <w:r w:rsidR="009E6DDE" w:rsidRPr="0087588A">
        <w:instrText xml:space="preserve"> XE "</w:instrText>
      </w:r>
      <w:r w:rsidR="009E6DDE" w:rsidRPr="0087588A">
        <w:rPr>
          <w:spacing w:val="-1"/>
        </w:rPr>
        <w:instrText>CERME</w:instrText>
      </w:r>
      <w:r w:rsidR="009E6DDE" w:rsidRPr="0087588A">
        <w:instrText xml:space="preserve"> </w:instrText>
      </w:r>
      <w:r w:rsidR="009E6DDE" w:rsidRPr="0087588A">
        <w:rPr>
          <w:spacing w:val="-1"/>
        </w:rPr>
        <w:instrText>Review</w:instrText>
      </w:r>
      <w:r w:rsidR="009E6DDE" w:rsidRPr="0087588A">
        <w:instrText xml:space="preserve"> </w:instrText>
      </w:r>
      <w:r w:rsidR="009E6DDE" w:rsidRPr="0087588A">
        <w:rPr>
          <w:spacing w:val="-1"/>
        </w:rPr>
        <w:instrText>Text</w:instrText>
      </w:r>
      <w:r w:rsidR="009E6DDE" w:rsidRPr="0087588A">
        <w:instrText xml:space="preserve">" \i </w:instrText>
      </w:r>
      <w:r w:rsidR="009E6DDE" w:rsidRPr="0087588A">
        <w:rPr>
          <w:b w:val="0"/>
        </w:rPr>
        <w:fldChar w:fldCharType="end"/>
      </w:r>
      <w:r w:rsidR="00EF51DD" w:rsidRPr="0087588A">
        <w:t xml:space="preserve"> example</w:t>
      </w:r>
      <w:bookmarkEnd w:id="1213"/>
      <w:bookmarkEnd w:id="1214"/>
      <w:bookmarkEnd w:id="1215"/>
    </w:p>
    <w:p w:rsidR="0078052C" w:rsidRPr="0087588A" w:rsidRDefault="0078052C" w:rsidP="0078052C">
      <w:pPr>
        <w:pStyle w:val="Heading2"/>
      </w:pPr>
      <w:bookmarkStart w:id="1216" w:name="_Toc479676161"/>
      <w:bookmarkStart w:id="1217" w:name="_Toc479631896"/>
      <w:bookmarkStart w:id="1218" w:name="_Toc499543866"/>
      <w:r w:rsidRPr="0087588A">
        <w:t>Saving and Locking a Final Review</w:t>
      </w:r>
      <w:bookmarkEnd w:id="1216"/>
      <w:bookmarkEnd w:id="1217"/>
      <w:bookmarkEnd w:id="1218"/>
      <w:r w:rsidR="009E6DDE" w:rsidRPr="0087588A">
        <w:fldChar w:fldCharType="begin"/>
      </w:r>
      <w:r w:rsidR="009E6DDE" w:rsidRPr="0087588A">
        <w:instrText xml:space="preserve"> XE "</w:instrText>
      </w:r>
      <w:r w:rsidR="009E6DDE" w:rsidRPr="0087588A">
        <w:rPr>
          <w:sz w:val="20"/>
        </w:rPr>
        <w:instrText xml:space="preserve">Saving </w:instrText>
      </w:r>
      <w:r w:rsidR="009E6DDE" w:rsidRPr="0087588A">
        <w:rPr>
          <w:spacing w:val="-1"/>
          <w:sz w:val="20"/>
        </w:rPr>
        <w:instrText>and</w:instrText>
      </w:r>
      <w:r w:rsidR="009E6DDE" w:rsidRPr="0087588A">
        <w:rPr>
          <w:sz w:val="20"/>
        </w:rPr>
        <w:instrText xml:space="preserve"> </w:instrText>
      </w:r>
      <w:r w:rsidR="009E6DDE" w:rsidRPr="0087588A">
        <w:rPr>
          <w:spacing w:val="-1"/>
          <w:sz w:val="20"/>
        </w:rPr>
        <w:instrText>Locking</w:instrText>
      </w:r>
      <w:r w:rsidR="009E6DDE" w:rsidRPr="0087588A">
        <w:rPr>
          <w:sz w:val="20"/>
        </w:rPr>
        <w:instrText xml:space="preserve"> a</w:instrText>
      </w:r>
      <w:r w:rsidR="009E6DDE" w:rsidRPr="0087588A">
        <w:rPr>
          <w:spacing w:val="-1"/>
          <w:sz w:val="20"/>
        </w:rPr>
        <w:instrText xml:space="preserve"> </w:instrText>
      </w:r>
      <w:r w:rsidR="009E6DDE" w:rsidRPr="0087588A">
        <w:rPr>
          <w:sz w:val="20"/>
        </w:rPr>
        <w:instrText xml:space="preserve">Final </w:instrText>
      </w:r>
      <w:r w:rsidR="009E6DDE" w:rsidRPr="0087588A">
        <w:rPr>
          <w:spacing w:val="-1"/>
          <w:sz w:val="20"/>
        </w:rPr>
        <w:instrText>Review</w:instrText>
      </w:r>
      <w:r w:rsidR="009E6DDE" w:rsidRPr="0087588A">
        <w:instrText xml:space="preserve">" </w:instrText>
      </w:r>
      <w:r w:rsidR="009E6DDE" w:rsidRPr="0087588A">
        <w:fldChar w:fldCharType="end"/>
      </w:r>
      <w:r w:rsidRPr="0087588A">
        <w:t xml:space="preserve"> </w:t>
      </w:r>
    </w:p>
    <w:p w:rsidR="0078052C" w:rsidRPr="0087588A" w:rsidRDefault="0078052C" w:rsidP="0078052C">
      <w:pPr>
        <w:pStyle w:val="BodyText"/>
        <w:spacing w:before="146"/>
        <w:ind w:left="140" w:right="231"/>
      </w:pPr>
      <w:r w:rsidRPr="0087588A">
        <w:t>This feature</w:t>
      </w:r>
      <w:r w:rsidRPr="0087588A">
        <w:rPr>
          <w:spacing w:val="-1"/>
        </w:rPr>
        <w:t xml:space="preserve"> </w:t>
      </w:r>
      <w:r w:rsidRPr="0087588A">
        <w:t xml:space="preserve">will save </w:t>
      </w:r>
      <w:r w:rsidRPr="0087588A">
        <w:rPr>
          <w:spacing w:val="-1"/>
        </w:rPr>
        <w:t>and</w:t>
      </w:r>
      <w:r w:rsidRPr="0087588A">
        <w:t xml:space="preserve"> lock a </w:t>
      </w:r>
      <w:r w:rsidRPr="0087588A">
        <w:rPr>
          <w:spacing w:val="-1"/>
        </w:rPr>
        <w:t>review</w:t>
      </w:r>
      <w:r w:rsidRPr="0087588A">
        <w:t xml:space="preserve"> to the </w:t>
      </w:r>
      <w:r w:rsidRPr="0087588A">
        <w:rPr>
          <w:spacing w:val="-1"/>
        </w:rPr>
        <w:t>database.</w:t>
      </w:r>
      <w:r w:rsidRPr="0087588A">
        <w:rPr>
          <w:spacing w:val="-2"/>
        </w:rPr>
        <w:t xml:space="preserve"> </w:t>
      </w:r>
      <w:r w:rsidRPr="0087588A">
        <w:t>In</w:t>
      </w:r>
      <w:r w:rsidRPr="0087588A">
        <w:rPr>
          <w:spacing w:val="2"/>
        </w:rPr>
        <w:t xml:space="preserve"> </w:t>
      </w:r>
      <w:r w:rsidRPr="0087588A">
        <w:rPr>
          <w:spacing w:val="-1"/>
        </w:rPr>
        <w:t>order</w:t>
      </w:r>
      <w:r w:rsidRPr="0087588A">
        <w:t xml:space="preserve"> to be </w:t>
      </w:r>
      <w:r w:rsidRPr="0087588A">
        <w:rPr>
          <w:spacing w:val="-1"/>
        </w:rPr>
        <w:t>included</w:t>
      </w:r>
      <w:r w:rsidRPr="0087588A">
        <w:t xml:space="preserve"> in NUMI </w:t>
      </w:r>
      <w:r w:rsidRPr="0087588A">
        <w:rPr>
          <w:spacing w:val="-1"/>
        </w:rPr>
        <w:t>reports,</w:t>
      </w:r>
      <w:r w:rsidRPr="0087588A">
        <w:rPr>
          <w:spacing w:val="63"/>
        </w:rPr>
        <w:t xml:space="preserve"> </w:t>
      </w:r>
      <w:r w:rsidRPr="0087588A">
        <w:t xml:space="preserve">a review </w:t>
      </w:r>
      <w:r w:rsidRPr="0087588A">
        <w:rPr>
          <w:spacing w:val="-1"/>
        </w:rPr>
        <w:t>must</w:t>
      </w:r>
      <w:r w:rsidRPr="0087588A">
        <w:t xml:space="preserve"> be </w:t>
      </w:r>
      <w:r w:rsidRPr="0087588A">
        <w:rPr>
          <w:spacing w:val="-1"/>
        </w:rPr>
        <w:t>locked</w:t>
      </w:r>
      <w:r w:rsidRPr="0087588A">
        <w:t xml:space="preserve"> into </w:t>
      </w:r>
      <w:r w:rsidRPr="0087588A">
        <w:rPr>
          <w:spacing w:val="-1"/>
        </w:rPr>
        <w:t>the</w:t>
      </w:r>
      <w:r w:rsidRPr="0087588A">
        <w:t xml:space="preserve"> </w:t>
      </w:r>
      <w:r w:rsidRPr="0087588A">
        <w:rPr>
          <w:spacing w:val="-1"/>
        </w:rPr>
        <w:t>database.</w:t>
      </w:r>
      <w:r w:rsidRPr="0087588A">
        <w:t xml:space="preserve"> If you lock a </w:t>
      </w:r>
      <w:r w:rsidRPr="0087588A">
        <w:rPr>
          <w:spacing w:val="-1"/>
        </w:rPr>
        <w:t>review</w:t>
      </w:r>
      <w:r w:rsidRPr="0087588A">
        <w:t xml:space="preserve"> and then later need to</w:t>
      </w:r>
      <w:r w:rsidRPr="0087588A">
        <w:rPr>
          <w:spacing w:val="-1"/>
        </w:rPr>
        <w:t xml:space="preserve"> amend</w:t>
      </w:r>
      <w:r w:rsidRPr="0087588A">
        <w:t xml:space="preserve"> it,</w:t>
      </w:r>
      <w:r w:rsidRPr="0087588A">
        <w:rPr>
          <w:spacing w:val="45"/>
        </w:rPr>
        <w:t xml:space="preserve"> </w:t>
      </w:r>
      <w:r w:rsidRPr="0087588A">
        <w:t xml:space="preserve">you can do this by </w:t>
      </w:r>
      <w:r w:rsidRPr="0087588A">
        <w:rPr>
          <w:spacing w:val="-1"/>
        </w:rPr>
        <w:t>clicking</w:t>
      </w:r>
      <w:r w:rsidRPr="0087588A">
        <w:t xml:space="preserve"> on the</w:t>
      </w:r>
      <w:r w:rsidRPr="0087588A">
        <w:rPr>
          <w:spacing w:val="1"/>
        </w:rPr>
        <w:t xml:space="preserve"> </w:t>
      </w:r>
      <w:r w:rsidRPr="0087588A">
        <w:rPr>
          <w:color w:val="0000FF"/>
          <w:spacing w:val="-1"/>
          <w:u w:val="single" w:color="0000FF"/>
        </w:rPr>
        <w:t xml:space="preserve">View </w:t>
      </w:r>
      <w:r w:rsidRPr="0087588A">
        <w:t xml:space="preserve">link in </w:t>
      </w:r>
      <w:r w:rsidRPr="0087588A">
        <w:rPr>
          <w:spacing w:val="-1"/>
        </w:rPr>
        <w:t>the</w:t>
      </w:r>
      <w:r w:rsidRPr="0087588A">
        <w:t xml:space="preserve"> Reviews Table on </w:t>
      </w:r>
      <w:r w:rsidRPr="0087588A">
        <w:rPr>
          <w:spacing w:val="-1"/>
        </w:rPr>
        <w:t>the</w:t>
      </w:r>
      <w:r w:rsidRPr="0087588A">
        <w:t xml:space="preserve"> </w:t>
      </w:r>
      <w:r w:rsidRPr="0087588A">
        <w:rPr>
          <w:b/>
          <w:i/>
        </w:rPr>
        <w:t xml:space="preserve">Patient </w:t>
      </w:r>
      <w:r w:rsidRPr="0087588A">
        <w:rPr>
          <w:b/>
          <w:i/>
          <w:spacing w:val="-1"/>
        </w:rPr>
        <w:t xml:space="preserve">Stay </w:t>
      </w:r>
      <w:r w:rsidRPr="0087588A">
        <w:rPr>
          <w:b/>
          <w:i/>
        </w:rPr>
        <w:t>History</w:t>
      </w:r>
      <w:r w:rsidR="001E3352" w:rsidRPr="0087588A">
        <w:rPr>
          <w:b/>
          <w:i/>
        </w:rPr>
        <w:fldChar w:fldCharType="begin"/>
      </w:r>
      <w:r w:rsidR="001E3352" w:rsidRPr="0087588A">
        <w:instrText xml:space="preserve"> XE "</w:instrText>
      </w:r>
      <w:r w:rsidR="001E3352" w:rsidRPr="0087588A">
        <w:rPr>
          <w:spacing w:val="-1"/>
          <w:sz w:val="20"/>
        </w:rPr>
        <w:instrText>Patient</w:instrText>
      </w:r>
      <w:r w:rsidR="001E3352" w:rsidRPr="0087588A">
        <w:rPr>
          <w:sz w:val="20"/>
        </w:rPr>
        <w:instrText xml:space="preserve"> Stay</w:instrText>
      </w:r>
      <w:r w:rsidR="001E3352" w:rsidRPr="0087588A">
        <w:rPr>
          <w:spacing w:val="-1"/>
          <w:sz w:val="20"/>
        </w:rPr>
        <w:instrText xml:space="preserve"> History</w:instrText>
      </w:r>
      <w:r w:rsidR="001E3352" w:rsidRPr="0087588A">
        <w:instrText xml:space="preserve">" </w:instrText>
      </w:r>
      <w:r w:rsidR="001E3352" w:rsidRPr="0087588A">
        <w:rPr>
          <w:b/>
          <w:i/>
        </w:rPr>
        <w:fldChar w:fldCharType="end"/>
      </w:r>
      <w:r w:rsidR="00AF7BC3" w:rsidRPr="0087588A">
        <w:t>...</w:t>
      </w:r>
    </w:p>
    <w:p w:rsidR="0078052C" w:rsidRPr="0087588A" w:rsidRDefault="0078052C" w:rsidP="0078052C">
      <w:pPr>
        <w:pStyle w:val="BodyText"/>
        <w:ind w:left="140" w:right="231"/>
      </w:pPr>
      <w:r w:rsidRPr="0087588A">
        <w:t>Clicking on</w:t>
      </w:r>
      <w:r w:rsidRPr="0087588A">
        <w:rPr>
          <w:spacing w:val="-1"/>
        </w:rPr>
        <w:t xml:space="preserve"> </w:t>
      </w:r>
      <w:r w:rsidRPr="0087588A">
        <w:rPr>
          <w:color w:val="0000FF"/>
          <w:u w:val="single" w:color="0000FF"/>
        </w:rPr>
        <w:t>View</w:t>
      </w:r>
      <w:r w:rsidRPr="0087588A">
        <w:rPr>
          <w:color w:val="0000FF"/>
          <w:spacing w:val="-1"/>
          <w:u w:val="single" w:color="0000FF"/>
        </w:rPr>
        <w:t xml:space="preserve"> </w:t>
      </w:r>
      <w:r w:rsidRPr="0087588A">
        <w:t xml:space="preserve">for a locked </w:t>
      </w:r>
      <w:r w:rsidRPr="0087588A">
        <w:rPr>
          <w:spacing w:val="-1"/>
        </w:rPr>
        <w:t xml:space="preserve">review </w:t>
      </w:r>
      <w:r w:rsidRPr="0087588A">
        <w:t xml:space="preserve">will </w:t>
      </w:r>
      <w:r w:rsidRPr="0087588A">
        <w:rPr>
          <w:spacing w:val="-1"/>
        </w:rPr>
        <w:t>produce</w:t>
      </w:r>
      <w:r w:rsidRPr="0087588A">
        <w:t xml:space="preserve"> the </w:t>
      </w:r>
      <w:r w:rsidRPr="0087588A">
        <w:rPr>
          <w:spacing w:val="-1"/>
        </w:rPr>
        <w:t>saved</w:t>
      </w:r>
      <w:r w:rsidRPr="0087588A">
        <w:t xml:space="preserve"> review </w:t>
      </w:r>
      <w:r w:rsidRPr="0087588A">
        <w:rPr>
          <w:spacing w:val="-1"/>
        </w:rPr>
        <w:t>with</w:t>
      </w:r>
      <w:r w:rsidRPr="0087588A">
        <w:rPr>
          <w:spacing w:val="-2"/>
        </w:rPr>
        <w:t xml:space="preserve"> </w:t>
      </w:r>
      <w:r w:rsidRPr="0087588A">
        <w:t xml:space="preserve">boxes </w:t>
      </w:r>
      <w:r w:rsidRPr="0087588A">
        <w:rPr>
          <w:spacing w:val="-1"/>
        </w:rPr>
        <w:t>that</w:t>
      </w:r>
      <w:r w:rsidRPr="0087588A">
        <w:t xml:space="preserve"> allow you to</w:t>
      </w:r>
      <w:r w:rsidRPr="0087588A">
        <w:rPr>
          <w:spacing w:val="43"/>
        </w:rPr>
        <w:t xml:space="preserve"> </w:t>
      </w:r>
      <w:r w:rsidRPr="0087588A">
        <w:t xml:space="preserve">unlock and </w:t>
      </w:r>
      <w:r w:rsidRPr="0087588A">
        <w:rPr>
          <w:spacing w:val="-1"/>
        </w:rPr>
        <w:t>edit,</w:t>
      </w:r>
      <w:r w:rsidRPr="0087588A">
        <w:t xml:space="preserve"> </w:t>
      </w:r>
      <w:r w:rsidRPr="0087588A">
        <w:rPr>
          <w:spacing w:val="-1"/>
        </w:rPr>
        <w:t>delete,</w:t>
      </w:r>
      <w:r w:rsidRPr="0087588A">
        <w:t xml:space="preserve"> </w:t>
      </w:r>
      <w:r w:rsidRPr="0087588A">
        <w:rPr>
          <w:spacing w:val="-1"/>
        </w:rPr>
        <w:t>or</w:t>
      </w:r>
      <w:r w:rsidRPr="0087588A">
        <w:t xml:space="preserve"> copy the</w:t>
      </w:r>
      <w:r w:rsidRPr="0087588A">
        <w:rPr>
          <w:spacing w:val="-1"/>
        </w:rPr>
        <w:t xml:space="preserve"> </w:t>
      </w:r>
      <w:r w:rsidRPr="0087588A">
        <w:t>review.</w:t>
      </w:r>
    </w:p>
    <w:p w:rsidR="00EF51DD" w:rsidRPr="0087588A" w:rsidRDefault="00EF51DD" w:rsidP="000443F5">
      <w:pPr>
        <w:pStyle w:val="Heading4"/>
        <w:widowControl w:val="0"/>
        <w:tabs>
          <w:tab w:val="clear" w:pos="2394"/>
        </w:tabs>
        <w:spacing w:before="120" w:after="0"/>
        <w:ind w:left="864"/>
      </w:pPr>
      <w:bookmarkStart w:id="1219" w:name="_Toc479676162"/>
      <w:bookmarkStart w:id="1220" w:name="_Toc479631897"/>
      <w:bookmarkStart w:id="1221" w:name="_Toc499543867"/>
      <w:r w:rsidRPr="0087588A">
        <w:t>To</w:t>
      </w:r>
      <w:r w:rsidRPr="0087588A">
        <w:rPr>
          <w:spacing w:val="-1"/>
        </w:rPr>
        <w:t xml:space="preserve"> </w:t>
      </w:r>
      <w:r w:rsidRPr="0087588A">
        <w:t>save changes to the</w:t>
      </w:r>
      <w:r w:rsidRPr="0087588A">
        <w:rPr>
          <w:spacing w:val="-1"/>
        </w:rPr>
        <w:t xml:space="preserve"> </w:t>
      </w:r>
      <w:r w:rsidRPr="0087588A">
        <w:t>database and lock</w:t>
      </w:r>
      <w:r w:rsidRPr="0087588A">
        <w:rPr>
          <w:spacing w:val="-1"/>
        </w:rPr>
        <w:t xml:space="preserve"> </w:t>
      </w:r>
      <w:r w:rsidRPr="0087588A">
        <w:t>the review</w:t>
      </w:r>
      <w:bookmarkEnd w:id="1219"/>
      <w:bookmarkEnd w:id="1220"/>
      <w:bookmarkEnd w:id="1221"/>
    </w:p>
    <w:p w:rsidR="00EF51DD" w:rsidRPr="0087588A" w:rsidRDefault="00EF51DD" w:rsidP="008E5E4B">
      <w:pPr>
        <w:widowControl w:val="0"/>
        <w:numPr>
          <w:ilvl w:val="2"/>
          <w:numId w:val="88"/>
        </w:numPr>
        <w:tabs>
          <w:tab w:val="left" w:pos="1941"/>
        </w:tabs>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w:t>
      </w:r>
    </w:p>
    <w:p w:rsidR="00EF51DD" w:rsidRPr="0087588A" w:rsidRDefault="00EF51DD" w:rsidP="008E5E4B">
      <w:pPr>
        <w:widowControl w:val="0"/>
        <w:numPr>
          <w:ilvl w:val="2"/>
          <w:numId w:val="88"/>
        </w:numPr>
        <w:tabs>
          <w:tab w:val="left" w:pos="1941"/>
        </w:tabs>
        <w:spacing w:before="2" w:line="237" w:lineRule="auto"/>
        <w:ind w:right="337"/>
        <w:rPr>
          <w:sz w:val="24"/>
        </w:rPr>
      </w:pPr>
      <w:r w:rsidRPr="0087588A">
        <w:rPr>
          <w:sz w:val="24"/>
        </w:rPr>
        <w:t xml:space="preserve">The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This review will now lock</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into the NUMI Database.</w:t>
      </w:r>
      <w:r w:rsidRPr="0087588A">
        <w:rPr>
          <w:rFonts w:ascii="Courier New" w:eastAsia="Courier New" w:hAnsi="Courier New" w:cs="Courier New"/>
          <w:spacing w:val="30"/>
          <w:sz w:val="20"/>
          <w:szCs w:val="20"/>
        </w:rPr>
        <w:t xml:space="preserve"> </w:t>
      </w:r>
      <w:r w:rsidRPr="0087588A">
        <w:rPr>
          <w:rFonts w:ascii="Courier New" w:eastAsia="Courier New" w:hAnsi="Courier New" w:cs="Courier New"/>
          <w:spacing w:val="-1"/>
          <w:sz w:val="20"/>
          <w:szCs w:val="20"/>
        </w:rPr>
        <w:t>Are you sure you are</w:t>
      </w:r>
      <w:r w:rsidRPr="0087588A">
        <w:rPr>
          <w:rFonts w:ascii="Courier New" w:eastAsia="Courier New" w:hAnsi="Courier New" w:cs="Courier New"/>
          <w:spacing w:val="29"/>
          <w:sz w:val="20"/>
          <w:szCs w:val="20"/>
        </w:rPr>
        <w:t xml:space="preserve"> </w:t>
      </w:r>
      <w:r w:rsidRPr="0087588A">
        <w:rPr>
          <w:rFonts w:ascii="Courier New" w:eastAsia="Courier New" w:hAnsi="Courier New" w:cs="Courier New"/>
          <w:spacing w:val="-1"/>
          <w:sz w:val="20"/>
          <w:szCs w:val="20"/>
        </w:rPr>
        <w:t>ready to lock this review?</w:t>
      </w:r>
      <w:r w:rsidRPr="0087588A">
        <w:rPr>
          <w:spacing w:val="-1"/>
          <w:sz w:val="24"/>
        </w:rPr>
        <w:t>”</w:t>
      </w:r>
      <w:r w:rsidRPr="0087588A">
        <w:rPr>
          <w:sz w:val="24"/>
        </w:rPr>
        <w:t xml:space="preserve"> will </w:t>
      </w:r>
      <w:r w:rsidR="002004C6" w:rsidRPr="0087588A">
        <w:rPr>
          <w:spacing w:val="-1"/>
          <w:sz w:val="24"/>
        </w:rPr>
        <w:t xml:space="preserve">display </w:t>
      </w:r>
      <w:r w:rsidRPr="0087588A">
        <w:rPr>
          <w:spacing w:val="-1"/>
          <w:sz w:val="24"/>
        </w:rPr>
        <w:t>with</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and </w:t>
      </w:r>
      <w:r w:rsidRPr="0087588A">
        <w:rPr>
          <w:spacing w:val="-1"/>
          <w:sz w:val="24"/>
        </w:rPr>
        <w:t>&lt;</w:t>
      </w:r>
      <w:r w:rsidRPr="0087588A">
        <w:rPr>
          <w:rFonts w:ascii="Courier New" w:eastAsia="Courier New" w:hAnsi="Courier New" w:cs="Courier New"/>
          <w:spacing w:val="-1"/>
          <w:sz w:val="20"/>
          <w:szCs w:val="20"/>
        </w:rPr>
        <w:t>Cancel</w:t>
      </w:r>
      <w:r w:rsidRPr="0087588A">
        <w:rPr>
          <w:spacing w:val="-1"/>
          <w:sz w:val="24"/>
        </w:rPr>
        <w:t>&gt;</w:t>
      </w:r>
      <w:r w:rsidRPr="0087588A">
        <w:rPr>
          <w:spacing w:val="35"/>
          <w:sz w:val="24"/>
        </w:rPr>
        <w:t xml:space="preserve"> </w:t>
      </w:r>
      <w:r w:rsidRPr="0087588A">
        <w:rPr>
          <w:sz w:val="24"/>
        </w:rPr>
        <w:t>buttons.</w:t>
      </w:r>
    </w:p>
    <w:p w:rsidR="00EF51DD" w:rsidRPr="0087588A" w:rsidRDefault="00EF51DD" w:rsidP="008E5E4B">
      <w:pPr>
        <w:widowControl w:val="0"/>
        <w:numPr>
          <w:ilvl w:val="2"/>
          <w:numId w:val="88"/>
        </w:numPr>
        <w:tabs>
          <w:tab w:val="left" w:pos="1941"/>
        </w:tabs>
        <w:spacing w:before="7" w:line="281"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OK</w:t>
      </w:r>
      <w:r w:rsidRPr="0087588A">
        <w:rPr>
          <w:spacing w:val="-1"/>
          <w:sz w:val="24"/>
        </w:rPr>
        <w:t>&gt;</w:t>
      </w:r>
      <w:r w:rsidRPr="0087588A">
        <w:rPr>
          <w:sz w:val="24"/>
        </w:rPr>
        <w:t xml:space="preserve"> button.</w:t>
      </w:r>
    </w:p>
    <w:p w:rsidR="00EF51DD" w:rsidRPr="0087588A" w:rsidRDefault="00EF51DD" w:rsidP="008E5E4B">
      <w:pPr>
        <w:pStyle w:val="BodyText"/>
        <w:widowControl w:val="0"/>
        <w:numPr>
          <w:ilvl w:val="2"/>
          <w:numId w:val="88"/>
        </w:numPr>
        <w:tabs>
          <w:tab w:val="left" w:pos="1941"/>
        </w:tabs>
        <w:spacing w:before="0" w:after="0"/>
        <w:ind w:right="239"/>
      </w:pPr>
      <w:r w:rsidRPr="0087588A">
        <w:rPr>
          <w:spacing w:val="-1"/>
        </w:rPr>
        <w:t>While</w:t>
      </w:r>
      <w:r w:rsidRPr="0087588A">
        <w:t xml:space="preserve"> this period of saving and checking is </w:t>
      </w:r>
      <w:r w:rsidRPr="0087588A">
        <w:rPr>
          <w:spacing w:val="-1"/>
        </w:rPr>
        <w:t>occurring,</w:t>
      </w:r>
      <w:r w:rsidRPr="0087588A">
        <w:t xml:space="preserve"> all </w:t>
      </w:r>
      <w:r w:rsidRPr="0087588A">
        <w:rPr>
          <w:spacing w:val="-1"/>
        </w:rPr>
        <w:t>buttons</w:t>
      </w:r>
      <w:r w:rsidRPr="0087588A">
        <w:t xml:space="preserve"> and</w:t>
      </w:r>
      <w:r w:rsidRPr="0087588A">
        <w:rPr>
          <w:spacing w:val="1"/>
        </w:rPr>
        <w:t xml:space="preserve"> </w:t>
      </w:r>
      <w:r w:rsidRPr="0087588A">
        <w:rPr>
          <w:spacing w:val="-1"/>
        </w:rPr>
        <w:t>links</w:t>
      </w:r>
      <w:r w:rsidRPr="0087588A">
        <w:t xml:space="preserve"> on</w:t>
      </w:r>
      <w:r w:rsidRPr="0087588A">
        <w:rPr>
          <w:spacing w:val="41"/>
        </w:rPr>
        <w:t xml:space="preserve"> </w:t>
      </w:r>
      <w:r w:rsidRPr="0087588A">
        <w:t xml:space="preserve">the page </w:t>
      </w:r>
      <w:r w:rsidRPr="0087588A">
        <w:rPr>
          <w:spacing w:val="-1"/>
        </w:rPr>
        <w:t>will</w:t>
      </w:r>
      <w:r w:rsidRPr="0087588A">
        <w:t xml:space="preserve"> be </w:t>
      </w:r>
      <w:r w:rsidRPr="0087588A">
        <w:rPr>
          <w:spacing w:val="-1"/>
        </w:rPr>
        <w:t>disabled,</w:t>
      </w:r>
      <w:r w:rsidRPr="0087588A">
        <w:t xml:space="preserve"> and an on-screen textual legend </w:t>
      </w:r>
      <w:r w:rsidRPr="0087588A">
        <w:rPr>
          <w:spacing w:val="-1"/>
        </w:rPr>
        <w:t>will</w:t>
      </w:r>
      <w:r w:rsidRPr="0087588A">
        <w:t xml:space="preserve"> appear,</w:t>
      </w:r>
      <w:r w:rsidRPr="0087588A">
        <w:rPr>
          <w:spacing w:val="-2"/>
        </w:rPr>
        <w:t xml:space="preserve"> </w:t>
      </w:r>
      <w:r w:rsidRPr="0087588A">
        <w:rPr>
          <w:spacing w:val="-1"/>
        </w:rPr>
        <w:t>reading</w:t>
      </w:r>
      <w:r w:rsidRPr="0087588A">
        <w:rPr>
          <w:spacing w:val="39"/>
        </w:rPr>
        <w:t xml:space="preserve"> </w:t>
      </w:r>
      <w:r w:rsidRPr="0087588A">
        <w:t xml:space="preserve">“Saving </w:t>
      </w:r>
      <w:r w:rsidRPr="0087588A">
        <w:rPr>
          <w:spacing w:val="-1"/>
        </w:rPr>
        <w:t>review.</w:t>
      </w:r>
      <w:r w:rsidRPr="0087588A">
        <w:t xml:space="preserve"> Please</w:t>
      </w:r>
      <w:r w:rsidRPr="0087588A">
        <w:rPr>
          <w:spacing w:val="-1"/>
        </w:rPr>
        <w:t xml:space="preserve"> </w:t>
      </w:r>
      <w:r w:rsidR="003F3E89" w:rsidRPr="0087588A">
        <w:t>wait</w:t>
      </w:r>
      <w:r w:rsidRPr="0087588A">
        <w:t>”</w:t>
      </w:r>
      <w:r w:rsidRPr="0087588A">
        <w:rPr>
          <w:spacing w:val="1"/>
        </w:rPr>
        <w:t xml:space="preserve"> </w:t>
      </w:r>
      <w:r w:rsidRPr="0087588A">
        <w:rPr>
          <w:spacing w:val="-1"/>
        </w:rPr>
        <w:t>(Figure</w:t>
      </w:r>
      <w:r w:rsidRPr="0087588A">
        <w:rPr>
          <w:spacing w:val="1"/>
        </w:rPr>
        <w:t xml:space="preserve"> </w:t>
      </w:r>
      <w:r w:rsidRPr="0087588A">
        <w:t>13</w:t>
      </w:r>
      <w:r w:rsidR="002351DC" w:rsidRPr="0087588A">
        <w:t>7</w:t>
      </w:r>
      <w:r w:rsidRPr="0087588A">
        <w:t xml:space="preserve">) </w:t>
      </w:r>
      <w:r w:rsidR="002004C6" w:rsidRPr="0087588A">
        <w:t>this</w:t>
      </w:r>
      <w:r w:rsidRPr="0087588A">
        <w:rPr>
          <w:spacing w:val="-1"/>
        </w:rPr>
        <w:t xml:space="preserve"> </w:t>
      </w:r>
      <w:r w:rsidRPr="0087588A">
        <w:t xml:space="preserve">legend </w:t>
      </w:r>
      <w:r w:rsidRPr="0087588A">
        <w:rPr>
          <w:spacing w:val="-1"/>
        </w:rPr>
        <w:t>will</w:t>
      </w:r>
      <w:r w:rsidRPr="0087588A">
        <w:t xml:space="preserve"> </w:t>
      </w:r>
      <w:r w:rsidRPr="0087588A">
        <w:rPr>
          <w:spacing w:val="-1"/>
        </w:rPr>
        <w:t>disappear</w:t>
      </w:r>
      <w:r w:rsidRPr="0087588A">
        <w:t xml:space="preserve"> when the</w:t>
      </w:r>
      <w:r w:rsidRPr="0087588A">
        <w:rPr>
          <w:spacing w:val="39"/>
        </w:rPr>
        <w:t xml:space="preserve"> </w:t>
      </w:r>
      <w:r w:rsidRPr="0087588A">
        <w:t>saving and checking are</w:t>
      </w:r>
      <w:r w:rsidRPr="0087588A">
        <w:rPr>
          <w:spacing w:val="-2"/>
        </w:rPr>
        <w:t xml:space="preserve"> </w:t>
      </w:r>
      <w:r w:rsidRPr="0087588A">
        <w:rPr>
          <w:spacing w:val="-1"/>
        </w:rPr>
        <w:t>complete.</w:t>
      </w:r>
    </w:p>
    <w:p w:rsidR="000550ED" w:rsidRPr="0087588A" w:rsidRDefault="000550ED" w:rsidP="00EF51DD">
      <w:pPr>
        <w:jc w:val="both"/>
      </w:pPr>
    </w:p>
    <w:p w:rsidR="000550ED" w:rsidRPr="0087588A" w:rsidRDefault="004912D9" w:rsidP="00247D26">
      <w:pPr>
        <w:jc w:val="center"/>
      </w:pPr>
      <w:r w:rsidRPr="0087588A">
        <w:rPr>
          <w:noProof/>
          <w:sz w:val="20"/>
          <w:szCs w:val="20"/>
        </w:rPr>
        <w:drawing>
          <wp:inline distT="0" distB="0" distL="0" distR="0" wp14:anchorId="7CF24730" wp14:editId="75A20A47">
            <wp:extent cx="1390650" cy="536609"/>
            <wp:effectExtent l="0" t="0" r="0" b="0"/>
            <wp:docPr id="253" name="image98.png" descr="Saving review legend" title="Saving review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png"/>
                    <pic:cNvPicPr/>
                  </pic:nvPicPr>
                  <pic:blipFill>
                    <a:blip r:embed="rId221" cstate="print"/>
                    <a:stretch>
                      <a:fillRect/>
                    </a:stretch>
                  </pic:blipFill>
                  <pic:spPr>
                    <a:xfrm>
                      <a:off x="0" y="0"/>
                      <a:ext cx="1405672" cy="542406"/>
                    </a:xfrm>
                    <a:prstGeom prst="rect">
                      <a:avLst/>
                    </a:prstGeom>
                  </pic:spPr>
                </pic:pic>
              </a:graphicData>
            </a:graphic>
          </wp:inline>
        </w:drawing>
      </w:r>
    </w:p>
    <w:p w:rsidR="004912D9" w:rsidRPr="0087588A" w:rsidRDefault="004912D9" w:rsidP="00247D26">
      <w:pPr>
        <w:pStyle w:val="Caption"/>
        <w:jc w:val="center"/>
      </w:pPr>
      <w:bookmarkStart w:id="1222" w:name="_Toc479683391"/>
      <w:bookmarkStart w:id="1223" w:name="_Toc479632174"/>
      <w:bookmarkStart w:id="1224" w:name="_Toc499543619"/>
      <w:r w:rsidRPr="0087588A">
        <w:t xml:space="preserve">Figure </w:t>
      </w:r>
      <w:fldSimple w:instr=" SEQ Figure \* ARABIC ">
        <w:r w:rsidR="00E65A84">
          <w:rPr>
            <w:noProof/>
          </w:rPr>
          <w:t>138</w:t>
        </w:r>
      </w:fldSimple>
      <w:r w:rsidRPr="0087588A">
        <w:t>:</w:t>
      </w:r>
      <w:r w:rsidRPr="0087588A">
        <w:rPr>
          <w:rFonts w:ascii="Arial"/>
          <w:b w:val="0"/>
          <w:spacing w:val="-1"/>
          <w:sz w:val="18"/>
        </w:rPr>
        <w:t xml:space="preserve"> </w:t>
      </w:r>
      <w:r w:rsidRPr="0087588A">
        <w:t>Saving review legend</w:t>
      </w:r>
      <w:bookmarkEnd w:id="1222"/>
      <w:bookmarkEnd w:id="1223"/>
      <w:bookmarkEnd w:id="1224"/>
    </w:p>
    <w:p w:rsidR="004912D9" w:rsidRPr="0087588A" w:rsidRDefault="004912D9" w:rsidP="003F3E89">
      <w:pPr>
        <w:pStyle w:val="BodyText"/>
        <w:ind w:left="720" w:right="100"/>
        <w:rPr>
          <w:spacing w:val="-1"/>
        </w:rPr>
      </w:pPr>
      <w:r w:rsidRPr="0087588A">
        <w:rPr>
          <w:spacing w:val="-1"/>
        </w:rPr>
        <w:t>Additionally,</w:t>
      </w:r>
      <w:r w:rsidRPr="0087588A">
        <w:t xml:space="preserve"> if users </w:t>
      </w:r>
      <w:r w:rsidRPr="0087588A">
        <w:rPr>
          <w:spacing w:val="-1"/>
        </w:rPr>
        <w:t>attempt</w:t>
      </w:r>
      <w:r w:rsidRPr="0087588A">
        <w:t xml:space="preserve"> to leave the</w:t>
      </w:r>
      <w:r w:rsidRPr="0087588A">
        <w:rPr>
          <w:spacing w:val="1"/>
        </w:rPr>
        <w:t xml:space="preserve"> </w:t>
      </w:r>
      <w:r w:rsidRPr="0087588A">
        <w:rPr>
          <w:b/>
          <w:i/>
          <w:spacing w:val="-1"/>
        </w:rPr>
        <w:t>Primary</w:t>
      </w:r>
      <w:r w:rsidRPr="0087588A">
        <w:rPr>
          <w:b/>
          <w:i/>
        </w:rPr>
        <w:t xml:space="preserve"> </w:t>
      </w:r>
      <w:r w:rsidRPr="0087588A">
        <w:rPr>
          <w:b/>
          <w:i/>
          <w:spacing w:val="-1"/>
        </w:rPr>
        <w:t>Review</w:t>
      </w:r>
      <w:r w:rsidRPr="0087588A">
        <w:rPr>
          <w:b/>
          <w:i/>
        </w:rPr>
        <w:t xml:space="preserve"> Summary</w:t>
      </w:r>
      <w:r w:rsidR="001E3352" w:rsidRPr="0087588A">
        <w:rPr>
          <w:b/>
          <w:i/>
        </w:rPr>
        <w:fldChar w:fldCharType="begin"/>
      </w:r>
      <w:r w:rsidR="001E3352" w:rsidRPr="0087588A">
        <w:instrText xml:space="preserve"> XE "</w:instrText>
      </w:r>
      <w:r w:rsidR="001E3352" w:rsidRPr="0087588A">
        <w:rPr>
          <w:spacing w:val="-1"/>
          <w:sz w:val="20"/>
        </w:rPr>
        <w:instrText>Primary</w:instrText>
      </w:r>
      <w:r w:rsidR="001E3352" w:rsidRPr="0087588A">
        <w:rPr>
          <w:sz w:val="20"/>
        </w:rPr>
        <w:instrText xml:space="preserve"> </w:instrText>
      </w:r>
      <w:r w:rsidR="001E3352" w:rsidRPr="0087588A">
        <w:rPr>
          <w:spacing w:val="-1"/>
          <w:sz w:val="20"/>
        </w:rPr>
        <w:instrText>Review</w:instrText>
      </w:r>
      <w:r w:rsidR="001E3352" w:rsidRPr="0087588A">
        <w:rPr>
          <w:sz w:val="20"/>
        </w:rPr>
        <w:instrText xml:space="preserve"> </w:instrText>
      </w:r>
      <w:r w:rsidR="001E3352" w:rsidRPr="0087588A">
        <w:rPr>
          <w:spacing w:val="-1"/>
          <w:sz w:val="20"/>
        </w:rPr>
        <w:instrText>Summary</w:instrText>
      </w:r>
      <w:r w:rsidR="001E3352" w:rsidRPr="0087588A">
        <w:instrText xml:space="preserve">" </w:instrText>
      </w:r>
      <w:r w:rsidR="001E3352" w:rsidRPr="0087588A">
        <w:rPr>
          <w:b/>
          <w:i/>
        </w:rPr>
        <w:fldChar w:fldCharType="end"/>
      </w:r>
      <w:r w:rsidRPr="0087588A">
        <w:rPr>
          <w:b/>
          <w:i/>
        </w:rPr>
        <w:t xml:space="preserve"> </w:t>
      </w:r>
      <w:r w:rsidRPr="0087588A">
        <w:rPr>
          <w:spacing w:val="-1"/>
        </w:rPr>
        <w:t>screen</w:t>
      </w:r>
      <w:r w:rsidR="002004C6" w:rsidRPr="0087588A">
        <w:rPr>
          <w:spacing w:val="-1"/>
        </w:rPr>
        <w:t xml:space="preserve"> </w:t>
      </w:r>
      <w:r w:rsidRPr="0087588A">
        <w:t xml:space="preserve">without </w:t>
      </w:r>
      <w:r w:rsidRPr="0087588A">
        <w:rPr>
          <w:spacing w:val="-1"/>
        </w:rPr>
        <w:t>saving</w:t>
      </w:r>
      <w:r w:rsidRPr="0087588A">
        <w:t xml:space="preserve"> their </w:t>
      </w:r>
      <w:r w:rsidRPr="0087588A">
        <w:rPr>
          <w:spacing w:val="-1"/>
        </w:rPr>
        <w:t>work,</w:t>
      </w:r>
      <w:r w:rsidRPr="0087588A">
        <w:t xml:space="preserve"> they will</w:t>
      </w:r>
      <w:r w:rsidRPr="0087588A">
        <w:rPr>
          <w:spacing w:val="-2"/>
        </w:rPr>
        <w:t xml:space="preserve"> </w:t>
      </w:r>
      <w:r w:rsidRPr="0087588A">
        <w:t xml:space="preserve">be </w:t>
      </w:r>
      <w:r w:rsidRPr="0087588A">
        <w:rPr>
          <w:spacing w:val="-1"/>
        </w:rPr>
        <w:t>informed</w:t>
      </w:r>
      <w:r w:rsidRPr="0087588A">
        <w:rPr>
          <w:spacing w:val="1"/>
        </w:rPr>
        <w:t xml:space="preserve"> </w:t>
      </w:r>
      <w:r w:rsidRPr="0087588A">
        <w:t>of</w:t>
      </w:r>
      <w:r w:rsidRPr="0087588A">
        <w:rPr>
          <w:spacing w:val="-1"/>
        </w:rPr>
        <w:t xml:space="preserve"> </w:t>
      </w:r>
      <w:r w:rsidRPr="0087588A">
        <w:t xml:space="preserve">this fact via a dialog </w:t>
      </w:r>
      <w:r w:rsidRPr="0087588A">
        <w:rPr>
          <w:spacing w:val="-1"/>
        </w:rPr>
        <w:t>box,</w:t>
      </w:r>
      <w:r w:rsidRPr="0087588A">
        <w:rPr>
          <w:spacing w:val="35"/>
        </w:rPr>
        <w:t xml:space="preserve"> </w:t>
      </w:r>
      <w:r w:rsidRPr="0087588A">
        <w:t xml:space="preserve">and be </w:t>
      </w:r>
      <w:r w:rsidRPr="0087588A">
        <w:rPr>
          <w:spacing w:val="-1"/>
        </w:rPr>
        <w:t>prompted</w:t>
      </w:r>
      <w:r w:rsidRPr="0087588A">
        <w:t xml:space="preserve"> as to </w:t>
      </w:r>
      <w:r w:rsidRPr="0087588A">
        <w:rPr>
          <w:spacing w:val="-1"/>
        </w:rPr>
        <w:t xml:space="preserve">whether </w:t>
      </w:r>
      <w:r w:rsidRPr="0087588A">
        <w:t xml:space="preserve">they really </w:t>
      </w:r>
      <w:r w:rsidRPr="0087588A">
        <w:rPr>
          <w:spacing w:val="-1"/>
        </w:rPr>
        <w:t>wish</w:t>
      </w:r>
      <w:r w:rsidRPr="0087588A">
        <w:t xml:space="preserve"> to</w:t>
      </w:r>
      <w:r w:rsidRPr="0087588A">
        <w:rPr>
          <w:spacing w:val="-2"/>
        </w:rPr>
        <w:t xml:space="preserve"> </w:t>
      </w:r>
      <w:r w:rsidRPr="0087588A">
        <w:t xml:space="preserve">abandon </w:t>
      </w:r>
      <w:r w:rsidRPr="0087588A">
        <w:rPr>
          <w:spacing w:val="-1"/>
        </w:rPr>
        <w:t>their</w:t>
      </w:r>
      <w:r w:rsidRPr="0087588A">
        <w:t xml:space="preserve"> </w:t>
      </w:r>
      <w:r w:rsidRPr="0087588A">
        <w:rPr>
          <w:spacing w:val="-1"/>
        </w:rPr>
        <w:t>changes</w:t>
      </w:r>
      <w:r w:rsidR="002004C6" w:rsidRPr="0087588A">
        <w:rPr>
          <w:spacing w:val="-1"/>
        </w:rPr>
        <w:t>.</w:t>
      </w:r>
    </w:p>
    <w:p w:rsidR="004912D9" w:rsidRPr="0087588A" w:rsidRDefault="004912D9" w:rsidP="002004C6">
      <w:pPr>
        <w:pStyle w:val="BodyText"/>
        <w:ind w:right="100"/>
        <w:jc w:val="center"/>
        <w:rPr>
          <w:spacing w:val="-1"/>
        </w:rPr>
      </w:pPr>
      <w:r w:rsidRPr="0087588A">
        <w:rPr>
          <w:noProof/>
        </w:rPr>
        <w:lastRenderedPageBreak/>
        <w:drawing>
          <wp:inline distT="0" distB="0" distL="0" distR="0" wp14:anchorId="0435704B" wp14:editId="1121A406">
            <wp:extent cx="1809750" cy="1237731"/>
            <wp:effectExtent l="0" t="0" r="0" b="635"/>
            <wp:docPr id="10259" name="Picture 10259" descr="Unsaved review message" title="Unsaved revi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814028" cy="1240657"/>
                    </a:xfrm>
                    <a:prstGeom prst="rect">
                      <a:avLst/>
                    </a:prstGeom>
                  </pic:spPr>
                </pic:pic>
              </a:graphicData>
            </a:graphic>
          </wp:inline>
        </w:drawing>
      </w:r>
    </w:p>
    <w:p w:rsidR="00247D26" w:rsidRPr="0087588A" w:rsidRDefault="00247D26" w:rsidP="00247D26">
      <w:pPr>
        <w:pStyle w:val="Caption"/>
        <w:jc w:val="center"/>
      </w:pPr>
      <w:bookmarkStart w:id="1225" w:name="_Toc479683392"/>
      <w:bookmarkStart w:id="1226" w:name="_Toc479632175"/>
      <w:bookmarkStart w:id="1227" w:name="_Toc499543620"/>
      <w:r w:rsidRPr="0087588A">
        <w:t xml:space="preserve">Figure </w:t>
      </w:r>
      <w:fldSimple w:instr=" SEQ Figure \* ARABIC ">
        <w:r w:rsidR="00E65A84">
          <w:rPr>
            <w:noProof/>
          </w:rPr>
          <w:t>139</w:t>
        </w:r>
      </w:fldSimple>
      <w:r w:rsidRPr="0087588A">
        <w:t>: Unsaved review message</w:t>
      </w:r>
      <w:bookmarkEnd w:id="1225"/>
      <w:bookmarkEnd w:id="1226"/>
      <w:bookmarkEnd w:id="1227"/>
    </w:p>
    <w:p w:rsidR="00247D26" w:rsidRPr="0087588A" w:rsidRDefault="00247D26" w:rsidP="002004C6">
      <w:pPr>
        <w:widowControl w:val="0"/>
        <w:numPr>
          <w:ilvl w:val="2"/>
          <w:numId w:val="89"/>
        </w:numPr>
        <w:tabs>
          <w:tab w:val="left" w:pos="1901"/>
        </w:tabs>
        <w:rPr>
          <w:sz w:val="24"/>
        </w:rPr>
      </w:pPr>
      <w:r w:rsidRPr="0087588A">
        <w:rPr>
          <w:i/>
          <w:sz w:val="24"/>
        </w:rPr>
        <w:t xml:space="preserve">Click </w:t>
      </w:r>
      <w:r w:rsidRPr="0087588A">
        <w:rPr>
          <w:spacing w:val="-1"/>
          <w:sz w:val="24"/>
        </w:rPr>
        <w:t>“OK.”</w:t>
      </w:r>
    </w:p>
    <w:p w:rsidR="00A722E2" w:rsidRPr="0087588A" w:rsidRDefault="00247D26" w:rsidP="002004C6">
      <w:pPr>
        <w:widowControl w:val="0"/>
        <w:numPr>
          <w:ilvl w:val="2"/>
          <w:numId w:val="89"/>
        </w:numPr>
        <w:tabs>
          <w:tab w:val="left" w:pos="1901"/>
        </w:tabs>
        <w:ind w:right="100"/>
        <w:rPr>
          <w:sz w:val="24"/>
        </w:rPr>
      </w:pPr>
      <w:r w:rsidRPr="0087588A">
        <w:rPr>
          <w:spacing w:val="-1"/>
          <w:sz w:val="24"/>
        </w:rPr>
        <w:t>The</w:t>
      </w:r>
      <w:r w:rsidRPr="0087588A">
        <w:rPr>
          <w:sz w:val="24"/>
        </w:rPr>
        <w:t xml:space="preserve"> review</w:t>
      </w:r>
      <w:r w:rsidRPr="0087588A">
        <w:rPr>
          <w:spacing w:val="-2"/>
          <w:sz w:val="24"/>
        </w:rPr>
        <w:t xml:space="preserve"> </w:t>
      </w:r>
      <w:r w:rsidRPr="0087588A">
        <w:rPr>
          <w:sz w:val="24"/>
        </w:rPr>
        <w:t>will be</w:t>
      </w:r>
      <w:r w:rsidRPr="0087588A">
        <w:rPr>
          <w:spacing w:val="-1"/>
          <w:sz w:val="24"/>
        </w:rPr>
        <w:t xml:space="preserve"> locked</w:t>
      </w:r>
      <w:r w:rsidRPr="0087588A">
        <w:rPr>
          <w:sz w:val="24"/>
        </w:rPr>
        <w:t xml:space="preserve"> and</w:t>
      </w:r>
      <w:r w:rsidRPr="0087588A">
        <w:rPr>
          <w:spacing w:val="1"/>
          <w:sz w:val="24"/>
        </w:rPr>
        <w:t xml:space="preserve"> </w:t>
      </w:r>
      <w:r w:rsidRPr="0087588A">
        <w:rPr>
          <w:sz w:val="24"/>
        </w:rPr>
        <w:t xml:space="preserve">saved to the </w:t>
      </w:r>
      <w:r w:rsidRPr="0087588A">
        <w:rPr>
          <w:spacing w:val="-1"/>
          <w:sz w:val="24"/>
        </w:rPr>
        <w:t>database</w:t>
      </w:r>
      <w:r w:rsidRPr="0087588A">
        <w:rPr>
          <w:sz w:val="24"/>
        </w:rPr>
        <w:t xml:space="preserve"> and can</w:t>
      </w:r>
      <w:r w:rsidRPr="0087588A">
        <w:rPr>
          <w:spacing w:val="-1"/>
          <w:sz w:val="24"/>
        </w:rPr>
        <w:t xml:space="preserve"> </w:t>
      </w:r>
      <w:r w:rsidRPr="0087588A">
        <w:rPr>
          <w:sz w:val="24"/>
        </w:rPr>
        <w:t xml:space="preserve">then be </w:t>
      </w:r>
      <w:r w:rsidRPr="0087588A">
        <w:rPr>
          <w:spacing w:val="-1"/>
          <w:sz w:val="24"/>
        </w:rPr>
        <w:t>accessed</w:t>
      </w:r>
      <w:r w:rsidRPr="0087588A">
        <w:rPr>
          <w:spacing w:val="39"/>
          <w:sz w:val="24"/>
        </w:rPr>
        <w:t xml:space="preserve"> </w:t>
      </w:r>
      <w:r w:rsidRPr="0087588A">
        <w:rPr>
          <w:sz w:val="24"/>
        </w:rPr>
        <w:t>from</w:t>
      </w:r>
      <w:r w:rsidRPr="0087588A">
        <w:rPr>
          <w:spacing w:val="-2"/>
          <w:sz w:val="24"/>
        </w:rPr>
        <w:t xml:space="preserve"> </w:t>
      </w:r>
      <w:r w:rsidRPr="0087588A">
        <w:rPr>
          <w:sz w:val="24"/>
        </w:rPr>
        <w:t xml:space="preserve">the </w:t>
      </w:r>
      <w:r w:rsidRPr="0087588A">
        <w:rPr>
          <w:b/>
          <w:i/>
          <w:sz w:val="24"/>
        </w:rPr>
        <w:t xml:space="preserve">Utilization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pacing w:val="1"/>
          <w:sz w:val="24"/>
        </w:rPr>
        <w:t xml:space="preserve"> </w:t>
      </w:r>
      <w:r w:rsidRPr="0087588A">
        <w:rPr>
          <w:sz w:val="24"/>
        </w:rPr>
        <w:t xml:space="preserve">screen in </w:t>
      </w:r>
      <w:r w:rsidRPr="0087588A">
        <w:rPr>
          <w:spacing w:val="-1"/>
          <w:sz w:val="24"/>
        </w:rPr>
        <w:t>view-only</w:t>
      </w:r>
      <w:r w:rsidRPr="0087588A">
        <w:rPr>
          <w:sz w:val="24"/>
        </w:rPr>
        <w:t xml:space="preserve"> </w:t>
      </w:r>
      <w:r w:rsidRPr="0087588A">
        <w:rPr>
          <w:spacing w:val="-1"/>
          <w:sz w:val="24"/>
        </w:rPr>
        <w:t>format.</w:t>
      </w:r>
      <w:r w:rsidRPr="0087588A">
        <w:rPr>
          <w:spacing w:val="55"/>
          <w:sz w:val="24"/>
        </w:rPr>
        <w:t xml:space="preserve"> </w:t>
      </w:r>
      <w:r w:rsidRPr="0087588A">
        <w:rPr>
          <w:sz w:val="24"/>
        </w:rPr>
        <w:t>(Please</w:t>
      </w:r>
      <w:r w:rsidRPr="0087588A">
        <w:rPr>
          <w:spacing w:val="-1"/>
          <w:sz w:val="24"/>
        </w:rPr>
        <w:t xml:space="preserve"> </w:t>
      </w:r>
      <w:r w:rsidRPr="0087588A">
        <w:rPr>
          <w:sz w:val="24"/>
        </w:rPr>
        <w:t>see</w:t>
      </w:r>
      <w:r w:rsidRPr="0087588A">
        <w:rPr>
          <w:spacing w:val="-1"/>
          <w:sz w:val="24"/>
        </w:rPr>
        <w:t xml:space="preserve"> </w:t>
      </w:r>
      <w:r w:rsidRPr="0087588A">
        <w:rPr>
          <w:sz w:val="24"/>
        </w:rPr>
        <w:t xml:space="preserve">Section </w:t>
      </w:r>
      <w:r w:rsidR="002351DC" w:rsidRPr="0087588A">
        <w:rPr>
          <w:sz w:val="24"/>
        </w:rPr>
        <w:t>10</w:t>
      </w:r>
      <w:r w:rsidR="00715EC9" w:rsidRPr="0087588A">
        <w:rPr>
          <w:sz w:val="24"/>
        </w:rPr>
        <w:t>.2</w:t>
      </w:r>
      <w:r w:rsidR="00715EC9" w:rsidRPr="0087588A">
        <w:rPr>
          <w:spacing w:val="-2"/>
          <w:sz w:val="24"/>
          <w:u w:val="single" w:color="000000"/>
        </w:rPr>
        <w:t xml:space="preserve"> </w:t>
      </w:r>
      <w:r w:rsidRPr="0087588A">
        <w:rPr>
          <w:sz w:val="24"/>
        </w:rPr>
        <w:t xml:space="preserve">for </w:t>
      </w:r>
      <w:r w:rsidRPr="0087588A">
        <w:rPr>
          <w:spacing w:val="-1"/>
          <w:sz w:val="24"/>
        </w:rPr>
        <w:t>more</w:t>
      </w:r>
      <w:r w:rsidRPr="0087588A">
        <w:rPr>
          <w:spacing w:val="1"/>
          <w:sz w:val="24"/>
        </w:rPr>
        <w:t xml:space="preserve"> </w:t>
      </w:r>
      <w:r w:rsidRPr="0087588A">
        <w:rPr>
          <w:spacing w:val="-1"/>
          <w:sz w:val="24"/>
        </w:rPr>
        <w:t>information</w:t>
      </w:r>
      <w:r w:rsidRPr="0087588A">
        <w:rPr>
          <w:sz w:val="24"/>
        </w:rPr>
        <w:t xml:space="preserve"> about the </w:t>
      </w:r>
      <w:r w:rsidRPr="0087588A">
        <w:rPr>
          <w:b/>
          <w:i/>
          <w:spacing w:val="-1"/>
          <w:sz w:val="24"/>
        </w:rPr>
        <w:t>Utilization</w:t>
      </w:r>
      <w:r w:rsidRPr="0087588A">
        <w:rPr>
          <w:b/>
          <w:i/>
          <w:spacing w:val="41"/>
          <w:sz w:val="24"/>
        </w:rPr>
        <w:t xml:space="preserve"> </w:t>
      </w:r>
      <w:r w:rsidRPr="0087588A">
        <w:rPr>
          <w:b/>
          <w:i/>
          <w:spacing w:val="-1"/>
          <w:sz w:val="24"/>
        </w:rPr>
        <w:t>Management</w:t>
      </w:r>
      <w:r w:rsidRPr="0087588A">
        <w:rPr>
          <w:b/>
          <w:i/>
          <w:sz w:val="24"/>
        </w:rPr>
        <w:t xml:space="preserve"> Review Listing </w:t>
      </w:r>
      <w:r w:rsidRPr="0087588A">
        <w:rPr>
          <w:spacing w:val="-1"/>
          <w:sz w:val="24"/>
        </w:rPr>
        <w:t>screen).</w:t>
      </w:r>
    </w:p>
    <w:p w:rsidR="00247D26" w:rsidRPr="0087588A" w:rsidRDefault="00247D26" w:rsidP="002004C6">
      <w:pPr>
        <w:widowControl w:val="0"/>
        <w:numPr>
          <w:ilvl w:val="2"/>
          <w:numId w:val="89"/>
        </w:numPr>
        <w:tabs>
          <w:tab w:val="left" w:pos="1901"/>
        </w:tabs>
        <w:ind w:right="100"/>
        <w:rPr>
          <w:sz w:val="24"/>
        </w:rPr>
      </w:pPr>
      <w:r w:rsidRPr="0087588A">
        <w:rPr>
          <w:color w:val="FF0000"/>
          <w:spacing w:val="-1"/>
        </w:rPr>
        <w:t>Rarely, NUMI may save a “not met” review without the reason code</w:t>
      </w:r>
      <w:r w:rsidR="00142944" w:rsidRPr="0087588A">
        <w:rPr>
          <w:color w:val="FF0000"/>
          <w:spacing w:val="-1"/>
        </w:rPr>
        <w:t xml:space="preserve">. </w:t>
      </w:r>
      <w:r w:rsidRPr="0087588A">
        <w:rPr>
          <w:color w:val="FF0000"/>
          <w:spacing w:val="-1"/>
        </w:rPr>
        <w:t>If that happens, a message will appear asking you to open and re-save the review: (“The review reason did not save correctly, you must unlock this review and re-enter the reason.”)</w:t>
      </w:r>
      <w:r w:rsidR="00DF273B" w:rsidRPr="0087588A">
        <w:rPr>
          <w:color w:val="FF0000"/>
          <w:spacing w:val="-1"/>
        </w:rPr>
        <w:t xml:space="preserve"> </w:t>
      </w:r>
      <w:r w:rsidRPr="0087588A">
        <w:rPr>
          <w:color w:val="FF0000"/>
          <w:spacing w:val="-1"/>
        </w:rPr>
        <w:t>This is a timing issue with NUMI, and opening and re-saving is a work-around to make sure both the review and the reason code are saved permanently.</w:t>
      </w:r>
    </w:p>
    <w:p w:rsidR="00247D26" w:rsidRPr="0087588A" w:rsidRDefault="00247D26" w:rsidP="00247D26">
      <w:pPr>
        <w:pStyle w:val="BodyText"/>
        <w:ind w:right="182"/>
        <w:rPr>
          <w:spacing w:val="-1"/>
        </w:rPr>
      </w:pPr>
      <w:r w:rsidRPr="0087588A">
        <w:t xml:space="preserve">If </w:t>
      </w:r>
      <w:r w:rsidRPr="0087588A">
        <w:rPr>
          <w:spacing w:val="-1"/>
        </w:rPr>
        <w:t>NUMI</w:t>
      </w:r>
      <w:r w:rsidRPr="0087588A">
        <w:t xml:space="preserve"> cannot </w:t>
      </w:r>
      <w:r w:rsidRPr="0087588A">
        <w:rPr>
          <w:spacing w:val="-1"/>
        </w:rPr>
        <w:t>confirm</w:t>
      </w:r>
      <w:r w:rsidRPr="0087588A">
        <w:t xml:space="preserve"> that the </w:t>
      </w:r>
      <w:r w:rsidRPr="0087588A">
        <w:rPr>
          <w:spacing w:val="-1"/>
        </w:rPr>
        <w:t>data</w:t>
      </w:r>
      <w:r w:rsidRPr="0087588A">
        <w:t xml:space="preserve"> has </w:t>
      </w:r>
      <w:r w:rsidRPr="0087588A">
        <w:rPr>
          <w:spacing w:val="-1"/>
        </w:rPr>
        <w:t xml:space="preserve">been </w:t>
      </w:r>
      <w:r w:rsidRPr="0087588A">
        <w:t xml:space="preserve">saved, it </w:t>
      </w:r>
      <w:r w:rsidRPr="0087588A">
        <w:rPr>
          <w:spacing w:val="-1"/>
        </w:rPr>
        <w:t>will</w:t>
      </w:r>
      <w:r w:rsidRPr="0087588A">
        <w:t xml:space="preserve"> not </w:t>
      </w:r>
      <w:r w:rsidRPr="0087588A">
        <w:rPr>
          <w:spacing w:val="-1"/>
        </w:rPr>
        <w:t>proceed</w:t>
      </w:r>
      <w:r w:rsidRPr="0087588A">
        <w:t xml:space="preserve"> to the </w:t>
      </w:r>
      <w:r w:rsidRPr="0087588A">
        <w:rPr>
          <w:spacing w:val="-1"/>
        </w:rPr>
        <w:t xml:space="preserve">next </w:t>
      </w:r>
      <w:r w:rsidRPr="0087588A">
        <w:t>screen. It</w:t>
      </w:r>
      <w:r w:rsidRPr="0087588A">
        <w:rPr>
          <w:spacing w:val="55"/>
        </w:rPr>
        <w:t xml:space="preserve"> </w:t>
      </w:r>
      <w:r w:rsidRPr="0087588A">
        <w:t>will instead</w:t>
      </w:r>
      <w:r w:rsidRPr="0087588A">
        <w:rPr>
          <w:spacing w:val="-1"/>
        </w:rPr>
        <w:t xml:space="preserve"> </w:t>
      </w:r>
      <w:r w:rsidRPr="0087588A">
        <w:t>display</w:t>
      </w:r>
      <w:r w:rsidRPr="0087588A">
        <w:rPr>
          <w:spacing w:val="-1"/>
        </w:rPr>
        <w:t xml:space="preserve"> </w:t>
      </w:r>
      <w:r w:rsidRPr="0087588A">
        <w:t xml:space="preserve">an error </w:t>
      </w:r>
      <w:r w:rsidRPr="0087588A">
        <w:rPr>
          <w:spacing w:val="-1"/>
        </w:rPr>
        <w:t>message,</w:t>
      </w:r>
      <w:r w:rsidRPr="0087588A">
        <w:t xml:space="preserve"> “An error occurred during </w:t>
      </w:r>
      <w:r w:rsidRPr="0087588A">
        <w:rPr>
          <w:spacing w:val="-1"/>
        </w:rPr>
        <w:t>commit…”</w:t>
      </w:r>
      <w:r w:rsidRPr="0087588A">
        <w:t xml:space="preserve"> and </w:t>
      </w:r>
      <w:r w:rsidRPr="0087588A">
        <w:rPr>
          <w:spacing w:val="-1"/>
        </w:rPr>
        <w:t>leave</w:t>
      </w:r>
      <w:r w:rsidRPr="0087588A">
        <w:t xml:space="preserve"> the</w:t>
      </w:r>
      <w:r w:rsidRPr="0087588A">
        <w:rPr>
          <w:spacing w:val="37"/>
        </w:rPr>
        <w:t xml:space="preserve"> </w:t>
      </w:r>
      <w:r w:rsidRPr="0087588A">
        <w:t xml:space="preserve">review </w:t>
      </w:r>
      <w:r w:rsidRPr="0087588A">
        <w:rPr>
          <w:spacing w:val="-1"/>
        </w:rPr>
        <w:t xml:space="preserve">data </w:t>
      </w:r>
      <w:r w:rsidRPr="0087588A">
        <w:t xml:space="preserve">previously </w:t>
      </w:r>
      <w:r w:rsidRPr="0087588A">
        <w:rPr>
          <w:spacing w:val="-1"/>
        </w:rPr>
        <w:t>entered</w:t>
      </w:r>
      <w:r w:rsidRPr="0087588A">
        <w:t xml:space="preserve"> on</w:t>
      </w:r>
      <w:r w:rsidRPr="0087588A">
        <w:rPr>
          <w:spacing w:val="-2"/>
        </w:rPr>
        <w:t xml:space="preserve"> </w:t>
      </w:r>
      <w:r w:rsidRPr="0087588A">
        <w:rPr>
          <w:spacing w:val="-1"/>
        </w:rPr>
        <w:t>the</w:t>
      </w:r>
      <w:r w:rsidRPr="0087588A">
        <w:t xml:space="preserve"> screen. </w:t>
      </w:r>
      <w:r w:rsidRPr="0087588A">
        <w:rPr>
          <w:spacing w:val="-1"/>
        </w:rPr>
        <w:t>The</w:t>
      </w:r>
      <w:r w:rsidRPr="0087588A">
        <w:t xml:space="preserve"> reviewer </w:t>
      </w:r>
      <w:r w:rsidRPr="0087588A">
        <w:rPr>
          <w:spacing w:val="-1"/>
        </w:rPr>
        <w:t>may</w:t>
      </w:r>
      <w:r w:rsidRPr="0087588A">
        <w:t xml:space="preserve"> again </w:t>
      </w:r>
      <w:r w:rsidRPr="0087588A">
        <w:rPr>
          <w:spacing w:val="-1"/>
        </w:rPr>
        <w:t>attempt</w:t>
      </w:r>
      <w:r w:rsidRPr="0087588A">
        <w:t xml:space="preserve"> to save the </w:t>
      </w:r>
      <w:r w:rsidRPr="0087588A">
        <w:rPr>
          <w:spacing w:val="-1"/>
        </w:rPr>
        <w:t>data.</w:t>
      </w:r>
    </w:p>
    <w:p w:rsidR="00247D26" w:rsidRPr="0087588A" w:rsidRDefault="00247D26" w:rsidP="00E53026">
      <w:pPr>
        <w:pStyle w:val="BodyText"/>
        <w:ind w:right="182"/>
        <w:jc w:val="center"/>
        <w:rPr>
          <w:spacing w:val="-1"/>
        </w:rPr>
      </w:pPr>
      <w:r w:rsidRPr="0087588A">
        <w:rPr>
          <w:noProof/>
          <w:sz w:val="20"/>
        </w:rPr>
        <w:drawing>
          <wp:inline distT="0" distB="0" distL="0" distR="0" wp14:anchorId="0B156FE1" wp14:editId="5071CBED">
            <wp:extent cx="2419350" cy="758975"/>
            <wp:effectExtent l="19050" t="19050" r="19050" b="22225"/>
            <wp:docPr id="257" name="image100.jpeg" descr="Commit error" title="Commi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jpeg"/>
                    <pic:cNvPicPr/>
                  </pic:nvPicPr>
                  <pic:blipFill>
                    <a:blip r:embed="rId223" cstate="print"/>
                    <a:stretch>
                      <a:fillRect/>
                    </a:stretch>
                  </pic:blipFill>
                  <pic:spPr>
                    <a:xfrm>
                      <a:off x="0" y="0"/>
                      <a:ext cx="2417960" cy="758539"/>
                    </a:xfrm>
                    <a:prstGeom prst="rect">
                      <a:avLst/>
                    </a:prstGeom>
                    <a:ln>
                      <a:solidFill>
                        <a:schemeClr val="tx1"/>
                      </a:solidFill>
                    </a:ln>
                  </pic:spPr>
                </pic:pic>
              </a:graphicData>
            </a:graphic>
          </wp:inline>
        </w:drawing>
      </w:r>
    </w:p>
    <w:p w:rsidR="00247D26" w:rsidRPr="0087588A" w:rsidRDefault="00247D26" w:rsidP="00E53026">
      <w:pPr>
        <w:pStyle w:val="Caption"/>
        <w:jc w:val="center"/>
      </w:pPr>
      <w:bookmarkStart w:id="1228" w:name="_Toc479683393"/>
      <w:bookmarkStart w:id="1229" w:name="_Toc479632176"/>
      <w:bookmarkStart w:id="1230" w:name="_Toc499543621"/>
      <w:r w:rsidRPr="0087588A">
        <w:t xml:space="preserve">Figure </w:t>
      </w:r>
      <w:fldSimple w:instr=" SEQ Figure \* ARABIC ">
        <w:r w:rsidR="00E65A84">
          <w:rPr>
            <w:noProof/>
          </w:rPr>
          <w:t>140</w:t>
        </w:r>
      </w:fldSimple>
      <w:r w:rsidRPr="0087588A">
        <w:t>:</w:t>
      </w:r>
      <w:r w:rsidRPr="0087588A">
        <w:rPr>
          <w:rFonts w:ascii="Arial"/>
          <w:b w:val="0"/>
          <w:spacing w:val="-1"/>
          <w:sz w:val="18"/>
        </w:rPr>
        <w:t xml:space="preserve"> </w:t>
      </w:r>
      <w:r w:rsidRPr="0087588A">
        <w:t>Commit error</w:t>
      </w:r>
      <w:bookmarkEnd w:id="1228"/>
      <w:bookmarkEnd w:id="1229"/>
      <w:bookmarkEnd w:id="1230"/>
    </w:p>
    <w:p w:rsidR="00D51EB4" w:rsidRPr="0087588A" w:rsidRDefault="00247D26" w:rsidP="00247D26">
      <w:pPr>
        <w:spacing w:before="122"/>
        <w:ind w:left="100" w:right="239"/>
        <w:rPr>
          <w:b/>
          <w:bCs/>
          <w:spacing w:val="-1"/>
          <w:sz w:val="24"/>
        </w:rPr>
      </w:pPr>
      <w:r w:rsidRPr="0087588A">
        <w:rPr>
          <w:noProof/>
          <w:position w:val="2"/>
        </w:rPr>
        <w:drawing>
          <wp:inline distT="0" distB="0" distL="0" distR="0" wp14:anchorId="14601E54" wp14:editId="467842E0">
            <wp:extent cx="238125" cy="238125"/>
            <wp:effectExtent l="0" t="0" r="9525" b="9525"/>
            <wp:docPr id="2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sz w:val="20"/>
          <w:szCs w:val="20"/>
        </w:rPr>
        <w:t xml:space="preserve"> </w:t>
      </w:r>
      <w:r w:rsidRPr="0087588A">
        <w:rPr>
          <w:b/>
          <w:bCs/>
          <w:sz w:val="24"/>
        </w:rPr>
        <w:t xml:space="preserve">Only </w:t>
      </w:r>
      <w:r w:rsidRPr="0087588A">
        <w:rPr>
          <w:b/>
          <w:bCs/>
          <w:spacing w:val="-1"/>
          <w:sz w:val="24"/>
        </w:rPr>
        <w:t>reviews</w:t>
      </w:r>
      <w:r w:rsidRPr="0087588A">
        <w:rPr>
          <w:b/>
          <w:bCs/>
          <w:spacing w:val="1"/>
          <w:sz w:val="24"/>
        </w:rPr>
        <w:t xml:space="preserve"> </w:t>
      </w:r>
      <w:r w:rsidRPr="0087588A">
        <w:rPr>
          <w:b/>
          <w:bCs/>
          <w:spacing w:val="-1"/>
          <w:sz w:val="24"/>
        </w:rPr>
        <w:t>with</w:t>
      </w:r>
      <w:r w:rsidRPr="0087588A">
        <w:rPr>
          <w:b/>
          <w:bCs/>
          <w:sz w:val="24"/>
        </w:rPr>
        <w:t xml:space="preserve"> ‘Do</w:t>
      </w:r>
      <w:r w:rsidR="004A730A" w:rsidRPr="0087588A">
        <w:rPr>
          <w:b/>
          <w:bCs/>
          <w:sz w:val="24"/>
        </w:rPr>
        <w:t xml:space="preserve"> not</w:t>
      </w:r>
      <w:r w:rsidRPr="0087588A">
        <w:rPr>
          <w:b/>
          <w:bCs/>
          <w:sz w:val="24"/>
        </w:rPr>
        <w:t xml:space="preserve"> Meet </w:t>
      </w:r>
      <w:r w:rsidRPr="0087588A">
        <w:rPr>
          <w:b/>
          <w:bCs/>
          <w:spacing w:val="-1"/>
          <w:sz w:val="24"/>
        </w:rPr>
        <w:t>Criteria’</w:t>
      </w:r>
      <w:r w:rsidRPr="0087588A">
        <w:rPr>
          <w:b/>
          <w:bCs/>
          <w:sz w:val="24"/>
        </w:rPr>
        <w:t xml:space="preserve"> </w:t>
      </w:r>
      <w:r w:rsidRPr="0087588A">
        <w:rPr>
          <w:b/>
          <w:bCs/>
          <w:spacing w:val="-1"/>
          <w:sz w:val="24"/>
        </w:rPr>
        <w:t>status</w:t>
      </w:r>
      <w:r w:rsidRPr="0087588A">
        <w:rPr>
          <w:b/>
          <w:bCs/>
          <w:sz w:val="24"/>
        </w:rPr>
        <w:t xml:space="preserve"> </w:t>
      </w:r>
      <w:r w:rsidRPr="0087588A">
        <w:rPr>
          <w:b/>
          <w:bCs/>
          <w:spacing w:val="-1"/>
          <w:sz w:val="24"/>
        </w:rPr>
        <w:t>will</w:t>
      </w:r>
      <w:r w:rsidRPr="0087588A">
        <w:rPr>
          <w:b/>
          <w:bCs/>
          <w:sz w:val="24"/>
        </w:rPr>
        <w:t xml:space="preserve"> go to </w:t>
      </w:r>
      <w:r w:rsidRPr="0087588A">
        <w:rPr>
          <w:b/>
          <w:bCs/>
          <w:spacing w:val="-1"/>
          <w:sz w:val="24"/>
        </w:rPr>
        <w:t>the</w:t>
      </w:r>
      <w:r w:rsidRPr="0087588A">
        <w:rPr>
          <w:b/>
          <w:bCs/>
          <w:spacing w:val="3"/>
          <w:sz w:val="24"/>
        </w:rPr>
        <w:t xml:space="preserve"> </w:t>
      </w:r>
      <w:r w:rsidRPr="0087588A">
        <w:rPr>
          <w:b/>
          <w:bCs/>
          <w:i/>
          <w:spacing w:val="-1"/>
          <w:sz w:val="24"/>
        </w:rPr>
        <w:t>Physician</w:t>
      </w:r>
      <w:r w:rsidRPr="0087588A">
        <w:rPr>
          <w:b/>
          <w:bCs/>
          <w:i/>
          <w:sz w:val="24"/>
        </w:rPr>
        <w:t xml:space="preserve"> </w:t>
      </w:r>
      <w:r w:rsidRPr="0087588A">
        <w:rPr>
          <w:b/>
          <w:bCs/>
          <w:i/>
          <w:spacing w:val="-1"/>
          <w:sz w:val="24"/>
        </w:rPr>
        <w:t>Advisor</w:t>
      </w:r>
      <w:r w:rsidRPr="0087588A">
        <w:rPr>
          <w:b/>
          <w:bCs/>
          <w:i/>
          <w:spacing w:val="69"/>
          <w:sz w:val="24"/>
        </w:rPr>
        <w:t xml:space="preserve"> </w:t>
      </w:r>
      <w:r w:rsidRPr="0087588A">
        <w:rPr>
          <w:b/>
          <w:bCs/>
          <w:i/>
          <w:sz w:val="24"/>
        </w:rPr>
        <w:t>Review screen</w:t>
      </w:r>
      <w:r w:rsidRPr="0087588A">
        <w:rPr>
          <w:b/>
          <w:bCs/>
          <w:i/>
          <w:spacing w:val="-1"/>
          <w:sz w:val="24"/>
        </w:rPr>
        <w:t xml:space="preserve"> </w:t>
      </w:r>
      <w:r w:rsidRPr="0087588A">
        <w:rPr>
          <w:b/>
          <w:bCs/>
          <w:spacing w:val="-1"/>
          <w:sz w:val="24"/>
        </w:rPr>
        <w:t xml:space="preserve">from </w:t>
      </w:r>
      <w:r w:rsidRPr="0087588A">
        <w:rPr>
          <w:b/>
          <w:bCs/>
          <w:sz w:val="24"/>
        </w:rPr>
        <w:t xml:space="preserve">the </w:t>
      </w:r>
      <w:r w:rsidRPr="0087588A">
        <w:rPr>
          <w:b/>
          <w:bCs/>
          <w:i/>
          <w:spacing w:val="-1"/>
          <w:sz w:val="24"/>
        </w:rPr>
        <w:t>Primary</w:t>
      </w:r>
      <w:r w:rsidRPr="0087588A">
        <w:rPr>
          <w:b/>
          <w:bCs/>
          <w:i/>
          <w:sz w:val="24"/>
        </w:rPr>
        <w:t xml:space="preserve"> Review Summary </w:t>
      </w:r>
      <w:r w:rsidRPr="0087588A">
        <w:rPr>
          <w:b/>
          <w:bCs/>
          <w:spacing w:val="-1"/>
          <w:sz w:val="24"/>
        </w:rPr>
        <w:t xml:space="preserve">screen. </w:t>
      </w:r>
    </w:p>
    <w:p w:rsidR="00247D26" w:rsidRPr="0087588A" w:rsidRDefault="00247D26" w:rsidP="00247D26">
      <w:pPr>
        <w:spacing w:before="122"/>
        <w:ind w:left="100" w:right="239"/>
        <w:rPr>
          <w:sz w:val="24"/>
        </w:rPr>
      </w:pPr>
      <w:r w:rsidRPr="0087588A">
        <w:rPr>
          <w:b/>
          <w:bCs/>
          <w:sz w:val="24"/>
          <w:u w:val="thick" w:color="000000"/>
        </w:rPr>
        <w:t xml:space="preserve">All </w:t>
      </w:r>
      <w:r w:rsidRPr="0087588A">
        <w:rPr>
          <w:b/>
          <w:bCs/>
          <w:spacing w:val="-1"/>
          <w:sz w:val="24"/>
        </w:rPr>
        <w:t>reviews</w:t>
      </w:r>
      <w:r w:rsidRPr="0087588A">
        <w:rPr>
          <w:b/>
          <w:bCs/>
          <w:sz w:val="24"/>
        </w:rPr>
        <w:t xml:space="preserve"> that are </w:t>
      </w:r>
      <w:r w:rsidRPr="0087588A">
        <w:rPr>
          <w:b/>
          <w:bCs/>
          <w:spacing w:val="-1"/>
          <w:sz w:val="24"/>
        </w:rPr>
        <w:t>locked</w:t>
      </w:r>
      <w:r w:rsidRPr="0087588A">
        <w:rPr>
          <w:b/>
          <w:bCs/>
          <w:sz w:val="24"/>
        </w:rPr>
        <w:t xml:space="preserve"> </w:t>
      </w:r>
      <w:r w:rsidRPr="0087588A">
        <w:rPr>
          <w:b/>
          <w:bCs/>
          <w:spacing w:val="-1"/>
          <w:sz w:val="24"/>
        </w:rPr>
        <w:t>(both</w:t>
      </w:r>
      <w:r w:rsidRPr="0087588A">
        <w:rPr>
          <w:b/>
          <w:bCs/>
          <w:spacing w:val="57"/>
          <w:sz w:val="24"/>
        </w:rPr>
        <w:t xml:space="preserve"> </w:t>
      </w:r>
      <w:r w:rsidRPr="0087588A">
        <w:rPr>
          <w:b/>
          <w:bCs/>
          <w:sz w:val="24"/>
        </w:rPr>
        <w:t xml:space="preserve">‘Meets Criteria’ </w:t>
      </w:r>
      <w:r w:rsidRPr="0087588A">
        <w:rPr>
          <w:b/>
          <w:bCs/>
          <w:spacing w:val="-1"/>
          <w:sz w:val="24"/>
        </w:rPr>
        <w:t>and</w:t>
      </w:r>
      <w:r w:rsidRPr="0087588A">
        <w:rPr>
          <w:b/>
          <w:bCs/>
          <w:sz w:val="24"/>
        </w:rPr>
        <w:t xml:space="preserve"> ‘Do</w:t>
      </w:r>
      <w:r w:rsidR="004A730A" w:rsidRPr="0087588A">
        <w:rPr>
          <w:b/>
          <w:bCs/>
          <w:sz w:val="24"/>
        </w:rPr>
        <w:t xml:space="preserve"> not</w:t>
      </w:r>
      <w:r w:rsidRPr="0087588A">
        <w:rPr>
          <w:b/>
          <w:bCs/>
          <w:sz w:val="24"/>
        </w:rPr>
        <w:t xml:space="preserve"> Meet </w:t>
      </w:r>
      <w:r w:rsidRPr="0087588A">
        <w:rPr>
          <w:b/>
          <w:bCs/>
          <w:spacing w:val="-1"/>
          <w:sz w:val="24"/>
        </w:rPr>
        <w:t>Criteria’</w:t>
      </w:r>
      <w:r w:rsidRPr="0087588A">
        <w:rPr>
          <w:b/>
          <w:bCs/>
          <w:sz w:val="24"/>
        </w:rPr>
        <w:t xml:space="preserve"> </w:t>
      </w:r>
      <w:r w:rsidRPr="0087588A">
        <w:rPr>
          <w:b/>
          <w:bCs/>
          <w:spacing w:val="-1"/>
          <w:sz w:val="24"/>
        </w:rPr>
        <w:t>statuses) will</w:t>
      </w:r>
      <w:r w:rsidRPr="0087588A">
        <w:rPr>
          <w:b/>
          <w:bCs/>
          <w:sz w:val="24"/>
        </w:rPr>
        <w:t xml:space="preserve"> </w:t>
      </w:r>
      <w:r w:rsidRPr="0087588A">
        <w:rPr>
          <w:b/>
          <w:bCs/>
          <w:spacing w:val="-1"/>
          <w:sz w:val="24"/>
        </w:rPr>
        <w:t>automatically</w:t>
      </w:r>
      <w:r w:rsidRPr="0087588A">
        <w:rPr>
          <w:b/>
          <w:bCs/>
          <w:sz w:val="24"/>
        </w:rPr>
        <w:t xml:space="preserve"> be </w:t>
      </w:r>
      <w:r w:rsidRPr="0087588A">
        <w:rPr>
          <w:b/>
          <w:bCs/>
          <w:spacing w:val="-1"/>
          <w:sz w:val="24"/>
        </w:rPr>
        <w:t>reported</w:t>
      </w:r>
      <w:r w:rsidRPr="0087588A">
        <w:rPr>
          <w:b/>
          <w:bCs/>
          <w:sz w:val="24"/>
        </w:rPr>
        <w:t xml:space="preserve"> in </w:t>
      </w:r>
      <w:r w:rsidRPr="0087588A">
        <w:rPr>
          <w:b/>
          <w:bCs/>
          <w:spacing w:val="-1"/>
          <w:sz w:val="24"/>
        </w:rPr>
        <w:t>the</w:t>
      </w:r>
      <w:r w:rsidRPr="0087588A">
        <w:rPr>
          <w:b/>
          <w:bCs/>
          <w:spacing w:val="77"/>
          <w:sz w:val="24"/>
        </w:rPr>
        <w:t xml:space="preserve"> </w:t>
      </w:r>
      <w:r w:rsidRPr="0087588A">
        <w:rPr>
          <w:b/>
          <w:bCs/>
          <w:sz w:val="24"/>
        </w:rPr>
        <w:t>Date of Last Review</w:t>
      </w:r>
      <w:r w:rsidRPr="0087588A">
        <w:rPr>
          <w:b/>
          <w:bCs/>
          <w:spacing w:val="-3"/>
          <w:sz w:val="24"/>
        </w:rPr>
        <w:t xml:space="preserve"> </w:t>
      </w:r>
      <w:r w:rsidRPr="0087588A">
        <w:rPr>
          <w:b/>
          <w:bCs/>
          <w:sz w:val="24"/>
        </w:rPr>
        <w:t xml:space="preserve">field on the </w:t>
      </w:r>
      <w:r w:rsidRPr="0087588A">
        <w:rPr>
          <w:b/>
          <w:bCs/>
          <w:i/>
          <w:sz w:val="24"/>
        </w:rPr>
        <w:t xml:space="preserve">Patient </w:t>
      </w:r>
      <w:r w:rsidRPr="0087588A">
        <w:rPr>
          <w:b/>
          <w:bCs/>
          <w:i/>
          <w:spacing w:val="-1"/>
          <w:sz w:val="24"/>
        </w:rPr>
        <w:t>Selection/Worklist.</w:t>
      </w:r>
    </w:p>
    <w:p w:rsidR="00247D26" w:rsidRPr="0087588A" w:rsidRDefault="00247D26" w:rsidP="00E53026">
      <w:pPr>
        <w:spacing w:before="122"/>
        <w:ind w:left="140" w:right="239"/>
        <w:rPr>
          <w:b/>
          <w:noProof/>
          <w:position w:val="2"/>
          <w:sz w:val="24"/>
        </w:rPr>
      </w:pPr>
      <w:r w:rsidRPr="0087588A">
        <w:rPr>
          <w:b/>
          <w:noProof/>
          <w:position w:val="2"/>
          <w:sz w:val="24"/>
        </w:rPr>
        <w:t xml:space="preserve"> </w:t>
      </w:r>
      <w:r w:rsidRPr="0087588A">
        <w:rPr>
          <w:noProof/>
          <w:position w:val="2"/>
        </w:rPr>
        <w:drawing>
          <wp:inline distT="0" distB="0" distL="0" distR="0" wp14:anchorId="0EAA545C" wp14:editId="3772FDC0">
            <wp:extent cx="238125" cy="238125"/>
            <wp:effectExtent l="0" t="0" r="9525" b="9525"/>
            <wp:docPr id="2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7" cstate="print"/>
                    <a:stretch>
                      <a:fillRect/>
                    </a:stretch>
                  </pic:blipFill>
                  <pic:spPr>
                    <a:xfrm>
                      <a:off x="0" y="0"/>
                      <a:ext cx="238125" cy="238125"/>
                    </a:xfrm>
                    <a:prstGeom prst="rect">
                      <a:avLst/>
                    </a:prstGeom>
                  </pic:spPr>
                </pic:pic>
              </a:graphicData>
            </a:graphic>
          </wp:inline>
        </w:drawing>
      </w:r>
      <w:r w:rsidR="00B71505" w:rsidRPr="0087588A">
        <w:rPr>
          <w:b/>
          <w:noProof/>
          <w:position w:val="2"/>
          <w:sz w:val="24"/>
        </w:rPr>
        <w:t xml:space="preserve"> </w:t>
      </w:r>
      <w:r w:rsidRPr="0087588A">
        <w:rPr>
          <w:b/>
          <w:noProof/>
          <w:position w:val="2"/>
          <w:sz w:val="24"/>
        </w:rPr>
        <w:t xml:space="preserve">If you would like to perform another review on the same patient stay, you can do this by selecting a saved review from the Reviews table and copying it. There is a gold button on the Patient Stay History and Primary Review Summary screens that you can click on to see a listing of the saved reviews on a patient stay and make a copy from there, as well. (See Chapter </w:t>
      </w:r>
      <w:hyperlink w:anchor="_bookmark371" w:history="1">
        <w:r w:rsidRPr="0087588A">
          <w:rPr>
            <w:b/>
            <w:noProof/>
            <w:position w:val="2"/>
            <w:sz w:val="24"/>
          </w:rPr>
          <w:t xml:space="preserve">14 </w:t>
        </w:r>
      </w:hyperlink>
      <w:r w:rsidRPr="0087588A">
        <w:rPr>
          <w:b/>
          <w:noProof/>
          <w:position w:val="2"/>
          <w:sz w:val="24"/>
        </w:rPr>
        <w:t>for more information). Reminder: the system will only permit you to save one continued stay review per day.</w:t>
      </w:r>
    </w:p>
    <w:p w:rsidR="00A572DA" w:rsidRPr="0087588A" w:rsidRDefault="00247D26" w:rsidP="00247D26">
      <w:pPr>
        <w:ind w:left="140" w:right="155"/>
        <w:rPr>
          <w:b/>
          <w:bCs/>
          <w:sz w:val="24"/>
        </w:rPr>
      </w:pPr>
      <w:r w:rsidRPr="0087588A">
        <w:rPr>
          <w:noProof/>
          <w:position w:val="2"/>
        </w:rPr>
        <w:drawing>
          <wp:inline distT="0" distB="0" distL="0" distR="0" wp14:anchorId="517D8EA8" wp14:editId="58D6B00D">
            <wp:extent cx="238125" cy="238125"/>
            <wp:effectExtent l="0" t="0" r="9525" b="9525"/>
            <wp:docPr id="26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sz w:val="20"/>
          <w:szCs w:val="20"/>
        </w:rPr>
        <w:t xml:space="preserve"> </w:t>
      </w:r>
      <w:r w:rsidRPr="0087588A">
        <w:rPr>
          <w:b/>
          <w:bCs/>
          <w:sz w:val="24"/>
        </w:rPr>
        <w:t>When you create a</w:t>
      </w:r>
      <w:r w:rsidRPr="0087588A">
        <w:rPr>
          <w:b/>
          <w:bCs/>
          <w:spacing w:val="-1"/>
          <w:sz w:val="24"/>
        </w:rPr>
        <w:t xml:space="preserve"> review,</w:t>
      </w:r>
      <w:r w:rsidRPr="0087588A">
        <w:rPr>
          <w:b/>
          <w:bCs/>
          <w:sz w:val="24"/>
        </w:rPr>
        <w:t xml:space="preserve"> the Review</w:t>
      </w:r>
      <w:r w:rsidRPr="0087588A">
        <w:rPr>
          <w:b/>
          <w:bCs/>
          <w:spacing w:val="-2"/>
          <w:sz w:val="24"/>
        </w:rPr>
        <w:t xml:space="preserve"> </w:t>
      </w:r>
      <w:r w:rsidRPr="0087588A">
        <w:rPr>
          <w:b/>
          <w:bCs/>
          <w:spacing w:val="-1"/>
          <w:sz w:val="24"/>
        </w:rPr>
        <w:t>Type</w:t>
      </w:r>
      <w:r w:rsidRPr="0087588A">
        <w:rPr>
          <w:b/>
          <w:bCs/>
          <w:sz w:val="24"/>
        </w:rPr>
        <w:t xml:space="preserve"> comes pre-populated </w:t>
      </w:r>
      <w:r w:rsidRPr="0087588A">
        <w:rPr>
          <w:b/>
          <w:bCs/>
          <w:spacing w:val="-1"/>
          <w:sz w:val="24"/>
        </w:rPr>
        <w:t>from</w:t>
      </w:r>
      <w:r w:rsidRPr="0087588A">
        <w:rPr>
          <w:b/>
          <w:bCs/>
          <w:sz w:val="24"/>
        </w:rPr>
        <w:t xml:space="preserve"> </w:t>
      </w:r>
      <w:r w:rsidRPr="0087588A">
        <w:rPr>
          <w:b/>
          <w:bCs/>
          <w:spacing w:val="-1"/>
          <w:sz w:val="24"/>
        </w:rPr>
        <w:t>CERMe</w:t>
      </w:r>
      <w:r w:rsidR="00142944" w:rsidRPr="0087588A">
        <w:rPr>
          <w:b/>
          <w:bCs/>
          <w:spacing w:val="-1"/>
          <w:sz w:val="24"/>
        </w:rPr>
        <w:t xml:space="preserve">. </w:t>
      </w:r>
      <w:r w:rsidRPr="0087588A">
        <w:rPr>
          <w:b/>
          <w:bCs/>
          <w:sz w:val="24"/>
        </w:rPr>
        <w:t>In</w:t>
      </w:r>
      <w:r w:rsidRPr="0087588A">
        <w:rPr>
          <w:b/>
          <w:bCs/>
          <w:spacing w:val="35"/>
          <w:sz w:val="24"/>
        </w:rPr>
        <w:t xml:space="preserve"> </w:t>
      </w:r>
      <w:r w:rsidRPr="0087588A">
        <w:rPr>
          <w:b/>
          <w:bCs/>
          <w:sz w:val="24"/>
        </w:rPr>
        <w:t xml:space="preserve">some </w:t>
      </w:r>
      <w:r w:rsidRPr="0087588A">
        <w:rPr>
          <w:b/>
          <w:bCs/>
          <w:spacing w:val="-1"/>
          <w:sz w:val="24"/>
        </w:rPr>
        <w:t>instances,</w:t>
      </w:r>
      <w:r w:rsidRPr="0087588A">
        <w:rPr>
          <w:b/>
          <w:bCs/>
          <w:sz w:val="24"/>
        </w:rPr>
        <w:t xml:space="preserve"> </w:t>
      </w:r>
      <w:r w:rsidRPr="0087588A">
        <w:rPr>
          <w:b/>
          <w:bCs/>
          <w:spacing w:val="-1"/>
          <w:sz w:val="24"/>
        </w:rPr>
        <w:t>CERMe</w:t>
      </w:r>
      <w:r w:rsidRPr="0087588A">
        <w:rPr>
          <w:b/>
          <w:bCs/>
          <w:sz w:val="24"/>
        </w:rPr>
        <w:t xml:space="preserve"> does not do this and </w:t>
      </w:r>
      <w:r w:rsidRPr="0087588A">
        <w:rPr>
          <w:b/>
          <w:bCs/>
          <w:spacing w:val="-1"/>
          <w:sz w:val="24"/>
        </w:rPr>
        <w:t>the</w:t>
      </w:r>
      <w:r w:rsidRPr="0087588A">
        <w:rPr>
          <w:b/>
          <w:bCs/>
          <w:sz w:val="24"/>
        </w:rPr>
        <w:t xml:space="preserve"> Review</w:t>
      </w:r>
      <w:r w:rsidRPr="0087588A">
        <w:rPr>
          <w:b/>
          <w:bCs/>
          <w:spacing w:val="-1"/>
          <w:sz w:val="24"/>
        </w:rPr>
        <w:t xml:space="preserve"> Type</w:t>
      </w:r>
      <w:r w:rsidRPr="0087588A">
        <w:rPr>
          <w:b/>
          <w:bCs/>
          <w:sz w:val="24"/>
        </w:rPr>
        <w:t xml:space="preserve"> field is blank. </w:t>
      </w:r>
    </w:p>
    <w:p w:rsidR="00247D26" w:rsidRPr="0087588A" w:rsidRDefault="00247D26" w:rsidP="00247D26">
      <w:pPr>
        <w:ind w:left="140" w:right="155"/>
        <w:rPr>
          <w:b/>
          <w:bCs/>
          <w:sz w:val="24"/>
        </w:rPr>
      </w:pPr>
      <w:r w:rsidRPr="0087588A">
        <w:rPr>
          <w:b/>
          <w:bCs/>
          <w:spacing w:val="-1"/>
          <w:sz w:val="24"/>
        </w:rPr>
        <w:lastRenderedPageBreak/>
        <w:t>NUMI</w:t>
      </w:r>
      <w:r w:rsidRPr="0087588A">
        <w:rPr>
          <w:b/>
          <w:bCs/>
          <w:sz w:val="24"/>
        </w:rPr>
        <w:t xml:space="preserve"> </w:t>
      </w:r>
      <w:r w:rsidRPr="0087588A">
        <w:rPr>
          <w:b/>
          <w:bCs/>
          <w:spacing w:val="-1"/>
          <w:sz w:val="24"/>
        </w:rPr>
        <w:t>will</w:t>
      </w:r>
      <w:r w:rsidRPr="0087588A">
        <w:rPr>
          <w:b/>
          <w:bCs/>
          <w:sz w:val="24"/>
        </w:rPr>
        <w:t xml:space="preserve"> not</w:t>
      </w:r>
      <w:r w:rsidRPr="0087588A">
        <w:rPr>
          <w:b/>
          <w:bCs/>
          <w:spacing w:val="45"/>
          <w:sz w:val="24"/>
        </w:rPr>
        <w:t xml:space="preserve"> </w:t>
      </w:r>
      <w:r w:rsidRPr="0087588A">
        <w:rPr>
          <w:b/>
          <w:bCs/>
          <w:sz w:val="24"/>
        </w:rPr>
        <w:t>let you save a review</w:t>
      </w:r>
      <w:r w:rsidRPr="0087588A">
        <w:rPr>
          <w:b/>
          <w:bCs/>
          <w:spacing w:val="-1"/>
          <w:sz w:val="24"/>
        </w:rPr>
        <w:t xml:space="preserve"> without</w:t>
      </w:r>
      <w:r w:rsidRPr="0087588A">
        <w:rPr>
          <w:b/>
          <w:bCs/>
          <w:sz w:val="24"/>
        </w:rPr>
        <w:t xml:space="preserve"> the </w:t>
      </w:r>
      <w:r w:rsidRPr="0087588A">
        <w:rPr>
          <w:b/>
          <w:bCs/>
          <w:spacing w:val="-1"/>
          <w:sz w:val="24"/>
        </w:rPr>
        <w:t>review</w:t>
      </w:r>
      <w:r w:rsidRPr="0087588A">
        <w:rPr>
          <w:b/>
          <w:bCs/>
          <w:spacing w:val="-2"/>
          <w:sz w:val="24"/>
        </w:rPr>
        <w:t xml:space="preserve"> </w:t>
      </w:r>
      <w:r w:rsidRPr="0087588A">
        <w:rPr>
          <w:b/>
          <w:bCs/>
          <w:sz w:val="24"/>
        </w:rPr>
        <w:t xml:space="preserve">type </w:t>
      </w:r>
      <w:r w:rsidRPr="0087588A">
        <w:rPr>
          <w:b/>
          <w:bCs/>
          <w:spacing w:val="-1"/>
          <w:sz w:val="24"/>
        </w:rPr>
        <w:t xml:space="preserve">information. </w:t>
      </w:r>
      <w:r w:rsidRPr="0087588A">
        <w:rPr>
          <w:b/>
          <w:bCs/>
          <w:sz w:val="24"/>
        </w:rPr>
        <w:t xml:space="preserve">If the </w:t>
      </w:r>
      <w:r w:rsidRPr="0087588A">
        <w:rPr>
          <w:b/>
          <w:bCs/>
          <w:spacing w:val="-1"/>
          <w:sz w:val="24"/>
        </w:rPr>
        <w:t>review</w:t>
      </w:r>
      <w:r w:rsidRPr="0087588A">
        <w:rPr>
          <w:b/>
          <w:bCs/>
          <w:spacing w:val="-2"/>
          <w:sz w:val="24"/>
        </w:rPr>
        <w:t xml:space="preserve"> </w:t>
      </w:r>
      <w:r w:rsidRPr="0087588A">
        <w:rPr>
          <w:b/>
          <w:bCs/>
          <w:sz w:val="24"/>
        </w:rPr>
        <w:t xml:space="preserve">you are </w:t>
      </w:r>
      <w:r w:rsidRPr="0087588A">
        <w:rPr>
          <w:b/>
          <w:bCs/>
          <w:spacing w:val="-1"/>
          <w:sz w:val="24"/>
        </w:rPr>
        <w:t>working</w:t>
      </w:r>
      <w:r w:rsidRPr="0087588A">
        <w:rPr>
          <w:b/>
          <w:bCs/>
          <w:sz w:val="24"/>
        </w:rPr>
        <w:t xml:space="preserve"> on</w:t>
      </w:r>
      <w:r w:rsidRPr="0087588A">
        <w:rPr>
          <w:b/>
          <w:bCs/>
          <w:spacing w:val="61"/>
          <w:sz w:val="24"/>
        </w:rPr>
        <w:t xml:space="preserve"> </w:t>
      </w:r>
      <w:r w:rsidRPr="0087588A">
        <w:rPr>
          <w:b/>
          <w:bCs/>
          <w:sz w:val="24"/>
        </w:rPr>
        <w:t xml:space="preserve">has no </w:t>
      </w:r>
      <w:r w:rsidRPr="0087588A">
        <w:rPr>
          <w:b/>
          <w:bCs/>
          <w:spacing w:val="-1"/>
          <w:sz w:val="24"/>
        </w:rPr>
        <w:t>review</w:t>
      </w:r>
      <w:r w:rsidRPr="0087588A">
        <w:rPr>
          <w:b/>
          <w:bCs/>
          <w:spacing w:val="-2"/>
          <w:sz w:val="24"/>
        </w:rPr>
        <w:t xml:space="preserve"> </w:t>
      </w:r>
      <w:r w:rsidRPr="0087588A">
        <w:rPr>
          <w:b/>
          <w:bCs/>
          <w:sz w:val="24"/>
        </w:rPr>
        <w:t xml:space="preserve">type information </w:t>
      </w:r>
      <w:r w:rsidRPr="0087588A">
        <w:rPr>
          <w:b/>
          <w:bCs/>
          <w:spacing w:val="-1"/>
          <w:sz w:val="24"/>
        </w:rPr>
        <w:t>and</w:t>
      </w:r>
      <w:r w:rsidRPr="0087588A">
        <w:rPr>
          <w:b/>
          <w:bCs/>
          <w:sz w:val="24"/>
        </w:rPr>
        <w:t xml:space="preserve"> you try to</w:t>
      </w:r>
      <w:r w:rsidRPr="0087588A">
        <w:rPr>
          <w:b/>
          <w:bCs/>
          <w:spacing w:val="-2"/>
          <w:sz w:val="24"/>
        </w:rPr>
        <w:t xml:space="preserve"> </w:t>
      </w:r>
      <w:r w:rsidRPr="0087588A">
        <w:rPr>
          <w:b/>
          <w:bCs/>
          <w:sz w:val="24"/>
        </w:rPr>
        <w:t>save it, you</w:t>
      </w:r>
      <w:r w:rsidRPr="0087588A">
        <w:rPr>
          <w:b/>
          <w:bCs/>
          <w:spacing w:val="-1"/>
          <w:sz w:val="24"/>
        </w:rPr>
        <w:t xml:space="preserve"> will</w:t>
      </w:r>
      <w:r w:rsidRPr="0087588A">
        <w:rPr>
          <w:b/>
          <w:bCs/>
          <w:sz w:val="24"/>
        </w:rPr>
        <w:t xml:space="preserve"> now</w:t>
      </w:r>
      <w:r w:rsidRPr="0087588A">
        <w:rPr>
          <w:b/>
          <w:bCs/>
          <w:spacing w:val="-2"/>
          <w:sz w:val="24"/>
        </w:rPr>
        <w:t xml:space="preserve"> </w:t>
      </w:r>
      <w:r w:rsidRPr="0087588A">
        <w:rPr>
          <w:b/>
          <w:bCs/>
          <w:sz w:val="24"/>
        </w:rPr>
        <w:t xml:space="preserve">see the </w:t>
      </w:r>
      <w:r w:rsidRPr="0087588A">
        <w:rPr>
          <w:b/>
          <w:bCs/>
          <w:spacing w:val="-1"/>
          <w:sz w:val="24"/>
        </w:rPr>
        <w:t>message:</w:t>
      </w:r>
      <w:r w:rsidRPr="0087588A">
        <w:rPr>
          <w:b/>
          <w:bCs/>
          <w:spacing w:val="31"/>
          <w:sz w:val="24"/>
        </w:rPr>
        <w:t xml:space="preserve"> </w:t>
      </w:r>
      <w:r w:rsidRPr="0087588A">
        <w:rPr>
          <w:rFonts w:ascii="Courier New" w:eastAsia="Courier New" w:hAnsi="Courier New" w:cs="Courier New"/>
          <w:b/>
          <w:bCs/>
          <w:spacing w:val="-1"/>
          <w:sz w:val="20"/>
          <w:szCs w:val="20"/>
        </w:rPr>
        <w:t xml:space="preserve">“Review Type cannot be blank. Please return to CERMe to select </w:t>
      </w:r>
      <w:r w:rsidRPr="0087588A">
        <w:rPr>
          <w:rFonts w:ascii="Courier New" w:eastAsia="Courier New" w:hAnsi="Courier New" w:cs="Courier New"/>
          <w:b/>
          <w:bCs/>
          <w:sz w:val="20"/>
          <w:szCs w:val="20"/>
        </w:rPr>
        <w:t>a</w:t>
      </w:r>
      <w:r w:rsidRPr="0087588A">
        <w:rPr>
          <w:rFonts w:ascii="Courier New" w:eastAsia="Courier New" w:hAnsi="Courier New" w:cs="Courier New"/>
          <w:b/>
          <w:bCs/>
          <w:spacing w:val="-1"/>
          <w:sz w:val="20"/>
          <w:szCs w:val="20"/>
        </w:rPr>
        <w:t xml:space="preserve"> Review Type</w:t>
      </w:r>
      <w:r w:rsidRPr="0087588A">
        <w:rPr>
          <w:rFonts w:ascii="Courier New" w:eastAsia="Courier New" w:hAnsi="Courier New" w:cs="Courier New"/>
          <w:b/>
          <w:bCs/>
          <w:spacing w:val="24"/>
          <w:sz w:val="20"/>
          <w:szCs w:val="20"/>
        </w:rPr>
        <w:t xml:space="preserve"> </w:t>
      </w:r>
      <w:r w:rsidRPr="0087588A">
        <w:rPr>
          <w:rFonts w:ascii="Courier New" w:eastAsia="Courier New" w:hAnsi="Courier New" w:cs="Courier New"/>
          <w:b/>
          <w:bCs/>
          <w:spacing w:val="-1"/>
          <w:sz w:val="20"/>
          <w:szCs w:val="20"/>
        </w:rPr>
        <w:t>and re-enter criteria.”</w:t>
      </w:r>
      <w:r w:rsidRPr="0087588A">
        <w:rPr>
          <w:rFonts w:ascii="Courier New" w:eastAsia="Courier New" w:hAnsi="Courier New" w:cs="Courier New"/>
          <w:b/>
          <w:bCs/>
          <w:spacing w:val="23"/>
          <w:sz w:val="20"/>
          <w:szCs w:val="20"/>
        </w:rPr>
        <w:t xml:space="preserve"> </w:t>
      </w:r>
      <w:r w:rsidRPr="0087588A">
        <w:rPr>
          <w:b/>
          <w:bCs/>
          <w:sz w:val="24"/>
        </w:rPr>
        <w:t xml:space="preserve">To continue </w:t>
      </w:r>
      <w:r w:rsidRPr="0087588A">
        <w:rPr>
          <w:b/>
          <w:bCs/>
          <w:spacing w:val="-1"/>
          <w:sz w:val="24"/>
        </w:rPr>
        <w:t>with</w:t>
      </w:r>
      <w:r w:rsidRPr="0087588A">
        <w:rPr>
          <w:b/>
          <w:bCs/>
          <w:sz w:val="24"/>
        </w:rPr>
        <w:t xml:space="preserve"> your </w:t>
      </w:r>
      <w:r w:rsidRPr="0087588A">
        <w:rPr>
          <w:b/>
          <w:bCs/>
          <w:spacing w:val="-1"/>
          <w:sz w:val="24"/>
        </w:rPr>
        <w:t>review,</w:t>
      </w:r>
      <w:r w:rsidRPr="0087588A">
        <w:rPr>
          <w:b/>
          <w:bCs/>
          <w:sz w:val="24"/>
        </w:rPr>
        <w:t xml:space="preserve"> click the </w:t>
      </w:r>
      <w:r w:rsidRPr="0087588A">
        <w:rPr>
          <w:b/>
          <w:bCs/>
          <w:spacing w:val="-1"/>
          <w:sz w:val="24"/>
        </w:rPr>
        <w:t>CERMe</w:t>
      </w:r>
      <w:r w:rsidRPr="0087588A">
        <w:rPr>
          <w:b/>
          <w:bCs/>
          <w:sz w:val="24"/>
        </w:rPr>
        <w:t xml:space="preserve"> tab at the top</w:t>
      </w:r>
      <w:r w:rsidRPr="0087588A">
        <w:rPr>
          <w:b/>
          <w:bCs/>
          <w:spacing w:val="33"/>
          <w:sz w:val="24"/>
        </w:rPr>
        <w:t xml:space="preserve"> </w:t>
      </w:r>
      <w:r w:rsidRPr="0087588A">
        <w:rPr>
          <w:b/>
          <w:bCs/>
          <w:sz w:val="24"/>
        </w:rPr>
        <w:t xml:space="preserve">of the </w:t>
      </w:r>
      <w:r w:rsidRPr="0087588A">
        <w:rPr>
          <w:b/>
          <w:bCs/>
          <w:i/>
          <w:spacing w:val="-1"/>
          <w:sz w:val="24"/>
        </w:rPr>
        <w:t>Primary</w:t>
      </w:r>
      <w:r w:rsidRPr="0087588A">
        <w:rPr>
          <w:b/>
          <w:bCs/>
          <w:i/>
          <w:sz w:val="24"/>
        </w:rPr>
        <w:t xml:space="preserve"> Review</w:t>
      </w:r>
      <w:r w:rsidRPr="0087588A">
        <w:rPr>
          <w:b/>
          <w:bCs/>
          <w:i/>
          <w:spacing w:val="-2"/>
          <w:sz w:val="24"/>
        </w:rPr>
        <w:t xml:space="preserve"> </w:t>
      </w:r>
      <w:r w:rsidRPr="0087588A">
        <w:rPr>
          <w:b/>
          <w:bCs/>
          <w:i/>
          <w:sz w:val="24"/>
        </w:rPr>
        <w:t xml:space="preserve">Summary </w:t>
      </w:r>
      <w:r w:rsidRPr="0087588A">
        <w:rPr>
          <w:b/>
          <w:bCs/>
          <w:spacing w:val="-1"/>
          <w:sz w:val="24"/>
        </w:rPr>
        <w:t>screen,</w:t>
      </w:r>
      <w:r w:rsidRPr="0087588A">
        <w:rPr>
          <w:b/>
          <w:bCs/>
          <w:sz w:val="24"/>
        </w:rPr>
        <w:t xml:space="preserve"> </w:t>
      </w:r>
      <w:r w:rsidRPr="0087588A">
        <w:rPr>
          <w:b/>
          <w:bCs/>
          <w:spacing w:val="-1"/>
          <w:sz w:val="24"/>
        </w:rPr>
        <w:t>reselect</w:t>
      </w:r>
      <w:r w:rsidRPr="0087588A">
        <w:rPr>
          <w:b/>
          <w:bCs/>
          <w:sz w:val="24"/>
        </w:rPr>
        <w:t xml:space="preserve"> your </w:t>
      </w:r>
      <w:r w:rsidRPr="0087588A">
        <w:rPr>
          <w:b/>
          <w:bCs/>
          <w:spacing w:val="-1"/>
          <w:sz w:val="24"/>
        </w:rPr>
        <w:t>CERMe</w:t>
      </w:r>
      <w:r w:rsidRPr="0087588A">
        <w:rPr>
          <w:b/>
          <w:bCs/>
          <w:sz w:val="24"/>
        </w:rPr>
        <w:t xml:space="preserve"> </w:t>
      </w:r>
      <w:r w:rsidRPr="0087588A">
        <w:rPr>
          <w:b/>
          <w:bCs/>
          <w:spacing w:val="-1"/>
          <w:sz w:val="24"/>
        </w:rPr>
        <w:t>criteria,</w:t>
      </w:r>
      <w:r w:rsidRPr="0087588A">
        <w:rPr>
          <w:b/>
          <w:bCs/>
          <w:sz w:val="24"/>
        </w:rPr>
        <w:t xml:space="preserve"> and you </w:t>
      </w:r>
      <w:r w:rsidRPr="0087588A">
        <w:rPr>
          <w:b/>
          <w:bCs/>
          <w:spacing w:val="-1"/>
          <w:sz w:val="24"/>
        </w:rPr>
        <w:t>will</w:t>
      </w:r>
      <w:r w:rsidRPr="0087588A">
        <w:rPr>
          <w:b/>
          <w:bCs/>
          <w:sz w:val="24"/>
        </w:rPr>
        <w:t xml:space="preserve"> be able</w:t>
      </w:r>
      <w:r w:rsidRPr="0087588A">
        <w:rPr>
          <w:b/>
          <w:bCs/>
          <w:spacing w:val="65"/>
          <w:sz w:val="24"/>
        </w:rPr>
        <w:t xml:space="preserve"> </w:t>
      </w:r>
      <w:r w:rsidRPr="0087588A">
        <w:rPr>
          <w:b/>
          <w:bCs/>
          <w:sz w:val="24"/>
        </w:rPr>
        <w:t xml:space="preserve">to </w:t>
      </w:r>
      <w:r w:rsidRPr="0087588A">
        <w:rPr>
          <w:b/>
          <w:bCs/>
          <w:spacing w:val="-1"/>
          <w:sz w:val="24"/>
        </w:rPr>
        <w:t>complete</w:t>
      </w:r>
      <w:r w:rsidRPr="0087588A">
        <w:rPr>
          <w:b/>
          <w:bCs/>
          <w:sz w:val="24"/>
        </w:rPr>
        <w:t xml:space="preserve"> your review</w:t>
      </w:r>
      <w:r w:rsidRPr="0087588A">
        <w:rPr>
          <w:b/>
          <w:bCs/>
          <w:spacing w:val="-3"/>
          <w:sz w:val="24"/>
        </w:rPr>
        <w:t xml:space="preserve"> </w:t>
      </w:r>
      <w:r w:rsidRPr="0087588A">
        <w:rPr>
          <w:b/>
          <w:bCs/>
          <w:sz w:val="24"/>
        </w:rPr>
        <w:t xml:space="preserve">and save it. </w:t>
      </w:r>
    </w:p>
    <w:p w:rsidR="00247D26" w:rsidRPr="0087588A" w:rsidRDefault="00247D26" w:rsidP="00247D26">
      <w:pPr>
        <w:pStyle w:val="Heading2"/>
      </w:pPr>
      <w:bookmarkStart w:id="1231" w:name="_Toc479676163"/>
      <w:bookmarkStart w:id="1232" w:name="_Toc479631898"/>
      <w:bookmarkStart w:id="1233" w:name="_Toc499543868"/>
      <w:r w:rsidRPr="0087588A">
        <w:t xml:space="preserve">Days </w:t>
      </w:r>
      <w:proofErr w:type="gramStart"/>
      <w:r w:rsidR="00E53026" w:rsidRPr="0087588A">
        <w:t>S</w:t>
      </w:r>
      <w:r w:rsidRPr="0087588A">
        <w:t>ince</w:t>
      </w:r>
      <w:proofErr w:type="gramEnd"/>
      <w:r w:rsidRPr="0087588A">
        <w:t xml:space="preserve"> Last VA Acute Care Discharge Calculation</w:t>
      </w:r>
      <w:bookmarkEnd w:id="1231"/>
      <w:bookmarkEnd w:id="1232"/>
      <w:bookmarkEnd w:id="1233"/>
      <w:r w:rsidR="001E3352" w:rsidRPr="0087588A">
        <w:fldChar w:fldCharType="begin"/>
      </w:r>
      <w:r w:rsidR="001E3352" w:rsidRPr="0087588A">
        <w:instrText xml:space="preserve"> XE "</w:instrText>
      </w:r>
      <w:r w:rsidR="001E3352" w:rsidRPr="0087588A">
        <w:rPr>
          <w:sz w:val="20"/>
        </w:rPr>
        <w:instrText xml:space="preserve">Days </w:instrText>
      </w:r>
      <w:r w:rsidR="001E3352" w:rsidRPr="0087588A">
        <w:rPr>
          <w:spacing w:val="-1"/>
          <w:sz w:val="20"/>
        </w:rPr>
        <w:instrText>Since</w:instrText>
      </w:r>
      <w:r w:rsidR="001E3352" w:rsidRPr="0087588A">
        <w:rPr>
          <w:sz w:val="20"/>
        </w:rPr>
        <w:instrText xml:space="preserve"> </w:instrText>
      </w:r>
      <w:r w:rsidR="001E3352" w:rsidRPr="0087588A">
        <w:rPr>
          <w:spacing w:val="-1"/>
          <w:sz w:val="20"/>
        </w:rPr>
        <w:instrText>Last</w:instrText>
      </w:r>
      <w:r w:rsidR="001E3352" w:rsidRPr="0087588A">
        <w:rPr>
          <w:sz w:val="20"/>
        </w:rPr>
        <w:instrText xml:space="preserve"> VA </w:instrText>
      </w:r>
      <w:r w:rsidR="001E3352" w:rsidRPr="0087588A">
        <w:rPr>
          <w:spacing w:val="-1"/>
          <w:sz w:val="20"/>
        </w:rPr>
        <w:instrText>Acute</w:instrText>
      </w:r>
      <w:r w:rsidR="001E3352" w:rsidRPr="0087588A">
        <w:rPr>
          <w:sz w:val="20"/>
        </w:rPr>
        <w:instrText xml:space="preserve"> </w:instrText>
      </w:r>
      <w:r w:rsidR="001E3352" w:rsidRPr="0087588A">
        <w:rPr>
          <w:spacing w:val="-1"/>
          <w:sz w:val="20"/>
        </w:rPr>
        <w:instrText>Care Discharge</w:instrText>
      </w:r>
      <w:r w:rsidR="001E3352" w:rsidRPr="0087588A">
        <w:rPr>
          <w:spacing w:val="41"/>
          <w:sz w:val="20"/>
        </w:rPr>
        <w:instrText xml:space="preserve"> </w:instrText>
      </w:r>
      <w:r w:rsidR="001E3352" w:rsidRPr="0087588A">
        <w:rPr>
          <w:spacing w:val="-1"/>
          <w:sz w:val="20"/>
        </w:rPr>
        <w:instrText>Calculation</w:instrText>
      </w:r>
      <w:r w:rsidR="001E3352" w:rsidRPr="0087588A">
        <w:instrText xml:space="preserve">" \i </w:instrText>
      </w:r>
      <w:r w:rsidR="001E3352" w:rsidRPr="0087588A">
        <w:fldChar w:fldCharType="end"/>
      </w:r>
      <w:r w:rsidR="00DF273B" w:rsidRPr="0087588A">
        <w:t xml:space="preserve"> </w:t>
      </w:r>
    </w:p>
    <w:p w:rsidR="00247D26" w:rsidRPr="0087588A" w:rsidRDefault="00247D26" w:rsidP="00247D26">
      <w:pPr>
        <w:spacing w:before="118"/>
        <w:ind w:left="140" w:right="176"/>
        <w:rPr>
          <w:sz w:val="24"/>
        </w:rPr>
      </w:pPr>
      <w:r w:rsidRPr="0087588A">
        <w:rPr>
          <w:sz w:val="24"/>
        </w:rPr>
        <w:t xml:space="preserve">The </w:t>
      </w:r>
      <w:r w:rsidRPr="0087588A">
        <w:rPr>
          <w:spacing w:val="-1"/>
          <w:sz w:val="24"/>
        </w:rPr>
        <w:t>NUMI</w:t>
      </w:r>
      <w:r w:rsidRPr="0087588A">
        <w:rPr>
          <w:sz w:val="24"/>
        </w:rPr>
        <w:t xml:space="preserve"> system</w:t>
      </w:r>
      <w:r w:rsidRPr="0087588A">
        <w:rPr>
          <w:spacing w:val="-1"/>
          <w:sz w:val="24"/>
        </w:rPr>
        <w:t xml:space="preserve"> </w:t>
      </w:r>
      <w:r w:rsidRPr="0087588A">
        <w:rPr>
          <w:sz w:val="24"/>
        </w:rPr>
        <w:t>calculates</w:t>
      </w:r>
      <w:r w:rsidRPr="0087588A">
        <w:rPr>
          <w:spacing w:val="-1"/>
          <w:sz w:val="24"/>
        </w:rPr>
        <w:t xml:space="preserve"> </w:t>
      </w:r>
      <w:r w:rsidRPr="0087588A">
        <w:rPr>
          <w:sz w:val="24"/>
        </w:rPr>
        <w:t xml:space="preserve">the </w:t>
      </w:r>
      <w:r w:rsidRPr="0087588A">
        <w:rPr>
          <w:spacing w:val="-1"/>
          <w:sz w:val="24"/>
        </w:rPr>
        <w:t>number</w:t>
      </w:r>
      <w:r w:rsidRPr="0087588A">
        <w:rPr>
          <w:sz w:val="24"/>
        </w:rPr>
        <w:t xml:space="preserve"> of days </w:t>
      </w:r>
      <w:r w:rsidRPr="0087588A">
        <w:rPr>
          <w:spacing w:val="-1"/>
          <w:sz w:val="24"/>
        </w:rPr>
        <w:t>since</w:t>
      </w:r>
      <w:r w:rsidRPr="0087588A">
        <w:rPr>
          <w:sz w:val="24"/>
        </w:rPr>
        <w:t xml:space="preserve"> a </w:t>
      </w:r>
      <w:r w:rsidRPr="0087588A">
        <w:rPr>
          <w:spacing w:val="-1"/>
          <w:sz w:val="24"/>
        </w:rPr>
        <w:t>patient’s</w:t>
      </w:r>
      <w:r w:rsidRPr="0087588A">
        <w:rPr>
          <w:sz w:val="24"/>
        </w:rPr>
        <w:t xml:space="preserve"> last </w:t>
      </w:r>
      <w:r w:rsidRPr="0087588A">
        <w:rPr>
          <w:spacing w:val="-1"/>
          <w:sz w:val="24"/>
        </w:rPr>
        <w:t>discharge</w:t>
      </w:r>
      <w:r w:rsidRPr="0087588A">
        <w:rPr>
          <w:sz w:val="24"/>
        </w:rPr>
        <w:t xml:space="preserve"> from</w:t>
      </w:r>
      <w:r w:rsidRPr="0087588A">
        <w:rPr>
          <w:spacing w:val="-2"/>
          <w:sz w:val="24"/>
        </w:rPr>
        <w:t xml:space="preserve"> </w:t>
      </w:r>
      <w:r w:rsidRPr="0087588A">
        <w:rPr>
          <w:sz w:val="24"/>
        </w:rPr>
        <w:t>a</w:t>
      </w:r>
      <w:r w:rsidRPr="0087588A">
        <w:rPr>
          <w:spacing w:val="1"/>
          <w:sz w:val="24"/>
        </w:rPr>
        <w:t xml:space="preserve"> </w:t>
      </w:r>
      <w:r w:rsidRPr="0087588A">
        <w:rPr>
          <w:sz w:val="24"/>
        </w:rPr>
        <w:t>VA</w:t>
      </w:r>
      <w:r w:rsidRPr="0087588A">
        <w:rPr>
          <w:spacing w:val="55"/>
          <w:sz w:val="24"/>
        </w:rPr>
        <w:t xml:space="preserve"> </w:t>
      </w:r>
      <w:r w:rsidRPr="0087588A">
        <w:rPr>
          <w:sz w:val="24"/>
        </w:rPr>
        <w:t xml:space="preserve">facility. It </w:t>
      </w:r>
      <w:r w:rsidRPr="0087588A">
        <w:rPr>
          <w:spacing w:val="-1"/>
          <w:sz w:val="24"/>
        </w:rPr>
        <w:t>displays</w:t>
      </w:r>
      <w:r w:rsidRPr="0087588A">
        <w:rPr>
          <w:sz w:val="24"/>
        </w:rPr>
        <w:t xml:space="preserve"> </w:t>
      </w:r>
      <w:r w:rsidRPr="0087588A">
        <w:rPr>
          <w:spacing w:val="-1"/>
          <w:sz w:val="24"/>
        </w:rPr>
        <w:t>the</w:t>
      </w:r>
      <w:r w:rsidRPr="0087588A">
        <w:rPr>
          <w:sz w:val="24"/>
        </w:rPr>
        <w:t xml:space="preserve"> </w:t>
      </w:r>
      <w:r w:rsidRPr="0087588A">
        <w:rPr>
          <w:spacing w:val="-1"/>
          <w:sz w:val="24"/>
        </w:rPr>
        <w:t>number</w:t>
      </w:r>
      <w:r w:rsidRPr="0087588A">
        <w:rPr>
          <w:sz w:val="24"/>
        </w:rPr>
        <w:t xml:space="preserve"> in the</w:t>
      </w:r>
      <w:r w:rsidRPr="0087588A">
        <w:rPr>
          <w:spacing w:val="-1"/>
          <w:sz w:val="24"/>
        </w:rPr>
        <w:t xml:space="preserve"> </w:t>
      </w:r>
      <w:r w:rsidRPr="0087588A">
        <w:rPr>
          <w:b/>
          <w:bCs/>
          <w:sz w:val="24"/>
        </w:rPr>
        <w:t xml:space="preserve">Days </w:t>
      </w:r>
      <w:proofErr w:type="gramStart"/>
      <w:r w:rsidRPr="0087588A">
        <w:rPr>
          <w:b/>
          <w:bCs/>
          <w:sz w:val="24"/>
        </w:rPr>
        <w:t>Since</w:t>
      </w:r>
      <w:proofErr w:type="gramEnd"/>
      <w:r w:rsidRPr="0087588A">
        <w:rPr>
          <w:b/>
          <w:bCs/>
          <w:sz w:val="24"/>
        </w:rPr>
        <w:t xml:space="preserve"> Last VA Acute Care Discharge </w:t>
      </w:r>
      <w:r w:rsidRPr="0087588A">
        <w:rPr>
          <w:spacing w:val="-1"/>
          <w:sz w:val="24"/>
        </w:rPr>
        <w:t>field.</w:t>
      </w:r>
      <w:r w:rsidRPr="0087588A">
        <w:rPr>
          <w:sz w:val="24"/>
        </w:rPr>
        <w:t xml:space="preserve"> The</w:t>
      </w:r>
      <w:r w:rsidRPr="0087588A">
        <w:rPr>
          <w:spacing w:val="31"/>
          <w:sz w:val="24"/>
        </w:rPr>
        <w:t xml:space="preserve"> </w:t>
      </w:r>
      <w:r w:rsidRPr="0087588A">
        <w:rPr>
          <w:sz w:val="24"/>
        </w:rPr>
        <w:t xml:space="preserve">field is </w:t>
      </w:r>
      <w:r w:rsidRPr="0087588A">
        <w:rPr>
          <w:spacing w:val="-1"/>
          <w:sz w:val="24"/>
        </w:rPr>
        <w:t>above</w:t>
      </w:r>
      <w:r w:rsidRPr="0087588A">
        <w:rPr>
          <w:sz w:val="24"/>
        </w:rPr>
        <w:t xml:space="preserve"> the</w:t>
      </w:r>
      <w:r w:rsidRPr="0087588A">
        <w:rPr>
          <w:spacing w:val="1"/>
          <w:sz w:val="24"/>
        </w:rPr>
        <w:t xml:space="preserve"> </w:t>
      </w:r>
      <w:r w:rsidRPr="0087588A">
        <w:rPr>
          <w:b/>
          <w:bCs/>
          <w:spacing w:val="-1"/>
          <w:sz w:val="24"/>
        </w:rPr>
        <w:t>Check</w:t>
      </w:r>
      <w:r w:rsidRPr="0087588A">
        <w:rPr>
          <w:b/>
          <w:bCs/>
          <w:sz w:val="24"/>
        </w:rPr>
        <w:t xml:space="preserve"> if Unscheduled </w:t>
      </w:r>
      <w:proofErr w:type="gramStart"/>
      <w:r w:rsidRPr="0087588A">
        <w:rPr>
          <w:b/>
          <w:bCs/>
          <w:sz w:val="24"/>
        </w:rPr>
        <w:t>Readmit</w:t>
      </w:r>
      <w:proofErr w:type="gramEnd"/>
      <w:r w:rsidR="001E3352" w:rsidRPr="0087588A">
        <w:rPr>
          <w:b/>
          <w:bCs/>
          <w:sz w:val="24"/>
        </w:rPr>
        <w:fldChar w:fldCharType="begin"/>
      </w:r>
      <w:r w:rsidR="001E3352" w:rsidRPr="0087588A">
        <w:instrText xml:space="preserve"> XE "</w:instrText>
      </w:r>
      <w:r w:rsidR="001E3352" w:rsidRPr="0087588A">
        <w:rPr>
          <w:spacing w:val="-1"/>
          <w:sz w:val="20"/>
        </w:rPr>
        <w:instrText>Unscheduled</w:instrText>
      </w:r>
      <w:r w:rsidR="001E3352" w:rsidRPr="0087588A">
        <w:rPr>
          <w:sz w:val="20"/>
        </w:rPr>
        <w:instrText xml:space="preserve"> </w:instrText>
      </w:r>
      <w:r w:rsidR="001E3352" w:rsidRPr="0087588A">
        <w:rPr>
          <w:spacing w:val="-1"/>
          <w:sz w:val="20"/>
        </w:rPr>
        <w:instrText>Readmit</w:instrText>
      </w:r>
      <w:r w:rsidR="001E3352" w:rsidRPr="0087588A">
        <w:instrText xml:space="preserve">" </w:instrText>
      </w:r>
      <w:r w:rsidR="001E3352" w:rsidRPr="0087588A">
        <w:rPr>
          <w:b/>
          <w:bCs/>
          <w:sz w:val="24"/>
        </w:rPr>
        <w:fldChar w:fldCharType="end"/>
      </w:r>
      <w:r w:rsidR="00DF273B" w:rsidRPr="0087588A">
        <w:rPr>
          <w:b/>
          <w:bCs/>
          <w:sz w:val="24"/>
        </w:rPr>
        <w:t xml:space="preserve"> </w:t>
      </w:r>
      <w:r w:rsidRPr="0087588A">
        <w:rPr>
          <w:b/>
          <w:bCs/>
          <w:sz w:val="24"/>
        </w:rPr>
        <w:t>Within</w:t>
      </w:r>
      <w:r w:rsidRPr="0087588A">
        <w:rPr>
          <w:b/>
          <w:bCs/>
          <w:spacing w:val="-1"/>
          <w:sz w:val="24"/>
        </w:rPr>
        <w:t xml:space="preserve"> </w:t>
      </w:r>
      <w:r w:rsidRPr="0087588A">
        <w:rPr>
          <w:b/>
          <w:bCs/>
          <w:sz w:val="24"/>
        </w:rPr>
        <w:t xml:space="preserve">30 Days </w:t>
      </w:r>
      <w:r w:rsidRPr="0087588A">
        <w:rPr>
          <w:sz w:val="24"/>
        </w:rPr>
        <w:t xml:space="preserve">checkbox </w:t>
      </w:r>
      <w:r w:rsidRPr="0087588A">
        <w:rPr>
          <w:spacing w:val="-1"/>
          <w:sz w:val="24"/>
        </w:rPr>
        <w:t>field.</w:t>
      </w:r>
    </w:p>
    <w:p w:rsidR="00247D26" w:rsidRPr="0087588A" w:rsidRDefault="00247D26" w:rsidP="00247D26">
      <w:pPr>
        <w:pStyle w:val="BodyText"/>
        <w:ind w:left="140" w:right="176"/>
      </w:pPr>
      <w:r w:rsidRPr="0087588A">
        <w:t>If the value</w:t>
      </w:r>
      <w:r w:rsidRPr="0087588A">
        <w:rPr>
          <w:spacing w:val="-1"/>
        </w:rPr>
        <w:t xml:space="preserve"> </w:t>
      </w:r>
      <w:r w:rsidRPr="0087588A">
        <w:t>in</w:t>
      </w:r>
      <w:r w:rsidRPr="0087588A">
        <w:rPr>
          <w:spacing w:val="-1"/>
        </w:rPr>
        <w:t xml:space="preserve"> </w:t>
      </w:r>
      <w:r w:rsidRPr="0087588A">
        <w:t xml:space="preserve">the </w:t>
      </w:r>
      <w:r w:rsidRPr="0087588A">
        <w:rPr>
          <w:spacing w:val="-1"/>
        </w:rPr>
        <w:t xml:space="preserve">field </w:t>
      </w:r>
      <w:r w:rsidRPr="0087588A">
        <w:t xml:space="preserve">is over 30 </w:t>
      </w:r>
      <w:r w:rsidRPr="0087588A">
        <w:rPr>
          <w:spacing w:val="-1"/>
        </w:rPr>
        <w:t>days,</w:t>
      </w:r>
      <w:r w:rsidRPr="0087588A">
        <w:t xml:space="preserve"> the </w:t>
      </w:r>
      <w:r w:rsidRPr="0087588A">
        <w:rPr>
          <w:spacing w:val="-1"/>
        </w:rPr>
        <w:t>reviewer</w:t>
      </w:r>
      <w:r w:rsidRPr="0087588A">
        <w:t xml:space="preserve"> </w:t>
      </w:r>
      <w:r w:rsidRPr="0087588A">
        <w:rPr>
          <w:spacing w:val="-1"/>
        </w:rPr>
        <w:t>will</w:t>
      </w:r>
      <w:r w:rsidRPr="0087588A">
        <w:t xml:space="preserve"> know that</w:t>
      </w:r>
      <w:r w:rsidRPr="0087588A">
        <w:rPr>
          <w:spacing w:val="-1"/>
        </w:rPr>
        <w:t xml:space="preserve"> </w:t>
      </w:r>
      <w:r w:rsidRPr="0087588A">
        <w:t xml:space="preserve">it </w:t>
      </w:r>
      <w:r w:rsidRPr="0087588A">
        <w:rPr>
          <w:spacing w:val="-1"/>
        </w:rPr>
        <w:t>is</w:t>
      </w:r>
      <w:r w:rsidRPr="0087588A">
        <w:t xml:space="preserve"> not possible for</w:t>
      </w:r>
      <w:r w:rsidRPr="0087588A">
        <w:rPr>
          <w:spacing w:val="-2"/>
        </w:rPr>
        <w:t xml:space="preserve"> </w:t>
      </w:r>
      <w:r w:rsidRPr="0087588A">
        <w:rPr>
          <w:spacing w:val="1"/>
        </w:rPr>
        <w:t>the</w:t>
      </w:r>
      <w:r w:rsidRPr="0087588A">
        <w:t xml:space="preserve"> stay</w:t>
      </w:r>
      <w:r w:rsidRPr="0087588A">
        <w:rPr>
          <w:spacing w:val="33"/>
        </w:rPr>
        <w:t xml:space="preserve"> </w:t>
      </w:r>
      <w:r w:rsidRPr="0087588A">
        <w:t xml:space="preserve">to be an </w:t>
      </w:r>
      <w:r w:rsidRPr="0087588A">
        <w:rPr>
          <w:spacing w:val="-1"/>
        </w:rPr>
        <w:t>unscheduled readmission</w:t>
      </w:r>
      <w:r w:rsidRPr="0087588A">
        <w:t xml:space="preserve"> in</w:t>
      </w:r>
      <w:r w:rsidRPr="0087588A">
        <w:rPr>
          <w:spacing w:val="-2"/>
        </w:rPr>
        <w:t xml:space="preserve"> </w:t>
      </w:r>
      <w:r w:rsidRPr="0087588A">
        <w:t>less than 30</w:t>
      </w:r>
      <w:r w:rsidRPr="0087588A">
        <w:rPr>
          <w:spacing w:val="-1"/>
        </w:rPr>
        <w:t xml:space="preserve"> </w:t>
      </w:r>
      <w:r w:rsidRPr="0087588A">
        <w:t>days. If the</w:t>
      </w:r>
      <w:r w:rsidRPr="0087588A">
        <w:rPr>
          <w:spacing w:val="-2"/>
        </w:rPr>
        <w:t xml:space="preserve"> </w:t>
      </w:r>
      <w:r w:rsidRPr="0087588A">
        <w:t>value in the</w:t>
      </w:r>
      <w:r w:rsidRPr="0087588A">
        <w:rPr>
          <w:spacing w:val="-1"/>
        </w:rPr>
        <w:t xml:space="preserve"> </w:t>
      </w:r>
      <w:r w:rsidRPr="0087588A">
        <w:t>field is</w:t>
      </w:r>
      <w:r w:rsidRPr="0087588A">
        <w:rPr>
          <w:spacing w:val="-1"/>
        </w:rPr>
        <w:t xml:space="preserve"> </w:t>
      </w:r>
      <w:r w:rsidRPr="0087588A">
        <w:t>less</w:t>
      </w:r>
      <w:r w:rsidRPr="0087588A">
        <w:rPr>
          <w:spacing w:val="-1"/>
        </w:rPr>
        <w:t xml:space="preserve"> than</w:t>
      </w:r>
      <w:r w:rsidRPr="0087588A">
        <w:t xml:space="preserve"> 30</w:t>
      </w:r>
      <w:r w:rsidRPr="0087588A">
        <w:rPr>
          <w:spacing w:val="45"/>
        </w:rPr>
        <w:t xml:space="preserve"> </w:t>
      </w:r>
      <w:r w:rsidRPr="0087588A">
        <w:t xml:space="preserve">days, the </w:t>
      </w:r>
      <w:r w:rsidRPr="0087588A">
        <w:rPr>
          <w:spacing w:val="-1"/>
        </w:rPr>
        <w:t>reviewer</w:t>
      </w:r>
      <w:r w:rsidRPr="0087588A">
        <w:t xml:space="preserve"> would</w:t>
      </w:r>
      <w:r w:rsidRPr="0087588A">
        <w:rPr>
          <w:spacing w:val="-1"/>
        </w:rPr>
        <w:t xml:space="preserve"> </w:t>
      </w:r>
      <w:r w:rsidRPr="0087588A">
        <w:t xml:space="preserve">then </w:t>
      </w:r>
      <w:r w:rsidRPr="0087588A">
        <w:rPr>
          <w:spacing w:val="-1"/>
        </w:rPr>
        <w:t>consider</w:t>
      </w:r>
      <w:r w:rsidRPr="0087588A">
        <w:t xml:space="preserve"> whether </w:t>
      </w:r>
      <w:r w:rsidRPr="0087588A">
        <w:rPr>
          <w:spacing w:val="-1"/>
        </w:rPr>
        <w:t>the</w:t>
      </w:r>
      <w:r w:rsidRPr="0087588A">
        <w:t xml:space="preserve"> stay</w:t>
      </w:r>
      <w:r w:rsidRPr="0087588A">
        <w:rPr>
          <w:spacing w:val="-1"/>
        </w:rPr>
        <w:t xml:space="preserve"> </w:t>
      </w:r>
      <w:r w:rsidRPr="0087588A">
        <w:t>is unscheduled.</w:t>
      </w:r>
    </w:p>
    <w:p w:rsidR="009458EC" w:rsidRPr="0087588A" w:rsidRDefault="00247D26" w:rsidP="009458EC">
      <w:pPr>
        <w:spacing w:line="200" w:lineRule="atLeast"/>
        <w:ind w:left="2585"/>
      </w:pPr>
      <w:r w:rsidRPr="0087588A">
        <w:rPr>
          <w:noProof/>
          <w:sz w:val="20"/>
          <w:szCs w:val="20"/>
        </w:rPr>
        <w:drawing>
          <wp:inline distT="0" distB="0" distL="0" distR="0" wp14:anchorId="3F2CC794" wp14:editId="33F13EF9">
            <wp:extent cx="2876550" cy="333375"/>
            <wp:effectExtent l="19050" t="19050" r="19050" b="28575"/>
            <wp:docPr id="263" name="image101.png" descr="Days Since Last VA Acute Care Discharge field" title="Days Since Last VA Acute Care Discharg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1.png"/>
                    <pic:cNvPicPr/>
                  </pic:nvPicPr>
                  <pic:blipFill>
                    <a:blip r:embed="rId224" cstate="print"/>
                    <a:stretch>
                      <a:fillRect/>
                    </a:stretch>
                  </pic:blipFill>
                  <pic:spPr>
                    <a:xfrm>
                      <a:off x="0" y="0"/>
                      <a:ext cx="2876550" cy="333375"/>
                    </a:xfrm>
                    <a:prstGeom prst="rect">
                      <a:avLst/>
                    </a:prstGeom>
                    <a:ln>
                      <a:solidFill>
                        <a:schemeClr val="tx1"/>
                      </a:solidFill>
                    </a:ln>
                  </pic:spPr>
                </pic:pic>
              </a:graphicData>
            </a:graphic>
          </wp:inline>
        </w:drawing>
      </w:r>
      <w:bookmarkStart w:id="1234" w:name="_bookmark231"/>
      <w:bookmarkEnd w:id="1234"/>
    </w:p>
    <w:p w:rsidR="00247D26" w:rsidRPr="0087588A" w:rsidRDefault="009458EC" w:rsidP="009458EC">
      <w:pPr>
        <w:pStyle w:val="Caption"/>
        <w:jc w:val="center"/>
        <w:rPr>
          <w:rFonts w:ascii="Arial" w:eastAsia="Arial" w:hAnsi="Arial"/>
          <w:sz w:val="18"/>
          <w:szCs w:val="18"/>
        </w:rPr>
      </w:pPr>
      <w:bookmarkStart w:id="1235" w:name="_Toc479683394"/>
      <w:bookmarkStart w:id="1236" w:name="_Toc479632177"/>
      <w:bookmarkStart w:id="1237" w:name="_Toc499543622"/>
      <w:r w:rsidRPr="0087588A">
        <w:t xml:space="preserve">Figure </w:t>
      </w:r>
      <w:fldSimple w:instr=" SEQ Figure \* ARABIC ">
        <w:r w:rsidR="00E65A84">
          <w:rPr>
            <w:noProof/>
          </w:rPr>
          <w:t>141</w:t>
        </w:r>
      </w:fldSimple>
      <w:r w:rsidR="00E53026" w:rsidRPr="0087588A">
        <w:t>:</w:t>
      </w:r>
      <w:r w:rsidR="00247D26" w:rsidRPr="0087588A">
        <w:rPr>
          <w:rFonts w:ascii="Arial"/>
          <w:b w:val="0"/>
          <w:sz w:val="18"/>
        </w:rPr>
        <w:t xml:space="preserve"> </w:t>
      </w:r>
      <w:r w:rsidR="00247D26" w:rsidRPr="0087588A">
        <w:t xml:space="preserve">Days </w:t>
      </w:r>
      <w:proofErr w:type="gramStart"/>
      <w:r w:rsidR="00247D26" w:rsidRPr="0087588A">
        <w:t>Since</w:t>
      </w:r>
      <w:proofErr w:type="gramEnd"/>
      <w:r w:rsidR="00247D26" w:rsidRPr="0087588A">
        <w:t xml:space="preserve"> Last VA Acute Care Discharge field</w:t>
      </w:r>
      <w:bookmarkEnd w:id="1235"/>
      <w:bookmarkEnd w:id="1236"/>
      <w:bookmarkEnd w:id="1237"/>
    </w:p>
    <w:p w:rsidR="00247D26" w:rsidRPr="0087588A" w:rsidRDefault="002C34C4" w:rsidP="000443F5">
      <w:pPr>
        <w:pStyle w:val="Heading3"/>
        <w:rPr>
          <w:b w:val="0"/>
          <w:bCs w:val="0"/>
        </w:rPr>
      </w:pPr>
      <w:bookmarkStart w:id="1238" w:name="_Toc499543869"/>
      <w:r w:rsidRPr="0087588A">
        <w:rPr>
          <w:spacing w:val="-1"/>
        </w:rPr>
        <w:t>Calculation</w:t>
      </w:r>
      <w:r w:rsidRPr="0087588A">
        <w:rPr>
          <w:spacing w:val="-24"/>
        </w:rPr>
        <w:t xml:space="preserve"> Rules</w:t>
      </w:r>
      <w:bookmarkEnd w:id="1238"/>
      <w:r w:rsidR="001E3352" w:rsidRPr="0087588A">
        <w:fldChar w:fldCharType="begin"/>
      </w:r>
      <w:r w:rsidR="001E3352" w:rsidRPr="0087588A">
        <w:instrText xml:space="preserve"> XE "</w:instrText>
      </w:r>
      <w:r w:rsidR="001E3352" w:rsidRPr="0087588A">
        <w:rPr>
          <w:spacing w:val="-1"/>
          <w:sz w:val="20"/>
        </w:rPr>
        <w:instrText>Calculation</w:instrText>
      </w:r>
      <w:r w:rsidR="001E3352" w:rsidRPr="0087588A">
        <w:rPr>
          <w:spacing w:val="1"/>
          <w:sz w:val="20"/>
        </w:rPr>
        <w:instrText xml:space="preserve"> </w:instrText>
      </w:r>
      <w:r w:rsidR="001E3352" w:rsidRPr="0087588A">
        <w:rPr>
          <w:spacing w:val="-1"/>
          <w:sz w:val="20"/>
        </w:rPr>
        <w:instrText>Rules</w:instrText>
      </w:r>
      <w:r w:rsidR="001E3352" w:rsidRPr="0087588A">
        <w:instrText xml:space="preserve">" </w:instrText>
      </w:r>
      <w:r w:rsidR="001E3352" w:rsidRPr="0087588A">
        <w:fldChar w:fldCharType="end"/>
      </w:r>
    </w:p>
    <w:p w:rsidR="00247D26" w:rsidRPr="0087588A" w:rsidRDefault="00247D26" w:rsidP="00247D26">
      <w:pPr>
        <w:spacing w:before="247" w:line="237" w:lineRule="auto"/>
        <w:ind w:left="140" w:right="176"/>
        <w:rPr>
          <w:sz w:val="24"/>
        </w:rPr>
      </w:pPr>
      <w:r w:rsidRPr="0087588A">
        <w:rPr>
          <w:sz w:val="24"/>
        </w:rPr>
        <w:t xml:space="preserve">The </w:t>
      </w:r>
      <w:r w:rsidRPr="0087588A">
        <w:rPr>
          <w:spacing w:val="-1"/>
          <w:sz w:val="24"/>
        </w:rPr>
        <w:t>NUMI</w:t>
      </w:r>
      <w:r w:rsidRPr="0087588A">
        <w:rPr>
          <w:sz w:val="24"/>
        </w:rPr>
        <w:t xml:space="preserve"> system</w:t>
      </w:r>
      <w:r w:rsidRPr="0087588A">
        <w:rPr>
          <w:spacing w:val="-2"/>
          <w:sz w:val="24"/>
        </w:rPr>
        <w:t xml:space="preserve"> </w:t>
      </w:r>
      <w:r w:rsidRPr="0087588A">
        <w:rPr>
          <w:sz w:val="24"/>
        </w:rPr>
        <w:t>shall</w:t>
      </w:r>
      <w:r w:rsidRPr="0087588A">
        <w:rPr>
          <w:spacing w:val="-1"/>
          <w:sz w:val="24"/>
        </w:rPr>
        <w:t xml:space="preserve"> </w:t>
      </w:r>
      <w:r w:rsidRPr="0087588A">
        <w:rPr>
          <w:sz w:val="24"/>
        </w:rPr>
        <w:t>display</w:t>
      </w:r>
      <w:r w:rsidRPr="0087588A">
        <w:rPr>
          <w:spacing w:val="-1"/>
          <w:sz w:val="24"/>
        </w:rPr>
        <w:t xml:space="preserve"> </w:t>
      </w:r>
      <w:r w:rsidRPr="0087588A">
        <w:rPr>
          <w:sz w:val="24"/>
        </w:rPr>
        <w:t xml:space="preserve">an error </w:t>
      </w:r>
      <w:r w:rsidRPr="0087588A">
        <w:rPr>
          <w:spacing w:val="-1"/>
          <w:sz w:val="24"/>
        </w:rPr>
        <w:t>message,</w:t>
      </w:r>
      <w:r w:rsidRPr="0087588A">
        <w:rPr>
          <w:spacing w:val="2"/>
          <w:sz w:val="24"/>
        </w:rPr>
        <w:t xml:space="preserve"> </w:t>
      </w:r>
      <w:r w:rsidRPr="0087588A">
        <w:rPr>
          <w:rFonts w:ascii="Courier New" w:eastAsia="Courier New" w:hAnsi="Courier New" w:cs="Courier New"/>
          <w:spacing w:val="-1"/>
          <w:sz w:val="20"/>
          <w:szCs w:val="20"/>
        </w:rPr>
        <w:t>“The last VA discharge date is not</w:t>
      </w:r>
      <w:r w:rsidRPr="0087588A">
        <w:rPr>
          <w:rFonts w:ascii="Courier New" w:eastAsia="Courier New" w:hAnsi="Courier New" w:cs="Courier New"/>
          <w:spacing w:val="30"/>
          <w:sz w:val="20"/>
          <w:szCs w:val="20"/>
        </w:rPr>
        <w:t xml:space="preserve"> </w:t>
      </w:r>
      <w:r w:rsidRPr="0087588A">
        <w:rPr>
          <w:rFonts w:ascii="Courier New" w:eastAsia="Courier New" w:hAnsi="Courier New" w:cs="Courier New"/>
          <w:spacing w:val="-1"/>
          <w:sz w:val="20"/>
          <w:szCs w:val="20"/>
        </w:rPr>
        <w:t>available” in the</w:t>
      </w:r>
      <w:r w:rsidRPr="0087588A">
        <w:rPr>
          <w:rFonts w:ascii="Courier New" w:eastAsia="Courier New" w:hAnsi="Courier New" w:cs="Courier New"/>
          <w:sz w:val="20"/>
          <w:szCs w:val="20"/>
        </w:rPr>
        <w:t xml:space="preserve"> </w:t>
      </w:r>
      <w:r w:rsidRPr="0087588A">
        <w:rPr>
          <w:b/>
          <w:bCs/>
          <w:sz w:val="24"/>
        </w:rPr>
        <w:t xml:space="preserve">Days </w:t>
      </w:r>
      <w:proofErr w:type="gramStart"/>
      <w:r w:rsidRPr="0087588A">
        <w:rPr>
          <w:b/>
          <w:bCs/>
          <w:sz w:val="24"/>
        </w:rPr>
        <w:t>Since</w:t>
      </w:r>
      <w:proofErr w:type="gramEnd"/>
      <w:r w:rsidRPr="0087588A">
        <w:rPr>
          <w:b/>
          <w:bCs/>
          <w:sz w:val="24"/>
        </w:rPr>
        <w:t xml:space="preserve"> Last VA Acute </w:t>
      </w:r>
      <w:r w:rsidRPr="0087588A">
        <w:rPr>
          <w:b/>
          <w:bCs/>
          <w:spacing w:val="-1"/>
          <w:sz w:val="24"/>
        </w:rPr>
        <w:t>Discharge</w:t>
      </w:r>
      <w:r w:rsidRPr="0087588A">
        <w:rPr>
          <w:b/>
          <w:bCs/>
          <w:spacing w:val="1"/>
          <w:sz w:val="24"/>
        </w:rPr>
        <w:t xml:space="preserve"> </w:t>
      </w:r>
      <w:r w:rsidRPr="0087588A">
        <w:rPr>
          <w:sz w:val="24"/>
        </w:rPr>
        <w:t>field when</w:t>
      </w:r>
      <w:r w:rsidRPr="0087588A">
        <w:rPr>
          <w:spacing w:val="-1"/>
          <w:sz w:val="24"/>
        </w:rPr>
        <w:t xml:space="preserve"> </w:t>
      </w:r>
      <w:r w:rsidRPr="0087588A">
        <w:rPr>
          <w:sz w:val="24"/>
        </w:rPr>
        <w:t>a prior</w:t>
      </w:r>
      <w:r w:rsidRPr="0087588A">
        <w:rPr>
          <w:spacing w:val="-1"/>
          <w:sz w:val="24"/>
        </w:rPr>
        <w:t xml:space="preserve"> </w:t>
      </w:r>
      <w:r w:rsidRPr="0087588A">
        <w:rPr>
          <w:sz w:val="24"/>
        </w:rPr>
        <w:t>stay</w:t>
      </w:r>
      <w:r w:rsidRPr="0087588A">
        <w:rPr>
          <w:spacing w:val="-2"/>
          <w:sz w:val="24"/>
        </w:rPr>
        <w:t xml:space="preserve"> </w:t>
      </w:r>
      <w:r w:rsidRPr="0087588A">
        <w:rPr>
          <w:sz w:val="24"/>
        </w:rPr>
        <w:t>does not</w:t>
      </w:r>
      <w:r w:rsidRPr="0087588A">
        <w:rPr>
          <w:spacing w:val="21"/>
          <w:sz w:val="24"/>
        </w:rPr>
        <w:t xml:space="preserve"> </w:t>
      </w:r>
      <w:r w:rsidRPr="0087588A">
        <w:rPr>
          <w:sz w:val="24"/>
        </w:rPr>
        <w:t xml:space="preserve">have a </w:t>
      </w:r>
      <w:r w:rsidRPr="0087588A">
        <w:rPr>
          <w:spacing w:val="-1"/>
          <w:sz w:val="24"/>
        </w:rPr>
        <w:t>discharge</w:t>
      </w:r>
      <w:r w:rsidRPr="0087588A">
        <w:rPr>
          <w:sz w:val="24"/>
        </w:rPr>
        <w:t xml:space="preserve"> </w:t>
      </w:r>
      <w:r w:rsidRPr="0087588A">
        <w:rPr>
          <w:spacing w:val="-1"/>
          <w:sz w:val="24"/>
        </w:rPr>
        <w:t>date.</w:t>
      </w:r>
    </w:p>
    <w:p w:rsidR="00E53026" w:rsidRPr="0087588A" w:rsidRDefault="00E53026" w:rsidP="00247D26">
      <w:pPr>
        <w:spacing w:line="276" w:lineRule="exact"/>
        <w:ind w:left="140" w:right="176"/>
        <w:rPr>
          <w:sz w:val="24"/>
        </w:rPr>
      </w:pPr>
    </w:p>
    <w:p w:rsidR="00247D26" w:rsidRPr="0087588A" w:rsidRDefault="00247D26" w:rsidP="00247D26">
      <w:pPr>
        <w:spacing w:line="276" w:lineRule="exact"/>
        <w:ind w:left="140" w:right="176"/>
        <w:rPr>
          <w:sz w:val="24"/>
        </w:rPr>
      </w:pPr>
      <w:r w:rsidRPr="0087588A">
        <w:rPr>
          <w:sz w:val="24"/>
        </w:rPr>
        <w:t xml:space="preserve">The </w:t>
      </w:r>
      <w:r w:rsidRPr="0087588A">
        <w:rPr>
          <w:spacing w:val="-1"/>
          <w:sz w:val="24"/>
        </w:rPr>
        <w:t>NUMI</w:t>
      </w:r>
      <w:r w:rsidRPr="0087588A">
        <w:rPr>
          <w:sz w:val="24"/>
        </w:rPr>
        <w:t xml:space="preserve"> system</w:t>
      </w:r>
      <w:r w:rsidRPr="0087588A">
        <w:rPr>
          <w:spacing w:val="-2"/>
          <w:sz w:val="24"/>
        </w:rPr>
        <w:t xml:space="preserve"> </w:t>
      </w:r>
      <w:r w:rsidRPr="0087588A">
        <w:rPr>
          <w:sz w:val="24"/>
        </w:rPr>
        <w:t>shall</w:t>
      </w:r>
      <w:r w:rsidRPr="0087588A">
        <w:rPr>
          <w:spacing w:val="-1"/>
          <w:sz w:val="24"/>
        </w:rPr>
        <w:t xml:space="preserve"> </w:t>
      </w:r>
      <w:r w:rsidRPr="0087588A">
        <w:rPr>
          <w:sz w:val="24"/>
        </w:rPr>
        <w:t>display</w:t>
      </w:r>
      <w:r w:rsidRPr="0087588A">
        <w:rPr>
          <w:spacing w:val="1"/>
          <w:sz w:val="24"/>
        </w:rPr>
        <w:t xml:space="preserve"> </w:t>
      </w:r>
      <w:r w:rsidRPr="0087588A">
        <w:rPr>
          <w:rFonts w:ascii="Courier New" w:eastAsia="Courier New" w:hAnsi="Courier New" w:cs="Courier New"/>
          <w:spacing w:val="-1"/>
          <w:sz w:val="20"/>
          <w:szCs w:val="20"/>
        </w:rPr>
        <w:t>“n/a”</w:t>
      </w:r>
      <w:r w:rsidR="00364AC2" w:rsidRPr="0087588A">
        <w:rPr>
          <w:rFonts w:ascii="Courier New" w:eastAsia="Courier New" w:hAnsi="Courier New" w:cs="Courier New"/>
          <w:spacing w:val="-1"/>
          <w:sz w:val="20"/>
          <w:szCs w:val="20"/>
        </w:rPr>
        <w:t xml:space="preserve"> </w:t>
      </w:r>
      <w:r w:rsidRPr="0087588A">
        <w:rPr>
          <w:sz w:val="24"/>
        </w:rPr>
        <w:t xml:space="preserve">in the </w:t>
      </w:r>
      <w:r w:rsidRPr="0087588A">
        <w:rPr>
          <w:b/>
          <w:bCs/>
          <w:spacing w:val="-1"/>
          <w:sz w:val="24"/>
        </w:rPr>
        <w:t>Days</w:t>
      </w:r>
      <w:r w:rsidRPr="0087588A">
        <w:rPr>
          <w:b/>
          <w:bCs/>
          <w:sz w:val="24"/>
        </w:rPr>
        <w:t xml:space="preserve"> </w:t>
      </w:r>
      <w:proofErr w:type="gramStart"/>
      <w:r w:rsidRPr="0087588A">
        <w:rPr>
          <w:b/>
          <w:bCs/>
          <w:sz w:val="24"/>
        </w:rPr>
        <w:t>Since</w:t>
      </w:r>
      <w:proofErr w:type="gramEnd"/>
      <w:r w:rsidRPr="0087588A">
        <w:rPr>
          <w:b/>
          <w:bCs/>
          <w:sz w:val="24"/>
        </w:rPr>
        <w:t xml:space="preserve"> Last VA</w:t>
      </w:r>
      <w:r w:rsidRPr="0087588A">
        <w:rPr>
          <w:b/>
          <w:bCs/>
          <w:spacing w:val="-1"/>
          <w:sz w:val="24"/>
        </w:rPr>
        <w:t xml:space="preserve"> </w:t>
      </w:r>
      <w:r w:rsidRPr="0087588A">
        <w:rPr>
          <w:b/>
          <w:bCs/>
          <w:sz w:val="24"/>
        </w:rPr>
        <w:t xml:space="preserve">Acute </w:t>
      </w:r>
      <w:r w:rsidRPr="0087588A">
        <w:rPr>
          <w:b/>
          <w:bCs/>
          <w:spacing w:val="-1"/>
          <w:sz w:val="24"/>
        </w:rPr>
        <w:t>Discharge</w:t>
      </w:r>
      <w:r w:rsidRPr="0087588A">
        <w:rPr>
          <w:b/>
          <w:bCs/>
          <w:sz w:val="24"/>
        </w:rPr>
        <w:t xml:space="preserve"> </w:t>
      </w:r>
      <w:r w:rsidRPr="0087588A">
        <w:rPr>
          <w:sz w:val="24"/>
        </w:rPr>
        <w:t>field when</w:t>
      </w:r>
      <w:r w:rsidRPr="0087588A">
        <w:rPr>
          <w:spacing w:val="29"/>
          <w:sz w:val="24"/>
        </w:rPr>
        <w:t xml:space="preserve"> </w:t>
      </w:r>
      <w:r w:rsidRPr="0087588A">
        <w:rPr>
          <w:sz w:val="24"/>
        </w:rPr>
        <w:t>there</w:t>
      </w:r>
      <w:r w:rsidRPr="0087588A">
        <w:rPr>
          <w:spacing w:val="-1"/>
          <w:sz w:val="24"/>
        </w:rPr>
        <w:t xml:space="preserve"> </w:t>
      </w:r>
      <w:r w:rsidRPr="0087588A">
        <w:rPr>
          <w:sz w:val="24"/>
        </w:rPr>
        <w:t xml:space="preserve">is no </w:t>
      </w:r>
      <w:r w:rsidRPr="0087588A">
        <w:rPr>
          <w:spacing w:val="-1"/>
          <w:sz w:val="24"/>
        </w:rPr>
        <w:t>VA</w:t>
      </w:r>
      <w:r w:rsidRPr="0087588A">
        <w:rPr>
          <w:sz w:val="24"/>
        </w:rPr>
        <w:t xml:space="preserve"> </w:t>
      </w:r>
      <w:r w:rsidR="00E53026" w:rsidRPr="0087588A">
        <w:rPr>
          <w:spacing w:val="-1"/>
          <w:sz w:val="24"/>
        </w:rPr>
        <w:t>facility discharge</w:t>
      </w:r>
      <w:r w:rsidRPr="0087588A">
        <w:rPr>
          <w:spacing w:val="2"/>
          <w:sz w:val="24"/>
        </w:rPr>
        <w:t xml:space="preserve"> </w:t>
      </w:r>
      <w:r w:rsidRPr="0087588A">
        <w:rPr>
          <w:spacing w:val="-1"/>
          <w:sz w:val="24"/>
        </w:rPr>
        <w:t>(</w:t>
      </w:r>
      <w:r w:rsidR="00E53026" w:rsidRPr="0087588A">
        <w:rPr>
          <w:spacing w:val="-1"/>
          <w:sz w:val="24"/>
        </w:rPr>
        <w:t>Illustrated</w:t>
      </w:r>
      <w:r w:rsidRPr="0087588A">
        <w:rPr>
          <w:sz w:val="24"/>
        </w:rPr>
        <w:t xml:space="preserve"> in</w:t>
      </w:r>
      <w:r w:rsidRPr="0087588A">
        <w:rPr>
          <w:spacing w:val="-1"/>
          <w:sz w:val="24"/>
        </w:rPr>
        <w:t xml:space="preserve"> </w:t>
      </w:r>
      <w:r w:rsidRPr="0087588A">
        <w:rPr>
          <w:sz w:val="24"/>
        </w:rPr>
        <w:t>Figure 1</w:t>
      </w:r>
      <w:r w:rsidR="00A572DA" w:rsidRPr="0087588A">
        <w:rPr>
          <w:sz w:val="24"/>
        </w:rPr>
        <w:t>40</w:t>
      </w:r>
      <w:r w:rsidRPr="0087588A">
        <w:rPr>
          <w:sz w:val="24"/>
        </w:rPr>
        <w:t>).</w:t>
      </w:r>
    </w:p>
    <w:p w:rsidR="00247D26" w:rsidRPr="0087588A" w:rsidRDefault="00247D26" w:rsidP="00247D26">
      <w:pPr>
        <w:pStyle w:val="BodyText"/>
        <w:ind w:left="140" w:right="176"/>
        <w:rPr>
          <w:spacing w:val="-1"/>
        </w:rPr>
      </w:pPr>
      <w:r w:rsidRPr="0087588A">
        <w:t xml:space="preserve">The </w:t>
      </w:r>
      <w:r w:rsidRPr="0087588A">
        <w:rPr>
          <w:spacing w:val="-1"/>
        </w:rPr>
        <w:t>NUMI</w:t>
      </w:r>
      <w:r w:rsidRPr="0087588A">
        <w:t xml:space="preserve"> system</w:t>
      </w:r>
      <w:r w:rsidRPr="0087588A">
        <w:rPr>
          <w:spacing w:val="-2"/>
        </w:rPr>
        <w:t xml:space="preserve"> </w:t>
      </w:r>
      <w:r w:rsidRPr="0087588A">
        <w:t>shall</w:t>
      </w:r>
      <w:r w:rsidRPr="0087588A">
        <w:rPr>
          <w:spacing w:val="-1"/>
        </w:rPr>
        <w:t xml:space="preserve"> </w:t>
      </w:r>
      <w:r w:rsidRPr="0087588A">
        <w:t>display</w:t>
      </w:r>
      <w:r w:rsidRPr="0087588A">
        <w:rPr>
          <w:spacing w:val="-1"/>
        </w:rPr>
        <w:t xml:space="preserve"> </w:t>
      </w:r>
      <w:r w:rsidRPr="0087588A">
        <w:t xml:space="preserve">the </w:t>
      </w:r>
      <w:r w:rsidRPr="0087588A">
        <w:rPr>
          <w:spacing w:val="-1"/>
        </w:rPr>
        <w:t>number</w:t>
      </w:r>
      <w:r w:rsidRPr="0087588A">
        <w:t xml:space="preserve"> of days between the </w:t>
      </w:r>
      <w:r w:rsidRPr="0087588A">
        <w:rPr>
          <w:spacing w:val="-1"/>
        </w:rPr>
        <w:t>last</w:t>
      </w:r>
      <w:r w:rsidRPr="0087588A">
        <w:t xml:space="preserve"> VA facility </w:t>
      </w:r>
      <w:r w:rsidRPr="0087588A">
        <w:rPr>
          <w:spacing w:val="-1"/>
        </w:rPr>
        <w:t>discharge</w:t>
      </w:r>
      <w:r w:rsidRPr="0087588A">
        <w:t xml:space="preserve"> </w:t>
      </w:r>
      <w:r w:rsidRPr="0087588A">
        <w:rPr>
          <w:spacing w:val="-1"/>
        </w:rPr>
        <w:t>date</w:t>
      </w:r>
      <w:r w:rsidRPr="0087588A">
        <w:rPr>
          <w:spacing w:val="35"/>
        </w:rPr>
        <w:t xml:space="preserve"> </w:t>
      </w:r>
      <w:r w:rsidRPr="0087588A">
        <w:t xml:space="preserve">and the </w:t>
      </w:r>
      <w:r w:rsidRPr="0087588A">
        <w:rPr>
          <w:spacing w:val="-1"/>
        </w:rPr>
        <w:t>current</w:t>
      </w:r>
      <w:r w:rsidRPr="0087588A">
        <w:t xml:space="preserve"> VA </w:t>
      </w:r>
      <w:r w:rsidRPr="0087588A">
        <w:rPr>
          <w:spacing w:val="-1"/>
        </w:rPr>
        <w:t>facility</w:t>
      </w:r>
      <w:r w:rsidRPr="0087588A">
        <w:t xml:space="preserve"> </w:t>
      </w:r>
      <w:r w:rsidRPr="0087588A">
        <w:rPr>
          <w:spacing w:val="-1"/>
        </w:rPr>
        <w:t>admission</w:t>
      </w:r>
      <w:r w:rsidRPr="0087588A">
        <w:t xml:space="preserve"> date in</w:t>
      </w:r>
      <w:r w:rsidRPr="0087588A">
        <w:rPr>
          <w:spacing w:val="-1"/>
        </w:rPr>
        <w:t xml:space="preserve"> </w:t>
      </w:r>
      <w:r w:rsidRPr="0087588A">
        <w:t>the</w:t>
      </w:r>
      <w:r w:rsidRPr="0087588A">
        <w:rPr>
          <w:spacing w:val="-1"/>
        </w:rPr>
        <w:t xml:space="preserve"> </w:t>
      </w:r>
      <w:r w:rsidRPr="0087588A">
        <w:rPr>
          <w:b/>
        </w:rPr>
        <w:t xml:space="preserve">Days </w:t>
      </w:r>
      <w:proofErr w:type="gramStart"/>
      <w:r w:rsidRPr="0087588A">
        <w:rPr>
          <w:b/>
        </w:rPr>
        <w:t>Since</w:t>
      </w:r>
      <w:proofErr w:type="gramEnd"/>
      <w:r w:rsidRPr="0087588A">
        <w:rPr>
          <w:b/>
        </w:rPr>
        <w:t xml:space="preserve"> Last VA Acute </w:t>
      </w:r>
      <w:r w:rsidRPr="0087588A">
        <w:rPr>
          <w:b/>
          <w:spacing w:val="-1"/>
        </w:rPr>
        <w:t>Discharge</w:t>
      </w:r>
      <w:r w:rsidRPr="0087588A">
        <w:rPr>
          <w:b/>
          <w:spacing w:val="1"/>
        </w:rPr>
        <w:t xml:space="preserve"> </w:t>
      </w:r>
      <w:r w:rsidRPr="0087588A">
        <w:t>field</w:t>
      </w:r>
      <w:r w:rsidRPr="0087588A">
        <w:rPr>
          <w:spacing w:val="53"/>
        </w:rPr>
        <w:t xml:space="preserve"> </w:t>
      </w:r>
      <w:r w:rsidRPr="0087588A">
        <w:t>when there</w:t>
      </w:r>
      <w:r w:rsidRPr="0087588A">
        <w:rPr>
          <w:spacing w:val="-1"/>
        </w:rPr>
        <w:t xml:space="preserve"> </w:t>
      </w:r>
      <w:r w:rsidRPr="0087588A">
        <w:t>has been a prior VA</w:t>
      </w:r>
      <w:r w:rsidRPr="0087588A">
        <w:rPr>
          <w:spacing w:val="-1"/>
        </w:rPr>
        <w:t xml:space="preserve"> facility</w:t>
      </w:r>
      <w:r w:rsidRPr="0087588A">
        <w:t xml:space="preserve"> </w:t>
      </w:r>
      <w:r w:rsidRPr="0087588A">
        <w:rPr>
          <w:spacing w:val="-1"/>
        </w:rPr>
        <w:t>discharge.</w:t>
      </w:r>
    </w:p>
    <w:p w:rsidR="00C4384C" w:rsidRPr="0087588A" w:rsidRDefault="00C4384C" w:rsidP="00C4384C">
      <w:pPr>
        <w:pStyle w:val="Heading1"/>
      </w:pPr>
      <w:bookmarkStart w:id="1239" w:name="_Toc479676165"/>
      <w:bookmarkStart w:id="1240" w:name="_Toc479631900"/>
      <w:bookmarkStart w:id="1241" w:name="_Toc499543870"/>
      <w:r w:rsidRPr="0087588A">
        <w:t>Primary Review Summary</w:t>
      </w:r>
      <w:bookmarkEnd w:id="1239"/>
      <w:bookmarkEnd w:id="1240"/>
      <w:bookmarkEnd w:id="1241"/>
      <w:r w:rsidR="00173FC7" w:rsidRPr="0087588A">
        <w:fldChar w:fldCharType="begin"/>
      </w:r>
      <w:r w:rsidR="00173FC7" w:rsidRPr="0087588A">
        <w:instrText xml:space="preserve"> XE "</w:instrText>
      </w:r>
      <w:r w:rsidR="00173FC7" w:rsidRPr="0087588A">
        <w:rPr>
          <w:spacing w:val="-1"/>
          <w:sz w:val="20"/>
        </w:rPr>
        <w:instrText>Primary</w:instrText>
      </w:r>
      <w:r w:rsidR="00173FC7" w:rsidRPr="0087588A">
        <w:rPr>
          <w:sz w:val="20"/>
        </w:rPr>
        <w:instrText xml:space="preserve"> </w:instrText>
      </w:r>
      <w:r w:rsidR="00173FC7" w:rsidRPr="0087588A">
        <w:rPr>
          <w:spacing w:val="-1"/>
          <w:sz w:val="20"/>
        </w:rPr>
        <w:instrText>Review</w:instrText>
      </w:r>
      <w:r w:rsidR="00173FC7" w:rsidRPr="0087588A">
        <w:rPr>
          <w:sz w:val="20"/>
        </w:rPr>
        <w:instrText xml:space="preserve"> </w:instrText>
      </w:r>
      <w:r w:rsidR="00173FC7" w:rsidRPr="0087588A">
        <w:rPr>
          <w:spacing w:val="-1"/>
          <w:sz w:val="20"/>
        </w:rPr>
        <w:instrText>Summary</w:instrText>
      </w:r>
      <w:r w:rsidR="00173FC7" w:rsidRPr="0087588A">
        <w:instrText xml:space="preserve">" </w:instrText>
      </w:r>
      <w:r w:rsidR="00173FC7" w:rsidRPr="0087588A">
        <w:fldChar w:fldCharType="end"/>
      </w:r>
    </w:p>
    <w:p w:rsidR="00C4384C" w:rsidRPr="0087588A" w:rsidRDefault="00C4384C" w:rsidP="00C4384C">
      <w:pPr>
        <w:spacing w:before="238" w:line="243" w:lineRule="auto"/>
        <w:ind w:left="100" w:right="110"/>
        <w:rPr>
          <w:sz w:val="24"/>
        </w:rPr>
      </w:pPr>
      <w:r w:rsidRPr="0087588A">
        <w:rPr>
          <w:sz w:val="24"/>
        </w:rPr>
        <w:t xml:space="preserve">The </w:t>
      </w:r>
      <w:r w:rsidRPr="0087588A">
        <w:rPr>
          <w:b/>
          <w:i/>
          <w:sz w:val="24"/>
        </w:rPr>
        <w:t xml:space="preserve">Saved Review </w:t>
      </w:r>
      <w:r w:rsidRPr="0087588A">
        <w:rPr>
          <w:b/>
          <w:i/>
          <w:spacing w:val="-1"/>
          <w:sz w:val="24"/>
        </w:rPr>
        <w:t>Summary</w:t>
      </w:r>
      <w:r w:rsidRPr="0087588A">
        <w:rPr>
          <w:b/>
          <w:i/>
          <w:spacing w:val="1"/>
          <w:sz w:val="24"/>
        </w:rPr>
        <w:t xml:space="preserve"> </w:t>
      </w:r>
      <w:r w:rsidRPr="0087588A">
        <w:rPr>
          <w:spacing w:val="-1"/>
          <w:sz w:val="24"/>
        </w:rPr>
        <w:t>screen offers</w:t>
      </w:r>
      <w:r w:rsidRPr="0087588A">
        <w:rPr>
          <w:sz w:val="24"/>
        </w:rPr>
        <w:t xml:space="preserve"> a synopsis of </w:t>
      </w:r>
      <w:r w:rsidRPr="0087588A">
        <w:rPr>
          <w:spacing w:val="-1"/>
          <w:sz w:val="24"/>
        </w:rPr>
        <w:t>information</w:t>
      </w:r>
      <w:r w:rsidRPr="0087588A">
        <w:rPr>
          <w:sz w:val="24"/>
        </w:rPr>
        <w:t xml:space="preserve"> saved from</w:t>
      </w:r>
      <w:r w:rsidRPr="0087588A">
        <w:rPr>
          <w:spacing w:val="-2"/>
          <w:sz w:val="24"/>
        </w:rPr>
        <w:t xml:space="preserve"> </w:t>
      </w:r>
      <w:r w:rsidRPr="0087588A">
        <w:rPr>
          <w:sz w:val="24"/>
        </w:rPr>
        <w:t>the</w:t>
      </w:r>
      <w:r w:rsidRPr="0087588A">
        <w:rPr>
          <w:spacing w:val="2"/>
          <w:sz w:val="24"/>
        </w:rPr>
        <w:t xml:space="preserve"> </w:t>
      </w:r>
      <w:r w:rsidRPr="0087588A">
        <w:rPr>
          <w:b/>
          <w:i/>
          <w:sz w:val="24"/>
        </w:rPr>
        <w:t>Primary</w:t>
      </w:r>
      <w:r w:rsidRPr="0087588A">
        <w:rPr>
          <w:b/>
          <w:i/>
          <w:spacing w:val="47"/>
          <w:sz w:val="24"/>
        </w:rPr>
        <w:t xml:space="preserve"> </w:t>
      </w:r>
      <w:r w:rsidRPr="0087588A">
        <w:rPr>
          <w:b/>
          <w:i/>
          <w:spacing w:val="-1"/>
          <w:sz w:val="24"/>
        </w:rPr>
        <w:t>Review</w:t>
      </w:r>
      <w:r w:rsidRPr="0087588A">
        <w:rPr>
          <w:b/>
          <w:i/>
          <w:sz w:val="24"/>
        </w:rPr>
        <w:t xml:space="preserve"> </w:t>
      </w:r>
      <w:r w:rsidRPr="0087588A">
        <w:rPr>
          <w:spacing w:val="-1"/>
          <w:sz w:val="24"/>
        </w:rPr>
        <w:t>screen.</w:t>
      </w:r>
      <w:r w:rsidRPr="0087588A">
        <w:rPr>
          <w:sz w:val="24"/>
        </w:rPr>
        <w:t xml:space="preserve"> This is</w:t>
      </w:r>
      <w:r w:rsidRPr="0087588A">
        <w:rPr>
          <w:spacing w:val="-1"/>
          <w:sz w:val="24"/>
        </w:rPr>
        <w:t xml:space="preserve"> accessed</w:t>
      </w:r>
      <w:r w:rsidRPr="0087588A">
        <w:rPr>
          <w:sz w:val="24"/>
        </w:rPr>
        <w:t xml:space="preserve"> through </w:t>
      </w:r>
      <w:r w:rsidRPr="0087588A">
        <w:rPr>
          <w:spacing w:val="-1"/>
          <w:sz w:val="24"/>
        </w:rPr>
        <w:t>the</w:t>
      </w:r>
      <w:r w:rsidRPr="0087588A">
        <w:rPr>
          <w:spacing w:val="1"/>
          <w:sz w:val="24"/>
        </w:rPr>
        <w:t xml:space="preserve"> </w:t>
      </w:r>
      <w:r w:rsidRPr="0087588A">
        <w:rPr>
          <w:b/>
          <w:i/>
          <w:spacing w:val="-1"/>
          <w:sz w:val="24"/>
        </w:rPr>
        <w:t>Utilization</w:t>
      </w:r>
      <w:r w:rsidRPr="0087588A">
        <w:rPr>
          <w:b/>
          <w:i/>
          <w:sz w:val="24"/>
        </w:rPr>
        <w:t xml:space="preserve"> Management</w:t>
      </w:r>
      <w:r w:rsidRPr="0087588A">
        <w:rPr>
          <w:b/>
          <w:i/>
          <w:spacing w:val="1"/>
          <w:sz w:val="24"/>
        </w:rPr>
        <w:t xml:space="preserve"> </w:t>
      </w:r>
      <w:r w:rsidRPr="0087588A">
        <w:rPr>
          <w:b/>
          <w:i/>
          <w:sz w:val="24"/>
        </w:rPr>
        <w:t>Review</w:t>
      </w:r>
      <w:r w:rsidRPr="0087588A">
        <w:rPr>
          <w:b/>
          <w:i/>
          <w:spacing w:val="-2"/>
          <w:sz w:val="24"/>
        </w:rPr>
        <w:t xml:space="preserve"> </w:t>
      </w:r>
      <w:r w:rsidRPr="0087588A">
        <w:rPr>
          <w:b/>
          <w:i/>
          <w:sz w:val="24"/>
        </w:rPr>
        <w:t xml:space="preserve">Listing </w:t>
      </w:r>
      <w:r w:rsidRPr="0087588A">
        <w:rPr>
          <w:spacing w:val="-1"/>
          <w:sz w:val="24"/>
        </w:rPr>
        <w:t>screen,</w:t>
      </w:r>
      <w:r w:rsidRPr="0087588A">
        <w:rPr>
          <w:sz w:val="24"/>
        </w:rPr>
        <w:t xml:space="preserve"> the</w:t>
      </w:r>
      <w:r w:rsidRPr="0087588A">
        <w:rPr>
          <w:spacing w:val="71"/>
          <w:sz w:val="24"/>
        </w:rPr>
        <w:t xml:space="preserve"> </w:t>
      </w:r>
      <w:r w:rsidRPr="0087588A">
        <w:rPr>
          <w:sz w:val="24"/>
        </w:rPr>
        <w:t>Stay History</w:t>
      </w:r>
      <w:r w:rsidRPr="0087588A">
        <w:rPr>
          <w:spacing w:val="-2"/>
          <w:sz w:val="24"/>
        </w:rPr>
        <w:t xml:space="preserve"> </w:t>
      </w:r>
      <w:r w:rsidRPr="0087588A">
        <w:rPr>
          <w:sz w:val="24"/>
        </w:rPr>
        <w:t>screen and</w:t>
      </w:r>
      <w:r w:rsidRPr="0087588A">
        <w:rPr>
          <w:spacing w:val="-1"/>
          <w:sz w:val="24"/>
        </w:rPr>
        <w:t xml:space="preserve"> </w:t>
      </w:r>
      <w:r w:rsidRPr="0087588A">
        <w:rPr>
          <w:sz w:val="24"/>
        </w:rPr>
        <w:t xml:space="preserve">by </w:t>
      </w:r>
      <w:r w:rsidRPr="0087588A">
        <w:rPr>
          <w:spacing w:val="-1"/>
          <w:sz w:val="24"/>
        </w:rPr>
        <w:t>clicking</w:t>
      </w:r>
      <w:r w:rsidRPr="0087588A">
        <w:rPr>
          <w:sz w:val="24"/>
        </w:rPr>
        <w:t xml:space="preserve"> </w:t>
      </w:r>
      <w:r w:rsidRPr="0087588A">
        <w:rPr>
          <w:spacing w:val="-1"/>
          <w:sz w:val="24"/>
        </w:rPr>
        <w:t>the</w:t>
      </w:r>
      <w:r w:rsidRPr="0087588A">
        <w:rPr>
          <w:sz w:val="24"/>
        </w:rPr>
        <w:t xml:space="preserv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rPr>
          <w:sz w:val="24"/>
        </w:rPr>
        <w:t>hyperlink.</w:t>
      </w:r>
    </w:p>
    <w:p w:rsidR="00C4384C" w:rsidRPr="0087588A" w:rsidRDefault="00C4384C" w:rsidP="00C4384C">
      <w:pPr>
        <w:jc w:val="both"/>
      </w:pPr>
    </w:p>
    <w:p w:rsidR="00C4384C" w:rsidRPr="0087588A" w:rsidRDefault="00C4384C" w:rsidP="007A6F23">
      <w:pPr>
        <w:jc w:val="center"/>
      </w:pPr>
      <w:r w:rsidRPr="0087588A">
        <w:rPr>
          <w:noProof/>
          <w:sz w:val="20"/>
          <w:szCs w:val="20"/>
        </w:rPr>
        <w:lastRenderedPageBreak/>
        <w:drawing>
          <wp:inline distT="0" distB="0" distL="0" distR="0" wp14:anchorId="113539E9" wp14:editId="41FB66AD">
            <wp:extent cx="2105025" cy="2710829"/>
            <wp:effectExtent l="0" t="0" r="0" b="0"/>
            <wp:docPr id="265" name="image102.jpeg" descr="Saved Review Summary" title="Saved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02.jpeg"/>
                    <pic:cNvPicPr/>
                  </pic:nvPicPr>
                  <pic:blipFill>
                    <a:blip r:embed="rId225" cstate="print"/>
                    <a:stretch>
                      <a:fillRect/>
                    </a:stretch>
                  </pic:blipFill>
                  <pic:spPr>
                    <a:xfrm>
                      <a:off x="0" y="0"/>
                      <a:ext cx="2109778" cy="2716951"/>
                    </a:xfrm>
                    <a:prstGeom prst="rect">
                      <a:avLst/>
                    </a:prstGeom>
                  </pic:spPr>
                </pic:pic>
              </a:graphicData>
            </a:graphic>
          </wp:inline>
        </w:drawing>
      </w:r>
    </w:p>
    <w:p w:rsidR="00C4384C" w:rsidRPr="0087588A" w:rsidRDefault="003F3E89" w:rsidP="003F3E89">
      <w:pPr>
        <w:pStyle w:val="Caption"/>
        <w:jc w:val="center"/>
      </w:pPr>
      <w:bookmarkStart w:id="1242" w:name="_Toc479683395"/>
      <w:bookmarkStart w:id="1243" w:name="_Toc479632178"/>
      <w:bookmarkStart w:id="1244" w:name="_Toc499543623"/>
      <w:r w:rsidRPr="0087588A">
        <w:t xml:space="preserve">Figure </w:t>
      </w:r>
      <w:fldSimple w:instr=" SEQ Figure \* ARABIC ">
        <w:r w:rsidR="00E65A84">
          <w:rPr>
            <w:noProof/>
          </w:rPr>
          <w:t>142</w:t>
        </w:r>
      </w:fldSimple>
      <w:r w:rsidR="00C4384C" w:rsidRPr="0087588A">
        <w:t>: Saved Review Summary</w:t>
      </w:r>
      <w:bookmarkEnd w:id="1242"/>
      <w:bookmarkEnd w:id="1243"/>
      <w:bookmarkEnd w:id="1244"/>
    </w:p>
    <w:p w:rsidR="007A6F23" w:rsidRPr="0087588A" w:rsidRDefault="007A6F23" w:rsidP="007A6F23">
      <w:pPr>
        <w:pStyle w:val="BodyText"/>
        <w:spacing w:before="56"/>
        <w:ind w:right="176"/>
      </w:pPr>
      <w:r w:rsidRPr="0087588A">
        <w:t>Fields of interest</w:t>
      </w:r>
      <w:r w:rsidRPr="0087588A">
        <w:rPr>
          <w:spacing w:val="-1"/>
        </w:rPr>
        <w:t xml:space="preserve"> </w:t>
      </w:r>
      <w:r w:rsidRPr="0087588A">
        <w:t>include</w:t>
      </w:r>
      <w:r w:rsidRPr="0087588A">
        <w:rPr>
          <w:spacing w:val="-1"/>
        </w:rPr>
        <w:t xml:space="preserve"> </w:t>
      </w:r>
      <w:r w:rsidRPr="0087588A">
        <w:t>the following</w:t>
      </w:r>
      <w:r w:rsidRPr="0087588A">
        <w:rPr>
          <w:spacing w:val="-1"/>
        </w:rPr>
        <w:t xml:space="preserve"> Primary</w:t>
      </w:r>
      <w:r w:rsidRPr="0087588A">
        <w:t xml:space="preserve"> Review Screen data </w:t>
      </w:r>
      <w:r w:rsidRPr="0087588A">
        <w:rPr>
          <w:spacing w:val="-1"/>
        </w:rPr>
        <w:t>available</w:t>
      </w:r>
      <w:r w:rsidRPr="0087588A">
        <w:t xml:space="preserve"> on the </w:t>
      </w:r>
      <w:r w:rsidRPr="0087588A">
        <w:rPr>
          <w:spacing w:val="-1"/>
        </w:rPr>
        <w:t>Review</w:t>
      </w:r>
      <w:r w:rsidRPr="0087588A">
        <w:rPr>
          <w:spacing w:val="35"/>
        </w:rPr>
        <w:t xml:space="preserve"> </w:t>
      </w:r>
      <w:r w:rsidRPr="0087588A">
        <w:rPr>
          <w:spacing w:val="-1"/>
        </w:rPr>
        <w:t>Summary</w:t>
      </w:r>
      <w:r w:rsidRPr="0087588A">
        <w:t xml:space="preserve"> screen:</w:t>
      </w:r>
    </w:p>
    <w:p w:rsidR="007A6F23" w:rsidRPr="0087588A" w:rsidRDefault="007A6F23" w:rsidP="00BD6B23">
      <w:pPr>
        <w:pStyle w:val="InstructionalBullet1"/>
        <w:numPr>
          <w:ilvl w:val="0"/>
          <w:numId w:val="156"/>
        </w:numPr>
        <w:rPr>
          <w:i w:val="0"/>
          <w:color w:val="auto"/>
          <w:sz w:val="24"/>
        </w:rPr>
      </w:pPr>
      <w:r w:rsidRPr="0087588A">
        <w:rPr>
          <w:b/>
          <w:i w:val="0"/>
          <w:color w:val="auto"/>
          <w:spacing w:val="-1"/>
          <w:sz w:val="24"/>
        </w:rPr>
        <w:t xml:space="preserve">Admitting </w:t>
      </w:r>
      <w:r w:rsidRPr="0087588A">
        <w:rPr>
          <w:b/>
          <w:i w:val="0"/>
          <w:color w:val="auto"/>
          <w:sz w:val="24"/>
        </w:rPr>
        <w:t>Physician:</w:t>
      </w:r>
      <w:r w:rsidRPr="0087588A">
        <w:rPr>
          <w:b/>
          <w:i w:val="0"/>
          <w:color w:val="auto"/>
          <w:spacing w:val="-1"/>
          <w:sz w:val="24"/>
        </w:rPr>
        <w:t xml:space="preserve"> </w:t>
      </w:r>
      <w:r w:rsidRPr="0087588A">
        <w:rPr>
          <w:i w:val="0"/>
          <w:color w:val="auto"/>
          <w:sz w:val="24"/>
        </w:rPr>
        <w:t xml:space="preserve">The </w:t>
      </w:r>
      <w:r w:rsidRPr="0087588A">
        <w:rPr>
          <w:i w:val="0"/>
          <w:color w:val="auto"/>
          <w:spacing w:val="-1"/>
          <w:sz w:val="24"/>
        </w:rPr>
        <w:t>Admitting</w:t>
      </w:r>
      <w:r w:rsidRPr="0087588A">
        <w:rPr>
          <w:i w:val="0"/>
          <w:color w:val="auto"/>
          <w:sz w:val="24"/>
        </w:rPr>
        <w:t xml:space="preserve"> </w:t>
      </w:r>
      <w:r w:rsidRPr="0087588A">
        <w:rPr>
          <w:i w:val="0"/>
          <w:color w:val="auto"/>
          <w:spacing w:val="-1"/>
          <w:sz w:val="24"/>
        </w:rPr>
        <w:t>Physician</w:t>
      </w:r>
      <w:r w:rsidRPr="0087588A">
        <w:rPr>
          <w:i w:val="0"/>
          <w:color w:val="auto"/>
          <w:sz w:val="24"/>
        </w:rPr>
        <w:t xml:space="preserve"> will </w:t>
      </w:r>
      <w:r w:rsidRPr="0087588A">
        <w:rPr>
          <w:i w:val="0"/>
          <w:color w:val="auto"/>
          <w:spacing w:val="-1"/>
          <w:sz w:val="24"/>
        </w:rPr>
        <w:t>display</w:t>
      </w:r>
      <w:r w:rsidRPr="0087588A">
        <w:rPr>
          <w:i w:val="0"/>
          <w:color w:val="auto"/>
          <w:sz w:val="24"/>
        </w:rPr>
        <w:t xml:space="preserve"> if </w:t>
      </w:r>
      <w:r w:rsidRPr="0087588A">
        <w:rPr>
          <w:i w:val="0"/>
          <w:color w:val="auto"/>
          <w:spacing w:val="-1"/>
          <w:sz w:val="24"/>
        </w:rPr>
        <w:t>selected</w:t>
      </w:r>
      <w:r w:rsidRPr="0087588A">
        <w:rPr>
          <w:i w:val="0"/>
          <w:color w:val="auto"/>
          <w:spacing w:val="-2"/>
          <w:sz w:val="24"/>
        </w:rPr>
        <w:t xml:space="preserve"> </w:t>
      </w:r>
      <w:r w:rsidRPr="0087588A">
        <w:rPr>
          <w:i w:val="0"/>
          <w:color w:val="auto"/>
          <w:sz w:val="24"/>
        </w:rPr>
        <w:t xml:space="preserve">on the </w:t>
      </w:r>
      <w:r w:rsidRPr="0087588A">
        <w:rPr>
          <w:i w:val="0"/>
          <w:color w:val="auto"/>
          <w:spacing w:val="-1"/>
          <w:sz w:val="24"/>
        </w:rPr>
        <w:t>Primary</w:t>
      </w:r>
      <w:r w:rsidRPr="0087588A">
        <w:rPr>
          <w:i w:val="0"/>
          <w:color w:val="auto"/>
          <w:spacing w:val="83"/>
          <w:sz w:val="24"/>
        </w:rPr>
        <w:t xml:space="preserve"> </w:t>
      </w:r>
      <w:r w:rsidRPr="0087588A">
        <w:rPr>
          <w:i w:val="0"/>
          <w:color w:val="auto"/>
          <w:sz w:val="24"/>
        </w:rPr>
        <w:t xml:space="preserve">Review </w:t>
      </w:r>
      <w:r w:rsidRPr="0087588A">
        <w:rPr>
          <w:i w:val="0"/>
          <w:color w:val="auto"/>
          <w:spacing w:val="-1"/>
          <w:sz w:val="24"/>
        </w:rPr>
        <w:t>screen</w:t>
      </w:r>
    </w:p>
    <w:p w:rsidR="007A6F23" w:rsidRPr="0087588A" w:rsidRDefault="007A6F23" w:rsidP="00BD6B23">
      <w:pPr>
        <w:pStyle w:val="InstructionalBullet1"/>
        <w:numPr>
          <w:ilvl w:val="0"/>
          <w:numId w:val="156"/>
        </w:numPr>
        <w:rPr>
          <w:i w:val="0"/>
          <w:color w:val="auto"/>
          <w:sz w:val="24"/>
        </w:rPr>
      </w:pPr>
      <w:r w:rsidRPr="0087588A">
        <w:rPr>
          <w:b/>
          <w:i w:val="0"/>
          <w:color w:val="auto"/>
          <w:spacing w:val="-1"/>
          <w:sz w:val="24"/>
        </w:rPr>
        <w:t>Admission</w:t>
      </w:r>
      <w:r w:rsidRPr="0087588A">
        <w:rPr>
          <w:b/>
          <w:i w:val="0"/>
          <w:color w:val="auto"/>
          <w:spacing w:val="-2"/>
          <w:sz w:val="24"/>
        </w:rPr>
        <w:t xml:space="preserve"> </w:t>
      </w:r>
      <w:r w:rsidRPr="0087588A">
        <w:rPr>
          <w:b/>
          <w:i w:val="0"/>
          <w:color w:val="auto"/>
          <w:sz w:val="24"/>
        </w:rPr>
        <w:t xml:space="preserve">Source: </w:t>
      </w:r>
      <w:r w:rsidRPr="0087588A">
        <w:rPr>
          <w:i w:val="0"/>
          <w:color w:val="auto"/>
          <w:sz w:val="24"/>
        </w:rPr>
        <w:t>The</w:t>
      </w:r>
      <w:r w:rsidRPr="0087588A">
        <w:rPr>
          <w:i w:val="0"/>
          <w:color w:val="auto"/>
          <w:spacing w:val="-2"/>
          <w:sz w:val="24"/>
        </w:rPr>
        <w:t xml:space="preserve"> </w:t>
      </w:r>
      <w:r w:rsidRPr="0087588A">
        <w:rPr>
          <w:i w:val="0"/>
          <w:color w:val="auto"/>
          <w:spacing w:val="-1"/>
          <w:sz w:val="24"/>
        </w:rPr>
        <w:t>Admission</w:t>
      </w:r>
      <w:r w:rsidRPr="0087588A">
        <w:rPr>
          <w:i w:val="0"/>
          <w:color w:val="auto"/>
          <w:sz w:val="24"/>
        </w:rPr>
        <w:t xml:space="preserve"> Source will</w:t>
      </w:r>
      <w:r w:rsidRPr="0087588A">
        <w:rPr>
          <w:i w:val="0"/>
          <w:color w:val="auto"/>
          <w:spacing w:val="-1"/>
          <w:sz w:val="24"/>
        </w:rPr>
        <w:t xml:space="preserve"> </w:t>
      </w:r>
      <w:r w:rsidRPr="0087588A">
        <w:rPr>
          <w:i w:val="0"/>
          <w:color w:val="auto"/>
          <w:sz w:val="24"/>
        </w:rPr>
        <w:t>display</w:t>
      </w:r>
      <w:r w:rsidRPr="0087588A">
        <w:rPr>
          <w:i w:val="0"/>
          <w:color w:val="auto"/>
          <w:spacing w:val="-1"/>
          <w:sz w:val="24"/>
        </w:rPr>
        <w:t xml:space="preserve"> </w:t>
      </w:r>
      <w:r w:rsidRPr="0087588A">
        <w:rPr>
          <w:i w:val="0"/>
          <w:color w:val="auto"/>
          <w:sz w:val="24"/>
        </w:rPr>
        <w:t>if selected on</w:t>
      </w:r>
      <w:r w:rsidRPr="0087588A">
        <w:rPr>
          <w:i w:val="0"/>
          <w:color w:val="auto"/>
          <w:spacing w:val="-2"/>
          <w:sz w:val="24"/>
        </w:rPr>
        <w:t xml:space="preserve"> </w:t>
      </w:r>
      <w:r w:rsidRPr="0087588A">
        <w:rPr>
          <w:i w:val="0"/>
          <w:color w:val="auto"/>
          <w:sz w:val="24"/>
        </w:rPr>
        <w:t>the</w:t>
      </w:r>
      <w:r w:rsidRPr="0087588A">
        <w:rPr>
          <w:i w:val="0"/>
          <w:color w:val="auto"/>
          <w:spacing w:val="-1"/>
          <w:sz w:val="24"/>
        </w:rPr>
        <w:t xml:space="preserve"> Primary</w:t>
      </w:r>
      <w:r w:rsidRPr="0087588A">
        <w:rPr>
          <w:i w:val="0"/>
          <w:color w:val="auto"/>
          <w:spacing w:val="41"/>
          <w:sz w:val="24"/>
        </w:rPr>
        <w:t xml:space="preserve"> </w:t>
      </w:r>
      <w:r w:rsidRPr="0087588A">
        <w:rPr>
          <w:i w:val="0"/>
          <w:color w:val="auto"/>
          <w:sz w:val="24"/>
        </w:rPr>
        <w:t xml:space="preserve">Review </w:t>
      </w:r>
      <w:r w:rsidRPr="0087588A">
        <w:rPr>
          <w:i w:val="0"/>
          <w:color w:val="auto"/>
          <w:spacing w:val="-1"/>
          <w:sz w:val="24"/>
        </w:rPr>
        <w:t>screen</w:t>
      </w:r>
    </w:p>
    <w:p w:rsidR="007A6F23" w:rsidRPr="0087588A" w:rsidRDefault="007A6F23" w:rsidP="004272DC">
      <w:pPr>
        <w:pStyle w:val="InstructionalBullet1"/>
      </w:pPr>
      <w:r w:rsidRPr="0087588A">
        <w:rPr>
          <w:b/>
          <w:bCs/>
          <w:i w:val="0"/>
          <w:color w:val="auto"/>
          <w:spacing w:val="-1"/>
          <w:sz w:val="24"/>
        </w:rPr>
        <w:t>Episode</w:t>
      </w:r>
      <w:r w:rsidRPr="0087588A">
        <w:rPr>
          <w:b/>
          <w:bCs/>
          <w:i w:val="0"/>
          <w:color w:val="auto"/>
          <w:sz w:val="24"/>
        </w:rPr>
        <w:t xml:space="preserve"> Day of Care</w:t>
      </w:r>
      <w:r w:rsidRPr="0087588A">
        <w:rPr>
          <w:i w:val="0"/>
          <w:color w:val="auto"/>
          <w:sz w:val="24"/>
        </w:rPr>
        <w:t xml:space="preserve">: </w:t>
      </w:r>
      <w:r w:rsidRPr="0087588A">
        <w:rPr>
          <w:i w:val="0"/>
          <w:color w:val="auto"/>
          <w:spacing w:val="-1"/>
          <w:sz w:val="24"/>
        </w:rPr>
        <w:t>The</w:t>
      </w:r>
      <w:r w:rsidRPr="0087588A">
        <w:rPr>
          <w:i w:val="0"/>
          <w:color w:val="auto"/>
          <w:sz w:val="24"/>
        </w:rPr>
        <w:t xml:space="preserve"> </w:t>
      </w:r>
      <w:r w:rsidRPr="0087588A">
        <w:rPr>
          <w:i w:val="0"/>
          <w:color w:val="auto"/>
          <w:spacing w:val="-1"/>
          <w:sz w:val="24"/>
        </w:rPr>
        <w:t>most</w:t>
      </w:r>
      <w:r w:rsidRPr="0087588A">
        <w:rPr>
          <w:i w:val="0"/>
          <w:color w:val="auto"/>
          <w:sz w:val="24"/>
        </w:rPr>
        <w:t xml:space="preserve"> recent Episode</w:t>
      </w:r>
      <w:r w:rsidRPr="0087588A">
        <w:rPr>
          <w:i w:val="0"/>
          <w:color w:val="auto"/>
          <w:spacing w:val="-1"/>
          <w:sz w:val="24"/>
        </w:rPr>
        <w:t xml:space="preserve"> </w:t>
      </w:r>
      <w:r w:rsidRPr="0087588A">
        <w:rPr>
          <w:i w:val="0"/>
          <w:color w:val="auto"/>
          <w:sz w:val="24"/>
        </w:rPr>
        <w:t>Day of</w:t>
      </w:r>
      <w:r w:rsidRPr="0087588A">
        <w:rPr>
          <w:i w:val="0"/>
          <w:color w:val="auto"/>
          <w:spacing w:val="-1"/>
          <w:sz w:val="24"/>
        </w:rPr>
        <w:t xml:space="preserve"> </w:t>
      </w:r>
      <w:r w:rsidRPr="0087588A">
        <w:rPr>
          <w:i w:val="0"/>
          <w:color w:val="auto"/>
          <w:sz w:val="24"/>
        </w:rPr>
        <w:t xml:space="preserve">Care data </w:t>
      </w:r>
      <w:r w:rsidRPr="0087588A">
        <w:rPr>
          <w:i w:val="0"/>
          <w:color w:val="auto"/>
          <w:spacing w:val="-1"/>
          <w:sz w:val="24"/>
        </w:rPr>
        <w:t>will</w:t>
      </w:r>
      <w:r w:rsidRPr="0087588A">
        <w:rPr>
          <w:i w:val="0"/>
          <w:color w:val="auto"/>
          <w:sz w:val="24"/>
        </w:rPr>
        <w:t xml:space="preserve"> be viewable on</w:t>
      </w:r>
      <w:r w:rsidRPr="0087588A">
        <w:rPr>
          <w:i w:val="0"/>
          <w:color w:val="auto"/>
          <w:spacing w:val="-2"/>
          <w:sz w:val="24"/>
        </w:rPr>
        <w:t xml:space="preserve"> </w:t>
      </w:r>
      <w:r w:rsidRPr="0087588A">
        <w:rPr>
          <w:i w:val="0"/>
          <w:color w:val="auto"/>
          <w:sz w:val="24"/>
        </w:rPr>
        <w:t>the</w:t>
      </w:r>
      <w:r w:rsidRPr="0087588A">
        <w:rPr>
          <w:i w:val="0"/>
          <w:color w:val="auto"/>
          <w:spacing w:val="25"/>
          <w:sz w:val="24"/>
        </w:rPr>
        <w:t xml:space="preserve"> </w:t>
      </w:r>
      <w:r w:rsidRPr="0087588A">
        <w:rPr>
          <w:i w:val="0"/>
          <w:color w:val="auto"/>
          <w:sz w:val="24"/>
        </w:rPr>
        <w:t>Saved Review</w:t>
      </w:r>
      <w:r w:rsidRPr="0087588A">
        <w:rPr>
          <w:i w:val="0"/>
          <w:color w:val="auto"/>
          <w:spacing w:val="-1"/>
          <w:sz w:val="24"/>
        </w:rPr>
        <w:t xml:space="preserve"> Summary</w:t>
      </w:r>
      <w:r w:rsidRPr="0087588A">
        <w:rPr>
          <w:i w:val="0"/>
          <w:color w:val="auto"/>
          <w:sz w:val="24"/>
        </w:rPr>
        <w:t xml:space="preserve"> screen.</w:t>
      </w:r>
      <w:r w:rsidRPr="0087588A">
        <w:rPr>
          <w:i w:val="0"/>
          <w:color w:val="auto"/>
          <w:spacing w:val="1"/>
          <w:sz w:val="24"/>
        </w:rPr>
        <w:t xml:space="preserve"> </w:t>
      </w:r>
      <w:r w:rsidRPr="0087588A">
        <w:rPr>
          <w:i w:val="0"/>
          <w:color w:val="auto"/>
          <w:sz w:val="24"/>
        </w:rPr>
        <w:t>For</w:t>
      </w:r>
      <w:r w:rsidRPr="0087588A">
        <w:rPr>
          <w:i w:val="0"/>
          <w:color w:val="auto"/>
          <w:spacing w:val="-1"/>
          <w:sz w:val="24"/>
        </w:rPr>
        <w:t xml:space="preserve"> </w:t>
      </w:r>
      <w:r w:rsidRPr="0087588A">
        <w:rPr>
          <w:i w:val="0"/>
          <w:color w:val="auto"/>
          <w:sz w:val="24"/>
        </w:rPr>
        <w:t>reviews created using criteria</w:t>
      </w:r>
      <w:r w:rsidRPr="0087588A">
        <w:rPr>
          <w:i w:val="0"/>
          <w:color w:val="auto"/>
          <w:spacing w:val="-1"/>
          <w:sz w:val="24"/>
        </w:rPr>
        <w:t xml:space="preserve"> </w:t>
      </w:r>
      <w:r w:rsidRPr="0087588A">
        <w:rPr>
          <w:i w:val="0"/>
          <w:color w:val="auto"/>
          <w:sz w:val="24"/>
        </w:rPr>
        <w:t>that</w:t>
      </w:r>
      <w:r w:rsidRPr="0087588A">
        <w:rPr>
          <w:i w:val="0"/>
          <w:color w:val="auto"/>
          <w:spacing w:val="-1"/>
          <w:sz w:val="24"/>
        </w:rPr>
        <w:t xml:space="preserve"> </w:t>
      </w:r>
      <w:r w:rsidRPr="0087588A">
        <w:rPr>
          <w:i w:val="0"/>
          <w:color w:val="auto"/>
          <w:sz w:val="24"/>
        </w:rPr>
        <w:t>are</w:t>
      </w:r>
      <w:r w:rsidRPr="0087588A">
        <w:rPr>
          <w:i w:val="0"/>
          <w:color w:val="auto"/>
          <w:spacing w:val="-1"/>
          <w:sz w:val="24"/>
        </w:rPr>
        <w:t xml:space="preserve"> </w:t>
      </w:r>
      <w:r w:rsidRPr="0087588A">
        <w:rPr>
          <w:i w:val="0"/>
          <w:color w:val="auto"/>
          <w:sz w:val="24"/>
        </w:rPr>
        <w:t xml:space="preserve">not </w:t>
      </w:r>
      <w:r w:rsidRPr="0087588A">
        <w:rPr>
          <w:i w:val="0"/>
          <w:color w:val="auto"/>
          <w:spacing w:val="-1"/>
          <w:sz w:val="24"/>
        </w:rPr>
        <w:t>condition</w:t>
      </w:r>
      <w:r w:rsidRPr="0087588A">
        <w:rPr>
          <w:i w:val="0"/>
          <w:color w:val="auto"/>
          <w:spacing w:val="23"/>
          <w:sz w:val="24"/>
        </w:rPr>
        <w:t xml:space="preserve"> </w:t>
      </w:r>
      <w:r w:rsidRPr="0087588A">
        <w:rPr>
          <w:i w:val="0"/>
          <w:color w:val="auto"/>
          <w:sz w:val="24"/>
        </w:rPr>
        <w:t>specific, Episode Day of</w:t>
      </w:r>
      <w:r w:rsidRPr="0087588A">
        <w:rPr>
          <w:i w:val="0"/>
          <w:color w:val="auto"/>
          <w:spacing w:val="-1"/>
          <w:sz w:val="24"/>
        </w:rPr>
        <w:t xml:space="preserve"> </w:t>
      </w:r>
      <w:r w:rsidRPr="0087588A">
        <w:rPr>
          <w:i w:val="0"/>
          <w:color w:val="auto"/>
          <w:sz w:val="24"/>
        </w:rPr>
        <w:t xml:space="preserve">Care will </w:t>
      </w:r>
      <w:r w:rsidRPr="0087588A">
        <w:rPr>
          <w:i w:val="0"/>
          <w:color w:val="auto"/>
          <w:spacing w:val="-1"/>
          <w:sz w:val="24"/>
        </w:rPr>
        <w:t xml:space="preserve">be </w:t>
      </w:r>
      <w:r w:rsidRPr="0087588A">
        <w:rPr>
          <w:i w:val="0"/>
          <w:color w:val="auto"/>
          <w:sz w:val="24"/>
        </w:rPr>
        <w:t xml:space="preserve">listed as </w:t>
      </w:r>
      <w:r w:rsidRPr="0087588A">
        <w:rPr>
          <w:i w:val="0"/>
          <w:color w:val="auto"/>
          <w:spacing w:val="-1"/>
          <w:sz w:val="24"/>
        </w:rPr>
        <w:t>“N/A</w:t>
      </w:r>
      <w:r w:rsidR="003F3E89" w:rsidRPr="0087588A">
        <w:rPr>
          <w:i w:val="0"/>
          <w:color w:val="auto"/>
          <w:spacing w:val="-1"/>
          <w:sz w:val="24"/>
        </w:rPr>
        <w:t>.</w:t>
      </w:r>
      <w:r w:rsidRPr="0087588A">
        <w:rPr>
          <w:spacing w:val="-1"/>
        </w:rPr>
        <w:t>”</w:t>
      </w:r>
    </w:p>
    <w:p w:rsidR="007A6F23" w:rsidRPr="0087588A" w:rsidRDefault="007A6F23" w:rsidP="00BD6B23">
      <w:pPr>
        <w:pStyle w:val="InstructionalBullet1"/>
        <w:numPr>
          <w:ilvl w:val="0"/>
          <w:numId w:val="156"/>
        </w:numPr>
        <w:rPr>
          <w:i w:val="0"/>
          <w:color w:val="auto"/>
          <w:sz w:val="24"/>
        </w:rPr>
      </w:pPr>
      <w:r w:rsidRPr="0087588A">
        <w:rPr>
          <w:b/>
          <w:i w:val="0"/>
          <w:color w:val="auto"/>
          <w:sz w:val="24"/>
        </w:rPr>
        <w:t xml:space="preserve">Reason </w:t>
      </w:r>
      <w:r w:rsidRPr="0087588A">
        <w:rPr>
          <w:b/>
          <w:i w:val="0"/>
          <w:color w:val="auto"/>
          <w:spacing w:val="-1"/>
          <w:sz w:val="24"/>
        </w:rPr>
        <w:t>Code:</w:t>
      </w:r>
      <w:r w:rsidRPr="0087588A">
        <w:rPr>
          <w:b/>
          <w:i w:val="0"/>
          <w:color w:val="auto"/>
          <w:sz w:val="24"/>
        </w:rPr>
        <w:t xml:space="preserve"> </w:t>
      </w:r>
      <w:r w:rsidRPr="0087588A">
        <w:rPr>
          <w:i w:val="0"/>
          <w:color w:val="auto"/>
          <w:sz w:val="24"/>
        </w:rPr>
        <w:t xml:space="preserve">The </w:t>
      </w:r>
      <w:r w:rsidRPr="0087588A">
        <w:rPr>
          <w:i w:val="0"/>
          <w:color w:val="auto"/>
          <w:spacing w:val="-1"/>
          <w:sz w:val="24"/>
        </w:rPr>
        <w:t>Reason</w:t>
      </w:r>
      <w:r w:rsidRPr="0087588A">
        <w:rPr>
          <w:i w:val="0"/>
          <w:color w:val="auto"/>
          <w:sz w:val="24"/>
        </w:rPr>
        <w:t xml:space="preserve"> Code will be </w:t>
      </w:r>
      <w:r w:rsidRPr="0087588A">
        <w:rPr>
          <w:i w:val="0"/>
          <w:color w:val="auto"/>
          <w:spacing w:val="-1"/>
          <w:sz w:val="24"/>
        </w:rPr>
        <w:t>viewable</w:t>
      </w:r>
      <w:r w:rsidRPr="0087588A">
        <w:rPr>
          <w:i w:val="0"/>
          <w:color w:val="auto"/>
          <w:sz w:val="24"/>
        </w:rPr>
        <w:t xml:space="preserve"> on the </w:t>
      </w:r>
      <w:r w:rsidRPr="0087588A">
        <w:rPr>
          <w:i w:val="0"/>
          <w:color w:val="auto"/>
          <w:spacing w:val="-1"/>
          <w:sz w:val="24"/>
        </w:rPr>
        <w:t>Saved</w:t>
      </w:r>
      <w:r w:rsidRPr="0087588A">
        <w:rPr>
          <w:i w:val="0"/>
          <w:color w:val="auto"/>
          <w:sz w:val="24"/>
        </w:rPr>
        <w:t xml:space="preserve"> Review </w:t>
      </w:r>
      <w:r w:rsidRPr="0087588A">
        <w:rPr>
          <w:i w:val="0"/>
          <w:color w:val="auto"/>
          <w:spacing w:val="-1"/>
          <w:sz w:val="24"/>
        </w:rPr>
        <w:t>Summary</w:t>
      </w:r>
      <w:r w:rsidRPr="0087588A">
        <w:rPr>
          <w:i w:val="0"/>
          <w:color w:val="auto"/>
          <w:sz w:val="24"/>
        </w:rPr>
        <w:t xml:space="preserve"> Screen</w:t>
      </w:r>
      <w:r w:rsidRPr="0087588A">
        <w:rPr>
          <w:i w:val="0"/>
          <w:color w:val="auto"/>
          <w:spacing w:val="41"/>
          <w:sz w:val="24"/>
        </w:rPr>
        <w:t xml:space="preserve"> </w:t>
      </w:r>
      <w:r w:rsidRPr="0087588A">
        <w:rPr>
          <w:i w:val="0"/>
          <w:color w:val="auto"/>
          <w:sz w:val="24"/>
        </w:rPr>
        <w:t>for reviews</w:t>
      </w:r>
      <w:r w:rsidRPr="0087588A">
        <w:rPr>
          <w:i w:val="0"/>
          <w:color w:val="auto"/>
          <w:spacing w:val="-2"/>
          <w:sz w:val="24"/>
        </w:rPr>
        <w:t xml:space="preserve"> </w:t>
      </w:r>
      <w:r w:rsidRPr="0087588A">
        <w:rPr>
          <w:i w:val="0"/>
          <w:color w:val="auto"/>
          <w:sz w:val="24"/>
        </w:rPr>
        <w:t xml:space="preserve">where the </w:t>
      </w:r>
      <w:r w:rsidRPr="0087588A">
        <w:rPr>
          <w:i w:val="0"/>
          <w:color w:val="auto"/>
          <w:spacing w:val="-1"/>
          <w:sz w:val="24"/>
        </w:rPr>
        <w:t>criteria</w:t>
      </w:r>
      <w:r w:rsidRPr="0087588A">
        <w:rPr>
          <w:i w:val="0"/>
          <w:color w:val="auto"/>
          <w:sz w:val="24"/>
        </w:rPr>
        <w:t xml:space="preserve"> were </w:t>
      </w:r>
      <w:r w:rsidRPr="0087588A">
        <w:rPr>
          <w:i w:val="0"/>
          <w:color w:val="auto"/>
          <w:spacing w:val="-1"/>
          <w:sz w:val="24"/>
        </w:rPr>
        <w:t>not</w:t>
      </w:r>
      <w:r w:rsidRPr="0087588A">
        <w:rPr>
          <w:i w:val="0"/>
          <w:color w:val="auto"/>
          <w:sz w:val="24"/>
        </w:rPr>
        <w:t xml:space="preserve"> </w:t>
      </w:r>
      <w:r w:rsidRPr="0087588A">
        <w:rPr>
          <w:i w:val="0"/>
          <w:color w:val="auto"/>
          <w:spacing w:val="-1"/>
          <w:sz w:val="24"/>
        </w:rPr>
        <w:t>met.</w:t>
      </w:r>
    </w:p>
    <w:p w:rsidR="007A6F23" w:rsidRPr="0087588A" w:rsidRDefault="007A6F23" w:rsidP="00BD6B23">
      <w:pPr>
        <w:pStyle w:val="InstructionalBullet1"/>
        <w:numPr>
          <w:ilvl w:val="0"/>
          <w:numId w:val="156"/>
        </w:numPr>
        <w:rPr>
          <w:i w:val="0"/>
          <w:color w:val="auto"/>
          <w:sz w:val="24"/>
        </w:rPr>
      </w:pPr>
      <w:r w:rsidRPr="0087588A">
        <w:rPr>
          <w:b/>
          <w:i w:val="0"/>
          <w:color w:val="auto"/>
          <w:sz w:val="24"/>
        </w:rPr>
        <w:t xml:space="preserve">Reason </w:t>
      </w:r>
      <w:r w:rsidRPr="0087588A">
        <w:rPr>
          <w:b/>
          <w:i w:val="0"/>
          <w:color w:val="auto"/>
          <w:spacing w:val="-1"/>
          <w:sz w:val="24"/>
        </w:rPr>
        <w:t>Description:</w:t>
      </w:r>
      <w:r w:rsidRPr="0087588A">
        <w:rPr>
          <w:b/>
          <w:i w:val="0"/>
          <w:color w:val="auto"/>
          <w:sz w:val="24"/>
        </w:rPr>
        <w:t xml:space="preserve"> </w:t>
      </w:r>
      <w:r w:rsidRPr="0087588A">
        <w:rPr>
          <w:i w:val="0"/>
          <w:color w:val="auto"/>
          <w:spacing w:val="-1"/>
          <w:sz w:val="24"/>
        </w:rPr>
        <w:t>The</w:t>
      </w:r>
      <w:r w:rsidRPr="0087588A">
        <w:rPr>
          <w:i w:val="0"/>
          <w:color w:val="auto"/>
          <w:sz w:val="24"/>
        </w:rPr>
        <w:t xml:space="preserve"> Reason </w:t>
      </w:r>
      <w:r w:rsidRPr="0087588A">
        <w:rPr>
          <w:i w:val="0"/>
          <w:color w:val="auto"/>
          <w:spacing w:val="-1"/>
          <w:sz w:val="24"/>
        </w:rPr>
        <w:t>Description</w:t>
      </w:r>
      <w:r w:rsidRPr="0087588A">
        <w:rPr>
          <w:i w:val="0"/>
          <w:color w:val="auto"/>
          <w:sz w:val="24"/>
        </w:rPr>
        <w:t xml:space="preserve"> </w:t>
      </w:r>
      <w:r w:rsidRPr="0087588A">
        <w:rPr>
          <w:i w:val="0"/>
          <w:color w:val="auto"/>
          <w:spacing w:val="-1"/>
          <w:sz w:val="24"/>
        </w:rPr>
        <w:t>will</w:t>
      </w:r>
      <w:r w:rsidRPr="0087588A">
        <w:rPr>
          <w:i w:val="0"/>
          <w:color w:val="auto"/>
          <w:sz w:val="24"/>
        </w:rPr>
        <w:t xml:space="preserve"> be </w:t>
      </w:r>
      <w:r w:rsidRPr="0087588A">
        <w:rPr>
          <w:i w:val="0"/>
          <w:color w:val="auto"/>
          <w:spacing w:val="-1"/>
          <w:sz w:val="24"/>
        </w:rPr>
        <w:t>viewable</w:t>
      </w:r>
      <w:r w:rsidRPr="0087588A">
        <w:rPr>
          <w:i w:val="0"/>
          <w:color w:val="auto"/>
          <w:sz w:val="24"/>
        </w:rPr>
        <w:t xml:space="preserve"> on the </w:t>
      </w:r>
      <w:r w:rsidRPr="0087588A">
        <w:rPr>
          <w:i w:val="0"/>
          <w:color w:val="auto"/>
          <w:spacing w:val="-1"/>
          <w:sz w:val="24"/>
        </w:rPr>
        <w:t>Saved</w:t>
      </w:r>
      <w:r w:rsidRPr="0087588A">
        <w:rPr>
          <w:i w:val="0"/>
          <w:color w:val="auto"/>
          <w:sz w:val="24"/>
        </w:rPr>
        <w:t xml:space="preserve"> Review</w:t>
      </w:r>
      <w:r w:rsidRPr="0087588A">
        <w:rPr>
          <w:i w:val="0"/>
          <w:color w:val="auto"/>
          <w:spacing w:val="67"/>
          <w:sz w:val="24"/>
        </w:rPr>
        <w:t xml:space="preserve"> </w:t>
      </w:r>
      <w:r w:rsidRPr="0087588A">
        <w:rPr>
          <w:i w:val="0"/>
          <w:color w:val="auto"/>
          <w:spacing w:val="-1"/>
          <w:sz w:val="24"/>
        </w:rPr>
        <w:t>Summary</w:t>
      </w:r>
      <w:r w:rsidRPr="0087588A">
        <w:rPr>
          <w:i w:val="0"/>
          <w:color w:val="auto"/>
          <w:sz w:val="24"/>
        </w:rPr>
        <w:t xml:space="preserve"> Screen for </w:t>
      </w:r>
      <w:r w:rsidRPr="0087588A">
        <w:rPr>
          <w:i w:val="0"/>
          <w:color w:val="auto"/>
          <w:spacing w:val="-1"/>
          <w:sz w:val="24"/>
        </w:rPr>
        <w:t>reviews</w:t>
      </w:r>
      <w:r w:rsidRPr="0087588A">
        <w:rPr>
          <w:i w:val="0"/>
          <w:color w:val="auto"/>
          <w:sz w:val="24"/>
        </w:rPr>
        <w:t xml:space="preserve"> </w:t>
      </w:r>
      <w:r w:rsidRPr="0087588A">
        <w:rPr>
          <w:i w:val="0"/>
          <w:color w:val="auto"/>
          <w:spacing w:val="-1"/>
          <w:sz w:val="24"/>
        </w:rPr>
        <w:t>where</w:t>
      </w:r>
      <w:r w:rsidRPr="0087588A">
        <w:rPr>
          <w:i w:val="0"/>
          <w:color w:val="auto"/>
          <w:sz w:val="24"/>
        </w:rPr>
        <w:t xml:space="preserve"> the criteria </w:t>
      </w:r>
      <w:r w:rsidRPr="0087588A">
        <w:rPr>
          <w:i w:val="0"/>
          <w:color w:val="auto"/>
          <w:spacing w:val="-1"/>
          <w:sz w:val="24"/>
        </w:rPr>
        <w:t>were</w:t>
      </w:r>
      <w:r w:rsidRPr="0087588A">
        <w:rPr>
          <w:i w:val="0"/>
          <w:color w:val="auto"/>
          <w:sz w:val="24"/>
        </w:rPr>
        <w:t xml:space="preserve"> not </w:t>
      </w:r>
      <w:r w:rsidRPr="0087588A">
        <w:rPr>
          <w:i w:val="0"/>
          <w:color w:val="auto"/>
          <w:spacing w:val="-1"/>
          <w:sz w:val="24"/>
        </w:rPr>
        <w:t>met.</w:t>
      </w:r>
    </w:p>
    <w:p w:rsidR="00E976C1" w:rsidRPr="0087588A" w:rsidRDefault="00E976C1" w:rsidP="00FD6B63">
      <w:pPr>
        <w:pStyle w:val="Heading1"/>
      </w:pPr>
      <w:bookmarkStart w:id="1245" w:name="_Toc465421510"/>
      <w:bookmarkStart w:id="1246" w:name="_Toc465422338"/>
      <w:bookmarkStart w:id="1247" w:name="_Toc479676166"/>
      <w:bookmarkStart w:id="1248" w:name="_Toc479631901"/>
      <w:bookmarkStart w:id="1249" w:name="_Toc499543871"/>
      <w:r w:rsidRPr="0087588A">
        <w:t>Physician Advisor Review</w:t>
      </w:r>
      <w:bookmarkEnd w:id="1245"/>
      <w:bookmarkEnd w:id="1246"/>
      <w:bookmarkEnd w:id="1247"/>
      <w:bookmarkEnd w:id="1248"/>
      <w:bookmarkEnd w:id="1249"/>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p w:rsidR="00316601" w:rsidRPr="0087588A" w:rsidRDefault="00E976C1" w:rsidP="009A664F">
      <w:pPr>
        <w:pStyle w:val="BodyText"/>
        <w:spacing w:before="238"/>
        <w:ind w:left="220" w:right="301"/>
        <w:rPr>
          <w:spacing w:val="-1"/>
        </w:rPr>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i/>
        </w:rPr>
        <w:t>Physician</w:t>
      </w:r>
      <w:r w:rsidRPr="0087588A">
        <w:rPr>
          <w:b/>
          <w:i/>
          <w:spacing w:val="-1"/>
        </w:rPr>
        <w:t xml:space="preserve"> </w:t>
      </w:r>
      <w:r w:rsidRPr="0087588A">
        <w:rPr>
          <w:b/>
          <w:i/>
        </w:rPr>
        <w:t xml:space="preserve">Advisor </w:t>
      </w:r>
      <w:r w:rsidRPr="0087588A">
        <w:rPr>
          <w:b/>
          <w:i/>
          <w:spacing w:val="-1"/>
        </w:rPr>
        <w:t>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i/>
        </w:rPr>
        <w:t xml:space="preserve"> </w:t>
      </w:r>
      <w:r w:rsidRPr="0087588A">
        <w:rPr>
          <w:spacing w:val="-1"/>
        </w:rPr>
        <w:t>screen</w:t>
      </w:r>
      <w:r w:rsidRPr="0087588A">
        <w:t>.</w:t>
      </w:r>
      <w:r w:rsidRPr="0087588A">
        <w:rPr>
          <w:spacing w:val="-2"/>
        </w:rPr>
        <w:t xml:space="preserve"> </w:t>
      </w:r>
      <w:r w:rsidRPr="0087588A">
        <w:t xml:space="preserve">Physician </w:t>
      </w:r>
      <w:r w:rsidRPr="0087588A">
        <w:rPr>
          <w:spacing w:val="-1"/>
        </w:rPr>
        <w:t>Advisors</w:t>
      </w:r>
      <w:r w:rsidRPr="0087588A">
        <w:rPr>
          <w:spacing w:val="75"/>
        </w:rPr>
        <w:t xml:space="preserve"> </w:t>
      </w:r>
      <w:r w:rsidRPr="0087588A">
        <w:t>access</w:t>
      </w:r>
      <w:r w:rsidRPr="0087588A">
        <w:rPr>
          <w:spacing w:val="-1"/>
        </w:rPr>
        <w:t xml:space="preserve"> </w:t>
      </w:r>
      <w:r w:rsidRPr="0087588A">
        <w:t xml:space="preserve">this </w:t>
      </w:r>
      <w:r w:rsidRPr="0087588A">
        <w:rPr>
          <w:spacing w:val="-1"/>
        </w:rPr>
        <w:t>screen</w:t>
      </w:r>
      <w:r w:rsidRPr="0087588A">
        <w:t xml:space="preserve"> by </w:t>
      </w:r>
      <w:r w:rsidRPr="0087588A">
        <w:rPr>
          <w:spacing w:val="-1"/>
        </w:rPr>
        <w:t xml:space="preserve">selecting </w:t>
      </w:r>
      <w:r w:rsidRPr="0087588A">
        <w:t>the</w:t>
      </w:r>
      <w:r w:rsidRPr="0087588A">
        <w:rPr>
          <w:spacing w:val="2"/>
        </w:rPr>
        <w:t xml:space="preserve"> </w:t>
      </w:r>
      <w:r w:rsidRPr="0087588A">
        <w:rPr>
          <w:b/>
          <w:spacing w:val="-1"/>
        </w:rPr>
        <w:t>Physician</w:t>
      </w:r>
      <w:r w:rsidRPr="0087588A">
        <w:rPr>
          <w:b/>
        </w:rPr>
        <w:t xml:space="preserve"> Advisor</w:t>
      </w:r>
      <w:r w:rsidRPr="0087588A">
        <w:rPr>
          <w:b/>
          <w:spacing w:val="1"/>
        </w:rPr>
        <w:t xml:space="preserve"> </w:t>
      </w:r>
      <w:r w:rsidRPr="0087588A">
        <w:rPr>
          <w:b/>
          <w:spacing w:val="-1"/>
        </w:rPr>
        <w:t>Review</w:t>
      </w:r>
      <w:r w:rsidRPr="0087588A">
        <w:rPr>
          <w:b/>
          <w:spacing w:val="-2"/>
        </w:rPr>
        <w:t xml:space="preserve"> </w:t>
      </w:r>
      <w:r w:rsidRPr="0087588A">
        <w:t xml:space="preserve">option from the </w:t>
      </w:r>
      <w:r w:rsidRPr="0087588A">
        <w:rPr>
          <w:b/>
          <w:i/>
        </w:rPr>
        <w:t>Tools</w:t>
      </w:r>
      <w:r w:rsidRPr="0087588A">
        <w:rPr>
          <w:b/>
          <w:i/>
          <w:spacing w:val="-1"/>
        </w:rPr>
        <w:t xml:space="preserve"> </w:t>
      </w:r>
      <w:r w:rsidRPr="0087588A">
        <w:rPr>
          <w:spacing w:val="-1"/>
        </w:rPr>
        <w:t>menu.</w:t>
      </w:r>
      <w:r w:rsidR="00715EC9" w:rsidRPr="0087588A">
        <w:rPr>
          <w:spacing w:val="-1"/>
        </w:rPr>
        <w:t xml:space="preserve"> </w:t>
      </w:r>
    </w:p>
    <w:p w:rsidR="00E976C1" w:rsidRPr="0087588A" w:rsidRDefault="00715EC9" w:rsidP="009A664F">
      <w:pPr>
        <w:pStyle w:val="BodyText"/>
        <w:spacing w:before="238"/>
        <w:ind w:left="220" w:right="301"/>
      </w:pPr>
      <w:r w:rsidRPr="0087588A">
        <w:rPr>
          <w:spacing w:val="-1"/>
        </w:rPr>
        <w:t xml:space="preserve">This </w:t>
      </w:r>
      <w:r w:rsidR="009A644A" w:rsidRPr="0087588A">
        <w:rPr>
          <w:spacing w:val="-1"/>
        </w:rPr>
        <w:t>screen</w:t>
      </w:r>
      <w:r w:rsidR="009A644A" w:rsidRPr="0087588A">
        <w:t xml:space="preserve"> lets</w:t>
      </w:r>
      <w:r w:rsidR="00E976C1" w:rsidRPr="0087588A">
        <w:t xml:space="preserve"> Physician </w:t>
      </w:r>
      <w:r w:rsidR="00E976C1" w:rsidRPr="0087588A">
        <w:rPr>
          <w:spacing w:val="-1"/>
        </w:rPr>
        <w:t>Advisors</w:t>
      </w:r>
      <w:r w:rsidR="00E976C1" w:rsidRPr="0087588A">
        <w:t xml:space="preserve"> </w:t>
      </w:r>
      <w:r w:rsidR="00E976C1" w:rsidRPr="0087588A">
        <w:rPr>
          <w:spacing w:val="-1"/>
        </w:rPr>
        <w:t>see</w:t>
      </w:r>
      <w:r w:rsidR="00E976C1" w:rsidRPr="0087588A">
        <w:t xml:space="preserve"> </w:t>
      </w:r>
      <w:r w:rsidR="00E976C1" w:rsidRPr="0087588A">
        <w:rPr>
          <w:spacing w:val="-1"/>
        </w:rPr>
        <w:t>the</w:t>
      </w:r>
      <w:r w:rsidR="00E976C1" w:rsidRPr="0087588A">
        <w:t xml:space="preserve"> reviews </w:t>
      </w:r>
      <w:r w:rsidR="00E976C1" w:rsidRPr="0087588A">
        <w:rPr>
          <w:spacing w:val="-1"/>
        </w:rPr>
        <w:t>that</w:t>
      </w:r>
      <w:r w:rsidR="00E976C1" w:rsidRPr="0087588A">
        <w:t xml:space="preserve"> have been</w:t>
      </w:r>
      <w:r w:rsidR="00E976C1" w:rsidRPr="0087588A">
        <w:rPr>
          <w:spacing w:val="-2"/>
        </w:rPr>
        <w:t xml:space="preserve"> </w:t>
      </w:r>
      <w:r w:rsidR="00E976C1" w:rsidRPr="0087588A">
        <w:t>sent to</w:t>
      </w:r>
      <w:r w:rsidR="00E976C1" w:rsidRPr="0087588A">
        <w:rPr>
          <w:spacing w:val="-1"/>
        </w:rPr>
        <w:t xml:space="preserve"> </w:t>
      </w:r>
      <w:r w:rsidR="00E976C1" w:rsidRPr="0087588A">
        <w:t xml:space="preserve">them </w:t>
      </w:r>
      <w:r w:rsidR="00E976C1" w:rsidRPr="0087588A">
        <w:rPr>
          <w:spacing w:val="-1"/>
        </w:rPr>
        <w:t>(including</w:t>
      </w:r>
      <w:r w:rsidR="00E976C1" w:rsidRPr="0087588A">
        <w:t xml:space="preserve"> the </w:t>
      </w:r>
      <w:r w:rsidR="00E976C1" w:rsidRPr="0087588A">
        <w:rPr>
          <w:spacing w:val="-1"/>
        </w:rPr>
        <w:t>name</w:t>
      </w:r>
      <w:r w:rsidR="00E976C1" w:rsidRPr="0087588A">
        <w:rPr>
          <w:spacing w:val="47"/>
        </w:rPr>
        <w:t xml:space="preserve"> </w:t>
      </w:r>
      <w:r w:rsidR="00E976C1" w:rsidRPr="0087588A">
        <w:t>of</w:t>
      </w:r>
      <w:r w:rsidR="00E976C1" w:rsidRPr="0087588A">
        <w:rPr>
          <w:spacing w:val="-1"/>
        </w:rPr>
        <w:t xml:space="preserve"> </w:t>
      </w:r>
      <w:r w:rsidR="00E976C1" w:rsidRPr="0087588A">
        <w:t xml:space="preserve">the sender). The </w:t>
      </w:r>
      <w:r w:rsidR="00E976C1" w:rsidRPr="0087588A">
        <w:rPr>
          <w:spacing w:val="-1"/>
        </w:rPr>
        <w:t>features</w:t>
      </w:r>
      <w:r w:rsidR="00E976C1" w:rsidRPr="0087588A">
        <w:t xml:space="preserve"> of this </w:t>
      </w:r>
      <w:r w:rsidR="00E976C1" w:rsidRPr="0087588A">
        <w:rPr>
          <w:spacing w:val="-1"/>
        </w:rPr>
        <w:t>screen</w:t>
      </w:r>
      <w:r w:rsidR="00E976C1" w:rsidRPr="0087588A">
        <w:t xml:space="preserve"> are listed in Table</w:t>
      </w:r>
      <w:r w:rsidR="00131225" w:rsidRPr="0087588A">
        <w:t xml:space="preserve"> </w:t>
      </w:r>
      <w:r w:rsidR="004331F2" w:rsidRPr="0087588A">
        <w:t>7</w:t>
      </w:r>
      <w:r w:rsidR="00E976C1" w:rsidRPr="0087588A">
        <w:t>.</w:t>
      </w:r>
    </w:p>
    <w:p w:rsidR="00E976C1" w:rsidRPr="0087588A" w:rsidRDefault="00E976C1" w:rsidP="009A664F">
      <w:pPr>
        <w:ind w:left="220"/>
        <w:rPr>
          <w:b/>
          <w:sz w:val="24"/>
        </w:rPr>
      </w:pPr>
      <w:r w:rsidRPr="0087588A">
        <w:rPr>
          <w:b/>
          <w:noProof/>
          <w:sz w:val="24"/>
        </w:rPr>
        <w:drawing>
          <wp:inline distT="0" distB="0" distL="0" distR="0" wp14:anchorId="61D32105" wp14:editId="7BA69AB3">
            <wp:extent cx="247650" cy="247523"/>
            <wp:effectExtent l="0" t="0" r="0" b="635"/>
            <wp:docPr id="2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sz w:val="24"/>
        </w:rPr>
        <w:t xml:space="preserve"> </w:t>
      </w:r>
      <w:r w:rsidRPr="0087588A">
        <w:rPr>
          <w:b/>
          <w:sz w:val="24"/>
        </w:rPr>
        <w:t xml:space="preserve">If you do not have Physician </w:t>
      </w:r>
      <w:r w:rsidRPr="0087588A">
        <w:rPr>
          <w:b/>
          <w:spacing w:val="-1"/>
          <w:sz w:val="24"/>
        </w:rPr>
        <w:t>Advisor</w:t>
      </w:r>
      <w:r w:rsidRPr="0087588A">
        <w:rPr>
          <w:b/>
          <w:spacing w:val="1"/>
          <w:sz w:val="24"/>
        </w:rPr>
        <w:t xml:space="preserve"> </w:t>
      </w:r>
      <w:r w:rsidRPr="0087588A">
        <w:rPr>
          <w:b/>
          <w:spacing w:val="-1"/>
          <w:sz w:val="24"/>
        </w:rPr>
        <w:t>permissions,</w:t>
      </w:r>
      <w:r w:rsidRPr="0087588A">
        <w:rPr>
          <w:b/>
          <w:sz w:val="24"/>
        </w:rPr>
        <w:t xml:space="preserve"> you </w:t>
      </w:r>
      <w:r w:rsidRPr="0087588A">
        <w:rPr>
          <w:b/>
          <w:spacing w:val="-1"/>
          <w:sz w:val="24"/>
        </w:rPr>
        <w:t>will</w:t>
      </w:r>
      <w:r w:rsidRPr="0087588A">
        <w:rPr>
          <w:b/>
          <w:sz w:val="24"/>
        </w:rPr>
        <w:t xml:space="preserve"> not see</w:t>
      </w:r>
      <w:r w:rsidRPr="0087588A">
        <w:rPr>
          <w:b/>
          <w:spacing w:val="-1"/>
          <w:sz w:val="24"/>
        </w:rPr>
        <w:t xml:space="preserve"> </w:t>
      </w:r>
      <w:r w:rsidRPr="0087588A">
        <w:rPr>
          <w:b/>
          <w:sz w:val="24"/>
        </w:rPr>
        <w:t>the</w:t>
      </w:r>
      <w:r w:rsidRPr="0087588A">
        <w:rPr>
          <w:b/>
          <w:spacing w:val="1"/>
          <w:sz w:val="24"/>
        </w:rPr>
        <w:t xml:space="preserve"> </w:t>
      </w:r>
      <w:r w:rsidRPr="0087588A">
        <w:rPr>
          <w:b/>
          <w:sz w:val="24"/>
        </w:rPr>
        <w:t>Physician</w:t>
      </w:r>
      <w:r w:rsidRPr="0087588A">
        <w:rPr>
          <w:b/>
          <w:spacing w:val="37"/>
          <w:sz w:val="24"/>
        </w:rPr>
        <w:t xml:space="preserve"> </w:t>
      </w:r>
      <w:r w:rsidRPr="0087588A">
        <w:rPr>
          <w:b/>
          <w:spacing w:val="-1"/>
          <w:sz w:val="24"/>
        </w:rPr>
        <w:t>Advisor</w:t>
      </w:r>
      <w:r w:rsidRPr="0087588A">
        <w:rPr>
          <w:b/>
          <w:spacing w:val="1"/>
          <w:sz w:val="24"/>
        </w:rPr>
        <w:t xml:space="preserve"> </w:t>
      </w:r>
      <w:r w:rsidRPr="0087588A">
        <w:rPr>
          <w:b/>
          <w:sz w:val="24"/>
        </w:rPr>
        <w:t>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spacing w:val="-2"/>
          <w:sz w:val="24"/>
        </w:rPr>
        <w:t xml:space="preserve"> </w:t>
      </w:r>
      <w:r w:rsidRPr="0087588A">
        <w:rPr>
          <w:b/>
          <w:sz w:val="24"/>
        </w:rPr>
        <w:t xml:space="preserve">option in the </w:t>
      </w:r>
      <w:r w:rsidRPr="0087588A">
        <w:rPr>
          <w:b/>
          <w:i/>
          <w:spacing w:val="-1"/>
          <w:sz w:val="24"/>
        </w:rPr>
        <w:t>Tools</w:t>
      </w:r>
      <w:r w:rsidRPr="0087588A">
        <w:rPr>
          <w:b/>
          <w:i/>
          <w:sz w:val="24"/>
        </w:rPr>
        <w:t xml:space="preserve"> </w:t>
      </w:r>
      <w:r w:rsidRPr="0087588A">
        <w:rPr>
          <w:b/>
          <w:sz w:val="24"/>
        </w:rPr>
        <w:t xml:space="preserve">menu </w:t>
      </w:r>
      <w:r w:rsidRPr="0087588A">
        <w:rPr>
          <w:b/>
          <w:spacing w:val="-1"/>
          <w:sz w:val="24"/>
        </w:rPr>
        <w:t>dropdown.</w:t>
      </w:r>
    </w:p>
    <w:p w:rsidR="007A6F23" w:rsidRPr="0087588A" w:rsidRDefault="004331F2" w:rsidP="004331F2">
      <w:pPr>
        <w:pStyle w:val="Caption"/>
        <w:jc w:val="center"/>
        <w:rPr>
          <w:spacing w:val="-1"/>
        </w:rPr>
      </w:pPr>
      <w:bookmarkStart w:id="1250" w:name="_Toc479676295"/>
      <w:bookmarkStart w:id="1251" w:name="_Toc479632030"/>
      <w:bookmarkStart w:id="1252" w:name="_Toc499108046"/>
      <w:r w:rsidRPr="0087588A">
        <w:t xml:space="preserve">Table </w:t>
      </w:r>
      <w:fldSimple w:instr=" SEQ Table \* ARABIC ">
        <w:r w:rsidR="006C6F7D">
          <w:rPr>
            <w:noProof/>
          </w:rPr>
          <w:t>7</w:t>
        </w:r>
      </w:fldSimple>
      <w:r w:rsidR="00E976C1" w:rsidRPr="0087588A">
        <w:t>:</w:t>
      </w:r>
      <w:r w:rsidR="00E976C1" w:rsidRPr="0087588A">
        <w:rPr>
          <w:spacing w:val="-1"/>
        </w:rPr>
        <w:t xml:space="preserve"> Physician</w:t>
      </w:r>
      <w:r w:rsidR="00E976C1" w:rsidRPr="0087588A">
        <w:rPr>
          <w:spacing w:val="2"/>
        </w:rPr>
        <w:t xml:space="preserve"> </w:t>
      </w:r>
      <w:r w:rsidR="00E976C1" w:rsidRPr="0087588A">
        <w:rPr>
          <w:spacing w:val="-1"/>
        </w:rPr>
        <w:t>Advisor</w:t>
      </w:r>
      <w:r w:rsidR="00E976C1" w:rsidRPr="0087588A">
        <w:t xml:space="preserve"> </w:t>
      </w:r>
      <w:r w:rsidR="00E976C1" w:rsidRPr="0087588A">
        <w:rPr>
          <w:spacing w:val="-1"/>
        </w:rPr>
        <w:t>Screen</w:t>
      </w:r>
      <w:r w:rsidR="00E976C1" w:rsidRPr="0087588A">
        <w:t xml:space="preserve"> </w:t>
      </w:r>
      <w:r w:rsidR="00E976C1" w:rsidRPr="0087588A">
        <w:rPr>
          <w:spacing w:val="-1"/>
        </w:rPr>
        <w:t>Features</w:t>
      </w:r>
      <w:bookmarkEnd w:id="1250"/>
      <w:bookmarkEnd w:id="1251"/>
      <w:bookmarkEnd w:id="1252"/>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9A664F" w:rsidRPr="0087588A" w:rsidTr="0076303B">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9A664F" w:rsidRPr="0087588A" w:rsidRDefault="009A664F" w:rsidP="0076303B">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9A664F" w:rsidRPr="0087588A"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7"/>
              <w:jc w:val="center"/>
              <w:rPr>
                <w:rFonts w:ascii="Times New Roman" w:eastAsia="Times New Roman" w:hAnsi="Times New Roman" w:cs="Times New Roman"/>
                <w:sz w:val="24"/>
                <w:szCs w:val="24"/>
              </w:rPr>
            </w:pPr>
            <w:r w:rsidRPr="0087588A">
              <w:rPr>
                <w:rFonts w:ascii="Times New Roman"/>
                <w:sz w:val="24"/>
              </w:rPr>
              <w:lastRenderedPageBreak/>
              <w:t xml:space="preserve">The Physician </w:t>
            </w:r>
            <w:r w:rsidRPr="0087588A">
              <w:rPr>
                <w:rFonts w:ascii="Times New Roman"/>
                <w:spacing w:val="-1"/>
                <w:sz w:val="24"/>
              </w:rPr>
              <w:t>Advisor</w:t>
            </w:r>
            <w:r w:rsidRPr="0087588A">
              <w:rPr>
                <w:rFonts w:ascii="Times New Roman"/>
                <w:sz w:val="24"/>
              </w:rPr>
              <w:t xml:space="preserve">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tc>
      </w:tr>
      <w:tr w:rsidR="009A664F" w:rsidRPr="0087588A"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6"/>
              <w:ind w:left="3095"/>
              <w:rPr>
                <w:rFonts w:ascii="Times New Roman" w:eastAsia="Times New Roman" w:hAnsi="Times New Roman" w:cs="Times New Roman"/>
                <w:sz w:val="24"/>
                <w:szCs w:val="24"/>
              </w:rPr>
            </w:pPr>
            <w:r w:rsidRPr="0087588A">
              <w:rPr>
                <w:rFonts w:ascii="Times New Roman"/>
                <w:sz w:val="24"/>
              </w:rPr>
              <w:t>Select</w:t>
            </w:r>
            <w:r w:rsidRPr="0087588A">
              <w:rPr>
                <w:rFonts w:ascii="Times New Roman"/>
                <w:spacing w:val="-1"/>
                <w:sz w:val="24"/>
              </w:rPr>
              <w:t xml:space="preserve"> </w:t>
            </w:r>
            <w:r w:rsidRPr="0087588A">
              <w:rPr>
                <w:rFonts w:ascii="Times New Roman"/>
                <w:sz w:val="24"/>
              </w:rPr>
              <w:t xml:space="preserve">a Physician </w:t>
            </w:r>
            <w:r w:rsidRPr="0087588A">
              <w:rPr>
                <w:rFonts w:ascii="Times New Roman"/>
                <w:spacing w:val="-1"/>
                <w:sz w:val="24"/>
              </w:rPr>
              <w:t>Advisor</w:t>
            </w:r>
            <w:r w:rsidRPr="0087588A">
              <w:rPr>
                <w:rFonts w:ascii="Times New Roman"/>
                <w:sz w:val="24"/>
              </w:rPr>
              <w:t xml:space="preserve"> </w:t>
            </w:r>
            <w:r w:rsidRPr="0087588A">
              <w:rPr>
                <w:rFonts w:ascii="Times New Roman"/>
                <w:spacing w:val="-1"/>
                <w:sz w:val="24"/>
              </w:rPr>
              <w:t>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tc>
      </w:tr>
      <w:tr w:rsidR="009A664F" w:rsidRPr="0087588A" w:rsidTr="0076303B">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6"/>
              <w:ind w:left="2639"/>
              <w:rPr>
                <w:rFonts w:ascii="Times New Roman" w:eastAsia="Times New Roman" w:hAnsi="Times New Roman" w:cs="Times New Roman"/>
                <w:sz w:val="24"/>
                <w:szCs w:val="24"/>
              </w:rPr>
            </w:pPr>
            <w:r w:rsidRPr="0087588A">
              <w:rPr>
                <w:rFonts w:ascii="Times New Roman"/>
                <w:sz w:val="24"/>
              </w:rPr>
              <w:t xml:space="preserve">Agree / </w:t>
            </w:r>
            <w:r w:rsidRPr="0087588A">
              <w:rPr>
                <w:rFonts w:ascii="Times New Roman"/>
                <w:spacing w:val="-1"/>
                <w:sz w:val="24"/>
              </w:rPr>
              <w:t>Disagree</w:t>
            </w:r>
            <w:r w:rsidRPr="0087588A">
              <w:rPr>
                <w:rFonts w:ascii="Times New Roman"/>
                <w:sz w:val="24"/>
              </w:rPr>
              <w:t xml:space="preserve"> with </w:t>
            </w:r>
            <w:r w:rsidRPr="0087588A">
              <w:rPr>
                <w:rFonts w:ascii="Times New Roman"/>
                <w:spacing w:val="-1"/>
                <w:sz w:val="24"/>
              </w:rPr>
              <w:t>Current</w:t>
            </w:r>
            <w:r w:rsidRPr="0087588A">
              <w:rPr>
                <w:rFonts w:ascii="Times New Roman"/>
                <w:sz w:val="24"/>
              </w:rPr>
              <w:t xml:space="preserve"> </w:t>
            </w:r>
            <w:r w:rsidRPr="0087588A">
              <w:rPr>
                <w:rFonts w:ascii="Times New Roman"/>
                <w:spacing w:val="-1"/>
                <w:sz w:val="24"/>
              </w:rPr>
              <w:t>Level</w:t>
            </w:r>
            <w:r w:rsidRPr="0087588A">
              <w:rPr>
                <w:rFonts w:ascii="Times New Roman"/>
                <w:sz w:val="24"/>
              </w:rPr>
              <w:t xml:space="preserve"> of</w:t>
            </w:r>
            <w:r w:rsidRPr="0087588A">
              <w:rPr>
                <w:rFonts w:ascii="Times New Roman"/>
                <w:spacing w:val="-1"/>
                <w:sz w:val="24"/>
              </w:rPr>
              <w:t xml:space="preserve"> </w:t>
            </w:r>
            <w:r w:rsidRPr="0087588A">
              <w:rPr>
                <w:rFonts w:ascii="Times New Roman"/>
                <w:sz w:val="24"/>
              </w:rPr>
              <w:t>Care</w:t>
            </w:r>
          </w:p>
        </w:tc>
      </w:tr>
      <w:tr w:rsidR="009A664F" w:rsidRPr="0087588A"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7"/>
              <w:ind w:left="2663"/>
              <w:rPr>
                <w:rFonts w:ascii="Times New Roman" w:eastAsia="Times New Roman" w:hAnsi="Times New Roman" w:cs="Times New Roman"/>
                <w:sz w:val="24"/>
                <w:szCs w:val="24"/>
              </w:rPr>
            </w:pPr>
            <w:r w:rsidRPr="0087588A">
              <w:rPr>
                <w:rFonts w:ascii="Times New Roman"/>
                <w:sz w:val="24"/>
              </w:rPr>
              <w:t xml:space="preserve">Enter </w:t>
            </w:r>
            <w:r w:rsidRPr="0087588A">
              <w:rPr>
                <w:rFonts w:ascii="Times New Roman"/>
                <w:spacing w:val="-1"/>
                <w:sz w:val="24"/>
              </w:rPr>
              <w:t>Physician</w:t>
            </w:r>
            <w:r w:rsidRPr="0087588A">
              <w:rPr>
                <w:rFonts w:ascii="Times New Roman"/>
                <w:sz w:val="24"/>
              </w:rPr>
              <w:t xml:space="preserve"> Advisor</w:t>
            </w:r>
            <w:r w:rsidRPr="0087588A">
              <w:rPr>
                <w:rFonts w:ascii="Times New Roman"/>
                <w:spacing w:val="-1"/>
                <w:sz w:val="24"/>
              </w:rPr>
              <w:t xml:space="preserve"> </w:t>
            </w:r>
            <w:r w:rsidRPr="0087588A">
              <w:rPr>
                <w:rFonts w:ascii="Times New Roman"/>
                <w:sz w:val="24"/>
              </w:rPr>
              <w:t>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rFonts w:ascii="Times New Roman"/>
                <w:sz w:val="24"/>
              </w:rPr>
              <w:t xml:space="preserve"> </w:t>
            </w:r>
            <w:r w:rsidRPr="0087588A">
              <w:rPr>
                <w:rFonts w:ascii="Times New Roman"/>
                <w:spacing w:val="-1"/>
                <w:sz w:val="24"/>
              </w:rPr>
              <w:t>Comments</w:t>
            </w:r>
          </w:p>
        </w:tc>
      </w:tr>
      <w:tr w:rsidR="009A664F" w:rsidRPr="0087588A"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6"/>
              <w:ind w:left="3173"/>
              <w:rPr>
                <w:rFonts w:ascii="Times New Roman" w:eastAsia="Times New Roman" w:hAnsi="Times New Roman" w:cs="Times New Roman"/>
                <w:sz w:val="24"/>
                <w:szCs w:val="24"/>
              </w:rPr>
            </w:pPr>
            <w:r w:rsidRPr="0087588A">
              <w:rPr>
                <w:rFonts w:ascii="Times New Roman"/>
                <w:spacing w:val="-1"/>
                <w:sz w:val="24"/>
              </w:rPr>
              <w:t>FINAL</w:t>
            </w:r>
            <w:r w:rsidRPr="0087588A">
              <w:rPr>
                <w:rFonts w:ascii="Times New Roman"/>
                <w:sz w:val="24"/>
              </w:rPr>
              <w:t xml:space="preserve"> SAVE/Lock </w:t>
            </w:r>
            <w:r w:rsidRPr="0087588A">
              <w:rPr>
                <w:rFonts w:ascii="Times New Roman"/>
                <w:spacing w:val="-1"/>
                <w:sz w:val="24"/>
              </w:rPr>
              <w:t>To</w:t>
            </w:r>
            <w:r w:rsidRPr="0087588A">
              <w:rPr>
                <w:rFonts w:ascii="Times New Roman"/>
                <w:sz w:val="24"/>
              </w:rPr>
              <w:t xml:space="preserve"> </w:t>
            </w:r>
            <w:r w:rsidRPr="0087588A">
              <w:rPr>
                <w:rFonts w:ascii="Times New Roman"/>
                <w:spacing w:val="-1"/>
                <w:sz w:val="24"/>
              </w:rPr>
              <w:t>Database</w:t>
            </w:r>
          </w:p>
        </w:tc>
      </w:tr>
    </w:tbl>
    <w:p w:rsidR="009A664F" w:rsidRPr="0087588A" w:rsidRDefault="009A664F" w:rsidP="009A664F">
      <w:pPr>
        <w:jc w:val="center"/>
      </w:pPr>
    </w:p>
    <w:p w:rsidR="009A664F" w:rsidRPr="0087588A" w:rsidRDefault="009A664F" w:rsidP="009A664F">
      <w:pPr>
        <w:spacing w:before="44"/>
        <w:ind w:left="220" w:right="339"/>
        <w:rPr>
          <w:sz w:val="24"/>
        </w:rPr>
      </w:pPr>
      <w:r w:rsidRPr="0087588A">
        <w:rPr>
          <w:noProof/>
        </w:rPr>
        <w:drawing>
          <wp:inline distT="0" distB="0" distL="0" distR="0" wp14:anchorId="4189B5B8" wp14:editId="5B0D34E0">
            <wp:extent cx="247650" cy="247650"/>
            <wp:effectExtent l="0" t="0" r="0" b="0"/>
            <wp:docPr id="26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szCs w:val="20"/>
        </w:rPr>
        <w:t xml:space="preserve"> </w:t>
      </w:r>
      <w:r w:rsidRPr="0087588A">
        <w:rPr>
          <w:b/>
          <w:bCs/>
          <w:sz w:val="24"/>
          <w:u w:val="thick" w:color="000000"/>
        </w:rPr>
        <w:t xml:space="preserve">All </w:t>
      </w:r>
      <w:r w:rsidRPr="0087588A">
        <w:rPr>
          <w:b/>
          <w:bCs/>
          <w:sz w:val="24"/>
        </w:rPr>
        <w:t>reviews that are</w:t>
      </w:r>
      <w:r w:rsidRPr="0087588A">
        <w:rPr>
          <w:b/>
          <w:bCs/>
          <w:spacing w:val="-1"/>
          <w:sz w:val="24"/>
        </w:rPr>
        <w:t xml:space="preserve"> locked</w:t>
      </w:r>
      <w:r w:rsidRPr="0087588A">
        <w:rPr>
          <w:b/>
          <w:bCs/>
          <w:sz w:val="24"/>
        </w:rPr>
        <w:t xml:space="preserve"> </w:t>
      </w:r>
      <w:r w:rsidRPr="0087588A">
        <w:rPr>
          <w:b/>
          <w:bCs/>
          <w:spacing w:val="-1"/>
          <w:sz w:val="24"/>
        </w:rPr>
        <w:t>(both</w:t>
      </w:r>
      <w:r w:rsidRPr="0087588A">
        <w:rPr>
          <w:b/>
          <w:bCs/>
          <w:sz w:val="24"/>
        </w:rPr>
        <w:t xml:space="preserve"> ‘Meets </w:t>
      </w:r>
      <w:r w:rsidRPr="0087588A">
        <w:rPr>
          <w:b/>
          <w:bCs/>
          <w:spacing w:val="-1"/>
          <w:sz w:val="24"/>
        </w:rPr>
        <w:t>Criteria’</w:t>
      </w:r>
      <w:r w:rsidRPr="0087588A">
        <w:rPr>
          <w:b/>
          <w:bCs/>
          <w:sz w:val="24"/>
        </w:rPr>
        <w:t xml:space="preserve"> and </w:t>
      </w:r>
      <w:r w:rsidRPr="0087588A">
        <w:rPr>
          <w:b/>
          <w:bCs/>
          <w:spacing w:val="-1"/>
          <w:sz w:val="24"/>
        </w:rPr>
        <w:t>‘Do</w:t>
      </w:r>
      <w:r w:rsidR="004A730A" w:rsidRPr="0087588A">
        <w:rPr>
          <w:b/>
          <w:bCs/>
          <w:spacing w:val="-1"/>
          <w:sz w:val="24"/>
        </w:rPr>
        <w:t xml:space="preserve"> not</w:t>
      </w:r>
      <w:r w:rsidRPr="0087588A">
        <w:rPr>
          <w:b/>
          <w:bCs/>
          <w:sz w:val="24"/>
        </w:rPr>
        <w:t xml:space="preserve"> Meet Criteria’) </w:t>
      </w:r>
      <w:r w:rsidRPr="0087588A">
        <w:rPr>
          <w:b/>
          <w:bCs/>
          <w:spacing w:val="-1"/>
          <w:sz w:val="24"/>
        </w:rPr>
        <w:t>will</w:t>
      </w:r>
      <w:r w:rsidRPr="0087588A">
        <w:rPr>
          <w:b/>
          <w:bCs/>
          <w:spacing w:val="43"/>
          <w:sz w:val="24"/>
        </w:rPr>
        <w:t xml:space="preserve"> </w:t>
      </w:r>
      <w:r w:rsidRPr="0087588A">
        <w:rPr>
          <w:b/>
          <w:bCs/>
          <w:spacing w:val="-1"/>
          <w:sz w:val="24"/>
        </w:rPr>
        <w:t>automatically</w:t>
      </w:r>
      <w:r w:rsidRPr="0087588A">
        <w:rPr>
          <w:b/>
          <w:bCs/>
          <w:sz w:val="24"/>
        </w:rPr>
        <w:t xml:space="preserve"> go to the </w:t>
      </w:r>
      <w:r w:rsidRPr="0087588A">
        <w:rPr>
          <w:b/>
          <w:bCs/>
          <w:i/>
          <w:sz w:val="24"/>
        </w:rPr>
        <w:t xml:space="preserve">Patient </w:t>
      </w:r>
      <w:r w:rsidRPr="0087588A">
        <w:rPr>
          <w:b/>
          <w:bCs/>
          <w:i/>
          <w:spacing w:val="-1"/>
          <w:sz w:val="24"/>
        </w:rPr>
        <w:t>Selection/Worklist</w:t>
      </w:r>
      <w:r w:rsidR="00173FC7" w:rsidRPr="0087588A">
        <w:rPr>
          <w:b/>
          <w:bCs/>
          <w:i/>
          <w:spacing w:val="-1"/>
          <w:sz w:val="24"/>
        </w:rPr>
        <w:fldChar w:fldCharType="begin"/>
      </w:r>
      <w:r w:rsidR="00173FC7" w:rsidRPr="0087588A">
        <w:instrText xml:space="preserve"> XE "</w:instrText>
      </w:r>
      <w:r w:rsidR="00173FC7" w:rsidRPr="0087588A">
        <w:rPr>
          <w:spacing w:val="-1"/>
          <w:sz w:val="20"/>
        </w:rPr>
        <w:instrText>Patient</w:instrText>
      </w:r>
      <w:r w:rsidR="00173FC7" w:rsidRPr="0087588A">
        <w:rPr>
          <w:sz w:val="20"/>
        </w:rPr>
        <w:instrText xml:space="preserve"> </w:instrText>
      </w:r>
      <w:r w:rsidR="00173FC7" w:rsidRPr="0087588A">
        <w:rPr>
          <w:spacing w:val="-1"/>
          <w:sz w:val="20"/>
        </w:rPr>
        <w:instrText>Selection/Worklist</w:instrText>
      </w:r>
      <w:r w:rsidR="00173FC7" w:rsidRPr="0087588A">
        <w:instrText xml:space="preserve">" </w:instrText>
      </w:r>
      <w:r w:rsidR="00173FC7" w:rsidRPr="0087588A">
        <w:rPr>
          <w:b/>
          <w:bCs/>
          <w:i/>
          <w:spacing w:val="-1"/>
          <w:sz w:val="24"/>
        </w:rPr>
        <w:fldChar w:fldCharType="end"/>
      </w:r>
      <w:r w:rsidR="00DF273B" w:rsidRPr="0087588A">
        <w:rPr>
          <w:b/>
          <w:bCs/>
          <w:i/>
          <w:spacing w:val="1"/>
          <w:sz w:val="24"/>
        </w:rPr>
        <w:t xml:space="preserve"> </w:t>
      </w:r>
      <w:r w:rsidRPr="0087588A">
        <w:rPr>
          <w:b/>
          <w:bCs/>
          <w:spacing w:val="-1"/>
          <w:sz w:val="24"/>
        </w:rPr>
        <w:t>screen</w:t>
      </w:r>
      <w:r w:rsidRPr="0087588A">
        <w:rPr>
          <w:b/>
          <w:bCs/>
          <w:sz w:val="24"/>
        </w:rPr>
        <w:t xml:space="preserve"> </w:t>
      </w:r>
      <w:r w:rsidRPr="0087588A">
        <w:rPr>
          <w:b/>
          <w:bCs/>
          <w:spacing w:val="-1"/>
          <w:sz w:val="24"/>
        </w:rPr>
        <w:t>from</w:t>
      </w:r>
      <w:r w:rsidRPr="0087588A">
        <w:rPr>
          <w:b/>
          <w:bCs/>
          <w:sz w:val="24"/>
        </w:rPr>
        <w:t xml:space="preserve"> the </w:t>
      </w:r>
      <w:r w:rsidRPr="0087588A">
        <w:rPr>
          <w:b/>
          <w:bCs/>
          <w:i/>
          <w:spacing w:val="-1"/>
          <w:sz w:val="24"/>
        </w:rPr>
        <w:t>Physician</w:t>
      </w:r>
      <w:r w:rsidRPr="0087588A">
        <w:rPr>
          <w:b/>
          <w:bCs/>
          <w:i/>
          <w:sz w:val="24"/>
        </w:rPr>
        <w:t xml:space="preserve"> </w:t>
      </w:r>
      <w:r w:rsidRPr="0087588A">
        <w:rPr>
          <w:b/>
          <w:bCs/>
          <w:i/>
          <w:spacing w:val="-1"/>
          <w:sz w:val="24"/>
        </w:rPr>
        <w:t>Advisor</w:t>
      </w:r>
      <w:r w:rsidRPr="0087588A">
        <w:rPr>
          <w:b/>
          <w:bCs/>
          <w:i/>
          <w:sz w:val="24"/>
        </w:rPr>
        <w:t xml:space="preserve">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bCs/>
          <w:i/>
          <w:spacing w:val="93"/>
          <w:sz w:val="24"/>
        </w:rPr>
        <w:t xml:space="preserve"> </w:t>
      </w:r>
      <w:r w:rsidRPr="0087588A">
        <w:rPr>
          <w:b/>
          <w:bCs/>
          <w:spacing w:val="-1"/>
          <w:sz w:val="24"/>
        </w:rPr>
        <w:t>screen.</w:t>
      </w:r>
    </w:p>
    <w:p w:rsidR="009A664F" w:rsidRPr="0087588A" w:rsidRDefault="009A664F" w:rsidP="009A664F">
      <w:pPr>
        <w:spacing w:before="44"/>
        <w:ind w:left="220" w:right="339"/>
        <w:rPr>
          <w:b/>
          <w:noProof/>
          <w:sz w:val="24"/>
        </w:rPr>
      </w:pPr>
      <w:r w:rsidRPr="0087588A">
        <w:rPr>
          <w:b/>
          <w:noProof/>
          <w:sz w:val="24"/>
        </w:rPr>
        <w:drawing>
          <wp:inline distT="0" distB="0" distL="0" distR="0" wp14:anchorId="24B257D5" wp14:editId="68E053C7">
            <wp:extent cx="247650" cy="247650"/>
            <wp:effectExtent l="0" t="0" r="0" b="0"/>
            <wp:docPr id="27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noProof/>
          <w:sz w:val="24"/>
        </w:rPr>
        <w:t xml:space="preserve"> </w:t>
      </w:r>
      <w:r w:rsidRPr="0087588A">
        <w:rPr>
          <w:b/>
          <w:noProof/>
          <w:sz w:val="24"/>
        </w:rPr>
        <w:t>If a Primary Review is deleted, its associated Physician Advisor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noProof/>
          <w:sz w:val="24"/>
        </w:rPr>
        <w:t xml:space="preserve"> will also be deleted.</w:t>
      </w:r>
    </w:p>
    <w:p w:rsidR="009A664F" w:rsidRPr="0087588A" w:rsidRDefault="009A664F" w:rsidP="004272DC">
      <w:pPr>
        <w:pStyle w:val="Heading2"/>
      </w:pPr>
      <w:bookmarkStart w:id="1253" w:name="_Toc465421511"/>
      <w:bookmarkStart w:id="1254" w:name="_Toc465422339"/>
      <w:bookmarkStart w:id="1255" w:name="_Toc479676167"/>
      <w:bookmarkStart w:id="1256" w:name="_Toc479631902"/>
      <w:bookmarkStart w:id="1257" w:name="_Toc499543872"/>
      <w:r w:rsidRPr="0087588A">
        <w:t>Physician Advisor Review</w:t>
      </w:r>
      <w:bookmarkEnd w:id="1253"/>
      <w:bookmarkEnd w:id="1254"/>
      <w:bookmarkEnd w:id="1255"/>
      <w:bookmarkEnd w:id="1256"/>
      <w:bookmarkEnd w:id="1257"/>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p w:rsidR="009A664F" w:rsidRPr="0087588A" w:rsidRDefault="009A664F" w:rsidP="009A664F">
      <w:pPr>
        <w:pStyle w:val="BodyText"/>
        <w:spacing w:before="118" w:line="243" w:lineRule="auto"/>
        <w:ind w:left="220" w:right="415"/>
      </w:pPr>
      <w:r w:rsidRPr="0087588A">
        <w:rPr>
          <w:spacing w:val="-1"/>
        </w:rPr>
        <w:t>When</w:t>
      </w:r>
      <w:r w:rsidRPr="0087588A">
        <w:t xml:space="preserve"> this </w:t>
      </w:r>
      <w:r w:rsidRPr="0087588A">
        <w:rPr>
          <w:spacing w:val="-1"/>
        </w:rPr>
        <w:t>screen</w:t>
      </w:r>
      <w:r w:rsidRPr="0087588A">
        <w:t xml:space="preserve"> first </w:t>
      </w:r>
      <w:r w:rsidRPr="0087588A">
        <w:rPr>
          <w:spacing w:val="-1"/>
        </w:rPr>
        <w:t>opens,</w:t>
      </w:r>
      <w:r w:rsidRPr="0087588A">
        <w:rPr>
          <w:spacing w:val="1"/>
        </w:rPr>
        <w:t xml:space="preserve"> </w:t>
      </w:r>
      <w:r w:rsidRPr="0087588A">
        <w:t>Physician Advisors</w:t>
      </w:r>
      <w:r w:rsidRPr="0087588A">
        <w:rPr>
          <w:spacing w:val="-1"/>
        </w:rPr>
        <w:t xml:space="preserve"> </w:t>
      </w:r>
      <w:r w:rsidRPr="0087588A">
        <w:t xml:space="preserve">will see a </w:t>
      </w:r>
      <w:r w:rsidRPr="0087588A">
        <w:rPr>
          <w:spacing w:val="-1"/>
        </w:rPr>
        <w:t>table</w:t>
      </w:r>
      <w:r w:rsidRPr="0087588A">
        <w:t xml:space="preserve"> with reviews that </w:t>
      </w:r>
      <w:r w:rsidRPr="0087588A">
        <w:rPr>
          <w:spacing w:val="-1"/>
        </w:rPr>
        <w:t xml:space="preserve">did </w:t>
      </w:r>
      <w:r w:rsidRPr="0087588A">
        <w:t xml:space="preserve">not </w:t>
      </w:r>
      <w:r w:rsidRPr="0087588A">
        <w:rPr>
          <w:spacing w:val="-1"/>
        </w:rPr>
        <w:t>meet</w:t>
      </w:r>
      <w:r w:rsidRPr="0087588A">
        <w:rPr>
          <w:spacing w:val="41"/>
        </w:rPr>
        <w:t xml:space="preserve"> </w:t>
      </w:r>
      <w:r w:rsidRPr="0087588A">
        <w:t>criteria and</w:t>
      </w:r>
      <w:r w:rsidRPr="0087588A">
        <w:rPr>
          <w:spacing w:val="-1"/>
        </w:rPr>
        <w:t xml:space="preserve"> </w:t>
      </w:r>
      <w:r w:rsidRPr="0087588A">
        <w:t xml:space="preserve">have been </w:t>
      </w:r>
      <w:r w:rsidRPr="0087588A">
        <w:rPr>
          <w:spacing w:val="-1"/>
        </w:rPr>
        <w:t>sent</w:t>
      </w:r>
      <w:r w:rsidRPr="0087588A">
        <w:t xml:space="preserve"> to </w:t>
      </w:r>
      <w:r w:rsidRPr="0087588A">
        <w:rPr>
          <w:spacing w:val="-1"/>
        </w:rPr>
        <w:t xml:space="preserve">them </w:t>
      </w:r>
      <w:r w:rsidRPr="0087588A">
        <w:t>from</w:t>
      </w:r>
      <w:r w:rsidRPr="0087588A">
        <w:rPr>
          <w:spacing w:val="-2"/>
        </w:rPr>
        <w:t xml:space="preserve"> </w:t>
      </w:r>
      <w:r w:rsidRPr="0087588A">
        <w:t>a UM reviewer</w:t>
      </w:r>
      <w:r w:rsidRPr="0087588A">
        <w:rPr>
          <w:spacing w:val="2"/>
        </w:rPr>
        <w:t xml:space="preserve"> </w:t>
      </w:r>
      <w:r w:rsidRPr="0087588A">
        <w:rPr>
          <w:spacing w:val="-1"/>
        </w:rPr>
        <w:t>(</w:t>
      </w:r>
      <w:r w:rsidR="00715EC9" w:rsidRPr="0087588A">
        <w:rPr>
          <w:spacing w:val="-1"/>
        </w:rPr>
        <w:t>Figure</w:t>
      </w:r>
      <w:r w:rsidR="00715EC9" w:rsidRPr="0087588A">
        <w:t xml:space="preserve"> </w:t>
      </w:r>
      <w:r w:rsidRPr="0087588A">
        <w:t>1</w:t>
      </w:r>
      <w:r w:rsidR="002351DC" w:rsidRPr="0087588A">
        <w:t>42</w:t>
      </w:r>
      <w:r w:rsidRPr="0087588A">
        <w:t xml:space="preserve">). If </w:t>
      </w:r>
      <w:r w:rsidRPr="0087588A">
        <w:rPr>
          <w:spacing w:val="-1"/>
        </w:rPr>
        <w:t>there</w:t>
      </w:r>
      <w:r w:rsidRPr="0087588A">
        <w:t xml:space="preserve"> are no reviews</w:t>
      </w:r>
      <w:r w:rsidRPr="0087588A">
        <w:rPr>
          <w:spacing w:val="33"/>
        </w:rPr>
        <w:t xml:space="preserve"> </w:t>
      </w:r>
      <w:r w:rsidRPr="0087588A">
        <w:t>assigned,</w:t>
      </w:r>
      <w:r w:rsidRPr="0087588A">
        <w:rPr>
          <w:spacing w:val="-2"/>
        </w:rPr>
        <w:t xml:space="preserve"> </w:t>
      </w:r>
      <w:r w:rsidRPr="0087588A">
        <w:rPr>
          <w:spacing w:val="-1"/>
        </w:rPr>
        <w:t>their</w:t>
      </w:r>
      <w:r w:rsidRPr="0087588A">
        <w:t xml:space="preserve"> list </w:t>
      </w:r>
      <w:r w:rsidRPr="0087588A">
        <w:rPr>
          <w:spacing w:val="-1"/>
        </w:rPr>
        <w:t>will</w:t>
      </w:r>
      <w:r w:rsidRPr="0087588A">
        <w:t xml:space="preserve"> </w:t>
      </w:r>
      <w:r w:rsidRPr="0087588A">
        <w:rPr>
          <w:spacing w:val="-1"/>
        </w:rPr>
        <w:t>be</w:t>
      </w:r>
      <w:r w:rsidRPr="0087588A">
        <w:t xml:space="preserve"> </w:t>
      </w:r>
      <w:r w:rsidRPr="0087588A">
        <w:rPr>
          <w:spacing w:val="-1"/>
        </w:rPr>
        <w:t>empty</w:t>
      </w:r>
      <w:r w:rsidRPr="0087588A">
        <w:t xml:space="preserve"> and “</w:t>
      </w:r>
      <w:r w:rsidRPr="0087588A">
        <w:rPr>
          <w:rFonts w:ascii="Courier New" w:eastAsia="Courier New" w:hAnsi="Courier New" w:cs="Courier New"/>
          <w:sz w:val="20"/>
        </w:rPr>
        <w:t>No</w:t>
      </w:r>
      <w:r w:rsidRPr="0087588A">
        <w:rPr>
          <w:rFonts w:ascii="Courier New" w:eastAsia="Courier New" w:hAnsi="Courier New" w:cs="Courier New"/>
          <w:spacing w:val="-1"/>
          <w:sz w:val="20"/>
        </w:rPr>
        <w:t xml:space="preserve"> Records Found</w:t>
      </w:r>
      <w:r w:rsidRPr="0087588A">
        <w:rPr>
          <w:spacing w:val="-1"/>
        </w:rPr>
        <w:t>”</w:t>
      </w:r>
      <w:r w:rsidRPr="0087588A">
        <w:t xml:space="preserve"> will </w:t>
      </w:r>
      <w:r w:rsidRPr="0087588A">
        <w:rPr>
          <w:spacing w:val="-1"/>
        </w:rPr>
        <w:t>display</w:t>
      </w:r>
      <w:r w:rsidR="003F3E89" w:rsidRPr="0087588A">
        <w:rPr>
          <w:spacing w:val="-1"/>
        </w:rPr>
        <w:t>.</w:t>
      </w:r>
      <w:r w:rsidRPr="0087588A">
        <w:rPr>
          <w:spacing w:val="-1"/>
        </w:rPr>
        <w:t xml:space="preserve"> </w:t>
      </w:r>
    </w:p>
    <w:p w:rsidR="009A664F" w:rsidRPr="0087588A" w:rsidRDefault="009A664F" w:rsidP="009A664F">
      <w:pPr>
        <w:jc w:val="center"/>
        <w:rPr>
          <w:sz w:val="20"/>
          <w:szCs w:val="20"/>
        </w:rPr>
      </w:pPr>
      <w:r w:rsidRPr="0087588A">
        <w:rPr>
          <w:noProof/>
          <w:sz w:val="20"/>
          <w:szCs w:val="20"/>
        </w:rPr>
        <w:drawing>
          <wp:inline distT="0" distB="0" distL="0" distR="0" wp14:anchorId="00FAEB7D" wp14:editId="3528C6FE">
            <wp:extent cx="5124450" cy="894939"/>
            <wp:effectExtent l="19050" t="19050" r="19050" b="19685"/>
            <wp:docPr id="273" name="image103.png" descr="Physician Advisor Review with no reviews assigned" title="Physician Advisor Review with no reviews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3.png"/>
                    <pic:cNvPicPr/>
                  </pic:nvPicPr>
                  <pic:blipFill>
                    <a:blip r:embed="rId226" cstate="print"/>
                    <a:stretch>
                      <a:fillRect/>
                    </a:stretch>
                  </pic:blipFill>
                  <pic:spPr>
                    <a:xfrm>
                      <a:off x="0" y="0"/>
                      <a:ext cx="5134322" cy="896663"/>
                    </a:xfrm>
                    <a:prstGeom prst="rect">
                      <a:avLst/>
                    </a:prstGeom>
                    <a:ln>
                      <a:solidFill>
                        <a:schemeClr val="tx1"/>
                      </a:solidFill>
                    </a:ln>
                  </pic:spPr>
                </pic:pic>
              </a:graphicData>
            </a:graphic>
          </wp:inline>
        </w:drawing>
      </w:r>
    </w:p>
    <w:p w:rsidR="009A664F" w:rsidRPr="0087588A" w:rsidRDefault="003F3E89" w:rsidP="003F3E89">
      <w:pPr>
        <w:pStyle w:val="Caption"/>
        <w:jc w:val="center"/>
        <w:rPr>
          <w:rFonts w:cs="Times New Roman"/>
        </w:rPr>
      </w:pPr>
      <w:bookmarkStart w:id="1258" w:name="_Toc479683396"/>
      <w:bookmarkStart w:id="1259" w:name="_Toc479632179"/>
      <w:bookmarkStart w:id="1260" w:name="_Toc499543624"/>
      <w:r w:rsidRPr="0087588A">
        <w:t xml:space="preserve">Figure </w:t>
      </w:r>
      <w:fldSimple w:instr=" SEQ Figure \* ARABIC ">
        <w:r w:rsidR="00E65A84">
          <w:rPr>
            <w:noProof/>
          </w:rPr>
          <w:t>143</w:t>
        </w:r>
      </w:fldSimple>
      <w:r w:rsidR="009A664F" w:rsidRPr="0087588A">
        <w:rPr>
          <w:noProof/>
        </w:rPr>
        <w:t>: Physician Advisor Review</w:t>
      </w:r>
      <w:r w:rsidR="00173FC7" w:rsidRPr="0087588A">
        <w:fldChar w:fldCharType="begin"/>
      </w:r>
      <w:r w:rsidR="00173FC7" w:rsidRPr="0087588A">
        <w:instrText xml:space="preserve"> XE "</w:instrText>
      </w:r>
      <w:r w:rsidR="00173FC7" w:rsidRPr="0087588A">
        <w:rPr>
          <w:spacing w:val="-1"/>
        </w:rPr>
        <w:instrText>Physician</w:instrText>
      </w:r>
      <w:r w:rsidR="00173FC7" w:rsidRPr="0087588A">
        <w:instrText xml:space="preserve"> </w:instrText>
      </w:r>
      <w:r w:rsidR="00173FC7" w:rsidRPr="0087588A">
        <w:rPr>
          <w:spacing w:val="-1"/>
        </w:rPr>
        <w:instrText>Advisor Review</w:instrText>
      </w:r>
      <w:r w:rsidR="00173FC7" w:rsidRPr="0087588A">
        <w:instrText xml:space="preserve">" </w:instrText>
      </w:r>
      <w:r w:rsidR="00173FC7" w:rsidRPr="0087588A">
        <w:fldChar w:fldCharType="end"/>
      </w:r>
      <w:r w:rsidR="009A664F" w:rsidRPr="0087588A">
        <w:rPr>
          <w:noProof/>
        </w:rPr>
        <w:t xml:space="preserve"> with no reviews assigned</w:t>
      </w:r>
      <w:bookmarkEnd w:id="1258"/>
      <w:bookmarkEnd w:id="1259"/>
      <w:bookmarkEnd w:id="1260"/>
    </w:p>
    <w:p w:rsidR="009A664F" w:rsidRPr="0087588A" w:rsidRDefault="009A664F" w:rsidP="009A664F">
      <w:pPr>
        <w:ind w:left="720"/>
        <w:rPr>
          <w:b/>
          <w:sz w:val="24"/>
        </w:rPr>
      </w:pPr>
      <w:r w:rsidRPr="0087588A">
        <w:rPr>
          <w:b/>
          <w:noProof/>
          <w:sz w:val="24"/>
        </w:rPr>
        <w:drawing>
          <wp:anchor distT="0" distB="0" distL="114300" distR="114300" simplePos="0" relativeHeight="251983360" behindDoc="1" locked="0" layoutInCell="1" allowOverlap="1" wp14:anchorId="61F520A6" wp14:editId="13F25A72">
            <wp:simplePos x="0" y="0"/>
            <wp:positionH relativeFrom="page">
              <wp:posOffset>914400</wp:posOffset>
            </wp:positionH>
            <wp:positionV relativeFrom="paragraph">
              <wp:posOffset>-61595</wp:posOffset>
            </wp:positionV>
            <wp:extent cx="247650" cy="247650"/>
            <wp:effectExtent l="0" t="0" r="0" b="0"/>
            <wp:wrapNone/>
            <wp:docPr id="823" name="Picture 440"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588A">
        <w:rPr>
          <w:b/>
          <w:spacing w:val="-1"/>
          <w:sz w:val="24"/>
        </w:rPr>
        <w:t>The</w:t>
      </w:r>
      <w:r w:rsidRPr="0087588A">
        <w:rPr>
          <w:b/>
          <w:sz w:val="24"/>
        </w:rPr>
        <w:t xml:space="preserve"> Review</w:t>
      </w:r>
      <w:r w:rsidRPr="0087588A">
        <w:rPr>
          <w:b/>
          <w:spacing w:val="-1"/>
          <w:sz w:val="24"/>
        </w:rPr>
        <w:t xml:space="preserve"> </w:t>
      </w:r>
      <w:r w:rsidRPr="0087588A">
        <w:rPr>
          <w:b/>
          <w:sz w:val="24"/>
        </w:rPr>
        <w:t xml:space="preserve">Date column on the screen </w:t>
      </w:r>
      <w:r w:rsidRPr="0087588A">
        <w:rPr>
          <w:b/>
          <w:spacing w:val="-1"/>
          <w:sz w:val="24"/>
        </w:rPr>
        <w:t>will</w:t>
      </w:r>
      <w:r w:rsidRPr="0087588A">
        <w:rPr>
          <w:b/>
          <w:sz w:val="24"/>
        </w:rPr>
        <w:t xml:space="preserve"> </w:t>
      </w:r>
      <w:r w:rsidRPr="0087588A">
        <w:rPr>
          <w:b/>
          <w:spacing w:val="-1"/>
          <w:sz w:val="24"/>
        </w:rPr>
        <w:t>always</w:t>
      </w:r>
      <w:r w:rsidRPr="0087588A">
        <w:rPr>
          <w:b/>
          <w:sz w:val="24"/>
        </w:rPr>
        <w:t xml:space="preserve"> display the date</w:t>
      </w:r>
      <w:r w:rsidRPr="0087588A">
        <w:rPr>
          <w:b/>
          <w:spacing w:val="-1"/>
          <w:sz w:val="24"/>
        </w:rPr>
        <w:t xml:space="preserve"> with</w:t>
      </w:r>
      <w:r w:rsidRPr="0087588A">
        <w:rPr>
          <w:b/>
          <w:sz w:val="24"/>
        </w:rPr>
        <w:t xml:space="preserve"> a time</w:t>
      </w:r>
      <w:r w:rsidRPr="0087588A">
        <w:rPr>
          <w:b/>
          <w:spacing w:val="-1"/>
          <w:sz w:val="24"/>
        </w:rPr>
        <w:t xml:space="preserve"> </w:t>
      </w:r>
      <w:r w:rsidRPr="0087588A">
        <w:rPr>
          <w:b/>
          <w:sz w:val="24"/>
        </w:rPr>
        <w:t>of</w:t>
      </w:r>
      <w:r w:rsidRPr="0087588A">
        <w:rPr>
          <w:b/>
          <w:spacing w:val="30"/>
          <w:sz w:val="24"/>
        </w:rPr>
        <w:t xml:space="preserve"> </w:t>
      </w:r>
      <w:r w:rsidR="00F819C0" w:rsidRPr="0087588A">
        <w:rPr>
          <w:b/>
          <w:spacing w:val="-1"/>
          <w:sz w:val="24"/>
        </w:rPr>
        <w:t>00:00:00 underneath.</w:t>
      </w:r>
      <w:r w:rsidRPr="0087588A">
        <w:rPr>
          <w:b/>
          <w:sz w:val="24"/>
        </w:rPr>
        <w:t xml:space="preserve"> </w:t>
      </w:r>
      <w:r w:rsidRPr="0087588A">
        <w:rPr>
          <w:b/>
          <w:spacing w:val="-1"/>
          <w:sz w:val="24"/>
        </w:rPr>
        <w:t>This</w:t>
      </w:r>
      <w:r w:rsidRPr="0087588A">
        <w:rPr>
          <w:b/>
          <w:sz w:val="24"/>
        </w:rPr>
        <w:t xml:space="preserve"> is not an</w:t>
      </w:r>
      <w:r w:rsidRPr="0087588A">
        <w:rPr>
          <w:b/>
          <w:spacing w:val="-1"/>
          <w:sz w:val="24"/>
        </w:rPr>
        <w:t xml:space="preserve"> </w:t>
      </w:r>
      <w:r w:rsidRPr="0087588A">
        <w:rPr>
          <w:b/>
          <w:sz w:val="24"/>
        </w:rPr>
        <w:t xml:space="preserve">error. The time </w:t>
      </w:r>
      <w:r w:rsidRPr="0087588A">
        <w:rPr>
          <w:b/>
          <w:spacing w:val="-1"/>
          <w:sz w:val="24"/>
        </w:rPr>
        <w:t>will always</w:t>
      </w:r>
      <w:r w:rsidRPr="0087588A">
        <w:rPr>
          <w:b/>
          <w:sz w:val="24"/>
        </w:rPr>
        <w:t xml:space="preserve"> display as </w:t>
      </w:r>
      <w:r w:rsidRPr="0087588A">
        <w:rPr>
          <w:b/>
          <w:spacing w:val="-1"/>
          <w:sz w:val="24"/>
        </w:rPr>
        <w:t>00:00:00</w:t>
      </w:r>
      <w:r w:rsidRPr="0087588A">
        <w:rPr>
          <w:b/>
          <w:spacing w:val="42"/>
          <w:sz w:val="24"/>
        </w:rPr>
        <w:t xml:space="preserve"> </w:t>
      </w:r>
      <w:r w:rsidRPr="0087588A">
        <w:rPr>
          <w:b/>
          <w:sz w:val="24"/>
        </w:rPr>
        <w:t>(Midnight)</w:t>
      </w:r>
      <w:r w:rsidRPr="0087588A">
        <w:rPr>
          <w:b/>
          <w:spacing w:val="-2"/>
          <w:sz w:val="24"/>
        </w:rPr>
        <w:t xml:space="preserve"> </w:t>
      </w:r>
      <w:r w:rsidRPr="0087588A">
        <w:rPr>
          <w:b/>
          <w:sz w:val="24"/>
        </w:rPr>
        <w:t xml:space="preserve">because </w:t>
      </w:r>
      <w:r w:rsidRPr="0087588A">
        <w:rPr>
          <w:b/>
          <w:spacing w:val="-1"/>
          <w:sz w:val="24"/>
        </w:rPr>
        <w:t>reviews</w:t>
      </w:r>
      <w:r w:rsidRPr="0087588A">
        <w:rPr>
          <w:b/>
          <w:sz w:val="24"/>
        </w:rPr>
        <w:t xml:space="preserve"> are for the </w:t>
      </w:r>
      <w:r w:rsidRPr="0087588A">
        <w:rPr>
          <w:b/>
          <w:spacing w:val="-1"/>
          <w:sz w:val="24"/>
        </w:rPr>
        <w:t>CALENDAR</w:t>
      </w:r>
      <w:r w:rsidRPr="0087588A">
        <w:rPr>
          <w:b/>
          <w:sz w:val="24"/>
        </w:rPr>
        <w:t xml:space="preserve"> DAY.</w:t>
      </w:r>
    </w:p>
    <w:p w:rsidR="00F15C27" w:rsidRPr="0087588A" w:rsidRDefault="00F15C27" w:rsidP="009A664F">
      <w:pPr>
        <w:ind w:left="720"/>
        <w:rPr>
          <w:b/>
          <w:sz w:val="24"/>
        </w:rPr>
      </w:pPr>
    </w:p>
    <w:p w:rsidR="00F15C27" w:rsidRPr="0087588A" w:rsidRDefault="00284CDA" w:rsidP="00284CDA">
      <w:pPr>
        <w:ind w:left="720"/>
        <w:jc w:val="center"/>
        <w:rPr>
          <w:b/>
          <w:sz w:val="24"/>
        </w:rPr>
      </w:pPr>
      <w:r w:rsidRPr="0087588A">
        <w:rPr>
          <w:noProof/>
          <w:sz w:val="20"/>
          <w:szCs w:val="20"/>
        </w:rPr>
        <w:lastRenderedPageBreak/>
        <w:drawing>
          <wp:inline distT="0" distB="0" distL="0" distR="0" wp14:anchorId="53848E98" wp14:editId="1F5F4C7D">
            <wp:extent cx="5486400" cy="3174023"/>
            <wp:effectExtent l="0" t="0" r="0" b="7620"/>
            <wp:docPr id="275" name="image104.jpeg" descr="Physician Advisor list of reviews sent by Reviewers" title="Physician Advisor list of reviews sent by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4.jpeg"/>
                    <pic:cNvPicPr/>
                  </pic:nvPicPr>
                  <pic:blipFill>
                    <a:blip r:embed="rId227" cstate="print"/>
                    <a:stretch>
                      <a:fillRect/>
                    </a:stretch>
                  </pic:blipFill>
                  <pic:spPr>
                    <a:xfrm>
                      <a:off x="0" y="0"/>
                      <a:ext cx="5483610" cy="3172409"/>
                    </a:xfrm>
                    <a:prstGeom prst="rect">
                      <a:avLst/>
                    </a:prstGeom>
                  </pic:spPr>
                </pic:pic>
              </a:graphicData>
            </a:graphic>
          </wp:inline>
        </w:drawing>
      </w:r>
    </w:p>
    <w:p w:rsidR="004610BE" w:rsidRPr="0087588A" w:rsidRDefault="003F3E89" w:rsidP="00C4413E">
      <w:pPr>
        <w:pStyle w:val="Caption"/>
        <w:jc w:val="center"/>
      </w:pPr>
      <w:bookmarkStart w:id="1261" w:name="_Toc479683397"/>
      <w:bookmarkStart w:id="1262" w:name="_Toc479632180"/>
      <w:bookmarkStart w:id="1263" w:name="_Toc499543625"/>
      <w:r w:rsidRPr="0087588A">
        <w:t xml:space="preserve">Figure </w:t>
      </w:r>
      <w:fldSimple w:instr=" SEQ Figure \* ARABIC ">
        <w:r w:rsidR="00E65A84">
          <w:rPr>
            <w:noProof/>
          </w:rPr>
          <w:t>144</w:t>
        </w:r>
      </w:fldSimple>
      <w:r w:rsidR="004610BE" w:rsidRPr="0087588A">
        <w:t>:</w:t>
      </w:r>
      <w:r w:rsidR="004610BE" w:rsidRPr="0087588A">
        <w:rPr>
          <w:rFonts w:ascii="Arial"/>
          <w:b w:val="0"/>
          <w:spacing w:val="-1"/>
          <w:sz w:val="18"/>
        </w:rPr>
        <w:t xml:space="preserve"> </w:t>
      </w:r>
      <w:r w:rsidR="004610BE" w:rsidRPr="0087588A">
        <w:t>Physician Advisor list of reviews sent by Reviewers</w:t>
      </w:r>
      <w:bookmarkEnd w:id="1261"/>
      <w:bookmarkEnd w:id="1262"/>
      <w:bookmarkEnd w:id="1263"/>
    </w:p>
    <w:p w:rsidR="004610BE" w:rsidRPr="0087588A" w:rsidRDefault="004610BE" w:rsidP="004272DC">
      <w:pPr>
        <w:pStyle w:val="Heading2"/>
      </w:pPr>
      <w:bookmarkStart w:id="1264" w:name="_Toc479676168"/>
      <w:bookmarkStart w:id="1265" w:name="_Toc479631903"/>
      <w:bookmarkStart w:id="1266" w:name="_Toc499543873"/>
      <w:r w:rsidRPr="0087588A">
        <w:t>Selecting a Physician Advisor Review</w:t>
      </w:r>
      <w:bookmarkEnd w:id="1264"/>
      <w:bookmarkEnd w:id="1265"/>
      <w:bookmarkEnd w:id="1266"/>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p w:rsidR="004610BE" w:rsidRPr="0087588A" w:rsidRDefault="004610BE" w:rsidP="004451AB">
      <w:pPr>
        <w:pStyle w:val="Heading4"/>
        <w:widowControl w:val="0"/>
        <w:tabs>
          <w:tab w:val="clear" w:pos="2394"/>
        </w:tabs>
        <w:spacing w:before="120" w:after="0"/>
        <w:ind w:left="864"/>
      </w:pPr>
      <w:bookmarkStart w:id="1267" w:name="_Toc479676169"/>
      <w:bookmarkStart w:id="1268" w:name="_Toc479631904"/>
      <w:bookmarkStart w:id="1269" w:name="_Toc499543874"/>
      <w:r w:rsidRPr="0087588A">
        <w:t>To select a</w:t>
      </w:r>
      <w:r w:rsidRPr="0087588A">
        <w:rPr>
          <w:spacing w:val="-2"/>
        </w:rPr>
        <w:t xml:space="preserve"> </w:t>
      </w:r>
      <w:r w:rsidRPr="0087588A">
        <w:t>review</w:t>
      </w:r>
      <w:r w:rsidRPr="0087588A">
        <w:rPr>
          <w:spacing w:val="-2"/>
        </w:rPr>
        <w:t xml:space="preserve"> </w:t>
      </w:r>
      <w:r w:rsidRPr="0087588A">
        <w:t xml:space="preserve">from the </w:t>
      </w:r>
      <w:r w:rsidRPr="0087588A">
        <w:rPr>
          <w:spacing w:val="-1"/>
        </w:rPr>
        <w:t>list</w:t>
      </w:r>
      <w:bookmarkEnd w:id="1267"/>
      <w:bookmarkEnd w:id="1268"/>
      <w:bookmarkEnd w:id="1269"/>
    </w:p>
    <w:p w:rsidR="004610BE" w:rsidRPr="0087588A" w:rsidRDefault="004610BE" w:rsidP="008E5E4B">
      <w:pPr>
        <w:widowControl w:val="0"/>
        <w:numPr>
          <w:ilvl w:val="2"/>
          <w:numId w:val="90"/>
        </w:numPr>
        <w:tabs>
          <w:tab w:val="left" w:pos="1941"/>
        </w:tabs>
        <w:spacing w:before="6" w:line="278" w:lineRule="exact"/>
        <w:ind w:right="470"/>
        <w:rPr>
          <w:sz w:val="24"/>
        </w:rPr>
      </w:pPr>
      <w:r w:rsidRPr="0087588A">
        <w:rPr>
          <w:sz w:val="24"/>
        </w:rPr>
        <w:t xml:space="preserve">On the </w:t>
      </w:r>
      <w:r w:rsidRPr="0087588A">
        <w:rPr>
          <w:b/>
          <w:i/>
          <w:sz w:val="24"/>
        </w:rPr>
        <w:t>Physician Advisor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i/>
          <w:sz w:val="24"/>
        </w:rPr>
        <w:t xml:space="preserve"> </w:t>
      </w:r>
      <w:r w:rsidRPr="0087588A">
        <w:rPr>
          <w:sz w:val="24"/>
        </w:rPr>
        <w:t xml:space="preserve">screen, </w:t>
      </w:r>
      <w:r w:rsidRPr="0087588A">
        <w:rPr>
          <w:i/>
          <w:sz w:val="24"/>
        </w:rPr>
        <w:t xml:space="preserve">click </w:t>
      </w:r>
      <w:r w:rsidRPr="0087588A">
        <w:rPr>
          <w:sz w:val="24"/>
        </w:rPr>
        <w:t>on</w:t>
      </w:r>
      <w:r w:rsidRPr="0087588A">
        <w:rPr>
          <w:spacing w:val="-2"/>
          <w:sz w:val="24"/>
        </w:rPr>
        <w:t xml:space="preserve"> </w:t>
      </w:r>
      <w:r w:rsidRPr="0087588A">
        <w:rPr>
          <w:sz w:val="24"/>
        </w:rPr>
        <w:t xml:space="preserve">the </w:t>
      </w:r>
      <w:r w:rsidRPr="0087588A">
        <w:rPr>
          <w:rFonts w:ascii="Courier New"/>
          <w:color w:val="0000FF"/>
          <w:spacing w:val="-1"/>
          <w:sz w:val="20"/>
          <w:u w:val="single" w:color="0000FF"/>
        </w:rPr>
        <w:t>Review</w:t>
      </w:r>
      <w:r w:rsidRPr="0087588A">
        <w:rPr>
          <w:rFonts w:ascii="Courier New"/>
          <w:color w:val="0000FF"/>
          <w:spacing w:val="-62"/>
          <w:sz w:val="20"/>
          <w:u w:val="single" w:color="0000FF"/>
        </w:rPr>
        <w:t xml:space="preserve"> </w:t>
      </w:r>
      <w:r w:rsidRPr="0087588A">
        <w:rPr>
          <w:sz w:val="24"/>
        </w:rPr>
        <w:t>hyperlink on</w:t>
      </w:r>
      <w:r w:rsidRPr="0087588A">
        <w:rPr>
          <w:spacing w:val="21"/>
          <w:sz w:val="24"/>
        </w:rPr>
        <w:t xml:space="preserve"> </w:t>
      </w:r>
      <w:r w:rsidRPr="0087588A">
        <w:rPr>
          <w:sz w:val="24"/>
        </w:rPr>
        <w:t xml:space="preserve">the </w:t>
      </w:r>
      <w:r w:rsidRPr="0087588A">
        <w:rPr>
          <w:spacing w:val="-1"/>
          <w:sz w:val="24"/>
        </w:rPr>
        <w:t>far</w:t>
      </w:r>
      <w:r w:rsidRPr="0087588A">
        <w:rPr>
          <w:sz w:val="24"/>
        </w:rPr>
        <w:t xml:space="preserve"> </w:t>
      </w:r>
      <w:r w:rsidRPr="0087588A">
        <w:rPr>
          <w:spacing w:val="-1"/>
          <w:sz w:val="24"/>
        </w:rPr>
        <w:t xml:space="preserve">right </w:t>
      </w:r>
      <w:r w:rsidRPr="0087588A">
        <w:rPr>
          <w:sz w:val="24"/>
        </w:rPr>
        <w:t xml:space="preserve">side of the </w:t>
      </w:r>
      <w:r w:rsidRPr="0087588A">
        <w:rPr>
          <w:spacing w:val="-1"/>
          <w:sz w:val="24"/>
        </w:rPr>
        <w:t>row</w:t>
      </w:r>
      <w:r w:rsidRPr="0087588A">
        <w:rPr>
          <w:sz w:val="24"/>
        </w:rPr>
        <w:t xml:space="preserve"> of</w:t>
      </w:r>
      <w:r w:rsidRPr="0087588A">
        <w:rPr>
          <w:spacing w:val="-2"/>
          <w:sz w:val="24"/>
        </w:rPr>
        <w:t xml:space="preserve"> </w:t>
      </w:r>
      <w:r w:rsidRPr="0087588A">
        <w:rPr>
          <w:sz w:val="24"/>
        </w:rPr>
        <w:t xml:space="preserve">the review you </w:t>
      </w:r>
      <w:r w:rsidRPr="0087588A">
        <w:rPr>
          <w:spacing w:val="-1"/>
          <w:sz w:val="24"/>
        </w:rPr>
        <w:t>wish</w:t>
      </w:r>
      <w:r w:rsidRPr="0087588A">
        <w:rPr>
          <w:sz w:val="24"/>
        </w:rPr>
        <w:t xml:space="preserve"> to</w:t>
      </w:r>
      <w:r w:rsidRPr="0087588A">
        <w:rPr>
          <w:spacing w:val="2"/>
          <w:sz w:val="24"/>
        </w:rPr>
        <w:t xml:space="preserve"> </w:t>
      </w:r>
      <w:r w:rsidRPr="0087588A">
        <w:rPr>
          <w:sz w:val="24"/>
        </w:rPr>
        <w:t>access.</w:t>
      </w:r>
    </w:p>
    <w:p w:rsidR="004610BE" w:rsidRPr="0087588A" w:rsidRDefault="004610BE" w:rsidP="008E5E4B">
      <w:pPr>
        <w:pStyle w:val="BodyText"/>
        <w:widowControl w:val="0"/>
        <w:numPr>
          <w:ilvl w:val="2"/>
          <w:numId w:val="90"/>
        </w:numPr>
        <w:tabs>
          <w:tab w:val="left" w:pos="1941"/>
        </w:tabs>
        <w:spacing w:before="0" w:after="0"/>
        <w:ind w:right="446"/>
      </w:pPr>
      <w:r w:rsidRPr="0087588A">
        <w:t xml:space="preserve">The Physician </w:t>
      </w:r>
      <w:r w:rsidRPr="0087588A">
        <w:rPr>
          <w:spacing w:val="-1"/>
        </w:rPr>
        <w:t>Advisor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t xml:space="preserve"> </w:t>
      </w:r>
      <w:r w:rsidRPr="0087588A">
        <w:rPr>
          <w:spacing w:val="-1"/>
        </w:rPr>
        <w:t>summary</w:t>
      </w:r>
      <w:r w:rsidRPr="0087588A">
        <w:t xml:space="preserve"> for that patient will</w:t>
      </w:r>
      <w:r w:rsidRPr="0087588A">
        <w:rPr>
          <w:spacing w:val="-1"/>
        </w:rPr>
        <w:t xml:space="preserve"> </w:t>
      </w:r>
      <w:r w:rsidRPr="0087588A">
        <w:t>display</w:t>
      </w:r>
      <w:r w:rsidRPr="0087588A">
        <w:rPr>
          <w:spacing w:val="1"/>
        </w:rPr>
        <w:t xml:space="preserve"> </w:t>
      </w:r>
      <w:r w:rsidRPr="0087588A">
        <w:rPr>
          <w:spacing w:val="-1"/>
        </w:rPr>
        <w:t>below</w:t>
      </w:r>
      <w:r w:rsidRPr="0087588A">
        <w:rPr>
          <w:spacing w:val="33"/>
        </w:rPr>
        <w:t xml:space="preserve"> </w:t>
      </w:r>
      <w:r w:rsidRPr="0087588A">
        <w:t xml:space="preserve">the </w:t>
      </w:r>
      <w:r w:rsidRPr="0087588A">
        <w:rPr>
          <w:b/>
          <w:i/>
          <w:spacing w:val="-1"/>
        </w:rPr>
        <w:t>Physician</w:t>
      </w:r>
      <w:r w:rsidRPr="0087588A">
        <w:rPr>
          <w:b/>
          <w:i/>
        </w:rPr>
        <w:t xml:space="preserve"> </w:t>
      </w:r>
      <w:r w:rsidRPr="0087588A">
        <w:rPr>
          <w:b/>
          <w:i/>
          <w:spacing w:val="-1"/>
        </w:rPr>
        <w:t>Advisor</w:t>
      </w:r>
      <w:r w:rsidRPr="0087588A">
        <w:rPr>
          <w:b/>
          <w:i/>
        </w:rPr>
        <w:t xml:space="preserve"> Review </w:t>
      </w:r>
      <w:r w:rsidRPr="0087588A">
        <w:rPr>
          <w:spacing w:val="-1"/>
        </w:rPr>
        <w:t>screen,</w:t>
      </w:r>
      <w:r w:rsidRPr="0087588A">
        <w:t xml:space="preserve"> as shown </w:t>
      </w:r>
      <w:r w:rsidRPr="0087588A">
        <w:rPr>
          <w:spacing w:val="-1"/>
        </w:rPr>
        <w:t>in</w:t>
      </w:r>
      <w:r w:rsidRPr="0087588A">
        <w:t xml:space="preserve"> Figure </w:t>
      </w:r>
      <w:r w:rsidR="00BE7E70" w:rsidRPr="0087588A">
        <w:t>1</w:t>
      </w:r>
      <w:r w:rsidR="00715EC9" w:rsidRPr="0087588A">
        <w:t>4</w:t>
      </w:r>
      <w:r w:rsidR="002351DC" w:rsidRPr="0087588A">
        <w:t>4</w:t>
      </w:r>
      <w:r w:rsidRPr="0087588A">
        <w:t>.</w:t>
      </w:r>
    </w:p>
    <w:p w:rsidR="004610BE" w:rsidRPr="0087588A" w:rsidRDefault="004610BE" w:rsidP="008E5E4B">
      <w:pPr>
        <w:pStyle w:val="BodyText"/>
        <w:widowControl w:val="0"/>
        <w:numPr>
          <w:ilvl w:val="2"/>
          <w:numId w:val="90"/>
        </w:numPr>
        <w:tabs>
          <w:tab w:val="left" w:pos="1941"/>
        </w:tabs>
        <w:spacing w:before="0" w:after="0"/>
        <w:ind w:right="150"/>
      </w:pPr>
      <w:r w:rsidRPr="0087588A">
        <w:rPr>
          <w:spacing w:val="-1"/>
        </w:rPr>
        <w:t>Immediately</w:t>
      </w:r>
      <w:r w:rsidRPr="0087588A">
        <w:t xml:space="preserve"> below the review list, you </w:t>
      </w:r>
      <w:r w:rsidRPr="0087588A">
        <w:rPr>
          <w:spacing w:val="-1"/>
        </w:rPr>
        <w:t>will</w:t>
      </w:r>
      <w:r w:rsidRPr="0087588A">
        <w:t xml:space="preserve"> see </w:t>
      </w:r>
      <w:r w:rsidRPr="0087588A">
        <w:rPr>
          <w:spacing w:val="-1"/>
        </w:rPr>
        <w:t>the</w:t>
      </w:r>
      <w:r w:rsidRPr="0087588A">
        <w:t xml:space="preserve"> Agree or </w:t>
      </w:r>
      <w:r w:rsidRPr="0087588A">
        <w:rPr>
          <w:spacing w:val="-1"/>
        </w:rPr>
        <w:t>Disagree</w:t>
      </w:r>
      <w:r w:rsidRPr="0087588A">
        <w:rPr>
          <w:spacing w:val="37"/>
        </w:rPr>
        <w:t xml:space="preserve"> </w:t>
      </w:r>
      <w:r w:rsidRPr="0087588A">
        <w:t xml:space="preserve">response </w:t>
      </w:r>
      <w:r w:rsidRPr="0087588A">
        <w:rPr>
          <w:spacing w:val="-1"/>
        </w:rPr>
        <w:t>box</w:t>
      </w:r>
      <w:r w:rsidRPr="0087588A">
        <w:t xml:space="preserve"> and a </w:t>
      </w:r>
      <w:r w:rsidRPr="0087588A">
        <w:rPr>
          <w:spacing w:val="-1"/>
        </w:rPr>
        <w:t>Comments</w:t>
      </w:r>
      <w:r w:rsidRPr="0087588A">
        <w:t xml:space="preserve"> </w:t>
      </w:r>
      <w:r w:rsidR="00085C70" w:rsidRPr="0087588A">
        <w:t>box. This</w:t>
      </w:r>
      <w:r w:rsidRPr="0087588A">
        <w:t xml:space="preserve"> is </w:t>
      </w:r>
      <w:r w:rsidRPr="0087588A">
        <w:rPr>
          <w:spacing w:val="-1"/>
        </w:rPr>
        <w:t>where</w:t>
      </w:r>
      <w:r w:rsidRPr="0087588A">
        <w:t xml:space="preserve"> the </w:t>
      </w:r>
      <w:r w:rsidRPr="0087588A">
        <w:rPr>
          <w:spacing w:val="-1"/>
        </w:rPr>
        <w:t>Physician</w:t>
      </w:r>
      <w:r w:rsidRPr="0087588A">
        <w:t xml:space="preserve"> Advisor</w:t>
      </w:r>
      <w:r w:rsidRPr="0087588A">
        <w:rPr>
          <w:spacing w:val="39"/>
        </w:rPr>
        <w:t xml:space="preserve"> </w:t>
      </w:r>
      <w:r w:rsidRPr="0087588A">
        <w:t>enters</w:t>
      </w:r>
      <w:r w:rsidRPr="0087588A">
        <w:rPr>
          <w:spacing w:val="-1"/>
        </w:rPr>
        <w:t xml:space="preserve"> information.</w:t>
      </w:r>
      <w:r w:rsidRPr="0087588A">
        <w:t xml:space="preserve"> All that is </w:t>
      </w:r>
      <w:r w:rsidRPr="0087588A">
        <w:rPr>
          <w:spacing w:val="-1"/>
        </w:rPr>
        <w:t>required</w:t>
      </w:r>
      <w:r w:rsidRPr="0087588A">
        <w:t xml:space="preserve"> from</w:t>
      </w:r>
      <w:r w:rsidRPr="0087588A">
        <w:rPr>
          <w:spacing w:val="-2"/>
        </w:rPr>
        <w:t xml:space="preserve"> </w:t>
      </w:r>
      <w:r w:rsidRPr="0087588A">
        <w:t>the</w:t>
      </w:r>
      <w:r w:rsidRPr="0087588A">
        <w:rPr>
          <w:spacing w:val="1"/>
        </w:rPr>
        <w:t xml:space="preserve"> </w:t>
      </w:r>
      <w:r w:rsidRPr="0087588A">
        <w:t xml:space="preserve">Physician </w:t>
      </w:r>
      <w:r w:rsidRPr="0087588A">
        <w:rPr>
          <w:spacing w:val="-1"/>
        </w:rPr>
        <w:t>Advisor</w:t>
      </w:r>
      <w:r w:rsidRPr="0087588A">
        <w:rPr>
          <w:spacing w:val="1"/>
        </w:rPr>
        <w:t xml:space="preserve"> </w:t>
      </w:r>
      <w:r w:rsidRPr="0087588A">
        <w:t>is an</w:t>
      </w:r>
      <w:r w:rsidRPr="0087588A">
        <w:rPr>
          <w:spacing w:val="-2"/>
        </w:rPr>
        <w:t xml:space="preserve"> </w:t>
      </w:r>
      <w:r w:rsidRPr="0087588A">
        <w:t>Agree</w:t>
      </w:r>
      <w:r w:rsidRPr="0087588A">
        <w:rPr>
          <w:spacing w:val="43"/>
        </w:rPr>
        <w:t xml:space="preserve"> </w:t>
      </w:r>
      <w:r w:rsidRPr="0087588A">
        <w:t xml:space="preserve">or </w:t>
      </w:r>
      <w:r w:rsidRPr="0087588A">
        <w:rPr>
          <w:spacing w:val="-1"/>
        </w:rPr>
        <w:t xml:space="preserve">Disagree </w:t>
      </w:r>
      <w:r w:rsidRPr="0087588A">
        <w:t xml:space="preserve">response. </w:t>
      </w:r>
      <w:r w:rsidRPr="0087588A">
        <w:rPr>
          <w:spacing w:val="-1"/>
        </w:rPr>
        <w:t>Additional</w:t>
      </w:r>
      <w:r w:rsidRPr="0087588A">
        <w:t xml:space="preserve"> </w:t>
      </w:r>
      <w:r w:rsidRPr="0087588A">
        <w:rPr>
          <w:spacing w:val="-1"/>
        </w:rPr>
        <w:t>comments</w:t>
      </w:r>
      <w:r w:rsidRPr="0087588A">
        <w:t xml:space="preserve"> are</w:t>
      </w:r>
      <w:r w:rsidRPr="0087588A">
        <w:rPr>
          <w:spacing w:val="-1"/>
        </w:rPr>
        <w:t xml:space="preserve"> optional.</w:t>
      </w:r>
      <w:r w:rsidRPr="0087588A">
        <w:rPr>
          <w:spacing w:val="3"/>
        </w:rPr>
        <w:t xml:space="preserve"> </w:t>
      </w:r>
      <w:r w:rsidRPr="0087588A">
        <w:t xml:space="preserve">If </w:t>
      </w:r>
      <w:r w:rsidR="008F57FB" w:rsidRPr="0087588A">
        <w:t>“</w:t>
      </w:r>
      <w:r w:rsidRPr="0087588A">
        <w:rPr>
          <w:spacing w:val="-1"/>
        </w:rPr>
        <w:t>Other</w:t>
      </w:r>
      <w:r w:rsidR="008F57FB" w:rsidRPr="0087588A">
        <w:rPr>
          <w:spacing w:val="-1"/>
        </w:rPr>
        <w:t>”</w:t>
      </w:r>
      <w:r w:rsidRPr="0087588A">
        <w:t xml:space="preserve"> is </w:t>
      </w:r>
      <w:r w:rsidRPr="0087588A">
        <w:rPr>
          <w:spacing w:val="-1"/>
        </w:rPr>
        <w:t>selected,</w:t>
      </w:r>
      <w:r w:rsidRPr="0087588A">
        <w:rPr>
          <w:spacing w:val="77"/>
        </w:rPr>
        <w:t xml:space="preserve"> </w:t>
      </w:r>
      <w:r w:rsidRPr="0087588A">
        <w:rPr>
          <w:spacing w:val="-1"/>
        </w:rPr>
        <w:t>comments</w:t>
      </w:r>
      <w:r w:rsidRPr="0087588A">
        <w:t xml:space="preserve"> are </w:t>
      </w:r>
      <w:r w:rsidRPr="0087588A">
        <w:rPr>
          <w:spacing w:val="-1"/>
        </w:rPr>
        <w:t>required.</w:t>
      </w:r>
    </w:p>
    <w:p w:rsidR="004610BE" w:rsidRPr="0087588A" w:rsidRDefault="004610BE" w:rsidP="008E5E4B">
      <w:pPr>
        <w:pStyle w:val="BodyText"/>
        <w:widowControl w:val="0"/>
        <w:numPr>
          <w:ilvl w:val="2"/>
          <w:numId w:val="90"/>
        </w:numPr>
        <w:tabs>
          <w:tab w:val="left" w:pos="1941"/>
        </w:tabs>
        <w:spacing w:before="0" w:after="0"/>
        <w:ind w:right="363"/>
      </w:pPr>
      <w:r w:rsidRPr="0087588A">
        <w:t xml:space="preserve">Below the Agree or </w:t>
      </w:r>
      <w:r w:rsidRPr="0087588A">
        <w:rPr>
          <w:spacing w:val="-1"/>
        </w:rPr>
        <w:t>Disagree</w:t>
      </w:r>
      <w:r w:rsidRPr="0087588A">
        <w:t xml:space="preserve"> </w:t>
      </w:r>
      <w:r w:rsidRPr="0087588A">
        <w:rPr>
          <w:spacing w:val="-1"/>
        </w:rPr>
        <w:t>response</w:t>
      </w:r>
      <w:r w:rsidRPr="0087588A">
        <w:t xml:space="preserve"> box, the </w:t>
      </w:r>
      <w:r w:rsidRPr="0087588A">
        <w:rPr>
          <w:spacing w:val="-1"/>
        </w:rPr>
        <w:t>entire</w:t>
      </w:r>
      <w:r w:rsidRPr="0087588A">
        <w:t xml:space="preserve"> </w:t>
      </w:r>
      <w:r w:rsidRPr="0087588A">
        <w:rPr>
          <w:spacing w:val="-1"/>
        </w:rPr>
        <w:t>review</w:t>
      </w:r>
      <w:r w:rsidRPr="0087588A">
        <w:t xml:space="preserve"> </w:t>
      </w:r>
      <w:r w:rsidRPr="0087588A">
        <w:rPr>
          <w:spacing w:val="-1"/>
        </w:rPr>
        <w:t>is</w:t>
      </w:r>
      <w:r w:rsidRPr="0087588A">
        <w:t xml:space="preserve"> available </w:t>
      </w:r>
      <w:r w:rsidRPr="0087588A">
        <w:rPr>
          <w:spacing w:val="-1"/>
        </w:rPr>
        <w:t>for</w:t>
      </w:r>
      <w:r w:rsidRPr="0087588A">
        <w:rPr>
          <w:spacing w:val="49"/>
        </w:rPr>
        <w:t xml:space="preserve"> </w:t>
      </w:r>
      <w:r w:rsidRPr="0087588A">
        <w:t>review.</w:t>
      </w:r>
    </w:p>
    <w:p w:rsidR="0076303B" w:rsidRPr="0087588A" w:rsidRDefault="0076303B" w:rsidP="0076303B">
      <w:pPr>
        <w:pStyle w:val="BodyText"/>
        <w:widowControl w:val="0"/>
        <w:tabs>
          <w:tab w:val="left" w:pos="1941"/>
        </w:tabs>
        <w:spacing w:before="0" w:after="0"/>
        <w:ind w:left="1940" w:right="363"/>
      </w:pPr>
    </w:p>
    <w:p w:rsidR="004610BE" w:rsidRPr="0087588A" w:rsidRDefault="0076303B" w:rsidP="0076303B">
      <w:pPr>
        <w:jc w:val="center"/>
      </w:pPr>
      <w:r w:rsidRPr="0087588A">
        <w:rPr>
          <w:noProof/>
          <w:sz w:val="20"/>
          <w:szCs w:val="20"/>
        </w:rPr>
        <w:lastRenderedPageBreak/>
        <w:drawing>
          <wp:inline distT="0" distB="0" distL="0" distR="0" wp14:anchorId="2E7A25A1" wp14:editId="1F0252AE">
            <wp:extent cx="3295650" cy="2026633"/>
            <wp:effectExtent l="19050" t="19050" r="19050" b="12065"/>
            <wp:docPr id="277" name="image105.png" descr="Physician Advisor Review Screen" title="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5.png"/>
                    <pic:cNvPicPr/>
                  </pic:nvPicPr>
                  <pic:blipFill>
                    <a:blip r:embed="rId228" cstate="print"/>
                    <a:stretch>
                      <a:fillRect/>
                    </a:stretch>
                  </pic:blipFill>
                  <pic:spPr>
                    <a:xfrm>
                      <a:off x="0" y="0"/>
                      <a:ext cx="3298125" cy="2028155"/>
                    </a:xfrm>
                    <a:prstGeom prst="rect">
                      <a:avLst/>
                    </a:prstGeom>
                    <a:ln>
                      <a:solidFill>
                        <a:schemeClr val="tx1"/>
                      </a:solidFill>
                    </a:ln>
                  </pic:spPr>
                </pic:pic>
              </a:graphicData>
            </a:graphic>
          </wp:inline>
        </w:drawing>
      </w:r>
    </w:p>
    <w:p w:rsidR="0076303B" w:rsidRPr="0087588A" w:rsidRDefault="003F3E89" w:rsidP="00C4413E">
      <w:pPr>
        <w:pStyle w:val="Caption"/>
        <w:jc w:val="center"/>
      </w:pPr>
      <w:bookmarkStart w:id="1270" w:name="_Toc479683398"/>
      <w:bookmarkStart w:id="1271" w:name="_Toc479632181"/>
      <w:bookmarkStart w:id="1272" w:name="_Toc499543626"/>
      <w:r w:rsidRPr="0087588A">
        <w:t xml:space="preserve">Figure </w:t>
      </w:r>
      <w:fldSimple w:instr=" SEQ Figure \* ARABIC ">
        <w:r w:rsidR="00E65A84">
          <w:rPr>
            <w:noProof/>
          </w:rPr>
          <w:t>145</w:t>
        </w:r>
      </w:fldSimple>
      <w:r w:rsidR="0076303B" w:rsidRPr="0087588A">
        <w:t>:</w:t>
      </w:r>
      <w:r w:rsidR="0076303B" w:rsidRPr="0087588A">
        <w:rPr>
          <w:rFonts w:ascii="Arial"/>
          <w:b w:val="0"/>
          <w:spacing w:val="-1"/>
          <w:sz w:val="18"/>
        </w:rPr>
        <w:t xml:space="preserve"> </w:t>
      </w:r>
      <w:r w:rsidR="0076303B" w:rsidRPr="0087588A">
        <w:t xml:space="preserve">Physician Advisor Review </w:t>
      </w:r>
      <w:r w:rsidR="00BE7E70" w:rsidRPr="0087588A">
        <w:t>S</w:t>
      </w:r>
      <w:r w:rsidR="0076303B" w:rsidRPr="0087588A">
        <w:t>creen</w:t>
      </w:r>
      <w:bookmarkEnd w:id="1270"/>
      <w:bookmarkEnd w:id="1271"/>
      <w:bookmarkEnd w:id="1272"/>
    </w:p>
    <w:p w:rsidR="0076303B" w:rsidRPr="0087588A" w:rsidRDefault="0076303B" w:rsidP="004272DC">
      <w:pPr>
        <w:pStyle w:val="Heading2"/>
      </w:pPr>
      <w:bookmarkStart w:id="1273" w:name="_Toc479676170"/>
      <w:bookmarkStart w:id="1274" w:name="_Toc479631905"/>
      <w:bookmarkStart w:id="1275" w:name="_Toc499543875"/>
      <w:r w:rsidRPr="0087588A">
        <w:t>Agreeing / Disagreeing with Current Level of Care</w:t>
      </w:r>
      <w:bookmarkEnd w:id="1273"/>
      <w:bookmarkEnd w:id="1274"/>
      <w:bookmarkEnd w:id="1275"/>
      <w:r w:rsidR="00C93948" w:rsidRPr="0087588A">
        <w:fldChar w:fldCharType="begin"/>
      </w:r>
      <w:r w:rsidR="00C93948" w:rsidRPr="0087588A">
        <w:instrText xml:space="preserve"> XE "</w:instrText>
      </w:r>
      <w:r w:rsidR="00C93948" w:rsidRPr="0087588A">
        <w:rPr>
          <w:spacing w:val="-1"/>
          <w:sz w:val="20"/>
        </w:rPr>
        <w:instrText>Agreeing</w:instrText>
      </w:r>
      <w:r w:rsidR="00C93948" w:rsidRPr="0087588A">
        <w:rPr>
          <w:sz w:val="20"/>
        </w:rPr>
        <w:instrText xml:space="preserve"> /</w:instrText>
      </w:r>
      <w:r w:rsidR="00C93948" w:rsidRPr="0087588A">
        <w:rPr>
          <w:spacing w:val="-2"/>
          <w:sz w:val="20"/>
        </w:rPr>
        <w:instrText xml:space="preserve"> </w:instrText>
      </w:r>
      <w:r w:rsidR="00C93948" w:rsidRPr="0087588A">
        <w:rPr>
          <w:spacing w:val="-1"/>
          <w:sz w:val="20"/>
        </w:rPr>
        <w:instrText>Disagreeing</w:instrText>
      </w:r>
      <w:r w:rsidR="00C93948" w:rsidRPr="0087588A">
        <w:rPr>
          <w:sz w:val="20"/>
        </w:rPr>
        <w:instrText xml:space="preserve"> </w:instrText>
      </w:r>
      <w:r w:rsidR="00C93948" w:rsidRPr="0087588A">
        <w:rPr>
          <w:spacing w:val="-1"/>
          <w:sz w:val="20"/>
        </w:rPr>
        <w:instrText>with</w:instrText>
      </w:r>
      <w:r w:rsidR="00C93948" w:rsidRPr="0087588A">
        <w:rPr>
          <w:spacing w:val="-2"/>
          <w:sz w:val="20"/>
        </w:rPr>
        <w:instrText xml:space="preserve"> </w:instrText>
      </w:r>
      <w:r w:rsidR="00C93948" w:rsidRPr="0087588A">
        <w:rPr>
          <w:sz w:val="20"/>
        </w:rPr>
        <w:instrText xml:space="preserve">Current </w:instrText>
      </w:r>
      <w:r w:rsidR="00C93948" w:rsidRPr="0087588A">
        <w:rPr>
          <w:spacing w:val="-1"/>
          <w:sz w:val="20"/>
        </w:rPr>
        <w:instrText xml:space="preserve">Level </w:instrText>
      </w:r>
      <w:r w:rsidR="00C93948" w:rsidRPr="0087588A">
        <w:rPr>
          <w:sz w:val="20"/>
        </w:rPr>
        <w:instrText>of</w:instrText>
      </w:r>
      <w:r w:rsidR="00C93948" w:rsidRPr="0087588A">
        <w:instrText xml:space="preserve">" \i </w:instrText>
      </w:r>
      <w:r w:rsidR="00C93948" w:rsidRPr="0087588A">
        <w:fldChar w:fldCharType="end"/>
      </w:r>
      <w:r w:rsidR="008649A7" w:rsidRPr="0087588A">
        <w:t xml:space="preserve"> </w:t>
      </w:r>
    </w:p>
    <w:p w:rsidR="0076303B" w:rsidRPr="0087588A" w:rsidRDefault="0076303B" w:rsidP="0076303B">
      <w:pPr>
        <w:pStyle w:val="BodyText"/>
        <w:spacing w:before="118"/>
        <w:ind w:left="140" w:right="176"/>
      </w:pPr>
      <w:r w:rsidRPr="0087588A">
        <w:t xml:space="preserve">Use this </w:t>
      </w:r>
      <w:r w:rsidRPr="0087588A">
        <w:rPr>
          <w:spacing w:val="-1"/>
        </w:rPr>
        <w:t>feature</w:t>
      </w:r>
      <w:r w:rsidRPr="0087588A">
        <w:t xml:space="preserve"> to show</w:t>
      </w:r>
      <w:r w:rsidRPr="0087588A">
        <w:rPr>
          <w:spacing w:val="-2"/>
        </w:rPr>
        <w:t xml:space="preserve"> </w:t>
      </w:r>
      <w:r w:rsidRPr="0087588A">
        <w:t>concurrence</w:t>
      </w:r>
      <w:r w:rsidRPr="0087588A">
        <w:rPr>
          <w:spacing w:val="-2"/>
        </w:rPr>
        <w:t xml:space="preserve"> </w:t>
      </w:r>
      <w:r w:rsidRPr="0087588A">
        <w:t>or non-concurrence with</w:t>
      </w:r>
      <w:r w:rsidRPr="0087588A">
        <w:rPr>
          <w:spacing w:val="-1"/>
        </w:rPr>
        <w:t xml:space="preserve"> </w:t>
      </w:r>
      <w:r w:rsidRPr="0087588A">
        <w:t xml:space="preserve">the </w:t>
      </w:r>
      <w:r w:rsidRPr="0087588A">
        <w:rPr>
          <w:spacing w:val="-1"/>
        </w:rPr>
        <w:t>indicated</w:t>
      </w:r>
      <w:r w:rsidRPr="0087588A">
        <w:t xml:space="preserve"> Current </w:t>
      </w:r>
      <w:r w:rsidRPr="0087588A">
        <w:rPr>
          <w:spacing w:val="-1"/>
        </w:rPr>
        <w:t>Level</w:t>
      </w:r>
      <w:r w:rsidRPr="0087588A">
        <w:t xml:space="preserve"> of</w:t>
      </w:r>
      <w:r w:rsidRPr="0087588A">
        <w:rPr>
          <w:spacing w:val="35"/>
        </w:rPr>
        <w:t xml:space="preserve"> </w:t>
      </w:r>
      <w:r w:rsidRPr="0087588A">
        <w:rPr>
          <w:spacing w:val="-1"/>
        </w:rPr>
        <w:t>Care.</w:t>
      </w:r>
    </w:p>
    <w:p w:rsidR="0076303B" w:rsidRPr="0087588A" w:rsidRDefault="0076303B" w:rsidP="004451AB">
      <w:pPr>
        <w:pStyle w:val="Heading4"/>
        <w:widowControl w:val="0"/>
        <w:tabs>
          <w:tab w:val="clear" w:pos="2394"/>
        </w:tabs>
        <w:spacing w:before="120" w:after="0"/>
        <w:ind w:left="864"/>
      </w:pPr>
      <w:bookmarkStart w:id="1276" w:name="_Toc479676171"/>
      <w:bookmarkStart w:id="1277" w:name="_Toc479631906"/>
      <w:bookmarkStart w:id="1278" w:name="_Toc499543876"/>
      <w:r w:rsidRPr="0087588A">
        <w:t xml:space="preserve">To </w:t>
      </w:r>
      <w:r w:rsidRPr="0087588A">
        <w:rPr>
          <w:spacing w:val="-1"/>
        </w:rPr>
        <w:t>Agree</w:t>
      </w:r>
      <w:r w:rsidRPr="0087588A">
        <w:rPr>
          <w:spacing w:val="1"/>
        </w:rPr>
        <w:t xml:space="preserve"> </w:t>
      </w:r>
      <w:r w:rsidRPr="0087588A">
        <w:t>with</w:t>
      </w:r>
      <w:r w:rsidRPr="0087588A">
        <w:rPr>
          <w:spacing w:val="1"/>
        </w:rPr>
        <w:t xml:space="preserve"> </w:t>
      </w:r>
      <w:r w:rsidRPr="0087588A">
        <w:t xml:space="preserve">the </w:t>
      </w:r>
      <w:r w:rsidRPr="0087588A">
        <w:rPr>
          <w:spacing w:val="-1"/>
        </w:rPr>
        <w:t>Current</w:t>
      </w:r>
      <w:r w:rsidRPr="0087588A">
        <w:t xml:space="preserve"> Level </w:t>
      </w:r>
      <w:r w:rsidRPr="0087588A">
        <w:rPr>
          <w:spacing w:val="-1"/>
        </w:rPr>
        <w:t>of</w:t>
      </w:r>
      <w:r w:rsidRPr="0087588A">
        <w:t xml:space="preserve"> Care</w:t>
      </w:r>
      <w:bookmarkEnd w:id="1276"/>
      <w:bookmarkEnd w:id="1277"/>
      <w:bookmarkEnd w:id="1278"/>
      <w:r w:rsidR="00C93948" w:rsidRPr="0087588A">
        <w:fldChar w:fldCharType="begin"/>
      </w:r>
      <w:r w:rsidR="00C93948" w:rsidRPr="0087588A">
        <w:instrText xml:space="preserve"> XE "</w:instrText>
      </w:r>
      <w:r w:rsidR="00C93948" w:rsidRPr="0087588A">
        <w:rPr>
          <w:spacing w:val="-1"/>
          <w:sz w:val="20"/>
        </w:rPr>
        <w:instrText>Agreeing</w:instrText>
      </w:r>
      <w:r w:rsidR="00C93948" w:rsidRPr="0087588A">
        <w:rPr>
          <w:sz w:val="20"/>
        </w:rPr>
        <w:instrText xml:space="preserve"> </w:instrText>
      </w:r>
      <w:r w:rsidR="00C93948" w:rsidRPr="0087588A">
        <w:rPr>
          <w:spacing w:val="-1"/>
          <w:sz w:val="20"/>
        </w:rPr>
        <w:instrText>with</w:instrText>
      </w:r>
      <w:r w:rsidR="00C93948" w:rsidRPr="0087588A">
        <w:rPr>
          <w:spacing w:val="-2"/>
          <w:sz w:val="20"/>
        </w:rPr>
        <w:instrText xml:space="preserve"> </w:instrText>
      </w:r>
      <w:r w:rsidR="00C93948" w:rsidRPr="0087588A">
        <w:rPr>
          <w:sz w:val="20"/>
        </w:rPr>
        <w:instrText xml:space="preserve">Current </w:instrText>
      </w:r>
      <w:r w:rsidR="00C93948" w:rsidRPr="0087588A">
        <w:rPr>
          <w:spacing w:val="-1"/>
          <w:sz w:val="20"/>
        </w:rPr>
        <w:instrText xml:space="preserve">Level </w:instrText>
      </w:r>
      <w:r w:rsidR="00C93948" w:rsidRPr="0087588A">
        <w:rPr>
          <w:sz w:val="20"/>
        </w:rPr>
        <w:instrText>of</w:instrText>
      </w:r>
      <w:r w:rsidR="00C93948" w:rsidRPr="0087588A">
        <w:instrText xml:space="preserve">" \i </w:instrText>
      </w:r>
      <w:r w:rsidR="00C93948" w:rsidRPr="0087588A">
        <w:fldChar w:fldCharType="end"/>
      </w:r>
    </w:p>
    <w:p w:rsidR="0076303B" w:rsidRPr="0087588A" w:rsidRDefault="0076303B" w:rsidP="008E5E4B">
      <w:pPr>
        <w:widowControl w:val="0"/>
        <w:numPr>
          <w:ilvl w:val="2"/>
          <w:numId w:val="92"/>
        </w:numPr>
        <w:tabs>
          <w:tab w:val="left" w:pos="1901"/>
        </w:tabs>
        <w:spacing w:before="177" w:line="273" w:lineRule="exact"/>
        <w:ind w:left="2030"/>
      </w:pPr>
      <w:r w:rsidRPr="0087588A">
        <w:rPr>
          <w:sz w:val="24"/>
        </w:rPr>
        <w:t xml:space="preserve">In the </w:t>
      </w:r>
      <w:r w:rsidR="00131225" w:rsidRPr="0087588A">
        <w:rPr>
          <w:sz w:val="24"/>
        </w:rPr>
        <w:t>“</w:t>
      </w:r>
      <w:r w:rsidRPr="0087588A">
        <w:rPr>
          <w:rFonts w:ascii="Courier New"/>
          <w:sz w:val="20"/>
        </w:rPr>
        <w:t xml:space="preserve">I </w:t>
      </w:r>
      <w:r w:rsidRPr="0087588A">
        <w:rPr>
          <w:rFonts w:ascii="Courier New"/>
          <w:spacing w:val="-1"/>
          <w:sz w:val="20"/>
        </w:rPr>
        <w:t>AGREE with</w:t>
      </w:r>
      <w:r w:rsidRPr="0087588A">
        <w:rPr>
          <w:rFonts w:ascii="Courier New"/>
          <w:sz w:val="20"/>
        </w:rPr>
        <w:t xml:space="preserve"> </w:t>
      </w:r>
      <w:r w:rsidRPr="0087588A">
        <w:rPr>
          <w:rFonts w:ascii="Courier New"/>
          <w:spacing w:val="-1"/>
          <w:sz w:val="20"/>
        </w:rPr>
        <w:t>the current</w:t>
      </w:r>
      <w:r w:rsidRPr="0087588A">
        <w:rPr>
          <w:rFonts w:ascii="Courier New"/>
          <w:sz w:val="20"/>
        </w:rPr>
        <w:t xml:space="preserve"> </w:t>
      </w:r>
      <w:r w:rsidRPr="0087588A">
        <w:rPr>
          <w:rFonts w:ascii="Courier New"/>
          <w:spacing w:val="-1"/>
          <w:sz w:val="20"/>
        </w:rPr>
        <w:t>level</w:t>
      </w:r>
      <w:r w:rsidRPr="0087588A">
        <w:rPr>
          <w:rFonts w:ascii="Courier New"/>
          <w:sz w:val="20"/>
        </w:rPr>
        <w:t xml:space="preserve"> </w:t>
      </w:r>
      <w:r w:rsidRPr="0087588A">
        <w:rPr>
          <w:rFonts w:ascii="Courier New"/>
          <w:spacing w:val="-1"/>
          <w:sz w:val="20"/>
        </w:rPr>
        <w:t>of</w:t>
      </w:r>
      <w:r w:rsidRPr="0087588A">
        <w:rPr>
          <w:rFonts w:ascii="Courier New"/>
          <w:sz w:val="20"/>
        </w:rPr>
        <w:t xml:space="preserve"> </w:t>
      </w:r>
      <w:r w:rsidRPr="0087588A">
        <w:rPr>
          <w:rFonts w:ascii="Courier New"/>
          <w:spacing w:val="-1"/>
          <w:sz w:val="20"/>
        </w:rPr>
        <w:t>care</w:t>
      </w:r>
      <w:r w:rsidR="00131225" w:rsidRPr="0087588A">
        <w:rPr>
          <w:rFonts w:ascii="Courier New"/>
          <w:spacing w:val="-1"/>
          <w:sz w:val="20"/>
        </w:rPr>
        <w:t>”</w:t>
      </w:r>
      <w:r w:rsidRPr="0087588A">
        <w:rPr>
          <w:rFonts w:ascii="Courier New"/>
          <w:spacing w:val="-60"/>
          <w:sz w:val="20"/>
        </w:rPr>
        <w:t xml:space="preserve"> </w:t>
      </w:r>
      <w:r w:rsidRPr="0087588A">
        <w:rPr>
          <w:sz w:val="24"/>
        </w:rPr>
        <w:t>section</w:t>
      </w:r>
      <w:r w:rsidRPr="0087588A">
        <w:rPr>
          <w:spacing w:val="-2"/>
          <w:sz w:val="24"/>
        </w:rPr>
        <w:t xml:space="preserve"> </w:t>
      </w:r>
      <w:r w:rsidRPr="0087588A">
        <w:rPr>
          <w:sz w:val="24"/>
        </w:rPr>
        <w:t>(Figure 14</w:t>
      </w:r>
      <w:r w:rsidR="002351DC" w:rsidRPr="0087588A">
        <w:rPr>
          <w:sz w:val="24"/>
        </w:rPr>
        <w:t>5</w:t>
      </w:r>
      <w:r w:rsidRPr="0087588A">
        <w:rPr>
          <w:spacing w:val="-1"/>
          <w:sz w:val="24"/>
        </w:rPr>
        <w:t xml:space="preserve">), </w:t>
      </w:r>
      <w:r w:rsidRPr="0087588A">
        <w:rPr>
          <w:i/>
          <w:spacing w:val="-1"/>
          <w:sz w:val="24"/>
        </w:rPr>
        <w:t>click</w:t>
      </w:r>
      <w:r w:rsidRPr="0087588A">
        <w:rPr>
          <w:i/>
          <w:sz w:val="24"/>
        </w:rPr>
        <w:t xml:space="preserve"> </w:t>
      </w:r>
      <w:r w:rsidRPr="0087588A">
        <w:rPr>
          <w:sz w:val="24"/>
        </w:rPr>
        <w:t>on the</w:t>
      </w:r>
      <w:r w:rsidRPr="0087588A">
        <w:rPr>
          <w:spacing w:val="-1"/>
          <w:sz w:val="24"/>
        </w:rPr>
        <w:t xml:space="preserve"> </w:t>
      </w:r>
      <w:r w:rsidRPr="0087588A">
        <w:rPr>
          <w:sz w:val="24"/>
        </w:rPr>
        <w:t>desired</w:t>
      </w:r>
      <w:r w:rsidRPr="0087588A">
        <w:rPr>
          <w:spacing w:val="-1"/>
          <w:sz w:val="24"/>
        </w:rPr>
        <w:t xml:space="preserve"> radio </w:t>
      </w:r>
      <w:r w:rsidRPr="0087588A">
        <w:rPr>
          <w:sz w:val="24"/>
        </w:rPr>
        <w:t>button</w:t>
      </w:r>
      <w:r w:rsidRPr="0087588A">
        <w:t>.</w:t>
      </w:r>
    </w:p>
    <w:p w:rsidR="00F57F0B" w:rsidRPr="0087588A" w:rsidRDefault="00F57F0B" w:rsidP="00131225">
      <w:pPr>
        <w:widowControl w:val="0"/>
        <w:tabs>
          <w:tab w:val="left" w:pos="1901"/>
        </w:tabs>
        <w:spacing w:line="273" w:lineRule="exact"/>
        <w:ind w:left="2030"/>
      </w:pPr>
    </w:p>
    <w:p w:rsidR="0076303B" w:rsidRPr="0087588A" w:rsidRDefault="0076303B" w:rsidP="00FD6B63">
      <w:pPr>
        <w:spacing w:before="11"/>
        <w:jc w:val="center"/>
        <w:rPr>
          <w:sz w:val="25"/>
          <w:szCs w:val="25"/>
        </w:rPr>
      </w:pPr>
      <w:r w:rsidRPr="0087588A">
        <w:rPr>
          <w:noProof/>
          <w:sz w:val="20"/>
          <w:szCs w:val="20"/>
        </w:rPr>
        <mc:AlternateContent>
          <mc:Choice Requires="wpg">
            <w:drawing>
              <wp:inline distT="0" distB="0" distL="0" distR="0" wp14:anchorId="4B2FEE8E" wp14:editId="08DFAC55">
                <wp:extent cx="3648075" cy="609600"/>
                <wp:effectExtent l="0" t="0" r="9525" b="19050"/>
                <wp:docPr id="813" name="Group 430" descr="Agree Reasons" title="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075" cy="609600"/>
                          <a:chOff x="0" y="0"/>
                          <a:chExt cx="6530" cy="1295"/>
                        </a:xfrm>
                      </wpg:grpSpPr>
                      <pic:pic xmlns:pic="http://schemas.openxmlformats.org/drawingml/2006/picture">
                        <pic:nvPicPr>
                          <pic:cNvPr id="814" name="Picture 433" descr="Agree Reasons" title="Agree Reasons"/>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10" y="10"/>
                            <a:ext cx="6474"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5" name="Group 431"/>
                        <wpg:cNvGrpSpPr>
                          <a:grpSpLocks/>
                        </wpg:cNvGrpSpPr>
                        <wpg:grpSpPr bwMode="auto">
                          <a:xfrm>
                            <a:off x="5" y="5"/>
                            <a:ext cx="6520" cy="1285"/>
                            <a:chOff x="5" y="5"/>
                            <a:chExt cx="6520" cy="1285"/>
                          </a:xfrm>
                        </wpg:grpSpPr>
                        <wps:wsp>
                          <wps:cNvPr id="816" name="Freeform 432"/>
                          <wps:cNvSpPr>
                            <a:spLocks/>
                          </wps:cNvSpPr>
                          <wps:spPr bwMode="auto">
                            <a:xfrm>
                              <a:off x="5" y="5"/>
                              <a:ext cx="6520" cy="1285"/>
                            </a:xfrm>
                            <a:custGeom>
                              <a:avLst/>
                              <a:gdLst>
                                <a:gd name="T0" fmla="+- 0 5 5"/>
                                <a:gd name="T1" fmla="*/ T0 w 6520"/>
                                <a:gd name="T2" fmla="+- 0 1290 5"/>
                                <a:gd name="T3" fmla="*/ 1290 h 1285"/>
                                <a:gd name="T4" fmla="+- 0 6525 5"/>
                                <a:gd name="T5" fmla="*/ T4 w 6520"/>
                                <a:gd name="T6" fmla="+- 0 1290 5"/>
                                <a:gd name="T7" fmla="*/ 1290 h 1285"/>
                                <a:gd name="T8" fmla="+- 0 6525 5"/>
                                <a:gd name="T9" fmla="*/ T8 w 6520"/>
                                <a:gd name="T10" fmla="+- 0 5 5"/>
                                <a:gd name="T11" fmla="*/ 5 h 1285"/>
                                <a:gd name="T12" fmla="+- 0 5 5"/>
                                <a:gd name="T13" fmla="*/ T12 w 6520"/>
                                <a:gd name="T14" fmla="+- 0 5 5"/>
                                <a:gd name="T15" fmla="*/ 5 h 1285"/>
                                <a:gd name="T16" fmla="+- 0 5 5"/>
                                <a:gd name="T17" fmla="*/ T16 w 6520"/>
                                <a:gd name="T18" fmla="+- 0 1290 5"/>
                                <a:gd name="T19" fmla="*/ 1290 h 1285"/>
                              </a:gdLst>
                              <a:ahLst/>
                              <a:cxnLst>
                                <a:cxn ang="0">
                                  <a:pos x="T1" y="T3"/>
                                </a:cxn>
                                <a:cxn ang="0">
                                  <a:pos x="T5" y="T7"/>
                                </a:cxn>
                                <a:cxn ang="0">
                                  <a:pos x="T9" y="T11"/>
                                </a:cxn>
                                <a:cxn ang="0">
                                  <a:pos x="T13" y="T15"/>
                                </a:cxn>
                                <a:cxn ang="0">
                                  <a:pos x="T17" y="T19"/>
                                </a:cxn>
                              </a:cxnLst>
                              <a:rect l="0" t="0" r="r" b="b"/>
                              <a:pathLst>
                                <a:path w="6520" h="1285">
                                  <a:moveTo>
                                    <a:pt x="0" y="1285"/>
                                  </a:moveTo>
                                  <a:lnTo>
                                    <a:pt x="6520" y="1285"/>
                                  </a:lnTo>
                                  <a:lnTo>
                                    <a:pt x="6520" y="0"/>
                                  </a:lnTo>
                                  <a:lnTo>
                                    <a:pt x="0" y="0"/>
                                  </a:lnTo>
                                  <a:lnTo>
                                    <a:pt x="0" y="12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30" o:spid="_x0000_s1026" alt="Title: Agree Reasons - Description: Agree Reasons" style="width:287.25pt;height:48pt;mso-position-horizontal-relative:char;mso-position-vertical-relative:line" coordsize="6530,1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">
                <v:shape id="Picture 433" o:spid="_x0000_s1027" type="#_x0000_t75" alt="Agree Reasons" style="position:absolute;left:10;top:10;width:6474;height: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jQTDAAAA3AAAAA8AAABkcnMvZG93bnJldi54bWxEj8FqwzAQRO+F/IPYQm+NbGNKcKKYUgj4&#10;UEjtBHJdrK1lYq2MpTrO31eFQo7DzLxhduViBzHT5HvHCtJ1AoK4dbrnTsH5dHjdgPABWePgmBTc&#10;yUO5Xz3tsNDuxjXNTehEhLAvUIEJYSyk9K0hi37tRuLofbvJYohy6qSe8BbhdpBZkrxJiz3HBYMj&#10;fRhqr82PVZBlJq+PWn5dP+uFmktXOXnOlXp5Xt63IAIt4RH+b1dawSbN4e9MP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SNBMMAAADcAAAADwAAAAAAAAAAAAAAAACf&#10;AgAAZHJzL2Rvd25yZXYueG1sUEsFBgAAAAAEAAQA9wAAAI8DAAAAAA==&#10;">
                  <v:imagedata r:id="rId230" o:title="Agree Reasons"/>
                </v:shape>
                <v:group id="Group 431" o:spid="_x0000_s1028" style="position:absolute;left:5;top:5;width:6520;height:1285" coordorigin="5,5" coordsize="6520,1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shape id="Freeform 432" o:spid="_x0000_s1029" style="position:absolute;left:5;top:5;width:6520;height:1285;visibility:visible;mso-wrap-style:square;v-text-anchor:top" coordsize="6520,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HXMMA&#10;AADcAAAADwAAAGRycy9kb3ducmV2LnhtbESPzarCMBSE94LvEI7gTtO6EO01ilxRXNSFPw9wbnNs&#10;y21OSpPW+vZGEFwOM/MNs9r0phIdNa60rCCeRiCIM6tLzhXcrvvJAoTzyBory6TgSQ426+FghYm2&#10;Dz5Td/G5CBB2CSoovK8TKV1WkEE3tTVx8O62MeiDbHKpG3wEuKnkLIrm0mDJYaHAmn4Lyv4vrVHQ&#10;LXXaRre/+F7tTodttkzbdpcqNR712x8Qnnr/DX/aR61gEc/hfSYc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HXMMAAADcAAAADwAAAAAAAAAAAAAAAACYAgAAZHJzL2Rv&#10;d25yZXYueG1sUEsFBgAAAAAEAAQA9QAAAIgDAAAAAA==&#10;" path="m,1285r6520,l6520,,,,,1285xe" filled="f" strokeweight=".5pt">
                    <v:path arrowok="t" o:connecttype="custom" o:connectlocs="0,1290;6520,1290;6520,5;0,5;0,1290" o:connectangles="0,0,0,0,0"/>
                  </v:shape>
                </v:group>
                <w10:anchorlock/>
              </v:group>
            </w:pict>
          </mc:Fallback>
        </mc:AlternateContent>
      </w:r>
    </w:p>
    <w:p w:rsidR="0076303B" w:rsidRPr="0087588A" w:rsidRDefault="003F3E89" w:rsidP="003F3E89">
      <w:pPr>
        <w:pStyle w:val="Caption"/>
        <w:jc w:val="center"/>
      </w:pPr>
      <w:bookmarkStart w:id="1279" w:name="_Toc479683399"/>
      <w:bookmarkStart w:id="1280" w:name="_Toc479632182"/>
      <w:bookmarkStart w:id="1281" w:name="_Toc499543627"/>
      <w:r w:rsidRPr="0087588A">
        <w:t xml:space="preserve">Figure </w:t>
      </w:r>
      <w:fldSimple w:instr=" SEQ Figure \* ARABIC ">
        <w:r w:rsidR="00E65A84">
          <w:rPr>
            <w:noProof/>
          </w:rPr>
          <w:t>146</w:t>
        </w:r>
      </w:fldSimple>
      <w:r w:rsidR="007852E0" w:rsidRPr="0087588A">
        <w:rPr>
          <w:noProof/>
        </w:rPr>
        <w:t>:</w:t>
      </w:r>
      <w:r w:rsidR="0076303B" w:rsidRPr="0087588A">
        <w:rPr>
          <w:rFonts w:ascii="Arial"/>
          <w:b w:val="0"/>
          <w:spacing w:val="-1"/>
          <w:sz w:val="18"/>
        </w:rPr>
        <w:t xml:space="preserve"> </w:t>
      </w:r>
      <w:r w:rsidR="0076303B" w:rsidRPr="0087588A">
        <w:t>Agree Reasons</w:t>
      </w:r>
      <w:bookmarkEnd w:id="1279"/>
      <w:bookmarkEnd w:id="1280"/>
      <w:bookmarkEnd w:id="1281"/>
    </w:p>
    <w:p w:rsidR="0076303B" w:rsidRPr="0087588A" w:rsidRDefault="0076303B" w:rsidP="004451AB">
      <w:pPr>
        <w:pStyle w:val="Heading4"/>
        <w:widowControl w:val="0"/>
        <w:tabs>
          <w:tab w:val="clear" w:pos="2394"/>
        </w:tabs>
        <w:spacing w:before="120" w:after="0"/>
        <w:ind w:left="864"/>
      </w:pPr>
      <w:bookmarkStart w:id="1282" w:name="_Toc479676172"/>
      <w:bookmarkStart w:id="1283" w:name="_Toc479631907"/>
      <w:bookmarkStart w:id="1284" w:name="_Toc499543877"/>
      <w:r w:rsidRPr="0087588A">
        <w:t>To Disagree with the Current L</w:t>
      </w:r>
      <w:r w:rsidR="008649A7" w:rsidRPr="0087588A">
        <w:t>OC</w:t>
      </w:r>
      <w:bookmarkEnd w:id="1282"/>
      <w:bookmarkEnd w:id="1283"/>
      <w:bookmarkEnd w:id="1284"/>
      <w:r w:rsidR="00C93948" w:rsidRPr="0087588A">
        <w:fldChar w:fldCharType="begin"/>
      </w:r>
      <w:r w:rsidR="00C93948" w:rsidRPr="0087588A">
        <w:instrText xml:space="preserve"> XE "</w:instrText>
      </w:r>
      <w:r w:rsidR="00C93948" w:rsidRPr="0087588A">
        <w:rPr>
          <w:spacing w:val="-1"/>
          <w:sz w:val="20"/>
        </w:rPr>
        <w:instrText>Disagreeing</w:instrText>
      </w:r>
      <w:r w:rsidR="00C93948" w:rsidRPr="0087588A">
        <w:rPr>
          <w:sz w:val="20"/>
        </w:rPr>
        <w:instrText xml:space="preserve"> </w:instrText>
      </w:r>
      <w:r w:rsidR="00C93948" w:rsidRPr="0087588A">
        <w:rPr>
          <w:spacing w:val="-1"/>
          <w:sz w:val="20"/>
        </w:rPr>
        <w:instrText>with</w:instrText>
      </w:r>
      <w:r w:rsidR="00C93948" w:rsidRPr="0087588A">
        <w:rPr>
          <w:spacing w:val="-2"/>
          <w:sz w:val="20"/>
        </w:rPr>
        <w:instrText xml:space="preserve"> </w:instrText>
      </w:r>
      <w:r w:rsidR="00C93948" w:rsidRPr="0087588A">
        <w:rPr>
          <w:sz w:val="20"/>
        </w:rPr>
        <w:instrText xml:space="preserve">Current </w:instrText>
      </w:r>
      <w:r w:rsidR="00C93948" w:rsidRPr="0087588A">
        <w:rPr>
          <w:spacing w:val="-1"/>
          <w:sz w:val="20"/>
        </w:rPr>
        <w:instrText xml:space="preserve">Level </w:instrText>
      </w:r>
      <w:r w:rsidR="00C93948" w:rsidRPr="0087588A">
        <w:rPr>
          <w:sz w:val="20"/>
        </w:rPr>
        <w:instrText>of</w:instrText>
      </w:r>
      <w:r w:rsidR="00C93948" w:rsidRPr="0087588A">
        <w:instrText xml:space="preserve">" \i </w:instrText>
      </w:r>
      <w:r w:rsidR="00C93948" w:rsidRPr="0087588A">
        <w:fldChar w:fldCharType="end"/>
      </w:r>
    </w:p>
    <w:p w:rsidR="0076303B" w:rsidRPr="0087588A" w:rsidRDefault="0076303B" w:rsidP="008E5E4B">
      <w:pPr>
        <w:pStyle w:val="ListParagraph"/>
        <w:numPr>
          <w:ilvl w:val="2"/>
          <w:numId w:val="95"/>
        </w:numPr>
        <w:spacing w:before="5" w:line="281" w:lineRule="exact"/>
      </w:pPr>
      <w:r w:rsidRPr="0087588A">
        <w:rPr>
          <w:sz w:val="24"/>
        </w:rPr>
        <w:t xml:space="preserve">In the </w:t>
      </w:r>
      <w:r w:rsidR="00A66D68" w:rsidRPr="0087588A">
        <w:rPr>
          <w:sz w:val="24"/>
        </w:rPr>
        <w:t>“</w:t>
      </w:r>
      <w:r w:rsidRPr="0087588A">
        <w:rPr>
          <w:rFonts w:ascii="Courier New"/>
          <w:sz w:val="20"/>
        </w:rPr>
        <w:t xml:space="preserve">I </w:t>
      </w:r>
      <w:r w:rsidRPr="0087588A">
        <w:rPr>
          <w:rFonts w:ascii="Courier New"/>
          <w:spacing w:val="-1"/>
          <w:sz w:val="20"/>
        </w:rPr>
        <w:t>DISAGREE with</w:t>
      </w:r>
      <w:r w:rsidRPr="0087588A">
        <w:rPr>
          <w:rFonts w:ascii="Courier New"/>
          <w:sz w:val="20"/>
        </w:rPr>
        <w:t xml:space="preserve"> </w:t>
      </w:r>
      <w:r w:rsidRPr="0087588A">
        <w:rPr>
          <w:rFonts w:ascii="Courier New"/>
          <w:spacing w:val="-1"/>
          <w:sz w:val="20"/>
        </w:rPr>
        <w:t>the current</w:t>
      </w:r>
      <w:r w:rsidRPr="0087588A">
        <w:rPr>
          <w:rFonts w:ascii="Courier New"/>
          <w:sz w:val="20"/>
        </w:rPr>
        <w:t xml:space="preserve"> </w:t>
      </w:r>
      <w:r w:rsidRPr="0087588A">
        <w:rPr>
          <w:rFonts w:ascii="Courier New"/>
          <w:spacing w:val="-1"/>
          <w:sz w:val="20"/>
        </w:rPr>
        <w:t>level</w:t>
      </w:r>
      <w:r w:rsidRPr="0087588A">
        <w:rPr>
          <w:rFonts w:ascii="Courier New"/>
          <w:sz w:val="20"/>
        </w:rPr>
        <w:t xml:space="preserve"> </w:t>
      </w:r>
      <w:r w:rsidRPr="0087588A">
        <w:rPr>
          <w:rFonts w:ascii="Courier New"/>
          <w:spacing w:val="-1"/>
          <w:sz w:val="20"/>
        </w:rPr>
        <w:t>of</w:t>
      </w:r>
      <w:r w:rsidRPr="0087588A">
        <w:rPr>
          <w:rFonts w:ascii="Courier New"/>
          <w:sz w:val="20"/>
        </w:rPr>
        <w:t xml:space="preserve"> </w:t>
      </w:r>
      <w:r w:rsidRPr="0087588A">
        <w:rPr>
          <w:rFonts w:ascii="Courier New"/>
          <w:spacing w:val="-1"/>
          <w:sz w:val="20"/>
        </w:rPr>
        <w:t>care</w:t>
      </w:r>
      <w:r w:rsidR="00A66D68" w:rsidRPr="0087588A">
        <w:rPr>
          <w:rFonts w:ascii="Courier New"/>
          <w:spacing w:val="-1"/>
          <w:sz w:val="20"/>
        </w:rPr>
        <w:t>”</w:t>
      </w:r>
      <w:r w:rsidRPr="0087588A">
        <w:rPr>
          <w:rFonts w:ascii="Courier New"/>
          <w:spacing w:val="-60"/>
          <w:sz w:val="20"/>
        </w:rPr>
        <w:t xml:space="preserve"> </w:t>
      </w:r>
      <w:r w:rsidRPr="0087588A">
        <w:rPr>
          <w:sz w:val="24"/>
        </w:rPr>
        <w:t xml:space="preserve">section (Figure </w:t>
      </w:r>
      <w:r w:rsidRPr="0087588A">
        <w:rPr>
          <w:spacing w:val="-1"/>
          <w:sz w:val="24"/>
        </w:rPr>
        <w:t>14</w:t>
      </w:r>
      <w:r w:rsidR="002351DC" w:rsidRPr="0087588A">
        <w:rPr>
          <w:spacing w:val="-1"/>
          <w:sz w:val="24"/>
        </w:rPr>
        <w:t>6</w:t>
      </w:r>
      <w:r w:rsidRPr="0087588A">
        <w:rPr>
          <w:spacing w:val="-1"/>
          <w:sz w:val="24"/>
        </w:rPr>
        <w:t>),</w:t>
      </w:r>
      <w:r w:rsidR="00FD6B63" w:rsidRPr="0087588A">
        <w:rPr>
          <w:spacing w:val="-1"/>
          <w:sz w:val="24"/>
        </w:rPr>
        <w:t xml:space="preserve"> </w:t>
      </w:r>
      <w:r w:rsidRPr="0087588A">
        <w:rPr>
          <w:i/>
          <w:spacing w:val="-1"/>
        </w:rPr>
        <w:t>click</w:t>
      </w:r>
      <w:r w:rsidRPr="0087588A">
        <w:rPr>
          <w:i/>
        </w:rPr>
        <w:t xml:space="preserve"> </w:t>
      </w:r>
      <w:r w:rsidRPr="0087588A">
        <w:t>on the</w:t>
      </w:r>
      <w:r w:rsidRPr="0087588A">
        <w:rPr>
          <w:spacing w:val="-1"/>
        </w:rPr>
        <w:t xml:space="preserve"> </w:t>
      </w:r>
      <w:r w:rsidRPr="0087588A">
        <w:t>desired</w:t>
      </w:r>
      <w:r w:rsidRPr="0087588A">
        <w:rPr>
          <w:spacing w:val="-1"/>
        </w:rPr>
        <w:t xml:space="preserve"> radio </w:t>
      </w:r>
      <w:r w:rsidRPr="0087588A">
        <w:t>button.</w:t>
      </w:r>
    </w:p>
    <w:p w:rsidR="0076303B" w:rsidRPr="0087588A" w:rsidRDefault="00FD6B63" w:rsidP="00FD6B63">
      <w:pPr>
        <w:pStyle w:val="BodyText"/>
        <w:jc w:val="center"/>
      </w:pPr>
      <w:r w:rsidRPr="0087588A">
        <w:rPr>
          <w:noProof/>
          <w:sz w:val="20"/>
        </w:rPr>
        <mc:AlternateContent>
          <mc:Choice Requires="wpg">
            <w:drawing>
              <wp:inline distT="0" distB="0" distL="0" distR="0" wp14:anchorId="5FEFCCFB" wp14:editId="0D97B1E5">
                <wp:extent cx="4629150" cy="587375"/>
                <wp:effectExtent l="0" t="0" r="19050" b="22225"/>
                <wp:docPr id="809" name="Group 426" descr="Disagree Reasons" title="Dis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9150" cy="587375"/>
                          <a:chOff x="0" y="0"/>
                          <a:chExt cx="7295" cy="935"/>
                        </a:xfrm>
                      </wpg:grpSpPr>
                      <pic:pic xmlns:pic="http://schemas.openxmlformats.org/drawingml/2006/picture">
                        <pic:nvPicPr>
                          <pic:cNvPr id="810" name="Picture 429" descr="Disagree Reasons" title="Disagree Reason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10" y="10"/>
                            <a:ext cx="727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1" name="Group 427"/>
                        <wpg:cNvGrpSpPr>
                          <a:grpSpLocks/>
                        </wpg:cNvGrpSpPr>
                        <wpg:grpSpPr bwMode="auto">
                          <a:xfrm>
                            <a:off x="5" y="5"/>
                            <a:ext cx="7285" cy="925"/>
                            <a:chOff x="5" y="5"/>
                            <a:chExt cx="7285" cy="925"/>
                          </a:xfrm>
                        </wpg:grpSpPr>
                        <wps:wsp>
                          <wps:cNvPr id="812" name="Freeform 428"/>
                          <wps:cNvSpPr>
                            <a:spLocks/>
                          </wps:cNvSpPr>
                          <wps:spPr bwMode="auto">
                            <a:xfrm>
                              <a:off x="5" y="5"/>
                              <a:ext cx="7285" cy="925"/>
                            </a:xfrm>
                            <a:custGeom>
                              <a:avLst/>
                              <a:gdLst>
                                <a:gd name="T0" fmla="+- 0 5 5"/>
                                <a:gd name="T1" fmla="*/ T0 w 7285"/>
                                <a:gd name="T2" fmla="+- 0 930 5"/>
                                <a:gd name="T3" fmla="*/ 930 h 925"/>
                                <a:gd name="T4" fmla="+- 0 7290 5"/>
                                <a:gd name="T5" fmla="*/ T4 w 7285"/>
                                <a:gd name="T6" fmla="+- 0 930 5"/>
                                <a:gd name="T7" fmla="*/ 930 h 925"/>
                                <a:gd name="T8" fmla="+- 0 7290 5"/>
                                <a:gd name="T9" fmla="*/ T8 w 7285"/>
                                <a:gd name="T10" fmla="+- 0 5 5"/>
                                <a:gd name="T11" fmla="*/ 5 h 925"/>
                                <a:gd name="T12" fmla="+- 0 5 5"/>
                                <a:gd name="T13" fmla="*/ T12 w 7285"/>
                                <a:gd name="T14" fmla="+- 0 5 5"/>
                                <a:gd name="T15" fmla="*/ 5 h 925"/>
                                <a:gd name="T16" fmla="+- 0 5 5"/>
                                <a:gd name="T17" fmla="*/ T16 w 7285"/>
                                <a:gd name="T18" fmla="+- 0 930 5"/>
                                <a:gd name="T19" fmla="*/ 930 h 925"/>
                              </a:gdLst>
                              <a:ahLst/>
                              <a:cxnLst>
                                <a:cxn ang="0">
                                  <a:pos x="T1" y="T3"/>
                                </a:cxn>
                                <a:cxn ang="0">
                                  <a:pos x="T5" y="T7"/>
                                </a:cxn>
                                <a:cxn ang="0">
                                  <a:pos x="T9" y="T11"/>
                                </a:cxn>
                                <a:cxn ang="0">
                                  <a:pos x="T13" y="T15"/>
                                </a:cxn>
                                <a:cxn ang="0">
                                  <a:pos x="T17" y="T19"/>
                                </a:cxn>
                              </a:cxnLst>
                              <a:rect l="0" t="0" r="r" b="b"/>
                              <a:pathLst>
                                <a:path w="7285" h="925">
                                  <a:moveTo>
                                    <a:pt x="0" y="925"/>
                                  </a:moveTo>
                                  <a:lnTo>
                                    <a:pt x="7285" y="925"/>
                                  </a:lnTo>
                                  <a:lnTo>
                                    <a:pt x="7285" y="0"/>
                                  </a:lnTo>
                                  <a:lnTo>
                                    <a:pt x="0" y="0"/>
                                  </a:lnTo>
                                  <a:lnTo>
                                    <a:pt x="0" y="9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26" o:spid="_x0000_s1026" alt="Title: Disagree Reasons - Description: Disagree Reasons" style="width:364.5pt;height:46.25pt;mso-position-horizontal-relative:char;mso-position-vertical-relative:line" coordsize="729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">
                <v:shape id="Picture 429" o:spid="_x0000_s1027" type="#_x0000_t75" alt="Disagree Reasons" style="position:absolute;left:10;top:10;width:7275;height: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sdO8AAAA3AAAAA8AAABkcnMvZG93bnJldi54bWxET0sKwjAQ3QveIYzgTtOKaKlGEUEQV37B&#10;5diMbbGZlCZqvb1ZCC4f7z9ftqYSL2pcaVlBPIxAEGdWl5wrOJ82gwSE88gaK8uk4EMOlotuZ46p&#10;tm8+0OvocxFC2KWooPC+TqV0WUEG3dDWxIG728agD7DJpW7wHcJNJUdRNJEGSw4NBda0Lih7HJ9G&#10;wWqEt8uU2t1u/Fm7W2zcdc+ZUv1eu5qB8NT6v/jn3moFSRzmhzPhCMjF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B87HTvAAAANwAAAAPAAAAAAAAAAAAAAAAAJ8CAABkcnMv&#10;ZG93bnJldi54bWxQSwUGAAAAAAQABAD3AAAAiAMAAAAA&#10;">
                  <v:imagedata r:id="rId232" o:title="Disagree Reasons"/>
                </v:shape>
                <v:group id="Group 427" o:spid="_x0000_s1028" style="position:absolute;left:5;top:5;width:7285;height:925" coordorigin="5,5" coordsize="728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shape id="Freeform 428" o:spid="_x0000_s1029" style="position:absolute;left:5;top:5;width:7285;height:925;visibility:visible;mso-wrap-style:square;v-text-anchor:top" coordsize="7285,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DVsUA&#10;AADcAAAADwAAAGRycy9kb3ducmV2LnhtbESPQYvCMBSE74L/ITxhb5rawyLVKLui6GFVrF68vW3e&#10;tsXmpTTZWv+9EQSPw8x8w8wWnalES40rLSsYjyIQxJnVJecKzqf1cALCeWSNlWVScCcHi3m/N8NE&#10;2xsfqU19LgKEXYIKCu/rREqXFWTQjWxNHLw/2xj0QTa51A3eAtxUMo6iT2mw5LBQYE3LgrJr+m8U&#10;7HffG305xOZ3a37aw351rtLLSqmPQfc1BeGp8+/wq73VCib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QNWxQAAANwAAAAPAAAAAAAAAAAAAAAAAJgCAABkcnMv&#10;ZG93bnJldi54bWxQSwUGAAAAAAQABAD1AAAAigMAAAAA&#10;" path="m,925r7285,l7285,,,,,925xe" filled="f" strokeweight=".5pt">
                    <v:path arrowok="t" o:connecttype="custom" o:connectlocs="0,930;7285,930;7285,5;0,5;0,930" o:connectangles="0,0,0,0,0"/>
                  </v:shape>
                </v:group>
                <w10:anchorlock/>
              </v:group>
            </w:pict>
          </mc:Fallback>
        </mc:AlternateContent>
      </w:r>
    </w:p>
    <w:p w:rsidR="00FD6B63" w:rsidRPr="0087588A" w:rsidRDefault="003F3E89" w:rsidP="003F3E89">
      <w:pPr>
        <w:pStyle w:val="Caption"/>
        <w:jc w:val="center"/>
      </w:pPr>
      <w:bookmarkStart w:id="1285" w:name="_Toc479683400"/>
      <w:bookmarkStart w:id="1286" w:name="_Toc479632183"/>
      <w:bookmarkStart w:id="1287" w:name="_Toc499543628"/>
      <w:r w:rsidRPr="0087588A">
        <w:t xml:space="preserve">Figure </w:t>
      </w:r>
      <w:fldSimple w:instr=" SEQ Figure \* ARABIC ">
        <w:r w:rsidR="00E65A84">
          <w:rPr>
            <w:noProof/>
          </w:rPr>
          <w:t>147</w:t>
        </w:r>
      </w:fldSimple>
      <w:r w:rsidR="00FD6B63" w:rsidRPr="0087588A">
        <w:t>: Disagree Reasons</w:t>
      </w:r>
      <w:bookmarkEnd w:id="1285"/>
      <w:bookmarkEnd w:id="1286"/>
      <w:bookmarkEnd w:id="1287"/>
    </w:p>
    <w:p w:rsidR="00FD6B63" w:rsidRPr="0087588A" w:rsidRDefault="00FD6B63" w:rsidP="00FD6B63">
      <w:pPr>
        <w:ind w:left="720"/>
        <w:rPr>
          <w:b/>
          <w:sz w:val="24"/>
        </w:rPr>
      </w:pPr>
      <w:r w:rsidRPr="0087588A">
        <w:rPr>
          <w:b/>
          <w:noProof/>
          <w:sz w:val="24"/>
        </w:rPr>
        <w:drawing>
          <wp:anchor distT="0" distB="0" distL="114300" distR="114300" simplePos="0" relativeHeight="252030464" behindDoc="1" locked="0" layoutInCell="1" allowOverlap="1" wp14:anchorId="22582D43" wp14:editId="2BCD1D09">
            <wp:simplePos x="0" y="0"/>
            <wp:positionH relativeFrom="page">
              <wp:posOffset>914400</wp:posOffset>
            </wp:positionH>
            <wp:positionV relativeFrom="paragraph">
              <wp:posOffset>-61595</wp:posOffset>
            </wp:positionV>
            <wp:extent cx="238125" cy="238125"/>
            <wp:effectExtent l="0" t="0" r="9525" b="9525"/>
            <wp:wrapNone/>
            <wp:docPr id="808" name="Picture 42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588A">
        <w:rPr>
          <w:b/>
          <w:sz w:val="24"/>
        </w:rPr>
        <w:t>If none of</w:t>
      </w:r>
      <w:r w:rsidRPr="0087588A">
        <w:rPr>
          <w:b/>
          <w:spacing w:val="-1"/>
          <w:sz w:val="24"/>
        </w:rPr>
        <w:t xml:space="preserve"> </w:t>
      </w:r>
      <w:r w:rsidRPr="0087588A">
        <w:rPr>
          <w:b/>
          <w:sz w:val="24"/>
        </w:rPr>
        <w:t xml:space="preserve">the listed Agree or </w:t>
      </w:r>
      <w:r w:rsidRPr="0087588A">
        <w:rPr>
          <w:b/>
          <w:spacing w:val="-1"/>
          <w:sz w:val="24"/>
        </w:rPr>
        <w:t>Disagree</w:t>
      </w:r>
      <w:r w:rsidRPr="0087588A">
        <w:rPr>
          <w:b/>
          <w:sz w:val="24"/>
        </w:rPr>
        <w:t xml:space="preserve"> </w:t>
      </w:r>
      <w:r w:rsidRPr="0087588A">
        <w:rPr>
          <w:b/>
          <w:spacing w:val="-1"/>
          <w:sz w:val="24"/>
        </w:rPr>
        <w:t>options</w:t>
      </w:r>
      <w:r w:rsidRPr="0087588A">
        <w:rPr>
          <w:b/>
          <w:sz w:val="24"/>
        </w:rPr>
        <w:t xml:space="preserve"> are appropriate and</w:t>
      </w:r>
      <w:r w:rsidRPr="0087588A">
        <w:rPr>
          <w:b/>
          <w:spacing w:val="-2"/>
          <w:sz w:val="24"/>
        </w:rPr>
        <w:t xml:space="preserve"> </w:t>
      </w:r>
      <w:r w:rsidRPr="0087588A">
        <w:rPr>
          <w:b/>
          <w:sz w:val="24"/>
        </w:rPr>
        <w:t>‘Other’ is</w:t>
      </w:r>
      <w:r w:rsidRPr="0087588A">
        <w:rPr>
          <w:b/>
          <w:spacing w:val="-1"/>
          <w:sz w:val="24"/>
        </w:rPr>
        <w:t xml:space="preserve"> selected,</w:t>
      </w:r>
      <w:r w:rsidRPr="0087588A">
        <w:rPr>
          <w:b/>
          <w:spacing w:val="43"/>
          <w:sz w:val="24"/>
        </w:rPr>
        <w:t xml:space="preserve"> </w:t>
      </w:r>
      <w:r w:rsidRPr="0087588A">
        <w:rPr>
          <w:b/>
          <w:sz w:val="24"/>
        </w:rPr>
        <w:t>a text box</w:t>
      </w:r>
      <w:r w:rsidRPr="0087588A">
        <w:rPr>
          <w:b/>
          <w:spacing w:val="-1"/>
          <w:sz w:val="24"/>
        </w:rPr>
        <w:t xml:space="preserve"> will</w:t>
      </w:r>
      <w:r w:rsidRPr="0087588A">
        <w:rPr>
          <w:b/>
          <w:sz w:val="24"/>
        </w:rPr>
        <w:t xml:space="preserve"> display and you must explain </w:t>
      </w:r>
      <w:r w:rsidRPr="0087588A">
        <w:rPr>
          <w:b/>
          <w:spacing w:val="-1"/>
          <w:sz w:val="24"/>
        </w:rPr>
        <w:t>what</w:t>
      </w:r>
      <w:r w:rsidRPr="0087588A">
        <w:rPr>
          <w:b/>
          <w:sz w:val="24"/>
        </w:rPr>
        <w:t xml:space="preserve"> the </w:t>
      </w:r>
      <w:r w:rsidR="0021680D" w:rsidRPr="0087588A">
        <w:rPr>
          <w:b/>
          <w:sz w:val="24"/>
        </w:rPr>
        <w:t>“</w:t>
      </w:r>
      <w:r w:rsidRPr="0087588A">
        <w:rPr>
          <w:b/>
          <w:spacing w:val="-1"/>
          <w:sz w:val="24"/>
        </w:rPr>
        <w:t>Other</w:t>
      </w:r>
      <w:r w:rsidR="0021680D" w:rsidRPr="0087588A">
        <w:rPr>
          <w:b/>
          <w:spacing w:val="-1"/>
          <w:sz w:val="24"/>
        </w:rPr>
        <w:t>”</w:t>
      </w:r>
      <w:r w:rsidRPr="0087588A">
        <w:rPr>
          <w:b/>
          <w:sz w:val="24"/>
        </w:rPr>
        <w:t xml:space="preserve"> reason </w:t>
      </w:r>
      <w:r w:rsidRPr="0087588A">
        <w:rPr>
          <w:b/>
          <w:spacing w:val="-1"/>
          <w:sz w:val="24"/>
        </w:rPr>
        <w:t>is.</w:t>
      </w:r>
      <w:r w:rsidRPr="0087588A">
        <w:rPr>
          <w:b/>
          <w:sz w:val="24"/>
        </w:rPr>
        <w:t xml:space="preserve"> You may type up to</w:t>
      </w:r>
      <w:r w:rsidRPr="0087588A">
        <w:rPr>
          <w:b/>
          <w:spacing w:val="30"/>
          <w:sz w:val="24"/>
        </w:rPr>
        <w:t xml:space="preserve"> </w:t>
      </w:r>
      <w:r w:rsidRPr="0087588A">
        <w:rPr>
          <w:b/>
          <w:sz w:val="24"/>
        </w:rPr>
        <w:t>1,999 characters</w:t>
      </w:r>
      <w:r w:rsidRPr="0087588A">
        <w:rPr>
          <w:b/>
          <w:spacing w:val="-1"/>
          <w:sz w:val="24"/>
        </w:rPr>
        <w:t xml:space="preserve"> </w:t>
      </w:r>
      <w:r w:rsidRPr="0087588A">
        <w:rPr>
          <w:b/>
          <w:sz w:val="24"/>
        </w:rPr>
        <w:t xml:space="preserve">into </w:t>
      </w:r>
      <w:r w:rsidRPr="0087588A">
        <w:rPr>
          <w:b/>
          <w:spacing w:val="-1"/>
          <w:sz w:val="24"/>
        </w:rPr>
        <w:t>the</w:t>
      </w:r>
      <w:r w:rsidRPr="0087588A">
        <w:rPr>
          <w:b/>
          <w:sz w:val="24"/>
        </w:rPr>
        <w:t xml:space="preserve"> Agree and Disagree </w:t>
      </w:r>
      <w:r w:rsidRPr="0087588A">
        <w:rPr>
          <w:b/>
          <w:spacing w:val="-1"/>
          <w:sz w:val="24"/>
        </w:rPr>
        <w:t>text</w:t>
      </w:r>
      <w:r w:rsidRPr="0087588A">
        <w:rPr>
          <w:b/>
          <w:sz w:val="24"/>
        </w:rPr>
        <w:t xml:space="preserve"> boxes.</w:t>
      </w:r>
    </w:p>
    <w:p w:rsidR="0021680D" w:rsidRPr="0087588A" w:rsidRDefault="0021680D" w:rsidP="004272DC">
      <w:pPr>
        <w:pStyle w:val="Heading2"/>
      </w:pPr>
      <w:bookmarkStart w:id="1288" w:name="_Toc479676173"/>
      <w:bookmarkStart w:id="1289" w:name="_Toc479631908"/>
      <w:bookmarkStart w:id="1290" w:name="_Toc499543878"/>
      <w:r w:rsidRPr="0087588A">
        <w:t>Entering Physician Advisor Comments</w:t>
      </w:r>
      <w:bookmarkEnd w:id="1288"/>
      <w:bookmarkEnd w:id="1289"/>
      <w:bookmarkEnd w:id="1290"/>
      <w:r w:rsidR="00C93948" w:rsidRPr="0087588A">
        <w:fldChar w:fldCharType="begin"/>
      </w:r>
      <w:r w:rsidR="00C93948" w:rsidRPr="0087588A">
        <w:instrText xml:space="preserve"> XE "</w:instrText>
      </w:r>
      <w:r w:rsidR="00C93948" w:rsidRPr="0087588A">
        <w:rPr>
          <w:spacing w:val="-1"/>
          <w:sz w:val="20"/>
        </w:rPr>
        <w:instrText>Physician</w:instrText>
      </w:r>
      <w:r w:rsidR="00C93948" w:rsidRPr="0087588A">
        <w:rPr>
          <w:sz w:val="20"/>
        </w:rPr>
        <w:instrText xml:space="preserve"> </w:instrText>
      </w:r>
      <w:r w:rsidR="00C93948" w:rsidRPr="0087588A">
        <w:rPr>
          <w:spacing w:val="-1"/>
          <w:sz w:val="20"/>
        </w:rPr>
        <w:instrText>Advisor Comments</w:instrText>
      </w:r>
      <w:r w:rsidR="00C93948" w:rsidRPr="0087588A">
        <w:instrText xml:space="preserve">" </w:instrText>
      </w:r>
      <w:r w:rsidR="00C93948" w:rsidRPr="0087588A">
        <w:fldChar w:fldCharType="end"/>
      </w:r>
    </w:p>
    <w:p w:rsidR="0021680D" w:rsidRPr="0087588A" w:rsidRDefault="0021680D" w:rsidP="0021680D">
      <w:pPr>
        <w:spacing w:before="120" w:line="275" w:lineRule="exact"/>
        <w:ind w:left="140"/>
        <w:rPr>
          <w:sz w:val="24"/>
          <w:szCs w:val="20"/>
        </w:rPr>
      </w:pPr>
      <w:r w:rsidRPr="0087588A">
        <w:rPr>
          <w:sz w:val="24"/>
          <w:szCs w:val="20"/>
        </w:rPr>
        <w:t>To enter Physician Advisor comments</w:t>
      </w:r>
    </w:p>
    <w:p w:rsidR="0021680D" w:rsidRPr="0087588A" w:rsidRDefault="0021680D" w:rsidP="008E5E4B">
      <w:pPr>
        <w:pStyle w:val="BodyText"/>
        <w:widowControl w:val="0"/>
        <w:numPr>
          <w:ilvl w:val="2"/>
          <w:numId w:val="96"/>
        </w:numPr>
        <w:tabs>
          <w:tab w:val="left" w:pos="2031"/>
        </w:tabs>
        <w:spacing w:before="0" w:after="0"/>
        <w:ind w:right="421"/>
      </w:pPr>
      <w:r w:rsidRPr="0087588A">
        <w:rPr>
          <w:i/>
        </w:rPr>
        <w:t xml:space="preserve">Type </w:t>
      </w:r>
      <w:r w:rsidRPr="0087588A">
        <w:t xml:space="preserve">the desired </w:t>
      </w:r>
      <w:r w:rsidRPr="0087588A">
        <w:rPr>
          <w:spacing w:val="-1"/>
        </w:rPr>
        <w:t>comments</w:t>
      </w:r>
      <w:r w:rsidRPr="0087588A">
        <w:t xml:space="preserve"> into</w:t>
      </w:r>
      <w:r w:rsidRPr="0087588A">
        <w:rPr>
          <w:spacing w:val="-1"/>
        </w:rPr>
        <w:t xml:space="preserve"> </w:t>
      </w:r>
      <w:r w:rsidRPr="0087588A">
        <w:t xml:space="preserve">the </w:t>
      </w:r>
      <w:r w:rsidRPr="0087588A">
        <w:rPr>
          <w:b/>
        </w:rPr>
        <w:t>Comments</w:t>
      </w:r>
      <w:r w:rsidRPr="0087588A">
        <w:rPr>
          <w:b/>
          <w:spacing w:val="-1"/>
        </w:rPr>
        <w:t xml:space="preserve"> </w:t>
      </w:r>
      <w:r w:rsidRPr="0087588A">
        <w:t>window.</w:t>
      </w:r>
      <w:r w:rsidRPr="0087588A">
        <w:rPr>
          <w:spacing w:val="-1"/>
        </w:rPr>
        <w:t xml:space="preserve"> </w:t>
      </w:r>
      <w:r w:rsidRPr="0087588A">
        <w:t xml:space="preserve">(You </w:t>
      </w:r>
      <w:r w:rsidRPr="0087588A">
        <w:rPr>
          <w:spacing w:val="-1"/>
        </w:rPr>
        <w:t>may</w:t>
      </w:r>
      <w:r w:rsidRPr="0087588A">
        <w:t xml:space="preserve"> type up</w:t>
      </w:r>
      <w:r w:rsidRPr="0087588A">
        <w:rPr>
          <w:spacing w:val="27"/>
        </w:rPr>
        <w:t xml:space="preserve"> </w:t>
      </w:r>
      <w:r w:rsidRPr="0087588A">
        <w:t xml:space="preserve">to 4,000 </w:t>
      </w:r>
      <w:r w:rsidRPr="0087588A">
        <w:rPr>
          <w:spacing w:val="-1"/>
        </w:rPr>
        <w:t>characters).</w:t>
      </w:r>
    </w:p>
    <w:p w:rsidR="0021680D" w:rsidRPr="0087588A" w:rsidRDefault="0021680D" w:rsidP="008E5E4B">
      <w:pPr>
        <w:pStyle w:val="BodyText"/>
        <w:widowControl w:val="0"/>
        <w:numPr>
          <w:ilvl w:val="2"/>
          <w:numId w:val="96"/>
        </w:numPr>
        <w:tabs>
          <w:tab w:val="left" w:pos="2031"/>
        </w:tabs>
        <w:spacing w:before="0" w:after="0"/>
        <w:ind w:right="421"/>
      </w:pPr>
      <w:r w:rsidRPr="0087588A">
        <w:rPr>
          <w:spacing w:val="-1"/>
        </w:rPr>
        <w:lastRenderedPageBreak/>
        <w:t>When</w:t>
      </w:r>
      <w:r w:rsidRPr="0087588A">
        <w:t xml:space="preserve"> you </w:t>
      </w: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 xml:space="preserve">FINAL SAVE/Lock </w:t>
      </w:r>
      <w:r w:rsidRPr="0087588A">
        <w:rPr>
          <w:rFonts w:ascii="Courier New"/>
          <w:sz w:val="20"/>
        </w:rPr>
        <w:t>to</w:t>
      </w:r>
      <w:r w:rsidRPr="0087588A">
        <w:rPr>
          <w:rFonts w:ascii="Courier New"/>
          <w:spacing w:val="-1"/>
          <w:sz w:val="20"/>
        </w:rPr>
        <w:t xml:space="preserve"> Database</w:t>
      </w:r>
      <w:r w:rsidRPr="0087588A">
        <w:rPr>
          <w:spacing w:val="-1"/>
        </w:rPr>
        <w:t>&gt;</w:t>
      </w:r>
      <w:r w:rsidRPr="0087588A">
        <w:t xml:space="preserve"> </w:t>
      </w:r>
      <w:r w:rsidRPr="0087588A">
        <w:rPr>
          <w:spacing w:val="-1"/>
        </w:rPr>
        <w:t>button,</w:t>
      </w:r>
      <w:r w:rsidRPr="0087588A">
        <w:t xml:space="preserve"> your</w:t>
      </w:r>
      <w:r w:rsidRPr="0087588A">
        <w:rPr>
          <w:spacing w:val="55"/>
        </w:rPr>
        <w:t xml:space="preserve"> </w:t>
      </w:r>
      <w:r w:rsidRPr="0087588A">
        <w:rPr>
          <w:spacing w:val="-1"/>
        </w:rPr>
        <w:t>comments</w:t>
      </w:r>
      <w:r w:rsidRPr="0087588A">
        <w:t xml:space="preserve"> will </w:t>
      </w:r>
      <w:r w:rsidRPr="0087588A">
        <w:rPr>
          <w:spacing w:val="-1"/>
        </w:rPr>
        <w:t>be</w:t>
      </w:r>
      <w:r w:rsidRPr="0087588A">
        <w:t xml:space="preserve"> saved.</w:t>
      </w:r>
    </w:p>
    <w:p w:rsidR="00562B6B" w:rsidRPr="0087588A" w:rsidRDefault="00562B6B" w:rsidP="004272DC">
      <w:pPr>
        <w:pStyle w:val="Heading2"/>
      </w:pPr>
      <w:bookmarkStart w:id="1291" w:name="_Toc479676174"/>
      <w:bookmarkStart w:id="1292" w:name="_Toc479631909"/>
      <w:bookmarkStart w:id="1293" w:name="_Toc499543879"/>
      <w:r w:rsidRPr="0087588A">
        <w:t>Saving and Locking a Final Review</w:t>
      </w:r>
      <w:bookmarkEnd w:id="1291"/>
      <w:bookmarkEnd w:id="1292"/>
      <w:bookmarkEnd w:id="1293"/>
      <w:r w:rsidR="00C93948" w:rsidRPr="0087588A">
        <w:fldChar w:fldCharType="begin"/>
      </w:r>
      <w:r w:rsidR="00C93948" w:rsidRPr="0087588A">
        <w:instrText xml:space="preserve"> XE "</w:instrText>
      </w:r>
      <w:r w:rsidR="00C93948" w:rsidRPr="0087588A">
        <w:rPr>
          <w:sz w:val="20"/>
        </w:rPr>
        <w:instrText xml:space="preserve">Saving </w:instrText>
      </w:r>
      <w:r w:rsidR="00C93948" w:rsidRPr="0087588A">
        <w:rPr>
          <w:spacing w:val="-1"/>
          <w:sz w:val="20"/>
        </w:rPr>
        <w:instrText>and</w:instrText>
      </w:r>
      <w:r w:rsidR="00C93948" w:rsidRPr="0087588A">
        <w:rPr>
          <w:sz w:val="20"/>
        </w:rPr>
        <w:instrText xml:space="preserve"> </w:instrText>
      </w:r>
      <w:r w:rsidR="00C93948" w:rsidRPr="0087588A">
        <w:rPr>
          <w:spacing w:val="-1"/>
          <w:sz w:val="20"/>
        </w:rPr>
        <w:instrText>Locking</w:instrText>
      </w:r>
      <w:r w:rsidR="00C93948" w:rsidRPr="0087588A">
        <w:rPr>
          <w:sz w:val="20"/>
        </w:rPr>
        <w:instrText xml:space="preserve"> a</w:instrText>
      </w:r>
      <w:r w:rsidR="00C93948" w:rsidRPr="0087588A">
        <w:rPr>
          <w:spacing w:val="-1"/>
          <w:sz w:val="20"/>
        </w:rPr>
        <w:instrText xml:space="preserve"> </w:instrText>
      </w:r>
      <w:r w:rsidR="00C93948" w:rsidRPr="0087588A">
        <w:rPr>
          <w:sz w:val="20"/>
        </w:rPr>
        <w:instrText xml:space="preserve">Final </w:instrText>
      </w:r>
      <w:r w:rsidR="00C93948" w:rsidRPr="0087588A">
        <w:rPr>
          <w:spacing w:val="-1"/>
          <w:sz w:val="20"/>
        </w:rPr>
        <w:instrText>Review</w:instrText>
      </w:r>
      <w:r w:rsidR="00C93948" w:rsidRPr="0087588A">
        <w:instrText xml:space="preserve">" </w:instrText>
      </w:r>
      <w:r w:rsidR="00C93948" w:rsidRPr="0087588A">
        <w:fldChar w:fldCharType="end"/>
      </w:r>
    </w:p>
    <w:p w:rsidR="00562B6B" w:rsidRPr="0087588A" w:rsidRDefault="00562B6B" w:rsidP="00562B6B">
      <w:pPr>
        <w:pStyle w:val="BodyText"/>
        <w:spacing w:before="146"/>
        <w:ind w:left="140"/>
      </w:pPr>
      <w:r w:rsidRPr="0087588A">
        <w:t>This feature</w:t>
      </w:r>
      <w:r w:rsidRPr="0087588A">
        <w:rPr>
          <w:spacing w:val="-1"/>
        </w:rPr>
        <w:t xml:space="preserve"> </w:t>
      </w:r>
      <w:r w:rsidRPr="0087588A">
        <w:t xml:space="preserve">will save </w:t>
      </w:r>
      <w:r w:rsidRPr="0087588A">
        <w:rPr>
          <w:spacing w:val="-1"/>
        </w:rPr>
        <w:t>and</w:t>
      </w:r>
      <w:r w:rsidRPr="0087588A">
        <w:t xml:space="preserve"> lock a </w:t>
      </w:r>
      <w:r w:rsidRPr="0087588A">
        <w:rPr>
          <w:spacing w:val="-1"/>
        </w:rPr>
        <w:t>review</w:t>
      </w:r>
      <w:r w:rsidRPr="0087588A">
        <w:t xml:space="preserve"> to the </w:t>
      </w:r>
      <w:r w:rsidRPr="0087588A">
        <w:rPr>
          <w:spacing w:val="-1"/>
        </w:rPr>
        <w:t>database.</w:t>
      </w:r>
    </w:p>
    <w:p w:rsidR="00562B6B" w:rsidRPr="0087588A" w:rsidRDefault="00562B6B" w:rsidP="004451AB">
      <w:pPr>
        <w:pStyle w:val="Heading4"/>
        <w:widowControl w:val="0"/>
        <w:tabs>
          <w:tab w:val="clear" w:pos="2394"/>
        </w:tabs>
        <w:spacing w:before="120" w:after="0"/>
        <w:ind w:left="864"/>
      </w:pPr>
      <w:bookmarkStart w:id="1294" w:name="_Toc479676175"/>
      <w:bookmarkStart w:id="1295" w:name="_Toc479631910"/>
      <w:bookmarkStart w:id="1296" w:name="_Toc499543880"/>
      <w:r w:rsidRPr="0087588A">
        <w:t>To save changes to the</w:t>
      </w:r>
      <w:r w:rsidRPr="0087588A">
        <w:rPr>
          <w:spacing w:val="-2"/>
        </w:rPr>
        <w:t xml:space="preserve"> </w:t>
      </w:r>
      <w:r w:rsidRPr="0087588A">
        <w:t>database and lock</w:t>
      </w:r>
      <w:r w:rsidRPr="0087588A">
        <w:rPr>
          <w:spacing w:val="-1"/>
        </w:rPr>
        <w:t xml:space="preserve"> </w:t>
      </w:r>
      <w:r w:rsidRPr="0087588A">
        <w:t>the review</w:t>
      </w:r>
      <w:bookmarkEnd w:id="1294"/>
      <w:bookmarkEnd w:id="1295"/>
      <w:bookmarkEnd w:id="1296"/>
    </w:p>
    <w:p w:rsidR="00562B6B" w:rsidRPr="0087588A" w:rsidRDefault="00562B6B" w:rsidP="008E5E4B">
      <w:pPr>
        <w:widowControl w:val="0"/>
        <w:numPr>
          <w:ilvl w:val="2"/>
          <w:numId w:val="97"/>
        </w:numPr>
        <w:tabs>
          <w:tab w:val="left" w:pos="1941"/>
        </w:tabs>
        <w:spacing w:before="5"/>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w:t>
      </w:r>
    </w:p>
    <w:p w:rsidR="00562B6B" w:rsidRPr="0087588A" w:rsidRDefault="00562B6B" w:rsidP="008E5E4B">
      <w:pPr>
        <w:widowControl w:val="0"/>
        <w:numPr>
          <w:ilvl w:val="2"/>
          <w:numId w:val="97"/>
        </w:numPr>
        <w:tabs>
          <w:tab w:val="left" w:pos="1941"/>
        </w:tabs>
        <w:spacing w:before="2" w:line="237" w:lineRule="auto"/>
        <w:ind w:right="337"/>
        <w:rPr>
          <w:sz w:val="24"/>
        </w:rPr>
      </w:pPr>
      <w:r w:rsidRPr="0087588A">
        <w:rPr>
          <w:sz w:val="24"/>
        </w:rPr>
        <w:t xml:space="preserve">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“This review will</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now lock into the NUMI Database.</w:t>
      </w:r>
      <w:r w:rsidRPr="0087588A">
        <w:rPr>
          <w:rFonts w:ascii="Courier New" w:eastAsia="Courier New" w:hAnsi="Courier New" w:cs="Courier New"/>
          <w:spacing w:val="28"/>
          <w:sz w:val="20"/>
          <w:szCs w:val="20"/>
        </w:rPr>
        <w:t xml:space="preserve"> </w:t>
      </w:r>
      <w:r w:rsidRPr="0087588A">
        <w:rPr>
          <w:rFonts w:ascii="Courier New" w:eastAsia="Courier New" w:hAnsi="Courier New" w:cs="Courier New"/>
          <w:spacing w:val="-1"/>
          <w:sz w:val="20"/>
          <w:szCs w:val="20"/>
        </w:rPr>
        <w:t>Further changes require an administrator.</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Are you sure you are</w:t>
      </w:r>
      <w:r w:rsidRPr="0087588A">
        <w:rPr>
          <w:rFonts w:ascii="Courier New" w:eastAsia="Courier New" w:hAnsi="Courier New" w:cs="Courier New"/>
          <w:spacing w:val="29"/>
          <w:sz w:val="20"/>
          <w:szCs w:val="20"/>
        </w:rPr>
        <w:t xml:space="preserve"> </w:t>
      </w:r>
      <w:r w:rsidRPr="0087588A">
        <w:rPr>
          <w:rFonts w:ascii="Courier New" w:eastAsia="Courier New" w:hAnsi="Courier New" w:cs="Courier New"/>
          <w:spacing w:val="-1"/>
          <w:sz w:val="20"/>
          <w:szCs w:val="20"/>
        </w:rPr>
        <w:t>ready to lock this review?”</w:t>
      </w:r>
      <w:r w:rsidRPr="0087588A">
        <w:rPr>
          <w:rFonts w:ascii="Courier New" w:eastAsia="Courier New" w:hAnsi="Courier New" w:cs="Courier New"/>
          <w:spacing w:val="-60"/>
          <w:sz w:val="20"/>
          <w:szCs w:val="20"/>
        </w:rPr>
        <w:t xml:space="preserve"> </w:t>
      </w:r>
      <w:r w:rsidRPr="0087588A">
        <w:rPr>
          <w:sz w:val="24"/>
        </w:rPr>
        <w:t xml:space="preserve">will display, </w:t>
      </w:r>
      <w:r w:rsidRPr="0087588A">
        <w:rPr>
          <w:spacing w:val="-1"/>
          <w:sz w:val="24"/>
        </w:rPr>
        <w:t>with</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and </w:t>
      </w:r>
      <w:r w:rsidRPr="0087588A">
        <w:rPr>
          <w:spacing w:val="-1"/>
          <w:sz w:val="24"/>
        </w:rPr>
        <w:t>&lt;</w:t>
      </w:r>
      <w:r w:rsidRPr="0087588A">
        <w:rPr>
          <w:rFonts w:ascii="Courier New" w:eastAsia="Courier New" w:hAnsi="Courier New" w:cs="Courier New"/>
          <w:spacing w:val="-1"/>
          <w:sz w:val="20"/>
          <w:szCs w:val="20"/>
        </w:rPr>
        <w:t>Cancel</w:t>
      </w:r>
      <w:r w:rsidRPr="0087588A">
        <w:rPr>
          <w:spacing w:val="-1"/>
          <w:sz w:val="24"/>
        </w:rPr>
        <w:t>&gt;</w:t>
      </w:r>
      <w:r w:rsidRPr="0087588A">
        <w:rPr>
          <w:spacing w:val="21"/>
          <w:sz w:val="24"/>
        </w:rPr>
        <w:t xml:space="preserve"> </w:t>
      </w:r>
      <w:r w:rsidRPr="0087588A">
        <w:rPr>
          <w:sz w:val="24"/>
        </w:rPr>
        <w:t>buttons.</w:t>
      </w:r>
    </w:p>
    <w:p w:rsidR="00562B6B" w:rsidRPr="0087588A" w:rsidRDefault="00562B6B" w:rsidP="008E5E4B">
      <w:pPr>
        <w:widowControl w:val="0"/>
        <w:numPr>
          <w:ilvl w:val="2"/>
          <w:numId w:val="97"/>
        </w:numPr>
        <w:tabs>
          <w:tab w:val="left" w:pos="1941"/>
        </w:tabs>
        <w:spacing w:before="9" w:line="238" w:lineRule="auto"/>
        <w:ind w:right="513"/>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OK</w:t>
      </w:r>
      <w:r w:rsidRPr="0087588A">
        <w:rPr>
          <w:spacing w:val="-1"/>
          <w:sz w:val="24"/>
        </w:rPr>
        <w:t>&gt;</w:t>
      </w:r>
      <w:r w:rsidRPr="0087588A">
        <w:rPr>
          <w:sz w:val="24"/>
        </w:rPr>
        <w:t xml:space="preserve"> button. </w:t>
      </w:r>
      <w:r w:rsidRPr="0087588A">
        <w:rPr>
          <w:spacing w:val="-1"/>
          <w:sz w:val="24"/>
        </w:rPr>
        <w:t>The</w:t>
      </w:r>
      <w:r w:rsidRPr="0087588A">
        <w:rPr>
          <w:sz w:val="24"/>
        </w:rPr>
        <w:t xml:space="preserve"> review </w:t>
      </w:r>
      <w:r w:rsidRPr="0087588A">
        <w:rPr>
          <w:spacing w:val="-1"/>
          <w:sz w:val="24"/>
        </w:rPr>
        <w:t>will</w:t>
      </w:r>
      <w:r w:rsidRPr="0087588A">
        <w:rPr>
          <w:sz w:val="24"/>
        </w:rPr>
        <w:t xml:space="preserve"> </w:t>
      </w:r>
      <w:r w:rsidRPr="0087588A">
        <w:rPr>
          <w:spacing w:val="-1"/>
          <w:sz w:val="24"/>
        </w:rPr>
        <w:t>be</w:t>
      </w:r>
      <w:r w:rsidRPr="0087588A">
        <w:rPr>
          <w:sz w:val="24"/>
        </w:rPr>
        <w:t xml:space="preserve"> locked</w:t>
      </w:r>
      <w:r w:rsidRPr="0087588A">
        <w:rPr>
          <w:spacing w:val="-1"/>
          <w:sz w:val="24"/>
        </w:rPr>
        <w:t xml:space="preserve"> </w:t>
      </w:r>
      <w:r w:rsidRPr="0087588A">
        <w:rPr>
          <w:sz w:val="24"/>
        </w:rPr>
        <w:t xml:space="preserve">and saved to the </w:t>
      </w:r>
      <w:r w:rsidRPr="0087588A">
        <w:rPr>
          <w:spacing w:val="-1"/>
          <w:sz w:val="24"/>
        </w:rPr>
        <w:t>database</w:t>
      </w:r>
      <w:r w:rsidRPr="0087588A">
        <w:rPr>
          <w:spacing w:val="29"/>
          <w:sz w:val="24"/>
        </w:rPr>
        <w:t xml:space="preserve"> </w:t>
      </w:r>
      <w:r w:rsidRPr="0087588A">
        <w:rPr>
          <w:sz w:val="24"/>
        </w:rPr>
        <w:t>and can then</w:t>
      </w:r>
      <w:r w:rsidRPr="0087588A">
        <w:rPr>
          <w:spacing w:val="-1"/>
          <w:sz w:val="24"/>
        </w:rPr>
        <w:t xml:space="preserve"> </w:t>
      </w:r>
      <w:r w:rsidRPr="0087588A">
        <w:rPr>
          <w:sz w:val="24"/>
        </w:rPr>
        <w:t>be accessed</w:t>
      </w:r>
      <w:r w:rsidRPr="0087588A">
        <w:rPr>
          <w:spacing w:val="-2"/>
          <w:sz w:val="24"/>
        </w:rPr>
        <w:t xml:space="preserve"> </w:t>
      </w:r>
      <w:r w:rsidRPr="0087588A">
        <w:rPr>
          <w:sz w:val="24"/>
        </w:rPr>
        <w:t>from</w:t>
      </w:r>
      <w:r w:rsidRPr="0087588A">
        <w:rPr>
          <w:spacing w:val="-2"/>
          <w:sz w:val="24"/>
        </w:rPr>
        <w:t xml:space="preserve"> </w:t>
      </w:r>
      <w:r w:rsidRPr="0087588A">
        <w:rPr>
          <w:sz w:val="24"/>
        </w:rPr>
        <w:t>the</w:t>
      </w:r>
      <w:r w:rsidRPr="0087588A">
        <w:rPr>
          <w:spacing w:val="1"/>
          <w:sz w:val="24"/>
        </w:rPr>
        <w:t xml:space="preserve"> </w:t>
      </w:r>
      <w:r w:rsidRPr="0087588A">
        <w:rPr>
          <w:b/>
          <w:i/>
          <w:sz w:val="24"/>
        </w:rPr>
        <w:t xml:space="preserve">Utilization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pacing w:val="35"/>
          <w:sz w:val="24"/>
        </w:rPr>
        <w:t xml:space="preserve"> </w:t>
      </w:r>
      <w:r w:rsidRPr="0087588A">
        <w:rPr>
          <w:sz w:val="24"/>
        </w:rPr>
        <w:t xml:space="preserve">screen in </w:t>
      </w:r>
      <w:r w:rsidRPr="0087588A">
        <w:rPr>
          <w:spacing w:val="-1"/>
          <w:sz w:val="24"/>
        </w:rPr>
        <w:t>read-only</w:t>
      </w:r>
      <w:r w:rsidRPr="0087588A">
        <w:rPr>
          <w:sz w:val="24"/>
        </w:rPr>
        <w:t xml:space="preserve"> format. (Please </w:t>
      </w:r>
      <w:r w:rsidRPr="0087588A">
        <w:rPr>
          <w:spacing w:val="-1"/>
          <w:sz w:val="24"/>
        </w:rPr>
        <w:t>see</w:t>
      </w:r>
      <w:r w:rsidRPr="0087588A">
        <w:rPr>
          <w:sz w:val="24"/>
        </w:rPr>
        <w:t xml:space="preserve"> Section </w:t>
      </w:r>
      <w:r w:rsidR="00715EC9" w:rsidRPr="0087588A">
        <w:rPr>
          <w:spacing w:val="-1"/>
          <w:sz w:val="24"/>
        </w:rPr>
        <w:t>1</w:t>
      </w:r>
      <w:r w:rsidR="008D36DD" w:rsidRPr="0087588A">
        <w:rPr>
          <w:spacing w:val="-1"/>
          <w:sz w:val="24"/>
        </w:rPr>
        <w:t>0</w:t>
      </w:r>
      <w:r w:rsidR="00715EC9" w:rsidRPr="0087588A">
        <w:rPr>
          <w:spacing w:val="-1"/>
          <w:sz w:val="24"/>
        </w:rPr>
        <w:t>.2</w:t>
      </w:r>
      <w:r w:rsidR="00715EC9" w:rsidRPr="0087588A">
        <w:rPr>
          <w:sz w:val="24"/>
          <w:u w:val="single" w:color="000000"/>
        </w:rPr>
        <w:t xml:space="preserve"> </w:t>
      </w:r>
      <w:r w:rsidRPr="0087588A">
        <w:rPr>
          <w:sz w:val="24"/>
        </w:rPr>
        <w:t xml:space="preserve">for </w:t>
      </w:r>
      <w:r w:rsidRPr="0087588A">
        <w:rPr>
          <w:spacing w:val="-1"/>
          <w:sz w:val="24"/>
        </w:rPr>
        <w:t>more</w:t>
      </w:r>
      <w:r w:rsidRPr="0087588A">
        <w:rPr>
          <w:sz w:val="24"/>
        </w:rPr>
        <w:t xml:space="preserve"> </w:t>
      </w:r>
      <w:r w:rsidRPr="0087588A">
        <w:rPr>
          <w:spacing w:val="-1"/>
          <w:sz w:val="24"/>
        </w:rPr>
        <w:t>information</w:t>
      </w:r>
      <w:r w:rsidRPr="0087588A">
        <w:rPr>
          <w:spacing w:val="45"/>
          <w:sz w:val="24"/>
        </w:rPr>
        <w:t xml:space="preserve"> </w:t>
      </w:r>
      <w:r w:rsidRPr="0087588A">
        <w:rPr>
          <w:sz w:val="24"/>
        </w:rPr>
        <w:t xml:space="preserve">about the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pacing w:val="1"/>
          <w:sz w:val="24"/>
        </w:rPr>
        <w:t xml:space="preserve"> </w:t>
      </w:r>
      <w:r w:rsidRPr="0087588A">
        <w:rPr>
          <w:spacing w:val="-1"/>
          <w:sz w:val="24"/>
        </w:rPr>
        <w:t>screen).</w:t>
      </w:r>
    </w:p>
    <w:p w:rsidR="00562B6B" w:rsidRPr="0087588A" w:rsidRDefault="00562B6B" w:rsidP="004272DC">
      <w:pPr>
        <w:pStyle w:val="Heading1"/>
      </w:pPr>
      <w:bookmarkStart w:id="1297" w:name="_Toc479676176"/>
      <w:bookmarkStart w:id="1298" w:name="_Toc479631911"/>
      <w:bookmarkStart w:id="1299" w:name="_Toc499543881"/>
      <w:r w:rsidRPr="0087588A">
        <w:t>Tools Menu</w:t>
      </w:r>
      <w:bookmarkEnd w:id="1297"/>
      <w:bookmarkEnd w:id="1298"/>
      <w:bookmarkEnd w:id="1299"/>
      <w:r w:rsidR="00C93948" w:rsidRPr="0087588A">
        <w:fldChar w:fldCharType="begin"/>
      </w:r>
      <w:r w:rsidR="00C93948" w:rsidRPr="0087588A">
        <w:instrText xml:space="preserve"> XE "</w:instrText>
      </w:r>
      <w:r w:rsidR="00C93948" w:rsidRPr="0087588A">
        <w:rPr>
          <w:spacing w:val="-1"/>
          <w:sz w:val="20"/>
        </w:rPr>
        <w:instrText>Tools</w:instrText>
      </w:r>
      <w:r w:rsidR="00C93948" w:rsidRPr="0087588A">
        <w:rPr>
          <w:sz w:val="20"/>
        </w:rPr>
        <w:instrText xml:space="preserve"> </w:instrText>
      </w:r>
      <w:r w:rsidR="00C93948" w:rsidRPr="0087588A">
        <w:rPr>
          <w:spacing w:val="-1"/>
          <w:sz w:val="20"/>
        </w:rPr>
        <w:instrText>Menu</w:instrText>
      </w:r>
      <w:r w:rsidR="00C93948" w:rsidRPr="0087588A">
        <w:instrText xml:space="preserve">" </w:instrText>
      </w:r>
      <w:r w:rsidR="00C93948" w:rsidRPr="0087588A">
        <w:fldChar w:fldCharType="end"/>
      </w:r>
    </w:p>
    <w:p w:rsidR="00562B6B" w:rsidRPr="0087588A" w:rsidRDefault="00562B6B" w:rsidP="00562B6B">
      <w:pPr>
        <w:pStyle w:val="BodyText"/>
        <w:spacing w:before="238"/>
        <w:ind w:left="220" w:right="271"/>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i/>
        </w:rPr>
        <w:t xml:space="preserve">Tools </w:t>
      </w:r>
      <w:r w:rsidR="00C93948" w:rsidRPr="0087588A">
        <w:rPr>
          <w:b/>
        </w:rPr>
        <w:t>M</w:t>
      </w:r>
      <w:r w:rsidRPr="0087588A">
        <w:rPr>
          <w:spacing w:val="-1"/>
        </w:rPr>
        <w:t>enu,</w:t>
      </w:r>
      <w:r w:rsidRPr="0087588A">
        <w:t xml:space="preserve"> which offers you </w:t>
      </w:r>
      <w:r w:rsidRPr="0087588A">
        <w:rPr>
          <w:spacing w:val="-1"/>
        </w:rPr>
        <w:t>different</w:t>
      </w:r>
      <w:r w:rsidRPr="0087588A">
        <w:t xml:space="preserve"> </w:t>
      </w:r>
      <w:r w:rsidRPr="0087588A">
        <w:rPr>
          <w:spacing w:val="-1"/>
        </w:rPr>
        <w:t xml:space="preserve">options </w:t>
      </w:r>
      <w:r w:rsidRPr="0087588A">
        <w:t xml:space="preserve">that can be </w:t>
      </w:r>
      <w:r w:rsidRPr="0087588A">
        <w:rPr>
          <w:spacing w:val="-1"/>
        </w:rPr>
        <w:t>selected</w:t>
      </w:r>
      <w:r w:rsidRPr="0087588A">
        <w:t xml:space="preserve"> by</w:t>
      </w:r>
      <w:r w:rsidRPr="0087588A">
        <w:rPr>
          <w:spacing w:val="77"/>
        </w:rPr>
        <w:t xml:space="preserve"> </w:t>
      </w:r>
      <w:r w:rsidRPr="0087588A">
        <w:rPr>
          <w:spacing w:val="-1"/>
        </w:rPr>
        <w:t>clicking</w:t>
      </w:r>
      <w:r w:rsidRPr="0087588A">
        <w:t xml:space="preserve"> on them. It</w:t>
      </w:r>
      <w:r w:rsidRPr="0087588A">
        <w:rPr>
          <w:spacing w:val="-1"/>
        </w:rPr>
        <w:t xml:space="preserve"> </w:t>
      </w:r>
      <w:r w:rsidRPr="0087588A">
        <w:t xml:space="preserve">is a </w:t>
      </w:r>
      <w:r w:rsidRPr="0087588A">
        <w:rPr>
          <w:spacing w:val="-1"/>
        </w:rPr>
        <w:t>navigation</w:t>
      </w:r>
      <w:r w:rsidRPr="0087588A">
        <w:t xml:space="preserve"> menu that</w:t>
      </w:r>
      <w:r w:rsidRPr="0087588A">
        <w:rPr>
          <w:spacing w:val="-1"/>
        </w:rPr>
        <w:t xml:space="preserve"> includes</w:t>
      </w:r>
      <w:r w:rsidRPr="0087588A">
        <w:t xml:space="preserve"> </w:t>
      </w:r>
      <w:r w:rsidRPr="0087588A">
        <w:rPr>
          <w:spacing w:val="-1"/>
        </w:rPr>
        <w:t>some</w:t>
      </w:r>
      <w:r w:rsidRPr="0087588A">
        <w:t xml:space="preserve"> </w:t>
      </w:r>
      <w:r w:rsidRPr="0087588A">
        <w:rPr>
          <w:spacing w:val="-1"/>
        </w:rPr>
        <w:t>features</w:t>
      </w:r>
      <w:r w:rsidRPr="0087588A">
        <w:t xml:space="preserve"> </w:t>
      </w:r>
      <w:r w:rsidRPr="0087588A">
        <w:rPr>
          <w:spacing w:val="-1"/>
        </w:rPr>
        <w:t xml:space="preserve">that </w:t>
      </w:r>
      <w:r w:rsidRPr="0087588A">
        <w:t>are</w:t>
      </w:r>
      <w:r w:rsidRPr="0087588A">
        <w:rPr>
          <w:spacing w:val="67"/>
        </w:rPr>
        <w:t xml:space="preserve"> </w:t>
      </w:r>
      <w:r w:rsidRPr="0087588A">
        <w:t>accessible</w:t>
      </w:r>
      <w:r w:rsidRPr="0087588A">
        <w:rPr>
          <w:spacing w:val="-1"/>
        </w:rPr>
        <w:t xml:space="preserve"> through</w:t>
      </w:r>
      <w:r w:rsidRPr="0087588A">
        <w:t xml:space="preserve"> other</w:t>
      </w:r>
      <w:r w:rsidRPr="0087588A">
        <w:rPr>
          <w:spacing w:val="-1"/>
        </w:rPr>
        <w:t xml:space="preserve"> </w:t>
      </w:r>
      <w:r w:rsidRPr="0087588A">
        <w:t>screens</w:t>
      </w:r>
      <w:r w:rsidRPr="0087588A">
        <w:rPr>
          <w:spacing w:val="-1"/>
        </w:rPr>
        <w:t xml:space="preserve"> </w:t>
      </w:r>
      <w:r w:rsidRPr="0087588A">
        <w:t>and</w:t>
      </w:r>
      <w:r w:rsidRPr="0087588A">
        <w:rPr>
          <w:spacing w:val="-1"/>
        </w:rPr>
        <w:t xml:space="preserve"> </w:t>
      </w:r>
      <w:r w:rsidRPr="0087588A">
        <w:t xml:space="preserve">other </w:t>
      </w:r>
      <w:r w:rsidRPr="0087588A">
        <w:rPr>
          <w:spacing w:val="-1"/>
        </w:rPr>
        <w:t>features</w:t>
      </w:r>
      <w:r w:rsidRPr="0087588A">
        <w:t xml:space="preserve"> only </w:t>
      </w:r>
      <w:r w:rsidRPr="0087588A">
        <w:rPr>
          <w:spacing w:val="-1"/>
        </w:rPr>
        <w:t>accessible</w:t>
      </w:r>
      <w:r w:rsidRPr="0087588A">
        <w:t xml:space="preserve"> </w:t>
      </w:r>
      <w:r w:rsidRPr="0087588A">
        <w:rPr>
          <w:spacing w:val="-1"/>
        </w:rPr>
        <w:t>here.</w:t>
      </w:r>
      <w:r w:rsidRPr="0087588A">
        <w:rPr>
          <w:spacing w:val="2"/>
        </w:rPr>
        <w:t xml:space="preserve"> </w:t>
      </w:r>
      <w:r w:rsidRPr="0087588A">
        <w:rPr>
          <w:spacing w:val="-1"/>
        </w:rPr>
        <w:t>The</w:t>
      </w:r>
      <w:r w:rsidRPr="0087588A">
        <w:t xml:space="preserve"> </w:t>
      </w:r>
      <w:r w:rsidRPr="0087588A">
        <w:rPr>
          <w:b/>
          <w:i/>
        </w:rPr>
        <w:t xml:space="preserve">Tools </w:t>
      </w:r>
      <w:r w:rsidRPr="0087588A">
        <w:rPr>
          <w:spacing w:val="-1"/>
        </w:rPr>
        <w:t>Menu</w:t>
      </w:r>
      <w:r w:rsidR="00C93948" w:rsidRPr="0087588A">
        <w:rPr>
          <w:spacing w:val="-1"/>
        </w:rPr>
        <w:fldChar w:fldCharType="begin"/>
      </w:r>
      <w:r w:rsidR="00C93948" w:rsidRPr="0087588A">
        <w:instrText xml:space="preserve"> XE "</w:instrText>
      </w:r>
      <w:r w:rsidR="00C93948" w:rsidRPr="0087588A">
        <w:rPr>
          <w:spacing w:val="-1"/>
          <w:sz w:val="20"/>
        </w:rPr>
        <w:instrText>Tools</w:instrText>
      </w:r>
      <w:r w:rsidR="00C93948" w:rsidRPr="0087588A">
        <w:rPr>
          <w:sz w:val="20"/>
        </w:rPr>
        <w:instrText xml:space="preserve"> </w:instrText>
      </w:r>
      <w:r w:rsidR="00C93948" w:rsidRPr="0087588A">
        <w:rPr>
          <w:spacing w:val="-1"/>
          <w:sz w:val="20"/>
        </w:rPr>
        <w:instrText>Menu</w:instrText>
      </w:r>
      <w:r w:rsidR="00C93948" w:rsidRPr="0087588A">
        <w:instrText xml:space="preserve">" </w:instrText>
      </w:r>
      <w:r w:rsidR="00C93948" w:rsidRPr="0087588A">
        <w:rPr>
          <w:spacing w:val="-1"/>
        </w:rPr>
        <w:fldChar w:fldCharType="end"/>
      </w:r>
      <w:r w:rsidRPr="0087588A">
        <w:rPr>
          <w:spacing w:val="57"/>
        </w:rPr>
        <w:t xml:space="preserve"> </w:t>
      </w:r>
      <w:r w:rsidRPr="0087588A">
        <w:t xml:space="preserve">dropdown is located at </w:t>
      </w:r>
      <w:r w:rsidRPr="0087588A">
        <w:rPr>
          <w:spacing w:val="-1"/>
        </w:rPr>
        <w:t>the</w:t>
      </w:r>
      <w:r w:rsidRPr="0087588A">
        <w:t xml:space="preserve"> top of several NUMI</w:t>
      </w:r>
      <w:r w:rsidRPr="0087588A">
        <w:rPr>
          <w:spacing w:val="-1"/>
        </w:rPr>
        <w:t xml:space="preserve"> </w:t>
      </w:r>
      <w:r w:rsidRPr="0087588A">
        <w:t xml:space="preserve">screens. </w:t>
      </w:r>
    </w:p>
    <w:p w:rsidR="00562B6B" w:rsidRPr="0087588A" w:rsidRDefault="00562B6B" w:rsidP="00562B6B">
      <w:pPr>
        <w:pStyle w:val="BodyText"/>
        <w:spacing w:before="238"/>
        <w:ind w:left="220" w:right="271"/>
      </w:pPr>
      <w:r w:rsidRPr="0087588A">
        <w:rPr>
          <w:spacing w:val="-1"/>
        </w:rPr>
        <w:t>You</w:t>
      </w:r>
      <w:r w:rsidRPr="0087588A">
        <w:t xml:space="preserve"> can </w:t>
      </w:r>
      <w:r w:rsidRPr="0087588A">
        <w:rPr>
          <w:spacing w:val="-1"/>
        </w:rPr>
        <w:t>choose</w:t>
      </w:r>
      <w:r w:rsidRPr="0087588A">
        <w:t xml:space="preserve"> options related to</w:t>
      </w:r>
      <w:r w:rsidRPr="0087588A">
        <w:rPr>
          <w:spacing w:val="27"/>
        </w:rPr>
        <w:t xml:space="preserve"> </w:t>
      </w:r>
      <w:r w:rsidRPr="0087588A">
        <w:t xml:space="preserve">selecting </w:t>
      </w:r>
      <w:r w:rsidRPr="0087588A">
        <w:rPr>
          <w:spacing w:val="-1"/>
        </w:rPr>
        <w:t>patients</w:t>
      </w:r>
      <w:r w:rsidRPr="0087588A">
        <w:t xml:space="preserve"> and reviews, unlocking and </w:t>
      </w:r>
      <w:r w:rsidRPr="0087588A">
        <w:rPr>
          <w:spacing w:val="-1"/>
        </w:rPr>
        <w:t>deleting</w:t>
      </w:r>
      <w:r w:rsidRPr="0087588A">
        <w:t xml:space="preserve"> reviews</w:t>
      </w:r>
      <w:r w:rsidRPr="0087588A">
        <w:rPr>
          <w:spacing w:val="-2"/>
        </w:rPr>
        <w:t xml:space="preserve"> </w:t>
      </w:r>
      <w:r w:rsidRPr="0087588A">
        <w:t xml:space="preserve">(see </w:t>
      </w:r>
      <w:r w:rsidRPr="0087588A">
        <w:rPr>
          <w:spacing w:val="-1"/>
        </w:rPr>
        <w:t>Chapter</w:t>
      </w:r>
      <w:r w:rsidRPr="0087588A">
        <w:t xml:space="preserve"> 13</w:t>
      </w:r>
      <w:r w:rsidRPr="0087588A">
        <w:rPr>
          <w:u w:val="single" w:color="000000"/>
        </w:rPr>
        <w:t xml:space="preserve"> </w:t>
      </w:r>
      <w:r w:rsidRPr="0087588A">
        <w:t xml:space="preserve">for </w:t>
      </w:r>
      <w:r w:rsidRPr="0087588A">
        <w:rPr>
          <w:spacing w:val="-1"/>
        </w:rPr>
        <w:t>more</w:t>
      </w:r>
      <w:r w:rsidRPr="0087588A">
        <w:rPr>
          <w:spacing w:val="39"/>
        </w:rPr>
        <w:t xml:space="preserve"> </w:t>
      </w:r>
      <w:r w:rsidRPr="0087588A">
        <w:rPr>
          <w:spacing w:val="-1"/>
        </w:rPr>
        <w:t>information),</w:t>
      </w:r>
      <w:r w:rsidRPr="0087588A">
        <w:t xml:space="preserve"> locating </w:t>
      </w:r>
      <w:r w:rsidRPr="0087588A">
        <w:rPr>
          <w:spacing w:val="-1"/>
        </w:rPr>
        <w:t>dismissed</w:t>
      </w:r>
      <w:r w:rsidRPr="0087588A">
        <w:t xml:space="preserve"> patient </w:t>
      </w:r>
      <w:r w:rsidRPr="0087588A">
        <w:rPr>
          <w:spacing w:val="-1"/>
        </w:rPr>
        <w:t>movements,</w:t>
      </w:r>
      <w:r w:rsidRPr="0087588A">
        <w:t xml:space="preserve"> accessing the</w:t>
      </w:r>
      <w:r w:rsidRPr="0087588A">
        <w:rPr>
          <w:spacing w:val="1"/>
        </w:rPr>
        <w:t xml:space="preserve"> </w:t>
      </w:r>
      <w:r w:rsidRPr="0087588A">
        <w:t>Physician Advisor</w:t>
      </w:r>
      <w:r w:rsidRPr="0087588A">
        <w:rPr>
          <w:spacing w:val="-1"/>
        </w:rPr>
        <w:t xml:space="preserve"> Worklist</w:t>
      </w:r>
      <w:r w:rsidR="00A52EE1" w:rsidRPr="0087588A">
        <w:rPr>
          <w:spacing w:val="-1"/>
        </w:rPr>
        <w:t xml:space="preserve"> </w:t>
      </w:r>
      <w:r w:rsidR="00C93948" w:rsidRPr="0087588A">
        <w:rPr>
          <w:spacing w:val="-1"/>
        </w:rPr>
        <w:fldChar w:fldCharType="begin"/>
      </w:r>
      <w:r w:rsidR="00C93948" w:rsidRPr="0087588A">
        <w:instrText xml:space="preserve"> XE "</w:instrText>
      </w:r>
      <w:r w:rsidR="00C93948" w:rsidRPr="0087588A">
        <w:rPr>
          <w:spacing w:val="-1"/>
          <w:sz w:val="20"/>
        </w:rPr>
        <w:instrText>Physician</w:instrText>
      </w:r>
      <w:r w:rsidR="00C93948" w:rsidRPr="0087588A">
        <w:rPr>
          <w:sz w:val="20"/>
        </w:rPr>
        <w:instrText xml:space="preserve"> </w:instrText>
      </w:r>
      <w:r w:rsidR="00C93948" w:rsidRPr="0087588A">
        <w:rPr>
          <w:spacing w:val="-1"/>
          <w:sz w:val="20"/>
        </w:rPr>
        <w:instrText>Advisor</w:instrText>
      </w:r>
      <w:r w:rsidR="00C93948" w:rsidRPr="0087588A">
        <w:rPr>
          <w:spacing w:val="-2"/>
          <w:sz w:val="20"/>
        </w:rPr>
        <w:instrText xml:space="preserve"> </w:instrText>
      </w:r>
      <w:r w:rsidR="00C93948" w:rsidRPr="0087588A">
        <w:rPr>
          <w:spacing w:val="-1"/>
          <w:sz w:val="20"/>
        </w:rPr>
        <w:instrText>Worklist</w:instrText>
      </w:r>
      <w:r w:rsidR="00C93948" w:rsidRPr="0087588A">
        <w:instrText xml:space="preserve">" </w:instrText>
      </w:r>
      <w:r w:rsidR="00C93948" w:rsidRPr="0087588A">
        <w:rPr>
          <w:spacing w:val="-1"/>
        </w:rPr>
        <w:fldChar w:fldCharType="end"/>
      </w:r>
      <w:r w:rsidRPr="0087588A">
        <w:t>(if you</w:t>
      </w:r>
      <w:r w:rsidRPr="0087588A">
        <w:rPr>
          <w:spacing w:val="-1"/>
        </w:rPr>
        <w:t xml:space="preserve"> </w:t>
      </w:r>
      <w:r w:rsidRPr="0087588A">
        <w:t xml:space="preserve">are </w:t>
      </w:r>
      <w:r w:rsidRPr="0087588A">
        <w:rPr>
          <w:spacing w:val="-1"/>
        </w:rPr>
        <w:t>designated</w:t>
      </w:r>
      <w:r w:rsidRPr="0087588A">
        <w:t xml:space="preserve"> as a Physician</w:t>
      </w:r>
      <w:r w:rsidRPr="0087588A">
        <w:rPr>
          <w:spacing w:val="-2"/>
        </w:rPr>
        <w:t xml:space="preserve"> </w:t>
      </w:r>
      <w:r w:rsidRPr="0087588A">
        <w:t>Advisor on</w:t>
      </w:r>
      <w:r w:rsidRPr="0087588A">
        <w:rPr>
          <w:spacing w:val="-2"/>
        </w:rPr>
        <w:t xml:space="preserve"> </w:t>
      </w:r>
      <w:r w:rsidRPr="0087588A">
        <w:t xml:space="preserve">NUMI), and </w:t>
      </w:r>
      <w:r w:rsidRPr="0087588A">
        <w:rPr>
          <w:spacing w:val="-1"/>
        </w:rPr>
        <w:t>on-demand</w:t>
      </w:r>
      <w:r w:rsidRPr="0087588A">
        <w:rPr>
          <w:spacing w:val="1"/>
        </w:rPr>
        <w:t xml:space="preserve"> </w:t>
      </w:r>
      <w:r w:rsidRPr="0087588A">
        <w:rPr>
          <w:spacing w:val="-1"/>
        </w:rPr>
        <w:t>synchronization</w:t>
      </w:r>
      <w:r w:rsidRPr="0087588A">
        <w:t xml:space="preserve"> of stay</w:t>
      </w:r>
      <w:r w:rsidRPr="0087588A">
        <w:rPr>
          <w:spacing w:val="59"/>
        </w:rPr>
        <w:t xml:space="preserve"> </w:t>
      </w:r>
      <w:r w:rsidRPr="0087588A">
        <w:rPr>
          <w:spacing w:val="-1"/>
        </w:rPr>
        <w:t>information</w:t>
      </w:r>
      <w:r w:rsidRPr="0087588A">
        <w:t xml:space="preserve"> between VistA and NUMI. </w:t>
      </w:r>
    </w:p>
    <w:p w:rsidR="00562B6B" w:rsidRPr="0087588A" w:rsidRDefault="0077420D" w:rsidP="00562B6B">
      <w:pPr>
        <w:pStyle w:val="BodyText"/>
        <w:spacing w:before="238"/>
        <w:ind w:left="220" w:right="271"/>
      </w:pPr>
      <w:r w:rsidRPr="0087588A">
        <w:rPr>
          <w:b/>
        </w:rPr>
        <w:t>NOTE</w:t>
      </w:r>
      <w:r w:rsidR="00562B6B" w:rsidRPr="0087588A">
        <w:t>:</w:t>
      </w:r>
      <w:r w:rsidR="00562B6B" w:rsidRPr="0087588A">
        <w:rPr>
          <w:spacing w:val="-1"/>
        </w:rPr>
        <w:t xml:space="preserve"> </w:t>
      </w:r>
      <w:r w:rsidR="005D7B79" w:rsidRPr="0087588A">
        <w:rPr>
          <w:spacing w:val="-1"/>
        </w:rPr>
        <w:t>T</w:t>
      </w:r>
      <w:r w:rsidR="00562B6B" w:rsidRPr="0087588A">
        <w:rPr>
          <w:spacing w:val="-1"/>
        </w:rPr>
        <w:t>he</w:t>
      </w:r>
      <w:r w:rsidR="00562B6B" w:rsidRPr="0087588A">
        <w:t xml:space="preserve"> features </w:t>
      </w:r>
      <w:r w:rsidR="00562B6B" w:rsidRPr="0087588A">
        <w:rPr>
          <w:spacing w:val="-1"/>
        </w:rPr>
        <w:t>you</w:t>
      </w:r>
      <w:r w:rsidR="00562B6B" w:rsidRPr="0087588A">
        <w:t xml:space="preserve"> see in</w:t>
      </w:r>
      <w:r w:rsidR="00562B6B" w:rsidRPr="0087588A">
        <w:rPr>
          <w:spacing w:val="-1"/>
        </w:rPr>
        <w:t xml:space="preserve"> </w:t>
      </w:r>
      <w:r w:rsidR="00562B6B" w:rsidRPr="0087588A">
        <w:t>the</w:t>
      </w:r>
      <w:r w:rsidR="00562B6B" w:rsidRPr="0087588A">
        <w:rPr>
          <w:spacing w:val="-1"/>
        </w:rPr>
        <w:t xml:space="preserve"> </w:t>
      </w:r>
      <w:r w:rsidR="00562B6B" w:rsidRPr="0087588A">
        <w:t xml:space="preserve">dropdown will </w:t>
      </w:r>
      <w:r w:rsidR="00562B6B" w:rsidRPr="0087588A">
        <w:rPr>
          <w:spacing w:val="-1"/>
        </w:rPr>
        <w:t>depend</w:t>
      </w:r>
      <w:r w:rsidR="00562B6B" w:rsidRPr="0087588A">
        <w:rPr>
          <w:spacing w:val="37"/>
        </w:rPr>
        <w:t xml:space="preserve"> </w:t>
      </w:r>
      <w:r w:rsidR="00562B6B" w:rsidRPr="0087588A">
        <w:t xml:space="preserve">on your NUMI </w:t>
      </w:r>
      <w:r w:rsidR="00562B6B" w:rsidRPr="0087588A">
        <w:rPr>
          <w:spacing w:val="-1"/>
        </w:rPr>
        <w:t>privileges</w:t>
      </w:r>
      <w:r w:rsidR="00562B6B" w:rsidRPr="0087588A">
        <w:t xml:space="preserve"> (e.g., </w:t>
      </w:r>
      <w:r w:rsidR="00562B6B" w:rsidRPr="0087588A">
        <w:rPr>
          <w:spacing w:val="-1"/>
        </w:rPr>
        <w:t>Physician</w:t>
      </w:r>
      <w:r w:rsidR="00562B6B" w:rsidRPr="0087588A">
        <w:t xml:space="preserve"> </w:t>
      </w:r>
      <w:r w:rsidR="00562B6B" w:rsidRPr="0087588A">
        <w:rPr>
          <w:spacing w:val="-1"/>
        </w:rPr>
        <w:t>Advisors</w:t>
      </w:r>
      <w:r w:rsidR="00562B6B" w:rsidRPr="0087588A">
        <w:t xml:space="preserve"> will </w:t>
      </w:r>
      <w:r w:rsidR="00562B6B" w:rsidRPr="0087588A">
        <w:rPr>
          <w:spacing w:val="-1"/>
        </w:rPr>
        <w:t>not</w:t>
      </w:r>
      <w:r w:rsidR="00562B6B" w:rsidRPr="0087588A">
        <w:t xml:space="preserve"> see the </w:t>
      </w:r>
      <w:r w:rsidR="00562B6B" w:rsidRPr="0087588A">
        <w:rPr>
          <w:spacing w:val="-1"/>
        </w:rPr>
        <w:t>Patient</w:t>
      </w:r>
      <w:r w:rsidR="00562B6B" w:rsidRPr="0087588A">
        <w:t xml:space="preserve"> </w:t>
      </w:r>
      <w:r w:rsidR="00562B6B" w:rsidRPr="0087588A">
        <w:rPr>
          <w:spacing w:val="-1"/>
        </w:rPr>
        <w:t>Selection/Worklist</w:t>
      </w:r>
      <w:r w:rsidR="00C93948" w:rsidRPr="0087588A">
        <w:rPr>
          <w:spacing w:val="-1"/>
        </w:rPr>
        <w:fldChar w:fldCharType="begin"/>
      </w:r>
      <w:r w:rsidR="00C93948" w:rsidRPr="0087588A">
        <w:instrText xml:space="preserve"> XE "</w:instrText>
      </w:r>
      <w:r w:rsidR="00C93948" w:rsidRPr="0087588A">
        <w:rPr>
          <w:spacing w:val="-1"/>
          <w:sz w:val="20"/>
        </w:rPr>
        <w:instrText>Patient</w:instrText>
      </w:r>
      <w:r w:rsidR="00C93948" w:rsidRPr="0087588A">
        <w:rPr>
          <w:sz w:val="20"/>
        </w:rPr>
        <w:instrText xml:space="preserve"> </w:instrText>
      </w:r>
      <w:r w:rsidR="00C93948" w:rsidRPr="0087588A">
        <w:rPr>
          <w:spacing w:val="-1"/>
          <w:sz w:val="20"/>
        </w:rPr>
        <w:instrText>Selection/Worklist</w:instrText>
      </w:r>
      <w:r w:rsidR="00C93948" w:rsidRPr="0087588A">
        <w:instrText xml:space="preserve">" </w:instrText>
      </w:r>
      <w:r w:rsidR="00C93948" w:rsidRPr="0087588A">
        <w:rPr>
          <w:spacing w:val="-1"/>
        </w:rPr>
        <w:fldChar w:fldCharType="end"/>
      </w:r>
      <w:r w:rsidR="00A52EE1" w:rsidRPr="0087588A">
        <w:rPr>
          <w:spacing w:val="-1"/>
        </w:rPr>
        <w:t xml:space="preserve"> </w:t>
      </w:r>
      <w:r w:rsidR="00562B6B" w:rsidRPr="0087588A">
        <w:t xml:space="preserve">option; </w:t>
      </w:r>
      <w:r w:rsidR="00562B6B" w:rsidRPr="0087588A">
        <w:rPr>
          <w:spacing w:val="-1"/>
        </w:rPr>
        <w:t>Primary</w:t>
      </w:r>
      <w:r w:rsidR="00562B6B" w:rsidRPr="0087588A">
        <w:t xml:space="preserve"> </w:t>
      </w:r>
      <w:r w:rsidR="00562B6B" w:rsidRPr="0087588A">
        <w:rPr>
          <w:spacing w:val="-1"/>
        </w:rPr>
        <w:t>Reviewers</w:t>
      </w:r>
      <w:r w:rsidR="00562B6B" w:rsidRPr="0087588A">
        <w:t xml:space="preserve"> will </w:t>
      </w:r>
      <w:r w:rsidR="00562B6B" w:rsidRPr="0087588A">
        <w:rPr>
          <w:spacing w:val="-1"/>
        </w:rPr>
        <w:t>not</w:t>
      </w:r>
      <w:r w:rsidR="00562B6B" w:rsidRPr="0087588A">
        <w:t xml:space="preserve"> see the</w:t>
      </w:r>
      <w:r w:rsidR="00562B6B" w:rsidRPr="0087588A">
        <w:rPr>
          <w:spacing w:val="2"/>
        </w:rPr>
        <w:t xml:space="preserve"> </w:t>
      </w:r>
      <w:r w:rsidR="00562B6B" w:rsidRPr="0087588A">
        <w:rPr>
          <w:spacing w:val="-1"/>
        </w:rPr>
        <w:t>Physician</w:t>
      </w:r>
      <w:r w:rsidR="00562B6B" w:rsidRPr="0087588A">
        <w:t xml:space="preserve"> Advisor Review</w:t>
      </w:r>
      <w:r w:rsidR="00C93948" w:rsidRPr="0087588A">
        <w:fldChar w:fldCharType="begin"/>
      </w:r>
      <w:r w:rsidR="00C93948" w:rsidRPr="0087588A">
        <w:instrText xml:space="preserve"> XE "</w:instrText>
      </w:r>
      <w:r w:rsidR="00C93948" w:rsidRPr="0087588A">
        <w:rPr>
          <w:spacing w:val="-1"/>
          <w:sz w:val="20"/>
        </w:rPr>
        <w:instrText>Physician</w:instrText>
      </w:r>
      <w:r w:rsidR="00C93948" w:rsidRPr="0087588A">
        <w:rPr>
          <w:sz w:val="20"/>
        </w:rPr>
        <w:instrText xml:space="preserve"> </w:instrText>
      </w:r>
      <w:r w:rsidR="00C93948" w:rsidRPr="0087588A">
        <w:rPr>
          <w:spacing w:val="-1"/>
          <w:sz w:val="20"/>
        </w:rPr>
        <w:instrText>Advisor Review</w:instrText>
      </w:r>
      <w:r w:rsidR="00C93948" w:rsidRPr="0087588A">
        <w:instrText xml:space="preserve">" </w:instrText>
      </w:r>
      <w:r w:rsidR="00C93948" w:rsidRPr="0087588A">
        <w:fldChar w:fldCharType="end"/>
      </w:r>
      <w:r w:rsidR="00562B6B" w:rsidRPr="0087588A">
        <w:t>, etc.)</w:t>
      </w:r>
      <w:r w:rsidR="00E738EF" w:rsidRPr="0087588A">
        <w:t>.</w:t>
      </w:r>
      <w:r w:rsidR="00562B6B" w:rsidRPr="0087588A">
        <w:t xml:space="preserve"> The </w:t>
      </w:r>
      <w:r w:rsidR="00562B6B" w:rsidRPr="0087588A">
        <w:rPr>
          <w:spacing w:val="-1"/>
        </w:rPr>
        <w:t>features</w:t>
      </w:r>
      <w:r w:rsidR="00562B6B" w:rsidRPr="0087588A">
        <w:t xml:space="preserve"> on the</w:t>
      </w:r>
      <w:r w:rsidR="00562B6B" w:rsidRPr="0087588A">
        <w:rPr>
          <w:spacing w:val="55"/>
        </w:rPr>
        <w:t xml:space="preserve"> </w:t>
      </w:r>
      <w:r w:rsidR="00562B6B" w:rsidRPr="0087588A">
        <w:rPr>
          <w:b/>
          <w:i/>
          <w:spacing w:val="-1"/>
        </w:rPr>
        <w:t>Tools</w:t>
      </w:r>
      <w:r w:rsidR="00562B6B" w:rsidRPr="0087588A">
        <w:rPr>
          <w:b/>
          <w:i/>
        </w:rPr>
        <w:t xml:space="preserve"> </w:t>
      </w:r>
      <w:r w:rsidR="00C93948" w:rsidRPr="0087588A">
        <w:rPr>
          <w:spacing w:val="-1"/>
        </w:rPr>
        <w:t>M</w:t>
      </w:r>
      <w:r w:rsidR="00562B6B" w:rsidRPr="0087588A">
        <w:rPr>
          <w:spacing w:val="-1"/>
        </w:rPr>
        <w:t>enu</w:t>
      </w:r>
      <w:r w:rsidR="00C93948" w:rsidRPr="0087588A">
        <w:rPr>
          <w:spacing w:val="-1"/>
        </w:rPr>
        <w:fldChar w:fldCharType="begin"/>
      </w:r>
      <w:r w:rsidR="00C93948" w:rsidRPr="0087588A">
        <w:instrText xml:space="preserve"> XE "</w:instrText>
      </w:r>
      <w:r w:rsidR="00C93948" w:rsidRPr="0087588A">
        <w:rPr>
          <w:spacing w:val="-1"/>
          <w:sz w:val="20"/>
        </w:rPr>
        <w:instrText>Tools</w:instrText>
      </w:r>
      <w:r w:rsidR="00C93948" w:rsidRPr="0087588A">
        <w:rPr>
          <w:sz w:val="20"/>
        </w:rPr>
        <w:instrText xml:space="preserve"> </w:instrText>
      </w:r>
      <w:r w:rsidR="00C93948" w:rsidRPr="0087588A">
        <w:rPr>
          <w:spacing w:val="-1"/>
          <w:sz w:val="20"/>
        </w:rPr>
        <w:instrText>Menu</w:instrText>
      </w:r>
      <w:r w:rsidR="00C93948" w:rsidRPr="0087588A">
        <w:instrText xml:space="preserve">" </w:instrText>
      </w:r>
      <w:r w:rsidR="00C93948" w:rsidRPr="0087588A">
        <w:rPr>
          <w:spacing w:val="-1"/>
        </w:rPr>
        <w:fldChar w:fldCharType="end"/>
      </w:r>
      <w:r w:rsidR="00562B6B" w:rsidRPr="0087588A">
        <w:rPr>
          <w:spacing w:val="1"/>
        </w:rPr>
        <w:t xml:space="preserve"> </w:t>
      </w:r>
      <w:r w:rsidR="00562B6B" w:rsidRPr="0087588A">
        <w:t xml:space="preserve">are </w:t>
      </w:r>
      <w:r w:rsidR="00562B6B" w:rsidRPr="0087588A">
        <w:rPr>
          <w:spacing w:val="-1"/>
        </w:rPr>
        <w:t>listed</w:t>
      </w:r>
      <w:r w:rsidR="00562B6B" w:rsidRPr="0087588A">
        <w:t xml:space="preserve"> in</w:t>
      </w:r>
      <w:r w:rsidR="00562B6B" w:rsidRPr="0087588A">
        <w:rPr>
          <w:spacing w:val="-1"/>
        </w:rPr>
        <w:t xml:space="preserve"> </w:t>
      </w:r>
      <w:r w:rsidR="00562B6B" w:rsidRPr="0087588A">
        <w:t xml:space="preserve">Table </w:t>
      </w:r>
      <w:r w:rsidR="004331F2" w:rsidRPr="0087588A">
        <w:t>8</w:t>
      </w:r>
      <w:r w:rsidR="00562B6B" w:rsidRPr="0087588A">
        <w:t>.</w:t>
      </w:r>
    </w:p>
    <w:p w:rsidR="00562B6B" w:rsidRPr="0087588A" w:rsidRDefault="004331F2" w:rsidP="004331F2">
      <w:pPr>
        <w:pStyle w:val="Caption"/>
        <w:jc w:val="center"/>
      </w:pPr>
      <w:bookmarkStart w:id="1300" w:name="_Toc479676296"/>
      <w:bookmarkStart w:id="1301" w:name="_Toc479632031"/>
      <w:bookmarkStart w:id="1302" w:name="_Toc499108047"/>
      <w:r w:rsidRPr="0087588A">
        <w:t xml:space="preserve">Table </w:t>
      </w:r>
      <w:fldSimple w:instr=" SEQ Table \* ARABIC ">
        <w:r w:rsidR="006C6F7D">
          <w:rPr>
            <w:noProof/>
          </w:rPr>
          <w:t>8</w:t>
        </w:r>
      </w:fldSimple>
      <w:r w:rsidR="00CE1958" w:rsidRPr="0087588A">
        <w:t>:</w:t>
      </w:r>
      <w:r w:rsidR="00CE1958" w:rsidRPr="0087588A">
        <w:rPr>
          <w:spacing w:val="-1"/>
        </w:rPr>
        <w:t xml:space="preserve"> Tools</w:t>
      </w:r>
      <w:r w:rsidR="00CE1958" w:rsidRPr="0087588A">
        <w:t xml:space="preserve"> </w:t>
      </w:r>
      <w:r w:rsidR="00CE1958" w:rsidRPr="0087588A">
        <w:rPr>
          <w:spacing w:val="-1"/>
        </w:rPr>
        <w:t>Menu</w:t>
      </w:r>
      <w:r w:rsidR="00C93948" w:rsidRPr="0087588A">
        <w:rPr>
          <w:spacing w:val="-1"/>
        </w:rPr>
        <w:fldChar w:fldCharType="begin"/>
      </w:r>
      <w:r w:rsidR="00C93948" w:rsidRPr="0087588A">
        <w:instrText xml:space="preserve"> XE "</w:instrText>
      </w:r>
      <w:r w:rsidR="00C93948" w:rsidRPr="0087588A">
        <w:rPr>
          <w:spacing w:val="-1"/>
        </w:rPr>
        <w:instrText>Tools</w:instrText>
      </w:r>
      <w:r w:rsidR="00C93948" w:rsidRPr="0087588A">
        <w:instrText xml:space="preserve"> </w:instrText>
      </w:r>
      <w:r w:rsidR="00C93948" w:rsidRPr="0087588A">
        <w:rPr>
          <w:spacing w:val="-1"/>
        </w:rPr>
        <w:instrText>Menu</w:instrText>
      </w:r>
      <w:r w:rsidR="00C93948" w:rsidRPr="0087588A">
        <w:instrText xml:space="preserve">" </w:instrText>
      </w:r>
      <w:r w:rsidR="00C93948" w:rsidRPr="0087588A">
        <w:rPr>
          <w:spacing w:val="-1"/>
        </w:rPr>
        <w:fldChar w:fldCharType="end"/>
      </w:r>
      <w:r w:rsidR="00CE1958" w:rsidRPr="0087588A">
        <w:t xml:space="preserve"> </w:t>
      </w:r>
      <w:r w:rsidR="00CE1958" w:rsidRPr="0087588A">
        <w:rPr>
          <w:spacing w:val="-1"/>
        </w:rPr>
        <w:t>features</w:t>
      </w:r>
      <w:bookmarkEnd w:id="1300"/>
      <w:bookmarkEnd w:id="1301"/>
      <w:bookmarkEnd w:id="1302"/>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CE1958" w:rsidRPr="0087588A" w:rsidTr="00316601">
        <w:trPr>
          <w:trHeight w:hRule="exact" w:val="401"/>
          <w:tblHeader/>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CE1958" w:rsidRPr="0087588A" w:rsidRDefault="00CE1958" w:rsidP="00204A32">
            <w:pPr>
              <w:pStyle w:val="TableParagraph"/>
              <w:spacing w:before="158"/>
              <w:ind w:left="1"/>
              <w:jc w:val="center"/>
              <w:rPr>
                <w:rFonts w:ascii="Arial" w:eastAsia="Arial" w:hAnsi="Arial" w:cs="Arial"/>
                <w:sz w:val="20"/>
                <w:szCs w:val="20"/>
              </w:rPr>
            </w:pPr>
            <w:r w:rsidRPr="0087588A">
              <w:rPr>
                <w:rFonts w:ascii="Arial"/>
                <w:b/>
                <w:spacing w:val="-1"/>
                <w:sz w:val="20"/>
              </w:rPr>
              <w:t>FEATURES</w:t>
            </w:r>
          </w:p>
        </w:tc>
      </w:tr>
      <w:tr w:rsidR="00CE1958" w:rsidRPr="0087588A"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ind w:left="3155"/>
              <w:rPr>
                <w:rFonts w:ascii="Times New Roman" w:eastAsia="Times New Roman" w:hAnsi="Times New Roman" w:cs="Times New Roman"/>
                <w:sz w:val="24"/>
                <w:szCs w:val="24"/>
              </w:rPr>
            </w:pPr>
            <w:r w:rsidRPr="0087588A">
              <w:rPr>
                <w:rFonts w:ascii="Times New Roman"/>
                <w:spacing w:val="-1"/>
                <w:sz w:val="24"/>
              </w:rPr>
              <w:t>Patient</w:t>
            </w:r>
            <w:r w:rsidRPr="0087588A">
              <w:rPr>
                <w:rFonts w:ascii="Times New Roman"/>
                <w:sz w:val="24"/>
              </w:rPr>
              <w:t xml:space="preserve"> </w:t>
            </w:r>
            <w:r w:rsidRPr="0087588A">
              <w:rPr>
                <w:rFonts w:ascii="Times New Roman"/>
                <w:spacing w:val="-1"/>
                <w:sz w:val="24"/>
              </w:rPr>
              <w:t>Selection/Worklist</w:t>
            </w:r>
            <w:r w:rsidR="00C93948" w:rsidRPr="0087588A">
              <w:rPr>
                <w:rFonts w:ascii="Times New Roman"/>
                <w:spacing w:val="-1"/>
                <w:sz w:val="24"/>
              </w:rPr>
              <w:fldChar w:fldCharType="begin"/>
            </w:r>
            <w:r w:rsidR="00C93948" w:rsidRPr="0087588A">
              <w:instrText xml:space="preserve"> XE "</w:instrText>
            </w:r>
            <w:r w:rsidR="00C93948" w:rsidRPr="0087588A">
              <w:rPr>
                <w:spacing w:val="-1"/>
                <w:sz w:val="20"/>
              </w:rPr>
              <w:instrText>Patient</w:instrText>
            </w:r>
            <w:r w:rsidR="00C93948" w:rsidRPr="0087588A">
              <w:rPr>
                <w:sz w:val="20"/>
              </w:rPr>
              <w:instrText xml:space="preserve"> </w:instrText>
            </w:r>
            <w:r w:rsidR="00C93948" w:rsidRPr="0087588A">
              <w:rPr>
                <w:spacing w:val="-1"/>
                <w:sz w:val="20"/>
              </w:rPr>
              <w:instrText>Selection/Worklist</w:instrText>
            </w:r>
            <w:r w:rsidR="00C93948" w:rsidRPr="0087588A">
              <w:instrText xml:space="preserve">" </w:instrText>
            </w:r>
            <w:r w:rsidR="00C93948" w:rsidRPr="0087588A">
              <w:rPr>
                <w:rFonts w:ascii="Times New Roman"/>
                <w:spacing w:val="-1"/>
                <w:sz w:val="24"/>
              </w:rPr>
              <w:fldChar w:fldCharType="end"/>
            </w:r>
            <w:r w:rsidR="00DF273B" w:rsidRPr="0087588A">
              <w:rPr>
                <w:rFonts w:ascii="Times New Roman"/>
                <w:spacing w:val="1"/>
                <w:sz w:val="24"/>
              </w:rPr>
              <w:t xml:space="preserve"> </w:t>
            </w:r>
            <w:r w:rsidRPr="0087588A">
              <w:rPr>
                <w:rFonts w:ascii="Times New Roman"/>
                <w:sz w:val="24"/>
              </w:rPr>
              <w:t>Option</w:t>
            </w:r>
          </w:p>
        </w:tc>
      </w:tr>
      <w:tr w:rsidR="00CE1958" w:rsidRPr="0087588A" w:rsidTr="00204A32">
        <w:trPr>
          <w:trHeight w:hRule="exact" w:val="882"/>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7"/>
              <w:ind w:right="1"/>
              <w:jc w:val="center"/>
              <w:rPr>
                <w:rFonts w:ascii="Times New Roman" w:eastAsia="Times New Roman" w:hAnsi="Times New Roman" w:cs="Times New Roman"/>
                <w:sz w:val="24"/>
                <w:szCs w:val="24"/>
              </w:rPr>
            </w:pPr>
            <w:r w:rsidRPr="0087588A">
              <w:rPr>
                <w:rFonts w:ascii="Times New Roman"/>
                <w:spacing w:val="-1"/>
                <w:sz w:val="24"/>
              </w:rPr>
              <w:t>Utilization Management</w:t>
            </w:r>
            <w:r w:rsidRPr="0087588A">
              <w:rPr>
                <w:rFonts w:ascii="Times New Roman"/>
                <w:sz w:val="24"/>
              </w:rPr>
              <w:t xml:space="preserve"> Review Listing</w:t>
            </w:r>
            <w:r w:rsidRPr="0087588A">
              <w:rPr>
                <w:rFonts w:ascii="Times New Roman"/>
                <w:spacing w:val="1"/>
                <w:sz w:val="24"/>
              </w:rPr>
              <w:t xml:space="preserve"> </w:t>
            </w:r>
            <w:r w:rsidRPr="0087588A">
              <w:rPr>
                <w:rFonts w:ascii="Times New Roman"/>
                <w:sz w:val="24"/>
              </w:rPr>
              <w:t>Option</w:t>
            </w:r>
          </w:p>
          <w:p w:rsidR="00CE1958" w:rsidRPr="0087588A" w:rsidRDefault="00CE1958" w:rsidP="00204A32">
            <w:pPr>
              <w:pStyle w:val="TableParagraph"/>
              <w:spacing w:before="159"/>
              <w:jc w:val="center"/>
              <w:rPr>
                <w:rFonts w:ascii="Times New Roman" w:eastAsia="Times New Roman" w:hAnsi="Times New Roman" w:cs="Times New Roman"/>
                <w:sz w:val="24"/>
                <w:szCs w:val="24"/>
              </w:rPr>
            </w:pPr>
            <w:r w:rsidRPr="0087588A">
              <w:rPr>
                <w:rFonts w:ascii="Times New Roman"/>
                <w:spacing w:val="-1"/>
                <w:sz w:val="24"/>
              </w:rPr>
              <w:t>(</w:t>
            </w:r>
            <w:r w:rsidRPr="0087588A">
              <w:rPr>
                <w:rFonts w:ascii="Times New Roman"/>
                <w:spacing w:val="-1"/>
                <w:sz w:val="20"/>
              </w:rPr>
              <w:t>includes</w:t>
            </w:r>
            <w:r w:rsidRPr="0087588A">
              <w:rPr>
                <w:rFonts w:ascii="Times New Roman"/>
                <w:sz w:val="20"/>
              </w:rPr>
              <w:t xml:space="preserve"> </w:t>
            </w:r>
            <w:r w:rsidRPr="0087588A">
              <w:rPr>
                <w:rFonts w:ascii="Times New Roman"/>
                <w:spacing w:val="-1"/>
                <w:sz w:val="20"/>
              </w:rPr>
              <w:t>Unlock/Copy/Delete</w:t>
            </w:r>
            <w:r w:rsidRPr="0087588A">
              <w:rPr>
                <w:rFonts w:ascii="Times New Roman"/>
                <w:sz w:val="20"/>
              </w:rPr>
              <w:t xml:space="preserve"> </w:t>
            </w:r>
            <w:r w:rsidRPr="0087588A">
              <w:rPr>
                <w:rFonts w:ascii="Times New Roman"/>
                <w:spacing w:val="-1"/>
                <w:sz w:val="20"/>
              </w:rPr>
              <w:t>options,</w:t>
            </w:r>
            <w:r w:rsidRPr="0087588A">
              <w:rPr>
                <w:rFonts w:ascii="Times New Roman"/>
                <w:sz w:val="20"/>
              </w:rPr>
              <w:t xml:space="preserve"> </w:t>
            </w:r>
            <w:r w:rsidRPr="0087588A">
              <w:rPr>
                <w:rFonts w:ascii="Times New Roman"/>
                <w:spacing w:val="-1"/>
                <w:sz w:val="20"/>
              </w:rPr>
              <w:t xml:space="preserve">and </w:t>
            </w:r>
            <w:r w:rsidRPr="0087588A">
              <w:rPr>
                <w:rFonts w:ascii="Times New Roman"/>
                <w:sz w:val="20"/>
              </w:rPr>
              <w:t>Print</w:t>
            </w:r>
            <w:r w:rsidRPr="0087588A">
              <w:rPr>
                <w:rFonts w:ascii="Times New Roman"/>
                <w:spacing w:val="-2"/>
                <w:sz w:val="20"/>
              </w:rPr>
              <w:t xml:space="preserve"> </w:t>
            </w:r>
            <w:r w:rsidRPr="0087588A">
              <w:rPr>
                <w:rFonts w:ascii="Times New Roman"/>
                <w:spacing w:val="-1"/>
                <w:sz w:val="20"/>
              </w:rPr>
              <w:t>Preview</w:t>
            </w:r>
            <w:r w:rsidRPr="0087588A">
              <w:rPr>
                <w:rFonts w:ascii="Times New Roman"/>
                <w:sz w:val="20"/>
              </w:rPr>
              <w:t xml:space="preserve"> </w:t>
            </w:r>
            <w:r w:rsidRPr="0087588A">
              <w:rPr>
                <w:rFonts w:ascii="Times New Roman"/>
                <w:spacing w:val="-1"/>
                <w:sz w:val="20"/>
              </w:rPr>
              <w:t>and</w:t>
            </w:r>
            <w:r w:rsidRPr="0087588A">
              <w:rPr>
                <w:rFonts w:ascii="Times New Roman"/>
                <w:sz w:val="20"/>
              </w:rPr>
              <w:t xml:space="preserve"> </w:t>
            </w:r>
            <w:r w:rsidRPr="0087588A">
              <w:rPr>
                <w:rFonts w:ascii="Times New Roman"/>
                <w:spacing w:val="-1"/>
                <w:sz w:val="20"/>
              </w:rPr>
              <w:t>Export</w:t>
            </w:r>
            <w:r w:rsidR="009306A1" w:rsidRPr="0087588A">
              <w:rPr>
                <w:rFonts w:ascii="Times New Roman"/>
                <w:spacing w:val="-1"/>
                <w:sz w:val="20"/>
              </w:rPr>
              <w:fldChar w:fldCharType="begin"/>
            </w:r>
            <w:r w:rsidR="009306A1" w:rsidRPr="0087588A">
              <w:instrText xml:space="preserve"> XE "</w:instrText>
            </w:r>
            <w:r w:rsidR="009306A1" w:rsidRPr="0087588A">
              <w:rPr>
                <w:spacing w:val="-1"/>
                <w:sz w:val="20"/>
              </w:rPr>
              <w:instrText>Export</w:instrText>
            </w:r>
            <w:r w:rsidR="009306A1" w:rsidRPr="0087588A">
              <w:instrText xml:space="preserve">" </w:instrText>
            </w:r>
            <w:r w:rsidR="009306A1" w:rsidRPr="0087588A">
              <w:rPr>
                <w:rFonts w:ascii="Times New Roman"/>
                <w:spacing w:val="-1"/>
                <w:sz w:val="20"/>
              </w:rPr>
              <w:fldChar w:fldCharType="end"/>
            </w:r>
            <w:r w:rsidRPr="0087588A">
              <w:rPr>
                <w:rFonts w:ascii="Times New Roman"/>
                <w:sz w:val="20"/>
              </w:rPr>
              <w:t xml:space="preserve"> </w:t>
            </w:r>
            <w:r w:rsidRPr="0087588A">
              <w:rPr>
                <w:rFonts w:ascii="Times New Roman"/>
                <w:spacing w:val="-1"/>
                <w:sz w:val="20"/>
              </w:rPr>
              <w:t>to</w:t>
            </w:r>
            <w:r w:rsidRPr="0087588A">
              <w:rPr>
                <w:rFonts w:ascii="Times New Roman"/>
                <w:sz w:val="20"/>
              </w:rPr>
              <w:t xml:space="preserve"> Excel</w:t>
            </w:r>
            <w:r w:rsidRPr="0087588A">
              <w:rPr>
                <w:rFonts w:ascii="Times New Roman"/>
                <w:spacing w:val="-1"/>
                <w:sz w:val="20"/>
              </w:rPr>
              <w:t xml:space="preserve"> features</w:t>
            </w:r>
            <w:r w:rsidRPr="0087588A">
              <w:rPr>
                <w:rFonts w:ascii="Times New Roman"/>
                <w:spacing w:val="-1"/>
                <w:sz w:val="24"/>
              </w:rPr>
              <w:t>)</w:t>
            </w:r>
          </w:p>
        </w:tc>
      </w:tr>
      <w:tr w:rsidR="00CE1958" w:rsidRPr="0087588A"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ind w:right="1"/>
              <w:jc w:val="center"/>
              <w:rPr>
                <w:rFonts w:ascii="Times New Roman" w:eastAsia="Times New Roman" w:hAnsi="Times New Roman" w:cs="Times New Roman"/>
                <w:sz w:val="24"/>
                <w:szCs w:val="24"/>
              </w:rPr>
            </w:pPr>
            <w:r w:rsidRPr="0087588A">
              <w:rPr>
                <w:rFonts w:ascii="Times New Roman"/>
                <w:spacing w:val="-1"/>
                <w:sz w:val="24"/>
              </w:rPr>
              <w:t>Dismissed</w:t>
            </w:r>
            <w:r w:rsidRPr="0087588A">
              <w:rPr>
                <w:rFonts w:ascii="Times New Roman"/>
                <w:sz w:val="24"/>
              </w:rPr>
              <w:t xml:space="preserve"> </w:t>
            </w:r>
            <w:r w:rsidRPr="0087588A">
              <w:rPr>
                <w:rFonts w:ascii="Times New Roman"/>
                <w:spacing w:val="-1"/>
                <w:sz w:val="24"/>
              </w:rPr>
              <w:t>Patient</w:t>
            </w:r>
            <w:r w:rsidRPr="0087588A">
              <w:rPr>
                <w:rFonts w:ascii="Times New Roman"/>
                <w:sz w:val="24"/>
              </w:rPr>
              <w:t xml:space="preserve"> Stays Option</w:t>
            </w:r>
          </w:p>
        </w:tc>
      </w:tr>
      <w:tr w:rsidR="00CE1958" w:rsidRPr="0087588A"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jc w:val="center"/>
              <w:rPr>
                <w:rFonts w:ascii="Times New Roman" w:eastAsia="Times New Roman" w:hAnsi="Times New Roman" w:cs="Times New Roman"/>
                <w:sz w:val="24"/>
                <w:szCs w:val="24"/>
              </w:rPr>
            </w:pPr>
            <w:r w:rsidRPr="0087588A">
              <w:rPr>
                <w:rFonts w:ascii="Times New Roman"/>
                <w:sz w:val="24"/>
              </w:rPr>
              <w:t xml:space="preserve">Free Text </w:t>
            </w:r>
            <w:r w:rsidRPr="0087588A">
              <w:rPr>
                <w:rFonts w:ascii="Times New Roman"/>
                <w:spacing w:val="-1"/>
                <w:sz w:val="24"/>
              </w:rPr>
              <w:t>Search</w:t>
            </w:r>
            <w:r w:rsidRPr="0087588A">
              <w:rPr>
                <w:rFonts w:ascii="Times New Roman"/>
                <w:spacing w:val="1"/>
                <w:sz w:val="24"/>
              </w:rPr>
              <w:t xml:space="preserve"> </w:t>
            </w:r>
            <w:r w:rsidRPr="0087588A">
              <w:rPr>
                <w:rFonts w:ascii="Times New Roman"/>
                <w:sz w:val="24"/>
              </w:rPr>
              <w:t>Option</w:t>
            </w:r>
          </w:p>
        </w:tc>
      </w:tr>
      <w:tr w:rsidR="00CE1958" w:rsidRPr="0087588A" w:rsidTr="00204A32">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8"/>
              <w:ind w:left="3139"/>
              <w:rPr>
                <w:rFonts w:ascii="Times New Roman" w:eastAsia="Times New Roman" w:hAnsi="Times New Roman" w:cs="Times New Roman"/>
                <w:sz w:val="24"/>
                <w:szCs w:val="24"/>
              </w:rPr>
            </w:pPr>
            <w:r w:rsidRPr="0087588A">
              <w:rPr>
                <w:rFonts w:ascii="Times New Roman"/>
                <w:sz w:val="24"/>
              </w:rPr>
              <w:lastRenderedPageBreak/>
              <w:t xml:space="preserve">Physician </w:t>
            </w:r>
            <w:r w:rsidRPr="0087588A">
              <w:rPr>
                <w:rFonts w:ascii="Times New Roman"/>
                <w:spacing w:val="-1"/>
                <w:sz w:val="24"/>
              </w:rPr>
              <w:t>Advisor</w:t>
            </w:r>
            <w:r w:rsidRPr="0087588A">
              <w:rPr>
                <w:rFonts w:ascii="Times New Roman"/>
                <w:spacing w:val="1"/>
                <w:sz w:val="24"/>
              </w:rPr>
              <w:t xml:space="preserve"> </w:t>
            </w:r>
            <w:r w:rsidRPr="0087588A">
              <w:rPr>
                <w:rFonts w:ascii="Times New Roman"/>
                <w:spacing w:val="-1"/>
                <w:sz w:val="24"/>
              </w:rPr>
              <w:t>Review</w:t>
            </w:r>
            <w:r w:rsidR="009306A1" w:rsidRPr="0087588A">
              <w:rPr>
                <w:rFonts w:ascii="Times New Roman"/>
                <w:spacing w:val="-1"/>
                <w:sz w:val="24"/>
              </w:rPr>
              <w:fldChar w:fldCharType="begin"/>
            </w:r>
            <w:r w:rsidR="009306A1" w:rsidRPr="0087588A">
              <w:instrText xml:space="preserve"> XE "</w:instrText>
            </w:r>
            <w:r w:rsidR="009306A1" w:rsidRPr="0087588A">
              <w:rPr>
                <w:spacing w:val="-1"/>
                <w:sz w:val="20"/>
              </w:rPr>
              <w:instrText>Physician</w:instrText>
            </w:r>
            <w:r w:rsidR="009306A1" w:rsidRPr="0087588A">
              <w:rPr>
                <w:sz w:val="20"/>
              </w:rPr>
              <w:instrText xml:space="preserve"> </w:instrText>
            </w:r>
            <w:r w:rsidR="009306A1" w:rsidRPr="0087588A">
              <w:rPr>
                <w:spacing w:val="-1"/>
                <w:sz w:val="20"/>
              </w:rPr>
              <w:instrText>Advisor Review</w:instrText>
            </w:r>
            <w:r w:rsidR="009306A1" w:rsidRPr="0087588A">
              <w:instrText xml:space="preserve">" </w:instrText>
            </w:r>
            <w:r w:rsidR="009306A1" w:rsidRPr="0087588A">
              <w:rPr>
                <w:rFonts w:ascii="Times New Roman"/>
                <w:spacing w:val="-1"/>
                <w:sz w:val="24"/>
              </w:rPr>
              <w:fldChar w:fldCharType="end"/>
            </w:r>
            <w:r w:rsidR="00DF273B" w:rsidRPr="0087588A">
              <w:rPr>
                <w:rFonts w:ascii="Times New Roman"/>
                <w:spacing w:val="-1"/>
                <w:sz w:val="24"/>
              </w:rPr>
              <w:t xml:space="preserve"> </w:t>
            </w:r>
            <w:r w:rsidRPr="0087588A">
              <w:rPr>
                <w:rFonts w:ascii="Times New Roman"/>
                <w:sz w:val="24"/>
              </w:rPr>
              <w:t>Option</w:t>
            </w:r>
          </w:p>
        </w:tc>
      </w:tr>
      <w:tr w:rsidR="00CE1958" w:rsidRPr="0087588A"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ind w:left="2919"/>
              <w:rPr>
                <w:rFonts w:ascii="Times New Roman" w:eastAsia="Times New Roman" w:hAnsi="Times New Roman" w:cs="Times New Roman"/>
                <w:sz w:val="24"/>
                <w:szCs w:val="24"/>
              </w:rPr>
            </w:pPr>
            <w:r w:rsidRPr="0087588A">
              <w:rPr>
                <w:rFonts w:ascii="Times New Roman"/>
                <w:sz w:val="24"/>
              </w:rPr>
              <w:t xml:space="preserve">Manual </w:t>
            </w:r>
            <w:r w:rsidRPr="0087588A">
              <w:rPr>
                <w:rFonts w:ascii="Times New Roman"/>
                <w:spacing w:val="-1"/>
                <w:sz w:val="24"/>
              </w:rPr>
              <w:t>VistA</w:t>
            </w:r>
            <w:r w:rsidRPr="0087588A">
              <w:rPr>
                <w:rFonts w:ascii="Times New Roman"/>
                <w:sz w:val="24"/>
              </w:rPr>
              <w:t xml:space="preserve"> </w:t>
            </w:r>
            <w:r w:rsidRPr="0087588A">
              <w:rPr>
                <w:rFonts w:ascii="Times New Roman"/>
                <w:spacing w:val="-1"/>
                <w:sz w:val="24"/>
              </w:rPr>
              <w:t>Synchronization</w:t>
            </w:r>
            <w:r w:rsidR="009306A1" w:rsidRPr="0087588A">
              <w:rPr>
                <w:rFonts w:ascii="Times New Roman"/>
                <w:spacing w:val="-1"/>
                <w:sz w:val="24"/>
              </w:rPr>
              <w:fldChar w:fldCharType="begin"/>
            </w:r>
            <w:r w:rsidR="009306A1" w:rsidRPr="0087588A">
              <w:instrText xml:space="preserve"> XE "</w:instrText>
            </w:r>
            <w:r w:rsidR="009306A1" w:rsidRPr="0087588A">
              <w:rPr>
                <w:sz w:val="20"/>
              </w:rPr>
              <w:instrText>Manual</w:instrText>
            </w:r>
            <w:r w:rsidR="009306A1" w:rsidRPr="0087588A">
              <w:rPr>
                <w:spacing w:val="-2"/>
                <w:sz w:val="20"/>
              </w:rPr>
              <w:instrText xml:space="preserve"> </w:instrText>
            </w:r>
            <w:r w:rsidR="009306A1" w:rsidRPr="0087588A">
              <w:rPr>
                <w:sz w:val="20"/>
              </w:rPr>
              <w:instrText>VistA</w:instrText>
            </w:r>
            <w:r w:rsidR="009306A1" w:rsidRPr="0087588A">
              <w:rPr>
                <w:spacing w:val="-1"/>
                <w:sz w:val="20"/>
              </w:rPr>
              <w:instrText xml:space="preserve"> Synchronization</w:instrText>
            </w:r>
            <w:r w:rsidR="009306A1" w:rsidRPr="0087588A">
              <w:instrText xml:space="preserve">" </w:instrText>
            </w:r>
            <w:r w:rsidR="009306A1" w:rsidRPr="0087588A">
              <w:rPr>
                <w:rFonts w:ascii="Times New Roman"/>
                <w:spacing w:val="-1"/>
                <w:sz w:val="24"/>
              </w:rPr>
              <w:fldChar w:fldCharType="end"/>
            </w:r>
            <w:r w:rsidR="00DF273B" w:rsidRPr="0087588A">
              <w:rPr>
                <w:rFonts w:ascii="Times New Roman"/>
                <w:spacing w:val="1"/>
                <w:sz w:val="24"/>
              </w:rPr>
              <w:t xml:space="preserve"> </w:t>
            </w:r>
            <w:r w:rsidRPr="0087588A">
              <w:rPr>
                <w:rFonts w:ascii="Times New Roman"/>
                <w:spacing w:val="-1"/>
                <w:sz w:val="24"/>
              </w:rPr>
              <w:t>Option</w:t>
            </w:r>
          </w:p>
        </w:tc>
      </w:tr>
      <w:tr w:rsidR="00CE1958" w:rsidRPr="0087588A"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ind w:left="3085"/>
              <w:rPr>
                <w:rFonts w:ascii="Times New Roman" w:eastAsia="Times New Roman" w:hAnsi="Times New Roman" w:cs="Times New Roman"/>
                <w:sz w:val="24"/>
                <w:szCs w:val="24"/>
              </w:rPr>
            </w:pPr>
            <w:r w:rsidRPr="0087588A">
              <w:rPr>
                <w:rFonts w:ascii="Times New Roman"/>
                <w:spacing w:val="-1"/>
                <w:sz w:val="24"/>
              </w:rPr>
              <w:t>Patient</w:t>
            </w:r>
            <w:r w:rsidRPr="0087588A">
              <w:rPr>
                <w:rFonts w:ascii="Times New Roman"/>
                <w:sz w:val="24"/>
              </w:rPr>
              <w:t xml:space="preserve"> Stay</w:t>
            </w:r>
            <w:r w:rsidRPr="0087588A">
              <w:rPr>
                <w:rFonts w:ascii="Times New Roman"/>
                <w:spacing w:val="-2"/>
                <w:sz w:val="24"/>
              </w:rPr>
              <w:t xml:space="preserve"> </w:t>
            </w:r>
            <w:r w:rsidRPr="0087588A">
              <w:rPr>
                <w:rFonts w:ascii="Times New Roman"/>
                <w:spacing w:val="-1"/>
                <w:sz w:val="24"/>
              </w:rPr>
              <w:t>Administration</w:t>
            </w:r>
            <w:r w:rsidR="009306A1" w:rsidRPr="0087588A">
              <w:rPr>
                <w:rFonts w:ascii="Times New Roman"/>
                <w:spacing w:val="-1"/>
                <w:sz w:val="24"/>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Stay</w:instrText>
            </w:r>
            <w:r w:rsidR="009306A1" w:rsidRPr="0087588A">
              <w:rPr>
                <w:spacing w:val="-1"/>
                <w:sz w:val="20"/>
              </w:rPr>
              <w:instrText xml:space="preserve"> Administration</w:instrText>
            </w:r>
            <w:r w:rsidR="009306A1" w:rsidRPr="0087588A">
              <w:instrText xml:space="preserve">" </w:instrText>
            </w:r>
            <w:r w:rsidR="009306A1" w:rsidRPr="0087588A">
              <w:rPr>
                <w:rFonts w:ascii="Times New Roman"/>
                <w:spacing w:val="-1"/>
                <w:sz w:val="24"/>
              </w:rPr>
              <w:fldChar w:fldCharType="end"/>
            </w:r>
            <w:r w:rsidR="00DF273B" w:rsidRPr="0087588A">
              <w:rPr>
                <w:rFonts w:ascii="Times New Roman"/>
                <w:spacing w:val="1"/>
                <w:sz w:val="24"/>
              </w:rPr>
              <w:t xml:space="preserve"> </w:t>
            </w:r>
            <w:r w:rsidRPr="0087588A">
              <w:rPr>
                <w:rFonts w:ascii="Times New Roman"/>
                <w:sz w:val="24"/>
              </w:rPr>
              <w:t>Option</w:t>
            </w:r>
          </w:p>
        </w:tc>
      </w:tr>
      <w:tr w:rsidR="00CE1958" w:rsidRPr="0087588A"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 xml:space="preserve">Logout </w:t>
            </w:r>
            <w:r w:rsidRPr="0087588A">
              <w:rPr>
                <w:rFonts w:ascii="Times New Roman"/>
                <w:spacing w:val="-1"/>
                <w:sz w:val="24"/>
              </w:rPr>
              <w:t>Option</w:t>
            </w:r>
            <w:r w:rsidR="009306A1" w:rsidRPr="0087588A">
              <w:rPr>
                <w:rFonts w:ascii="Times New Roman"/>
                <w:spacing w:val="-1"/>
                <w:sz w:val="24"/>
              </w:rPr>
              <w:fldChar w:fldCharType="begin"/>
            </w:r>
            <w:r w:rsidR="009306A1" w:rsidRPr="0087588A">
              <w:instrText xml:space="preserve"> XE "</w:instrText>
            </w:r>
            <w:r w:rsidR="009306A1" w:rsidRPr="0087588A">
              <w:rPr>
                <w:spacing w:val="-1"/>
                <w:sz w:val="20"/>
              </w:rPr>
              <w:instrText xml:space="preserve">Logout </w:instrText>
            </w:r>
            <w:r w:rsidR="009306A1" w:rsidRPr="0087588A">
              <w:rPr>
                <w:sz w:val="20"/>
              </w:rPr>
              <w:instrText>Option</w:instrText>
            </w:r>
            <w:r w:rsidR="009306A1" w:rsidRPr="0087588A">
              <w:instrText xml:space="preserve">" </w:instrText>
            </w:r>
            <w:r w:rsidR="009306A1" w:rsidRPr="0087588A">
              <w:rPr>
                <w:rFonts w:ascii="Times New Roman"/>
                <w:spacing w:val="-1"/>
                <w:sz w:val="24"/>
              </w:rPr>
              <w:fldChar w:fldCharType="end"/>
            </w:r>
          </w:p>
        </w:tc>
      </w:tr>
    </w:tbl>
    <w:p w:rsidR="00CE1958" w:rsidRPr="0087588A" w:rsidRDefault="00CE1958" w:rsidP="002016F5">
      <w:pPr>
        <w:pStyle w:val="BodyText"/>
        <w:jc w:val="center"/>
      </w:pPr>
      <w:r w:rsidRPr="0087588A">
        <w:rPr>
          <w:rFonts w:ascii="Arial" w:eastAsia="Arial" w:hAnsi="Arial" w:cs="Arial"/>
          <w:noProof/>
          <w:sz w:val="20"/>
        </w:rPr>
        <w:drawing>
          <wp:inline distT="0" distB="0" distL="0" distR="0" wp14:anchorId="76DFB6DC" wp14:editId="7F7718E5">
            <wp:extent cx="1628802" cy="1395602"/>
            <wp:effectExtent l="0" t="0" r="0" b="0"/>
            <wp:docPr id="35" name="image108.png" descr="NUMI Tools Menu" title="NUMI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8.png"/>
                    <pic:cNvPicPr/>
                  </pic:nvPicPr>
                  <pic:blipFill>
                    <a:blip r:embed="rId233" cstate="print"/>
                    <a:stretch>
                      <a:fillRect/>
                    </a:stretch>
                  </pic:blipFill>
                  <pic:spPr>
                    <a:xfrm>
                      <a:off x="0" y="0"/>
                      <a:ext cx="1628802" cy="1395602"/>
                    </a:xfrm>
                    <a:prstGeom prst="rect">
                      <a:avLst/>
                    </a:prstGeom>
                  </pic:spPr>
                </pic:pic>
              </a:graphicData>
            </a:graphic>
          </wp:inline>
        </w:drawing>
      </w:r>
    </w:p>
    <w:p w:rsidR="00CE1958" w:rsidRPr="0087588A" w:rsidRDefault="003F3E89" w:rsidP="003F3E89">
      <w:pPr>
        <w:pStyle w:val="Caption"/>
        <w:jc w:val="center"/>
      </w:pPr>
      <w:bookmarkStart w:id="1303" w:name="_Toc479683401"/>
      <w:bookmarkStart w:id="1304" w:name="_Toc479632184"/>
      <w:bookmarkStart w:id="1305" w:name="_Toc499543629"/>
      <w:r w:rsidRPr="0087588A">
        <w:t xml:space="preserve">Figure </w:t>
      </w:r>
      <w:fldSimple w:instr=" SEQ Figure \* ARABIC ">
        <w:r w:rsidR="00E65A84">
          <w:rPr>
            <w:noProof/>
          </w:rPr>
          <w:t>148</w:t>
        </w:r>
      </w:fldSimple>
      <w:r w:rsidR="00CE1958" w:rsidRPr="0087588A">
        <w:t>: NUMI Tools Menu</w:t>
      </w:r>
      <w:bookmarkEnd w:id="1303"/>
      <w:bookmarkEnd w:id="1304"/>
      <w:bookmarkEnd w:id="1305"/>
    </w:p>
    <w:p w:rsidR="002016F5" w:rsidRPr="0087588A" w:rsidRDefault="008F40BE" w:rsidP="00671F5D">
      <w:pPr>
        <w:pStyle w:val="Heading2"/>
      </w:pPr>
      <w:bookmarkStart w:id="1306" w:name="_Toc479676177"/>
      <w:bookmarkStart w:id="1307" w:name="_Toc479631912"/>
      <w:bookmarkStart w:id="1308" w:name="_Toc499543882"/>
      <w:r w:rsidRPr="0087588A">
        <w:t>Patient Selection/Worklist</w:t>
      </w:r>
      <w:r w:rsidR="009306A1" w:rsidRPr="0087588A">
        <w:rPr>
          <w:b w:val="0"/>
          <w:i/>
          <w:spacing w:val="-1"/>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w:instrText>
      </w:r>
      <w:r w:rsidR="009306A1" w:rsidRPr="0087588A">
        <w:rPr>
          <w:spacing w:val="-1"/>
          <w:sz w:val="20"/>
        </w:rPr>
        <w:instrText>Selection/Worklist</w:instrText>
      </w:r>
      <w:r w:rsidR="009306A1" w:rsidRPr="0087588A">
        <w:instrText xml:space="preserve">" </w:instrText>
      </w:r>
      <w:r w:rsidR="009306A1" w:rsidRPr="0087588A">
        <w:rPr>
          <w:b w:val="0"/>
          <w:i/>
          <w:spacing w:val="-1"/>
        </w:rPr>
        <w:fldChar w:fldCharType="end"/>
      </w:r>
      <w:r w:rsidR="00DF273B" w:rsidRPr="0087588A">
        <w:rPr>
          <w:b w:val="0"/>
          <w:i/>
        </w:rPr>
        <w:t xml:space="preserve"> </w:t>
      </w:r>
      <w:r w:rsidRPr="0087588A">
        <w:t>Option</w:t>
      </w:r>
      <w:bookmarkEnd w:id="1306"/>
      <w:bookmarkEnd w:id="1307"/>
      <w:bookmarkEnd w:id="1308"/>
    </w:p>
    <w:p w:rsidR="002016F5" w:rsidRPr="0087588A" w:rsidRDefault="002016F5" w:rsidP="004008AF">
      <w:pPr>
        <w:pStyle w:val="BodyText"/>
        <w:spacing w:before="118"/>
        <w:ind w:left="140" w:right="211"/>
        <w:jc w:val="both"/>
      </w:pPr>
      <w:r w:rsidRPr="0087588A">
        <w:t>Select</w:t>
      </w:r>
      <w:r w:rsidRPr="0087588A">
        <w:rPr>
          <w:spacing w:val="-1"/>
        </w:rPr>
        <w:t xml:space="preserve"> </w:t>
      </w:r>
      <w:r w:rsidRPr="0087588A">
        <w:t xml:space="preserve">this </w:t>
      </w:r>
      <w:r w:rsidRPr="0087588A">
        <w:rPr>
          <w:spacing w:val="-1"/>
        </w:rPr>
        <w:t>option</w:t>
      </w:r>
      <w:r w:rsidRPr="0087588A">
        <w:t xml:space="preserve"> to </w:t>
      </w:r>
      <w:r w:rsidRPr="0087588A">
        <w:rPr>
          <w:spacing w:val="-1"/>
        </w:rPr>
        <w:t>work</w:t>
      </w:r>
      <w:r w:rsidRPr="0087588A">
        <w:t xml:space="preserve"> with the</w:t>
      </w:r>
      <w:r w:rsidRPr="0087588A">
        <w:rPr>
          <w:spacing w:val="1"/>
        </w:rPr>
        <w:t xml:space="preserve"> </w:t>
      </w:r>
      <w:r w:rsidRPr="0087588A">
        <w:rPr>
          <w:b/>
          <w:i/>
          <w:spacing w:val="-1"/>
        </w:rPr>
        <w:t>Patient</w:t>
      </w:r>
      <w:r w:rsidRPr="0087588A">
        <w:rPr>
          <w:b/>
          <w:i/>
        </w:rPr>
        <w:t xml:space="preserve"> </w:t>
      </w:r>
      <w:r w:rsidRPr="0087588A">
        <w:rPr>
          <w:b/>
          <w:i/>
          <w:spacing w:val="-1"/>
        </w:rPr>
        <w:t>Selection/Worklist</w:t>
      </w:r>
      <w:r w:rsidR="009306A1" w:rsidRPr="0087588A">
        <w:rPr>
          <w:b/>
          <w:i/>
          <w:spacing w:val="-1"/>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w:instrText>
      </w:r>
      <w:r w:rsidR="009306A1" w:rsidRPr="0087588A">
        <w:rPr>
          <w:spacing w:val="-1"/>
          <w:sz w:val="20"/>
        </w:rPr>
        <w:instrText>Selection/Worklist</w:instrText>
      </w:r>
      <w:r w:rsidR="009306A1" w:rsidRPr="0087588A">
        <w:instrText xml:space="preserve">" </w:instrText>
      </w:r>
      <w:r w:rsidR="009306A1" w:rsidRPr="0087588A">
        <w:rPr>
          <w:b/>
          <w:i/>
          <w:spacing w:val="-1"/>
        </w:rPr>
        <w:fldChar w:fldCharType="end"/>
      </w:r>
      <w:r w:rsidR="00DF273B" w:rsidRPr="0087588A">
        <w:rPr>
          <w:b/>
          <w:i/>
        </w:rPr>
        <w:t xml:space="preserve"> </w:t>
      </w:r>
      <w:r w:rsidRPr="0087588A">
        <w:t xml:space="preserve">screen, </w:t>
      </w:r>
      <w:r w:rsidRPr="0087588A">
        <w:rPr>
          <w:spacing w:val="-1"/>
        </w:rPr>
        <w:t>where</w:t>
      </w:r>
      <w:r w:rsidRPr="0087588A">
        <w:t xml:space="preserve"> you can select </w:t>
      </w:r>
      <w:r w:rsidRPr="0087588A">
        <w:rPr>
          <w:spacing w:val="-1"/>
        </w:rPr>
        <w:t>stays</w:t>
      </w:r>
      <w:r w:rsidRPr="0087588A">
        <w:rPr>
          <w:spacing w:val="73"/>
        </w:rPr>
        <w:t xml:space="preserve"> </w:t>
      </w:r>
      <w:r w:rsidRPr="0087588A">
        <w:t>to perform</w:t>
      </w:r>
      <w:r w:rsidRPr="0087588A">
        <w:rPr>
          <w:spacing w:val="-2"/>
        </w:rPr>
        <w:t xml:space="preserve"> </w:t>
      </w:r>
      <w:r w:rsidRPr="0087588A">
        <w:rPr>
          <w:spacing w:val="-1"/>
        </w:rPr>
        <w:t>primary</w:t>
      </w:r>
      <w:r w:rsidRPr="0087588A">
        <w:t xml:space="preserve"> reviews. This screen also</w:t>
      </w:r>
      <w:r w:rsidRPr="0087588A">
        <w:rPr>
          <w:spacing w:val="-2"/>
        </w:rPr>
        <w:t xml:space="preserve"> </w:t>
      </w:r>
      <w:r w:rsidRPr="0087588A">
        <w:rPr>
          <w:spacing w:val="-1"/>
        </w:rPr>
        <w:t>contains</w:t>
      </w:r>
      <w:r w:rsidRPr="0087588A">
        <w:t xml:space="preserve"> paging</w:t>
      </w:r>
      <w:r w:rsidRPr="0087588A">
        <w:rPr>
          <w:spacing w:val="-1"/>
        </w:rPr>
        <w:t xml:space="preserve"> </w:t>
      </w:r>
      <w:r w:rsidRPr="0087588A">
        <w:t>features</w:t>
      </w:r>
      <w:r w:rsidRPr="0087588A">
        <w:rPr>
          <w:spacing w:val="-1"/>
        </w:rPr>
        <w:t xml:space="preserve"> </w:t>
      </w:r>
      <w:r w:rsidRPr="0087588A">
        <w:t>that</w:t>
      </w:r>
      <w:r w:rsidRPr="0087588A">
        <w:rPr>
          <w:spacing w:val="-1"/>
        </w:rPr>
        <w:t xml:space="preserve"> </w:t>
      </w:r>
      <w:r w:rsidRPr="0087588A">
        <w:t>allow you to navigate</w:t>
      </w:r>
      <w:r w:rsidRPr="0087588A">
        <w:rPr>
          <w:spacing w:val="25"/>
        </w:rPr>
        <w:t xml:space="preserve"> </w:t>
      </w:r>
      <w:r w:rsidRPr="0087588A">
        <w:t xml:space="preserve">thru </w:t>
      </w:r>
      <w:r w:rsidRPr="0087588A">
        <w:rPr>
          <w:spacing w:val="-1"/>
        </w:rPr>
        <w:t>the</w:t>
      </w:r>
      <w:r w:rsidRPr="0087588A">
        <w:t xml:space="preserve"> </w:t>
      </w:r>
      <w:r w:rsidRPr="0087588A">
        <w:rPr>
          <w:spacing w:val="-1"/>
        </w:rPr>
        <w:t>information</w:t>
      </w:r>
      <w:r w:rsidRPr="0087588A">
        <w:t xml:space="preserve"> in </w:t>
      </w:r>
      <w:r w:rsidRPr="0087588A">
        <w:rPr>
          <w:spacing w:val="-1"/>
        </w:rPr>
        <w:t>the</w:t>
      </w:r>
      <w:r w:rsidRPr="0087588A">
        <w:t xml:space="preserve"> </w:t>
      </w:r>
      <w:r w:rsidRPr="0087588A">
        <w:rPr>
          <w:spacing w:val="-1"/>
        </w:rPr>
        <w:t>table</w:t>
      </w:r>
      <w:r w:rsidRPr="0087588A">
        <w:t xml:space="preserve"> on the screen.</w:t>
      </w:r>
      <w:r w:rsidRPr="0087588A">
        <w:rPr>
          <w:spacing w:val="1"/>
        </w:rPr>
        <w:t xml:space="preserve"> </w:t>
      </w:r>
      <w:r w:rsidRPr="0087588A">
        <w:t>Use of</w:t>
      </w:r>
      <w:r w:rsidRPr="0087588A">
        <w:rPr>
          <w:spacing w:val="-1"/>
        </w:rPr>
        <w:t xml:space="preserve"> </w:t>
      </w:r>
      <w:r w:rsidRPr="0087588A">
        <w:t xml:space="preserve">the </w:t>
      </w:r>
      <w:r w:rsidRPr="0087588A">
        <w:rPr>
          <w:spacing w:val="-1"/>
        </w:rPr>
        <w:t>paging</w:t>
      </w:r>
      <w:r w:rsidRPr="0087588A">
        <w:t xml:space="preserve"> features</w:t>
      </w:r>
      <w:r w:rsidRPr="0087588A">
        <w:rPr>
          <w:spacing w:val="-2"/>
        </w:rPr>
        <w:t xml:space="preserve"> </w:t>
      </w:r>
      <w:r w:rsidRPr="0087588A">
        <w:t xml:space="preserve">is </w:t>
      </w:r>
      <w:r w:rsidRPr="0087588A">
        <w:rPr>
          <w:spacing w:val="-1"/>
        </w:rPr>
        <w:t xml:space="preserve">explained </w:t>
      </w:r>
      <w:r w:rsidRPr="0087588A">
        <w:t>in</w:t>
      </w:r>
      <w:r w:rsidRPr="0087588A">
        <w:rPr>
          <w:spacing w:val="1"/>
        </w:rPr>
        <w:t xml:space="preserve"> </w:t>
      </w:r>
      <w:r w:rsidRPr="0087588A">
        <w:t>Section</w:t>
      </w:r>
      <w:r w:rsidR="00A50C3B" w:rsidRPr="0087588A">
        <w:t xml:space="preserve"> </w:t>
      </w:r>
      <w:r w:rsidR="004008AF" w:rsidRPr="0087588A">
        <w:t>2.1</w:t>
      </w:r>
      <w:r w:rsidR="00C14884" w:rsidRPr="0087588A">
        <w:t>2</w:t>
      </w:r>
      <w:r w:rsidR="008D36DD" w:rsidRPr="0087588A">
        <w:t>.</w:t>
      </w:r>
      <w:r w:rsidR="00C14884" w:rsidRPr="0087588A">
        <w:t>7</w:t>
      </w:r>
      <w:r w:rsidR="004008AF" w:rsidRPr="0087588A">
        <w:t>.</w:t>
      </w:r>
      <w:r w:rsidR="004008AF" w:rsidRPr="0087588A">
        <w:rPr>
          <w:u w:val="single" w:color="000000"/>
        </w:rPr>
        <w:t xml:space="preserve"> </w:t>
      </w:r>
      <w:r w:rsidRPr="0087588A">
        <w:t xml:space="preserve">The </w:t>
      </w:r>
      <w:r w:rsidRPr="0087588A">
        <w:rPr>
          <w:rFonts w:ascii="Courier New"/>
          <w:spacing w:val="-1"/>
          <w:sz w:val="20"/>
        </w:rPr>
        <w:t>Find</w:t>
      </w:r>
      <w:r w:rsidRPr="0087588A">
        <w:rPr>
          <w:rFonts w:ascii="Courier New"/>
          <w:spacing w:val="-61"/>
          <w:sz w:val="20"/>
        </w:rPr>
        <w:t xml:space="preserve"> </w:t>
      </w:r>
      <w:r w:rsidRPr="0087588A">
        <w:t xml:space="preserve">and </w:t>
      </w:r>
      <w:r w:rsidRPr="0087588A">
        <w:rPr>
          <w:rFonts w:ascii="Courier New"/>
          <w:spacing w:val="-1"/>
          <w:sz w:val="20"/>
        </w:rPr>
        <w:t>Reset</w:t>
      </w:r>
      <w:r w:rsidRPr="0087588A">
        <w:rPr>
          <w:rFonts w:ascii="Courier New"/>
          <w:spacing w:val="-61"/>
          <w:sz w:val="20"/>
        </w:rPr>
        <w:t xml:space="preserve"> </w:t>
      </w:r>
      <w:r w:rsidRPr="0087588A">
        <w:t>buttons</w:t>
      </w:r>
      <w:r w:rsidRPr="0087588A">
        <w:rPr>
          <w:spacing w:val="-1"/>
        </w:rPr>
        <w:t xml:space="preserve"> </w:t>
      </w:r>
      <w:r w:rsidRPr="0087588A">
        <w:t xml:space="preserve">are </w:t>
      </w:r>
      <w:r w:rsidRPr="0087588A">
        <w:rPr>
          <w:spacing w:val="-1"/>
        </w:rPr>
        <w:t>available</w:t>
      </w:r>
      <w:r w:rsidRPr="0087588A">
        <w:t xml:space="preserve"> on the right</w:t>
      </w:r>
      <w:r w:rsidRPr="0087588A">
        <w:rPr>
          <w:spacing w:val="-1"/>
        </w:rPr>
        <w:t xml:space="preserve"> </w:t>
      </w:r>
      <w:r w:rsidRPr="0087588A">
        <w:t>hand side of the screen.</w:t>
      </w:r>
      <w:r w:rsidRPr="0087588A">
        <w:rPr>
          <w:spacing w:val="-2"/>
        </w:rPr>
        <w:t xml:space="preserve"> </w:t>
      </w:r>
      <w:r w:rsidRPr="0087588A">
        <w:t xml:space="preserve">Please </w:t>
      </w:r>
      <w:r w:rsidRPr="0087588A">
        <w:rPr>
          <w:spacing w:val="-1"/>
        </w:rPr>
        <w:t>see</w:t>
      </w:r>
      <w:r w:rsidRPr="0087588A">
        <w:rPr>
          <w:spacing w:val="23"/>
        </w:rPr>
        <w:t xml:space="preserve"> </w:t>
      </w:r>
      <w:r w:rsidRPr="0087588A">
        <w:t>Chapter</w:t>
      </w:r>
      <w:r w:rsidRPr="0087588A">
        <w:rPr>
          <w:spacing w:val="1"/>
        </w:rPr>
        <w:t xml:space="preserve"> </w:t>
      </w:r>
      <w:hyperlink w:anchor="_bookmark60" w:history="1">
        <w:r w:rsidRPr="0087588A">
          <w:t xml:space="preserve">5 </w:t>
        </w:r>
      </w:hyperlink>
      <w:r w:rsidRPr="0087588A">
        <w:t xml:space="preserve">for </w:t>
      </w:r>
      <w:r w:rsidRPr="0087588A">
        <w:rPr>
          <w:spacing w:val="-1"/>
        </w:rPr>
        <w:t>more</w:t>
      </w:r>
      <w:r w:rsidRPr="0087588A">
        <w:t xml:space="preserve"> </w:t>
      </w:r>
      <w:r w:rsidRPr="0087588A">
        <w:rPr>
          <w:spacing w:val="-1"/>
        </w:rPr>
        <w:t>information</w:t>
      </w:r>
      <w:r w:rsidRPr="0087588A">
        <w:t xml:space="preserve"> about the </w:t>
      </w:r>
      <w:r w:rsidRPr="0087588A">
        <w:rPr>
          <w:b/>
          <w:i/>
          <w:spacing w:val="-1"/>
        </w:rPr>
        <w:t xml:space="preserve">Patient </w:t>
      </w:r>
      <w:r w:rsidRPr="0087588A">
        <w:rPr>
          <w:b/>
          <w:i/>
        </w:rPr>
        <w:t>Selection/Worklist</w:t>
      </w:r>
      <w:r w:rsidR="009306A1" w:rsidRPr="0087588A">
        <w:rPr>
          <w:b/>
          <w:i/>
          <w:spacing w:val="-1"/>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w:instrText>
      </w:r>
      <w:r w:rsidR="009306A1" w:rsidRPr="0087588A">
        <w:rPr>
          <w:spacing w:val="-1"/>
          <w:sz w:val="20"/>
        </w:rPr>
        <w:instrText>Selection/Worklist</w:instrText>
      </w:r>
      <w:r w:rsidR="009306A1" w:rsidRPr="0087588A">
        <w:instrText xml:space="preserve">" </w:instrText>
      </w:r>
      <w:r w:rsidR="009306A1" w:rsidRPr="0087588A">
        <w:rPr>
          <w:b/>
          <w:i/>
          <w:spacing w:val="-1"/>
        </w:rPr>
        <w:fldChar w:fldCharType="end"/>
      </w:r>
      <w:r w:rsidRPr="0087588A">
        <w:t>.</w:t>
      </w:r>
    </w:p>
    <w:p w:rsidR="002016F5" w:rsidRPr="0087588A" w:rsidRDefault="002016F5" w:rsidP="004451AB">
      <w:pPr>
        <w:pStyle w:val="Heading4"/>
        <w:widowControl w:val="0"/>
        <w:tabs>
          <w:tab w:val="clear" w:pos="2394"/>
        </w:tabs>
        <w:spacing w:before="120" w:after="0"/>
        <w:ind w:left="864"/>
      </w:pPr>
      <w:bookmarkStart w:id="1309" w:name="_Toc479676178"/>
      <w:bookmarkStart w:id="1310" w:name="_Toc479631913"/>
      <w:bookmarkStart w:id="1311" w:name="_Toc499543883"/>
      <w:r w:rsidRPr="0087588A">
        <w:t>To work with the Patient Selection/Worklist</w:t>
      </w:r>
      <w:bookmarkEnd w:id="1309"/>
      <w:bookmarkEnd w:id="1310"/>
      <w:bookmarkEnd w:id="1311"/>
    </w:p>
    <w:p w:rsidR="002016F5" w:rsidRPr="0087588A" w:rsidRDefault="002016F5" w:rsidP="008E5E4B">
      <w:pPr>
        <w:widowControl w:val="0"/>
        <w:numPr>
          <w:ilvl w:val="3"/>
          <w:numId w:val="94"/>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2016F5" w:rsidRPr="0087588A" w:rsidRDefault="002016F5" w:rsidP="008E5E4B">
      <w:pPr>
        <w:widowControl w:val="0"/>
        <w:numPr>
          <w:ilvl w:val="3"/>
          <w:numId w:val="94"/>
        </w:numPr>
        <w:tabs>
          <w:tab w:val="left" w:pos="2031"/>
        </w:tabs>
        <w:spacing w:before="9" w:line="278" w:lineRule="exact"/>
        <w:ind w:right="470"/>
        <w:rPr>
          <w:sz w:val="24"/>
        </w:rPr>
      </w:pPr>
      <w:r w:rsidRPr="0087588A">
        <w:rPr>
          <w:sz w:val="24"/>
        </w:rPr>
        <w:t>Select</w:t>
      </w:r>
      <w:r w:rsidRPr="0087588A">
        <w:rPr>
          <w:spacing w:val="-1"/>
          <w:sz w:val="24"/>
        </w:rPr>
        <w:t xml:space="preserve"> </w:t>
      </w:r>
      <w:r w:rsidRPr="0087588A">
        <w:rPr>
          <w:sz w:val="24"/>
        </w:rPr>
        <w:t>the</w:t>
      </w:r>
      <w:r w:rsidRPr="0087588A">
        <w:rPr>
          <w:spacing w:val="1"/>
          <w:sz w:val="24"/>
        </w:rPr>
        <w:t xml:space="preserve"> </w:t>
      </w:r>
      <w:r w:rsidRPr="0087588A">
        <w:rPr>
          <w:sz w:val="24"/>
        </w:rPr>
        <w:t>&lt;</w:t>
      </w:r>
      <w:r w:rsidRPr="0087588A">
        <w:rPr>
          <w:spacing w:val="-1"/>
          <w:sz w:val="24"/>
        </w:rPr>
        <w:t xml:space="preserve"> </w:t>
      </w:r>
      <w:r w:rsidRPr="0087588A">
        <w:rPr>
          <w:rFonts w:ascii="Courier New"/>
          <w:spacing w:val="-1"/>
          <w:sz w:val="20"/>
        </w:rPr>
        <w:t>Patient Selection/Worklist</w:t>
      </w:r>
      <w:r w:rsidRPr="0087588A">
        <w:rPr>
          <w:spacing w:val="-1"/>
          <w:sz w:val="24"/>
        </w:rPr>
        <w:t>&gt;</w:t>
      </w:r>
      <w:r w:rsidRPr="0087588A">
        <w:rPr>
          <w:sz w:val="24"/>
        </w:rPr>
        <w:t xml:space="preserve"> </w:t>
      </w:r>
      <w:r w:rsidRPr="0087588A">
        <w:rPr>
          <w:spacing w:val="-1"/>
          <w:sz w:val="24"/>
        </w:rPr>
        <w:t>option</w:t>
      </w:r>
      <w:r w:rsidRPr="0087588A">
        <w:rPr>
          <w:sz w:val="24"/>
        </w:rPr>
        <w:t xml:space="preserve"> by </w:t>
      </w:r>
      <w:r w:rsidRPr="0087588A">
        <w:rPr>
          <w:i/>
          <w:sz w:val="24"/>
        </w:rPr>
        <w:t>clicking</w:t>
      </w:r>
      <w:r w:rsidRPr="0087588A">
        <w:rPr>
          <w:i/>
          <w:spacing w:val="-1"/>
          <w:sz w:val="24"/>
        </w:rPr>
        <w:t xml:space="preserve"> </w:t>
      </w:r>
      <w:r w:rsidRPr="0087588A">
        <w:rPr>
          <w:sz w:val="24"/>
        </w:rPr>
        <w:t>on it and</w:t>
      </w:r>
      <w:r w:rsidRPr="0087588A">
        <w:rPr>
          <w:spacing w:val="29"/>
          <w:sz w:val="24"/>
        </w:rPr>
        <w:t xml:space="preserve"> </w:t>
      </w:r>
      <w:r w:rsidRPr="0087588A">
        <w:rPr>
          <w:sz w:val="24"/>
        </w:rPr>
        <w:t xml:space="preserve">the </w:t>
      </w:r>
      <w:r w:rsidRPr="0087588A">
        <w:rPr>
          <w:b/>
          <w:i/>
          <w:sz w:val="24"/>
        </w:rPr>
        <w:t>Patient</w:t>
      </w:r>
      <w:r w:rsidRPr="0087588A">
        <w:rPr>
          <w:b/>
          <w:i/>
          <w:spacing w:val="-2"/>
          <w:sz w:val="24"/>
        </w:rPr>
        <w:t xml:space="preserve"> </w:t>
      </w:r>
      <w:r w:rsidRPr="0087588A">
        <w:rPr>
          <w:b/>
          <w:i/>
          <w:spacing w:val="-1"/>
          <w:sz w:val="24"/>
        </w:rPr>
        <w:t>Selection/Worklist</w:t>
      </w:r>
      <w:r w:rsidR="009306A1" w:rsidRPr="0087588A">
        <w:rPr>
          <w:b/>
          <w:i/>
          <w:spacing w:val="-1"/>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w:instrText>
      </w:r>
      <w:r w:rsidR="009306A1" w:rsidRPr="0087588A">
        <w:rPr>
          <w:spacing w:val="-1"/>
          <w:sz w:val="20"/>
        </w:rPr>
        <w:instrText>Selection/Worklist</w:instrText>
      </w:r>
      <w:r w:rsidR="009306A1" w:rsidRPr="0087588A">
        <w:instrText xml:space="preserve">" </w:instrText>
      </w:r>
      <w:r w:rsidR="009306A1" w:rsidRPr="0087588A">
        <w:rPr>
          <w:b/>
          <w:i/>
          <w:spacing w:val="-1"/>
        </w:rPr>
        <w:fldChar w:fldCharType="end"/>
      </w:r>
      <w:r w:rsidR="00DF273B" w:rsidRPr="0087588A">
        <w:rPr>
          <w:b/>
          <w:i/>
        </w:rPr>
        <w:t xml:space="preserve"> </w:t>
      </w:r>
      <w:r w:rsidRPr="0087588A">
        <w:rPr>
          <w:spacing w:val="-1"/>
          <w:sz w:val="24"/>
        </w:rPr>
        <w:t xml:space="preserve">will </w:t>
      </w:r>
      <w:r w:rsidRPr="0087588A">
        <w:rPr>
          <w:sz w:val="24"/>
        </w:rPr>
        <w:t>display</w:t>
      </w:r>
      <w:r w:rsidRPr="0087588A">
        <w:rPr>
          <w:spacing w:val="-1"/>
          <w:sz w:val="24"/>
        </w:rPr>
        <w:t xml:space="preserve"> (Figure</w:t>
      </w:r>
      <w:r w:rsidRPr="0087588A">
        <w:rPr>
          <w:sz w:val="24"/>
        </w:rPr>
        <w:t xml:space="preserve"> 14</w:t>
      </w:r>
      <w:r w:rsidR="002351DC" w:rsidRPr="0087588A">
        <w:rPr>
          <w:sz w:val="24"/>
        </w:rPr>
        <w:t>8</w:t>
      </w:r>
      <w:r w:rsidRPr="0087588A">
        <w:rPr>
          <w:sz w:val="24"/>
        </w:rPr>
        <w:t>).</w:t>
      </w:r>
    </w:p>
    <w:p w:rsidR="00B2323B" w:rsidRPr="0087588A" w:rsidRDefault="00B2323B">
      <w:pPr>
        <w:rPr>
          <w:sz w:val="24"/>
        </w:rPr>
      </w:pPr>
    </w:p>
    <w:p w:rsidR="00B2323B" w:rsidRPr="0087588A" w:rsidRDefault="00B2323B" w:rsidP="00B77675">
      <w:pPr>
        <w:jc w:val="center"/>
        <w:rPr>
          <w:sz w:val="24"/>
        </w:rPr>
      </w:pPr>
      <w:r w:rsidRPr="0087588A">
        <w:rPr>
          <w:noProof/>
          <w:sz w:val="20"/>
          <w:szCs w:val="20"/>
        </w:rPr>
        <w:drawing>
          <wp:inline distT="0" distB="0" distL="0" distR="0" wp14:anchorId="7790D130" wp14:editId="09B60A90">
            <wp:extent cx="5267325" cy="1792412"/>
            <wp:effectExtent l="0" t="0" r="0" b="0"/>
            <wp:docPr id="281" name="image109.jpeg" descr="Patient Selection/Worklist Screen" title="Patient Selection/Work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9.jpeg"/>
                    <pic:cNvPicPr/>
                  </pic:nvPicPr>
                  <pic:blipFill>
                    <a:blip r:embed="rId234" cstate="print"/>
                    <a:stretch>
                      <a:fillRect/>
                    </a:stretch>
                  </pic:blipFill>
                  <pic:spPr>
                    <a:xfrm>
                      <a:off x="0" y="0"/>
                      <a:ext cx="5267325" cy="1792412"/>
                    </a:xfrm>
                    <a:prstGeom prst="rect">
                      <a:avLst/>
                    </a:prstGeom>
                  </pic:spPr>
                </pic:pic>
              </a:graphicData>
            </a:graphic>
          </wp:inline>
        </w:drawing>
      </w:r>
    </w:p>
    <w:p w:rsidR="00B2323B" w:rsidRPr="0087588A" w:rsidRDefault="004008AF" w:rsidP="004008AF">
      <w:pPr>
        <w:pStyle w:val="Caption"/>
        <w:jc w:val="center"/>
      </w:pPr>
      <w:bookmarkStart w:id="1312" w:name="_Toc479683402"/>
      <w:bookmarkStart w:id="1313" w:name="_Toc479632185"/>
      <w:bookmarkStart w:id="1314" w:name="_Toc499543630"/>
      <w:r w:rsidRPr="0087588A">
        <w:lastRenderedPageBreak/>
        <w:t xml:space="preserve">Figure </w:t>
      </w:r>
      <w:fldSimple w:instr=" SEQ Figure \* ARABIC ">
        <w:r w:rsidR="00E65A84">
          <w:rPr>
            <w:noProof/>
          </w:rPr>
          <w:t>149</w:t>
        </w:r>
      </w:fldSimple>
      <w:r w:rsidR="00B2323B" w:rsidRPr="0087588A">
        <w:t>: Patient Selection/Wor</w:t>
      </w:r>
      <w:r w:rsidR="006B3430" w:rsidRPr="0087588A">
        <w:t>k</w:t>
      </w:r>
      <w:r w:rsidR="00B2323B" w:rsidRPr="0087588A">
        <w:t>list</w:t>
      </w:r>
      <w:r w:rsidR="009306A1" w:rsidRPr="0087588A">
        <w:rPr>
          <w:b w:val="0"/>
          <w:i/>
          <w:spacing w:val="-1"/>
        </w:rPr>
        <w:fldChar w:fldCharType="begin"/>
      </w:r>
      <w:r w:rsidR="009306A1" w:rsidRPr="0087588A">
        <w:instrText xml:space="preserve"> XE "</w:instrText>
      </w:r>
      <w:r w:rsidR="009306A1" w:rsidRPr="0087588A">
        <w:rPr>
          <w:spacing w:val="-1"/>
        </w:rPr>
        <w:instrText>Patient</w:instrText>
      </w:r>
      <w:r w:rsidR="009306A1" w:rsidRPr="0087588A">
        <w:instrText xml:space="preserve"> </w:instrText>
      </w:r>
      <w:r w:rsidR="009306A1" w:rsidRPr="0087588A">
        <w:rPr>
          <w:spacing w:val="-1"/>
        </w:rPr>
        <w:instrText>Selection/Worklist</w:instrText>
      </w:r>
      <w:r w:rsidR="009306A1" w:rsidRPr="0087588A">
        <w:instrText xml:space="preserve">" </w:instrText>
      </w:r>
      <w:r w:rsidR="009306A1" w:rsidRPr="0087588A">
        <w:rPr>
          <w:b w:val="0"/>
          <w:i/>
          <w:spacing w:val="-1"/>
        </w:rPr>
        <w:fldChar w:fldCharType="end"/>
      </w:r>
      <w:r w:rsidR="00DF273B" w:rsidRPr="0087588A">
        <w:rPr>
          <w:b w:val="0"/>
          <w:i/>
        </w:rPr>
        <w:t xml:space="preserve"> </w:t>
      </w:r>
      <w:r w:rsidR="00B2323B" w:rsidRPr="0087588A">
        <w:t>Screen</w:t>
      </w:r>
      <w:bookmarkEnd w:id="1312"/>
      <w:bookmarkEnd w:id="1313"/>
      <w:bookmarkEnd w:id="1314"/>
    </w:p>
    <w:p w:rsidR="00B2323B" w:rsidRPr="0087588A" w:rsidRDefault="00A61F64" w:rsidP="004272DC">
      <w:pPr>
        <w:pStyle w:val="Heading2"/>
      </w:pPr>
      <w:bookmarkStart w:id="1315" w:name="_Toc479676179"/>
      <w:bookmarkStart w:id="1316" w:name="_Toc479631914"/>
      <w:bookmarkStart w:id="1317" w:name="_Toc499543884"/>
      <w:r w:rsidRPr="0087588A">
        <w:t>Utilization Management Review Listing Option</w:t>
      </w:r>
      <w:bookmarkEnd w:id="1315"/>
      <w:bookmarkEnd w:id="1316"/>
      <w:bookmarkEnd w:id="1317"/>
      <w:r w:rsidR="009306A1" w:rsidRPr="0087588A">
        <w:fldChar w:fldCharType="begin"/>
      </w:r>
      <w:r w:rsidR="009306A1" w:rsidRPr="0087588A">
        <w:instrText xml:space="preserve"> XE "</w:instrText>
      </w:r>
      <w:r w:rsidR="009306A1" w:rsidRPr="0087588A">
        <w:rPr>
          <w:spacing w:val="-1"/>
          <w:sz w:val="20"/>
        </w:rPr>
        <w:instrText>Physician</w:instrText>
      </w:r>
      <w:r w:rsidR="009306A1" w:rsidRPr="0087588A">
        <w:rPr>
          <w:sz w:val="20"/>
        </w:rPr>
        <w:instrText xml:space="preserve"> </w:instrText>
      </w:r>
      <w:r w:rsidR="009306A1" w:rsidRPr="0087588A">
        <w:rPr>
          <w:spacing w:val="-1"/>
          <w:sz w:val="20"/>
        </w:rPr>
        <w:instrText>Advisor Review</w:instrText>
      </w:r>
      <w:r w:rsidR="009306A1" w:rsidRPr="0087588A">
        <w:instrText xml:space="preserve">" </w:instrText>
      </w:r>
      <w:r w:rsidR="009306A1" w:rsidRPr="0087588A">
        <w:fldChar w:fldCharType="end"/>
      </w:r>
    </w:p>
    <w:p w:rsidR="004272DC" w:rsidRPr="0087588A" w:rsidRDefault="004272DC" w:rsidP="004272DC">
      <w:pPr>
        <w:pStyle w:val="BodyText"/>
        <w:spacing w:before="118"/>
        <w:ind w:left="140" w:right="176"/>
      </w:pPr>
      <w:r w:rsidRPr="0087588A">
        <w:t>Select</w:t>
      </w:r>
      <w:r w:rsidRPr="0087588A">
        <w:rPr>
          <w:spacing w:val="-1"/>
        </w:rPr>
        <w:t xml:space="preserve"> </w:t>
      </w:r>
      <w:r w:rsidRPr="0087588A">
        <w:t xml:space="preserve">this </w:t>
      </w:r>
      <w:r w:rsidRPr="0087588A">
        <w:rPr>
          <w:spacing w:val="-1"/>
        </w:rPr>
        <w:t>feature</w:t>
      </w:r>
      <w:r w:rsidRPr="0087588A">
        <w:t xml:space="preserve"> to </w:t>
      </w:r>
      <w:r w:rsidRPr="0087588A">
        <w:rPr>
          <w:spacing w:val="-1"/>
        </w:rPr>
        <w:t>work</w:t>
      </w:r>
      <w:r w:rsidRPr="0087588A">
        <w:t xml:space="preserve"> with </w:t>
      </w:r>
      <w:r w:rsidRPr="0087588A">
        <w:rPr>
          <w:spacing w:val="-1"/>
        </w:rPr>
        <w:t>the</w:t>
      </w:r>
      <w:r w:rsidRPr="0087588A">
        <w:t xml:space="preserve"> </w:t>
      </w:r>
      <w:r w:rsidRPr="0087588A">
        <w:rPr>
          <w:b/>
          <w:i/>
        </w:rPr>
        <w:t>Utilization</w:t>
      </w:r>
      <w:r w:rsidRPr="0087588A">
        <w:rPr>
          <w:b/>
          <w:i/>
          <w:spacing w:val="-1"/>
        </w:rPr>
        <w:t xml:space="preserve"> Management</w:t>
      </w:r>
      <w:r w:rsidRPr="0087588A">
        <w:rPr>
          <w:b/>
          <w:i/>
        </w:rPr>
        <w:t xml:space="preserve"> Review Listing</w:t>
      </w:r>
      <w:r w:rsidRPr="0087588A">
        <w:rPr>
          <w:b/>
          <w:i/>
          <w:spacing w:val="1"/>
        </w:rPr>
        <w:t xml:space="preserve"> </w:t>
      </w:r>
      <w:r w:rsidRPr="0087588A">
        <w:rPr>
          <w:spacing w:val="-1"/>
        </w:rPr>
        <w:t>screen,</w:t>
      </w:r>
      <w:r w:rsidRPr="0087588A">
        <w:t xml:space="preserve"> where you</w:t>
      </w:r>
      <w:r w:rsidRPr="0087588A">
        <w:rPr>
          <w:spacing w:val="43"/>
        </w:rPr>
        <w:t xml:space="preserve"> </w:t>
      </w:r>
      <w:r w:rsidRPr="0087588A">
        <w:t>can see</w:t>
      </w:r>
      <w:r w:rsidRPr="0087588A">
        <w:rPr>
          <w:spacing w:val="-1"/>
        </w:rPr>
        <w:t xml:space="preserve"> reviews</w:t>
      </w:r>
      <w:r w:rsidRPr="0087588A">
        <w:t xml:space="preserve"> that </w:t>
      </w:r>
      <w:r w:rsidRPr="0087588A">
        <w:rPr>
          <w:spacing w:val="-1"/>
        </w:rPr>
        <w:t>have</w:t>
      </w:r>
      <w:r w:rsidRPr="0087588A">
        <w:t xml:space="preserve"> been </w:t>
      </w:r>
      <w:r w:rsidRPr="0087588A">
        <w:rPr>
          <w:spacing w:val="-1"/>
        </w:rPr>
        <w:t>locked</w:t>
      </w:r>
      <w:r w:rsidRPr="0087588A">
        <w:t xml:space="preserve"> to the </w:t>
      </w:r>
      <w:r w:rsidRPr="0087588A">
        <w:rPr>
          <w:spacing w:val="-1"/>
        </w:rPr>
        <w:t>database.</w:t>
      </w:r>
      <w:r w:rsidRPr="0087588A">
        <w:rPr>
          <w:spacing w:val="2"/>
        </w:rPr>
        <w:t xml:space="preserve"> </w:t>
      </w:r>
      <w:r w:rsidRPr="0087588A">
        <w:rPr>
          <w:spacing w:val="-1"/>
        </w:rPr>
        <w:t>Section</w:t>
      </w:r>
      <w:r w:rsidRPr="0087588A">
        <w:t xml:space="preserve"> </w:t>
      </w:r>
      <w:r w:rsidR="00BB2E9B" w:rsidRPr="0087588A">
        <w:t xml:space="preserve">2.10 </w:t>
      </w:r>
      <w:r w:rsidRPr="0087588A">
        <w:t>explains how to</w:t>
      </w:r>
      <w:r w:rsidRPr="0087588A">
        <w:rPr>
          <w:spacing w:val="-1"/>
        </w:rPr>
        <w:t xml:space="preserve"> </w:t>
      </w:r>
      <w:r w:rsidRPr="0087588A">
        <w:t>use the</w:t>
      </w:r>
      <w:r w:rsidRPr="0087588A">
        <w:rPr>
          <w:spacing w:val="51"/>
        </w:rPr>
        <w:t xml:space="preserve"> </w:t>
      </w:r>
      <w:r w:rsidRPr="0087588A">
        <w:t>filters</w:t>
      </w:r>
      <w:r w:rsidRPr="0087588A">
        <w:rPr>
          <w:spacing w:val="-1"/>
        </w:rPr>
        <w:t xml:space="preserve"> </w:t>
      </w:r>
      <w:r w:rsidRPr="0087588A">
        <w:t>at</w:t>
      </w:r>
      <w:r w:rsidRPr="0087588A">
        <w:rPr>
          <w:spacing w:val="-1"/>
        </w:rPr>
        <w:t xml:space="preserve"> </w:t>
      </w:r>
      <w:r w:rsidRPr="0087588A">
        <w:t>the</w:t>
      </w:r>
      <w:r w:rsidRPr="0087588A">
        <w:rPr>
          <w:spacing w:val="-1"/>
        </w:rPr>
        <w:t xml:space="preserve"> </w:t>
      </w:r>
      <w:r w:rsidRPr="0087588A">
        <w:t xml:space="preserve">top of the screen, and </w:t>
      </w:r>
      <w:r w:rsidRPr="0087588A">
        <w:rPr>
          <w:spacing w:val="-1"/>
        </w:rPr>
        <w:t>use</w:t>
      </w:r>
      <w:r w:rsidRPr="0087588A">
        <w:t xml:space="preserve"> of the paging </w:t>
      </w:r>
      <w:r w:rsidRPr="0087588A">
        <w:rPr>
          <w:spacing w:val="-1"/>
        </w:rPr>
        <w:t xml:space="preserve">features </w:t>
      </w:r>
      <w:r w:rsidRPr="0087588A">
        <w:t>is covered</w:t>
      </w:r>
      <w:r w:rsidRPr="0087588A">
        <w:rPr>
          <w:spacing w:val="-2"/>
        </w:rPr>
        <w:t xml:space="preserve"> </w:t>
      </w:r>
      <w:r w:rsidRPr="0087588A">
        <w:t xml:space="preserve">in Section </w:t>
      </w:r>
      <w:r w:rsidR="00BB2E9B" w:rsidRPr="0087588A">
        <w:rPr>
          <w:spacing w:val="-1"/>
        </w:rPr>
        <w:t>2.</w:t>
      </w:r>
      <w:r w:rsidR="004008AF" w:rsidRPr="0087588A">
        <w:rPr>
          <w:spacing w:val="-1"/>
        </w:rPr>
        <w:t>1</w:t>
      </w:r>
      <w:r w:rsidR="00C14884" w:rsidRPr="0087588A">
        <w:rPr>
          <w:spacing w:val="-1"/>
        </w:rPr>
        <w:t>2</w:t>
      </w:r>
      <w:r w:rsidR="008D36DD" w:rsidRPr="0087588A">
        <w:rPr>
          <w:spacing w:val="-1"/>
        </w:rPr>
        <w:t>.</w:t>
      </w:r>
      <w:r w:rsidR="00C14884" w:rsidRPr="0087588A">
        <w:rPr>
          <w:spacing w:val="-1"/>
        </w:rPr>
        <w:t>7</w:t>
      </w:r>
      <w:r w:rsidR="004008AF" w:rsidRPr="0087588A">
        <w:rPr>
          <w:spacing w:val="-1"/>
        </w:rPr>
        <w:t>.</w:t>
      </w:r>
    </w:p>
    <w:p w:rsidR="004272DC" w:rsidRPr="0087588A" w:rsidRDefault="004272DC" w:rsidP="004272DC">
      <w:pPr>
        <w:pStyle w:val="BodyText"/>
        <w:ind w:left="140"/>
      </w:pPr>
      <w:r w:rsidRPr="0087588A">
        <w:t>Observation</w:t>
      </w:r>
      <w:r w:rsidRPr="0087588A">
        <w:rPr>
          <w:spacing w:val="-1"/>
        </w:rPr>
        <w:t xml:space="preserve"> </w:t>
      </w:r>
      <w:r w:rsidRPr="0087588A">
        <w:t xml:space="preserve">stays can </w:t>
      </w:r>
      <w:r w:rsidRPr="0087588A">
        <w:rPr>
          <w:spacing w:val="-1"/>
        </w:rPr>
        <w:t xml:space="preserve">be </w:t>
      </w:r>
      <w:r w:rsidRPr="0087588A">
        <w:t>included</w:t>
      </w:r>
      <w:r w:rsidRPr="0087588A">
        <w:rPr>
          <w:spacing w:val="-2"/>
        </w:rPr>
        <w:t xml:space="preserve"> </w:t>
      </w:r>
      <w:r w:rsidRPr="0087588A">
        <w:t>in</w:t>
      </w:r>
      <w:r w:rsidRPr="0087588A">
        <w:rPr>
          <w:spacing w:val="-1"/>
        </w:rPr>
        <w:t xml:space="preserve"> </w:t>
      </w:r>
      <w:r w:rsidRPr="0087588A">
        <w:t xml:space="preserve">results. </w:t>
      </w:r>
      <w:r w:rsidRPr="0087588A">
        <w:rPr>
          <w:spacing w:val="-1"/>
        </w:rPr>
        <w:t>Please</w:t>
      </w:r>
      <w:r w:rsidRPr="0087588A">
        <w:t xml:space="preserve"> see</w:t>
      </w:r>
      <w:r w:rsidRPr="0087588A">
        <w:rPr>
          <w:spacing w:val="2"/>
        </w:rPr>
        <w:t xml:space="preserve"> </w:t>
      </w:r>
      <w:r w:rsidRPr="0087588A">
        <w:rPr>
          <w:spacing w:val="-1"/>
        </w:rPr>
        <w:t>Section</w:t>
      </w:r>
      <w:r w:rsidRPr="0087588A">
        <w:t xml:space="preserve"> </w:t>
      </w:r>
      <w:r w:rsidR="008D36DD" w:rsidRPr="0087588A">
        <w:t>4</w:t>
      </w:r>
      <w:r w:rsidR="00BB2E9B" w:rsidRPr="0087588A">
        <w:t xml:space="preserve">.3 </w:t>
      </w:r>
      <w:r w:rsidRPr="0087588A">
        <w:t xml:space="preserve">for </w:t>
      </w:r>
      <w:r w:rsidRPr="0087588A">
        <w:rPr>
          <w:spacing w:val="-1"/>
        </w:rPr>
        <w:t>more</w:t>
      </w:r>
      <w:r w:rsidRPr="0087588A">
        <w:rPr>
          <w:spacing w:val="1"/>
        </w:rPr>
        <w:t xml:space="preserve"> </w:t>
      </w:r>
      <w:r w:rsidRPr="0087588A">
        <w:rPr>
          <w:spacing w:val="-1"/>
        </w:rPr>
        <w:t>information.</w:t>
      </w:r>
    </w:p>
    <w:p w:rsidR="00A66D68" w:rsidRPr="0087588A" w:rsidRDefault="004272DC" w:rsidP="004272DC">
      <w:pPr>
        <w:pStyle w:val="BodyText"/>
        <w:spacing w:before="69"/>
        <w:ind w:left="140" w:right="161"/>
        <w:rPr>
          <w:spacing w:val="60"/>
        </w:rPr>
      </w:pPr>
      <w:r w:rsidRPr="0087588A">
        <w:rPr>
          <w:spacing w:val="-1"/>
        </w:rPr>
        <w:t>NUMI</w:t>
      </w:r>
      <w:r w:rsidRPr="0087588A">
        <w:t xml:space="preserve"> </w:t>
      </w:r>
      <w:r w:rsidRPr="0087588A">
        <w:rPr>
          <w:spacing w:val="-1"/>
        </w:rPr>
        <w:t>reviewers</w:t>
      </w:r>
      <w:r w:rsidRPr="0087588A">
        <w:t xml:space="preserve"> will be</w:t>
      </w:r>
      <w:r w:rsidRPr="0087588A">
        <w:rPr>
          <w:spacing w:val="-1"/>
        </w:rPr>
        <w:t xml:space="preserve"> </w:t>
      </w:r>
      <w:r w:rsidRPr="0087588A">
        <w:t>able</w:t>
      </w:r>
      <w:r w:rsidRPr="0087588A">
        <w:rPr>
          <w:spacing w:val="2"/>
        </w:rPr>
        <w:t xml:space="preserve"> </w:t>
      </w:r>
      <w:r w:rsidRPr="0087588A">
        <w:t xml:space="preserve">to </w:t>
      </w:r>
      <w:r w:rsidRPr="0087588A">
        <w:rPr>
          <w:spacing w:val="-1"/>
        </w:rPr>
        <w:t>Unlock,</w:t>
      </w:r>
      <w:r w:rsidRPr="0087588A">
        <w:t xml:space="preserve"> Copy, and Delete</w:t>
      </w:r>
      <w:r w:rsidRPr="0087588A">
        <w:rPr>
          <w:spacing w:val="-1"/>
        </w:rPr>
        <w:t xml:space="preserve"> </w:t>
      </w:r>
      <w:r w:rsidR="003872E5" w:rsidRPr="0087588A">
        <w:t>reviews (S</w:t>
      </w:r>
      <w:r w:rsidRPr="0087588A">
        <w:t xml:space="preserve">ee Chapter </w:t>
      </w:r>
      <w:hyperlink w:anchor="_bookmark365" w:history="1">
        <w:r w:rsidRPr="0087588A">
          <w:t xml:space="preserve">13 </w:t>
        </w:r>
      </w:hyperlink>
      <w:r w:rsidRPr="0087588A">
        <w:t>for details</w:t>
      </w:r>
      <w:r w:rsidRPr="0087588A">
        <w:rPr>
          <w:spacing w:val="33"/>
        </w:rPr>
        <w:t xml:space="preserve"> </w:t>
      </w:r>
      <w:r w:rsidRPr="0087588A">
        <w:t xml:space="preserve">about </w:t>
      </w:r>
      <w:r w:rsidRPr="0087588A">
        <w:rPr>
          <w:spacing w:val="-1"/>
        </w:rPr>
        <w:t>NUMI’s</w:t>
      </w:r>
      <w:r w:rsidRPr="0087588A">
        <w:t xml:space="preserve"> Unlock </w:t>
      </w:r>
      <w:r w:rsidRPr="0087588A">
        <w:rPr>
          <w:spacing w:val="-1"/>
        </w:rPr>
        <w:t>and</w:t>
      </w:r>
      <w:r w:rsidRPr="0087588A">
        <w:t xml:space="preserve"> Delete features</w:t>
      </w:r>
      <w:r w:rsidR="008F57FB" w:rsidRPr="0087588A">
        <w:rPr>
          <w:spacing w:val="-2"/>
        </w:rPr>
        <w:t xml:space="preserve"> </w:t>
      </w:r>
      <w:r w:rsidRPr="0087588A">
        <w:t>and</w:t>
      </w:r>
      <w:r w:rsidRPr="0087588A">
        <w:rPr>
          <w:spacing w:val="-1"/>
        </w:rPr>
        <w:t xml:space="preserve"> </w:t>
      </w:r>
      <w:r w:rsidRPr="0087588A">
        <w:t>Chapter</w:t>
      </w:r>
      <w:r w:rsidRPr="0087588A">
        <w:rPr>
          <w:spacing w:val="1"/>
        </w:rPr>
        <w:t xml:space="preserve"> </w:t>
      </w:r>
      <w:r w:rsidR="00BB2E9B" w:rsidRPr="0087588A">
        <w:t xml:space="preserve">14 </w:t>
      </w:r>
      <w:r w:rsidRPr="0087588A">
        <w:rPr>
          <w:spacing w:val="-1"/>
        </w:rPr>
        <w:t>for</w:t>
      </w:r>
      <w:r w:rsidRPr="0087588A">
        <w:t xml:space="preserve"> details on</w:t>
      </w:r>
      <w:r w:rsidRPr="0087588A">
        <w:rPr>
          <w:spacing w:val="-2"/>
        </w:rPr>
        <w:t xml:space="preserve"> </w:t>
      </w:r>
      <w:r w:rsidRPr="0087588A">
        <w:t>copying.)</w:t>
      </w:r>
      <w:r w:rsidR="00DF273B" w:rsidRPr="0087588A">
        <w:t xml:space="preserve"> </w:t>
      </w:r>
      <w:r w:rsidRPr="0087588A">
        <w:t>The</w:t>
      </w:r>
      <w:r w:rsidRPr="0087588A">
        <w:rPr>
          <w:spacing w:val="29"/>
        </w:rPr>
        <w:t xml:space="preserve"> </w:t>
      </w:r>
      <w:r w:rsidRPr="0087588A">
        <w:t>hyperlinked</w:t>
      </w:r>
      <w:r w:rsidRPr="0087588A">
        <w:rPr>
          <w:spacing w:val="-2"/>
        </w:rPr>
        <w:t xml:space="preserve"> </w:t>
      </w:r>
      <w:r w:rsidRPr="0087588A">
        <w:rPr>
          <w:spacing w:val="-1"/>
        </w:rPr>
        <w:t>patient</w:t>
      </w:r>
      <w:r w:rsidRPr="0087588A">
        <w:t xml:space="preserve"> name brings you</w:t>
      </w:r>
      <w:r w:rsidRPr="0087588A">
        <w:rPr>
          <w:spacing w:val="-2"/>
        </w:rPr>
        <w:t xml:space="preserve"> </w:t>
      </w:r>
      <w:r w:rsidRPr="0087588A">
        <w:t xml:space="preserve">to the </w:t>
      </w:r>
      <w:r w:rsidRPr="0087588A">
        <w:rPr>
          <w:spacing w:val="-1"/>
        </w:rPr>
        <w:t>Review</w:t>
      </w:r>
      <w:r w:rsidRPr="0087588A">
        <w:t xml:space="preserve"> </w:t>
      </w:r>
      <w:r w:rsidRPr="0087588A">
        <w:rPr>
          <w:spacing w:val="-1"/>
        </w:rPr>
        <w:t>Summary</w:t>
      </w:r>
      <w:r w:rsidRPr="0087588A">
        <w:rPr>
          <w:spacing w:val="1"/>
        </w:rPr>
        <w:t xml:space="preserve"> </w:t>
      </w:r>
      <w:r w:rsidRPr="0087588A">
        <w:t xml:space="preserve">and </w:t>
      </w:r>
      <w:r w:rsidRPr="0087588A">
        <w:rPr>
          <w:spacing w:val="-1"/>
        </w:rPr>
        <w:t>CERMe</w:t>
      </w:r>
      <w:r w:rsidRPr="0087588A">
        <w:t xml:space="preserve"> Review Text </w:t>
      </w:r>
      <w:r w:rsidRPr="0087588A">
        <w:rPr>
          <w:spacing w:val="-1"/>
        </w:rPr>
        <w:t>screen</w:t>
      </w:r>
      <w:r w:rsidRPr="0087588A">
        <w:rPr>
          <w:spacing w:val="45"/>
        </w:rPr>
        <w:t xml:space="preserve"> </w:t>
      </w:r>
      <w:r w:rsidRPr="0087588A">
        <w:t xml:space="preserve">for that </w:t>
      </w:r>
      <w:r w:rsidRPr="0087588A">
        <w:rPr>
          <w:spacing w:val="-1"/>
        </w:rPr>
        <w:t>particular</w:t>
      </w:r>
      <w:r w:rsidRPr="0087588A">
        <w:t xml:space="preserve"> </w:t>
      </w:r>
      <w:r w:rsidRPr="0087588A">
        <w:rPr>
          <w:spacing w:val="-1"/>
        </w:rPr>
        <w:t>patient.</w:t>
      </w:r>
      <w:r w:rsidRPr="0087588A">
        <w:rPr>
          <w:spacing w:val="1"/>
        </w:rPr>
        <w:t xml:space="preserve"> </w:t>
      </w:r>
      <w:r w:rsidRPr="0087588A">
        <w:t xml:space="preserve">The </w:t>
      </w:r>
      <w:r w:rsidRPr="0087588A">
        <w:rPr>
          <w:b/>
          <w:bCs/>
          <w:i/>
          <w:spacing w:val="-1"/>
        </w:rPr>
        <w:t>Utilization</w:t>
      </w:r>
      <w:r w:rsidRPr="0087588A">
        <w:rPr>
          <w:b/>
          <w:bCs/>
          <w:i/>
        </w:rPr>
        <w:t xml:space="preserve"> </w:t>
      </w:r>
      <w:r w:rsidRPr="0087588A">
        <w:rPr>
          <w:b/>
          <w:bCs/>
          <w:i/>
          <w:spacing w:val="-1"/>
        </w:rPr>
        <w:t>Management</w:t>
      </w:r>
      <w:r w:rsidRPr="0087588A">
        <w:rPr>
          <w:b/>
          <w:bCs/>
          <w:i/>
        </w:rPr>
        <w:t xml:space="preserve"> </w:t>
      </w:r>
      <w:r w:rsidRPr="0087588A">
        <w:rPr>
          <w:b/>
          <w:bCs/>
          <w:i/>
          <w:spacing w:val="-1"/>
        </w:rPr>
        <w:t xml:space="preserve">Review </w:t>
      </w:r>
      <w:r w:rsidRPr="0087588A">
        <w:rPr>
          <w:b/>
          <w:bCs/>
          <w:i/>
        </w:rPr>
        <w:t>Listing</w:t>
      </w:r>
      <w:r w:rsidRPr="0087588A">
        <w:rPr>
          <w:b/>
          <w:bCs/>
          <w:i/>
          <w:spacing w:val="1"/>
        </w:rPr>
        <w:t xml:space="preserve"> </w:t>
      </w:r>
      <w:r w:rsidRPr="0087588A">
        <w:t>also provides</w:t>
      </w:r>
      <w:r w:rsidRPr="0087588A">
        <w:rPr>
          <w:spacing w:val="-1"/>
        </w:rPr>
        <w:t xml:space="preserve"> </w:t>
      </w:r>
      <w:r w:rsidRPr="0087588A">
        <w:rPr>
          <w:rFonts w:ascii="Courier New" w:eastAsia="Courier New" w:hAnsi="Courier New" w:cs="Courier New"/>
          <w:spacing w:val="-1"/>
          <w:sz w:val="20"/>
        </w:rPr>
        <w:t>Print</w:t>
      </w:r>
      <w:r w:rsidRPr="0087588A">
        <w:rPr>
          <w:rFonts w:ascii="Courier New" w:eastAsia="Courier New" w:hAnsi="Courier New" w:cs="Courier New"/>
          <w:spacing w:val="70"/>
          <w:sz w:val="20"/>
        </w:rPr>
        <w:t xml:space="preserve"> </w:t>
      </w:r>
      <w:r w:rsidRPr="0087588A">
        <w:rPr>
          <w:rFonts w:ascii="Courier New" w:eastAsia="Courier New" w:hAnsi="Courier New" w:cs="Courier New"/>
          <w:spacing w:val="-1"/>
          <w:sz w:val="20"/>
        </w:rPr>
        <w:t>Preview</w:t>
      </w:r>
      <w:r w:rsidRPr="0087588A">
        <w:rPr>
          <w:rFonts w:ascii="Courier New" w:eastAsia="Courier New" w:hAnsi="Courier New" w:cs="Courier New"/>
          <w:spacing w:val="-60"/>
          <w:sz w:val="20"/>
        </w:rPr>
        <w:t xml:space="preserve"> </w:t>
      </w:r>
      <w:r w:rsidRPr="0087588A">
        <w:t xml:space="preserve">and </w:t>
      </w:r>
      <w:r w:rsidRPr="0087588A">
        <w:rPr>
          <w:rFonts w:ascii="Courier New" w:eastAsia="Courier New" w:hAnsi="Courier New" w:cs="Courier New"/>
          <w:spacing w:val="-1"/>
          <w:sz w:val="20"/>
        </w:rPr>
        <w:t>Export</w:t>
      </w:r>
      <w:r w:rsidR="009306A1" w:rsidRPr="0087588A">
        <w:rPr>
          <w:rFonts w:ascii="Courier New" w:eastAsia="Courier New" w:hAnsi="Courier New" w:cs="Courier New"/>
          <w:spacing w:val="-1"/>
          <w:sz w:val="20"/>
        </w:rPr>
        <w:fldChar w:fldCharType="begin"/>
      </w:r>
      <w:r w:rsidR="009306A1" w:rsidRPr="0087588A">
        <w:instrText xml:space="preserve"> XE "</w:instrText>
      </w:r>
      <w:r w:rsidR="009306A1" w:rsidRPr="0087588A">
        <w:rPr>
          <w:spacing w:val="-1"/>
          <w:sz w:val="20"/>
        </w:rPr>
        <w:instrText>Export</w:instrText>
      </w:r>
      <w:r w:rsidR="009306A1" w:rsidRPr="0087588A">
        <w:instrText xml:space="preserve">" </w:instrText>
      </w:r>
      <w:r w:rsidR="009306A1" w:rsidRPr="0087588A">
        <w:rPr>
          <w:rFonts w:ascii="Courier New" w:eastAsia="Courier New" w:hAnsi="Courier New" w:cs="Courier New"/>
          <w:spacing w:val="-1"/>
          <w:sz w:val="20"/>
        </w:rPr>
        <w:fldChar w:fldCharType="end"/>
      </w:r>
      <w:r w:rsidR="00DF273B" w:rsidRPr="0087588A">
        <w:rPr>
          <w:rFonts w:ascii="Courier New" w:eastAsia="Courier New" w:hAnsi="Courier New" w:cs="Courier New"/>
          <w:spacing w:val="-1"/>
          <w:sz w:val="20"/>
        </w:rPr>
        <w:t xml:space="preserve"> </w:t>
      </w:r>
      <w:r w:rsidRPr="0087588A">
        <w:rPr>
          <w:rFonts w:ascii="Courier New" w:eastAsia="Courier New" w:hAnsi="Courier New" w:cs="Courier New"/>
          <w:spacing w:val="-1"/>
          <w:sz w:val="20"/>
        </w:rPr>
        <w:t>to Excel</w:t>
      </w:r>
      <w:r w:rsidRPr="0087588A">
        <w:rPr>
          <w:rFonts w:ascii="Courier New" w:eastAsia="Courier New" w:hAnsi="Courier New" w:cs="Courier New"/>
          <w:spacing w:val="-61"/>
          <w:sz w:val="20"/>
        </w:rPr>
        <w:t xml:space="preserve"> </w:t>
      </w:r>
      <w:r w:rsidRPr="0087588A">
        <w:t>buttons on this</w:t>
      </w:r>
      <w:r w:rsidRPr="0087588A">
        <w:rPr>
          <w:spacing w:val="-2"/>
        </w:rPr>
        <w:t xml:space="preserve"> </w:t>
      </w:r>
      <w:r w:rsidRPr="0087588A">
        <w:t>screen</w:t>
      </w:r>
      <w:r w:rsidR="00BB2E9B" w:rsidRPr="0087588A">
        <w:t>.</w:t>
      </w:r>
      <w:r w:rsidRPr="0087588A">
        <w:rPr>
          <w:spacing w:val="60"/>
        </w:rPr>
        <w:t xml:space="preserve"> </w:t>
      </w:r>
    </w:p>
    <w:p w:rsidR="004272DC" w:rsidRPr="0087588A" w:rsidRDefault="004272DC" w:rsidP="004272DC">
      <w:pPr>
        <w:pStyle w:val="BodyText"/>
        <w:spacing w:before="69"/>
        <w:ind w:left="140" w:right="161"/>
      </w:pPr>
      <w:r w:rsidRPr="0087588A">
        <w:rPr>
          <w:spacing w:val="-1"/>
        </w:rPr>
        <w:t>These</w:t>
      </w:r>
      <w:r w:rsidRPr="0087588A">
        <w:t xml:space="preserve"> </w:t>
      </w:r>
      <w:r w:rsidRPr="0087588A">
        <w:rPr>
          <w:spacing w:val="-1"/>
        </w:rPr>
        <w:t>features</w:t>
      </w:r>
      <w:r w:rsidRPr="0087588A">
        <w:t xml:space="preserve"> work the</w:t>
      </w:r>
      <w:r w:rsidRPr="0087588A">
        <w:rPr>
          <w:spacing w:val="41"/>
        </w:rPr>
        <w:t xml:space="preserve"> </w:t>
      </w:r>
      <w:r w:rsidRPr="0087588A">
        <w:rPr>
          <w:spacing w:val="-1"/>
        </w:rPr>
        <w:t>same</w:t>
      </w:r>
      <w:r w:rsidRPr="0087588A">
        <w:t xml:space="preserve"> way that they do </w:t>
      </w:r>
      <w:r w:rsidRPr="0087588A">
        <w:rPr>
          <w:spacing w:val="-1"/>
        </w:rPr>
        <w:t>on</w:t>
      </w:r>
      <w:r w:rsidRPr="0087588A">
        <w:t xml:space="preserve"> the</w:t>
      </w:r>
      <w:r w:rsidRPr="0087588A">
        <w:rPr>
          <w:spacing w:val="1"/>
        </w:rPr>
        <w:t xml:space="preserve"> </w:t>
      </w:r>
      <w:r w:rsidRPr="0087588A">
        <w:rPr>
          <w:b/>
          <w:bCs/>
          <w:i/>
        </w:rPr>
        <w:t>Report</w:t>
      </w:r>
      <w:r w:rsidRPr="0087588A">
        <w:rPr>
          <w:b/>
          <w:bCs/>
          <w:i/>
          <w:spacing w:val="-1"/>
        </w:rPr>
        <w:t xml:space="preserve"> </w:t>
      </w:r>
      <w:r w:rsidRPr="0087588A">
        <w:t xml:space="preserve">screens. </w:t>
      </w:r>
      <w:r w:rsidR="0077420D" w:rsidRPr="0087588A">
        <w:rPr>
          <w:b/>
          <w:spacing w:val="-1"/>
        </w:rPr>
        <w:t>NOTE</w:t>
      </w:r>
      <w:r w:rsidRPr="0087588A">
        <w:rPr>
          <w:b/>
          <w:spacing w:val="-1"/>
        </w:rPr>
        <w:t>:</w:t>
      </w:r>
      <w:r w:rsidRPr="0087588A">
        <w:t xml:space="preserve"> </w:t>
      </w:r>
      <w:r w:rsidR="008F57FB" w:rsidRPr="0087588A">
        <w:t>I</w:t>
      </w:r>
      <w:r w:rsidRPr="0087588A">
        <w:t xml:space="preserve">f </w:t>
      </w:r>
      <w:r w:rsidRPr="0087588A">
        <w:rPr>
          <w:spacing w:val="-1"/>
        </w:rPr>
        <w:t>more</w:t>
      </w:r>
      <w:r w:rsidRPr="0087588A">
        <w:t xml:space="preserve"> than 5,000 </w:t>
      </w:r>
      <w:r w:rsidRPr="0087588A">
        <w:rPr>
          <w:spacing w:val="-1"/>
        </w:rPr>
        <w:t>rows</w:t>
      </w:r>
      <w:r w:rsidRPr="0087588A">
        <w:t xml:space="preserve"> of</w:t>
      </w:r>
      <w:r w:rsidRPr="0087588A">
        <w:rPr>
          <w:spacing w:val="-1"/>
        </w:rPr>
        <w:t xml:space="preserve"> information</w:t>
      </w:r>
      <w:r w:rsidRPr="0087588A">
        <w:rPr>
          <w:spacing w:val="43"/>
        </w:rPr>
        <w:t xml:space="preserve"> </w:t>
      </w:r>
      <w:r w:rsidRPr="0087588A">
        <w:t>display</w:t>
      </w:r>
      <w:r w:rsidRPr="0087588A">
        <w:rPr>
          <w:spacing w:val="-1"/>
        </w:rPr>
        <w:t xml:space="preserve"> </w:t>
      </w:r>
      <w:r w:rsidRPr="0087588A">
        <w:t xml:space="preserve">in </w:t>
      </w:r>
      <w:r w:rsidRPr="0087588A">
        <w:rPr>
          <w:spacing w:val="-1"/>
        </w:rPr>
        <w:t>your</w:t>
      </w:r>
      <w:r w:rsidRPr="0087588A">
        <w:t xml:space="preserve"> search results,</w:t>
      </w:r>
      <w:r w:rsidRPr="0087588A">
        <w:rPr>
          <w:spacing w:val="-2"/>
        </w:rPr>
        <w:t xml:space="preserve"> </w:t>
      </w:r>
      <w:r w:rsidRPr="0087588A">
        <w:t xml:space="preserve">the </w:t>
      </w:r>
      <w:r w:rsidRPr="0087588A">
        <w:rPr>
          <w:spacing w:val="-1"/>
        </w:rPr>
        <w:t>Print</w:t>
      </w:r>
      <w:r w:rsidRPr="0087588A">
        <w:t xml:space="preserve"> </w:t>
      </w:r>
      <w:r w:rsidRPr="0087588A">
        <w:rPr>
          <w:spacing w:val="-1"/>
        </w:rPr>
        <w:t xml:space="preserve">feature </w:t>
      </w:r>
      <w:r w:rsidRPr="0087588A">
        <w:t xml:space="preserve">will be </w:t>
      </w:r>
      <w:r w:rsidRPr="0087588A">
        <w:rPr>
          <w:spacing w:val="-1"/>
        </w:rPr>
        <w:t>disabled</w:t>
      </w:r>
      <w:r w:rsidRPr="0087588A">
        <w:t xml:space="preserve"> and</w:t>
      </w:r>
      <w:r w:rsidRPr="0087588A">
        <w:rPr>
          <w:spacing w:val="2"/>
        </w:rPr>
        <w:t xml:space="preserve"> </w:t>
      </w:r>
      <w:r w:rsidRPr="0087588A">
        <w:rPr>
          <w:spacing w:val="-1"/>
        </w:rPr>
        <w:t>the message</w:t>
      </w:r>
      <w:r w:rsidRPr="0087588A">
        <w:t xml:space="preserve"> in Figure</w:t>
      </w:r>
      <w:r w:rsidR="00A66D68" w:rsidRPr="0087588A">
        <w:t xml:space="preserve"> 14</w:t>
      </w:r>
      <w:r w:rsidR="00A572DA" w:rsidRPr="0087588A">
        <w:t>9</w:t>
      </w:r>
      <w:r w:rsidRPr="0087588A">
        <w:t xml:space="preserve"> </w:t>
      </w:r>
      <w:r w:rsidRPr="0087588A">
        <w:rPr>
          <w:spacing w:val="-1"/>
        </w:rPr>
        <w:t>will</w:t>
      </w:r>
      <w:r w:rsidRPr="0087588A">
        <w:rPr>
          <w:spacing w:val="53"/>
        </w:rPr>
        <w:t xml:space="preserve"> </w:t>
      </w:r>
      <w:r w:rsidRPr="0087588A">
        <w:t>display.</w:t>
      </w:r>
    </w:p>
    <w:p w:rsidR="004272DC" w:rsidRPr="0087588A" w:rsidRDefault="004272DC" w:rsidP="004272DC">
      <w:pPr>
        <w:pStyle w:val="BodyText"/>
        <w:spacing w:before="69"/>
        <w:ind w:left="140" w:right="161"/>
      </w:pPr>
      <w:r w:rsidRPr="0087588A">
        <w:rPr>
          <w:spacing w:val="-1"/>
        </w:rPr>
        <w:t>Selecting</w:t>
      </w:r>
      <w:r w:rsidRPr="0087588A">
        <w:t xml:space="preserve"> </w:t>
      </w:r>
      <w:r w:rsidRPr="0087588A">
        <w:rPr>
          <w:spacing w:val="-1"/>
        </w:rPr>
        <w:t>additional</w:t>
      </w:r>
      <w:r w:rsidRPr="0087588A">
        <w:t xml:space="preserve"> </w:t>
      </w:r>
      <w:r w:rsidRPr="0087588A">
        <w:rPr>
          <w:spacing w:val="-1"/>
        </w:rPr>
        <w:t xml:space="preserve">filters </w:t>
      </w:r>
      <w:r w:rsidRPr="0087588A">
        <w:t>to</w:t>
      </w:r>
      <w:r w:rsidRPr="0087588A">
        <w:rPr>
          <w:spacing w:val="-1"/>
        </w:rPr>
        <w:t xml:space="preserve"> </w:t>
      </w:r>
      <w:r w:rsidRPr="0087588A">
        <w:t xml:space="preserve">further </w:t>
      </w:r>
      <w:r w:rsidRPr="0087588A">
        <w:rPr>
          <w:spacing w:val="-1"/>
        </w:rPr>
        <w:t>refine</w:t>
      </w:r>
      <w:r w:rsidRPr="0087588A">
        <w:t xml:space="preserve"> your </w:t>
      </w:r>
      <w:r w:rsidRPr="0087588A">
        <w:rPr>
          <w:spacing w:val="-1"/>
        </w:rPr>
        <w:t>search</w:t>
      </w:r>
      <w:r w:rsidRPr="0087588A">
        <w:t xml:space="preserve"> and obtain </w:t>
      </w:r>
      <w:r w:rsidRPr="0087588A">
        <w:rPr>
          <w:spacing w:val="-1"/>
        </w:rPr>
        <w:t>fewer</w:t>
      </w:r>
      <w:r w:rsidRPr="0087588A">
        <w:t xml:space="preserve"> </w:t>
      </w:r>
      <w:r w:rsidRPr="0087588A">
        <w:rPr>
          <w:spacing w:val="-1"/>
        </w:rPr>
        <w:t>results</w:t>
      </w:r>
      <w:r w:rsidRPr="0087588A">
        <w:t xml:space="preserve"> will</w:t>
      </w:r>
      <w:r w:rsidRPr="0087588A">
        <w:rPr>
          <w:spacing w:val="79"/>
        </w:rPr>
        <w:t xml:space="preserve"> </w:t>
      </w:r>
      <w:r w:rsidRPr="0087588A">
        <w:t>resolve</w:t>
      </w:r>
      <w:r w:rsidRPr="0087588A">
        <w:rPr>
          <w:spacing w:val="-1"/>
        </w:rPr>
        <w:t xml:space="preserve"> </w:t>
      </w:r>
      <w:r w:rsidRPr="0087588A">
        <w:t>this.</w:t>
      </w:r>
      <w:r w:rsidRPr="0087588A">
        <w:rPr>
          <w:spacing w:val="-2"/>
        </w:rPr>
        <w:t xml:space="preserve"> </w:t>
      </w:r>
      <w:r w:rsidRPr="0087588A">
        <w:t xml:space="preserve">Unlike the </w:t>
      </w:r>
      <w:r w:rsidRPr="0087588A">
        <w:rPr>
          <w:spacing w:val="-1"/>
        </w:rPr>
        <w:t>Print</w:t>
      </w:r>
      <w:r w:rsidRPr="0087588A">
        <w:t xml:space="preserve"> </w:t>
      </w:r>
      <w:r w:rsidRPr="0087588A">
        <w:rPr>
          <w:spacing w:val="-1"/>
        </w:rPr>
        <w:t xml:space="preserve">feature, </w:t>
      </w:r>
      <w:r w:rsidRPr="0087588A">
        <w:t>there</w:t>
      </w:r>
      <w:r w:rsidRPr="0087588A">
        <w:rPr>
          <w:spacing w:val="-1"/>
        </w:rPr>
        <w:t xml:space="preserve"> </w:t>
      </w:r>
      <w:r w:rsidRPr="0087588A">
        <w:t>are no</w:t>
      </w:r>
      <w:r w:rsidRPr="0087588A">
        <w:rPr>
          <w:spacing w:val="-1"/>
        </w:rPr>
        <w:t xml:space="preserve"> </w:t>
      </w:r>
      <w:r w:rsidRPr="0087588A">
        <w:t>restrictions</w:t>
      </w:r>
      <w:r w:rsidRPr="0087588A">
        <w:rPr>
          <w:spacing w:val="-1"/>
        </w:rPr>
        <w:t xml:space="preserve"> </w:t>
      </w:r>
      <w:r w:rsidRPr="0087588A">
        <w:t>to</w:t>
      </w:r>
      <w:r w:rsidRPr="0087588A">
        <w:rPr>
          <w:spacing w:val="-1"/>
        </w:rPr>
        <w:t xml:space="preserve"> </w:t>
      </w:r>
      <w:r w:rsidRPr="0087588A">
        <w:t xml:space="preserve">how </w:t>
      </w:r>
      <w:r w:rsidRPr="0087588A">
        <w:rPr>
          <w:spacing w:val="-1"/>
        </w:rPr>
        <w:t>many</w:t>
      </w:r>
      <w:r w:rsidRPr="0087588A">
        <w:rPr>
          <w:spacing w:val="1"/>
        </w:rPr>
        <w:t xml:space="preserve"> </w:t>
      </w:r>
      <w:r w:rsidRPr="0087588A">
        <w:t>rows you may export</w:t>
      </w:r>
      <w:r w:rsidRPr="0087588A">
        <w:rPr>
          <w:spacing w:val="25"/>
        </w:rPr>
        <w:t xml:space="preserve"> </w:t>
      </w:r>
      <w:r w:rsidRPr="0087588A">
        <w:t xml:space="preserve">to Excel. </w:t>
      </w:r>
      <w:r w:rsidRPr="0087588A">
        <w:rPr>
          <w:spacing w:val="-1"/>
        </w:rPr>
        <w:t>Please</w:t>
      </w:r>
      <w:r w:rsidRPr="0087588A">
        <w:t xml:space="preserve"> see</w:t>
      </w:r>
      <w:r w:rsidRPr="0087588A">
        <w:rPr>
          <w:spacing w:val="1"/>
        </w:rPr>
        <w:t xml:space="preserve"> </w:t>
      </w:r>
      <w:r w:rsidRPr="0087588A">
        <w:rPr>
          <w:spacing w:val="-1"/>
        </w:rPr>
        <w:t>Section</w:t>
      </w:r>
      <w:r w:rsidRPr="0087588A">
        <w:t xml:space="preserve"> </w:t>
      </w:r>
      <w:r w:rsidR="00BB2E9B" w:rsidRPr="0087588A">
        <w:t>1</w:t>
      </w:r>
      <w:r w:rsidR="008D36DD" w:rsidRPr="0087588A">
        <w:t>0</w:t>
      </w:r>
      <w:r w:rsidR="00BB2E9B" w:rsidRPr="0087588A">
        <w:t xml:space="preserve">.2.1 </w:t>
      </w:r>
      <w:r w:rsidRPr="0087588A">
        <w:t xml:space="preserve">and Section </w:t>
      </w:r>
      <w:r w:rsidR="00BB2E9B" w:rsidRPr="0087588A">
        <w:rPr>
          <w:spacing w:val="-1"/>
        </w:rPr>
        <w:t>1</w:t>
      </w:r>
      <w:r w:rsidR="008D36DD" w:rsidRPr="0087588A">
        <w:rPr>
          <w:spacing w:val="-1"/>
        </w:rPr>
        <w:t>0</w:t>
      </w:r>
      <w:r w:rsidR="00BB2E9B" w:rsidRPr="0087588A">
        <w:rPr>
          <w:spacing w:val="-1"/>
        </w:rPr>
        <w:t>.2.2</w:t>
      </w:r>
      <w:r w:rsidR="00BB2E9B" w:rsidRPr="0087588A">
        <w:t xml:space="preserve"> </w:t>
      </w:r>
      <w:r w:rsidRPr="0087588A">
        <w:t xml:space="preserve">for </w:t>
      </w:r>
      <w:r w:rsidRPr="0087588A">
        <w:rPr>
          <w:spacing w:val="-1"/>
        </w:rPr>
        <w:t>more</w:t>
      </w:r>
      <w:r w:rsidRPr="0087588A">
        <w:t xml:space="preserve"> </w:t>
      </w:r>
      <w:r w:rsidRPr="0087588A">
        <w:rPr>
          <w:spacing w:val="-1"/>
        </w:rPr>
        <w:t>information</w:t>
      </w:r>
      <w:r w:rsidRPr="0087588A">
        <w:t xml:space="preserve"> about Printing and</w:t>
      </w:r>
      <w:r w:rsidRPr="0087588A">
        <w:rPr>
          <w:spacing w:val="47"/>
        </w:rPr>
        <w:t xml:space="preserve"> </w:t>
      </w:r>
      <w:r w:rsidRPr="0087588A">
        <w:t>Exporting</w:t>
      </w:r>
      <w:r w:rsidRPr="0087588A">
        <w:rPr>
          <w:spacing w:val="-1"/>
        </w:rPr>
        <w:t xml:space="preserve"> information</w:t>
      </w:r>
      <w:r w:rsidRPr="0087588A">
        <w:t xml:space="preserve"> from</w:t>
      </w:r>
      <w:r w:rsidRPr="0087588A">
        <w:rPr>
          <w:spacing w:val="-2"/>
        </w:rPr>
        <w:t xml:space="preserve"> </w:t>
      </w:r>
      <w:r w:rsidRPr="0087588A">
        <w:t>this</w:t>
      </w:r>
      <w:r w:rsidRPr="0087588A">
        <w:rPr>
          <w:spacing w:val="1"/>
        </w:rPr>
        <w:t xml:space="preserve"> </w:t>
      </w:r>
      <w:r w:rsidRPr="0087588A">
        <w:rPr>
          <w:spacing w:val="-1"/>
        </w:rPr>
        <w:t>screen.</w:t>
      </w:r>
    </w:p>
    <w:p w:rsidR="0021680D" w:rsidRPr="0087588A" w:rsidRDefault="004272DC" w:rsidP="004272DC">
      <w:pPr>
        <w:pStyle w:val="BodyText"/>
        <w:jc w:val="center"/>
      </w:pPr>
      <w:r w:rsidRPr="0087588A">
        <w:rPr>
          <w:noProof/>
          <w:sz w:val="20"/>
        </w:rPr>
        <mc:AlternateContent>
          <mc:Choice Requires="wpg">
            <w:drawing>
              <wp:inline distT="0" distB="0" distL="0" distR="0" wp14:anchorId="4586FE4D" wp14:editId="66D6A803">
                <wp:extent cx="5641975" cy="527050"/>
                <wp:effectExtent l="9525" t="9525" r="6350" b="6350"/>
                <wp:docPr id="795" name="Group 412" descr="Print Function Disabled message" title="Print Function Disabled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527050"/>
                          <a:chOff x="0" y="0"/>
                          <a:chExt cx="8885" cy="830"/>
                        </a:xfrm>
                      </wpg:grpSpPr>
                      <pic:pic xmlns:pic="http://schemas.openxmlformats.org/drawingml/2006/picture">
                        <pic:nvPicPr>
                          <pic:cNvPr id="796" name="Picture 415" descr="Print Function Disabled message" title="Print Function Disabled mess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10" y="10"/>
                            <a:ext cx="8865"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97" name="Group 413"/>
                        <wpg:cNvGrpSpPr>
                          <a:grpSpLocks/>
                        </wpg:cNvGrpSpPr>
                        <wpg:grpSpPr bwMode="auto">
                          <a:xfrm>
                            <a:off x="5" y="5"/>
                            <a:ext cx="8875" cy="820"/>
                            <a:chOff x="5" y="5"/>
                            <a:chExt cx="8875" cy="820"/>
                          </a:xfrm>
                        </wpg:grpSpPr>
                        <wps:wsp>
                          <wps:cNvPr id="798" name="Freeform 414"/>
                          <wps:cNvSpPr>
                            <a:spLocks/>
                          </wps:cNvSpPr>
                          <wps:spPr bwMode="auto">
                            <a:xfrm>
                              <a:off x="5" y="5"/>
                              <a:ext cx="8875" cy="820"/>
                            </a:xfrm>
                            <a:custGeom>
                              <a:avLst/>
                              <a:gdLst>
                                <a:gd name="T0" fmla="+- 0 5 5"/>
                                <a:gd name="T1" fmla="*/ T0 w 8875"/>
                                <a:gd name="T2" fmla="+- 0 825 5"/>
                                <a:gd name="T3" fmla="*/ 825 h 820"/>
                                <a:gd name="T4" fmla="+- 0 8880 5"/>
                                <a:gd name="T5" fmla="*/ T4 w 8875"/>
                                <a:gd name="T6" fmla="+- 0 825 5"/>
                                <a:gd name="T7" fmla="*/ 825 h 820"/>
                                <a:gd name="T8" fmla="+- 0 8880 5"/>
                                <a:gd name="T9" fmla="*/ T8 w 8875"/>
                                <a:gd name="T10" fmla="+- 0 5 5"/>
                                <a:gd name="T11" fmla="*/ 5 h 820"/>
                                <a:gd name="T12" fmla="+- 0 5 5"/>
                                <a:gd name="T13" fmla="*/ T12 w 8875"/>
                                <a:gd name="T14" fmla="+- 0 5 5"/>
                                <a:gd name="T15" fmla="*/ 5 h 820"/>
                                <a:gd name="T16" fmla="+- 0 5 5"/>
                                <a:gd name="T17" fmla="*/ T16 w 8875"/>
                                <a:gd name="T18" fmla="+- 0 825 5"/>
                                <a:gd name="T19" fmla="*/ 825 h 820"/>
                              </a:gdLst>
                              <a:ahLst/>
                              <a:cxnLst>
                                <a:cxn ang="0">
                                  <a:pos x="T1" y="T3"/>
                                </a:cxn>
                                <a:cxn ang="0">
                                  <a:pos x="T5" y="T7"/>
                                </a:cxn>
                                <a:cxn ang="0">
                                  <a:pos x="T9" y="T11"/>
                                </a:cxn>
                                <a:cxn ang="0">
                                  <a:pos x="T13" y="T15"/>
                                </a:cxn>
                                <a:cxn ang="0">
                                  <a:pos x="T17" y="T19"/>
                                </a:cxn>
                              </a:cxnLst>
                              <a:rect l="0" t="0" r="r" b="b"/>
                              <a:pathLst>
                                <a:path w="8875" h="820">
                                  <a:moveTo>
                                    <a:pt x="0" y="820"/>
                                  </a:moveTo>
                                  <a:lnTo>
                                    <a:pt x="8875" y="820"/>
                                  </a:lnTo>
                                  <a:lnTo>
                                    <a:pt x="8875" y="0"/>
                                  </a:lnTo>
                                  <a:lnTo>
                                    <a:pt x="0" y="0"/>
                                  </a:lnTo>
                                  <a:lnTo>
                                    <a:pt x="0" y="8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12" o:spid="_x0000_s1026" alt="Title: Print Function Disabled message - Description: Print Function Disabled message" style="width:444.25pt;height:41.5pt;mso-position-horizontal-relative:char;mso-position-vertical-relative:line" coordsize="888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">
                <v:shape id="Picture 415" o:spid="_x0000_s1027" type="#_x0000_t75" alt="Print Function Disabled message" style="position:absolute;left:10;top:10;width:8865;height: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fd/DAAAA3AAAAA8AAABkcnMvZG93bnJldi54bWxEj0FrwkAUhO+C/2F5gjfd2EPU1FVEqfSm&#10;RqHXZ/Y1Cc2+DbtrTP+9Wyh4HGbmG2a16U0jOnK+tqxgNk1AEBdW11wquF4+JgsQPiBrbCyTgl/y&#10;sFkPByvMtH3wmbo8lCJC2GeooAqhzaT0RUUG/dS2xNH7ts5giNKVUjt8RLhp5FuSpNJgzXGhwpZ2&#10;FRU/+d0ouJ0kd+52tIv2kM7lnurD6StXajzqt+8gAvXhFf5vf2oF82UKf2fi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F938MAAADcAAAADwAAAAAAAAAAAAAAAACf&#10;AgAAZHJzL2Rvd25yZXYueG1sUEsFBgAAAAAEAAQA9wAAAI8DAAAAAA==&#10;">
                  <v:imagedata r:id="rId236" o:title="Print Function Disabled message"/>
                </v:shape>
                <v:group id="Group 413" o:spid="_x0000_s1028" style="position:absolute;left:5;top:5;width:8875;height:820" coordorigin="5,5" coordsize="8875,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shape id="Freeform 414" o:spid="_x0000_s1029" style="position:absolute;left:5;top:5;width:8875;height:820;visibility:visible;mso-wrap-style:square;v-text-anchor:top" coordsize="887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9YF8QA&#10;AADcAAAADwAAAGRycy9kb3ducmV2LnhtbERPy2rCQBTdC/2H4QrudMZStI2OEgut4qK09qHLS+aa&#10;pGbuhMxo4t93FkKXh/OeLztbiQs1vnSsYTxSIIgzZ0rONXx9vgwfQfiAbLByTBqu5GG5uOvNMTGu&#10;5Q+67EIuYgj7BDUUIdSJlD4ryKIfuZo4ckfXWAwRNrk0DbYx3FbyXqmJtFhybCiwpueCstPubDWo&#10;t9/N+890uzq09vVBfU/WnKZ7rQf9Lp2BCNSFf/HNvTEapk9xbTwTj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BfEAAAA3AAAAA8AAAAAAAAAAAAAAAAAmAIAAGRycy9k&#10;b3ducmV2LnhtbFBLBQYAAAAABAAEAPUAAACJAwAAAAA=&#10;" path="m,820r8875,l8875,,,,,820xe" filled="f" strokeweight=".5pt">
                    <v:path arrowok="t" o:connecttype="custom" o:connectlocs="0,825;8875,825;8875,5;0,5;0,825" o:connectangles="0,0,0,0,0"/>
                  </v:shape>
                </v:group>
                <w10:anchorlock/>
              </v:group>
            </w:pict>
          </mc:Fallback>
        </mc:AlternateContent>
      </w:r>
    </w:p>
    <w:p w:rsidR="004272DC" w:rsidRPr="0087588A" w:rsidRDefault="004008AF" w:rsidP="004008AF">
      <w:pPr>
        <w:pStyle w:val="Caption"/>
        <w:jc w:val="center"/>
      </w:pPr>
      <w:bookmarkStart w:id="1318" w:name="_Toc479683403"/>
      <w:bookmarkStart w:id="1319" w:name="_Toc479632186"/>
      <w:bookmarkStart w:id="1320" w:name="_Toc499543631"/>
      <w:r w:rsidRPr="0087588A">
        <w:t xml:space="preserve">Figure </w:t>
      </w:r>
      <w:fldSimple w:instr=" SEQ Figure \* ARABIC ">
        <w:r w:rsidR="00E65A84">
          <w:rPr>
            <w:noProof/>
          </w:rPr>
          <w:t>150</w:t>
        </w:r>
      </w:fldSimple>
      <w:r w:rsidR="004272DC" w:rsidRPr="0087588A">
        <w:t>:</w:t>
      </w:r>
      <w:r w:rsidR="004272DC" w:rsidRPr="0087588A">
        <w:rPr>
          <w:rFonts w:ascii="Arial"/>
          <w:b w:val="0"/>
          <w:sz w:val="18"/>
        </w:rPr>
        <w:t xml:space="preserve"> </w:t>
      </w:r>
      <w:r w:rsidR="004272DC" w:rsidRPr="0087588A">
        <w:t>Print Function Disabled message</w:t>
      </w:r>
      <w:bookmarkEnd w:id="1318"/>
      <w:bookmarkEnd w:id="1319"/>
      <w:bookmarkEnd w:id="1320"/>
    </w:p>
    <w:p w:rsidR="00694832" w:rsidRPr="0087588A" w:rsidRDefault="00694832" w:rsidP="004451AB">
      <w:pPr>
        <w:pStyle w:val="Heading4"/>
        <w:widowControl w:val="0"/>
        <w:tabs>
          <w:tab w:val="clear" w:pos="2394"/>
        </w:tabs>
        <w:spacing w:before="120" w:after="0"/>
        <w:ind w:left="864"/>
      </w:pPr>
      <w:bookmarkStart w:id="1321" w:name="_Toc479676180"/>
      <w:bookmarkStart w:id="1322" w:name="_Toc479631915"/>
      <w:bookmarkStart w:id="1323" w:name="_Toc499543885"/>
      <w:r w:rsidRPr="0087588A">
        <w:t>To work with the Utilization Management Review Listing</w:t>
      </w:r>
      <w:bookmarkEnd w:id="1321"/>
      <w:bookmarkEnd w:id="1322"/>
      <w:bookmarkEnd w:id="1323"/>
    </w:p>
    <w:p w:rsidR="00694832" w:rsidRPr="0087588A" w:rsidRDefault="00694832" w:rsidP="008E5E4B">
      <w:pPr>
        <w:widowControl w:val="0"/>
        <w:numPr>
          <w:ilvl w:val="2"/>
          <w:numId w:val="99"/>
        </w:numPr>
        <w:tabs>
          <w:tab w:val="left" w:pos="1901"/>
        </w:tabs>
        <w:rPr>
          <w:sz w:val="24"/>
        </w:rPr>
      </w:pPr>
      <w:r w:rsidRPr="0087588A">
        <w:rPr>
          <w:sz w:val="24"/>
        </w:rPr>
        <w:t>Click on the</w:t>
      </w:r>
      <w:r w:rsidRPr="0087588A">
        <w:rPr>
          <w:spacing w:val="-1"/>
          <w:sz w:val="24"/>
        </w:rPr>
        <w:t xml:space="preserve"> </w:t>
      </w:r>
      <w:r w:rsidRPr="0087588A">
        <w:rPr>
          <w:b/>
          <w:sz w:val="24"/>
        </w:rPr>
        <w:t xml:space="preserve">Tools </w:t>
      </w:r>
      <w:r w:rsidRPr="0087588A">
        <w:rPr>
          <w:spacing w:val="-1"/>
          <w:sz w:val="24"/>
        </w:rPr>
        <w:t>dropdown.</w:t>
      </w:r>
    </w:p>
    <w:p w:rsidR="00694832" w:rsidRPr="0087588A" w:rsidRDefault="00694832" w:rsidP="008E5E4B">
      <w:pPr>
        <w:widowControl w:val="0"/>
        <w:numPr>
          <w:ilvl w:val="2"/>
          <w:numId w:val="99"/>
        </w:numPr>
        <w:tabs>
          <w:tab w:val="left" w:pos="1901"/>
        </w:tabs>
        <w:spacing w:before="7" w:line="273" w:lineRule="exact"/>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Utilization Management Review Listing</w:t>
      </w:r>
      <w:r w:rsidRPr="0087588A">
        <w:rPr>
          <w:spacing w:val="-1"/>
          <w:sz w:val="24"/>
        </w:rPr>
        <w:t>&gt;</w:t>
      </w:r>
      <w:r w:rsidRPr="0087588A">
        <w:rPr>
          <w:sz w:val="24"/>
        </w:rPr>
        <w:t xml:space="preserve"> option by </w:t>
      </w:r>
      <w:r w:rsidRPr="0087588A">
        <w:rPr>
          <w:i/>
          <w:spacing w:val="-1"/>
          <w:sz w:val="24"/>
        </w:rPr>
        <w:t>clicking</w:t>
      </w:r>
      <w:r w:rsidR="00747582" w:rsidRPr="0087588A">
        <w:rPr>
          <w:i/>
          <w:spacing w:val="-1"/>
          <w:sz w:val="24"/>
        </w:rPr>
        <w:t xml:space="preserve"> </w:t>
      </w:r>
      <w:r w:rsidR="00747582" w:rsidRPr="0087588A">
        <w:rPr>
          <w:spacing w:val="-1"/>
          <w:sz w:val="24"/>
        </w:rPr>
        <w:t>o</w:t>
      </w:r>
      <w:r w:rsidR="003950C8" w:rsidRPr="0087588A">
        <w:t>n</w:t>
      </w:r>
      <w:r w:rsidRPr="0087588A">
        <w:t xml:space="preserve"> it.</w:t>
      </w:r>
    </w:p>
    <w:p w:rsidR="00694832" w:rsidRPr="0087588A" w:rsidRDefault="00694832" w:rsidP="008E5E4B">
      <w:pPr>
        <w:widowControl w:val="0"/>
        <w:numPr>
          <w:ilvl w:val="2"/>
          <w:numId w:val="99"/>
        </w:numPr>
        <w:tabs>
          <w:tab w:val="left" w:pos="1901"/>
        </w:tabs>
        <w:ind w:right="483"/>
        <w:rPr>
          <w:sz w:val="24"/>
        </w:rPr>
      </w:pPr>
      <w:r w:rsidRPr="0087588A">
        <w:rPr>
          <w:sz w:val="24"/>
        </w:rPr>
        <w:t xml:space="preserve">The </w:t>
      </w:r>
      <w:r w:rsidRPr="0087588A">
        <w:rPr>
          <w:b/>
          <w:spacing w:val="-1"/>
          <w:sz w:val="24"/>
        </w:rPr>
        <w:t>Utilization</w:t>
      </w:r>
      <w:r w:rsidRPr="0087588A">
        <w:rPr>
          <w:b/>
          <w:sz w:val="24"/>
        </w:rPr>
        <w:t xml:space="preserve"> Management Review</w:t>
      </w:r>
      <w:r w:rsidRPr="0087588A">
        <w:rPr>
          <w:b/>
          <w:spacing w:val="-2"/>
          <w:sz w:val="24"/>
        </w:rPr>
        <w:t xml:space="preserve"> </w:t>
      </w:r>
      <w:r w:rsidRPr="0087588A">
        <w:rPr>
          <w:b/>
          <w:sz w:val="24"/>
        </w:rPr>
        <w:t>Listing</w:t>
      </w:r>
      <w:r w:rsidRPr="0087588A">
        <w:rPr>
          <w:b/>
          <w:spacing w:val="1"/>
          <w:sz w:val="24"/>
        </w:rPr>
        <w:t xml:space="preserve"> </w:t>
      </w:r>
      <w:r w:rsidRPr="0087588A">
        <w:rPr>
          <w:spacing w:val="-1"/>
          <w:sz w:val="24"/>
        </w:rPr>
        <w:t>screen</w:t>
      </w:r>
      <w:r w:rsidRPr="0087588A">
        <w:rPr>
          <w:sz w:val="24"/>
        </w:rPr>
        <w:t xml:space="preserve"> will display</w:t>
      </w:r>
      <w:r w:rsidR="00BB2E9B" w:rsidRPr="0087588A">
        <w:rPr>
          <w:sz w:val="24"/>
        </w:rPr>
        <w:t xml:space="preserve"> Figure 146).</w:t>
      </w:r>
    </w:p>
    <w:p w:rsidR="00694832" w:rsidRPr="0087588A" w:rsidRDefault="00694832" w:rsidP="008E5E4B">
      <w:pPr>
        <w:pStyle w:val="BodyText"/>
        <w:widowControl w:val="0"/>
        <w:numPr>
          <w:ilvl w:val="2"/>
          <w:numId w:val="99"/>
        </w:numPr>
        <w:tabs>
          <w:tab w:val="left" w:pos="1901"/>
        </w:tabs>
        <w:spacing w:before="9" w:after="0" w:line="278" w:lineRule="exact"/>
        <w:ind w:right="114"/>
      </w:pPr>
      <w:r w:rsidRPr="0087588A">
        <w:t xml:space="preserve">Selecting </w:t>
      </w:r>
      <w:r w:rsidRPr="0087588A">
        <w:rPr>
          <w:spacing w:val="-1"/>
        </w:rPr>
        <w:t xml:space="preserve">filters </w:t>
      </w:r>
      <w:r w:rsidRPr="0087588A">
        <w:t xml:space="preserve">to </w:t>
      </w:r>
      <w:r w:rsidRPr="0087588A">
        <w:rPr>
          <w:spacing w:val="-1"/>
        </w:rPr>
        <w:t>search</w:t>
      </w:r>
      <w:r w:rsidRPr="0087588A">
        <w:t xml:space="preserve"> by and </w:t>
      </w:r>
      <w:r w:rsidRPr="0087588A">
        <w:rPr>
          <w:i/>
        </w:rPr>
        <w:t xml:space="preserve">clicking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will display</w:t>
      </w:r>
      <w:r w:rsidRPr="0087588A">
        <w:rPr>
          <w:spacing w:val="-1"/>
        </w:rPr>
        <w:t xml:space="preserve"> </w:t>
      </w:r>
      <w:r w:rsidRPr="0087588A">
        <w:t>a list</w:t>
      </w:r>
      <w:r w:rsidRPr="0087588A">
        <w:rPr>
          <w:spacing w:val="33"/>
        </w:rPr>
        <w:t xml:space="preserve"> </w:t>
      </w:r>
      <w:r w:rsidRPr="0087588A">
        <w:t>of</w:t>
      </w:r>
      <w:r w:rsidRPr="0087588A">
        <w:rPr>
          <w:spacing w:val="-1"/>
        </w:rPr>
        <w:t xml:space="preserve"> </w:t>
      </w:r>
      <w:r w:rsidRPr="0087588A">
        <w:t>patients based on your search</w:t>
      </w:r>
      <w:r w:rsidRPr="0087588A">
        <w:rPr>
          <w:spacing w:val="-2"/>
        </w:rPr>
        <w:t xml:space="preserve"> </w:t>
      </w:r>
      <w:r w:rsidRPr="0087588A">
        <w:rPr>
          <w:spacing w:val="-1"/>
        </w:rPr>
        <w:t>criteria,</w:t>
      </w:r>
      <w:r w:rsidRPr="0087588A">
        <w:t xml:space="preserve"> as</w:t>
      </w:r>
      <w:r w:rsidRPr="0087588A">
        <w:rPr>
          <w:spacing w:val="-1"/>
        </w:rPr>
        <w:t xml:space="preserve"> </w:t>
      </w:r>
      <w:r w:rsidRPr="0087588A">
        <w:t>shown in</w:t>
      </w:r>
      <w:r w:rsidRPr="0087588A">
        <w:rPr>
          <w:spacing w:val="2"/>
        </w:rPr>
        <w:t xml:space="preserve"> </w:t>
      </w:r>
      <w:r w:rsidRPr="0087588A">
        <w:t>Figure</w:t>
      </w:r>
      <w:r w:rsidRPr="0087588A">
        <w:rPr>
          <w:spacing w:val="-1"/>
        </w:rPr>
        <w:t xml:space="preserve"> </w:t>
      </w:r>
      <w:r w:rsidRPr="0087588A">
        <w:t>14</w:t>
      </w:r>
      <w:r w:rsidR="00BB2E9B" w:rsidRPr="0087588A">
        <w:t>6</w:t>
      </w:r>
      <w:r w:rsidRPr="0087588A">
        <w:t>.</w:t>
      </w:r>
    </w:p>
    <w:p w:rsidR="00694832" w:rsidRPr="0087588A" w:rsidRDefault="00694832" w:rsidP="006C1E37">
      <w:pPr>
        <w:ind w:left="100"/>
        <w:rPr>
          <w:b/>
          <w:spacing w:val="-1"/>
          <w:sz w:val="24"/>
        </w:rPr>
      </w:pPr>
      <w:r w:rsidRPr="0087588A">
        <w:rPr>
          <w:b/>
          <w:noProof/>
          <w:sz w:val="24"/>
        </w:rPr>
        <w:drawing>
          <wp:inline distT="0" distB="0" distL="0" distR="0" wp14:anchorId="309C3357" wp14:editId="736A5F6D">
            <wp:extent cx="247650" cy="247523"/>
            <wp:effectExtent l="0" t="0" r="0" b="635"/>
            <wp:docPr id="2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sz w:val="24"/>
        </w:rPr>
        <w:t xml:space="preserve"> </w:t>
      </w:r>
      <w:r w:rsidRPr="0087588A">
        <w:rPr>
          <w:b/>
          <w:sz w:val="24"/>
        </w:rPr>
        <w:t xml:space="preserve">Locked </w:t>
      </w:r>
      <w:r w:rsidRPr="0087588A">
        <w:rPr>
          <w:b/>
          <w:spacing w:val="-1"/>
          <w:sz w:val="24"/>
        </w:rPr>
        <w:t>reviews</w:t>
      </w:r>
      <w:r w:rsidRPr="0087588A">
        <w:rPr>
          <w:b/>
          <w:spacing w:val="1"/>
          <w:sz w:val="24"/>
        </w:rPr>
        <w:t xml:space="preserve"> </w:t>
      </w:r>
      <w:r w:rsidRPr="0087588A">
        <w:rPr>
          <w:b/>
          <w:spacing w:val="-1"/>
          <w:sz w:val="24"/>
        </w:rPr>
        <w:t>will</w:t>
      </w:r>
      <w:r w:rsidRPr="0087588A">
        <w:rPr>
          <w:b/>
          <w:sz w:val="24"/>
        </w:rPr>
        <w:t xml:space="preserve"> display a</w:t>
      </w:r>
      <w:r w:rsidRPr="0087588A">
        <w:rPr>
          <w:b/>
          <w:spacing w:val="1"/>
          <w:sz w:val="24"/>
        </w:rPr>
        <w:t xml:space="preserve"> </w:t>
      </w:r>
      <w:r w:rsidRPr="0087588A">
        <w:rPr>
          <w:b/>
          <w:color w:val="0000FF"/>
          <w:spacing w:val="-1"/>
          <w:sz w:val="24"/>
          <w:u w:val="single" w:color="0000FF"/>
        </w:rPr>
        <w:t>blue</w:t>
      </w:r>
      <w:r w:rsidRPr="0087588A">
        <w:rPr>
          <w:b/>
          <w:color w:val="0000FF"/>
          <w:sz w:val="24"/>
          <w:u w:val="single" w:color="0000FF"/>
        </w:rPr>
        <w:t xml:space="preserve"> </w:t>
      </w:r>
      <w:r w:rsidRPr="0087588A">
        <w:rPr>
          <w:b/>
          <w:spacing w:val="-1"/>
          <w:sz w:val="24"/>
        </w:rPr>
        <w:t>hyperlink.</w:t>
      </w:r>
      <w:r w:rsidRPr="0087588A">
        <w:rPr>
          <w:b/>
          <w:spacing w:val="-2"/>
          <w:sz w:val="24"/>
        </w:rPr>
        <w:t xml:space="preserve"> </w:t>
      </w:r>
      <w:r w:rsidRPr="0087588A">
        <w:rPr>
          <w:b/>
          <w:sz w:val="24"/>
        </w:rPr>
        <w:t xml:space="preserve">Clicking </w:t>
      </w:r>
      <w:r w:rsidRPr="0087588A">
        <w:rPr>
          <w:b/>
          <w:spacing w:val="-1"/>
          <w:sz w:val="24"/>
        </w:rPr>
        <w:t>on</w:t>
      </w:r>
      <w:r w:rsidRPr="0087588A">
        <w:rPr>
          <w:b/>
          <w:sz w:val="24"/>
        </w:rPr>
        <w:t xml:space="preserve"> these </w:t>
      </w:r>
      <w:r w:rsidRPr="0087588A">
        <w:rPr>
          <w:b/>
          <w:spacing w:val="-1"/>
          <w:sz w:val="24"/>
        </w:rPr>
        <w:t>will</w:t>
      </w:r>
      <w:r w:rsidRPr="0087588A">
        <w:rPr>
          <w:b/>
          <w:sz w:val="24"/>
        </w:rPr>
        <w:t xml:space="preserve"> open the</w:t>
      </w:r>
      <w:r w:rsidRPr="0087588A">
        <w:rPr>
          <w:b/>
          <w:spacing w:val="1"/>
          <w:sz w:val="24"/>
        </w:rPr>
        <w:t xml:space="preserve"> </w:t>
      </w:r>
      <w:r w:rsidRPr="0087588A">
        <w:rPr>
          <w:b/>
          <w:i/>
          <w:sz w:val="24"/>
        </w:rPr>
        <w:t>Review</w:t>
      </w:r>
      <w:r w:rsidRPr="0087588A">
        <w:rPr>
          <w:b/>
          <w:i/>
          <w:spacing w:val="41"/>
          <w:sz w:val="24"/>
        </w:rPr>
        <w:t xml:space="preserve"> </w:t>
      </w:r>
      <w:r w:rsidRPr="0087588A">
        <w:rPr>
          <w:b/>
          <w:i/>
          <w:sz w:val="24"/>
        </w:rPr>
        <w:t xml:space="preserve">Summary </w:t>
      </w:r>
      <w:r w:rsidRPr="0087588A">
        <w:rPr>
          <w:b/>
          <w:spacing w:val="-1"/>
          <w:sz w:val="24"/>
        </w:rPr>
        <w:t>screen.</w:t>
      </w:r>
      <w:r w:rsidRPr="0087588A">
        <w:rPr>
          <w:b/>
          <w:sz w:val="24"/>
        </w:rPr>
        <w:t xml:space="preserve"> </w:t>
      </w:r>
      <w:r w:rsidRPr="0087588A">
        <w:rPr>
          <w:b/>
          <w:spacing w:val="-1"/>
          <w:sz w:val="24"/>
        </w:rPr>
        <w:t>Reviews</w:t>
      </w:r>
      <w:r w:rsidRPr="0087588A">
        <w:rPr>
          <w:b/>
          <w:sz w:val="24"/>
        </w:rPr>
        <w:t xml:space="preserve"> that have been unlocked </w:t>
      </w:r>
      <w:r w:rsidRPr="0087588A">
        <w:rPr>
          <w:b/>
          <w:spacing w:val="-1"/>
          <w:sz w:val="24"/>
        </w:rPr>
        <w:t>for</w:t>
      </w:r>
      <w:r w:rsidRPr="0087588A">
        <w:rPr>
          <w:b/>
          <w:sz w:val="24"/>
        </w:rPr>
        <w:t xml:space="preserve"> editing </w:t>
      </w:r>
      <w:r w:rsidRPr="0087588A">
        <w:rPr>
          <w:b/>
          <w:spacing w:val="-1"/>
          <w:sz w:val="24"/>
        </w:rPr>
        <w:t>will</w:t>
      </w:r>
      <w:r w:rsidRPr="0087588A">
        <w:rPr>
          <w:b/>
          <w:sz w:val="24"/>
        </w:rPr>
        <w:t xml:space="preserve"> display a</w:t>
      </w:r>
      <w:r w:rsidRPr="0087588A">
        <w:rPr>
          <w:b/>
          <w:spacing w:val="1"/>
          <w:sz w:val="24"/>
        </w:rPr>
        <w:t xml:space="preserve"> </w:t>
      </w:r>
      <w:r w:rsidRPr="0087588A">
        <w:rPr>
          <w:b/>
          <w:color w:val="FF0000"/>
          <w:sz w:val="24"/>
          <w:u w:val="thick" w:color="FF0000"/>
        </w:rPr>
        <w:t>red</w:t>
      </w:r>
      <w:r w:rsidRPr="0087588A">
        <w:rPr>
          <w:b/>
          <w:color w:val="FF0000"/>
          <w:spacing w:val="-1"/>
          <w:sz w:val="24"/>
          <w:u w:val="thick" w:color="FF0000"/>
        </w:rPr>
        <w:t xml:space="preserve"> </w:t>
      </w:r>
      <w:r w:rsidRPr="0087588A">
        <w:rPr>
          <w:b/>
          <w:spacing w:val="-1"/>
          <w:sz w:val="24"/>
        </w:rPr>
        <w:t>hyperlink.</w:t>
      </w:r>
      <w:r w:rsidRPr="0087588A">
        <w:rPr>
          <w:b/>
          <w:spacing w:val="47"/>
          <w:sz w:val="24"/>
        </w:rPr>
        <w:t xml:space="preserve"> </w:t>
      </w:r>
      <w:r w:rsidRPr="0087588A">
        <w:rPr>
          <w:b/>
          <w:sz w:val="24"/>
        </w:rPr>
        <w:t xml:space="preserve">Clicking on these </w:t>
      </w:r>
      <w:r w:rsidRPr="0087588A">
        <w:rPr>
          <w:b/>
          <w:spacing w:val="-1"/>
          <w:sz w:val="24"/>
        </w:rPr>
        <w:t>will</w:t>
      </w:r>
      <w:r w:rsidRPr="0087588A">
        <w:rPr>
          <w:b/>
          <w:sz w:val="24"/>
        </w:rPr>
        <w:t xml:space="preserve"> </w:t>
      </w:r>
      <w:r w:rsidRPr="0087588A">
        <w:rPr>
          <w:b/>
          <w:spacing w:val="-1"/>
          <w:sz w:val="24"/>
        </w:rPr>
        <w:t>open</w:t>
      </w:r>
      <w:r w:rsidRPr="0087588A">
        <w:rPr>
          <w:b/>
          <w:sz w:val="24"/>
        </w:rPr>
        <w:t xml:space="preserve"> the</w:t>
      </w:r>
      <w:r w:rsidRPr="0087588A">
        <w:rPr>
          <w:b/>
          <w:spacing w:val="1"/>
          <w:sz w:val="24"/>
        </w:rPr>
        <w:t xml:space="preserve"> </w:t>
      </w:r>
      <w:r w:rsidRPr="0087588A">
        <w:rPr>
          <w:b/>
          <w:i/>
          <w:spacing w:val="-1"/>
          <w:sz w:val="24"/>
        </w:rPr>
        <w:t>Primary</w:t>
      </w:r>
      <w:r w:rsidRPr="0087588A">
        <w:rPr>
          <w:b/>
          <w:i/>
          <w:sz w:val="24"/>
        </w:rPr>
        <w:t xml:space="preserve"> </w:t>
      </w:r>
      <w:r w:rsidRPr="0087588A">
        <w:rPr>
          <w:b/>
          <w:i/>
          <w:spacing w:val="-1"/>
          <w:sz w:val="24"/>
        </w:rPr>
        <w:t xml:space="preserve">Review </w:t>
      </w:r>
      <w:r w:rsidRPr="0087588A">
        <w:rPr>
          <w:b/>
          <w:sz w:val="24"/>
        </w:rPr>
        <w:t>screen. An example of the screen</w:t>
      </w:r>
      <w:r w:rsidRPr="0087588A">
        <w:rPr>
          <w:b/>
          <w:spacing w:val="-2"/>
          <w:sz w:val="24"/>
        </w:rPr>
        <w:t xml:space="preserve"> </w:t>
      </w:r>
      <w:r w:rsidRPr="0087588A">
        <w:rPr>
          <w:b/>
          <w:spacing w:val="-1"/>
          <w:sz w:val="24"/>
        </w:rPr>
        <w:t>with</w:t>
      </w:r>
      <w:r w:rsidRPr="0087588A">
        <w:rPr>
          <w:b/>
          <w:sz w:val="24"/>
        </w:rPr>
        <w:t xml:space="preserve"> red</w:t>
      </w:r>
      <w:r w:rsidRPr="0087588A">
        <w:rPr>
          <w:b/>
          <w:spacing w:val="39"/>
          <w:sz w:val="24"/>
        </w:rPr>
        <w:t xml:space="preserve"> </w:t>
      </w:r>
      <w:r w:rsidRPr="0087588A">
        <w:rPr>
          <w:b/>
          <w:sz w:val="24"/>
        </w:rPr>
        <w:t xml:space="preserve">and </w:t>
      </w:r>
      <w:r w:rsidRPr="0087588A">
        <w:rPr>
          <w:b/>
          <w:spacing w:val="-1"/>
          <w:sz w:val="24"/>
        </w:rPr>
        <w:t>blue</w:t>
      </w:r>
      <w:r w:rsidRPr="0087588A">
        <w:rPr>
          <w:b/>
          <w:sz w:val="24"/>
        </w:rPr>
        <w:t xml:space="preserve"> links is </w:t>
      </w:r>
      <w:r w:rsidRPr="0087588A">
        <w:rPr>
          <w:b/>
          <w:spacing w:val="-1"/>
          <w:sz w:val="24"/>
        </w:rPr>
        <w:t>shown</w:t>
      </w:r>
      <w:r w:rsidRPr="0087588A">
        <w:rPr>
          <w:b/>
          <w:sz w:val="24"/>
        </w:rPr>
        <w:t xml:space="preserve"> in</w:t>
      </w:r>
      <w:r w:rsidRPr="0087588A">
        <w:rPr>
          <w:b/>
          <w:spacing w:val="1"/>
          <w:sz w:val="24"/>
        </w:rPr>
        <w:t xml:space="preserve"> </w:t>
      </w:r>
      <w:r w:rsidRPr="0087588A">
        <w:rPr>
          <w:b/>
          <w:sz w:val="24"/>
        </w:rPr>
        <w:t xml:space="preserve">Figure </w:t>
      </w:r>
      <w:r w:rsidRPr="0087588A">
        <w:rPr>
          <w:b/>
          <w:spacing w:val="-1"/>
          <w:sz w:val="24"/>
        </w:rPr>
        <w:t>101.</w:t>
      </w:r>
    </w:p>
    <w:p w:rsidR="00694832" w:rsidRPr="0087588A" w:rsidRDefault="00694832" w:rsidP="004451AB">
      <w:pPr>
        <w:pStyle w:val="Heading3"/>
      </w:pPr>
      <w:bookmarkStart w:id="1324" w:name="_Toc465421519"/>
      <w:bookmarkStart w:id="1325" w:name="_Toc465422347"/>
      <w:bookmarkStart w:id="1326" w:name="_Toc479676181"/>
      <w:bookmarkStart w:id="1327" w:name="_Toc479631916"/>
      <w:bookmarkStart w:id="1328" w:name="_Toc499543886"/>
      <w:r w:rsidRPr="0087588A">
        <w:t>Printing</w:t>
      </w:r>
      <w:r w:rsidRPr="0087588A">
        <w:rPr>
          <w:spacing w:val="-14"/>
        </w:rPr>
        <w:t xml:space="preserve"> </w:t>
      </w:r>
      <w:r w:rsidRPr="0087588A">
        <w:rPr>
          <w:spacing w:val="-1"/>
        </w:rPr>
        <w:t>Utilization</w:t>
      </w:r>
      <w:r w:rsidRPr="0087588A">
        <w:rPr>
          <w:spacing w:val="-14"/>
        </w:rPr>
        <w:t xml:space="preserve"> </w:t>
      </w:r>
      <w:r w:rsidRPr="0087588A">
        <w:t>Management</w:t>
      </w:r>
      <w:r w:rsidRPr="0087588A">
        <w:rPr>
          <w:spacing w:val="-15"/>
        </w:rPr>
        <w:t xml:space="preserve"> </w:t>
      </w:r>
      <w:r w:rsidRPr="0087588A">
        <w:t>Review</w:t>
      </w:r>
      <w:r w:rsidRPr="0087588A">
        <w:rPr>
          <w:spacing w:val="-12"/>
        </w:rPr>
        <w:t xml:space="preserve"> </w:t>
      </w:r>
      <w:r w:rsidRPr="0087588A">
        <w:t>Listing</w:t>
      </w:r>
      <w:r w:rsidRPr="0087588A">
        <w:rPr>
          <w:spacing w:val="-15"/>
        </w:rPr>
        <w:t xml:space="preserve"> </w:t>
      </w:r>
      <w:r w:rsidRPr="0087588A">
        <w:t>Screen</w:t>
      </w:r>
      <w:r w:rsidRPr="0087588A">
        <w:rPr>
          <w:spacing w:val="20"/>
          <w:w w:val="99"/>
        </w:rPr>
        <w:t xml:space="preserve"> </w:t>
      </w:r>
      <w:r w:rsidRPr="0087588A">
        <w:t>Information</w:t>
      </w:r>
      <w:bookmarkEnd w:id="1324"/>
      <w:bookmarkEnd w:id="1325"/>
      <w:bookmarkEnd w:id="1326"/>
      <w:bookmarkEnd w:id="1327"/>
      <w:bookmarkEnd w:id="1328"/>
    </w:p>
    <w:p w:rsidR="00694832" w:rsidRPr="0087588A" w:rsidRDefault="00694832" w:rsidP="004451AB">
      <w:pPr>
        <w:pStyle w:val="Heading4"/>
        <w:widowControl w:val="0"/>
        <w:tabs>
          <w:tab w:val="clear" w:pos="2394"/>
        </w:tabs>
        <w:spacing w:before="120" w:after="0"/>
        <w:ind w:left="864"/>
      </w:pPr>
      <w:bookmarkStart w:id="1329" w:name="_Toc479676182"/>
      <w:bookmarkStart w:id="1330" w:name="_Toc479631917"/>
      <w:bookmarkStart w:id="1331" w:name="_Toc499543887"/>
      <w:r w:rsidRPr="0087588A">
        <w:t>To print out information on the screen</w:t>
      </w:r>
      <w:bookmarkEnd w:id="1329"/>
      <w:bookmarkEnd w:id="1330"/>
      <w:bookmarkEnd w:id="1331"/>
    </w:p>
    <w:p w:rsidR="00694832" w:rsidRPr="0087588A" w:rsidRDefault="00694832" w:rsidP="008E5E4B">
      <w:pPr>
        <w:pStyle w:val="BodyText"/>
        <w:widowControl w:val="0"/>
        <w:numPr>
          <w:ilvl w:val="3"/>
          <w:numId w:val="98"/>
        </w:numPr>
        <w:tabs>
          <w:tab w:val="left" w:pos="1901"/>
        </w:tabs>
        <w:spacing w:before="0" w:after="0" w:line="275" w:lineRule="exact"/>
      </w:pPr>
      <w:r w:rsidRPr="0087588A">
        <w:rPr>
          <w:spacing w:val="-1"/>
        </w:rPr>
        <w:t xml:space="preserve">Select </w:t>
      </w:r>
      <w:r w:rsidRPr="0087588A">
        <w:t xml:space="preserve">the </w:t>
      </w:r>
      <w:r w:rsidRPr="0087588A">
        <w:rPr>
          <w:spacing w:val="-1"/>
        </w:rPr>
        <w:t>desired</w:t>
      </w:r>
      <w:r w:rsidRPr="0087588A">
        <w:t xml:space="preserve"> </w:t>
      </w:r>
      <w:r w:rsidRPr="0087588A">
        <w:rPr>
          <w:spacing w:val="-1"/>
        </w:rPr>
        <w:t xml:space="preserve">search </w:t>
      </w:r>
      <w:r w:rsidRPr="0087588A">
        <w:t xml:space="preserve">filter </w:t>
      </w:r>
      <w:r w:rsidRPr="0087588A">
        <w:rPr>
          <w:spacing w:val="-1"/>
        </w:rPr>
        <w:t>options.</w:t>
      </w:r>
    </w:p>
    <w:p w:rsidR="00694832" w:rsidRPr="0087588A" w:rsidRDefault="00694832" w:rsidP="008E5E4B">
      <w:pPr>
        <w:widowControl w:val="0"/>
        <w:numPr>
          <w:ilvl w:val="3"/>
          <w:numId w:val="98"/>
        </w:numPr>
        <w:tabs>
          <w:tab w:val="left" w:pos="1901"/>
        </w:tabs>
        <w:spacing w:before="7" w:line="284"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694832" w:rsidRPr="0087588A" w:rsidRDefault="00694832" w:rsidP="008E5E4B">
      <w:pPr>
        <w:widowControl w:val="0"/>
        <w:numPr>
          <w:ilvl w:val="3"/>
          <w:numId w:val="98"/>
        </w:numPr>
        <w:tabs>
          <w:tab w:val="left" w:pos="1901"/>
        </w:tabs>
        <w:spacing w:line="284" w:lineRule="exact"/>
        <w:rPr>
          <w:sz w:val="24"/>
        </w:rPr>
      </w:pPr>
      <w:r w:rsidRPr="0087588A">
        <w:rPr>
          <w:spacing w:val="-1"/>
          <w:sz w:val="24"/>
        </w:rPr>
        <w:lastRenderedPageBreak/>
        <w:t>When</w:t>
      </w:r>
      <w:r w:rsidRPr="0087588A">
        <w:rPr>
          <w:sz w:val="24"/>
        </w:rPr>
        <w:t xml:space="preserve"> the results </w:t>
      </w:r>
      <w:r w:rsidRPr="0087588A">
        <w:rPr>
          <w:spacing w:val="-1"/>
          <w:sz w:val="24"/>
        </w:rPr>
        <w:t>display,</w:t>
      </w:r>
      <w:r w:rsidRPr="0087588A">
        <w:rPr>
          <w:sz w:val="24"/>
        </w:rPr>
        <w:t xml:space="preserve"> </w:t>
      </w:r>
      <w:r w:rsidRPr="0087588A">
        <w:rPr>
          <w:i/>
          <w:spacing w:val="-1"/>
          <w:sz w:val="24"/>
        </w:rPr>
        <w:t>click</w:t>
      </w:r>
      <w:r w:rsidRPr="0087588A">
        <w:rPr>
          <w:i/>
          <w:sz w:val="24"/>
        </w:rPr>
        <w:t xml:space="preserve"> </w:t>
      </w:r>
      <w:r w:rsidRPr="0087588A">
        <w:rPr>
          <w:sz w:val="24"/>
        </w:rPr>
        <w:t xml:space="preserve">the </w:t>
      </w:r>
      <w:r w:rsidRPr="0087588A">
        <w:rPr>
          <w:spacing w:val="-1"/>
          <w:sz w:val="24"/>
        </w:rPr>
        <w:t>&lt;</w:t>
      </w:r>
      <w:r w:rsidRPr="0087588A">
        <w:rPr>
          <w:rFonts w:ascii="Courier New"/>
          <w:spacing w:val="-1"/>
          <w:sz w:val="20"/>
        </w:rPr>
        <w:t>Print Preview</w:t>
      </w:r>
      <w:r w:rsidRPr="0087588A">
        <w:rPr>
          <w:spacing w:val="-1"/>
          <w:sz w:val="24"/>
        </w:rPr>
        <w:t>&gt;</w:t>
      </w:r>
      <w:r w:rsidRPr="0087588A">
        <w:rPr>
          <w:sz w:val="24"/>
        </w:rPr>
        <w:t xml:space="preserve"> </w:t>
      </w:r>
      <w:r w:rsidRPr="0087588A">
        <w:rPr>
          <w:spacing w:val="-1"/>
          <w:sz w:val="24"/>
        </w:rPr>
        <w:t>button.</w:t>
      </w:r>
    </w:p>
    <w:p w:rsidR="00694832" w:rsidRPr="0087588A" w:rsidRDefault="00694832" w:rsidP="008E5E4B">
      <w:pPr>
        <w:pStyle w:val="BodyText"/>
        <w:widowControl w:val="0"/>
        <w:numPr>
          <w:ilvl w:val="3"/>
          <w:numId w:val="98"/>
        </w:numPr>
        <w:tabs>
          <w:tab w:val="left" w:pos="1901"/>
        </w:tabs>
        <w:spacing w:before="0" w:after="0"/>
        <w:ind w:right="364"/>
        <w:jc w:val="both"/>
      </w:pPr>
      <w:r w:rsidRPr="0087588A">
        <w:rPr>
          <w:spacing w:val="-1"/>
        </w:rPr>
        <w:t>When</w:t>
      </w:r>
      <w:r w:rsidRPr="0087588A">
        <w:t xml:space="preserve"> the print preview</w:t>
      </w:r>
      <w:r w:rsidRPr="0087588A">
        <w:rPr>
          <w:spacing w:val="-2"/>
        </w:rPr>
        <w:t xml:space="preserve"> </w:t>
      </w:r>
      <w:r w:rsidRPr="0087588A">
        <w:t xml:space="preserve">window opens with </w:t>
      </w:r>
      <w:r w:rsidRPr="0087588A">
        <w:rPr>
          <w:spacing w:val="-1"/>
        </w:rPr>
        <w:t>results,</w:t>
      </w:r>
      <w:r w:rsidRPr="0087588A">
        <w:t xml:space="preserve"> select</w:t>
      </w:r>
      <w:r w:rsidRPr="0087588A">
        <w:rPr>
          <w:spacing w:val="-1"/>
        </w:rPr>
        <w:t xml:space="preserve"> &lt;</w:t>
      </w:r>
      <w:r w:rsidRPr="0087588A">
        <w:rPr>
          <w:rFonts w:ascii="Courier New"/>
          <w:spacing w:val="-1"/>
          <w:sz w:val="20"/>
        </w:rPr>
        <w:t>File</w:t>
      </w:r>
      <w:r w:rsidRPr="0087588A">
        <w:rPr>
          <w:spacing w:val="-1"/>
        </w:rPr>
        <w:t>&gt;</w:t>
      </w:r>
      <w:r w:rsidRPr="0087588A">
        <w:t xml:space="preserve"> from</w:t>
      </w:r>
      <w:r w:rsidRPr="0087588A">
        <w:rPr>
          <w:spacing w:val="-2"/>
        </w:rPr>
        <w:t xml:space="preserve"> </w:t>
      </w:r>
      <w:r w:rsidRPr="0087588A">
        <w:t>the</w:t>
      </w:r>
      <w:r w:rsidRPr="0087588A">
        <w:rPr>
          <w:spacing w:val="25"/>
        </w:rPr>
        <w:t xml:space="preserve"> </w:t>
      </w:r>
      <w:r w:rsidRPr="0087588A">
        <w:rPr>
          <w:spacing w:val="-1"/>
        </w:rPr>
        <w:t>menu</w:t>
      </w:r>
      <w:r w:rsidRPr="0087588A">
        <w:t xml:space="preserve"> bar and then select </w:t>
      </w:r>
      <w:r w:rsidRPr="0087588A">
        <w:rPr>
          <w:spacing w:val="-1"/>
        </w:rPr>
        <w:t>&lt;</w:t>
      </w:r>
      <w:r w:rsidRPr="0087588A">
        <w:rPr>
          <w:rFonts w:ascii="Courier New"/>
          <w:spacing w:val="-1"/>
          <w:sz w:val="20"/>
        </w:rPr>
        <w:t>Print</w:t>
      </w:r>
      <w:r w:rsidRPr="0087588A">
        <w:rPr>
          <w:spacing w:val="-1"/>
        </w:rPr>
        <w:t>&gt;.</w:t>
      </w:r>
      <w:r w:rsidRPr="0087588A">
        <w:t xml:space="preserve"> If you</w:t>
      </w:r>
      <w:r w:rsidRPr="0087588A">
        <w:rPr>
          <w:spacing w:val="-1"/>
        </w:rPr>
        <w:t xml:space="preserve"> </w:t>
      </w:r>
      <w:r w:rsidRPr="0087588A">
        <w:t>prefer,</w:t>
      </w:r>
      <w:r w:rsidRPr="0087588A">
        <w:rPr>
          <w:spacing w:val="-2"/>
        </w:rPr>
        <w:t xml:space="preserve"> </w:t>
      </w:r>
      <w:r w:rsidRPr="0087588A">
        <w:t>you can just</w:t>
      </w:r>
      <w:r w:rsidRPr="0087588A">
        <w:rPr>
          <w:spacing w:val="-1"/>
        </w:rPr>
        <w:t xml:space="preserve"> </w:t>
      </w:r>
      <w:r w:rsidRPr="0087588A">
        <w:rPr>
          <w:i/>
        </w:rPr>
        <w:t xml:space="preserve">right-click </w:t>
      </w:r>
      <w:r w:rsidRPr="0087588A">
        <w:t>in</w:t>
      </w:r>
      <w:r w:rsidRPr="0087588A">
        <w:rPr>
          <w:spacing w:val="26"/>
        </w:rPr>
        <w:t xml:space="preserve"> </w:t>
      </w:r>
      <w:r w:rsidRPr="0087588A">
        <w:t xml:space="preserve">the </w:t>
      </w:r>
      <w:r w:rsidRPr="0087588A">
        <w:rPr>
          <w:spacing w:val="-1"/>
        </w:rPr>
        <w:t>preview</w:t>
      </w:r>
      <w:r w:rsidRPr="0087588A">
        <w:rPr>
          <w:spacing w:val="-2"/>
        </w:rPr>
        <w:t xml:space="preserve"> </w:t>
      </w:r>
      <w:r w:rsidRPr="0087588A">
        <w:t xml:space="preserve">window and </w:t>
      </w:r>
      <w:r w:rsidRPr="0087588A">
        <w:rPr>
          <w:i/>
        </w:rPr>
        <w:t xml:space="preserve">click </w:t>
      </w:r>
      <w:r w:rsidRPr="0087588A">
        <w:t xml:space="preserve">the </w:t>
      </w:r>
      <w:r w:rsidRPr="0087588A">
        <w:rPr>
          <w:spacing w:val="-1"/>
        </w:rPr>
        <w:t>&lt;</w:t>
      </w:r>
      <w:r w:rsidRPr="0087588A">
        <w:rPr>
          <w:rFonts w:ascii="Courier New"/>
          <w:spacing w:val="-1"/>
          <w:sz w:val="20"/>
        </w:rPr>
        <w:t>Print</w:t>
      </w:r>
      <w:r w:rsidRPr="0087588A">
        <w:rPr>
          <w:spacing w:val="-1"/>
        </w:rPr>
        <w:t>&gt;</w:t>
      </w:r>
      <w:r w:rsidRPr="0087588A">
        <w:t xml:space="preserve"> </w:t>
      </w:r>
      <w:r w:rsidRPr="0087588A">
        <w:rPr>
          <w:spacing w:val="-1"/>
        </w:rPr>
        <w:t>option.</w:t>
      </w:r>
    </w:p>
    <w:p w:rsidR="00694832" w:rsidRPr="0087588A" w:rsidRDefault="00694832" w:rsidP="004451AB">
      <w:pPr>
        <w:pStyle w:val="Heading3"/>
        <w:rPr>
          <w:b w:val="0"/>
          <w:bCs w:val="0"/>
        </w:rPr>
      </w:pPr>
      <w:bookmarkStart w:id="1332" w:name="_Toc465421520"/>
      <w:bookmarkStart w:id="1333" w:name="_Toc465422348"/>
      <w:bookmarkStart w:id="1334" w:name="_Toc479676183"/>
      <w:bookmarkStart w:id="1335" w:name="_Toc479631918"/>
      <w:bookmarkStart w:id="1336" w:name="_Toc499543888"/>
      <w:r w:rsidRPr="0087588A">
        <w:t>Exporting</w:t>
      </w:r>
      <w:r w:rsidRPr="0087588A">
        <w:rPr>
          <w:spacing w:val="-15"/>
        </w:rPr>
        <w:t xml:space="preserve"> </w:t>
      </w:r>
      <w:r w:rsidRPr="0087588A">
        <w:rPr>
          <w:spacing w:val="-1"/>
        </w:rPr>
        <w:t>Utilization</w:t>
      </w:r>
      <w:r w:rsidRPr="0087588A">
        <w:rPr>
          <w:spacing w:val="-15"/>
        </w:rPr>
        <w:t xml:space="preserve"> </w:t>
      </w:r>
      <w:r w:rsidRPr="0087588A">
        <w:t>Management</w:t>
      </w:r>
      <w:r w:rsidRPr="0087588A">
        <w:rPr>
          <w:spacing w:val="-13"/>
        </w:rPr>
        <w:t xml:space="preserve"> </w:t>
      </w:r>
      <w:r w:rsidRPr="0087588A">
        <w:t>Review</w:t>
      </w:r>
      <w:r w:rsidRPr="0087588A">
        <w:rPr>
          <w:spacing w:val="-16"/>
        </w:rPr>
        <w:t xml:space="preserve"> </w:t>
      </w:r>
      <w:r w:rsidRPr="0087588A">
        <w:t>Listing</w:t>
      </w:r>
      <w:r w:rsidRPr="0087588A">
        <w:rPr>
          <w:spacing w:val="-12"/>
        </w:rPr>
        <w:t xml:space="preserve"> </w:t>
      </w:r>
      <w:r w:rsidRPr="0087588A">
        <w:t>Screen</w:t>
      </w:r>
      <w:r w:rsidRPr="0087588A">
        <w:rPr>
          <w:spacing w:val="22"/>
          <w:w w:val="99"/>
        </w:rPr>
        <w:t xml:space="preserve"> </w:t>
      </w:r>
      <w:r w:rsidRPr="0087588A">
        <w:t>Information</w:t>
      </w:r>
      <w:bookmarkEnd w:id="1332"/>
      <w:bookmarkEnd w:id="1333"/>
      <w:bookmarkEnd w:id="1334"/>
      <w:bookmarkEnd w:id="1335"/>
      <w:bookmarkEnd w:id="1336"/>
    </w:p>
    <w:p w:rsidR="00694832" w:rsidRPr="0087588A" w:rsidRDefault="00694832" w:rsidP="004451AB">
      <w:pPr>
        <w:pStyle w:val="Heading4"/>
        <w:widowControl w:val="0"/>
        <w:tabs>
          <w:tab w:val="clear" w:pos="2394"/>
        </w:tabs>
        <w:spacing w:before="120" w:after="0"/>
        <w:ind w:left="864"/>
      </w:pPr>
      <w:bookmarkStart w:id="1337" w:name="_Toc479676184"/>
      <w:bookmarkStart w:id="1338" w:name="_Toc479631919"/>
      <w:bookmarkStart w:id="1339" w:name="_Toc499543889"/>
      <w:r w:rsidRPr="0087588A">
        <w:t>To export the information on the screen to Excel</w:t>
      </w:r>
      <w:bookmarkEnd w:id="1337"/>
      <w:bookmarkEnd w:id="1338"/>
      <w:bookmarkEnd w:id="1339"/>
    </w:p>
    <w:p w:rsidR="00694832" w:rsidRPr="0087588A" w:rsidRDefault="00694832" w:rsidP="004451AB">
      <w:pPr>
        <w:pStyle w:val="BodyText"/>
        <w:widowControl w:val="0"/>
        <w:numPr>
          <w:ilvl w:val="3"/>
          <w:numId w:val="200"/>
        </w:numPr>
        <w:tabs>
          <w:tab w:val="left" w:pos="1901"/>
        </w:tabs>
        <w:spacing w:before="0" w:after="0" w:line="275" w:lineRule="exact"/>
      </w:pPr>
      <w:r w:rsidRPr="0087588A">
        <w:t>Select</w:t>
      </w:r>
      <w:r w:rsidRPr="0087588A">
        <w:rPr>
          <w:spacing w:val="-1"/>
        </w:rPr>
        <w:t xml:space="preserve"> </w:t>
      </w:r>
      <w:r w:rsidRPr="0087588A">
        <w:t xml:space="preserve">the </w:t>
      </w:r>
      <w:r w:rsidRPr="0087588A">
        <w:rPr>
          <w:spacing w:val="-1"/>
        </w:rPr>
        <w:t>desired</w:t>
      </w:r>
      <w:r w:rsidRPr="0087588A">
        <w:rPr>
          <w:spacing w:val="1"/>
        </w:rPr>
        <w:t xml:space="preserve"> </w:t>
      </w:r>
      <w:r w:rsidRPr="0087588A">
        <w:rPr>
          <w:spacing w:val="-1"/>
        </w:rPr>
        <w:t>search</w:t>
      </w:r>
      <w:r w:rsidRPr="0087588A">
        <w:rPr>
          <w:spacing w:val="-2"/>
        </w:rPr>
        <w:t xml:space="preserve"> </w:t>
      </w:r>
      <w:r w:rsidRPr="0087588A">
        <w:t xml:space="preserve">filter </w:t>
      </w:r>
      <w:r w:rsidRPr="0087588A">
        <w:rPr>
          <w:spacing w:val="-1"/>
        </w:rPr>
        <w:t>options.</w:t>
      </w:r>
    </w:p>
    <w:p w:rsidR="00694832" w:rsidRPr="0087588A" w:rsidRDefault="00694832" w:rsidP="004451AB">
      <w:pPr>
        <w:widowControl w:val="0"/>
        <w:numPr>
          <w:ilvl w:val="3"/>
          <w:numId w:val="200"/>
        </w:numPr>
        <w:tabs>
          <w:tab w:val="left" w:pos="1901"/>
        </w:tabs>
        <w:spacing w:before="7"/>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694832" w:rsidRPr="0087588A" w:rsidRDefault="00694832" w:rsidP="004451AB">
      <w:pPr>
        <w:widowControl w:val="0"/>
        <w:numPr>
          <w:ilvl w:val="3"/>
          <w:numId w:val="200"/>
        </w:numPr>
        <w:tabs>
          <w:tab w:val="left" w:pos="1901"/>
        </w:tabs>
        <w:rPr>
          <w:sz w:val="24"/>
        </w:rPr>
      </w:pPr>
      <w:r w:rsidRPr="0087588A">
        <w:rPr>
          <w:spacing w:val="-1"/>
          <w:sz w:val="24"/>
        </w:rPr>
        <w:t>When</w:t>
      </w:r>
      <w:r w:rsidRPr="0087588A">
        <w:rPr>
          <w:sz w:val="24"/>
        </w:rPr>
        <w:t xml:space="preserve"> the results </w:t>
      </w:r>
      <w:r w:rsidRPr="0087588A">
        <w:rPr>
          <w:spacing w:val="-1"/>
          <w:sz w:val="24"/>
        </w:rPr>
        <w:t>display,</w:t>
      </w:r>
      <w:r w:rsidRPr="0087588A">
        <w:rPr>
          <w:sz w:val="24"/>
        </w:rPr>
        <w:t xml:space="preserve"> </w:t>
      </w:r>
      <w:r w:rsidRPr="0087588A">
        <w:rPr>
          <w:i/>
          <w:spacing w:val="-1"/>
          <w:sz w:val="24"/>
        </w:rPr>
        <w:t>click</w:t>
      </w:r>
      <w:r w:rsidRPr="0087588A">
        <w:rPr>
          <w:i/>
          <w:sz w:val="24"/>
        </w:rPr>
        <w:t xml:space="preserve"> </w:t>
      </w:r>
      <w:r w:rsidRPr="0087588A">
        <w:rPr>
          <w:sz w:val="24"/>
        </w:rPr>
        <w:t xml:space="preserve">the </w:t>
      </w:r>
      <w:r w:rsidRPr="0087588A">
        <w:rPr>
          <w:spacing w:val="-1"/>
          <w:sz w:val="24"/>
        </w:rPr>
        <w:t>&lt;</w:t>
      </w:r>
      <w:r w:rsidRPr="0087588A">
        <w:rPr>
          <w:rFonts w:ascii="Courier New"/>
          <w:spacing w:val="-1"/>
          <w:sz w:val="20"/>
        </w:rPr>
        <w:t>Export</w:t>
      </w:r>
      <w:r w:rsidR="009306A1" w:rsidRPr="0087588A">
        <w:rPr>
          <w:rFonts w:ascii="Courier New" w:eastAsia="Courier New" w:hAnsi="Courier New" w:cs="Courier New"/>
          <w:spacing w:val="-1"/>
          <w:sz w:val="20"/>
        </w:rPr>
        <w:fldChar w:fldCharType="begin"/>
      </w:r>
      <w:r w:rsidR="009306A1" w:rsidRPr="0087588A">
        <w:instrText xml:space="preserve"> XE "</w:instrText>
      </w:r>
      <w:r w:rsidR="009306A1" w:rsidRPr="0087588A">
        <w:rPr>
          <w:spacing w:val="-1"/>
          <w:sz w:val="20"/>
        </w:rPr>
        <w:instrText>Export</w:instrText>
      </w:r>
      <w:r w:rsidR="009306A1" w:rsidRPr="0087588A">
        <w:instrText xml:space="preserve">" </w:instrText>
      </w:r>
      <w:r w:rsidR="009306A1" w:rsidRPr="0087588A">
        <w:rPr>
          <w:rFonts w:ascii="Courier New" w:eastAsia="Courier New" w:hAnsi="Courier New" w:cs="Courier New"/>
          <w:spacing w:val="-1"/>
          <w:sz w:val="20"/>
        </w:rPr>
        <w:fldChar w:fldCharType="end"/>
      </w:r>
      <w:r w:rsidR="00DF273B" w:rsidRPr="0087588A">
        <w:rPr>
          <w:rFonts w:ascii="Courier New" w:eastAsia="Courier New" w:hAnsi="Courier New" w:cs="Courier New"/>
          <w:spacing w:val="-1"/>
          <w:sz w:val="20"/>
        </w:rPr>
        <w:t xml:space="preserve"> </w:t>
      </w:r>
      <w:r w:rsidRPr="0087588A">
        <w:rPr>
          <w:rFonts w:ascii="Courier New"/>
          <w:spacing w:val="-1"/>
          <w:sz w:val="20"/>
        </w:rPr>
        <w:t>to Excel</w:t>
      </w:r>
      <w:r w:rsidRPr="0087588A">
        <w:rPr>
          <w:spacing w:val="-1"/>
          <w:sz w:val="24"/>
        </w:rPr>
        <w:t>&gt;</w:t>
      </w:r>
      <w:r w:rsidRPr="0087588A">
        <w:rPr>
          <w:sz w:val="24"/>
        </w:rPr>
        <w:t xml:space="preserve"> </w:t>
      </w:r>
      <w:r w:rsidRPr="0087588A">
        <w:rPr>
          <w:spacing w:val="-1"/>
          <w:sz w:val="24"/>
        </w:rPr>
        <w:t>button.</w:t>
      </w:r>
    </w:p>
    <w:p w:rsidR="00694832" w:rsidRPr="0087588A" w:rsidRDefault="00694832" w:rsidP="004451AB">
      <w:pPr>
        <w:widowControl w:val="0"/>
        <w:numPr>
          <w:ilvl w:val="3"/>
          <w:numId w:val="200"/>
        </w:numPr>
        <w:tabs>
          <w:tab w:val="left" w:pos="1901"/>
        </w:tabs>
        <w:ind w:right="138"/>
        <w:jc w:val="both"/>
        <w:rPr>
          <w:sz w:val="24"/>
        </w:rPr>
      </w:pPr>
      <w:r w:rsidRPr="0087588A">
        <w:rPr>
          <w:sz w:val="24"/>
        </w:rPr>
        <w:t xml:space="preserve">A </w:t>
      </w:r>
      <w:r w:rsidRPr="0087588A">
        <w:rPr>
          <w:spacing w:val="-1"/>
          <w:sz w:val="24"/>
        </w:rPr>
        <w:t>File</w:t>
      </w:r>
      <w:r w:rsidRPr="0087588A">
        <w:rPr>
          <w:sz w:val="24"/>
        </w:rPr>
        <w:t xml:space="preserve"> Download dialog</w:t>
      </w:r>
      <w:r w:rsidRPr="0087588A">
        <w:rPr>
          <w:spacing w:val="-2"/>
          <w:sz w:val="24"/>
        </w:rPr>
        <w:t xml:space="preserve"> </w:t>
      </w:r>
      <w:r w:rsidRPr="0087588A">
        <w:rPr>
          <w:sz w:val="24"/>
        </w:rPr>
        <w:t xml:space="preserve">box </w:t>
      </w:r>
      <w:r w:rsidRPr="0087588A">
        <w:rPr>
          <w:spacing w:val="-1"/>
          <w:sz w:val="24"/>
        </w:rPr>
        <w:t>may</w:t>
      </w:r>
      <w:r w:rsidRPr="0087588A">
        <w:rPr>
          <w:sz w:val="24"/>
        </w:rPr>
        <w:t xml:space="preserve"> display </w:t>
      </w:r>
      <w:r w:rsidRPr="0087588A">
        <w:rPr>
          <w:spacing w:val="-1"/>
          <w:sz w:val="24"/>
        </w:rPr>
        <w:t>indicating:</w:t>
      </w:r>
      <w:r w:rsidRPr="0087588A">
        <w:rPr>
          <w:spacing w:val="1"/>
          <w:sz w:val="24"/>
        </w:rPr>
        <w:t xml:space="preserve"> </w:t>
      </w:r>
      <w:r w:rsidRPr="0087588A">
        <w:rPr>
          <w:rFonts w:ascii="Courier New" w:eastAsia="Courier New" w:hAnsi="Courier New" w:cs="Courier New"/>
          <w:spacing w:val="-1"/>
          <w:sz w:val="20"/>
          <w:szCs w:val="20"/>
        </w:rPr>
        <w:t>Some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files</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can harm</w:t>
      </w:r>
      <w:r w:rsidRPr="0087588A">
        <w:rPr>
          <w:rFonts w:ascii="Courier New" w:eastAsia="Courier New" w:hAnsi="Courier New" w:cs="Courier New"/>
          <w:spacing w:val="45"/>
          <w:sz w:val="20"/>
          <w:szCs w:val="20"/>
        </w:rPr>
        <w:t xml:space="preserve"> </w:t>
      </w:r>
      <w:r w:rsidRPr="0087588A">
        <w:rPr>
          <w:rFonts w:ascii="Courier New" w:eastAsia="Courier New" w:hAnsi="Courier New" w:cs="Courier New"/>
          <w:spacing w:val="-1"/>
          <w:sz w:val="20"/>
          <w:szCs w:val="20"/>
        </w:rPr>
        <w:t>your computer. If the file information below looks suspicious,</w:t>
      </w:r>
      <w:r w:rsidRPr="0087588A">
        <w:rPr>
          <w:rFonts w:ascii="Courier New" w:eastAsia="Courier New" w:hAnsi="Courier New" w:cs="Courier New"/>
          <w:spacing w:val="28"/>
          <w:sz w:val="20"/>
          <w:szCs w:val="20"/>
        </w:rPr>
        <w:t xml:space="preserve"> </w:t>
      </w:r>
      <w:r w:rsidRPr="0087588A">
        <w:rPr>
          <w:rFonts w:ascii="Courier New" w:eastAsia="Courier New" w:hAnsi="Courier New" w:cs="Courier New"/>
          <w:spacing w:val="-1"/>
          <w:sz w:val="20"/>
          <w:szCs w:val="20"/>
        </w:rPr>
        <w:t>or you do not fully trust the source, do not open or save this</w:t>
      </w:r>
      <w:r w:rsidRPr="0087588A">
        <w:rPr>
          <w:rFonts w:ascii="Courier New" w:eastAsia="Courier New" w:hAnsi="Courier New" w:cs="Courier New"/>
          <w:spacing w:val="26"/>
          <w:sz w:val="20"/>
          <w:szCs w:val="20"/>
        </w:rPr>
        <w:t xml:space="preserve"> </w:t>
      </w:r>
      <w:r w:rsidRPr="0087588A">
        <w:rPr>
          <w:rFonts w:ascii="Courier New" w:eastAsia="Courier New" w:hAnsi="Courier New" w:cs="Courier New"/>
          <w:spacing w:val="-1"/>
          <w:sz w:val="20"/>
          <w:szCs w:val="20"/>
        </w:rPr>
        <w:t>file</w:t>
      </w:r>
      <w:r w:rsidRPr="0087588A">
        <w:rPr>
          <w:spacing w:val="-1"/>
          <w:sz w:val="24"/>
        </w:rPr>
        <w:t>.</w:t>
      </w:r>
      <w:r w:rsidRPr="0087588A">
        <w:rPr>
          <w:sz w:val="24"/>
        </w:rPr>
        <w:t xml:space="preserve"> You</w:t>
      </w:r>
      <w:r w:rsidRPr="0087588A">
        <w:rPr>
          <w:spacing w:val="-1"/>
          <w:sz w:val="24"/>
        </w:rPr>
        <w:t xml:space="preserve"> may</w:t>
      </w:r>
      <w:r w:rsidRPr="0087588A">
        <w:rPr>
          <w:sz w:val="24"/>
        </w:rPr>
        <w:t xml:space="preserve"> also see the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Would you like to open the file</w:t>
      </w:r>
      <w:r w:rsidRPr="0087588A">
        <w:rPr>
          <w:rFonts w:ascii="Courier New" w:eastAsia="Courier New" w:hAnsi="Courier New" w:cs="Courier New"/>
          <w:spacing w:val="30"/>
          <w:sz w:val="20"/>
          <w:szCs w:val="20"/>
        </w:rPr>
        <w:t xml:space="preserve"> </w:t>
      </w:r>
      <w:r w:rsidRPr="0087588A">
        <w:rPr>
          <w:rFonts w:ascii="Courier New" w:eastAsia="Courier New" w:hAnsi="Courier New" w:cs="Courier New"/>
          <w:spacing w:val="-1"/>
          <w:sz w:val="20"/>
          <w:szCs w:val="20"/>
        </w:rPr>
        <w:t>or save it to your computer?</w:t>
      </w:r>
      <w:r w:rsidRPr="0087588A">
        <w:rPr>
          <w:spacing w:val="-1"/>
          <w:sz w:val="24"/>
        </w:rPr>
        <w:t>”</w:t>
      </w:r>
      <w:r w:rsidRPr="0087588A">
        <w:rPr>
          <w:sz w:val="24"/>
        </w:rPr>
        <w:t xml:space="preserve"> along with </w:t>
      </w:r>
      <w:r w:rsidRPr="0087588A">
        <w:rPr>
          <w:rFonts w:ascii="Courier New" w:eastAsia="Courier New" w:hAnsi="Courier New" w:cs="Courier New"/>
          <w:spacing w:val="-1"/>
          <w:sz w:val="20"/>
          <w:szCs w:val="20"/>
        </w:rPr>
        <w:t>Open</w:t>
      </w:r>
      <w:r w:rsidRPr="0087588A">
        <w:rPr>
          <w:spacing w:val="-1"/>
          <w:sz w:val="24"/>
        </w:rPr>
        <w:t>,</w:t>
      </w:r>
      <w:r w:rsidRPr="0087588A">
        <w:rPr>
          <w:sz w:val="24"/>
        </w:rPr>
        <w:t xml:space="preserve"> </w:t>
      </w:r>
      <w:r w:rsidRPr="0087588A">
        <w:rPr>
          <w:rFonts w:ascii="Courier New" w:eastAsia="Courier New" w:hAnsi="Courier New" w:cs="Courier New"/>
          <w:spacing w:val="-1"/>
          <w:sz w:val="20"/>
          <w:szCs w:val="20"/>
        </w:rPr>
        <w:t>Save</w:t>
      </w:r>
      <w:r w:rsidRPr="0087588A">
        <w:rPr>
          <w:spacing w:val="-1"/>
          <w:sz w:val="24"/>
        </w:rPr>
        <w:t>,</w:t>
      </w:r>
      <w:r w:rsidRPr="0087588A">
        <w:rPr>
          <w:sz w:val="24"/>
        </w:rPr>
        <w:t xml:space="preserve"> </w:t>
      </w:r>
      <w:r w:rsidRPr="0087588A">
        <w:rPr>
          <w:rFonts w:ascii="Courier New" w:eastAsia="Courier New" w:hAnsi="Courier New" w:cs="Courier New"/>
          <w:spacing w:val="-1"/>
          <w:sz w:val="20"/>
          <w:szCs w:val="20"/>
        </w:rPr>
        <w:t>Cancel</w:t>
      </w:r>
      <w:r w:rsidRPr="0087588A">
        <w:rPr>
          <w:rFonts w:ascii="Courier New" w:eastAsia="Courier New" w:hAnsi="Courier New" w:cs="Courier New"/>
          <w:spacing w:val="-61"/>
          <w:sz w:val="20"/>
          <w:szCs w:val="20"/>
        </w:rPr>
        <w:t xml:space="preserve"> </w:t>
      </w:r>
      <w:r w:rsidRPr="0087588A">
        <w:rPr>
          <w:sz w:val="24"/>
        </w:rPr>
        <w:t xml:space="preserve">and </w:t>
      </w:r>
      <w:r w:rsidRPr="0087588A">
        <w:rPr>
          <w:rFonts w:ascii="Courier New" w:eastAsia="Courier New" w:hAnsi="Courier New" w:cs="Courier New"/>
          <w:spacing w:val="-1"/>
          <w:sz w:val="20"/>
          <w:szCs w:val="20"/>
        </w:rPr>
        <w:t>More</w:t>
      </w:r>
      <w:r w:rsidRPr="0087588A">
        <w:rPr>
          <w:rFonts w:ascii="Courier New" w:eastAsia="Courier New" w:hAnsi="Courier New" w:cs="Courier New"/>
          <w:spacing w:val="22"/>
          <w:sz w:val="20"/>
          <w:szCs w:val="20"/>
        </w:rPr>
        <w:t xml:space="preserve"> </w:t>
      </w:r>
      <w:r w:rsidRPr="0087588A">
        <w:rPr>
          <w:rFonts w:ascii="Courier New" w:eastAsia="Courier New" w:hAnsi="Courier New" w:cs="Courier New"/>
          <w:spacing w:val="-1"/>
          <w:sz w:val="20"/>
          <w:szCs w:val="20"/>
        </w:rPr>
        <w:t>Info</w:t>
      </w:r>
      <w:r w:rsidRPr="0087588A">
        <w:rPr>
          <w:rFonts w:ascii="Courier New" w:eastAsia="Courier New" w:hAnsi="Courier New" w:cs="Courier New"/>
          <w:spacing w:val="-61"/>
          <w:sz w:val="20"/>
          <w:szCs w:val="20"/>
        </w:rPr>
        <w:t xml:space="preserve"> </w:t>
      </w:r>
      <w:r w:rsidRPr="0087588A">
        <w:rPr>
          <w:spacing w:val="-1"/>
          <w:sz w:val="24"/>
        </w:rPr>
        <w:t>buttons.</w:t>
      </w:r>
      <w:r w:rsidRPr="0087588A">
        <w:rPr>
          <w:sz w:val="24"/>
        </w:rPr>
        <w:t xml:space="preserve"> To </w:t>
      </w:r>
      <w:r w:rsidRPr="0087588A">
        <w:rPr>
          <w:spacing w:val="-1"/>
          <w:sz w:val="24"/>
        </w:rPr>
        <w:t>proceed,</w:t>
      </w:r>
      <w:r w:rsidRPr="0087588A">
        <w:rPr>
          <w:sz w:val="24"/>
        </w:rPr>
        <w:t xml:space="preserve"> </w:t>
      </w:r>
      <w:r w:rsidRPr="0087588A">
        <w:rPr>
          <w:i/>
          <w:sz w:val="24"/>
        </w:rPr>
        <w:t xml:space="preserve">click </w:t>
      </w:r>
      <w:r w:rsidRPr="0087588A">
        <w:rPr>
          <w:sz w:val="24"/>
        </w:rPr>
        <w:t>the</w:t>
      </w:r>
      <w:r w:rsidRPr="0087588A">
        <w:rPr>
          <w:spacing w:val="-1"/>
          <w:sz w:val="24"/>
        </w:rPr>
        <w:t xml:space="preserve"> &lt;</w:t>
      </w:r>
      <w:r w:rsidRPr="0087588A">
        <w:rPr>
          <w:rFonts w:ascii="Courier New" w:eastAsia="Courier New" w:hAnsi="Courier New" w:cs="Courier New"/>
          <w:spacing w:val="-1"/>
          <w:sz w:val="20"/>
          <w:szCs w:val="20"/>
        </w:rPr>
        <w:t>Open</w:t>
      </w:r>
      <w:r w:rsidRPr="0087588A">
        <w:rPr>
          <w:spacing w:val="-1"/>
          <w:sz w:val="24"/>
        </w:rPr>
        <w:t>&gt;</w:t>
      </w:r>
      <w:r w:rsidRPr="0087588A">
        <w:rPr>
          <w:sz w:val="24"/>
        </w:rPr>
        <w:t xml:space="preserve"> </w:t>
      </w:r>
      <w:r w:rsidRPr="0087588A">
        <w:rPr>
          <w:spacing w:val="-1"/>
          <w:sz w:val="24"/>
        </w:rPr>
        <w:t>button.</w:t>
      </w:r>
    </w:p>
    <w:p w:rsidR="00694832" w:rsidRPr="0087588A" w:rsidRDefault="00694832" w:rsidP="004451AB">
      <w:pPr>
        <w:pStyle w:val="BodyText"/>
        <w:widowControl w:val="0"/>
        <w:numPr>
          <w:ilvl w:val="3"/>
          <w:numId w:val="200"/>
        </w:numPr>
        <w:tabs>
          <w:tab w:val="left" w:pos="1901"/>
        </w:tabs>
        <w:spacing w:before="0" w:after="0"/>
        <w:ind w:right="176"/>
      </w:pPr>
      <w:r w:rsidRPr="0087588A">
        <w:t xml:space="preserve">Excel </w:t>
      </w:r>
      <w:r w:rsidRPr="0087588A">
        <w:rPr>
          <w:spacing w:val="-1"/>
        </w:rPr>
        <w:t>will</w:t>
      </w:r>
      <w:r w:rsidRPr="0087588A">
        <w:t xml:space="preserve"> </w:t>
      </w:r>
      <w:r w:rsidRPr="0087588A">
        <w:rPr>
          <w:spacing w:val="-1"/>
        </w:rPr>
        <w:t>open.</w:t>
      </w:r>
      <w:r w:rsidRPr="0087588A">
        <w:t xml:space="preserve"> </w:t>
      </w:r>
      <w:r w:rsidR="00E313F7" w:rsidRPr="0087588A">
        <w:rPr>
          <w:b/>
        </w:rPr>
        <w:t>NOTE:</w:t>
      </w:r>
      <w:r w:rsidR="003872E5" w:rsidRPr="0087588A">
        <w:t xml:space="preserve"> </w:t>
      </w:r>
      <w:r w:rsidR="0077420D" w:rsidRPr="0087588A">
        <w:t>I</w:t>
      </w:r>
      <w:r w:rsidRPr="0087588A">
        <w:t>f</w:t>
      </w:r>
      <w:r w:rsidRPr="0087588A">
        <w:rPr>
          <w:spacing w:val="-2"/>
        </w:rPr>
        <w:t xml:space="preserve"> </w:t>
      </w:r>
      <w:r w:rsidRPr="0087588A">
        <w:t xml:space="preserve">you are using Excel version 2007, </w:t>
      </w:r>
      <w:r w:rsidRPr="0087588A">
        <w:rPr>
          <w:spacing w:val="-1"/>
        </w:rPr>
        <w:t>you</w:t>
      </w:r>
      <w:r w:rsidRPr="0087588A">
        <w:t xml:space="preserve"> </w:t>
      </w:r>
      <w:r w:rsidRPr="0087588A">
        <w:rPr>
          <w:spacing w:val="-1"/>
        </w:rPr>
        <w:t>may</w:t>
      </w:r>
      <w:r w:rsidRPr="0087588A">
        <w:t xml:space="preserve"> see a</w:t>
      </w:r>
      <w:r w:rsidRPr="0087588A">
        <w:rPr>
          <w:spacing w:val="30"/>
        </w:rPr>
        <w:t xml:space="preserve"> </w:t>
      </w:r>
      <w:r w:rsidRPr="0087588A">
        <w:t>dialog box advising that</w:t>
      </w:r>
      <w:r w:rsidRPr="0087588A">
        <w:rPr>
          <w:spacing w:val="-2"/>
        </w:rPr>
        <w:t xml:space="preserve"> </w:t>
      </w:r>
      <w:r w:rsidRPr="0087588A">
        <w:t xml:space="preserve">the </w:t>
      </w:r>
      <w:r w:rsidRPr="0087588A">
        <w:rPr>
          <w:spacing w:val="-1"/>
        </w:rPr>
        <w:t>file</w:t>
      </w:r>
      <w:r w:rsidRPr="0087588A">
        <w:t xml:space="preserve"> you</w:t>
      </w:r>
      <w:r w:rsidRPr="0087588A">
        <w:rPr>
          <w:spacing w:val="-1"/>
        </w:rPr>
        <w:t xml:space="preserve"> </w:t>
      </w:r>
      <w:r w:rsidRPr="0087588A">
        <w:t>are trying</w:t>
      </w:r>
      <w:r w:rsidRPr="0087588A">
        <w:rPr>
          <w:spacing w:val="-1"/>
        </w:rPr>
        <w:t xml:space="preserve"> </w:t>
      </w:r>
      <w:r w:rsidRPr="0087588A">
        <w:t>to</w:t>
      </w:r>
      <w:r w:rsidRPr="0087588A">
        <w:rPr>
          <w:spacing w:val="-1"/>
        </w:rPr>
        <w:t xml:space="preserve"> </w:t>
      </w:r>
      <w:r w:rsidRPr="0087588A">
        <w:t>open is in a</w:t>
      </w:r>
      <w:r w:rsidRPr="0087588A">
        <w:rPr>
          <w:spacing w:val="-2"/>
        </w:rPr>
        <w:t xml:space="preserve"> </w:t>
      </w:r>
      <w:r w:rsidRPr="0087588A">
        <w:rPr>
          <w:spacing w:val="-1"/>
        </w:rPr>
        <w:t>different</w:t>
      </w:r>
      <w:r w:rsidRPr="0087588A">
        <w:t xml:space="preserve"> </w:t>
      </w:r>
      <w:r w:rsidRPr="0087588A">
        <w:rPr>
          <w:spacing w:val="-1"/>
        </w:rPr>
        <w:t>format</w:t>
      </w:r>
      <w:r w:rsidR="00BF34D8" w:rsidRPr="0087588A">
        <w:rPr>
          <w:spacing w:val="-1"/>
        </w:rPr>
        <w:t xml:space="preserve"> </w:t>
      </w:r>
    </w:p>
    <w:p w:rsidR="00BF34D8" w:rsidRPr="0087588A" w:rsidRDefault="00BF34D8" w:rsidP="009A4557">
      <w:pPr>
        <w:pStyle w:val="BodyText"/>
        <w:spacing w:before="0" w:after="0" w:line="278" w:lineRule="exact"/>
        <w:ind w:left="1900" w:right="167"/>
      </w:pPr>
      <w:proofErr w:type="gramStart"/>
      <w:r w:rsidRPr="0087588A">
        <w:t>than</w:t>
      </w:r>
      <w:proofErr w:type="gramEnd"/>
      <w:r w:rsidRPr="0087588A">
        <w:t xml:space="preserve"> </w:t>
      </w:r>
      <w:r w:rsidRPr="0087588A">
        <w:rPr>
          <w:spacing w:val="-1"/>
        </w:rPr>
        <w:t>specified</w:t>
      </w:r>
      <w:r w:rsidRPr="0087588A">
        <w:t xml:space="preserve"> by the </w:t>
      </w:r>
      <w:r w:rsidRPr="0087588A">
        <w:rPr>
          <w:spacing w:val="-1"/>
        </w:rPr>
        <w:t xml:space="preserve">file </w:t>
      </w:r>
      <w:r w:rsidRPr="0087588A">
        <w:t>extension</w:t>
      </w:r>
      <w:r w:rsidR="00BB2E9B" w:rsidRPr="0087588A">
        <w:t>.</w:t>
      </w:r>
      <w:r w:rsidRPr="0087588A">
        <w:rPr>
          <w:spacing w:val="1"/>
        </w:rPr>
        <w:t xml:space="preserve"> </w:t>
      </w:r>
      <w:r w:rsidRPr="0087588A">
        <w:t>Click the</w:t>
      </w:r>
      <w:r w:rsidRPr="0087588A">
        <w:rPr>
          <w:spacing w:val="-1"/>
        </w:rPr>
        <w:t xml:space="preserve"> &lt;</w:t>
      </w:r>
      <w:r w:rsidRPr="0087588A">
        <w:rPr>
          <w:rFonts w:ascii="Courier New"/>
          <w:spacing w:val="-1"/>
          <w:sz w:val="20"/>
        </w:rPr>
        <w:t>Yes</w:t>
      </w:r>
      <w:r w:rsidRPr="0087588A">
        <w:rPr>
          <w:spacing w:val="-1"/>
        </w:rPr>
        <w:t>&gt;</w:t>
      </w:r>
      <w:r w:rsidRPr="0087588A">
        <w:t xml:space="preserve"> button</w:t>
      </w:r>
      <w:r w:rsidRPr="0087588A">
        <w:rPr>
          <w:spacing w:val="-1"/>
        </w:rPr>
        <w:t xml:space="preserve"> </w:t>
      </w:r>
      <w:r w:rsidRPr="0087588A">
        <w:t>to</w:t>
      </w:r>
      <w:r w:rsidRPr="0087588A">
        <w:rPr>
          <w:spacing w:val="35"/>
        </w:rPr>
        <w:t xml:space="preserve"> </w:t>
      </w:r>
      <w:r w:rsidRPr="0087588A">
        <w:t>continue.</w:t>
      </w:r>
    </w:p>
    <w:p w:rsidR="00BF34D8" w:rsidRPr="0087588A" w:rsidRDefault="00BF34D8" w:rsidP="004451AB">
      <w:pPr>
        <w:pStyle w:val="BodyText"/>
        <w:widowControl w:val="0"/>
        <w:numPr>
          <w:ilvl w:val="3"/>
          <w:numId w:val="200"/>
        </w:numPr>
        <w:tabs>
          <w:tab w:val="left" w:pos="1901"/>
        </w:tabs>
        <w:spacing w:before="0" w:after="0" w:line="272" w:lineRule="exact"/>
      </w:pPr>
      <w:r w:rsidRPr="0087588A">
        <w:t>The report</w:t>
      </w:r>
      <w:r w:rsidRPr="0087588A">
        <w:rPr>
          <w:spacing w:val="-2"/>
        </w:rPr>
        <w:t xml:space="preserve"> </w:t>
      </w:r>
      <w:r w:rsidRPr="0087588A">
        <w:t>will display.</w:t>
      </w:r>
    </w:p>
    <w:p w:rsidR="00BF34D8" w:rsidRPr="0087588A" w:rsidRDefault="00BF34D8" w:rsidP="004451AB">
      <w:pPr>
        <w:widowControl w:val="0"/>
        <w:numPr>
          <w:ilvl w:val="3"/>
          <w:numId w:val="200"/>
        </w:numPr>
        <w:tabs>
          <w:tab w:val="left" w:pos="1901"/>
        </w:tabs>
        <w:spacing w:before="7"/>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File</w:t>
      </w:r>
      <w:r w:rsidRPr="0087588A">
        <w:rPr>
          <w:spacing w:val="-1"/>
          <w:sz w:val="24"/>
        </w:rPr>
        <w:t>&gt;</w:t>
      </w:r>
      <w:r w:rsidRPr="0087588A">
        <w:rPr>
          <w:sz w:val="24"/>
        </w:rPr>
        <w:t xml:space="preserve"> </w:t>
      </w:r>
      <w:r w:rsidRPr="0087588A">
        <w:rPr>
          <w:spacing w:val="-1"/>
          <w:sz w:val="24"/>
        </w:rPr>
        <w:t>dropdown</w:t>
      </w:r>
      <w:r w:rsidRPr="0087588A">
        <w:rPr>
          <w:sz w:val="24"/>
        </w:rPr>
        <w:t xml:space="preserve"> and </w:t>
      </w:r>
      <w:r w:rsidRPr="0087588A">
        <w:rPr>
          <w:i/>
          <w:sz w:val="24"/>
        </w:rPr>
        <w:t xml:space="preserve">click </w:t>
      </w:r>
      <w:r w:rsidRPr="0087588A">
        <w:rPr>
          <w:sz w:val="24"/>
        </w:rPr>
        <w:t xml:space="preserve">on </w:t>
      </w:r>
      <w:r w:rsidRPr="0087588A">
        <w:rPr>
          <w:spacing w:val="-1"/>
          <w:sz w:val="24"/>
        </w:rPr>
        <w:t>&lt;</w:t>
      </w:r>
      <w:r w:rsidRPr="0087588A">
        <w:rPr>
          <w:rFonts w:ascii="Courier New"/>
          <w:spacing w:val="-1"/>
          <w:sz w:val="20"/>
        </w:rPr>
        <w:t>Print</w:t>
      </w:r>
      <w:r w:rsidRPr="0087588A">
        <w:rPr>
          <w:spacing w:val="-1"/>
          <w:sz w:val="24"/>
        </w:rPr>
        <w:t>&gt;</w:t>
      </w:r>
      <w:r w:rsidRPr="0087588A">
        <w:rPr>
          <w:sz w:val="24"/>
        </w:rPr>
        <w:t xml:space="preserve"> to </w:t>
      </w:r>
      <w:r w:rsidRPr="0087588A">
        <w:rPr>
          <w:spacing w:val="-1"/>
          <w:sz w:val="24"/>
        </w:rPr>
        <w:t xml:space="preserve">print </w:t>
      </w:r>
      <w:r w:rsidRPr="0087588A">
        <w:rPr>
          <w:sz w:val="24"/>
        </w:rPr>
        <w:t>it out.</w:t>
      </w:r>
    </w:p>
    <w:p w:rsidR="00BF34D8" w:rsidRPr="0087588A" w:rsidRDefault="00BF34D8" w:rsidP="00694832"/>
    <w:p w:rsidR="00BF34D8" w:rsidRPr="0087588A" w:rsidRDefault="00BF34D8" w:rsidP="006C1E37">
      <w:pPr>
        <w:jc w:val="center"/>
      </w:pPr>
      <w:r w:rsidRPr="0087588A">
        <w:rPr>
          <w:noProof/>
          <w:sz w:val="20"/>
          <w:szCs w:val="20"/>
        </w:rPr>
        <w:drawing>
          <wp:inline distT="0" distB="0" distL="0" distR="0" wp14:anchorId="52DBDC19" wp14:editId="57977C87">
            <wp:extent cx="4448175" cy="1439669"/>
            <wp:effectExtent l="0" t="0" r="0" b="8255"/>
            <wp:docPr id="285" name="image111.jpeg" descr="Utilization Management Review Listing screen with grayed out Print and Export buttons" title="Utilization Management Review Listing screen with grayed out Print and Export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1.jpeg"/>
                    <pic:cNvPicPr/>
                  </pic:nvPicPr>
                  <pic:blipFill>
                    <a:blip r:embed="rId237" cstate="print"/>
                    <a:stretch>
                      <a:fillRect/>
                    </a:stretch>
                  </pic:blipFill>
                  <pic:spPr>
                    <a:xfrm>
                      <a:off x="0" y="0"/>
                      <a:ext cx="4459928" cy="1443473"/>
                    </a:xfrm>
                    <a:prstGeom prst="rect">
                      <a:avLst/>
                    </a:prstGeom>
                  </pic:spPr>
                </pic:pic>
              </a:graphicData>
            </a:graphic>
          </wp:inline>
        </w:drawing>
      </w:r>
    </w:p>
    <w:p w:rsidR="00BF34D8" w:rsidRPr="0087588A" w:rsidRDefault="004008AF" w:rsidP="004008AF">
      <w:pPr>
        <w:pStyle w:val="Caption"/>
        <w:jc w:val="center"/>
      </w:pPr>
      <w:bookmarkStart w:id="1340" w:name="_Toc479683404"/>
      <w:bookmarkStart w:id="1341" w:name="_Toc479632187"/>
      <w:bookmarkStart w:id="1342" w:name="_Toc499543632"/>
      <w:r w:rsidRPr="0087588A">
        <w:t xml:space="preserve">Figure </w:t>
      </w:r>
      <w:fldSimple w:instr=" SEQ Figure \* ARABIC ">
        <w:r w:rsidR="00E65A84">
          <w:rPr>
            <w:noProof/>
          </w:rPr>
          <w:t>151</w:t>
        </w:r>
      </w:fldSimple>
      <w:r w:rsidR="008A170B" w:rsidRPr="0087588A">
        <w:t>:</w:t>
      </w:r>
      <w:r w:rsidR="008A170B" w:rsidRPr="0087588A">
        <w:rPr>
          <w:rFonts w:ascii="Arial"/>
          <w:b w:val="0"/>
          <w:spacing w:val="-1"/>
          <w:sz w:val="18"/>
        </w:rPr>
        <w:t xml:space="preserve"> </w:t>
      </w:r>
      <w:r w:rsidR="008A170B" w:rsidRPr="0087588A">
        <w:t>Utilization Management Review Listing screen with grayed out Print and Export buttons</w:t>
      </w:r>
      <w:bookmarkEnd w:id="1340"/>
      <w:bookmarkEnd w:id="1341"/>
      <w:bookmarkEnd w:id="1342"/>
    </w:p>
    <w:p w:rsidR="00BF34D8" w:rsidRPr="0087588A" w:rsidRDefault="00BF34D8" w:rsidP="006C1E37">
      <w:pPr>
        <w:jc w:val="center"/>
      </w:pPr>
    </w:p>
    <w:p w:rsidR="007F27DB" w:rsidRPr="0087588A" w:rsidRDefault="007F27DB" w:rsidP="006C1E37">
      <w:pPr>
        <w:jc w:val="center"/>
      </w:pPr>
      <w:r w:rsidRPr="0087588A">
        <w:rPr>
          <w:rFonts w:ascii="Arial" w:eastAsia="Arial" w:hAnsi="Arial" w:cs="Arial"/>
          <w:noProof/>
          <w:sz w:val="20"/>
          <w:szCs w:val="20"/>
        </w:rPr>
        <w:lastRenderedPageBreak/>
        <w:drawing>
          <wp:inline distT="0" distB="0" distL="0" distR="0" wp14:anchorId="51EA24F8" wp14:editId="1E992A4B">
            <wp:extent cx="5934927" cy="2520315"/>
            <wp:effectExtent l="0" t="0" r="8890" b="0"/>
            <wp:docPr id="287" name="image112.jpeg" descr="Utilization Management Review Listing screen with results and selectable buttons" title="Utilization Management Review Listing screen with results and selectabl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2.jpeg"/>
                    <pic:cNvPicPr/>
                  </pic:nvPicPr>
                  <pic:blipFill>
                    <a:blip r:embed="rId238" cstate="print"/>
                    <a:stretch>
                      <a:fillRect/>
                    </a:stretch>
                  </pic:blipFill>
                  <pic:spPr>
                    <a:xfrm>
                      <a:off x="0" y="0"/>
                      <a:ext cx="5934927" cy="2520315"/>
                    </a:xfrm>
                    <a:prstGeom prst="rect">
                      <a:avLst/>
                    </a:prstGeom>
                  </pic:spPr>
                </pic:pic>
              </a:graphicData>
            </a:graphic>
          </wp:inline>
        </w:drawing>
      </w:r>
    </w:p>
    <w:p w:rsidR="007F27DB" w:rsidRPr="0087588A" w:rsidRDefault="004008AF" w:rsidP="004008AF">
      <w:pPr>
        <w:pStyle w:val="Caption"/>
        <w:jc w:val="center"/>
      </w:pPr>
      <w:bookmarkStart w:id="1343" w:name="_Toc479683405"/>
      <w:bookmarkStart w:id="1344" w:name="_Toc479632188"/>
      <w:bookmarkStart w:id="1345" w:name="_Toc499543633"/>
      <w:r w:rsidRPr="0087588A">
        <w:t xml:space="preserve">Figure </w:t>
      </w:r>
      <w:fldSimple w:instr=" SEQ Figure \* ARABIC ">
        <w:r w:rsidR="00E65A84">
          <w:rPr>
            <w:noProof/>
          </w:rPr>
          <w:t>152</w:t>
        </w:r>
      </w:fldSimple>
      <w:r w:rsidR="007F27DB" w:rsidRPr="0087588A">
        <w:t>:</w:t>
      </w:r>
      <w:r w:rsidR="007F27DB" w:rsidRPr="0087588A">
        <w:rPr>
          <w:rFonts w:ascii="Arial"/>
          <w:b w:val="0"/>
          <w:spacing w:val="-1"/>
          <w:sz w:val="18"/>
        </w:rPr>
        <w:t xml:space="preserve"> </w:t>
      </w:r>
      <w:r w:rsidR="007F27DB" w:rsidRPr="0087588A">
        <w:t>Utilization Management Review Listing screen with results and selectable buttons</w:t>
      </w:r>
      <w:bookmarkEnd w:id="1343"/>
      <w:bookmarkEnd w:id="1344"/>
      <w:bookmarkEnd w:id="1345"/>
    </w:p>
    <w:p w:rsidR="007F27DB" w:rsidRPr="0087588A" w:rsidRDefault="007F27DB" w:rsidP="004451AB">
      <w:pPr>
        <w:pStyle w:val="Heading3"/>
        <w:rPr>
          <w:b w:val="0"/>
          <w:bCs w:val="0"/>
        </w:rPr>
      </w:pPr>
      <w:bookmarkStart w:id="1346" w:name="_Toc465421521"/>
      <w:bookmarkStart w:id="1347" w:name="_Toc465422349"/>
      <w:bookmarkStart w:id="1348" w:name="_Toc479676185"/>
      <w:bookmarkStart w:id="1349" w:name="_Toc479631920"/>
      <w:bookmarkStart w:id="1350" w:name="_Toc499543890"/>
      <w:r w:rsidRPr="0087588A">
        <w:t>Filtering</w:t>
      </w:r>
      <w:r w:rsidRPr="0087588A">
        <w:rPr>
          <w:spacing w:val="-11"/>
        </w:rPr>
        <w:t xml:space="preserve"> </w:t>
      </w:r>
      <w:r w:rsidRPr="0087588A">
        <w:t>Reviews</w:t>
      </w:r>
      <w:r w:rsidRPr="0087588A">
        <w:rPr>
          <w:spacing w:val="-9"/>
        </w:rPr>
        <w:t xml:space="preserve"> </w:t>
      </w:r>
      <w:r w:rsidRPr="0087588A">
        <w:t>by</w:t>
      </w:r>
      <w:r w:rsidRPr="0087588A">
        <w:rPr>
          <w:spacing w:val="-10"/>
        </w:rPr>
        <w:t xml:space="preserve"> </w:t>
      </w:r>
      <w:r w:rsidRPr="0087588A">
        <w:t>Free</w:t>
      </w:r>
      <w:r w:rsidRPr="0087588A">
        <w:rPr>
          <w:spacing w:val="-10"/>
        </w:rPr>
        <w:t xml:space="preserve"> </w:t>
      </w:r>
      <w:r w:rsidRPr="0087588A">
        <w:t>Text</w:t>
      </w:r>
      <w:bookmarkEnd w:id="1346"/>
      <w:bookmarkEnd w:id="1347"/>
      <w:bookmarkEnd w:id="1348"/>
      <w:bookmarkEnd w:id="1349"/>
      <w:bookmarkEnd w:id="1350"/>
    </w:p>
    <w:p w:rsidR="007F27DB" w:rsidRPr="0087588A" w:rsidRDefault="007F27DB" w:rsidP="004451AB">
      <w:pPr>
        <w:pStyle w:val="Heading4"/>
        <w:widowControl w:val="0"/>
        <w:tabs>
          <w:tab w:val="clear" w:pos="2394"/>
        </w:tabs>
        <w:spacing w:before="120" w:after="0"/>
        <w:ind w:left="864"/>
      </w:pPr>
      <w:bookmarkStart w:id="1351" w:name="_Toc479676186"/>
      <w:bookmarkStart w:id="1352" w:name="_Toc479631921"/>
      <w:bookmarkStart w:id="1353" w:name="_Toc499543891"/>
      <w:r w:rsidRPr="0087588A">
        <w:t>To filter by Free Text</w:t>
      </w:r>
      <w:bookmarkEnd w:id="1351"/>
      <w:bookmarkEnd w:id="1352"/>
      <w:bookmarkEnd w:id="1353"/>
    </w:p>
    <w:p w:rsidR="007F27DB" w:rsidRPr="0087588A" w:rsidRDefault="007F27DB" w:rsidP="004451AB">
      <w:pPr>
        <w:widowControl w:val="0"/>
        <w:numPr>
          <w:ilvl w:val="3"/>
          <w:numId w:val="202"/>
        </w:numPr>
        <w:tabs>
          <w:tab w:val="left" w:pos="1901"/>
        </w:tabs>
        <w:spacing w:line="275" w:lineRule="exact"/>
        <w:rPr>
          <w:sz w:val="24"/>
        </w:rPr>
      </w:pPr>
      <w:r w:rsidRPr="0087588A">
        <w:rPr>
          <w:sz w:val="24"/>
        </w:rPr>
        <w:t xml:space="preserve">Type </w:t>
      </w:r>
      <w:r w:rsidRPr="0087588A">
        <w:rPr>
          <w:spacing w:val="-1"/>
          <w:sz w:val="24"/>
        </w:rPr>
        <w:t>directly</w:t>
      </w:r>
      <w:r w:rsidRPr="0087588A">
        <w:rPr>
          <w:sz w:val="24"/>
        </w:rPr>
        <w:t xml:space="preserve"> in the </w:t>
      </w:r>
      <w:r w:rsidRPr="0087588A">
        <w:rPr>
          <w:b/>
          <w:spacing w:val="-1"/>
          <w:sz w:val="24"/>
        </w:rPr>
        <w:t>Free</w:t>
      </w:r>
      <w:r w:rsidRPr="0087588A">
        <w:rPr>
          <w:b/>
          <w:sz w:val="24"/>
        </w:rPr>
        <w:t xml:space="preserve"> Text </w:t>
      </w:r>
      <w:r w:rsidRPr="0087588A">
        <w:rPr>
          <w:sz w:val="24"/>
        </w:rPr>
        <w:t>field.</w:t>
      </w:r>
    </w:p>
    <w:p w:rsidR="007F27DB" w:rsidRPr="0087588A" w:rsidRDefault="007F27DB" w:rsidP="004451AB">
      <w:pPr>
        <w:pStyle w:val="BodyText"/>
        <w:widowControl w:val="0"/>
        <w:numPr>
          <w:ilvl w:val="3"/>
          <w:numId w:val="202"/>
        </w:numPr>
        <w:tabs>
          <w:tab w:val="left" w:pos="1901"/>
        </w:tabs>
        <w:spacing w:before="10" w:after="0" w:line="276" w:lineRule="exact"/>
        <w:ind w:right="568"/>
      </w:pPr>
      <w:r w:rsidRPr="0087588A">
        <w:t>Click the</w:t>
      </w:r>
      <w:r w:rsidRPr="0087588A">
        <w:rPr>
          <w:spacing w:val="-1"/>
        </w:rPr>
        <w:t xml:space="preserve"> &lt;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 To </w:t>
      </w:r>
      <w:r w:rsidRPr="0087588A">
        <w:rPr>
          <w:spacing w:val="-1"/>
        </w:rPr>
        <w:t>select</w:t>
      </w:r>
      <w:r w:rsidRPr="0087588A">
        <w:t xml:space="preserve"> a</w:t>
      </w:r>
      <w:r w:rsidRPr="0087588A">
        <w:rPr>
          <w:spacing w:val="41"/>
        </w:rPr>
        <w:t xml:space="preserve"> </w:t>
      </w:r>
      <w:r w:rsidRPr="0087588A">
        <w:rPr>
          <w:spacing w:val="-1"/>
        </w:rPr>
        <w:t>patient,</w:t>
      </w:r>
      <w:r w:rsidRPr="0087588A">
        <w:t xml:space="preserve"> </w:t>
      </w:r>
      <w:r w:rsidRPr="0087588A">
        <w:rPr>
          <w:i/>
        </w:rPr>
        <w:t>click</w:t>
      </w:r>
      <w:r w:rsidRPr="0087588A">
        <w:rPr>
          <w:i/>
          <w:spacing w:val="-1"/>
        </w:rPr>
        <w:t xml:space="preserve"> </w:t>
      </w:r>
      <w:r w:rsidRPr="0087588A">
        <w:t xml:space="preserve">on their </w:t>
      </w:r>
      <w:r w:rsidRPr="0087588A">
        <w:rPr>
          <w:spacing w:val="-1"/>
        </w:rPr>
        <w:t>hyperlinked</w:t>
      </w:r>
      <w:r w:rsidRPr="0087588A">
        <w:t xml:space="preserve"> </w:t>
      </w:r>
      <w:r w:rsidRPr="0087588A">
        <w:rPr>
          <w:spacing w:val="-1"/>
        </w:rPr>
        <w:t>name</w:t>
      </w:r>
      <w:r w:rsidRPr="0087588A">
        <w:t xml:space="preserve"> in the</w:t>
      </w:r>
      <w:r w:rsidRPr="0087588A">
        <w:rPr>
          <w:spacing w:val="1"/>
        </w:rPr>
        <w:t xml:space="preserve"> </w:t>
      </w:r>
      <w:r w:rsidRPr="0087588A">
        <w:rPr>
          <w:b/>
        </w:rPr>
        <w:t>Patient Name</w:t>
      </w:r>
      <w:r w:rsidRPr="0087588A">
        <w:rPr>
          <w:b/>
          <w:spacing w:val="-1"/>
        </w:rPr>
        <w:t xml:space="preserve"> </w:t>
      </w:r>
      <w:r w:rsidRPr="0087588A">
        <w:rPr>
          <w:spacing w:val="-1"/>
        </w:rPr>
        <w:t>column.</w:t>
      </w:r>
    </w:p>
    <w:p w:rsidR="00A66D68" w:rsidRPr="0087588A" w:rsidRDefault="007F27DB" w:rsidP="006C1E37">
      <w:pPr>
        <w:spacing w:before="39"/>
        <w:ind w:left="720" w:right="558"/>
        <w:rPr>
          <w:b/>
          <w:sz w:val="24"/>
        </w:rPr>
      </w:pPr>
      <w:r w:rsidRPr="0087588A">
        <w:rPr>
          <w:b/>
          <w:noProof/>
          <w:sz w:val="24"/>
        </w:rPr>
        <w:drawing>
          <wp:inline distT="0" distB="0" distL="0" distR="0" wp14:anchorId="10E63449" wp14:editId="6A70A0B8">
            <wp:extent cx="247650" cy="247650"/>
            <wp:effectExtent l="0" t="0" r="0" b="0"/>
            <wp:docPr id="2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Using Free Text, you can search </w:t>
      </w:r>
      <w:r w:rsidRPr="0087588A">
        <w:rPr>
          <w:b/>
          <w:spacing w:val="-1"/>
          <w:sz w:val="24"/>
        </w:rPr>
        <w:t>for</w:t>
      </w:r>
      <w:r w:rsidRPr="0087588A">
        <w:rPr>
          <w:b/>
          <w:sz w:val="24"/>
        </w:rPr>
        <w:t xml:space="preserve"> an exact</w:t>
      </w:r>
      <w:r w:rsidRPr="0087588A">
        <w:rPr>
          <w:b/>
          <w:spacing w:val="-1"/>
          <w:sz w:val="24"/>
        </w:rPr>
        <w:t xml:space="preserve"> word</w:t>
      </w:r>
      <w:r w:rsidRPr="0087588A">
        <w:rPr>
          <w:b/>
          <w:sz w:val="24"/>
        </w:rPr>
        <w:t xml:space="preserve"> or phrase, for </w:t>
      </w:r>
      <w:r w:rsidRPr="0087588A">
        <w:rPr>
          <w:b/>
          <w:spacing w:val="-1"/>
          <w:sz w:val="24"/>
        </w:rPr>
        <w:t>synonymous</w:t>
      </w:r>
      <w:r w:rsidRPr="0087588A">
        <w:rPr>
          <w:b/>
          <w:sz w:val="24"/>
        </w:rPr>
        <w:t xml:space="preserve"> </w:t>
      </w:r>
      <w:r w:rsidRPr="0087588A">
        <w:rPr>
          <w:b/>
          <w:spacing w:val="-1"/>
          <w:sz w:val="24"/>
        </w:rPr>
        <w:t>words,</w:t>
      </w:r>
      <w:r w:rsidRPr="0087588A">
        <w:rPr>
          <w:b/>
          <w:spacing w:val="35"/>
          <w:sz w:val="24"/>
        </w:rPr>
        <w:t xml:space="preserve"> </w:t>
      </w:r>
      <w:r w:rsidRPr="0087588A">
        <w:rPr>
          <w:b/>
          <w:sz w:val="24"/>
        </w:rPr>
        <w:t xml:space="preserve">for </w:t>
      </w:r>
      <w:r w:rsidRPr="0087588A">
        <w:rPr>
          <w:b/>
          <w:spacing w:val="-1"/>
          <w:sz w:val="24"/>
        </w:rPr>
        <w:t>partial words,</w:t>
      </w:r>
      <w:r w:rsidRPr="0087588A">
        <w:rPr>
          <w:b/>
          <w:sz w:val="24"/>
        </w:rPr>
        <w:t xml:space="preserve"> or for a specific </w:t>
      </w:r>
      <w:r w:rsidRPr="0087588A">
        <w:rPr>
          <w:b/>
          <w:spacing w:val="-1"/>
          <w:sz w:val="24"/>
        </w:rPr>
        <w:t>word,</w:t>
      </w:r>
      <w:r w:rsidRPr="0087588A">
        <w:rPr>
          <w:b/>
          <w:sz w:val="24"/>
        </w:rPr>
        <w:t xml:space="preserve"> and the system</w:t>
      </w:r>
      <w:r w:rsidRPr="0087588A">
        <w:rPr>
          <w:b/>
          <w:spacing w:val="-2"/>
          <w:sz w:val="24"/>
        </w:rPr>
        <w:t xml:space="preserve"> </w:t>
      </w:r>
      <w:r w:rsidRPr="0087588A">
        <w:rPr>
          <w:b/>
          <w:spacing w:val="-1"/>
          <w:sz w:val="24"/>
        </w:rPr>
        <w:t>will</w:t>
      </w:r>
      <w:r w:rsidRPr="0087588A">
        <w:rPr>
          <w:b/>
          <w:sz w:val="24"/>
        </w:rPr>
        <w:t xml:space="preserve"> check</w:t>
      </w:r>
      <w:r w:rsidRPr="0087588A">
        <w:rPr>
          <w:b/>
          <w:spacing w:val="-1"/>
          <w:sz w:val="24"/>
        </w:rPr>
        <w:t xml:space="preserve"> the</w:t>
      </w:r>
      <w:r w:rsidRPr="0087588A">
        <w:rPr>
          <w:b/>
          <w:sz w:val="24"/>
        </w:rPr>
        <w:t xml:space="preserve"> database for certain</w:t>
      </w:r>
      <w:r w:rsidRPr="0087588A">
        <w:rPr>
          <w:b/>
          <w:spacing w:val="37"/>
          <w:sz w:val="24"/>
        </w:rPr>
        <w:t xml:space="preserve"> </w:t>
      </w:r>
      <w:r w:rsidRPr="0087588A">
        <w:rPr>
          <w:b/>
          <w:spacing w:val="-1"/>
          <w:sz w:val="24"/>
        </w:rPr>
        <w:t>information.</w:t>
      </w:r>
      <w:r w:rsidRPr="0087588A">
        <w:rPr>
          <w:b/>
          <w:sz w:val="24"/>
        </w:rPr>
        <w:t xml:space="preserve"> </w:t>
      </w:r>
    </w:p>
    <w:p w:rsidR="00BB2E9B" w:rsidRPr="0087588A" w:rsidRDefault="00A66D68" w:rsidP="006C1E37">
      <w:pPr>
        <w:spacing w:before="39"/>
        <w:ind w:left="720" w:right="558"/>
        <w:rPr>
          <w:b/>
          <w:sz w:val="24"/>
        </w:rPr>
      </w:pPr>
      <w:r w:rsidRPr="0087588A">
        <w:rPr>
          <w:b/>
          <w:noProof/>
          <w:sz w:val="24"/>
        </w:rPr>
        <w:drawing>
          <wp:inline distT="0" distB="0" distL="0" distR="0" wp14:anchorId="7DD2A8A1" wp14:editId="159C1703">
            <wp:extent cx="247650" cy="247650"/>
            <wp:effectExtent l="0" t="0" r="0" b="0"/>
            <wp:docPr id="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rPr>
          <w:b/>
          <w:sz w:val="24"/>
        </w:rPr>
        <w:t xml:space="preserve"> </w:t>
      </w:r>
      <w:r w:rsidR="007F27DB" w:rsidRPr="0087588A">
        <w:rPr>
          <w:b/>
          <w:sz w:val="24"/>
        </w:rPr>
        <w:t xml:space="preserve">(The </w:t>
      </w:r>
      <w:r w:rsidR="007F27DB" w:rsidRPr="0087588A">
        <w:rPr>
          <w:b/>
          <w:spacing w:val="-1"/>
          <w:sz w:val="24"/>
        </w:rPr>
        <w:t>system</w:t>
      </w:r>
      <w:r w:rsidR="007F27DB" w:rsidRPr="0087588A">
        <w:rPr>
          <w:b/>
          <w:sz w:val="24"/>
        </w:rPr>
        <w:t xml:space="preserve"> searches</w:t>
      </w:r>
      <w:r w:rsidR="007F27DB" w:rsidRPr="0087588A">
        <w:rPr>
          <w:b/>
          <w:spacing w:val="-1"/>
          <w:sz w:val="24"/>
        </w:rPr>
        <w:t xml:space="preserve"> </w:t>
      </w:r>
      <w:r w:rsidR="007F27DB" w:rsidRPr="0087588A">
        <w:rPr>
          <w:b/>
          <w:sz w:val="24"/>
        </w:rPr>
        <w:t xml:space="preserve">the </w:t>
      </w:r>
      <w:r w:rsidR="007F27DB" w:rsidRPr="0087588A">
        <w:rPr>
          <w:b/>
          <w:spacing w:val="-1"/>
          <w:sz w:val="24"/>
        </w:rPr>
        <w:t>following</w:t>
      </w:r>
      <w:r w:rsidR="007F27DB" w:rsidRPr="0087588A">
        <w:rPr>
          <w:b/>
          <w:sz w:val="24"/>
        </w:rPr>
        <w:t xml:space="preserve"> to try to</w:t>
      </w:r>
      <w:r w:rsidR="007F27DB" w:rsidRPr="0087588A">
        <w:rPr>
          <w:b/>
          <w:spacing w:val="-2"/>
          <w:sz w:val="24"/>
        </w:rPr>
        <w:t xml:space="preserve"> </w:t>
      </w:r>
      <w:r w:rsidR="007F27DB" w:rsidRPr="0087588A">
        <w:rPr>
          <w:b/>
          <w:sz w:val="24"/>
        </w:rPr>
        <w:t xml:space="preserve">match </w:t>
      </w:r>
      <w:r w:rsidR="007F27DB" w:rsidRPr="0087588A">
        <w:rPr>
          <w:b/>
          <w:spacing w:val="-1"/>
          <w:sz w:val="24"/>
        </w:rPr>
        <w:t>what</w:t>
      </w:r>
      <w:r w:rsidR="007F27DB" w:rsidRPr="0087588A">
        <w:rPr>
          <w:b/>
          <w:spacing w:val="1"/>
          <w:sz w:val="24"/>
        </w:rPr>
        <w:t xml:space="preserve"> </w:t>
      </w:r>
      <w:r w:rsidR="007F27DB" w:rsidRPr="0087588A">
        <w:rPr>
          <w:b/>
          <w:sz w:val="24"/>
        </w:rPr>
        <w:t>you’ve entered:</w:t>
      </w:r>
      <w:r w:rsidR="007F27DB" w:rsidRPr="0087588A">
        <w:rPr>
          <w:b/>
          <w:spacing w:val="59"/>
          <w:sz w:val="24"/>
        </w:rPr>
        <w:t xml:space="preserve"> </w:t>
      </w:r>
      <w:r w:rsidR="007F27DB" w:rsidRPr="0087588A">
        <w:rPr>
          <w:b/>
          <w:sz w:val="24"/>
        </w:rPr>
        <w:t xml:space="preserve">treating </w:t>
      </w:r>
      <w:r w:rsidR="007F27DB" w:rsidRPr="0087588A">
        <w:rPr>
          <w:b/>
          <w:spacing w:val="-1"/>
          <w:sz w:val="24"/>
        </w:rPr>
        <w:t>specialty,</w:t>
      </w:r>
      <w:r w:rsidR="007F27DB" w:rsidRPr="0087588A">
        <w:rPr>
          <w:b/>
          <w:sz w:val="24"/>
        </w:rPr>
        <w:t xml:space="preserve"> </w:t>
      </w:r>
      <w:r w:rsidR="007F27DB" w:rsidRPr="0087588A">
        <w:rPr>
          <w:b/>
          <w:spacing w:val="-1"/>
          <w:sz w:val="24"/>
        </w:rPr>
        <w:t>ward,</w:t>
      </w:r>
      <w:r w:rsidR="007F27DB" w:rsidRPr="0087588A">
        <w:rPr>
          <w:b/>
          <w:sz w:val="24"/>
        </w:rPr>
        <w:t xml:space="preserve"> patient </w:t>
      </w:r>
      <w:r w:rsidR="007F27DB" w:rsidRPr="0087588A">
        <w:rPr>
          <w:b/>
          <w:spacing w:val="-1"/>
          <w:sz w:val="24"/>
        </w:rPr>
        <w:t>name</w:t>
      </w:r>
      <w:r w:rsidR="007F27DB" w:rsidRPr="0087588A">
        <w:rPr>
          <w:b/>
          <w:sz w:val="24"/>
        </w:rPr>
        <w:t xml:space="preserve"> and </w:t>
      </w:r>
      <w:r w:rsidR="007F27DB" w:rsidRPr="0087588A">
        <w:rPr>
          <w:b/>
          <w:spacing w:val="-1"/>
          <w:sz w:val="24"/>
        </w:rPr>
        <w:t>SSN,</w:t>
      </w:r>
      <w:r w:rsidR="007F27DB" w:rsidRPr="0087588A">
        <w:rPr>
          <w:b/>
          <w:sz w:val="24"/>
        </w:rPr>
        <w:t xml:space="preserve"> </w:t>
      </w:r>
      <w:r w:rsidR="007F27DB" w:rsidRPr="0087588A">
        <w:rPr>
          <w:b/>
          <w:spacing w:val="-1"/>
          <w:sz w:val="24"/>
        </w:rPr>
        <w:t>movement,</w:t>
      </w:r>
      <w:r w:rsidR="007F27DB" w:rsidRPr="0087588A">
        <w:rPr>
          <w:b/>
          <w:sz w:val="24"/>
        </w:rPr>
        <w:t xml:space="preserve"> </w:t>
      </w:r>
      <w:r w:rsidR="007F27DB" w:rsidRPr="0087588A">
        <w:rPr>
          <w:b/>
          <w:spacing w:val="-1"/>
          <w:sz w:val="24"/>
        </w:rPr>
        <w:t>reviewer</w:t>
      </w:r>
      <w:r w:rsidR="007F27DB" w:rsidRPr="0087588A">
        <w:rPr>
          <w:b/>
          <w:sz w:val="24"/>
        </w:rPr>
        <w:t xml:space="preserve"> name, attending </w:t>
      </w:r>
      <w:r w:rsidR="007F27DB" w:rsidRPr="0087588A">
        <w:rPr>
          <w:b/>
          <w:spacing w:val="-1"/>
          <w:sz w:val="24"/>
        </w:rPr>
        <w:t>physician</w:t>
      </w:r>
      <w:r w:rsidR="007F27DB" w:rsidRPr="0087588A">
        <w:rPr>
          <w:b/>
          <w:sz w:val="24"/>
        </w:rPr>
        <w:t xml:space="preserve"> </w:t>
      </w:r>
      <w:r w:rsidR="007F27DB" w:rsidRPr="0087588A">
        <w:rPr>
          <w:b/>
          <w:spacing w:val="-1"/>
          <w:sz w:val="24"/>
        </w:rPr>
        <w:t>name,</w:t>
      </w:r>
      <w:r w:rsidR="007F27DB" w:rsidRPr="0087588A">
        <w:rPr>
          <w:b/>
          <w:sz w:val="24"/>
        </w:rPr>
        <w:t xml:space="preserve"> </w:t>
      </w:r>
      <w:r w:rsidR="007F27DB" w:rsidRPr="0087588A">
        <w:rPr>
          <w:b/>
          <w:spacing w:val="-1"/>
          <w:sz w:val="24"/>
        </w:rPr>
        <w:t>comments,</w:t>
      </w:r>
      <w:r w:rsidR="007F27DB" w:rsidRPr="0087588A">
        <w:rPr>
          <w:b/>
          <w:sz w:val="24"/>
        </w:rPr>
        <w:t xml:space="preserve"> custom</w:t>
      </w:r>
      <w:r w:rsidR="007F27DB" w:rsidRPr="0087588A">
        <w:rPr>
          <w:b/>
          <w:spacing w:val="1"/>
          <w:sz w:val="24"/>
        </w:rPr>
        <w:t xml:space="preserve"> </w:t>
      </w:r>
      <w:r w:rsidR="007F27DB" w:rsidRPr="0087588A">
        <w:rPr>
          <w:b/>
          <w:sz w:val="24"/>
        </w:rPr>
        <w:t xml:space="preserve">notes, </w:t>
      </w:r>
      <w:r w:rsidR="007F27DB" w:rsidRPr="0087588A">
        <w:rPr>
          <w:b/>
          <w:spacing w:val="-1"/>
          <w:sz w:val="24"/>
        </w:rPr>
        <w:t>and</w:t>
      </w:r>
      <w:r w:rsidR="007F27DB" w:rsidRPr="0087588A">
        <w:rPr>
          <w:b/>
          <w:sz w:val="24"/>
        </w:rPr>
        <w:t xml:space="preserve"> admitting </w:t>
      </w:r>
      <w:r w:rsidR="007F27DB" w:rsidRPr="0087588A">
        <w:rPr>
          <w:b/>
          <w:spacing w:val="-1"/>
          <w:sz w:val="24"/>
        </w:rPr>
        <w:t>diagnosis</w:t>
      </w:r>
      <w:r w:rsidR="00142944" w:rsidRPr="0087588A">
        <w:rPr>
          <w:b/>
          <w:spacing w:val="-1"/>
          <w:sz w:val="24"/>
        </w:rPr>
        <w:t xml:space="preserve">. </w:t>
      </w:r>
    </w:p>
    <w:p w:rsidR="007F27DB" w:rsidRPr="0087588A" w:rsidRDefault="007F27DB" w:rsidP="006C1E37">
      <w:pPr>
        <w:spacing w:before="39"/>
        <w:ind w:left="720" w:right="558"/>
        <w:rPr>
          <w:b/>
          <w:sz w:val="24"/>
        </w:rPr>
      </w:pPr>
      <w:r w:rsidRPr="0087588A">
        <w:rPr>
          <w:b/>
          <w:sz w:val="24"/>
        </w:rPr>
        <w:t>If the</w:t>
      </w:r>
      <w:r w:rsidR="004008AF" w:rsidRPr="0087588A">
        <w:rPr>
          <w:b/>
          <w:sz w:val="24"/>
        </w:rPr>
        <w:t xml:space="preserve"> </w:t>
      </w:r>
      <w:r w:rsidRPr="0087588A">
        <w:rPr>
          <w:b/>
          <w:sz w:val="24"/>
        </w:rPr>
        <w:t xml:space="preserve">admitting physician </w:t>
      </w:r>
      <w:r w:rsidRPr="0087588A">
        <w:rPr>
          <w:b/>
          <w:spacing w:val="-1"/>
          <w:sz w:val="24"/>
        </w:rPr>
        <w:t>name</w:t>
      </w:r>
      <w:r w:rsidRPr="0087588A">
        <w:rPr>
          <w:b/>
          <w:sz w:val="24"/>
        </w:rPr>
        <w:t xml:space="preserve"> has </w:t>
      </w:r>
      <w:r w:rsidRPr="0087588A">
        <w:rPr>
          <w:b/>
          <w:spacing w:val="-1"/>
          <w:sz w:val="24"/>
        </w:rPr>
        <w:t>been</w:t>
      </w:r>
      <w:r w:rsidRPr="0087588A">
        <w:rPr>
          <w:b/>
          <w:sz w:val="24"/>
        </w:rPr>
        <w:t xml:space="preserve"> manually</w:t>
      </w:r>
      <w:r w:rsidRPr="0087588A">
        <w:rPr>
          <w:b/>
          <w:spacing w:val="-2"/>
          <w:sz w:val="24"/>
        </w:rPr>
        <w:t xml:space="preserve"> </w:t>
      </w:r>
      <w:r w:rsidRPr="0087588A">
        <w:rPr>
          <w:b/>
          <w:sz w:val="24"/>
        </w:rPr>
        <w:t xml:space="preserve">entered in </w:t>
      </w:r>
      <w:r w:rsidRPr="0087588A">
        <w:rPr>
          <w:b/>
          <w:spacing w:val="-1"/>
          <w:sz w:val="24"/>
        </w:rPr>
        <w:t>the</w:t>
      </w:r>
      <w:r w:rsidRPr="0087588A">
        <w:rPr>
          <w:b/>
          <w:sz w:val="24"/>
        </w:rPr>
        <w:t xml:space="preserve"> custom </w:t>
      </w:r>
      <w:r w:rsidRPr="0087588A">
        <w:rPr>
          <w:b/>
          <w:spacing w:val="-1"/>
          <w:sz w:val="24"/>
        </w:rPr>
        <w:t>notes</w:t>
      </w:r>
      <w:r w:rsidRPr="0087588A">
        <w:rPr>
          <w:b/>
          <w:sz w:val="24"/>
        </w:rPr>
        <w:t xml:space="preserve"> or </w:t>
      </w:r>
      <w:r w:rsidRPr="0087588A">
        <w:rPr>
          <w:b/>
          <w:spacing w:val="-1"/>
          <w:sz w:val="24"/>
        </w:rPr>
        <w:t>comments</w:t>
      </w:r>
      <w:r w:rsidRPr="0087588A">
        <w:rPr>
          <w:b/>
          <w:spacing w:val="33"/>
          <w:sz w:val="24"/>
        </w:rPr>
        <w:t xml:space="preserve"> </w:t>
      </w:r>
      <w:r w:rsidRPr="0087588A">
        <w:rPr>
          <w:b/>
          <w:spacing w:val="-1"/>
          <w:sz w:val="24"/>
        </w:rPr>
        <w:t>fields,</w:t>
      </w:r>
      <w:r w:rsidRPr="0087588A">
        <w:rPr>
          <w:b/>
          <w:sz w:val="24"/>
        </w:rPr>
        <w:t xml:space="preserve"> the search </w:t>
      </w:r>
      <w:r w:rsidRPr="0087588A">
        <w:rPr>
          <w:b/>
          <w:spacing w:val="-1"/>
          <w:sz w:val="24"/>
        </w:rPr>
        <w:t>will</w:t>
      </w:r>
      <w:r w:rsidRPr="0087588A">
        <w:rPr>
          <w:b/>
          <w:sz w:val="24"/>
        </w:rPr>
        <w:t xml:space="preserve"> </w:t>
      </w:r>
      <w:r w:rsidRPr="0087588A">
        <w:rPr>
          <w:b/>
          <w:spacing w:val="-1"/>
          <w:sz w:val="24"/>
        </w:rPr>
        <w:t>find</w:t>
      </w:r>
      <w:r w:rsidRPr="0087588A">
        <w:rPr>
          <w:b/>
          <w:sz w:val="24"/>
        </w:rPr>
        <w:t xml:space="preserve"> it).</w:t>
      </w:r>
    </w:p>
    <w:p w:rsidR="007F27DB" w:rsidRPr="0087588A" w:rsidRDefault="007F27DB" w:rsidP="004451AB">
      <w:pPr>
        <w:pStyle w:val="Heading3"/>
        <w:rPr>
          <w:b w:val="0"/>
          <w:bCs w:val="0"/>
        </w:rPr>
      </w:pPr>
      <w:bookmarkStart w:id="1354" w:name="_Toc465421522"/>
      <w:bookmarkStart w:id="1355" w:name="_Toc465422350"/>
      <w:bookmarkStart w:id="1356" w:name="_Toc479676187"/>
      <w:bookmarkStart w:id="1357" w:name="_Toc479631922"/>
      <w:bookmarkStart w:id="1358" w:name="_Toc499543892"/>
      <w:r w:rsidRPr="0087588A">
        <w:t>Filtering</w:t>
      </w:r>
      <w:r w:rsidRPr="0087588A">
        <w:rPr>
          <w:spacing w:val="-12"/>
        </w:rPr>
        <w:t xml:space="preserve"> </w:t>
      </w:r>
      <w:r w:rsidRPr="0087588A">
        <w:t>Reviews</w:t>
      </w:r>
      <w:r w:rsidRPr="0087588A">
        <w:rPr>
          <w:spacing w:val="-11"/>
        </w:rPr>
        <w:t xml:space="preserve"> </w:t>
      </w:r>
      <w:r w:rsidRPr="0087588A">
        <w:t>by</w:t>
      </w:r>
      <w:r w:rsidRPr="0087588A">
        <w:rPr>
          <w:spacing w:val="-11"/>
        </w:rPr>
        <w:t xml:space="preserve"> </w:t>
      </w:r>
      <w:r w:rsidRPr="0087588A">
        <w:t>Date</w:t>
      </w:r>
      <w:bookmarkEnd w:id="1354"/>
      <w:bookmarkEnd w:id="1355"/>
      <w:bookmarkEnd w:id="1356"/>
      <w:bookmarkEnd w:id="1357"/>
      <w:bookmarkEnd w:id="1358"/>
      <w:r w:rsidR="009306A1" w:rsidRPr="0087588A">
        <w:fldChar w:fldCharType="begin"/>
      </w:r>
      <w:r w:rsidR="009306A1" w:rsidRPr="0087588A">
        <w:instrText xml:space="preserve"> XE "</w:instrText>
      </w:r>
      <w:r w:rsidR="009306A1" w:rsidRPr="0087588A">
        <w:rPr>
          <w:spacing w:val="-1"/>
          <w:sz w:val="20"/>
        </w:rPr>
        <w:instrText>Filtering</w:instrText>
      </w:r>
      <w:r w:rsidR="009306A1" w:rsidRPr="0087588A">
        <w:rPr>
          <w:spacing w:val="1"/>
          <w:sz w:val="20"/>
        </w:rPr>
        <w:instrText xml:space="preserve"> </w:instrText>
      </w:r>
      <w:r w:rsidR="009306A1" w:rsidRPr="0087588A">
        <w:rPr>
          <w:spacing w:val="-1"/>
          <w:sz w:val="20"/>
        </w:rPr>
        <w:instrText>Reviews</w:instrText>
      </w:r>
      <w:r w:rsidR="009306A1" w:rsidRPr="0087588A">
        <w:rPr>
          <w:sz w:val="20"/>
        </w:rPr>
        <w:instrText xml:space="preserve"> by Date</w:instrText>
      </w:r>
      <w:r w:rsidR="009306A1" w:rsidRPr="0087588A">
        <w:instrText xml:space="preserve">" </w:instrText>
      </w:r>
      <w:r w:rsidR="009306A1" w:rsidRPr="0087588A">
        <w:fldChar w:fldCharType="end"/>
      </w:r>
    </w:p>
    <w:p w:rsidR="007F27DB" w:rsidRPr="0087588A" w:rsidRDefault="007F27DB" w:rsidP="004451AB">
      <w:pPr>
        <w:pStyle w:val="Heading4"/>
        <w:widowControl w:val="0"/>
        <w:tabs>
          <w:tab w:val="clear" w:pos="2394"/>
        </w:tabs>
        <w:spacing w:before="120" w:after="0"/>
        <w:ind w:left="864"/>
      </w:pPr>
      <w:bookmarkStart w:id="1359" w:name="_Toc479676188"/>
      <w:bookmarkStart w:id="1360" w:name="_Toc479631923"/>
      <w:bookmarkStart w:id="1361" w:name="_Toc499543893"/>
      <w:r w:rsidRPr="0087588A">
        <w:t>To filter by Date</w:t>
      </w:r>
      <w:bookmarkEnd w:id="1359"/>
      <w:bookmarkEnd w:id="1360"/>
      <w:bookmarkEnd w:id="1361"/>
    </w:p>
    <w:p w:rsidR="007F27DB" w:rsidRPr="0087588A" w:rsidRDefault="007F27DB" w:rsidP="004451AB">
      <w:pPr>
        <w:widowControl w:val="0"/>
        <w:numPr>
          <w:ilvl w:val="3"/>
          <w:numId w:val="204"/>
        </w:numPr>
        <w:tabs>
          <w:tab w:val="left" w:pos="19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Date </w:t>
      </w:r>
      <w:r w:rsidRPr="0087588A">
        <w:rPr>
          <w:sz w:val="24"/>
        </w:rPr>
        <w:t xml:space="preserve">filter </w:t>
      </w:r>
      <w:r w:rsidRPr="0087588A">
        <w:rPr>
          <w:spacing w:val="-1"/>
          <w:sz w:val="24"/>
        </w:rPr>
        <w:t>checkbox</w:t>
      </w:r>
      <w:r w:rsidRPr="0087588A">
        <w:rPr>
          <w:sz w:val="24"/>
        </w:rPr>
        <w:t xml:space="preserve"> to </w:t>
      </w:r>
      <w:r w:rsidRPr="0087588A">
        <w:rPr>
          <w:spacing w:val="-1"/>
          <w:sz w:val="24"/>
        </w:rPr>
        <w:t>activate</w:t>
      </w:r>
      <w:r w:rsidRPr="0087588A">
        <w:rPr>
          <w:sz w:val="24"/>
        </w:rPr>
        <w:t xml:space="preserve"> it.</w:t>
      </w:r>
    </w:p>
    <w:p w:rsidR="007F27DB" w:rsidRPr="0087588A" w:rsidRDefault="007F27DB" w:rsidP="004451AB">
      <w:pPr>
        <w:widowControl w:val="0"/>
        <w:numPr>
          <w:ilvl w:val="3"/>
          <w:numId w:val="204"/>
        </w:numPr>
        <w:tabs>
          <w:tab w:val="left" w:pos="1961"/>
        </w:tabs>
        <w:spacing w:line="275" w:lineRule="exact"/>
      </w:pPr>
      <w:r w:rsidRPr="0087588A">
        <w:t>Select</w:t>
      </w:r>
      <w:r w:rsidRPr="0087588A">
        <w:rPr>
          <w:spacing w:val="-1"/>
        </w:rPr>
        <w:t xml:space="preserve"> </w:t>
      </w:r>
      <w:r w:rsidRPr="0087588A">
        <w:t>a date</w:t>
      </w:r>
      <w:r w:rsidRPr="0087588A">
        <w:rPr>
          <w:spacing w:val="-1"/>
        </w:rPr>
        <w:t xml:space="preserve"> </w:t>
      </w:r>
      <w:r w:rsidRPr="0087588A">
        <w:t>from</w:t>
      </w:r>
      <w:r w:rsidRPr="0087588A">
        <w:rPr>
          <w:spacing w:val="-2"/>
        </w:rPr>
        <w:t xml:space="preserve"> </w:t>
      </w:r>
      <w:r w:rsidRPr="0087588A">
        <w:t>the</w:t>
      </w:r>
      <w:r w:rsidRPr="0087588A">
        <w:rPr>
          <w:spacing w:val="1"/>
        </w:rPr>
        <w:t xml:space="preserve"> </w:t>
      </w:r>
      <w:r w:rsidRPr="0087588A">
        <w:rPr>
          <w:b/>
        </w:rPr>
        <w:t xml:space="preserve">Start Date </w:t>
      </w:r>
      <w:r w:rsidRPr="0087588A">
        <w:rPr>
          <w:spacing w:val="-1"/>
        </w:rPr>
        <w:t>dropdown</w:t>
      </w:r>
      <w:r w:rsidRPr="0087588A">
        <w:t xml:space="preserve"> by</w:t>
      </w:r>
      <w:r w:rsidRPr="0087588A">
        <w:rPr>
          <w:spacing w:val="-1"/>
        </w:rPr>
        <w:t xml:space="preserve"> </w:t>
      </w:r>
      <w:r w:rsidRPr="0087588A">
        <w:rPr>
          <w:i/>
        </w:rPr>
        <w:t xml:space="preserve">clicking </w:t>
      </w:r>
      <w:r w:rsidRPr="0087588A">
        <w:t>on</w:t>
      </w:r>
      <w:r w:rsidRPr="0087588A">
        <w:rPr>
          <w:spacing w:val="-2"/>
        </w:rPr>
        <w:t xml:space="preserve"> </w:t>
      </w:r>
      <w:r w:rsidRPr="0087588A">
        <w:t>it.</w:t>
      </w:r>
      <w:r w:rsidRPr="0087588A">
        <w:rPr>
          <w:spacing w:val="-1"/>
        </w:rPr>
        <w:t xml:space="preserve"> </w:t>
      </w:r>
      <w:r w:rsidRPr="0087588A">
        <w:t>(Start Date</w:t>
      </w:r>
      <w:r w:rsidRPr="0087588A">
        <w:rPr>
          <w:spacing w:val="-1"/>
        </w:rPr>
        <w:t xml:space="preserve"> </w:t>
      </w:r>
      <w:r w:rsidRPr="0087588A">
        <w:t>is</w:t>
      </w:r>
      <w:r w:rsidRPr="0087588A">
        <w:rPr>
          <w:spacing w:val="27"/>
        </w:rPr>
        <w:t xml:space="preserve"> </w:t>
      </w:r>
      <w:r w:rsidRPr="0087588A">
        <w:t>from</w:t>
      </w:r>
      <w:r w:rsidRPr="0087588A">
        <w:rPr>
          <w:spacing w:val="-2"/>
        </w:rPr>
        <w:t xml:space="preserve"> </w:t>
      </w:r>
      <w:r w:rsidRPr="0087588A">
        <w:t>12:00</w:t>
      </w:r>
      <w:r w:rsidRPr="0087588A">
        <w:rPr>
          <w:spacing w:val="60"/>
        </w:rPr>
        <w:t xml:space="preserve"> </w:t>
      </w:r>
      <w:r w:rsidRPr="0087588A">
        <w:rPr>
          <w:spacing w:val="-1"/>
        </w:rPr>
        <w:t>a.m.</w:t>
      </w:r>
      <w:r w:rsidRPr="0087588A">
        <w:t xml:space="preserve"> that day)</w:t>
      </w:r>
    </w:p>
    <w:p w:rsidR="007F27DB" w:rsidRPr="0087588A" w:rsidRDefault="007F27DB" w:rsidP="004451AB">
      <w:pPr>
        <w:widowControl w:val="0"/>
        <w:numPr>
          <w:ilvl w:val="3"/>
          <w:numId w:val="204"/>
        </w:numPr>
        <w:tabs>
          <w:tab w:val="left" w:pos="1961"/>
        </w:tabs>
        <w:spacing w:line="275" w:lineRule="exact"/>
      </w:pPr>
      <w:r w:rsidRPr="0087588A">
        <w:t>Select</w:t>
      </w:r>
      <w:r w:rsidRPr="0087588A">
        <w:rPr>
          <w:spacing w:val="-1"/>
        </w:rPr>
        <w:t xml:space="preserve"> </w:t>
      </w:r>
      <w:r w:rsidRPr="0087588A">
        <w:t>a date</w:t>
      </w:r>
      <w:r w:rsidRPr="0087588A">
        <w:rPr>
          <w:spacing w:val="-1"/>
        </w:rPr>
        <w:t xml:space="preserve"> </w:t>
      </w:r>
      <w:r w:rsidRPr="0087588A">
        <w:t>from</w:t>
      </w:r>
      <w:r w:rsidRPr="0087588A">
        <w:rPr>
          <w:spacing w:val="-2"/>
        </w:rPr>
        <w:t xml:space="preserve"> </w:t>
      </w:r>
      <w:r w:rsidRPr="0087588A">
        <w:t>the</w:t>
      </w:r>
      <w:r w:rsidRPr="0087588A">
        <w:rPr>
          <w:spacing w:val="1"/>
        </w:rPr>
        <w:t xml:space="preserve"> </w:t>
      </w:r>
      <w:r w:rsidRPr="0087588A">
        <w:rPr>
          <w:b/>
          <w:spacing w:val="-1"/>
        </w:rPr>
        <w:t>End</w:t>
      </w:r>
      <w:r w:rsidRPr="0087588A">
        <w:rPr>
          <w:b/>
        </w:rPr>
        <w:t xml:space="preserve"> Date </w:t>
      </w:r>
      <w:r w:rsidRPr="0087588A">
        <w:t>dropdown by clicking on it.</w:t>
      </w:r>
      <w:r w:rsidRPr="0087588A">
        <w:rPr>
          <w:spacing w:val="-1"/>
        </w:rPr>
        <w:t xml:space="preserve"> </w:t>
      </w:r>
      <w:r w:rsidRPr="0087588A">
        <w:t>(End Date is</w:t>
      </w:r>
      <w:r w:rsidRPr="0087588A">
        <w:rPr>
          <w:spacing w:val="22"/>
        </w:rPr>
        <w:t xml:space="preserve"> </w:t>
      </w:r>
      <w:r w:rsidRPr="0087588A">
        <w:t xml:space="preserve">until </w:t>
      </w:r>
      <w:r w:rsidRPr="0087588A">
        <w:rPr>
          <w:spacing w:val="-1"/>
        </w:rPr>
        <w:t>11:59</w:t>
      </w:r>
      <w:r w:rsidRPr="0087588A">
        <w:t xml:space="preserve"> </w:t>
      </w:r>
      <w:r w:rsidRPr="0087588A">
        <w:rPr>
          <w:spacing w:val="-1"/>
        </w:rPr>
        <w:t>p.m.</w:t>
      </w:r>
      <w:r w:rsidRPr="0087588A">
        <w:t xml:space="preserve"> that day)</w:t>
      </w:r>
    </w:p>
    <w:p w:rsidR="007F27DB" w:rsidRPr="0087588A" w:rsidRDefault="007F27DB" w:rsidP="004451AB">
      <w:pPr>
        <w:widowControl w:val="0"/>
        <w:numPr>
          <w:ilvl w:val="3"/>
          <w:numId w:val="204"/>
        </w:numPr>
        <w:tabs>
          <w:tab w:val="left" w:pos="1961"/>
        </w:tabs>
        <w:spacing w:line="275" w:lineRule="exact"/>
      </w:pPr>
      <w:r w:rsidRPr="0087588A">
        <w:t>Click</w:t>
      </w:r>
      <w:r w:rsidRPr="0087588A">
        <w:rPr>
          <w:spacing w:val="-1"/>
        </w:rPr>
        <w:t xml:space="preserve"> </w:t>
      </w:r>
      <w:r w:rsidRPr="0087588A">
        <w:t>the</w:t>
      </w:r>
      <w:r w:rsidRPr="0087588A">
        <w:rPr>
          <w:spacing w:val="-1"/>
        </w:rPr>
        <w:t xml:space="preserve"> &lt;</w:t>
      </w:r>
      <w:r w:rsidRPr="0087588A">
        <w:rPr>
          <w:rFonts w:ascii="Courier New"/>
          <w:spacing w:val="-1"/>
        </w:rPr>
        <w:t>Find</w:t>
      </w:r>
      <w:r w:rsidRPr="0087588A">
        <w:rPr>
          <w:spacing w:val="-1"/>
        </w:rPr>
        <w:t xml:space="preserve">&gt; </w:t>
      </w:r>
      <w:r w:rsidRPr="0087588A">
        <w:t>button</w:t>
      </w:r>
      <w:r w:rsidRPr="0087588A">
        <w:rPr>
          <w:spacing w:val="-1"/>
        </w:rPr>
        <w:t xml:space="preserve"> </w:t>
      </w:r>
      <w:r w:rsidRPr="0087588A">
        <w:t>and</w:t>
      </w:r>
      <w:r w:rsidRPr="0087588A">
        <w:rPr>
          <w:spacing w:val="-1"/>
        </w:rPr>
        <w:t xml:space="preserve"> </w:t>
      </w:r>
      <w:r w:rsidRPr="0087588A">
        <w:t xml:space="preserve">the </w:t>
      </w:r>
      <w:r w:rsidRPr="0087588A">
        <w:rPr>
          <w:spacing w:val="-1"/>
        </w:rPr>
        <w:t xml:space="preserve">results </w:t>
      </w:r>
      <w:r w:rsidRPr="0087588A">
        <w:t xml:space="preserve">will </w:t>
      </w:r>
      <w:r w:rsidRPr="0087588A">
        <w:rPr>
          <w:spacing w:val="-1"/>
        </w:rPr>
        <w:t xml:space="preserve">display </w:t>
      </w:r>
      <w:r w:rsidRPr="0087588A">
        <w:t>in a</w:t>
      </w:r>
      <w:r w:rsidRPr="0087588A">
        <w:rPr>
          <w:spacing w:val="-1"/>
        </w:rPr>
        <w:t xml:space="preserve"> </w:t>
      </w:r>
      <w:r w:rsidRPr="0087588A">
        <w:t>table.</w:t>
      </w:r>
    </w:p>
    <w:p w:rsidR="007F27DB" w:rsidRPr="0087588A" w:rsidRDefault="007F27DB" w:rsidP="006C1E37">
      <w:pPr>
        <w:ind w:left="160"/>
        <w:rPr>
          <w:b/>
          <w:sz w:val="24"/>
        </w:rPr>
      </w:pPr>
      <w:r w:rsidRPr="0087588A">
        <w:rPr>
          <w:b/>
          <w:noProof/>
          <w:position w:val="2"/>
          <w:sz w:val="24"/>
        </w:rPr>
        <w:drawing>
          <wp:inline distT="0" distB="0" distL="0" distR="0" wp14:anchorId="202B7E92" wp14:editId="3FA36E85">
            <wp:extent cx="238125" cy="237997"/>
            <wp:effectExtent l="0" t="0" r="0" b="0"/>
            <wp:docPr id="29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17" cstate="print"/>
                    <a:stretch>
                      <a:fillRect/>
                    </a:stretch>
                  </pic:blipFill>
                  <pic:spPr>
                    <a:xfrm>
                      <a:off x="0" y="0"/>
                      <a:ext cx="238125" cy="237997"/>
                    </a:xfrm>
                    <a:prstGeom prst="rect">
                      <a:avLst/>
                    </a:prstGeom>
                  </pic:spPr>
                </pic:pic>
              </a:graphicData>
            </a:graphic>
          </wp:inline>
        </w:drawing>
      </w:r>
      <w:r w:rsidR="00DF273B" w:rsidRPr="0087588A">
        <w:rPr>
          <w:b/>
          <w:sz w:val="24"/>
        </w:rPr>
        <w:t xml:space="preserve"> </w:t>
      </w:r>
      <w:r w:rsidRPr="0087588A">
        <w:rPr>
          <w:b/>
          <w:sz w:val="24"/>
        </w:rPr>
        <w:t>To</w:t>
      </w:r>
      <w:r w:rsidRPr="0087588A">
        <w:rPr>
          <w:b/>
          <w:spacing w:val="4"/>
          <w:sz w:val="24"/>
        </w:rPr>
        <w:t xml:space="preserve"> </w:t>
      </w:r>
      <w:r w:rsidRPr="0087588A">
        <w:rPr>
          <w:b/>
          <w:sz w:val="24"/>
        </w:rPr>
        <w:t>select</w:t>
      </w:r>
      <w:r w:rsidRPr="0087588A">
        <w:rPr>
          <w:b/>
          <w:spacing w:val="4"/>
          <w:sz w:val="24"/>
        </w:rPr>
        <w:t xml:space="preserve"> </w:t>
      </w:r>
      <w:r w:rsidRPr="0087588A">
        <w:rPr>
          <w:b/>
          <w:spacing w:val="-1"/>
          <w:sz w:val="24"/>
        </w:rPr>
        <w:t>only</w:t>
      </w:r>
      <w:r w:rsidRPr="0087588A">
        <w:rPr>
          <w:b/>
          <w:spacing w:val="5"/>
          <w:sz w:val="24"/>
        </w:rPr>
        <w:t xml:space="preserve"> </w:t>
      </w:r>
      <w:r w:rsidRPr="0087588A">
        <w:rPr>
          <w:b/>
          <w:sz w:val="24"/>
        </w:rPr>
        <w:t>one</w:t>
      </w:r>
      <w:r w:rsidRPr="0087588A">
        <w:rPr>
          <w:b/>
          <w:spacing w:val="4"/>
          <w:sz w:val="24"/>
        </w:rPr>
        <w:t xml:space="preserve"> </w:t>
      </w:r>
      <w:r w:rsidRPr="0087588A">
        <w:rPr>
          <w:b/>
          <w:sz w:val="24"/>
        </w:rPr>
        <w:t>day,</w:t>
      </w:r>
      <w:r w:rsidRPr="0087588A">
        <w:rPr>
          <w:b/>
          <w:spacing w:val="5"/>
          <w:sz w:val="24"/>
        </w:rPr>
        <w:t xml:space="preserve"> </w:t>
      </w:r>
      <w:r w:rsidRPr="0087588A">
        <w:rPr>
          <w:b/>
          <w:sz w:val="24"/>
        </w:rPr>
        <w:t>select</w:t>
      </w:r>
      <w:r w:rsidRPr="0087588A">
        <w:rPr>
          <w:b/>
          <w:spacing w:val="4"/>
          <w:sz w:val="24"/>
        </w:rPr>
        <w:t xml:space="preserve"> </w:t>
      </w:r>
      <w:r w:rsidRPr="0087588A">
        <w:rPr>
          <w:b/>
          <w:sz w:val="24"/>
        </w:rPr>
        <w:t>the</w:t>
      </w:r>
      <w:r w:rsidRPr="0087588A">
        <w:rPr>
          <w:b/>
          <w:spacing w:val="4"/>
          <w:sz w:val="24"/>
        </w:rPr>
        <w:t xml:space="preserve"> </w:t>
      </w:r>
      <w:r w:rsidRPr="0087588A">
        <w:rPr>
          <w:b/>
          <w:sz w:val="24"/>
        </w:rPr>
        <w:t>same</w:t>
      </w:r>
      <w:r w:rsidRPr="0087588A">
        <w:rPr>
          <w:b/>
          <w:spacing w:val="5"/>
          <w:sz w:val="24"/>
        </w:rPr>
        <w:t xml:space="preserve"> </w:t>
      </w:r>
      <w:r w:rsidRPr="0087588A">
        <w:rPr>
          <w:b/>
          <w:sz w:val="24"/>
        </w:rPr>
        <w:t>date</w:t>
      </w:r>
      <w:r w:rsidRPr="0087588A">
        <w:rPr>
          <w:b/>
          <w:spacing w:val="5"/>
          <w:sz w:val="24"/>
        </w:rPr>
        <w:t xml:space="preserve"> </w:t>
      </w:r>
      <w:r w:rsidRPr="0087588A">
        <w:rPr>
          <w:b/>
          <w:sz w:val="24"/>
        </w:rPr>
        <w:t>for</w:t>
      </w:r>
      <w:r w:rsidRPr="0087588A">
        <w:rPr>
          <w:b/>
          <w:spacing w:val="4"/>
          <w:sz w:val="24"/>
        </w:rPr>
        <w:t xml:space="preserve"> </w:t>
      </w:r>
      <w:r w:rsidRPr="0087588A">
        <w:rPr>
          <w:b/>
          <w:sz w:val="24"/>
        </w:rPr>
        <w:t>the</w:t>
      </w:r>
      <w:r w:rsidRPr="0087588A">
        <w:rPr>
          <w:b/>
          <w:spacing w:val="4"/>
          <w:sz w:val="24"/>
        </w:rPr>
        <w:t xml:space="preserve"> </w:t>
      </w:r>
      <w:r w:rsidRPr="0087588A">
        <w:rPr>
          <w:b/>
          <w:sz w:val="24"/>
        </w:rPr>
        <w:t>Start</w:t>
      </w:r>
      <w:r w:rsidRPr="0087588A">
        <w:rPr>
          <w:b/>
          <w:spacing w:val="3"/>
          <w:sz w:val="24"/>
        </w:rPr>
        <w:t xml:space="preserve"> </w:t>
      </w:r>
      <w:r w:rsidRPr="0087588A">
        <w:rPr>
          <w:b/>
          <w:sz w:val="24"/>
        </w:rPr>
        <w:t>and</w:t>
      </w:r>
      <w:r w:rsidRPr="0087588A">
        <w:rPr>
          <w:b/>
          <w:spacing w:val="5"/>
          <w:sz w:val="24"/>
        </w:rPr>
        <w:t xml:space="preserve"> </w:t>
      </w:r>
      <w:r w:rsidRPr="0087588A">
        <w:rPr>
          <w:b/>
          <w:spacing w:val="-1"/>
          <w:sz w:val="24"/>
        </w:rPr>
        <w:t>End</w:t>
      </w:r>
      <w:r w:rsidRPr="0087588A">
        <w:rPr>
          <w:b/>
          <w:spacing w:val="4"/>
          <w:sz w:val="24"/>
        </w:rPr>
        <w:t xml:space="preserve"> </w:t>
      </w:r>
      <w:r w:rsidRPr="0087588A">
        <w:rPr>
          <w:b/>
          <w:sz w:val="24"/>
        </w:rPr>
        <w:t>Date</w:t>
      </w:r>
      <w:r w:rsidRPr="0087588A">
        <w:rPr>
          <w:b/>
          <w:spacing w:val="5"/>
          <w:sz w:val="24"/>
        </w:rPr>
        <w:t xml:space="preserve"> </w:t>
      </w:r>
      <w:r w:rsidRPr="0087588A">
        <w:rPr>
          <w:b/>
          <w:sz w:val="24"/>
        </w:rPr>
        <w:t>fields.</w:t>
      </w:r>
      <w:r w:rsidRPr="0087588A">
        <w:rPr>
          <w:b/>
          <w:spacing w:val="25"/>
          <w:sz w:val="24"/>
        </w:rPr>
        <w:t xml:space="preserve"> </w:t>
      </w:r>
      <w:r w:rsidRPr="0087588A">
        <w:rPr>
          <w:b/>
          <w:spacing w:val="-1"/>
          <w:sz w:val="24"/>
        </w:rPr>
        <w:t>Entering</w:t>
      </w:r>
      <w:r w:rsidRPr="0087588A">
        <w:rPr>
          <w:b/>
          <w:sz w:val="24"/>
        </w:rPr>
        <w:t xml:space="preserve"> the Start </w:t>
      </w:r>
      <w:r w:rsidRPr="0087588A">
        <w:rPr>
          <w:b/>
          <w:spacing w:val="-1"/>
          <w:sz w:val="24"/>
        </w:rPr>
        <w:t>Date</w:t>
      </w:r>
      <w:r w:rsidRPr="0087588A">
        <w:rPr>
          <w:b/>
          <w:sz w:val="24"/>
        </w:rPr>
        <w:t xml:space="preserve"> only </w:t>
      </w:r>
      <w:r w:rsidRPr="0087588A">
        <w:rPr>
          <w:b/>
          <w:spacing w:val="-1"/>
          <w:sz w:val="24"/>
        </w:rPr>
        <w:t>will</w:t>
      </w:r>
      <w:r w:rsidRPr="0087588A">
        <w:rPr>
          <w:b/>
          <w:sz w:val="24"/>
        </w:rPr>
        <w:t xml:space="preserve"> give you </w:t>
      </w:r>
      <w:r w:rsidRPr="0087588A">
        <w:rPr>
          <w:b/>
          <w:spacing w:val="-1"/>
          <w:sz w:val="24"/>
        </w:rPr>
        <w:t>the</w:t>
      </w:r>
      <w:r w:rsidRPr="0087588A">
        <w:rPr>
          <w:b/>
          <w:sz w:val="24"/>
        </w:rPr>
        <w:t xml:space="preserve"> start </w:t>
      </w:r>
      <w:r w:rsidRPr="0087588A">
        <w:rPr>
          <w:b/>
          <w:spacing w:val="-1"/>
          <w:sz w:val="24"/>
        </w:rPr>
        <w:t>date</w:t>
      </w:r>
      <w:r w:rsidRPr="0087588A">
        <w:rPr>
          <w:b/>
          <w:sz w:val="24"/>
        </w:rPr>
        <w:t xml:space="preserve"> and everything </w:t>
      </w:r>
      <w:r w:rsidRPr="0087588A">
        <w:rPr>
          <w:b/>
          <w:spacing w:val="-1"/>
          <w:sz w:val="24"/>
        </w:rPr>
        <w:t>after. Entering</w:t>
      </w:r>
      <w:r w:rsidRPr="0087588A">
        <w:rPr>
          <w:b/>
          <w:sz w:val="24"/>
        </w:rPr>
        <w:t xml:space="preserve"> </w:t>
      </w:r>
      <w:r w:rsidRPr="0087588A">
        <w:rPr>
          <w:b/>
          <w:spacing w:val="-1"/>
          <w:sz w:val="24"/>
        </w:rPr>
        <w:t>the</w:t>
      </w:r>
      <w:r w:rsidRPr="0087588A">
        <w:rPr>
          <w:b/>
          <w:spacing w:val="59"/>
          <w:sz w:val="24"/>
        </w:rPr>
        <w:t xml:space="preserve"> </w:t>
      </w:r>
      <w:r w:rsidRPr="0087588A">
        <w:rPr>
          <w:b/>
          <w:sz w:val="24"/>
        </w:rPr>
        <w:t>End</w:t>
      </w:r>
      <w:r w:rsidRPr="0087588A">
        <w:rPr>
          <w:b/>
          <w:spacing w:val="-1"/>
          <w:sz w:val="24"/>
        </w:rPr>
        <w:t xml:space="preserve"> </w:t>
      </w:r>
      <w:r w:rsidRPr="0087588A">
        <w:rPr>
          <w:b/>
          <w:sz w:val="24"/>
        </w:rPr>
        <w:t xml:space="preserve">Date only </w:t>
      </w:r>
      <w:r w:rsidRPr="0087588A">
        <w:rPr>
          <w:b/>
          <w:spacing w:val="-1"/>
          <w:sz w:val="24"/>
        </w:rPr>
        <w:t>will</w:t>
      </w:r>
      <w:r w:rsidRPr="0087588A">
        <w:rPr>
          <w:b/>
          <w:sz w:val="24"/>
        </w:rPr>
        <w:t xml:space="preserve"> retrieve </w:t>
      </w:r>
      <w:r w:rsidRPr="0087588A">
        <w:rPr>
          <w:b/>
          <w:spacing w:val="-1"/>
          <w:sz w:val="24"/>
        </w:rPr>
        <w:t>everything</w:t>
      </w:r>
      <w:r w:rsidRPr="0087588A">
        <w:rPr>
          <w:b/>
          <w:sz w:val="24"/>
        </w:rPr>
        <w:t xml:space="preserve"> up to, and including, the end date.</w:t>
      </w:r>
    </w:p>
    <w:p w:rsidR="007F27DB" w:rsidRPr="0087588A" w:rsidRDefault="007F27DB" w:rsidP="007F27DB">
      <w:pPr>
        <w:spacing w:before="10"/>
        <w:rPr>
          <w:b/>
          <w:bCs/>
          <w:sz w:val="20"/>
          <w:szCs w:val="20"/>
        </w:rPr>
      </w:pPr>
    </w:p>
    <w:p w:rsidR="007F27DB" w:rsidRPr="0087588A" w:rsidRDefault="007F27DB" w:rsidP="004451AB">
      <w:pPr>
        <w:pStyle w:val="Heading3"/>
        <w:rPr>
          <w:b w:val="0"/>
          <w:bCs w:val="0"/>
        </w:rPr>
      </w:pPr>
      <w:bookmarkStart w:id="1362" w:name="_Toc465421523"/>
      <w:bookmarkStart w:id="1363" w:name="_Toc465422351"/>
      <w:bookmarkStart w:id="1364" w:name="_Toc479676189"/>
      <w:bookmarkStart w:id="1365" w:name="_Toc479631924"/>
      <w:bookmarkStart w:id="1366" w:name="_Toc499543894"/>
      <w:r w:rsidRPr="0087588A">
        <w:lastRenderedPageBreak/>
        <w:t>Filtering</w:t>
      </w:r>
      <w:r w:rsidRPr="0087588A">
        <w:rPr>
          <w:spacing w:val="-14"/>
        </w:rPr>
        <w:t xml:space="preserve"> </w:t>
      </w:r>
      <w:r w:rsidRPr="0087588A">
        <w:t>Reviews</w:t>
      </w:r>
      <w:r w:rsidRPr="0087588A">
        <w:rPr>
          <w:spacing w:val="-13"/>
        </w:rPr>
        <w:t xml:space="preserve"> </w:t>
      </w:r>
      <w:r w:rsidRPr="0087588A">
        <w:t>by</w:t>
      </w:r>
      <w:r w:rsidRPr="0087588A">
        <w:rPr>
          <w:spacing w:val="-13"/>
        </w:rPr>
        <w:t xml:space="preserve"> </w:t>
      </w:r>
      <w:r w:rsidRPr="0087588A">
        <w:t>Reviewer</w:t>
      </w:r>
      <w:bookmarkEnd w:id="1362"/>
      <w:bookmarkEnd w:id="1363"/>
      <w:bookmarkEnd w:id="1364"/>
      <w:bookmarkEnd w:id="1365"/>
      <w:bookmarkEnd w:id="1366"/>
    </w:p>
    <w:p w:rsidR="007F27DB" w:rsidRPr="0087588A" w:rsidRDefault="007F27DB" w:rsidP="004451AB">
      <w:pPr>
        <w:pStyle w:val="Heading4"/>
        <w:widowControl w:val="0"/>
        <w:tabs>
          <w:tab w:val="clear" w:pos="2394"/>
        </w:tabs>
        <w:spacing w:before="120" w:after="0"/>
        <w:ind w:left="864"/>
      </w:pPr>
      <w:bookmarkStart w:id="1367" w:name="_Toc479676190"/>
      <w:bookmarkStart w:id="1368" w:name="_Toc479631925"/>
      <w:bookmarkStart w:id="1369" w:name="_Toc499543895"/>
      <w:r w:rsidRPr="0087588A">
        <w:t>To filter by Reviewer</w:t>
      </w:r>
      <w:bookmarkEnd w:id="1367"/>
      <w:bookmarkEnd w:id="1368"/>
      <w:bookmarkEnd w:id="1369"/>
    </w:p>
    <w:p w:rsidR="007F27DB" w:rsidRPr="0087588A" w:rsidRDefault="007F27DB" w:rsidP="004451AB">
      <w:pPr>
        <w:widowControl w:val="0"/>
        <w:numPr>
          <w:ilvl w:val="3"/>
          <w:numId w:val="207"/>
        </w:numPr>
        <w:tabs>
          <w:tab w:val="left" w:pos="19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Reviewer</w:t>
      </w:r>
      <w:r w:rsidRPr="0087588A">
        <w:rPr>
          <w:b/>
          <w:sz w:val="24"/>
        </w:rPr>
        <w:t xml:space="preserve"> </w:t>
      </w:r>
      <w:r w:rsidRPr="0087588A">
        <w:rPr>
          <w:spacing w:val="-1"/>
          <w:sz w:val="24"/>
        </w:rPr>
        <w:t>filter</w:t>
      </w:r>
      <w:r w:rsidRPr="0087588A">
        <w:rPr>
          <w:sz w:val="24"/>
        </w:rPr>
        <w:t xml:space="preserve"> </w:t>
      </w:r>
      <w:r w:rsidRPr="0087588A">
        <w:rPr>
          <w:spacing w:val="-1"/>
          <w:sz w:val="24"/>
        </w:rPr>
        <w:t>checkbox</w:t>
      </w:r>
      <w:r w:rsidRPr="0087588A">
        <w:rPr>
          <w:sz w:val="24"/>
        </w:rPr>
        <w:t xml:space="preserve"> to activate</w:t>
      </w:r>
      <w:r w:rsidRPr="0087588A">
        <w:rPr>
          <w:spacing w:val="-2"/>
          <w:sz w:val="24"/>
        </w:rPr>
        <w:t xml:space="preserve"> </w:t>
      </w:r>
      <w:r w:rsidRPr="0087588A">
        <w:rPr>
          <w:sz w:val="24"/>
        </w:rPr>
        <w:t>it.</w:t>
      </w:r>
    </w:p>
    <w:p w:rsidR="007F27DB" w:rsidRPr="0087588A" w:rsidRDefault="007F27DB" w:rsidP="004451AB">
      <w:pPr>
        <w:widowControl w:val="0"/>
        <w:numPr>
          <w:ilvl w:val="3"/>
          <w:numId w:val="207"/>
        </w:numPr>
        <w:tabs>
          <w:tab w:val="left" w:pos="1961"/>
        </w:tabs>
        <w:spacing w:line="275" w:lineRule="exact"/>
      </w:pPr>
      <w:r w:rsidRPr="0087588A">
        <w:t>Select</w:t>
      </w:r>
      <w:r w:rsidRPr="0087588A">
        <w:rPr>
          <w:spacing w:val="-1"/>
        </w:rPr>
        <w:t xml:space="preserve"> another</w:t>
      </w:r>
      <w:r w:rsidRPr="0087588A">
        <w:t xml:space="preserve"> </w:t>
      </w:r>
      <w:r w:rsidRPr="0087588A">
        <w:rPr>
          <w:spacing w:val="-1"/>
        </w:rPr>
        <w:t>option</w:t>
      </w:r>
      <w:r w:rsidRPr="0087588A">
        <w:t xml:space="preserve"> from the </w:t>
      </w:r>
      <w:r w:rsidRPr="0087588A">
        <w:rPr>
          <w:spacing w:val="-1"/>
        </w:rPr>
        <w:t>dropdown</w:t>
      </w:r>
      <w:r w:rsidRPr="0087588A">
        <w:t xml:space="preserve"> by </w:t>
      </w:r>
      <w:r w:rsidRPr="0087588A">
        <w:rPr>
          <w:i/>
          <w:spacing w:val="-1"/>
        </w:rPr>
        <w:t>clicking</w:t>
      </w:r>
      <w:r w:rsidRPr="0087588A">
        <w:rPr>
          <w:i/>
        </w:rPr>
        <w:t xml:space="preserve"> </w:t>
      </w:r>
      <w:r w:rsidRPr="0087588A">
        <w:t>on it OR</w:t>
      </w:r>
    </w:p>
    <w:p w:rsidR="007F27DB" w:rsidRPr="0087588A" w:rsidRDefault="007F27DB" w:rsidP="004451AB">
      <w:pPr>
        <w:widowControl w:val="0"/>
        <w:numPr>
          <w:ilvl w:val="3"/>
          <w:numId w:val="207"/>
        </w:numPr>
        <w:tabs>
          <w:tab w:val="left" w:pos="1961"/>
        </w:tabs>
        <w:spacing w:line="275" w:lineRule="exact"/>
      </w:pPr>
      <w:r w:rsidRPr="0087588A">
        <w:t>Select</w:t>
      </w:r>
      <w:r w:rsidRPr="0087588A">
        <w:rPr>
          <w:spacing w:val="-1"/>
        </w:rPr>
        <w:t xml:space="preserve"> “</w:t>
      </w:r>
      <w:r w:rsidRPr="0087588A">
        <w:rPr>
          <w:rFonts w:ascii="Courier New" w:eastAsia="Courier New" w:hAnsi="Courier New" w:cs="Courier New"/>
          <w:spacing w:val="-1"/>
          <w:sz w:val="20"/>
        </w:rPr>
        <w:t>All</w:t>
      </w:r>
      <w:r w:rsidRPr="0087588A">
        <w:rPr>
          <w:spacing w:val="-1"/>
        </w:rPr>
        <w:t xml:space="preserve">” </w:t>
      </w:r>
      <w:r w:rsidRPr="0087588A">
        <w:t>to see all</w:t>
      </w:r>
      <w:r w:rsidRPr="0087588A">
        <w:rPr>
          <w:spacing w:val="-1"/>
        </w:rPr>
        <w:t xml:space="preserve"> (regardless</w:t>
      </w:r>
      <w:r w:rsidRPr="0087588A">
        <w:t xml:space="preserve"> of </w:t>
      </w:r>
      <w:r w:rsidRPr="0087588A">
        <w:rPr>
          <w:spacing w:val="-1"/>
        </w:rPr>
        <w:t>whether</w:t>
      </w:r>
      <w:r w:rsidRPr="0087588A">
        <w:t xml:space="preserve"> a</w:t>
      </w:r>
      <w:r w:rsidRPr="0087588A">
        <w:rPr>
          <w:spacing w:val="-1"/>
        </w:rPr>
        <w:t xml:space="preserve"> </w:t>
      </w:r>
      <w:r w:rsidRPr="0087588A">
        <w:t>reviewer</w:t>
      </w:r>
      <w:r w:rsidRPr="0087588A">
        <w:rPr>
          <w:spacing w:val="2"/>
        </w:rPr>
        <w:t xml:space="preserve"> </w:t>
      </w:r>
      <w:r w:rsidRPr="0087588A">
        <w:t xml:space="preserve">has </w:t>
      </w:r>
      <w:r w:rsidRPr="0087588A">
        <w:rPr>
          <w:spacing w:val="-1"/>
        </w:rPr>
        <w:t>been</w:t>
      </w:r>
      <w:r w:rsidRPr="0087588A">
        <w:t xml:space="preserve"> </w:t>
      </w:r>
      <w:r w:rsidRPr="0087588A">
        <w:rPr>
          <w:spacing w:val="-1"/>
        </w:rPr>
        <w:t xml:space="preserve">assigned </w:t>
      </w:r>
      <w:r w:rsidRPr="0087588A">
        <w:t>or</w:t>
      </w:r>
      <w:r w:rsidRPr="0087588A">
        <w:rPr>
          <w:spacing w:val="53"/>
        </w:rPr>
        <w:t xml:space="preserve"> </w:t>
      </w:r>
      <w:r w:rsidRPr="0087588A">
        <w:t>not) OR</w:t>
      </w:r>
    </w:p>
    <w:p w:rsidR="007F27DB" w:rsidRPr="0087588A" w:rsidRDefault="007F27DB" w:rsidP="004451AB">
      <w:pPr>
        <w:widowControl w:val="0"/>
        <w:numPr>
          <w:ilvl w:val="3"/>
          <w:numId w:val="207"/>
        </w:numPr>
        <w:tabs>
          <w:tab w:val="left" w:pos="1961"/>
        </w:tabs>
        <w:spacing w:line="275" w:lineRule="exact"/>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7F27DB" w:rsidRPr="0087588A" w:rsidRDefault="007F27DB" w:rsidP="004451AB">
      <w:pPr>
        <w:pStyle w:val="Heading3"/>
        <w:rPr>
          <w:spacing w:val="-1"/>
        </w:rPr>
      </w:pPr>
      <w:bookmarkStart w:id="1370" w:name="_Toc465421524"/>
      <w:bookmarkStart w:id="1371" w:name="_Toc465422352"/>
      <w:bookmarkStart w:id="1372" w:name="_Toc479676191"/>
      <w:bookmarkStart w:id="1373" w:name="_Toc479631926"/>
      <w:bookmarkStart w:id="1374" w:name="_Toc499543896"/>
      <w:r w:rsidRPr="0087588A">
        <w:t>Filtering</w:t>
      </w:r>
      <w:r w:rsidRPr="0087588A">
        <w:rPr>
          <w:spacing w:val="-14"/>
        </w:rPr>
        <w:t xml:space="preserve"> </w:t>
      </w:r>
      <w:r w:rsidRPr="0087588A">
        <w:t>Reviews</w:t>
      </w:r>
      <w:r w:rsidRPr="0087588A">
        <w:rPr>
          <w:spacing w:val="-13"/>
        </w:rPr>
        <w:t xml:space="preserve"> </w:t>
      </w:r>
      <w:r w:rsidRPr="0087588A">
        <w:t>by</w:t>
      </w:r>
      <w:r w:rsidRPr="0087588A">
        <w:rPr>
          <w:spacing w:val="-14"/>
        </w:rPr>
        <w:t xml:space="preserve"> </w:t>
      </w:r>
      <w:r w:rsidRPr="0087588A">
        <w:rPr>
          <w:spacing w:val="-1"/>
        </w:rPr>
        <w:t>Attending</w:t>
      </w:r>
      <w:bookmarkEnd w:id="1370"/>
      <w:bookmarkEnd w:id="1371"/>
      <w:bookmarkEnd w:id="1372"/>
      <w:bookmarkEnd w:id="1373"/>
      <w:bookmarkEnd w:id="1374"/>
    </w:p>
    <w:p w:rsidR="00162DE6" w:rsidRPr="0087588A" w:rsidRDefault="00162DE6" w:rsidP="004451AB">
      <w:pPr>
        <w:pStyle w:val="Heading4"/>
        <w:widowControl w:val="0"/>
        <w:tabs>
          <w:tab w:val="clear" w:pos="2394"/>
        </w:tabs>
        <w:spacing w:before="120" w:after="0"/>
        <w:ind w:left="864"/>
      </w:pPr>
      <w:bookmarkStart w:id="1375" w:name="_Toc479676192"/>
      <w:bookmarkStart w:id="1376" w:name="_Toc479631927"/>
      <w:bookmarkStart w:id="1377" w:name="_Toc499543897"/>
      <w:r w:rsidRPr="0087588A">
        <w:t>To filter by Attending</w:t>
      </w:r>
      <w:bookmarkEnd w:id="1375"/>
      <w:bookmarkEnd w:id="1376"/>
      <w:bookmarkEnd w:id="1377"/>
    </w:p>
    <w:p w:rsidR="00162DE6" w:rsidRPr="0087588A" w:rsidRDefault="00162DE6" w:rsidP="00162DE6">
      <w:pPr>
        <w:rPr>
          <w:b/>
          <w:bCs/>
          <w:sz w:val="3"/>
          <w:szCs w:val="3"/>
        </w:rPr>
      </w:pPr>
    </w:p>
    <w:p w:rsidR="00DB5DBB" w:rsidRPr="0087588A" w:rsidRDefault="00DB5DBB" w:rsidP="004451AB">
      <w:pPr>
        <w:widowControl w:val="0"/>
        <w:numPr>
          <w:ilvl w:val="3"/>
          <w:numId w:val="208"/>
        </w:numPr>
        <w:tabs>
          <w:tab w:val="left" w:pos="1961"/>
        </w:tabs>
        <w:spacing w:line="275" w:lineRule="exact"/>
        <w:rPr>
          <w:sz w:val="24"/>
        </w:rPr>
      </w:pPr>
      <w:r w:rsidRPr="0087588A">
        <w:rPr>
          <w:i/>
          <w:sz w:val="24"/>
        </w:rPr>
        <w:t xml:space="preserve">Click </w:t>
      </w:r>
      <w:r w:rsidRPr="0087588A">
        <w:rPr>
          <w:sz w:val="24"/>
        </w:rPr>
        <w:t>on the</w:t>
      </w:r>
      <w:r w:rsidRPr="0087588A">
        <w:rPr>
          <w:spacing w:val="-2"/>
          <w:sz w:val="24"/>
        </w:rPr>
        <w:t xml:space="preserve"> Attending filter checkbox or activate it.</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Select</w:t>
      </w:r>
      <w:r w:rsidRPr="0087588A">
        <w:rPr>
          <w:spacing w:val="-1"/>
          <w:sz w:val="24"/>
        </w:rPr>
        <w:t xml:space="preserve"> </w:t>
      </w:r>
      <w:r w:rsidRPr="0087588A">
        <w:rPr>
          <w:sz w:val="24"/>
        </w:rPr>
        <w:t xml:space="preserve">an </w:t>
      </w:r>
      <w:r w:rsidRPr="0087588A">
        <w:rPr>
          <w:spacing w:val="-1"/>
          <w:sz w:val="24"/>
        </w:rPr>
        <w:t>Attending</w:t>
      </w:r>
      <w:r w:rsidRPr="0087588A">
        <w:rPr>
          <w:sz w:val="24"/>
        </w:rPr>
        <w:t xml:space="preserve"> </w:t>
      </w:r>
      <w:r w:rsidRPr="0087588A">
        <w:rPr>
          <w:spacing w:val="-1"/>
          <w:sz w:val="24"/>
        </w:rPr>
        <w:t>from</w:t>
      </w:r>
      <w:r w:rsidRPr="0087588A">
        <w:rPr>
          <w:sz w:val="24"/>
        </w:rPr>
        <w:t xml:space="preserve"> the </w:t>
      </w:r>
      <w:r w:rsidRPr="0087588A">
        <w:rPr>
          <w:spacing w:val="-1"/>
          <w:sz w:val="24"/>
        </w:rPr>
        <w:t>dropdown</w:t>
      </w:r>
      <w:r w:rsidRPr="0087588A">
        <w:rPr>
          <w:sz w:val="24"/>
        </w:rPr>
        <w:t xml:space="preserve"> list</w:t>
      </w:r>
      <w:r w:rsidRPr="0087588A">
        <w:rPr>
          <w:spacing w:val="1"/>
          <w:sz w:val="24"/>
        </w:rPr>
        <w:t xml:space="preserve"> </w:t>
      </w:r>
      <w:r w:rsidRPr="0087588A">
        <w:rPr>
          <w:sz w:val="24"/>
        </w:rPr>
        <w:t>by</w:t>
      </w:r>
      <w:r w:rsidRPr="0087588A">
        <w:rPr>
          <w:spacing w:val="-2"/>
          <w:sz w:val="24"/>
        </w:rPr>
        <w:t xml:space="preserve"> </w:t>
      </w:r>
      <w:r w:rsidRPr="0087588A">
        <w:rPr>
          <w:spacing w:val="-1"/>
          <w:sz w:val="24"/>
        </w:rPr>
        <w:t>clicking</w:t>
      </w:r>
      <w:r w:rsidRPr="0087588A">
        <w:rPr>
          <w:sz w:val="24"/>
        </w:rPr>
        <w:t xml:space="preserve"> on it OR</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Select</w:t>
      </w:r>
      <w:r w:rsidRPr="0087588A">
        <w:rPr>
          <w:spacing w:val="-1"/>
          <w:sz w:val="24"/>
        </w:rPr>
        <w:t xml:space="preserve"> “</w:t>
      </w:r>
      <w:r w:rsidRPr="0087588A">
        <w:rPr>
          <w:rFonts w:ascii="Courier New" w:eastAsia="Courier New" w:hAnsi="Courier New" w:cs="Courier New"/>
          <w:spacing w:val="-1"/>
          <w:sz w:val="20"/>
          <w:szCs w:val="20"/>
        </w:rPr>
        <w:t>All</w:t>
      </w:r>
      <w:r w:rsidRPr="0087588A">
        <w:rPr>
          <w:spacing w:val="-1"/>
          <w:sz w:val="24"/>
        </w:rPr>
        <w:t xml:space="preserve">” </w:t>
      </w:r>
      <w:r w:rsidRPr="0087588A">
        <w:rPr>
          <w:sz w:val="24"/>
        </w:rPr>
        <w:t>to see</w:t>
      </w:r>
      <w:r w:rsidRPr="0087588A">
        <w:rPr>
          <w:spacing w:val="-1"/>
          <w:sz w:val="24"/>
        </w:rPr>
        <w:t xml:space="preserve"> </w:t>
      </w:r>
      <w:r w:rsidRPr="0087588A">
        <w:rPr>
          <w:sz w:val="24"/>
        </w:rPr>
        <w:t xml:space="preserve">the </w:t>
      </w:r>
      <w:r w:rsidRPr="0087588A">
        <w:rPr>
          <w:spacing w:val="-1"/>
          <w:sz w:val="24"/>
        </w:rPr>
        <w:t>Attending’s</w:t>
      </w:r>
      <w:r w:rsidRPr="0087588A">
        <w:rPr>
          <w:sz w:val="24"/>
        </w:rPr>
        <w:t xml:space="preserve"> for</w:t>
      </w:r>
      <w:r w:rsidRPr="0087588A">
        <w:rPr>
          <w:spacing w:val="-1"/>
          <w:sz w:val="24"/>
        </w:rPr>
        <w:t xml:space="preserve"> </w:t>
      </w:r>
      <w:r w:rsidRPr="0087588A">
        <w:rPr>
          <w:sz w:val="24"/>
        </w:rPr>
        <w:t>all</w:t>
      </w:r>
      <w:r w:rsidRPr="0087588A">
        <w:rPr>
          <w:spacing w:val="-1"/>
          <w:sz w:val="24"/>
        </w:rPr>
        <w:t xml:space="preserve"> </w:t>
      </w:r>
      <w:r w:rsidRPr="0087588A">
        <w:rPr>
          <w:sz w:val="24"/>
        </w:rPr>
        <w:t>reviews</w:t>
      </w:r>
      <w:r w:rsidRPr="0087588A">
        <w:rPr>
          <w:spacing w:val="58"/>
          <w:sz w:val="24"/>
        </w:rPr>
        <w:t xml:space="preserve"> </w:t>
      </w:r>
      <w:r w:rsidRPr="0087588A">
        <w:rPr>
          <w:sz w:val="24"/>
        </w:rPr>
        <w:t>OR</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 xml:space="preserve">Click the </w:t>
      </w:r>
      <w:r w:rsidRPr="0087588A">
        <w:rPr>
          <w:rFonts w:ascii="Courier New"/>
          <w:spacing w:val="-1"/>
          <w:sz w:val="20"/>
        </w:rPr>
        <w:t>From VistA</w:t>
      </w:r>
      <w:r w:rsidRPr="0087588A">
        <w:rPr>
          <w:rFonts w:ascii="Courier New"/>
          <w:spacing w:val="-61"/>
          <w:sz w:val="20"/>
        </w:rPr>
        <w:t xml:space="preserve"> </w:t>
      </w:r>
      <w:r w:rsidRPr="0087588A">
        <w:rPr>
          <w:sz w:val="24"/>
        </w:rPr>
        <w:t xml:space="preserve">checkbox to see </w:t>
      </w:r>
      <w:r w:rsidRPr="0087588A">
        <w:rPr>
          <w:spacing w:val="-1"/>
          <w:sz w:val="24"/>
        </w:rPr>
        <w:t>Attending’s</w:t>
      </w:r>
      <w:r w:rsidRPr="0087588A">
        <w:rPr>
          <w:spacing w:val="1"/>
          <w:sz w:val="24"/>
        </w:rPr>
        <w:t xml:space="preserve"> </w:t>
      </w:r>
      <w:r w:rsidRPr="0087588A">
        <w:rPr>
          <w:sz w:val="24"/>
        </w:rPr>
        <w:t>from</w:t>
      </w:r>
      <w:r w:rsidRPr="0087588A">
        <w:rPr>
          <w:spacing w:val="-2"/>
          <w:sz w:val="24"/>
        </w:rPr>
        <w:t xml:space="preserve"> </w:t>
      </w:r>
      <w:r w:rsidRPr="0087588A">
        <w:rPr>
          <w:sz w:val="24"/>
        </w:rPr>
        <w:t>VistA</w:t>
      </w:r>
      <w:r w:rsidRPr="0087588A">
        <w:rPr>
          <w:spacing w:val="60"/>
          <w:sz w:val="24"/>
        </w:rPr>
        <w:t xml:space="preserve"> </w:t>
      </w:r>
      <w:r w:rsidRPr="0087588A">
        <w:rPr>
          <w:spacing w:val="-1"/>
          <w:sz w:val="24"/>
        </w:rPr>
        <w:t>OR</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 xml:space="preserve">Click the </w:t>
      </w:r>
      <w:r w:rsidRPr="0087588A">
        <w:rPr>
          <w:rFonts w:ascii="Courier New"/>
          <w:spacing w:val="-1"/>
          <w:sz w:val="20"/>
        </w:rPr>
        <w:t>Corrected</w:t>
      </w:r>
      <w:r w:rsidRPr="0087588A">
        <w:rPr>
          <w:rFonts w:ascii="Courier New"/>
          <w:spacing w:val="-61"/>
          <w:sz w:val="20"/>
        </w:rPr>
        <w:t xml:space="preserve"> </w:t>
      </w:r>
      <w:r w:rsidRPr="0087588A">
        <w:rPr>
          <w:sz w:val="24"/>
        </w:rPr>
        <w:t xml:space="preserve">checkbox to </w:t>
      </w:r>
      <w:r w:rsidRPr="0087588A">
        <w:rPr>
          <w:spacing w:val="-1"/>
          <w:sz w:val="24"/>
        </w:rPr>
        <w:t>see</w:t>
      </w:r>
      <w:r w:rsidRPr="0087588A">
        <w:rPr>
          <w:sz w:val="24"/>
        </w:rPr>
        <w:t xml:space="preserve"> all </w:t>
      </w:r>
      <w:r w:rsidRPr="0087588A">
        <w:rPr>
          <w:spacing w:val="-1"/>
          <w:sz w:val="24"/>
        </w:rPr>
        <w:t>Attending’s</w:t>
      </w:r>
      <w:r w:rsidRPr="0087588A">
        <w:rPr>
          <w:sz w:val="24"/>
        </w:rPr>
        <w:t xml:space="preserve"> that </w:t>
      </w:r>
      <w:r w:rsidRPr="0087588A">
        <w:rPr>
          <w:spacing w:val="-1"/>
          <w:sz w:val="24"/>
        </w:rPr>
        <w:t>were</w:t>
      </w:r>
      <w:r w:rsidRPr="0087588A">
        <w:rPr>
          <w:sz w:val="24"/>
        </w:rPr>
        <w:t xml:space="preserve"> corrected </w:t>
      </w:r>
      <w:r w:rsidRPr="0087588A">
        <w:rPr>
          <w:spacing w:val="-1"/>
          <w:sz w:val="24"/>
        </w:rPr>
        <w:t>after</w:t>
      </w:r>
      <w:r w:rsidRPr="0087588A">
        <w:rPr>
          <w:spacing w:val="43"/>
          <w:sz w:val="24"/>
        </w:rPr>
        <w:t xml:space="preserve"> </w:t>
      </w:r>
      <w:r w:rsidRPr="0087588A">
        <w:rPr>
          <w:spacing w:val="-1"/>
          <w:sz w:val="24"/>
        </w:rPr>
        <w:t>coming</w:t>
      </w:r>
      <w:r w:rsidRPr="0087588A">
        <w:rPr>
          <w:sz w:val="24"/>
        </w:rPr>
        <w:t xml:space="preserve"> across to NUMI</w:t>
      </w:r>
      <w:r w:rsidRPr="0087588A">
        <w:rPr>
          <w:spacing w:val="-1"/>
          <w:sz w:val="24"/>
        </w:rPr>
        <w:t xml:space="preserve"> </w:t>
      </w:r>
      <w:r w:rsidRPr="0087588A">
        <w:rPr>
          <w:sz w:val="24"/>
        </w:rPr>
        <w:t>from</w:t>
      </w:r>
      <w:r w:rsidRPr="0087588A">
        <w:rPr>
          <w:spacing w:val="-2"/>
          <w:sz w:val="24"/>
        </w:rPr>
        <w:t xml:space="preserve"> </w:t>
      </w:r>
      <w:r w:rsidRPr="0087588A">
        <w:rPr>
          <w:sz w:val="24"/>
        </w:rPr>
        <w:t>VistA.</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 xml:space="preserve">Click the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button</w:t>
      </w:r>
      <w:r w:rsidRPr="0087588A">
        <w:rPr>
          <w:spacing w:val="-1"/>
          <w:sz w:val="24"/>
        </w:rPr>
        <w:t xml:space="preserve"> </w:t>
      </w:r>
      <w:r w:rsidRPr="0087588A">
        <w:rPr>
          <w:sz w:val="24"/>
        </w:rPr>
        <w:t xml:space="preserve">and the </w:t>
      </w:r>
      <w:r w:rsidRPr="0087588A">
        <w:rPr>
          <w:spacing w:val="-1"/>
          <w:sz w:val="24"/>
        </w:rPr>
        <w:t>results</w:t>
      </w:r>
      <w:r w:rsidRPr="0087588A">
        <w:rPr>
          <w:sz w:val="24"/>
        </w:rPr>
        <w:t xml:space="preserve"> will </w:t>
      </w:r>
      <w:r w:rsidRPr="0087588A">
        <w:rPr>
          <w:spacing w:val="-1"/>
          <w:sz w:val="24"/>
        </w:rPr>
        <w:t>display</w:t>
      </w:r>
      <w:r w:rsidRPr="0087588A">
        <w:rPr>
          <w:sz w:val="24"/>
        </w:rPr>
        <w:t xml:space="preserve"> in a table</w:t>
      </w:r>
    </w:p>
    <w:p w:rsidR="00162DE6" w:rsidRPr="0087588A" w:rsidRDefault="00162DE6" w:rsidP="004451AB">
      <w:pPr>
        <w:pStyle w:val="Heading3"/>
      </w:pPr>
      <w:bookmarkStart w:id="1378" w:name="_Toc479676193"/>
      <w:bookmarkStart w:id="1379" w:name="_Toc479631928"/>
      <w:bookmarkStart w:id="1380" w:name="_Toc499543898"/>
      <w:r w:rsidRPr="0087588A">
        <w:t xml:space="preserve">Filtering Reviews by </w:t>
      </w:r>
      <w:r w:rsidR="00A61F64" w:rsidRPr="0087588A">
        <w:t>Ward</w:t>
      </w:r>
      <w:bookmarkEnd w:id="1378"/>
      <w:bookmarkEnd w:id="1379"/>
      <w:bookmarkEnd w:id="1380"/>
    </w:p>
    <w:p w:rsidR="007F27DB" w:rsidRPr="0087588A" w:rsidRDefault="007F27DB" w:rsidP="004451AB">
      <w:pPr>
        <w:pStyle w:val="Heading4"/>
        <w:widowControl w:val="0"/>
        <w:tabs>
          <w:tab w:val="clear" w:pos="2394"/>
        </w:tabs>
        <w:spacing w:before="120" w:after="0"/>
        <w:ind w:left="864"/>
      </w:pPr>
      <w:bookmarkStart w:id="1381" w:name="_Toc479676194"/>
      <w:bookmarkStart w:id="1382" w:name="_Toc479631929"/>
      <w:bookmarkStart w:id="1383" w:name="_Toc499543899"/>
      <w:r w:rsidRPr="0087588A">
        <w:t>To filter by Ward</w:t>
      </w:r>
      <w:bookmarkEnd w:id="1381"/>
      <w:bookmarkEnd w:id="1382"/>
      <w:bookmarkEnd w:id="1383"/>
    </w:p>
    <w:p w:rsidR="007F27DB" w:rsidRPr="0087588A" w:rsidRDefault="007F27DB" w:rsidP="00BD6B23">
      <w:pPr>
        <w:widowControl w:val="0"/>
        <w:numPr>
          <w:ilvl w:val="3"/>
          <w:numId w:val="165"/>
        </w:numPr>
        <w:tabs>
          <w:tab w:val="left" w:pos="19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Ward </w:t>
      </w:r>
      <w:r w:rsidRPr="0087588A">
        <w:rPr>
          <w:sz w:val="24"/>
        </w:rPr>
        <w:t xml:space="preserve">filter checkbox to </w:t>
      </w:r>
      <w:r w:rsidRPr="0087588A">
        <w:rPr>
          <w:spacing w:val="-1"/>
          <w:sz w:val="24"/>
        </w:rPr>
        <w:t xml:space="preserve">activate </w:t>
      </w:r>
      <w:r w:rsidRPr="0087588A">
        <w:rPr>
          <w:sz w:val="24"/>
        </w:rPr>
        <w:t>it.</w:t>
      </w:r>
    </w:p>
    <w:p w:rsidR="007F27DB" w:rsidRPr="0087588A" w:rsidRDefault="007F27DB" w:rsidP="00BD6B23">
      <w:pPr>
        <w:widowControl w:val="0"/>
        <w:numPr>
          <w:ilvl w:val="3"/>
          <w:numId w:val="165"/>
        </w:numPr>
        <w:tabs>
          <w:tab w:val="left" w:pos="1961"/>
        </w:tabs>
        <w:spacing w:line="275" w:lineRule="exact"/>
        <w:rPr>
          <w:sz w:val="24"/>
        </w:rPr>
      </w:pPr>
      <w:r w:rsidRPr="0087588A">
        <w:rPr>
          <w:sz w:val="24"/>
        </w:rPr>
        <w:t>Select</w:t>
      </w:r>
      <w:r w:rsidRPr="0087588A">
        <w:rPr>
          <w:spacing w:val="-1"/>
          <w:sz w:val="24"/>
        </w:rPr>
        <w:t xml:space="preserve"> </w:t>
      </w:r>
      <w:r w:rsidRPr="0087588A">
        <w:rPr>
          <w:sz w:val="24"/>
        </w:rPr>
        <w:t xml:space="preserve">a </w:t>
      </w:r>
      <w:r w:rsidRPr="0087588A">
        <w:rPr>
          <w:spacing w:val="-1"/>
          <w:sz w:val="24"/>
        </w:rPr>
        <w:t>Ward</w:t>
      </w:r>
      <w:r w:rsidRPr="0087588A">
        <w:rPr>
          <w:sz w:val="24"/>
        </w:rPr>
        <w:t xml:space="preserve"> from</w:t>
      </w:r>
      <w:r w:rsidRPr="0087588A">
        <w:rPr>
          <w:spacing w:val="-2"/>
          <w:sz w:val="24"/>
        </w:rPr>
        <w:t xml:space="preserve"> </w:t>
      </w:r>
      <w:r w:rsidRPr="0087588A">
        <w:rPr>
          <w:sz w:val="24"/>
        </w:rPr>
        <w:t>the list by</w:t>
      </w:r>
      <w:r w:rsidRPr="0087588A">
        <w:rPr>
          <w:spacing w:val="1"/>
          <w:sz w:val="24"/>
        </w:rPr>
        <w:t xml:space="preserve"> </w:t>
      </w:r>
      <w:r w:rsidRPr="0087588A">
        <w:rPr>
          <w:i/>
          <w:spacing w:val="-1"/>
          <w:sz w:val="24"/>
        </w:rPr>
        <w:t>clicking</w:t>
      </w:r>
      <w:r w:rsidRPr="0087588A">
        <w:rPr>
          <w:i/>
          <w:sz w:val="24"/>
        </w:rPr>
        <w:t xml:space="preserve"> </w:t>
      </w:r>
      <w:r w:rsidRPr="0087588A">
        <w:rPr>
          <w:sz w:val="24"/>
        </w:rPr>
        <w:t xml:space="preserve">on it. To </w:t>
      </w:r>
      <w:r w:rsidRPr="0087588A">
        <w:rPr>
          <w:spacing w:val="-1"/>
          <w:sz w:val="24"/>
        </w:rPr>
        <w:t>select</w:t>
      </w:r>
      <w:r w:rsidRPr="0087588A">
        <w:rPr>
          <w:sz w:val="24"/>
        </w:rPr>
        <w:t xml:space="preserve"> </w:t>
      </w:r>
      <w:r w:rsidRPr="0087588A">
        <w:rPr>
          <w:spacing w:val="-1"/>
          <w:sz w:val="24"/>
        </w:rPr>
        <w:t>multiple</w:t>
      </w:r>
      <w:r w:rsidRPr="0087588A">
        <w:rPr>
          <w:sz w:val="24"/>
        </w:rPr>
        <w:t xml:space="preserve"> </w:t>
      </w:r>
      <w:r w:rsidRPr="0087588A">
        <w:rPr>
          <w:spacing w:val="-1"/>
          <w:sz w:val="24"/>
        </w:rPr>
        <w:t>Wards,</w:t>
      </w:r>
      <w:r w:rsidRPr="0087588A">
        <w:rPr>
          <w:spacing w:val="1"/>
          <w:sz w:val="24"/>
        </w:rPr>
        <w:t xml:space="preserve"> </w:t>
      </w:r>
      <w:r w:rsidRPr="0087588A">
        <w:rPr>
          <w:i/>
          <w:sz w:val="24"/>
        </w:rPr>
        <w:t>click</w:t>
      </w:r>
      <w:r w:rsidRPr="0087588A">
        <w:rPr>
          <w:i/>
          <w:spacing w:val="43"/>
          <w:sz w:val="24"/>
        </w:rPr>
        <w:t xml:space="preserve"> </w:t>
      </w:r>
      <w:r w:rsidRPr="0087588A">
        <w:rPr>
          <w:sz w:val="24"/>
        </w:rPr>
        <w:t>on one, then</w:t>
      </w:r>
      <w:r w:rsidRPr="0087588A">
        <w:rPr>
          <w:spacing w:val="-2"/>
          <w:sz w:val="24"/>
        </w:rPr>
        <w:t xml:space="preserve"> </w:t>
      </w:r>
      <w:r w:rsidRPr="0087588A">
        <w:rPr>
          <w:sz w:val="24"/>
        </w:rPr>
        <w:t xml:space="preserve">hold the </w:t>
      </w:r>
      <w:r w:rsidRPr="0087588A">
        <w:rPr>
          <w:spacing w:val="-1"/>
          <w:sz w:val="24"/>
        </w:rPr>
        <w:t>&lt;</w:t>
      </w:r>
      <w:r w:rsidRPr="0087588A">
        <w:rPr>
          <w:rFonts w:ascii="Courier New"/>
          <w:spacing w:val="-1"/>
          <w:sz w:val="24"/>
        </w:rPr>
        <w:t>Ctrl</w:t>
      </w:r>
      <w:r w:rsidRPr="0087588A">
        <w:rPr>
          <w:spacing w:val="-1"/>
          <w:sz w:val="24"/>
        </w:rPr>
        <w:t>&gt;</w:t>
      </w:r>
      <w:r w:rsidRPr="0087588A">
        <w:rPr>
          <w:sz w:val="24"/>
        </w:rPr>
        <w:t xml:space="preserve"> key down and </w:t>
      </w:r>
      <w:r w:rsidRPr="0087588A">
        <w:rPr>
          <w:i/>
          <w:sz w:val="24"/>
        </w:rPr>
        <w:t>click</w:t>
      </w:r>
      <w:r w:rsidRPr="0087588A">
        <w:rPr>
          <w:i/>
          <w:spacing w:val="-1"/>
          <w:sz w:val="24"/>
        </w:rPr>
        <w:t xml:space="preserve"> </w:t>
      </w:r>
      <w:r w:rsidRPr="0087588A">
        <w:rPr>
          <w:sz w:val="24"/>
        </w:rPr>
        <w:t>on others.</w:t>
      </w:r>
      <w:r w:rsidRPr="0087588A">
        <w:rPr>
          <w:spacing w:val="-1"/>
          <w:sz w:val="24"/>
        </w:rPr>
        <w:t xml:space="preserve"> </w:t>
      </w:r>
      <w:r w:rsidRPr="0087588A">
        <w:rPr>
          <w:sz w:val="24"/>
        </w:rPr>
        <w:t xml:space="preserve">You can </w:t>
      </w:r>
      <w:r w:rsidRPr="0087588A">
        <w:rPr>
          <w:spacing w:val="-1"/>
          <w:sz w:val="24"/>
        </w:rPr>
        <w:t>also</w:t>
      </w:r>
      <w:r w:rsidRPr="0087588A">
        <w:rPr>
          <w:spacing w:val="26"/>
          <w:sz w:val="24"/>
        </w:rPr>
        <w:t xml:space="preserve"> </w:t>
      </w:r>
      <w:r w:rsidRPr="0087588A">
        <w:rPr>
          <w:sz w:val="24"/>
        </w:rPr>
        <w:t xml:space="preserve">press and </w:t>
      </w:r>
      <w:r w:rsidRPr="0087588A">
        <w:rPr>
          <w:spacing w:val="-1"/>
          <w:sz w:val="24"/>
        </w:rPr>
        <w:t>hold</w:t>
      </w:r>
      <w:r w:rsidRPr="0087588A">
        <w:rPr>
          <w:sz w:val="24"/>
        </w:rPr>
        <w:t xml:space="preserve"> the </w:t>
      </w:r>
      <w:r w:rsidRPr="0087588A">
        <w:rPr>
          <w:spacing w:val="-1"/>
          <w:sz w:val="24"/>
        </w:rPr>
        <w:t>&lt;</w:t>
      </w:r>
      <w:r w:rsidRPr="0087588A">
        <w:rPr>
          <w:rFonts w:ascii="Courier New"/>
          <w:spacing w:val="-1"/>
          <w:sz w:val="24"/>
        </w:rPr>
        <w:t>Shift</w:t>
      </w:r>
      <w:r w:rsidRPr="0087588A">
        <w:rPr>
          <w:spacing w:val="-1"/>
          <w:sz w:val="24"/>
        </w:rPr>
        <w:t>&gt;</w:t>
      </w:r>
      <w:r w:rsidRPr="0087588A">
        <w:rPr>
          <w:sz w:val="24"/>
        </w:rPr>
        <w:t xml:space="preserve"> key down to select a</w:t>
      </w:r>
      <w:r w:rsidRPr="0087588A">
        <w:rPr>
          <w:spacing w:val="-1"/>
          <w:sz w:val="24"/>
        </w:rPr>
        <w:t xml:space="preserve"> </w:t>
      </w:r>
      <w:r w:rsidRPr="0087588A">
        <w:rPr>
          <w:sz w:val="24"/>
        </w:rPr>
        <w:t xml:space="preserve">block of </w:t>
      </w:r>
      <w:r w:rsidR="00D21711" w:rsidRPr="0087588A">
        <w:rPr>
          <w:spacing w:val="-1"/>
          <w:sz w:val="24"/>
        </w:rPr>
        <w:t>Wards</w:t>
      </w:r>
      <w:r w:rsidRPr="0087588A">
        <w:rPr>
          <w:spacing w:val="1"/>
          <w:sz w:val="24"/>
        </w:rPr>
        <w:t xml:space="preserve"> </w:t>
      </w:r>
      <w:r w:rsidRPr="0087588A">
        <w:rPr>
          <w:spacing w:val="-1"/>
          <w:sz w:val="24"/>
        </w:rPr>
        <w:t>OR</w:t>
      </w:r>
    </w:p>
    <w:p w:rsidR="007F27DB" w:rsidRPr="0087588A" w:rsidRDefault="007F27DB" w:rsidP="00BD6B23">
      <w:pPr>
        <w:widowControl w:val="0"/>
        <w:numPr>
          <w:ilvl w:val="3"/>
          <w:numId w:val="165"/>
        </w:numPr>
        <w:tabs>
          <w:tab w:val="left" w:pos="1961"/>
        </w:tabs>
        <w:spacing w:line="275" w:lineRule="exact"/>
        <w:rPr>
          <w:sz w:val="24"/>
        </w:rPr>
      </w:pPr>
      <w:r w:rsidRPr="0087588A">
        <w:rPr>
          <w:sz w:val="24"/>
        </w:rPr>
        <w:t>Select</w:t>
      </w:r>
      <w:r w:rsidRPr="0087588A">
        <w:rPr>
          <w:spacing w:val="-1"/>
          <w:sz w:val="24"/>
        </w:rPr>
        <w:t xml:space="preserve"> “</w:t>
      </w:r>
      <w:r w:rsidRPr="0087588A">
        <w:rPr>
          <w:rFonts w:ascii="Courier New" w:eastAsia="Courier New" w:hAnsi="Courier New" w:cs="Courier New"/>
          <w:spacing w:val="-1"/>
          <w:sz w:val="24"/>
        </w:rPr>
        <w:t>All</w:t>
      </w:r>
      <w:r w:rsidRPr="0087588A">
        <w:rPr>
          <w:spacing w:val="-1"/>
          <w:sz w:val="24"/>
        </w:rPr>
        <w:t xml:space="preserve">” </w:t>
      </w:r>
      <w:r w:rsidRPr="0087588A">
        <w:rPr>
          <w:sz w:val="24"/>
        </w:rPr>
        <w:t>to see</w:t>
      </w:r>
      <w:r w:rsidRPr="0087588A">
        <w:rPr>
          <w:spacing w:val="-1"/>
          <w:sz w:val="24"/>
        </w:rPr>
        <w:t xml:space="preserve"> </w:t>
      </w:r>
      <w:r w:rsidRPr="0087588A">
        <w:rPr>
          <w:sz w:val="24"/>
        </w:rPr>
        <w:t>the</w:t>
      </w:r>
      <w:r w:rsidRPr="0087588A">
        <w:rPr>
          <w:spacing w:val="-1"/>
          <w:sz w:val="24"/>
        </w:rPr>
        <w:t xml:space="preserve"> Wards</w:t>
      </w:r>
      <w:r w:rsidRPr="0087588A">
        <w:rPr>
          <w:sz w:val="24"/>
        </w:rPr>
        <w:t xml:space="preserve"> for all reviews.</w:t>
      </w:r>
    </w:p>
    <w:p w:rsidR="00747582" w:rsidRPr="0087588A" w:rsidRDefault="00747582" w:rsidP="00BD6B23">
      <w:pPr>
        <w:widowControl w:val="0"/>
        <w:numPr>
          <w:ilvl w:val="3"/>
          <w:numId w:val="165"/>
        </w:numPr>
        <w:tabs>
          <w:tab w:val="left" w:pos="196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4"/>
        </w:rPr>
        <w:t>Find</w:t>
      </w:r>
      <w:r w:rsidRPr="0087588A">
        <w:rPr>
          <w:spacing w:val="-1"/>
          <w:sz w:val="24"/>
        </w:rPr>
        <w:t>&gt;</w:t>
      </w:r>
      <w:r w:rsidRPr="0087588A">
        <w:rPr>
          <w:sz w:val="24"/>
        </w:rPr>
        <w:t xml:space="preserve"> button</w:t>
      </w:r>
      <w:r w:rsidRPr="0087588A">
        <w:rPr>
          <w:spacing w:val="-1"/>
          <w:sz w:val="24"/>
        </w:rPr>
        <w:t xml:space="preserve"> </w:t>
      </w:r>
      <w:r w:rsidRPr="0087588A">
        <w:rPr>
          <w:sz w:val="24"/>
        </w:rPr>
        <w:t xml:space="preserve">and the </w:t>
      </w:r>
      <w:r w:rsidRPr="0087588A">
        <w:rPr>
          <w:spacing w:val="-1"/>
          <w:sz w:val="24"/>
        </w:rPr>
        <w:t>results</w:t>
      </w:r>
      <w:r w:rsidRPr="0087588A">
        <w:rPr>
          <w:sz w:val="24"/>
        </w:rPr>
        <w:t xml:space="preserve"> will </w:t>
      </w:r>
      <w:r w:rsidRPr="0087588A">
        <w:rPr>
          <w:spacing w:val="-1"/>
          <w:sz w:val="24"/>
        </w:rPr>
        <w:t>display</w:t>
      </w:r>
      <w:r w:rsidRPr="0087588A">
        <w:rPr>
          <w:sz w:val="24"/>
        </w:rPr>
        <w:t xml:space="preserve"> in a table.</w:t>
      </w:r>
    </w:p>
    <w:p w:rsidR="00747582" w:rsidRPr="0087588A" w:rsidRDefault="00747582" w:rsidP="004F04CA">
      <w:pPr>
        <w:rPr>
          <w:b/>
          <w:sz w:val="24"/>
        </w:rPr>
      </w:pPr>
      <w:r w:rsidRPr="0087588A">
        <w:rPr>
          <w:b/>
          <w:noProof/>
          <w:sz w:val="24"/>
        </w:rPr>
        <w:drawing>
          <wp:inline distT="0" distB="0" distL="0" distR="0" wp14:anchorId="7BD3C917" wp14:editId="06D68353">
            <wp:extent cx="247650" cy="247396"/>
            <wp:effectExtent l="0" t="0" r="0" b="635"/>
            <wp:docPr id="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17" cstate="print"/>
                    <a:stretch>
                      <a:fillRect/>
                    </a:stretch>
                  </pic:blipFill>
                  <pic:spPr>
                    <a:xfrm>
                      <a:off x="0" y="0"/>
                      <a:ext cx="247650" cy="247396"/>
                    </a:xfrm>
                    <a:prstGeom prst="rect">
                      <a:avLst/>
                    </a:prstGeom>
                  </pic:spPr>
                </pic:pic>
              </a:graphicData>
            </a:graphic>
          </wp:inline>
        </w:drawing>
      </w:r>
      <w:r w:rsidR="00DF273B" w:rsidRPr="0087588A">
        <w:rPr>
          <w:b/>
          <w:sz w:val="24"/>
        </w:rPr>
        <w:t xml:space="preserve"> </w:t>
      </w:r>
      <w:r w:rsidRPr="0087588A">
        <w:rPr>
          <w:b/>
          <w:sz w:val="24"/>
        </w:rPr>
        <w:t>There may be instances where you may expect to see a particular ward in the Ward dropdown, but it does not display. Ward lists are populated as movements for those wards occur. For example, a patient you are looking for has been in a bed for a while and has not had any movements. Their information has not been picked up by the overnight synchronizer yet because there were</w:t>
      </w:r>
      <w:r w:rsidR="004A730A" w:rsidRPr="0087588A">
        <w:rPr>
          <w:b/>
          <w:sz w:val="24"/>
        </w:rPr>
        <w:t xml:space="preserve"> not</w:t>
      </w:r>
      <w:r w:rsidRPr="0087588A">
        <w:rPr>
          <w:b/>
          <w:sz w:val="24"/>
        </w:rPr>
        <w:t xml:space="preserve"> any qualifying movements. While you cannot manually add a ward to the dropdown, you can use the Manual VistA Synchronization</w:t>
      </w:r>
      <w:r w:rsidR="009306A1" w:rsidRPr="0087588A">
        <w:rPr>
          <w:b/>
          <w:sz w:val="24"/>
        </w:rPr>
        <w:fldChar w:fldCharType="begin"/>
      </w:r>
      <w:r w:rsidR="009306A1" w:rsidRPr="0087588A">
        <w:instrText xml:space="preserve"> XE "</w:instrText>
      </w:r>
      <w:r w:rsidR="009306A1" w:rsidRPr="0087588A">
        <w:rPr>
          <w:sz w:val="20"/>
        </w:rPr>
        <w:instrText>Manual</w:instrText>
      </w:r>
      <w:r w:rsidR="009306A1" w:rsidRPr="0087588A">
        <w:rPr>
          <w:spacing w:val="-2"/>
          <w:sz w:val="20"/>
        </w:rPr>
        <w:instrText xml:space="preserve"> </w:instrText>
      </w:r>
      <w:r w:rsidR="009306A1" w:rsidRPr="0087588A">
        <w:rPr>
          <w:sz w:val="20"/>
        </w:rPr>
        <w:instrText>VistA</w:instrText>
      </w:r>
      <w:r w:rsidR="009306A1" w:rsidRPr="0087588A">
        <w:rPr>
          <w:spacing w:val="-1"/>
          <w:sz w:val="20"/>
        </w:rPr>
        <w:instrText xml:space="preserve"> Synchronization</w:instrText>
      </w:r>
      <w:r w:rsidR="009306A1" w:rsidRPr="0087588A">
        <w:instrText xml:space="preserve">" </w:instrText>
      </w:r>
      <w:r w:rsidR="009306A1" w:rsidRPr="0087588A">
        <w:rPr>
          <w:b/>
          <w:sz w:val="24"/>
        </w:rPr>
        <w:fldChar w:fldCharType="end"/>
      </w:r>
      <w:r w:rsidRPr="0087588A">
        <w:rPr>
          <w:b/>
          <w:sz w:val="24"/>
        </w:rPr>
        <w:t xml:space="preserve"> feature (please see Section </w:t>
      </w:r>
      <w:hyperlink w:anchor="_bookmark272" w:history="1">
        <w:r w:rsidRPr="0087588A">
          <w:rPr>
            <w:b/>
            <w:sz w:val="24"/>
          </w:rPr>
          <w:t>1</w:t>
        </w:r>
        <w:r w:rsidR="008D36DD" w:rsidRPr="0087588A">
          <w:rPr>
            <w:b/>
            <w:sz w:val="24"/>
          </w:rPr>
          <w:t>0</w:t>
        </w:r>
        <w:r w:rsidRPr="0087588A">
          <w:rPr>
            <w:b/>
            <w:sz w:val="24"/>
          </w:rPr>
          <w:t xml:space="preserve">.6 </w:t>
        </w:r>
      </w:hyperlink>
      <w:r w:rsidRPr="0087588A">
        <w:rPr>
          <w:b/>
          <w:sz w:val="24"/>
        </w:rPr>
        <w:t>for more information) to search for a patient that you know is in a particular ward. Once their information has been synchronized and pulled into NUMI, that ward will display in the Wards dropdown.</w:t>
      </w:r>
    </w:p>
    <w:p w:rsidR="006C1E37" w:rsidRPr="0087588A" w:rsidRDefault="006C1E37" w:rsidP="004451AB">
      <w:pPr>
        <w:pStyle w:val="Heading3"/>
        <w:rPr>
          <w:b w:val="0"/>
          <w:bCs w:val="0"/>
        </w:rPr>
      </w:pPr>
      <w:bookmarkStart w:id="1384" w:name="_Toc479676195"/>
      <w:bookmarkStart w:id="1385" w:name="_Toc479631930"/>
      <w:bookmarkStart w:id="1386" w:name="_Toc499543900"/>
      <w:r w:rsidRPr="0087588A">
        <w:t>Filtering</w:t>
      </w:r>
      <w:r w:rsidRPr="0087588A">
        <w:rPr>
          <w:spacing w:val="-21"/>
        </w:rPr>
        <w:t xml:space="preserve"> </w:t>
      </w:r>
      <w:r w:rsidRPr="0087588A">
        <w:t>Reviews</w:t>
      </w:r>
      <w:r w:rsidRPr="0087588A">
        <w:rPr>
          <w:spacing w:val="-19"/>
        </w:rPr>
        <w:t xml:space="preserve"> </w:t>
      </w:r>
      <w:r w:rsidRPr="0087588A">
        <w:t>by</w:t>
      </w:r>
      <w:r w:rsidRPr="0087588A">
        <w:rPr>
          <w:spacing w:val="-20"/>
        </w:rPr>
        <w:t xml:space="preserve"> Treating Specialty and Service</w:t>
      </w:r>
      <w:bookmarkEnd w:id="1384"/>
      <w:bookmarkEnd w:id="1385"/>
      <w:bookmarkEnd w:id="1386"/>
    </w:p>
    <w:p w:rsidR="006C1E37" w:rsidRPr="0087588A" w:rsidRDefault="006C1E37" w:rsidP="004451AB">
      <w:pPr>
        <w:pStyle w:val="Heading4"/>
        <w:widowControl w:val="0"/>
        <w:tabs>
          <w:tab w:val="clear" w:pos="2394"/>
        </w:tabs>
        <w:spacing w:before="120" w:after="0"/>
        <w:ind w:left="864"/>
      </w:pPr>
      <w:bookmarkStart w:id="1387" w:name="_Toc479676196"/>
      <w:bookmarkStart w:id="1388" w:name="_Toc479631931"/>
      <w:bookmarkStart w:id="1389" w:name="_Toc499543901"/>
      <w:r w:rsidRPr="0087588A">
        <w:t>To filter by Treating Specialty and Service</w:t>
      </w:r>
      <w:bookmarkEnd w:id="1387"/>
      <w:bookmarkEnd w:id="1388"/>
      <w:bookmarkEnd w:id="1389"/>
    </w:p>
    <w:p w:rsidR="006C1E37" w:rsidRPr="0087588A" w:rsidRDefault="006C1E37" w:rsidP="008E5E4B">
      <w:pPr>
        <w:widowControl w:val="0"/>
        <w:numPr>
          <w:ilvl w:val="3"/>
          <w:numId w:val="101"/>
        </w:numPr>
        <w:tabs>
          <w:tab w:val="left" w:pos="194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sz w:val="24"/>
        </w:rPr>
        <w:t>Treating Specialty and Service</w:t>
      </w:r>
      <w:r w:rsidRPr="0087588A">
        <w:rPr>
          <w:spacing w:val="-2"/>
          <w:sz w:val="24"/>
        </w:rPr>
        <w:t xml:space="preserve"> </w:t>
      </w:r>
      <w:r w:rsidRPr="0087588A">
        <w:rPr>
          <w:sz w:val="24"/>
        </w:rPr>
        <w:t xml:space="preserve">filter </w:t>
      </w:r>
      <w:r w:rsidRPr="0087588A">
        <w:rPr>
          <w:spacing w:val="-1"/>
          <w:sz w:val="24"/>
        </w:rPr>
        <w:t>checkbox</w:t>
      </w:r>
      <w:r w:rsidRPr="0087588A">
        <w:rPr>
          <w:sz w:val="24"/>
        </w:rPr>
        <w:t xml:space="preserve"> to </w:t>
      </w:r>
      <w:r w:rsidRPr="0087588A">
        <w:rPr>
          <w:spacing w:val="-1"/>
          <w:sz w:val="24"/>
        </w:rPr>
        <w:t>activate</w:t>
      </w:r>
      <w:r w:rsidRPr="0087588A">
        <w:rPr>
          <w:sz w:val="24"/>
        </w:rPr>
        <w:t xml:space="preserve"> it.</w:t>
      </w:r>
    </w:p>
    <w:p w:rsidR="006C1E37" w:rsidRPr="0087588A" w:rsidRDefault="006C1E37" w:rsidP="008E5E4B">
      <w:pPr>
        <w:widowControl w:val="0"/>
        <w:numPr>
          <w:ilvl w:val="3"/>
          <w:numId w:val="101"/>
        </w:numPr>
        <w:tabs>
          <w:tab w:val="left" w:pos="1941"/>
        </w:tabs>
        <w:ind w:right="363"/>
        <w:rPr>
          <w:sz w:val="24"/>
        </w:rPr>
      </w:pPr>
      <w:r w:rsidRPr="0087588A">
        <w:rPr>
          <w:sz w:val="24"/>
        </w:rPr>
        <w:t xml:space="preserve">Select </w:t>
      </w:r>
      <w:r w:rsidRPr="0087588A">
        <w:rPr>
          <w:spacing w:val="-1"/>
          <w:sz w:val="24"/>
        </w:rPr>
        <w:t>options</w:t>
      </w:r>
      <w:r w:rsidRPr="0087588A">
        <w:rPr>
          <w:sz w:val="24"/>
        </w:rPr>
        <w:t xml:space="preserve"> from</w:t>
      </w:r>
      <w:r w:rsidRPr="0087588A">
        <w:rPr>
          <w:spacing w:val="-2"/>
          <w:sz w:val="24"/>
        </w:rPr>
        <w:t xml:space="preserve"> </w:t>
      </w:r>
      <w:r w:rsidRPr="0087588A">
        <w:rPr>
          <w:sz w:val="24"/>
        </w:rPr>
        <w:t>the</w:t>
      </w:r>
      <w:r w:rsidRPr="0087588A">
        <w:rPr>
          <w:spacing w:val="1"/>
          <w:sz w:val="24"/>
        </w:rPr>
        <w:t xml:space="preserve"> </w:t>
      </w:r>
      <w:r w:rsidRPr="0087588A">
        <w:rPr>
          <w:sz w:val="24"/>
        </w:rPr>
        <w:t>Treating Specialty and/or Service</w:t>
      </w:r>
      <w:r w:rsidRPr="0087588A">
        <w:rPr>
          <w:b/>
          <w:sz w:val="24"/>
        </w:rPr>
        <w:t xml:space="preserve"> </w:t>
      </w:r>
      <w:r w:rsidRPr="0087588A">
        <w:rPr>
          <w:spacing w:val="-1"/>
          <w:sz w:val="24"/>
        </w:rPr>
        <w:t>dropdowns</w:t>
      </w:r>
      <w:r w:rsidRPr="0087588A">
        <w:rPr>
          <w:spacing w:val="47"/>
          <w:sz w:val="24"/>
        </w:rPr>
        <w:t xml:space="preserve"> </w:t>
      </w:r>
      <w:r w:rsidRPr="0087588A">
        <w:rPr>
          <w:sz w:val="24"/>
        </w:rPr>
        <w:t xml:space="preserve">by </w:t>
      </w:r>
      <w:r w:rsidRPr="0087588A">
        <w:rPr>
          <w:i/>
          <w:sz w:val="24"/>
        </w:rPr>
        <w:t>clicking</w:t>
      </w:r>
      <w:r w:rsidRPr="0087588A">
        <w:rPr>
          <w:i/>
          <w:spacing w:val="-1"/>
          <w:sz w:val="24"/>
        </w:rPr>
        <w:t xml:space="preserve"> </w:t>
      </w:r>
      <w:r w:rsidRPr="0087588A">
        <w:rPr>
          <w:sz w:val="24"/>
        </w:rPr>
        <w:t xml:space="preserve">on </w:t>
      </w:r>
      <w:r w:rsidRPr="0087588A">
        <w:rPr>
          <w:spacing w:val="-1"/>
          <w:sz w:val="24"/>
        </w:rPr>
        <w:t>them.</w:t>
      </w:r>
    </w:p>
    <w:p w:rsidR="006C1E37" w:rsidRPr="0087588A" w:rsidRDefault="006C1E37" w:rsidP="008E5E4B">
      <w:pPr>
        <w:pStyle w:val="BodyText"/>
        <w:widowControl w:val="0"/>
        <w:numPr>
          <w:ilvl w:val="3"/>
          <w:numId w:val="101"/>
        </w:numPr>
        <w:tabs>
          <w:tab w:val="left" w:pos="1941"/>
        </w:tabs>
        <w:spacing w:before="7" w:after="0"/>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237498" w:rsidRPr="0087588A" w:rsidRDefault="00237498" w:rsidP="00237498">
      <w:pPr>
        <w:spacing w:before="10"/>
        <w:rPr>
          <w:b/>
          <w:bCs/>
          <w:sz w:val="20"/>
          <w:szCs w:val="20"/>
        </w:rPr>
      </w:pPr>
    </w:p>
    <w:p w:rsidR="00237498" w:rsidRPr="0087588A" w:rsidRDefault="00237498" w:rsidP="004451AB">
      <w:pPr>
        <w:pStyle w:val="Heading3"/>
        <w:rPr>
          <w:b w:val="0"/>
          <w:bCs w:val="0"/>
        </w:rPr>
      </w:pPr>
      <w:bookmarkStart w:id="1390" w:name="_Toc465421525"/>
      <w:bookmarkStart w:id="1391" w:name="_Toc465422353"/>
      <w:bookmarkStart w:id="1392" w:name="_Toc479676197"/>
      <w:bookmarkStart w:id="1393" w:name="_Toc479631932"/>
      <w:bookmarkStart w:id="1394" w:name="_Toc499543902"/>
      <w:r w:rsidRPr="0087588A">
        <w:lastRenderedPageBreak/>
        <w:t>Filtering</w:t>
      </w:r>
      <w:r w:rsidRPr="0087588A">
        <w:rPr>
          <w:spacing w:val="-21"/>
        </w:rPr>
        <w:t xml:space="preserve"> </w:t>
      </w:r>
      <w:r w:rsidRPr="0087588A">
        <w:t>Reviews</w:t>
      </w:r>
      <w:r w:rsidRPr="0087588A">
        <w:rPr>
          <w:spacing w:val="-19"/>
        </w:rPr>
        <w:t xml:space="preserve"> </w:t>
      </w:r>
      <w:r w:rsidRPr="0087588A">
        <w:t>by</w:t>
      </w:r>
      <w:r w:rsidRPr="0087588A">
        <w:rPr>
          <w:spacing w:val="-20"/>
        </w:rPr>
        <w:t xml:space="preserve"> </w:t>
      </w:r>
      <w:r w:rsidR="00A61F64" w:rsidRPr="0087588A">
        <w:rPr>
          <w:spacing w:val="-20"/>
        </w:rPr>
        <w:t>Review Type</w:t>
      </w:r>
      <w:bookmarkEnd w:id="1390"/>
      <w:bookmarkEnd w:id="1391"/>
      <w:bookmarkEnd w:id="1392"/>
      <w:bookmarkEnd w:id="1393"/>
      <w:bookmarkEnd w:id="1394"/>
    </w:p>
    <w:p w:rsidR="00237498" w:rsidRPr="0087588A" w:rsidRDefault="00237498" w:rsidP="004451AB">
      <w:pPr>
        <w:pStyle w:val="Heading4"/>
        <w:widowControl w:val="0"/>
        <w:tabs>
          <w:tab w:val="clear" w:pos="2394"/>
        </w:tabs>
        <w:spacing w:before="120" w:after="0"/>
        <w:ind w:left="864"/>
      </w:pPr>
      <w:bookmarkStart w:id="1395" w:name="_Toc479676198"/>
      <w:bookmarkStart w:id="1396" w:name="_Toc479631933"/>
      <w:bookmarkStart w:id="1397" w:name="_Toc499543903"/>
      <w:r w:rsidRPr="0087588A">
        <w:t>To filter by Review Type</w:t>
      </w:r>
      <w:bookmarkEnd w:id="1395"/>
      <w:bookmarkEnd w:id="1396"/>
      <w:bookmarkEnd w:id="1397"/>
    </w:p>
    <w:p w:rsidR="00237498" w:rsidRPr="0087588A" w:rsidRDefault="00237498" w:rsidP="004451AB">
      <w:pPr>
        <w:widowControl w:val="0"/>
        <w:numPr>
          <w:ilvl w:val="3"/>
          <w:numId w:val="212"/>
        </w:numPr>
        <w:tabs>
          <w:tab w:val="left" w:pos="194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Review</w:t>
      </w:r>
      <w:r w:rsidRPr="0087588A">
        <w:rPr>
          <w:b/>
          <w:spacing w:val="-2"/>
          <w:sz w:val="24"/>
        </w:rPr>
        <w:t xml:space="preserve"> </w:t>
      </w:r>
      <w:r w:rsidRPr="0087588A">
        <w:rPr>
          <w:b/>
          <w:spacing w:val="-1"/>
          <w:sz w:val="24"/>
        </w:rPr>
        <w:t>Type</w:t>
      </w:r>
      <w:r w:rsidRPr="0087588A">
        <w:rPr>
          <w:b/>
          <w:spacing w:val="1"/>
          <w:sz w:val="24"/>
        </w:rPr>
        <w:t xml:space="preserve"> </w:t>
      </w:r>
      <w:r w:rsidRPr="0087588A">
        <w:rPr>
          <w:sz w:val="24"/>
        </w:rPr>
        <w:t xml:space="preserve">filter </w:t>
      </w:r>
      <w:r w:rsidRPr="0087588A">
        <w:rPr>
          <w:spacing w:val="-1"/>
          <w:sz w:val="24"/>
        </w:rPr>
        <w:t>checkbox</w:t>
      </w:r>
      <w:r w:rsidRPr="0087588A">
        <w:rPr>
          <w:sz w:val="24"/>
        </w:rPr>
        <w:t xml:space="preserve"> to activate it.</w:t>
      </w:r>
    </w:p>
    <w:p w:rsidR="00237498" w:rsidRPr="0087588A" w:rsidRDefault="00237498" w:rsidP="004451AB">
      <w:pPr>
        <w:pStyle w:val="BodyText"/>
        <w:widowControl w:val="0"/>
        <w:numPr>
          <w:ilvl w:val="3"/>
          <w:numId w:val="212"/>
        </w:numPr>
        <w:tabs>
          <w:tab w:val="left" w:pos="1941"/>
        </w:tabs>
        <w:spacing w:before="0" w:after="0"/>
      </w:pPr>
      <w:r w:rsidRPr="0087588A">
        <w:t>Select</w:t>
      </w:r>
      <w:r w:rsidRPr="0087588A">
        <w:rPr>
          <w:spacing w:val="-1"/>
        </w:rPr>
        <w:t xml:space="preserve"> </w:t>
      </w:r>
      <w:r w:rsidRPr="0087588A">
        <w:t xml:space="preserve">an </w:t>
      </w:r>
      <w:r w:rsidRPr="0087588A">
        <w:rPr>
          <w:spacing w:val="-1"/>
        </w:rPr>
        <w:t>option</w:t>
      </w:r>
      <w:r w:rsidRPr="0087588A">
        <w:t xml:space="preserve"> from</w:t>
      </w:r>
      <w:r w:rsidRPr="0087588A">
        <w:rPr>
          <w:spacing w:val="-3"/>
        </w:rPr>
        <w:t xml:space="preserve"> </w:t>
      </w:r>
      <w:r w:rsidRPr="0087588A">
        <w:t>the dropdown by</w:t>
      </w:r>
      <w:r w:rsidRPr="0087588A">
        <w:rPr>
          <w:spacing w:val="1"/>
        </w:rPr>
        <w:t xml:space="preserve"> </w:t>
      </w:r>
      <w:r w:rsidRPr="0087588A">
        <w:rPr>
          <w:i/>
        </w:rPr>
        <w:t>clicking</w:t>
      </w:r>
      <w:r w:rsidRPr="0087588A">
        <w:rPr>
          <w:i/>
          <w:spacing w:val="-1"/>
        </w:rPr>
        <w:t xml:space="preserve"> </w:t>
      </w:r>
      <w:r w:rsidRPr="0087588A">
        <w:t>on it.</w:t>
      </w:r>
    </w:p>
    <w:p w:rsidR="00237498" w:rsidRPr="0087588A" w:rsidRDefault="00237498" w:rsidP="004451AB">
      <w:pPr>
        <w:pStyle w:val="BodyText"/>
        <w:widowControl w:val="0"/>
        <w:numPr>
          <w:ilvl w:val="3"/>
          <w:numId w:val="212"/>
        </w:numPr>
        <w:tabs>
          <w:tab w:val="left" w:pos="1941"/>
        </w:tabs>
        <w:spacing w:before="7" w:after="0"/>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D31C17" w:rsidRPr="0087588A" w:rsidRDefault="00D31C17" w:rsidP="004451AB">
      <w:pPr>
        <w:pStyle w:val="Heading2"/>
      </w:pPr>
      <w:bookmarkStart w:id="1398" w:name="_Toc479676199"/>
      <w:bookmarkStart w:id="1399" w:name="_Toc479631934"/>
      <w:bookmarkStart w:id="1400" w:name="_Toc499543904"/>
      <w:r w:rsidRPr="0087588A">
        <w:t>Dismissed Patient Stays</w:t>
      </w:r>
      <w:bookmarkEnd w:id="1398"/>
      <w:bookmarkEnd w:id="1399"/>
      <w:bookmarkEnd w:id="1400"/>
    </w:p>
    <w:p w:rsidR="00A66D68" w:rsidRPr="0087588A" w:rsidRDefault="00D31C17" w:rsidP="000443F5">
      <w:pPr>
        <w:pStyle w:val="BodyText"/>
        <w:spacing w:before="118"/>
        <w:ind w:right="222"/>
      </w:pPr>
      <w:r w:rsidRPr="0087588A">
        <w:t>This feature opens the Dismissed Patient Stays screen. This is where patient stays that were dismissed from the Patient Selection/Worklist</w:t>
      </w:r>
      <w:r w:rsidR="00E25D35" w:rsidRPr="0087588A">
        <w:rPr>
          <w:b/>
          <w:i/>
          <w:spacing w:val="-1"/>
        </w:rPr>
        <w:fldChar w:fldCharType="begin"/>
      </w:r>
      <w:r w:rsidR="00E25D35" w:rsidRPr="0087588A">
        <w:instrText xml:space="preserve"> XE "</w:instrText>
      </w:r>
      <w:r w:rsidR="00E25D35" w:rsidRPr="0087588A">
        <w:rPr>
          <w:spacing w:val="-1"/>
          <w:sz w:val="20"/>
        </w:rPr>
        <w:instrText>Patient</w:instrText>
      </w:r>
      <w:r w:rsidR="00E25D35" w:rsidRPr="0087588A">
        <w:rPr>
          <w:sz w:val="20"/>
        </w:rPr>
        <w:instrText xml:space="preserve"> </w:instrText>
      </w:r>
      <w:r w:rsidR="00E25D35" w:rsidRPr="0087588A">
        <w:rPr>
          <w:spacing w:val="-1"/>
          <w:sz w:val="20"/>
        </w:rPr>
        <w:instrText>Selection/Worklist</w:instrText>
      </w:r>
      <w:r w:rsidR="00E25D35" w:rsidRPr="0087588A">
        <w:instrText xml:space="preserve">" </w:instrText>
      </w:r>
      <w:r w:rsidR="00E25D35" w:rsidRPr="0087588A">
        <w:rPr>
          <w:b/>
          <w:i/>
          <w:spacing w:val="-1"/>
        </w:rPr>
        <w:fldChar w:fldCharType="end"/>
      </w:r>
      <w:r w:rsidRPr="0087588A">
        <w:t xml:space="preserve"> screen will display. The screen contains the same filters that appear on the Patient Selection/Worklist screen. Section </w:t>
      </w:r>
      <w:r w:rsidR="00BB2E9B" w:rsidRPr="0087588A">
        <w:t xml:space="preserve">2.10 </w:t>
      </w:r>
      <w:r w:rsidRPr="0087588A">
        <w:t>describes the use of these filters. Observation stays can be included in results.</w:t>
      </w:r>
      <w:r w:rsidR="00DF273B" w:rsidRPr="0087588A">
        <w:t xml:space="preserve"> </w:t>
      </w:r>
    </w:p>
    <w:p w:rsidR="00D31C17" w:rsidRPr="0087588A" w:rsidRDefault="00D31C17" w:rsidP="000443F5">
      <w:pPr>
        <w:pStyle w:val="BodyText"/>
        <w:spacing w:before="118"/>
        <w:ind w:right="222"/>
      </w:pPr>
      <w:r w:rsidRPr="0087588A">
        <w:t xml:space="preserve">Please see Section </w:t>
      </w:r>
      <w:r w:rsidR="008D36DD" w:rsidRPr="0087588A">
        <w:t>4</w:t>
      </w:r>
      <w:r w:rsidR="00BB2E9B" w:rsidRPr="0087588A">
        <w:t xml:space="preserve">.3 </w:t>
      </w:r>
      <w:r w:rsidRPr="0087588A">
        <w:t>for more information. The hyperlinked patient name brings you to the NUMI Patient Stay History</w:t>
      </w:r>
      <w:r w:rsidR="003E7486" w:rsidRPr="0087588A">
        <w:rPr>
          <w:b/>
          <w:i/>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Stay</w:instrText>
      </w:r>
      <w:r w:rsidR="003E7486" w:rsidRPr="0087588A">
        <w:rPr>
          <w:spacing w:val="-1"/>
          <w:sz w:val="20"/>
        </w:rPr>
        <w:instrText xml:space="preserve"> History</w:instrText>
      </w:r>
      <w:r w:rsidR="003E7486" w:rsidRPr="0087588A">
        <w:instrText xml:space="preserve">" </w:instrText>
      </w:r>
      <w:r w:rsidR="003E7486" w:rsidRPr="0087588A">
        <w:rPr>
          <w:b/>
          <w:i/>
        </w:rPr>
        <w:fldChar w:fldCharType="end"/>
      </w:r>
      <w:r w:rsidRPr="0087588A">
        <w:t xml:space="preserve"> screen for that particular patient. The Dismiss Stays button is also available for dismissing selected stays with the selected Dismiss Type. For more information about dismissing patient stays, please see Section </w:t>
      </w:r>
      <w:r w:rsidR="008D36DD" w:rsidRPr="0087588A">
        <w:t>4</w:t>
      </w:r>
      <w:r w:rsidR="00BB2E9B" w:rsidRPr="0087588A">
        <w:t>.5</w:t>
      </w:r>
      <w:r w:rsidRPr="0087588A">
        <w:t>.</w:t>
      </w:r>
    </w:p>
    <w:p w:rsidR="00A66D68" w:rsidRPr="0087588A" w:rsidRDefault="00237498" w:rsidP="000443F5">
      <w:pPr>
        <w:pStyle w:val="BodyText"/>
        <w:spacing w:before="69"/>
        <w:ind w:left="20" w:right="238"/>
      </w:pPr>
      <w:r w:rsidRPr="0087588A">
        <w:t>When the screen opens, a series of filters will display. The Date checkbox will be pre-selected, as will the Start Date and End Date checkboxes. A</w:t>
      </w:r>
      <w:r w:rsidR="00A66D68" w:rsidRPr="0087588A">
        <w:t xml:space="preserve">lso pre-populated is a </w:t>
      </w:r>
      <w:r w:rsidRPr="0087588A">
        <w:t>1 week date range, to include the last day of the week</w:t>
      </w:r>
      <w:r w:rsidR="00A66D68" w:rsidRPr="0087588A">
        <w:t xml:space="preserve">. </w:t>
      </w:r>
    </w:p>
    <w:p w:rsidR="00BB2E9B" w:rsidRPr="0087588A" w:rsidRDefault="00237498" w:rsidP="000443F5">
      <w:pPr>
        <w:pStyle w:val="BodyText"/>
        <w:spacing w:before="69"/>
        <w:ind w:right="238"/>
      </w:pPr>
      <w:r w:rsidRPr="0087588A">
        <w:t xml:space="preserve">The default Start and End dates will appear as the last week, even after clicking the Reset button, but each time they appear on the screen, these dates can be </w:t>
      </w:r>
      <w:r w:rsidR="009A644A" w:rsidRPr="0087588A">
        <w:t>changed.</w:t>
      </w:r>
    </w:p>
    <w:p w:rsidR="00237498" w:rsidRPr="0087588A" w:rsidRDefault="00237498" w:rsidP="000443F5">
      <w:pPr>
        <w:pStyle w:val="BodyText"/>
        <w:spacing w:before="69"/>
        <w:ind w:right="238"/>
      </w:pPr>
      <w:r w:rsidRPr="0087588A">
        <w:t xml:space="preserve">After obtaining search results, this screen could potentially display several thousand stays, so paging features have been built into it so you can view next, previous, first and last pages, and indicate how many rows of results you would like to see in each page of the table. </w:t>
      </w:r>
    </w:p>
    <w:p w:rsidR="00237498" w:rsidRPr="0087588A" w:rsidRDefault="00237498" w:rsidP="00A66D68">
      <w:pPr>
        <w:spacing w:before="69"/>
        <w:ind w:left="60" w:right="115"/>
        <w:rPr>
          <w:rFonts w:ascii="Courier New" w:eastAsia="Courier New" w:hAnsi="Courier New" w:cs="Courier New"/>
          <w:sz w:val="20"/>
          <w:szCs w:val="20"/>
        </w:rPr>
      </w:pPr>
      <w:r w:rsidRPr="0087588A">
        <w:rPr>
          <w:sz w:val="24"/>
        </w:rPr>
        <w:t xml:space="preserve">The </w:t>
      </w:r>
      <w:r w:rsidRPr="0087588A">
        <w:rPr>
          <w:spacing w:val="-1"/>
          <w:sz w:val="24"/>
        </w:rPr>
        <w:t>following</w:t>
      </w:r>
      <w:r w:rsidRPr="0087588A">
        <w:rPr>
          <w:sz w:val="24"/>
        </w:rPr>
        <w:t xml:space="preserve"> </w:t>
      </w:r>
      <w:r w:rsidRPr="0087588A">
        <w:rPr>
          <w:spacing w:val="-1"/>
          <w:sz w:val="24"/>
        </w:rPr>
        <w:t>informational</w:t>
      </w:r>
      <w:r w:rsidRPr="0087588A">
        <w:rPr>
          <w:sz w:val="24"/>
        </w:rPr>
        <w:t xml:space="preserve"> </w:t>
      </w:r>
      <w:r w:rsidRPr="0087588A">
        <w:rPr>
          <w:spacing w:val="-1"/>
          <w:sz w:val="24"/>
        </w:rPr>
        <w:t>message</w:t>
      </w:r>
      <w:r w:rsidRPr="0087588A">
        <w:rPr>
          <w:sz w:val="24"/>
        </w:rPr>
        <w:t xml:space="preserve"> displays </w:t>
      </w:r>
      <w:r w:rsidRPr="0087588A">
        <w:rPr>
          <w:spacing w:val="-1"/>
          <w:sz w:val="24"/>
        </w:rPr>
        <w:t>on</w:t>
      </w:r>
      <w:r w:rsidRPr="0087588A">
        <w:rPr>
          <w:sz w:val="24"/>
        </w:rPr>
        <w:t xml:space="preserve"> the screen</w:t>
      </w:r>
      <w:r w:rsidRPr="0087588A">
        <w:rPr>
          <w:spacing w:val="-1"/>
          <w:sz w:val="24"/>
        </w:rPr>
        <w:t xml:space="preserve"> </w:t>
      </w:r>
      <w:r w:rsidRPr="0087588A">
        <w:rPr>
          <w:sz w:val="24"/>
        </w:rPr>
        <w:t>under the</w:t>
      </w:r>
      <w:r w:rsidRPr="0087588A">
        <w:rPr>
          <w:spacing w:val="1"/>
          <w:sz w:val="24"/>
        </w:rPr>
        <w:t xml:space="preserve"> </w:t>
      </w:r>
      <w:r w:rsidRPr="0087588A">
        <w:rPr>
          <w:rFonts w:ascii="Courier New" w:eastAsia="Courier New" w:hAnsi="Courier New" w:cs="Courier New"/>
          <w:spacing w:val="-1"/>
          <w:sz w:val="20"/>
          <w:szCs w:val="20"/>
        </w:rPr>
        <w:t xml:space="preserve">Find </w:t>
      </w:r>
      <w:r w:rsidRPr="0087588A">
        <w:rPr>
          <w:sz w:val="24"/>
        </w:rPr>
        <w:t xml:space="preserve">and </w:t>
      </w:r>
      <w:r w:rsidRPr="0087588A">
        <w:rPr>
          <w:rFonts w:ascii="Courier New" w:eastAsia="Courier New" w:hAnsi="Courier New" w:cs="Courier New"/>
          <w:spacing w:val="-1"/>
          <w:sz w:val="20"/>
          <w:szCs w:val="20"/>
        </w:rPr>
        <w:t>Reset</w:t>
      </w:r>
      <w:r w:rsidRPr="0087588A">
        <w:rPr>
          <w:rFonts w:ascii="Courier New" w:eastAsia="Courier New" w:hAnsi="Courier New" w:cs="Courier New"/>
          <w:spacing w:val="-61"/>
          <w:sz w:val="20"/>
          <w:szCs w:val="20"/>
        </w:rPr>
        <w:t xml:space="preserve"> </w:t>
      </w:r>
      <w:r w:rsidRPr="0087588A">
        <w:rPr>
          <w:sz w:val="24"/>
        </w:rPr>
        <w:t>buttons:</w:t>
      </w:r>
      <w:r w:rsidRPr="0087588A">
        <w:rPr>
          <w:spacing w:val="53"/>
          <w:sz w:val="24"/>
        </w:rPr>
        <w:t xml:space="preserve"> </w:t>
      </w:r>
      <w:r w:rsidRPr="0087588A">
        <w:rPr>
          <w:rFonts w:ascii="Courier New" w:eastAsia="Courier New" w:hAnsi="Courier New" w:cs="Courier New"/>
          <w:spacing w:val="-1"/>
          <w:sz w:val="20"/>
          <w:szCs w:val="20"/>
        </w:rPr>
        <w:t>“Click FIND to list all dismissed stays</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meeting the filters specified above.</w:t>
      </w:r>
      <w:r w:rsidRPr="0087588A">
        <w:rPr>
          <w:rFonts w:ascii="Courier New" w:eastAsia="Courier New" w:hAnsi="Courier New" w:cs="Courier New"/>
          <w:spacing w:val="27"/>
          <w:sz w:val="20"/>
          <w:szCs w:val="20"/>
        </w:rPr>
        <w:t xml:space="preserve"> </w:t>
      </w:r>
      <w:r w:rsidRPr="0087588A">
        <w:rPr>
          <w:rFonts w:ascii="Courier New" w:eastAsia="Courier New" w:hAnsi="Courier New" w:cs="Courier New"/>
          <w:spacing w:val="-1"/>
          <w:sz w:val="20"/>
          <w:szCs w:val="20"/>
        </w:rPr>
        <w:t xml:space="preserve">To create </w:t>
      </w:r>
      <w:r w:rsidRPr="0087588A">
        <w:rPr>
          <w:rFonts w:ascii="Courier New" w:eastAsia="Courier New" w:hAnsi="Courier New" w:cs="Courier New"/>
          <w:sz w:val="20"/>
          <w:szCs w:val="20"/>
        </w:rPr>
        <w:t>a</w:t>
      </w:r>
      <w:r w:rsidRPr="0087588A">
        <w:rPr>
          <w:rFonts w:ascii="Courier New" w:eastAsia="Courier New" w:hAnsi="Courier New" w:cs="Courier New"/>
          <w:spacing w:val="-1"/>
          <w:sz w:val="20"/>
          <w:szCs w:val="20"/>
        </w:rPr>
        <w:t xml:space="preserve"> different stay list, click RESET, select your filter criteria and</w:t>
      </w:r>
      <w:r w:rsidRPr="0087588A">
        <w:rPr>
          <w:rFonts w:ascii="Courier New" w:eastAsia="Courier New" w:hAnsi="Courier New" w:cs="Courier New"/>
          <w:spacing w:val="22"/>
          <w:sz w:val="20"/>
          <w:szCs w:val="20"/>
        </w:rPr>
        <w:t xml:space="preserve"> </w:t>
      </w:r>
      <w:r w:rsidRPr="0087588A">
        <w:rPr>
          <w:rFonts w:ascii="Courier New" w:eastAsia="Courier New" w:hAnsi="Courier New" w:cs="Courier New"/>
          <w:spacing w:val="-1"/>
          <w:sz w:val="20"/>
          <w:szCs w:val="20"/>
        </w:rPr>
        <w:t>click FIND.”</w:t>
      </w:r>
    </w:p>
    <w:p w:rsidR="00237498" w:rsidRPr="0087588A" w:rsidRDefault="00237498" w:rsidP="00237498">
      <w:pPr>
        <w:pStyle w:val="BodyText"/>
        <w:ind w:right="115"/>
      </w:pPr>
      <w:r w:rsidRPr="0087588A">
        <w:t>A</w:t>
      </w:r>
      <w:r w:rsidRPr="0087588A">
        <w:rPr>
          <w:spacing w:val="-1"/>
        </w:rPr>
        <w:t xml:space="preserve"> Dismissal</w:t>
      </w:r>
      <w:r w:rsidRPr="0087588A">
        <w:t xml:space="preserve"> </w:t>
      </w:r>
      <w:r w:rsidRPr="0087588A">
        <w:rPr>
          <w:spacing w:val="-1"/>
        </w:rPr>
        <w:t>Type</w:t>
      </w:r>
      <w:r w:rsidRPr="0087588A">
        <w:t xml:space="preserve"> </w:t>
      </w:r>
      <w:r w:rsidRPr="0087588A">
        <w:rPr>
          <w:spacing w:val="-1"/>
        </w:rPr>
        <w:t>checkbox</w:t>
      </w:r>
      <w:r w:rsidRPr="0087588A">
        <w:t xml:space="preserve"> below the </w:t>
      </w:r>
      <w:r w:rsidRPr="0087588A">
        <w:rPr>
          <w:spacing w:val="-1"/>
        </w:rPr>
        <w:t xml:space="preserve">Reviewer </w:t>
      </w:r>
      <w:r w:rsidRPr="0087588A">
        <w:t>criteria</w:t>
      </w:r>
      <w:r w:rsidRPr="0087588A">
        <w:rPr>
          <w:spacing w:val="2"/>
        </w:rPr>
        <w:t xml:space="preserve"> </w:t>
      </w:r>
      <w:r w:rsidRPr="0087588A">
        <w:rPr>
          <w:spacing w:val="-1"/>
        </w:rPr>
        <w:t>allows</w:t>
      </w:r>
      <w:r w:rsidRPr="0087588A">
        <w:t xml:space="preserve"> you to </w:t>
      </w:r>
      <w:r w:rsidRPr="0087588A">
        <w:rPr>
          <w:spacing w:val="-1"/>
        </w:rPr>
        <w:t>select</w:t>
      </w:r>
      <w:r w:rsidRPr="0087588A">
        <w:t xml:space="preserve"> </w:t>
      </w:r>
      <w:r w:rsidRPr="0087588A">
        <w:rPr>
          <w:spacing w:val="-1"/>
        </w:rPr>
        <w:t>Dismissal</w:t>
      </w:r>
      <w:r w:rsidRPr="0087588A">
        <w:t xml:space="preserve"> Type</w:t>
      </w:r>
      <w:r w:rsidRPr="0087588A">
        <w:rPr>
          <w:spacing w:val="75"/>
        </w:rPr>
        <w:t xml:space="preserve"> </w:t>
      </w:r>
      <w:r w:rsidRPr="0087588A">
        <w:t>search</w:t>
      </w:r>
      <w:r w:rsidRPr="0087588A">
        <w:rPr>
          <w:spacing w:val="-2"/>
        </w:rPr>
        <w:t xml:space="preserve"> </w:t>
      </w:r>
      <w:r w:rsidRPr="0087588A">
        <w:t>criteria from</w:t>
      </w:r>
      <w:r w:rsidRPr="0087588A">
        <w:rPr>
          <w:spacing w:val="-2"/>
        </w:rPr>
        <w:t xml:space="preserve"> </w:t>
      </w:r>
      <w:r w:rsidRPr="0087588A">
        <w:t xml:space="preserve">the dropdown. </w:t>
      </w:r>
      <w:r w:rsidRPr="0087588A">
        <w:rPr>
          <w:spacing w:val="-1"/>
        </w:rPr>
        <w:t>When</w:t>
      </w:r>
      <w:r w:rsidRPr="0087588A">
        <w:t xml:space="preserve"> you initiate</w:t>
      </w:r>
      <w:r w:rsidRPr="0087588A">
        <w:rPr>
          <w:spacing w:val="1"/>
        </w:rPr>
        <w:t xml:space="preserve"> </w:t>
      </w:r>
      <w:r w:rsidRPr="0087588A">
        <w:t>a</w:t>
      </w:r>
      <w:r w:rsidRPr="0087588A">
        <w:rPr>
          <w:spacing w:val="-1"/>
        </w:rPr>
        <w:t xml:space="preserve"> </w:t>
      </w:r>
      <w:r w:rsidRPr="0087588A">
        <w:t xml:space="preserve">search, </w:t>
      </w:r>
      <w:r w:rsidR="00D31C17" w:rsidRPr="0087588A">
        <w:t>these criteria</w:t>
      </w:r>
      <w:r w:rsidRPr="0087588A">
        <w:t xml:space="preserve"> </w:t>
      </w:r>
      <w:r w:rsidRPr="0087588A">
        <w:rPr>
          <w:spacing w:val="-1"/>
        </w:rPr>
        <w:t>will</w:t>
      </w:r>
      <w:r w:rsidRPr="0087588A">
        <w:t xml:space="preserve"> be applied to</w:t>
      </w:r>
      <w:r w:rsidRPr="0087588A">
        <w:rPr>
          <w:spacing w:val="25"/>
        </w:rPr>
        <w:t xml:space="preserve"> </w:t>
      </w:r>
      <w:r w:rsidRPr="0087588A">
        <w:t>your search.</w:t>
      </w:r>
      <w:r w:rsidRPr="0087588A">
        <w:rPr>
          <w:spacing w:val="-2"/>
        </w:rPr>
        <w:t xml:space="preserve"> </w:t>
      </w:r>
      <w:r w:rsidRPr="0087588A">
        <w:rPr>
          <w:spacing w:val="-1"/>
        </w:rPr>
        <w:t>After</w:t>
      </w:r>
      <w:r w:rsidRPr="0087588A">
        <w:rPr>
          <w:spacing w:val="1"/>
        </w:rPr>
        <w:t xml:space="preserve"> </w:t>
      </w:r>
      <w:r w:rsidRPr="0087588A">
        <w:t xml:space="preserve">a search, the </w:t>
      </w:r>
      <w:r w:rsidRPr="0087588A">
        <w:rPr>
          <w:spacing w:val="-1"/>
        </w:rPr>
        <w:t>Dismissed</w:t>
      </w:r>
      <w:r w:rsidRPr="0087588A">
        <w:t xml:space="preserve"> </w:t>
      </w:r>
      <w:r w:rsidRPr="0087588A">
        <w:rPr>
          <w:spacing w:val="-1"/>
        </w:rPr>
        <w:t xml:space="preserve">Patient </w:t>
      </w:r>
      <w:r w:rsidRPr="0087588A">
        <w:t xml:space="preserve">Select </w:t>
      </w:r>
      <w:r w:rsidRPr="0087588A">
        <w:rPr>
          <w:spacing w:val="-1"/>
        </w:rPr>
        <w:t>Screen</w:t>
      </w:r>
      <w:r w:rsidRPr="0087588A">
        <w:t xml:space="preserve"> </w:t>
      </w:r>
      <w:r w:rsidRPr="0087588A">
        <w:rPr>
          <w:spacing w:val="-1"/>
        </w:rPr>
        <w:t>presents</w:t>
      </w:r>
      <w:r w:rsidRPr="0087588A">
        <w:t xml:space="preserve"> </w:t>
      </w:r>
      <w:r w:rsidRPr="0087588A">
        <w:rPr>
          <w:spacing w:val="-1"/>
        </w:rPr>
        <w:t>three</w:t>
      </w:r>
      <w:r w:rsidRPr="0087588A">
        <w:t xml:space="preserve"> </w:t>
      </w:r>
      <w:r w:rsidRPr="0087588A">
        <w:rPr>
          <w:spacing w:val="-1"/>
        </w:rPr>
        <w:t>related columns:</w:t>
      </w:r>
      <w:r w:rsidRPr="0087588A">
        <w:rPr>
          <w:spacing w:val="87"/>
        </w:rPr>
        <w:t xml:space="preserve"> </w:t>
      </w:r>
      <w:r w:rsidRPr="0087588A">
        <w:rPr>
          <w:spacing w:val="-1"/>
        </w:rPr>
        <w:t>Dismissed</w:t>
      </w:r>
      <w:r w:rsidRPr="0087588A">
        <w:t xml:space="preserve"> By, </w:t>
      </w:r>
      <w:r w:rsidRPr="0087588A">
        <w:rPr>
          <w:spacing w:val="-1"/>
        </w:rPr>
        <w:t>Dismissed</w:t>
      </w:r>
      <w:r w:rsidRPr="0087588A">
        <w:t xml:space="preserve"> On, and </w:t>
      </w:r>
      <w:r w:rsidRPr="0087588A">
        <w:rPr>
          <w:spacing w:val="-1"/>
        </w:rPr>
        <w:t>Dismissal</w:t>
      </w:r>
      <w:r w:rsidRPr="0087588A">
        <w:t xml:space="preserve"> Type.</w:t>
      </w:r>
    </w:p>
    <w:p w:rsidR="00237498" w:rsidRPr="0087588A" w:rsidRDefault="00237498" w:rsidP="006C1E37">
      <w:pPr>
        <w:rPr>
          <w:b/>
          <w:sz w:val="24"/>
        </w:rPr>
      </w:pPr>
      <w:r w:rsidRPr="0087588A">
        <w:rPr>
          <w:b/>
          <w:noProof/>
          <w:position w:val="2"/>
          <w:sz w:val="24"/>
        </w:rPr>
        <w:drawing>
          <wp:inline distT="0" distB="0" distL="0" distR="0" wp14:anchorId="6E78C650" wp14:editId="2A5CEFFD">
            <wp:extent cx="238125" cy="238125"/>
            <wp:effectExtent l="0" t="0" r="9525" b="9525"/>
            <wp:docPr id="2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b/>
          <w:sz w:val="24"/>
        </w:rPr>
        <w:t xml:space="preserve"> </w:t>
      </w:r>
      <w:r w:rsidRPr="0087588A">
        <w:rPr>
          <w:b/>
          <w:spacing w:val="-1"/>
          <w:sz w:val="24"/>
        </w:rPr>
        <w:t>“Non-reviewable”</w:t>
      </w:r>
      <w:r w:rsidRPr="0087588A">
        <w:rPr>
          <w:b/>
          <w:sz w:val="24"/>
        </w:rPr>
        <w:t xml:space="preserve"> Treating </w:t>
      </w:r>
      <w:r w:rsidRPr="0087588A">
        <w:rPr>
          <w:b/>
          <w:spacing w:val="-1"/>
          <w:sz w:val="24"/>
        </w:rPr>
        <w:t xml:space="preserve">Specialties </w:t>
      </w:r>
      <w:r w:rsidRPr="0087588A">
        <w:rPr>
          <w:b/>
          <w:sz w:val="24"/>
        </w:rPr>
        <w:t>(i.e.,</w:t>
      </w:r>
      <w:r w:rsidRPr="0087588A">
        <w:rPr>
          <w:b/>
          <w:spacing w:val="-1"/>
          <w:sz w:val="24"/>
        </w:rPr>
        <w:t xml:space="preserve"> Domiciliary,</w:t>
      </w:r>
      <w:r w:rsidRPr="0087588A">
        <w:rPr>
          <w:b/>
          <w:sz w:val="24"/>
        </w:rPr>
        <w:t xml:space="preserve"> Nursing Home, </w:t>
      </w:r>
      <w:r w:rsidRPr="0087588A">
        <w:rPr>
          <w:b/>
          <w:spacing w:val="-1"/>
          <w:sz w:val="24"/>
        </w:rPr>
        <w:t>Outpatient</w:t>
      </w:r>
      <w:r w:rsidRPr="0087588A">
        <w:rPr>
          <w:b/>
          <w:spacing w:val="89"/>
          <w:sz w:val="24"/>
        </w:rPr>
        <w:t xml:space="preserve"> </w:t>
      </w:r>
      <w:r w:rsidRPr="0087588A">
        <w:rPr>
          <w:b/>
          <w:sz w:val="24"/>
        </w:rPr>
        <w:t>and</w:t>
      </w:r>
      <w:r w:rsidRPr="0087588A">
        <w:rPr>
          <w:b/>
          <w:spacing w:val="-1"/>
          <w:sz w:val="24"/>
        </w:rPr>
        <w:t xml:space="preserve"> Rehab)</w:t>
      </w:r>
      <w:r w:rsidRPr="0087588A">
        <w:rPr>
          <w:b/>
          <w:spacing w:val="2"/>
          <w:sz w:val="24"/>
        </w:rPr>
        <w:t xml:space="preserve"> and Treating Specialties configured as non-reviewable </w:t>
      </w:r>
      <w:r w:rsidRPr="0087588A">
        <w:rPr>
          <w:b/>
          <w:spacing w:val="-1"/>
          <w:sz w:val="24"/>
        </w:rPr>
        <w:t>will</w:t>
      </w:r>
      <w:r w:rsidRPr="0087588A">
        <w:rPr>
          <w:b/>
          <w:sz w:val="24"/>
        </w:rPr>
        <w:t xml:space="preserve"> be intercepted as they come </w:t>
      </w:r>
      <w:r w:rsidRPr="0087588A">
        <w:rPr>
          <w:b/>
          <w:spacing w:val="-1"/>
          <w:sz w:val="24"/>
        </w:rPr>
        <w:t>from</w:t>
      </w:r>
      <w:r w:rsidRPr="0087588A">
        <w:rPr>
          <w:b/>
          <w:sz w:val="24"/>
        </w:rPr>
        <w:t xml:space="preserve"> VistA </w:t>
      </w:r>
      <w:r w:rsidRPr="0087588A">
        <w:rPr>
          <w:b/>
          <w:spacing w:val="-1"/>
          <w:sz w:val="24"/>
        </w:rPr>
        <w:t>into</w:t>
      </w:r>
      <w:r w:rsidRPr="0087588A">
        <w:rPr>
          <w:b/>
          <w:sz w:val="24"/>
        </w:rPr>
        <w:t xml:space="preserve"> NUMI, and </w:t>
      </w:r>
      <w:r w:rsidRPr="0087588A">
        <w:rPr>
          <w:b/>
          <w:spacing w:val="-1"/>
          <w:sz w:val="24"/>
        </w:rPr>
        <w:t>automatically</w:t>
      </w:r>
      <w:r w:rsidRPr="0087588A">
        <w:rPr>
          <w:b/>
          <w:spacing w:val="45"/>
          <w:sz w:val="24"/>
        </w:rPr>
        <w:t xml:space="preserve"> </w:t>
      </w:r>
      <w:r w:rsidRPr="0087588A">
        <w:rPr>
          <w:b/>
          <w:sz w:val="24"/>
        </w:rPr>
        <w:t xml:space="preserve">moved to </w:t>
      </w:r>
      <w:r w:rsidRPr="0087588A">
        <w:rPr>
          <w:b/>
          <w:spacing w:val="-1"/>
          <w:sz w:val="24"/>
        </w:rPr>
        <w:t>the</w:t>
      </w:r>
      <w:r w:rsidRPr="0087588A">
        <w:rPr>
          <w:b/>
          <w:sz w:val="24"/>
        </w:rPr>
        <w:t xml:space="preserve"> </w:t>
      </w:r>
      <w:r w:rsidRPr="0087588A">
        <w:rPr>
          <w:b/>
          <w:i/>
          <w:sz w:val="24"/>
        </w:rPr>
        <w:t>Dismissed</w:t>
      </w:r>
      <w:r w:rsidRPr="0087588A">
        <w:rPr>
          <w:b/>
          <w:i/>
          <w:spacing w:val="-2"/>
          <w:sz w:val="24"/>
        </w:rPr>
        <w:t xml:space="preserve"> </w:t>
      </w:r>
      <w:r w:rsidRPr="0087588A">
        <w:rPr>
          <w:b/>
          <w:i/>
          <w:sz w:val="24"/>
        </w:rPr>
        <w:t xml:space="preserve">Patient </w:t>
      </w:r>
      <w:r w:rsidRPr="0087588A">
        <w:rPr>
          <w:b/>
          <w:i/>
          <w:spacing w:val="-1"/>
          <w:sz w:val="24"/>
        </w:rPr>
        <w:t>Stays</w:t>
      </w:r>
      <w:r w:rsidRPr="0087588A">
        <w:rPr>
          <w:b/>
          <w:i/>
          <w:sz w:val="24"/>
        </w:rPr>
        <w:t xml:space="preserve"> </w:t>
      </w:r>
      <w:r w:rsidRPr="0087588A">
        <w:rPr>
          <w:b/>
          <w:sz w:val="24"/>
        </w:rPr>
        <w:t xml:space="preserve">screen during nightly, hourly and manual Synchronization. </w:t>
      </w:r>
      <w:r w:rsidRPr="0087588A">
        <w:rPr>
          <w:b/>
          <w:spacing w:val="-1"/>
          <w:sz w:val="24"/>
        </w:rPr>
        <w:t>(“Inactivated”</w:t>
      </w:r>
      <w:r w:rsidRPr="0087588A">
        <w:rPr>
          <w:b/>
          <w:sz w:val="24"/>
        </w:rPr>
        <w:t xml:space="preserve"> stays</w:t>
      </w:r>
      <w:r w:rsidRPr="0087588A">
        <w:rPr>
          <w:b/>
          <w:spacing w:val="75"/>
          <w:sz w:val="24"/>
        </w:rPr>
        <w:t xml:space="preserve"> </w:t>
      </w:r>
      <w:r w:rsidRPr="0087588A">
        <w:rPr>
          <w:b/>
          <w:spacing w:val="-1"/>
          <w:sz w:val="24"/>
        </w:rPr>
        <w:t>will</w:t>
      </w:r>
      <w:r w:rsidRPr="0087588A">
        <w:rPr>
          <w:b/>
          <w:sz w:val="24"/>
        </w:rPr>
        <w:t xml:space="preserve"> not appear on the</w:t>
      </w:r>
      <w:r w:rsidRPr="0087588A">
        <w:rPr>
          <w:b/>
          <w:spacing w:val="-1"/>
          <w:sz w:val="24"/>
        </w:rPr>
        <w:t xml:space="preserve"> </w:t>
      </w:r>
      <w:r w:rsidRPr="0087588A">
        <w:rPr>
          <w:b/>
          <w:i/>
          <w:sz w:val="24"/>
        </w:rPr>
        <w:t xml:space="preserve">Patient </w:t>
      </w:r>
      <w:r w:rsidRPr="0087588A">
        <w:rPr>
          <w:b/>
          <w:i/>
          <w:spacing w:val="-1"/>
          <w:sz w:val="24"/>
        </w:rPr>
        <w:t>Selection/Worklist</w:t>
      </w:r>
      <w:r w:rsidRPr="0087588A">
        <w:rPr>
          <w:b/>
          <w:i/>
          <w:spacing w:val="1"/>
          <w:sz w:val="24"/>
        </w:rPr>
        <w:t xml:space="preserve"> </w:t>
      </w:r>
      <w:r w:rsidRPr="0087588A">
        <w:rPr>
          <w:b/>
          <w:spacing w:val="-1"/>
          <w:sz w:val="24"/>
        </w:rPr>
        <w:t>screen</w:t>
      </w:r>
      <w:r w:rsidRPr="0087588A">
        <w:rPr>
          <w:b/>
          <w:sz w:val="24"/>
        </w:rPr>
        <w:t xml:space="preserve"> </w:t>
      </w:r>
      <w:r w:rsidRPr="0087588A">
        <w:rPr>
          <w:b/>
          <w:spacing w:val="-1"/>
          <w:sz w:val="24"/>
        </w:rPr>
        <w:t>unless</w:t>
      </w:r>
      <w:r w:rsidRPr="0087588A">
        <w:rPr>
          <w:b/>
          <w:sz w:val="24"/>
        </w:rPr>
        <w:t xml:space="preserve"> a </w:t>
      </w:r>
      <w:r w:rsidRPr="0087588A">
        <w:rPr>
          <w:b/>
          <w:spacing w:val="-1"/>
          <w:sz w:val="24"/>
        </w:rPr>
        <w:t>review</w:t>
      </w:r>
      <w:r w:rsidRPr="0087588A">
        <w:rPr>
          <w:b/>
          <w:spacing w:val="-2"/>
          <w:sz w:val="24"/>
        </w:rPr>
        <w:t xml:space="preserve"> </w:t>
      </w:r>
      <w:r w:rsidRPr="0087588A">
        <w:rPr>
          <w:b/>
          <w:sz w:val="24"/>
        </w:rPr>
        <w:t>is performed on</w:t>
      </w:r>
      <w:r w:rsidRPr="0087588A">
        <w:rPr>
          <w:b/>
          <w:spacing w:val="63"/>
          <w:sz w:val="24"/>
        </w:rPr>
        <w:t xml:space="preserve"> </w:t>
      </w:r>
      <w:r w:rsidRPr="0087588A">
        <w:rPr>
          <w:b/>
          <w:sz w:val="24"/>
        </w:rPr>
        <w:t>them).</w:t>
      </w:r>
      <w:r w:rsidRPr="0087588A">
        <w:rPr>
          <w:b/>
          <w:spacing w:val="1"/>
          <w:sz w:val="24"/>
        </w:rPr>
        <w:t xml:space="preserve"> </w:t>
      </w:r>
      <w:r w:rsidRPr="0087588A">
        <w:rPr>
          <w:b/>
          <w:sz w:val="24"/>
        </w:rPr>
        <w:t xml:space="preserve">To </w:t>
      </w:r>
      <w:r w:rsidRPr="0087588A">
        <w:rPr>
          <w:b/>
          <w:spacing w:val="-1"/>
          <w:sz w:val="24"/>
        </w:rPr>
        <w:t>identify</w:t>
      </w:r>
      <w:r w:rsidRPr="0087588A">
        <w:rPr>
          <w:b/>
          <w:sz w:val="24"/>
        </w:rPr>
        <w:t xml:space="preserve"> </w:t>
      </w:r>
      <w:r w:rsidRPr="0087588A">
        <w:rPr>
          <w:b/>
          <w:spacing w:val="-1"/>
          <w:sz w:val="24"/>
        </w:rPr>
        <w:t>stays</w:t>
      </w:r>
      <w:r w:rsidRPr="0087588A">
        <w:rPr>
          <w:b/>
          <w:sz w:val="24"/>
        </w:rPr>
        <w:t xml:space="preserve"> that are </w:t>
      </w:r>
      <w:r w:rsidRPr="0087588A">
        <w:rPr>
          <w:b/>
          <w:spacing w:val="-1"/>
          <w:sz w:val="24"/>
        </w:rPr>
        <w:t>not</w:t>
      </w:r>
      <w:r w:rsidRPr="0087588A">
        <w:rPr>
          <w:b/>
          <w:sz w:val="24"/>
        </w:rPr>
        <w:t xml:space="preserve"> </w:t>
      </w:r>
      <w:r w:rsidRPr="0087588A">
        <w:rPr>
          <w:b/>
          <w:spacing w:val="-1"/>
          <w:sz w:val="24"/>
        </w:rPr>
        <w:t>reviewable,</w:t>
      </w:r>
      <w:r w:rsidRPr="0087588A">
        <w:rPr>
          <w:b/>
          <w:sz w:val="24"/>
        </w:rPr>
        <w:t xml:space="preserve"> the </w:t>
      </w:r>
      <w:r w:rsidRPr="0087588A">
        <w:rPr>
          <w:b/>
          <w:spacing w:val="-1"/>
          <w:sz w:val="24"/>
        </w:rPr>
        <w:t>system</w:t>
      </w:r>
      <w:r w:rsidRPr="0087588A">
        <w:rPr>
          <w:b/>
          <w:sz w:val="24"/>
        </w:rPr>
        <w:t xml:space="preserve"> looks for</w:t>
      </w:r>
      <w:r w:rsidRPr="0087588A">
        <w:rPr>
          <w:b/>
          <w:spacing w:val="-1"/>
          <w:sz w:val="24"/>
        </w:rPr>
        <w:t xml:space="preserve"> treating specialties that are configured as non-reviewable</w:t>
      </w:r>
      <w:r w:rsidR="00142944" w:rsidRPr="0087588A">
        <w:rPr>
          <w:b/>
          <w:spacing w:val="-1"/>
          <w:sz w:val="24"/>
        </w:rPr>
        <w:t xml:space="preserve">. </w:t>
      </w:r>
      <w:r w:rsidRPr="0087588A">
        <w:rPr>
          <w:b/>
          <w:spacing w:val="-1"/>
          <w:sz w:val="24"/>
        </w:rPr>
        <w:t xml:space="preserve">It also looks for </w:t>
      </w:r>
      <w:r w:rsidRPr="0087588A">
        <w:rPr>
          <w:b/>
          <w:sz w:val="24"/>
        </w:rPr>
        <w:t xml:space="preserve">one of the </w:t>
      </w:r>
      <w:r w:rsidRPr="0087588A">
        <w:rPr>
          <w:b/>
          <w:spacing w:val="-1"/>
          <w:sz w:val="24"/>
        </w:rPr>
        <w:t>following</w:t>
      </w:r>
      <w:r w:rsidRPr="0087588A">
        <w:rPr>
          <w:b/>
          <w:spacing w:val="65"/>
          <w:sz w:val="24"/>
        </w:rPr>
        <w:t xml:space="preserve"> </w:t>
      </w:r>
      <w:r w:rsidRPr="0087588A">
        <w:rPr>
          <w:b/>
          <w:spacing w:val="-1"/>
          <w:sz w:val="24"/>
        </w:rPr>
        <w:t xml:space="preserve">character sequences </w:t>
      </w:r>
      <w:r w:rsidRPr="0087588A">
        <w:rPr>
          <w:b/>
          <w:sz w:val="24"/>
        </w:rPr>
        <w:t xml:space="preserve">in the </w:t>
      </w:r>
      <w:r w:rsidRPr="0087588A">
        <w:rPr>
          <w:b/>
          <w:spacing w:val="-1"/>
          <w:sz w:val="24"/>
        </w:rPr>
        <w:t>Treating</w:t>
      </w:r>
      <w:r w:rsidRPr="0087588A">
        <w:rPr>
          <w:b/>
          <w:sz w:val="24"/>
        </w:rPr>
        <w:t xml:space="preserve"> </w:t>
      </w:r>
      <w:r w:rsidRPr="0087588A">
        <w:rPr>
          <w:b/>
          <w:spacing w:val="-1"/>
          <w:sz w:val="24"/>
        </w:rPr>
        <w:t>Specialty</w:t>
      </w:r>
      <w:r w:rsidRPr="0087588A">
        <w:rPr>
          <w:b/>
          <w:sz w:val="24"/>
        </w:rPr>
        <w:t xml:space="preserve"> </w:t>
      </w:r>
      <w:r w:rsidRPr="0087588A">
        <w:rPr>
          <w:b/>
          <w:spacing w:val="-1"/>
          <w:sz w:val="24"/>
        </w:rPr>
        <w:t>description:</w:t>
      </w:r>
      <w:r w:rsidRPr="0087588A">
        <w:rPr>
          <w:b/>
          <w:sz w:val="24"/>
        </w:rPr>
        <w:t xml:space="preserve"> DOM, NH, </w:t>
      </w:r>
      <w:r w:rsidRPr="0087588A">
        <w:rPr>
          <w:b/>
          <w:spacing w:val="-1"/>
          <w:sz w:val="24"/>
        </w:rPr>
        <w:t>OUTPATIENT,</w:t>
      </w:r>
      <w:r w:rsidRPr="0087588A">
        <w:rPr>
          <w:b/>
          <w:sz w:val="24"/>
        </w:rPr>
        <w:t xml:space="preserve"> </w:t>
      </w:r>
      <w:r w:rsidR="009A644A" w:rsidRPr="0087588A">
        <w:rPr>
          <w:b/>
          <w:spacing w:val="-1"/>
          <w:sz w:val="24"/>
        </w:rPr>
        <w:t>and REHAB</w:t>
      </w:r>
      <w:r w:rsidRPr="0087588A">
        <w:rPr>
          <w:b/>
          <w:spacing w:val="-1"/>
          <w:sz w:val="24"/>
        </w:rPr>
        <w:t>.</w:t>
      </w:r>
      <w:r w:rsidRPr="0087588A">
        <w:rPr>
          <w:b/>
          <w:sz w:val="24"/>
        </w:rPr>
        <w:t xml:space="preserve"> </w:t>
      </w:r>
      <w:r w:rsidRPr="0087588A">
        <w:rPr>
          <w:b/>
          <w:spacing w:val="-1"/>
          <w:sz w:val="24"/>
        </w:rPr>
        <w:t>The</w:t>
      </w:r>
      <w:r w:rsidRPr="0087588A">
        <w:rPr>
          <w:b/>
          <w:sz w:val="24"/>
        </w:rPr>
        <w:t xml:space="preserve"> system</w:t>
      </w:r>
      <w:r w:rsidRPr="0087588A">
        <w:rPr>
          <w:b/>
          <w:spacing w:val="83"/>
          <w:sz w:val="24"/>
        </w:rPr>
        <w:t xml:space="preserve"> </w:t>
      </w:r>
      <w:r w:rsidRPr="0087588A">
        <w:rPr>
          <w:b/>
          <w:sz w:val="24"/>
        </w:rPr>
        <w:t>then sets</w:t>
      </w:r>
      <w:r w:rsidRPr="0087588A">
        <w:rPr>
          <w:b/>
          <w:spacing w:val="-1"/>
          <w:sz w:val="24"/>
        </w:rPr>
        <w:t xml:space="preserve"> </w:t>
      </w:r>
      <w:r w:rsidRPr="0087588A">
        <w:rPr>
          <w:b/>
          <w:sz w:val="24"/>
        </w:rPr>
        <w:t xml:space="preserve">the stays to </w:t>
      </w:r>
      <w:r w:rsidRPr="0087588A">
        <w:rPr>
          <w:b/>
          <w:spacing w:val="-1"/>
          <w:sz w:val="24"/>
        </w:rPr>
        <w:t>‘dismissed’</w:t>
      </w:r>
      <w:r w:rsidRPr="0087588A">
        <w:rPr>
          <w:b/>
          <w:sz w:val="24"/>
        </w:rPr>
        <w:t xml:space="preserve"> </w:t>
      </w:r>
      <w:r w:rsidRPr="0087588A">
        <w:rPr>
          <w:b/>
          <w:spacing w:val="-1"/>
          <w:sz w:val="24"/>
        </w:rPr>
        <w:t>and</w:t>
      </w:r>
      <w:r w:rsidRPr="0087588A">
        <w:rPr>
          <w:b/>
          <w:sz w:val="24"/>
        </w:rPr>
        <w:t xml:space="preserve"> moves them to the </w:t>
      </w:r>
      <w:r w:rsidRPr="0087588A">
        <w:rPr>
          <w:b/>
          <w:i/>
          <w:sz w:val="24"/>
        </w:rPr>
        <w:t xml:space="preserve">Dismissed Patient </w:t>
      </w:r>
      <w:r w:rsidRPr="0087588A">
        <w:rPr>
          <w:b/>
          <w:i/>
          <w:spacing w:val="-1"/>
          <w:sz w:val="24"/>
        </w:rPr>
        <w:t xml:space="preserve">Stays </w:t>
      </w:r>
      <w:r w:rsidRPr="0087588A">
        <w:rPr>
          <w:b/>
          <w:spacing w:val="-1"/>
          <w:sz w:val="24"/>
        </w:rPr>
        <w:t>screen.</w:t>
      </w:r>
      <w:r w:rsidRPr="0087588A">
        <w:rPr>
          <w:b/>
          <w:spacing w:val="-2"/>
          <w:sz w:val="24"/>
        </w:rPr>
        <w:t xml:space="preserve"> </w:t>
      </w:r>
      <w:r w:rsidRPr="0087588A">
        <w:rPr>
          <w:b/>
          <w:spacing w:val="-1"/>
          <w:sz w:val="24"/>
        </w:rPr>
        <w:t>If one of the special character sequences is configured as reviewable it will appear on the worklist because configuration overrides the character sequence search.</w:t>
      </w:r>
    </w:p>
    <w:p w:rsidR="00237498" w:rsidRPr="0087588A" w:rsidRDefault="00237498" w:rsidP="00237498">
      <w:pPr>
        <w:spacing w:before="1"/>
        <w:rPr>
          <w:b/>
          <w:bCs/>
          <w:sz w:val="24"/>
        </w:rPr>
      </w:pPr>
    </w:p>
    <w:p w:rsidR="00237498" w:rsidRPr="0087588A" w:rsidRDefault="00237498" w:rsidP="00237498">
      <w:pPr>
        <w:ind w:left="100" w:right="135"/>
        <w:rPr>
          <w:rFonts w:ascii="Courier New" w:eastAsia="Courier New" w:hAnsi="Courier New" w:cs="Courier New"/>
          <w:b/>
          <w:sz w:val="20"/>
          <w:szCs w:val="20"/>
        </w:rPr>
      </w:pPr>
      <w:r w:rsidRPr="0087588A">
        <w:rPr>
          <w:noProof/>
          <w:position w:val="2"/>
        </w:rPr>
        <w:drawing>
          <wp:inline distT="0" distB="0" distL="0" distR="0" wp14:anchorId="4A6F7961" wp14:editId="3190481E">
            <wp:extent cx="238125" cy="238124"/>
            <wp:effectExtent l="0" t="0" r="0" b="0"/>
            <wp:docPr id="2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17" cstate="print"/>
                    <a:stretch>
                      <a:fillRect/>
                    </a:stretch>
                  </pic:blipFill>
                  <pic:spPr>
                    <a:xfrm>
                      <a:off x="0" y="0"/>
                      <a:ext cx="238125" cy="238124"/>
                    </a:xfrm>
                    <a:prstGeom prst="rect">
                      <a:avLst/>
                    </a:prstGeom>
                  </pic:spPr>
                </pic:pic>
              </a:graphicData>
            </a:graphic>
          </wp:inline>
        </w:drawing>
      </w:r>
      <w:r w:rsidR="00DF273B" w:rsidRPr="0087588A">
        <w:rPr>
          <w:sz w:val="20"/>
          <w:szCs w:val="20"/>
        </w:rPr>
        <w:t xml:space="preserve"> </w:t>
      </w:r>
      <w:r w:rsidRPr="0087588A">
        <w:rPr>
          <w:b/>
          <w:bCs/>
          <w:sz w:val="24"/>
        </w:rPr>
        <w:t xml:space="preserve">While </w:t>
      </w:r>
      <w:r w:rsidRPr="0087588A">
        <w:rPr>
          <w:b/>
          <w:bCs/>
          <w:spacing w:val="-1"/>
          <w:sz w:val="24"/>
        </w:rPr>
        <w:t>working</w:t>
      </w:r>
      <w:r w:rsidRPr="0087588A">
        <w:rPr>
          <w:b/>
          <w:bCs/>
          <w:sz w:val="24"/>
        </w:rPr>
        <w:t xml:space="preserve"> on the screen, you</w:t>
      </w:r>
      <w:r w:rsidRPr="0087588A">
        <w:rPr>
          <w:b/>
          <w:bCs/>
          <w:spacing w:val="-2"/>
          <w:sz w:val="24"/>
        </w:rPr>
        <w:t xml:space="preserve"> </w:t>
      </w:r>
      <w:r w:rsidRPr="0087588A">
        <w:rPr>
          <w:b/>
          <w:bCs/>
          <w:sz w:val="24"/>
        </w:rPr>
        <w:t xml:space="preserve">may see a message, </w:t>
      </w:r>
      <w:r w:rsidRPr="0087588A">
        <w:rPr>
          <w:b/>
          <w:bCs/>
          <w:spacing w:val="-1"/>
          <w:sz w:val="24"/>
        </w:rPr>
        <w:t>“</w:t>
      </w:r>
      <w:r w:rsidRPr="0087588A">
        <w:rPr>
          <w:rFonts w:ascii="Courier New" w:eastAsia="Courier New" w:hAnsi="Courier New" w:cs="Courier New"/>
          <w:b/>
          <w:spacing w:val="-1"/>
          <w:sz w:val="20"/>
          <w:szCs w:val="20"/>
        </w:rPr>
        <w:t>Error</w:t>
      </w:r>
      <w:r w:rsidRPr="0087588A">
        <w:rPr>
          <w:rFonts w:ascii="Courier New" w:eastAsia="Courier New" w:hAnsi="Courier New" w:cs="Courier New"/>
          <w:b/>
          <w:sz w:val="20"/>
          <w:szCs w:val="20"/>
        </w:rPr>
        <w:t xml:space="preserve"> </w:t>
      </w:r>
      <w:r w:rsidRPr="0087588A">
        <w:rPr>
          <w:rFonts w:ascii="Courier New" w:eastAsia="Courier New" w:hAnsi="Courier New" w:cs="Courier New"/>
          <w:b/>
          <w:spacing w:val="-1"/>
          <w:sz w:val="20"/>
          <w:szCs w:val="20"/>
        </w:rPr>
        <w:t>Occurred Loading the</w:t>
      </w:r>
      <w:r w:rsidRPr="0087588A">
        <w:rPr>
          <w:rFonts w:ascii="Courier New" w:eastAsia="Courier New" w:hAnsi="Courier New" w:cs="Courier New"/>
          <w:b/>
          <w:spacing w:val="30"/>
          <w:sz w:val="20"/>
          <w:szCs w:val="20"/>
        </w:rPr>
        <w:t xml:space="preserve"> </w:t>
      </w:r>
      <w:r w:rsidRPr="0087588A">
        <w:rPr>
          <w:rFonts w:ascii="Courier New" w:eastAsia="Courier New" w:hAnsi="Courier New" w:cs="Courier New"/>
          <w:b/>
          <w:spacing w:val="-1"/>
          <w:sz w:val="20"/>
          <w:szCs w:val="20"/>
        </w:rPr>
        <w:t>Page.</w:t>
      </w:r>
      <w:r w:rsidR="00BB2E9B" w:rsidRPr="0087588A">
        <w:rPr>
          <w:rFonts w:ascii="Courier New" w:eastAsia="Courier New" w:hAnsi="Courier New" w:cs="Courier New"/>
          <w:b/>
          <w:spacing w:val="-1"/>
          <w:sz w:val="20"/>
          <w:szCs w:val="20"/>
        </w:rPr>
        <w:t xml:space="preserve"> </w:t>
      </w:r>
      <w:r w:rsidRPr="0087588A">
        <w:rPr>
          <w:rFonts w:ascii="Courier New" w:eastAsia="Courier New" w:hAnsi="Courier New" w:cs="Courier New"/>
          <w:b/>
          <w:spacing w:val="-1"/>
          <w:sz w:val="20"/>
          <w:szCs w:val="20"/>
        </w:rPr>
        <w:t xml:space="preserve">Please click your browser’s Refresh </w:t>
      </w:r>
      <w:r w:rsidR="00A5267A" w:rsidRPr="0087588A">
        <w:rPr>
          <w:rFonts w:ascii="Courier New" w:eastAsia="Courier New" w:hAnsi="Courier New" w:cs="Courier New"/>
          <w:b/>
          <w:spacing w:val="-1"/>
          <w:sz w:val="20"/>
          <w:szCs w:val="20"/>
        </w:rPr>
        <w:t>button and</w:t>
      </w:r>
      <w:r w:rsidRPr="0087588A">
        <w:rPr>
          <w:rFonts w:ascii="Courier New" w:eastAsia="Courier New" w:hAnsi="Courier New" w:cs="Courier New"/>
          <w:b/>
          <w:spacing w:val="-1"/>
          <w:sz w:val="20"/>
          <w:szCs w:val="20"/>
        </w:rPr>
        <w:t xml:space="preserve"> </w:t>
      </w:r>
      <w:r w:rsidR="00A5267A" w:rsidRPr="0087588A">
        <w:rPr>
          <w:rFonts w:ascii="Courier New" w:eastAsia="Courier New" w:hAnsi="Courier New" w:cs="Courier New"/>
          <w:b/>
          <w:spacing w:val="-1"/>
          <w:sz w:val="20"/>
          <w:szCs w:val="20"/>
        </w:rPr>
        <w:t>“</w:t>
      </w:r>
      <w:r w:rsidRPr="0087588A">
        <w:rPr>
          <w:rFonts w:ascii="Courier New" w:eastAsia="Courier New" w:hAnsi="Courier New" w:cs="Courier New"/>
          <w:b/>
          <w:spacing w:val="-1"/>
          <w:sz w:val="20"/>
          <w:szCs w:val="20"/>
        </w:rPr>
        <w:t>try again”</w:t>
      </w:r>
      <w:r w:rsidRPr="0087588A">
        <w:rPr>
          <w:rFonts w:ascii="Courier New" w:eastAsia="Courier New" w:hAnsi="Courier New" w:cs="Courier New"/>
          <w:b/>
          <w:sz w:val="20"/>
          <w:szCs w:val="20"/>
        </w:rPr>
        <w:t xml:space="preserve"> </w:t>
      </w:r>
      <w:r w:rsidRPr="0087588A">
        <w:rPr>
          <w:b/>
          <w:bCs/>
          <w:spacing w:val="-1"/>
          <w:sz w:val="24"/>
        </w:rPr>
        <w:t>advising</w:t>
      </w:r>
      <w:r w:rsidRPr="0087588A">
        <w:rPr>
          <w:b/>
          <w:bCs/>
          <w:sz w:val="24"/>
        </w:rPr>
        <w:t xml:space="preserve"> there</w:t>
      </w:r>
      <w:r w:rsidRPr="0087588A">
        <w:rPr>
          <w:b/>
          <w:bCs/>
          <w:spacing w:val="33"/>
          <w:sz w:val="24"/>
        </w:rPr>
        <w:t xml:space="preserve"> </w:t>
      </w:r>
      <w:r w:rsidRPr="0087588A">
        <w:rPr>
          <w:b/>
          <w:bCs/>
          <w:spacing w:val="-1"/>
          <w:sz w:val="24"/>
        </w:rPr>
        <w:t>was</w:t>
      </w:r>
      <w:r w:rsidRPr="0087588A">
        <w:rPr>
          <w:b/>
          <w:bCs/>
          <w:sz w:val="24"/>
        </w:rPr>
        <w:t xml:space="preserve"> a problem loading</w:t>
      </w:r>
      <w:r w:rsidRPr="0087588A">
        <w:rPr>
          <w:b/>
          <w:bCs/>
          <w:spacing w:val="-2"/>
          <w:sz w:val="24"/>
        </w:rPr>
        <w:t xml:space="preserve"> </w:t>
      </w:r>
      <w:r w:rsidRPr="0087588A">
        <w:rPr>
          <w:b/>
          <w:bCs/>
          <w:sz w:val="24"/>
        </w:rPr>
        <w:t xml:space="preserve">the </w:t>
      </w:r>
      <w:r w:rsidRPr="0087588A">
        <w:rPr>
          <w:b/>
          <w:bCs/>
          <w:spacing w:val="-1"/>
          <w:sz w:val="24"/>
        </w:rPr>
        <w:t>webpage</w:t>
      </w:r>
      <w:r w:rsidRPr="0087588A">
        <w:rPr>
          <w:b/>
          <w:bCs/>
          <w:sz w:val="24"/>
        </w:rPr>
        <w:t xml:space="preserve"> </w:t>
      </w:r>
      <w:r w:rsidR="00A5267A" w:rsidRPr="0087588A">
        <w:rPr>
          <w:b/>
          <w:bCs/>
          <w:spacing w:val="-1"/>
          <w:sz w:val="24"/>
        </w:rPr>
        <w:t>refreshing</w:t>
      </w:r>
      <w:r w:rsidRPr="0087588A">
        <w:rPr>
          <w:b/>
          <w:bCs/>
          <w:sz w:val="24"/>
        </w:rPr>
        <w:t xml:space="preserve"> your </w:t>
      </w:r>
      <w:r w:rsidRPr="0087588A">
        <w:rPr>
          <w:b/>
          <w:bCs/>
          <w:spacing w:val="-1"/>
          <w:sz w:val="24"/>
        </w:rPr>
        <w:t>browser</w:t>
      </w:r>
      <w:r w:rsidRPr="0087588A">
        <w:rPr>
          <w:b/>
          <w:bCs/>
          <w:spacing w:val="1"/>
          <w:sz w:val="24"/>
        </w:rPr>
        <w:t xml:space="preserve"> </w:t>
      </w:r>
      <w:r w:rsidRPr="0087588A">
        <w:rPr>
          <w:b/>
          <w:bCs/>
          <w:spacing w:val="-1"/>
          <w:sz w:val="24"/>
        </w:rPr>
        <w:t>will</w:t>
      </w:r>
      <w:r w:rsidRPr="0087588A">
        <w:rPr>
          <w:b/>
          <w:bCs/>
          <w:sz w:val="24"/>
        </w:rPr>
        <w:t xml:space="preserve"> reload the</w:t>
      </w:r>
      <w:r w:rsidRPr="0087588A">
        <w:rPr>
          <w:b/>
          <w:bCs/>
          <w:spacing w:val="53"/>
          <w:sz w:val="24"/>
        </w:rPr>
        <w:t xml:space="preserve"> </w:t>
      </w:r>
      <w:r w:rsidRPr="0087588A">
        <w:rPr>
          <w:b/>
          <w:bCs/>
          <w:spacing w:val="-1"/>
          <w:sz w:val="24"/>
        </w:rPr>
        <w:t>webpage</w:t>
      </w:r>
      <w:r w:rsidRPr="0087588A">
        <w:rPr>
          <w:b/>
          <w:bCs/>
          <w:sz w:val="24"/>
        </w:rPr>
        <w:t xml:space="preserve"> and display </w:t>
      </w:r>
      <w:r w:rsidRPr="0087588A">
        <w:rPr>
          <w:b/>
          <w:bCs/>
          <w:spacing w:val="-1"/>
          <w:sz w:val="24"/>
        </w:rPr>
        <w:t>the</w:t>
      </w:r>
      <w:r w:rsidRPr="0087588A">
        <w:rPr>
          <w:b/>
          <w:bCs/>
          <w:sz w:val="24"/>
        </w:rPr>
        <w:t xml:space="preserve"> NUMI screen</w:t>
      </w:r>
      <w:r w:rsidR="00142944" w:rsidRPr="0087588A">
        <w:rPr>
          <w:b/>
          <w:bCs/>
          <w:sz w:val="24"/>
        </w:rPr>
        <w:t xml:space="preserve">. </w:t>
      </w:r>
      <w:r w:rsidRPr="0087588A">
        <w:rPr>
          <w:b/>
          <w:sz w:val="24"/>
        </w:rPr>
        <w:t xml:space="preserve">You </w:t>
      </w:r>
      <w:r w:rsidRPr="0087588A">
        <w:rPr>
          <w:b/>
          <w:spacing w:val="-1"/>
          <w:sz w:val="24"/>
        </w:rPr>
        <w:t>may</w:t>
      </w:r>
      <w:r w:rsidRPr="0087588A">
        <w:rPr>
          <w:b/>
          <w:sz w:val="24"/>
        </w:rPr>
        <w:t xml:space="preserve"> also want to 1.)</w:t>
      </w:r>
      <w:r w:rsidR="00DF273B" w:rsidRPr="0087588A">
        <w:rPr>
          <w:b/>
          <w:sz w:val="24"/>
        </w:rPr>
        <w:t xml:space="preserve"> </w:t>
      </w:r>
      <w:r w:rsidRPr="0087588A">
        <w:rPr>
          <w:rFonts w:ascii="Courier New" w:eastAsia="Courier New" w:hAnsi="Courier New" w:cs="Courier New"/>
          <w:b/>
          <w:spacing w:val="-1"/>
          <w:sz w:val="20"/>
          <w:szCs w:val="20"/>
        </w:rPr>
        <w:t xml:space="preserve">Check </w:t>
      </w:r>
      <w:r w:rsidRPr="0087588A">
        <w:rPr>
          <w:rFonts w:ascii="Courier New" w:eastAsia="Courier New" w:hAnsi="Courier New" w:cs="Courier New"/>
          <w:b/>
          <w:sz w:val="20"/>
          <w:szCs w:val="20"/>
        </w:rPr>
        <w:t>to</w:t>
      </w:r>
      <w:r w:rsidRPr="0087588A">
        <w:rPr>
          <w:rFonts w:ascii="Courier New" w:eastAsia="Courier New" w:hAnsi="Courier New" w:cs="Courier New"/>
          <w:b/>
          <w:spacing w:val="-1"/>
          <w:sz w:val="20"/>
          <w:szCs w:val="20"/>
        </w:rPr>
        <w:t xml:space="preserve"> see</w:t>
      </w:r>
      <w:r w:rsidRPr="0087588A">
        <w:rPr>
          <w:rFonts w:ascii="Courier New" w:eastAsia="Courier New" w:hAnsi="Courier New" w:cs="Courier New"/>
          <w:b/>
          <w:sz w:val="20"/>
          <w:szCs w:val="20"/>
        </w:rPr>
        <w:t xml:space="preserve"> </w:t>
      </w:r>
      <w:r w:rsidRPr="0087588A">
        <w:rPr>
          <w:rFonts w:ascii="Courier New" w:eastAsia="Courier New" w:hAnsi="Courier New" w:cs="Courier New"/>
          <w:b/>
          <w:spacing w:val="-1"/>
          <w:sz w:val="20"/>
          <w:szCs w:val="20"/>
        </w:rPr>
        <w:t>if</w:t>
      </w:r>
      <w:r w:rsidRPr="0087588A">
        <w:rPr>
          <w:rFonts w:ascii="Courier New" w:eastAsia="Courier New" w:hAnsi="Courier New" w:cs="Courier New"/>
          <w:b/>
          <w:sz w:val="20"/>
          <w:szCs w:val="20"/>
        </w:rPr>
        <w:t xml:space="preserve"> </w:t>
      </w:r>
      <w:r w:rsidRPr="0087588A">
        <w:rPr>
          <w:rFonts w:ascii="Courier New" w:eastAsia="Courier New" w:hAnsi="Courier New" w:cs="Courier New"/>
          <w:b/>
          <w:spacing w:val="-1"/>
          <w:sz w:val="20"/>
          <w:szCs w:val="20"/>
        </w:rPr>
        <w:t>you</w:t>
      </w:r>
      <w:r w:rsidRPr="0087588A">
        <w:rPr>
          <w:rFonts w:ascii="Courier New" w:eastAsia="Courier New" w:hAnsi="Courier New" w:cs="Courier New"/>
          <w:b/>
          <w:spacing w:val="26"/>
          <w:sz w:val="20"/>
          <w:szCs w:val="20"/>
        </w:rPr>
        <w:t xml:space="preserve"> </w:t>
      </w:r>
      <w:r w:rsidRPr="0087588A">
        <w:rPr>
          <w:rFonts w:ascii="Courier New" w:eastAsia="Courier New" w:hAnsi="Courier New" w:cs="Courier New"/>
          <w:b/>
          <w:spacing w:val="-1"/>
          <w:sz w:val="20"/>
          <w:szCs w:val="20"/>
        </w:rPr>
        <w:t xml:space="preserve">have </w:t>
      </w:r>
      <w:r w:rsidRPr="0087588A">
        <w:rPr>
          <w:rFonts w:ascii="Courier New" w:eastAsia="Courier New" w:hAnsi="Courier New" w:cs="Courier New"/>
          <w:b/>
          <w:sz w:val="20"/>
          <w:szCs w:val="20"/>
        </w:rPr>
        <w:t>a</w:t>
      </w:r>
      <w:r w:rsidRPr="0087588A">
        <w:rPr>
          <w:rFonts w:ascii="Courier New" w:eastAsia="Courier New" w:hAnsi="Courier New" w:cs="Courier New"/>
          <w:b/>
          <w:spacing w:val="-1"/>
          <w:sz w:val="20"/>
          <w:szCs w:val="20"/>
        </w:rPr>
        <w:t xml:space="preserve"> blank Start Date and/or End Date field and 2.) Check to see if the</w:t>
      </w:r>
      <w:r w:rsidRPr="0087588A">
        <w:rPr>
          <w:rFonts w:ascii="Courier New" w:eastAsia="Courier New" w:hAnsi="Courier New" w:cs="Courier New"/>
          <w:b/>
          <w:spacing w:val="28"/>
          <w:sz w:val="20"/>
          <w:szCs w:val="20"/>
        </w:rPr>
        <w:t xml:space="preserve"> </w:t>
      </w:r>
      <w:r w:rsidRPr="0087588A">
        <w:rPr>
          <w:rFonts w:ascii="Courier New" w:eastAsia="Courier New" w:hAnsi="Courier New" w:cs="Courier New"/>
          <w:b/>
          <w:spacing w:val="-1"/>
          <w:sz w:val="20"/>
          <w:szCs w:val="20"/>
        </w:rPr>
        <w:t>date range you have selected produces too many stays in the results. Narrow</w:t>
      </w:r>
      <w:r w:rsidRPr="0087588A">
        <w:rPr>
          <w:rFonts w:ascii="Courier New" w:eastAsia="Courier New" w:hAnsi="Courier New" w:cs="Courier New"/>
          <w:b/>
          <w:spacing w:val="24"/>
          <w:sz w:val="20"/>
          <w:szCs w:val="20"/>
        </w:rPr>
        <w:t xml:space="preserve"> </w:t>
      </w:r>
      <w:r w:rsidRPr="0087588A">
        <w:rPr>
          <w:rFonts w:ascii="Courier New" w:eastAsia="Courier New" w:hAnsi="Courier New" w:cs="Courier New"/>
          <w:b/>
          <w:spacing w:val="-1"/>
          <w:sz w:val="20"/>
          <w:szCs w:val="20"/>
        </w:rPr>
        <w:t xml:space="preserve">your date range to produce </w:t>
      </w:r>
      <w:r w:rsidRPr="0087588A">
        <w:rPr>
          <w:rFonts w:ascii="Courier New" w:eastAsia="Courier New" w:hAnsi="Courier New" w:cs="Courier New"/>
          <w:b/>
          <w:sz w:val="20"/>
          <w:szCs w:val="20"/>
        </w:rPr>
        <w:t>a</w:t>
      </w:r>
      <w:r w:rsidRPr="0087588A">
        <w:rPr>
          <w:rFonts w:ascii="Courier New" w:eastAsia="Courier New" w:hAnsi="Courier New" w:cs="Courier New"/>
          <w:b/>
          <w:spacing w:val="-1"/>
          <w:sz w:val="20"/>
          <w:szCs w:val="20"/>
        </w:rPr>
        <w:t xml:space="preserve"> smaller number of stays.</w:t>
      </w:r>
    </w:p>
    <w:p w:rsidR="00237498" w:rsidRPr="0087588A" w:rsidRDefault="00237498" w:rsidP="004451AB">
      <w:pPr>
        <w:pStyle w:val="Heading4"/>
        <w:widowControl w:val="0"/>
        <w:tabs>
          <w:tab w:val="clear" w:pos="2394"/>
        </w:tabs>
        <w:spacing w:before="120" w:after="0"/>
        <w:ind w:left="864"/>
      </w:pPr>
      <w:bookmarkStart w:id="1401" w:name="_Toc479676200"/>
      <w:bookmarkStart w:id="1402" w:name="_Toc479631935"/>
      <w:bookmarkStart w:id="1403" w:name="_Toc499543905"/>
      <w:r w:rsidRPr="0087588A">
        <w:t>To work with the Dismissed Patient Stays</w:t>
      </w:r>
      <w:bookmarkEnd w:id="1401"/>
      <w:bookmarkEnd w:id="1402"/>
      <w:bookmarkEnd w:id="1403"/>
    </w:p>
    <w:p w:rsidR="00237498" w:rsidRPr="0087588A" w:rsidRDefault="00237498" w:rsidP="008E5E4B">
      <w:pPr>
        <w:widowControl w:val="0"/>
        <w:numPr>
          <w:ilvl w:val="2"/>
          <w:numId w:val="100"/>
        </w:numPr>
        <w:tabs>
          <w:tab w:val="left" w:pos="22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237498" w:rsidRPr="0087588A" w:rsidRDefault="00237498" w:rsidP="008E5E4B">
      <w:pPr>
        <w:widowControl w:val="0"/>
        <w:numPr>
          <w:ilvl w:val="2"/>
          <w:numId w:val="100"/>
        </w:numPr>
        <w:tabs>
          <w:tab w:val="left" w:pos="2261"/>
        </w:tabs>
        <w:spacing w:before="9" w:line="278" w:lineRule="exact"/>
        <w:ind w:right="236"/>
        <w:rPr>
          <w:sz w:val="24"/>
        </w:rPr>
      </w:pPr>
      <w:r w:rsidRPr="0087588A">
        <w:rPr>
          <w:sz w:val="24"/>
        </w:rPr>
        <w:t>Select</w:t>
      </w:r>
      <w:r w:rsidRPr="0087588A">
        <w:rPr>
          <w:spacing w:val="-1"/>
          <w:sz w:val="24"/>
        </w:rPr>
        <w:t xml:space="preserve"> </w:t>
      </w:r>
      <w:r w:rsidRPr="0087588A">
        <w:rPr>
          <w:sz w:val="24"/>
        </w:rPr>
        <w:t>the &lt;</w:t>
      </w:r>
      <w:r w:rsidRPr="0087588A">
        <w:rPr>
          <w:spacing w:val="-1"/>
          <w:sz w:val="24"/>
        </w:rPr>
        <w:t xml:space="preserve"> </w:t>
      </w:r>
      <w:r w:rsidRPr="0087588A">
        <w:rPr>
          <w:rFonts w:ascii="Courier New"/>
          <w:spacing w:val="-1"/>
          <w:sz w:val="20"/>
        </w:rPr>
        <w:t>Dismissed Patient Stays</w:t>
      </w:r>
      <w:r w:rsidRPr="0087588A">
        <w:rPr>
          <w:rFonts w:ascii="Courier New"/>
          <w:sz w:val="20"/>
        </w:rPr>
        <w:t xml:space="preserve"> </w:t>
      </w:r>
      <w:r w:rsidRPr="0087588A">
        <w:rPr>
          <w:sz w:val="24"/>
        </w:rPr>
        <w:t xml:space="preserve">&gt; </w:t>
      </w:r>
      <w:r w:rsidRPr="0087588A">
        <w:rPr>
          <w:spacing w:val="-1"/>
          <w:sz w:val="24"/>
        </w:rPr>
        <w:t>option</w:t>
      </w:r>
      <w:r w:rsidRPr="0087588A">
        <w:rPr>
          <w:sz w:val="24"/>
        </w:rPr>
        <w:t xml:space="preserve"> by </w:t>
      </w:r>
      <w:r w:rsidRPr="0087588A">
        <w:rPr>
          <w:i/>
          <w:spacing w:val="-1"/>
          <w:sz w:val="24"/>
        </w:rPr>
        <w:t>clicking</w:t>
      </w:r>
      <w:r w:rsidRPr="0087588A">
        <w:rPr>
          <w:i/>
          <w:sz w:val="24"/>
        </w:rPr>
        <w:t xml:space="preserve"> </w:t>
      </w:r>
      <w:r w:rsidRPr="0087588A">
        <w:rPr>
          <w:sz w:val="24"/>
        </w:rPr>
        <w:t>on it and</w:t>
      </w:r>
      <w:r w:rsidRPr="0087588A">
        <w:rPr>
          <w:spacing w:val="31"/>
          <w:sz w:val="24"/>
        </w:rPr>
        <w:t xml:space="preserve"> </w:t>
      </w:r>
      <w:r w:rsidRPr="0087588A">
        <w:rPr>
          <w:sz w:val="24"/>
        </w:rPr>
        <w:t xml:space="preserve">the </w:t>
      </w:r>
      <w:r w:rsidRPr="0087588A">
        <w:rPr>
          <w:b/>
          <w:i/>
          <w:sz w:val="24"/>
        </w:rPr>
        <w:t>Dismissed</w:t>
      </w:r>
      <w:r w:rsidRPr="0087588A">
        <w:rPr>
          <w:b/>
          <w:i/>
          <w:spacing w:val="-1"/>
          <w:sz w:val="24"/>
        </w:rPr>
        <w:t xml:space="preserve"> </w:t>
      </w:r>
      <w:r w:rsidRPr="0087588A">
        <w:rPr>
          <w:b/>
          <w:i/>
          <w:sz w:val="24"/>
        </w:rPr>
        <w:t xml:space="preserve">Patient </w:t>
      </w:r>
      <w:r w:rsidRPr="0087588A">
        <w:rPr>
          <w:b/>
          <w:i/>
          <w:spacing w:val="-1"/>
          <w:sz w:val="24"/>
        </w:rPr>
        <w:t>Stays</w:t>
      </w:r>
      <w:r w:rsidRPr="0087588A">
        <w:rPr>
          <w:b/>
          <w:i/>
          <w:sz w:val="24"/>
        </w:rPr>
        <w:t xml:space="preserve"> </w:t>
      </w:r>
      <w:r w:rsidRPr="0087588A">
        <w:rPr>
          <w:spacing w:val="-1"/>
          <w:sz w:val="24"/>
        </w:rPr>
        <w:t xml:space="preserve">screen </w:t>
      </w:r>
      <w:r w:rsidRPr="0087588A">
        <w:rPr>
          <w:sz w:val="24"/>
        </w:rPr>
        <w:t>will display,</w:t>
      </w:r>
      <w:r w:rsidRPr="0087588A">
        <w:rPr>
          <w:spacing w:val="-1"/>
          <w:sz w:val="24"/>
        </w:rPr>
        <w:t xml:space="preserve"> </w:t>
      </w:r>
      <w:r w:rsidRPr="0087588A">
        <w:rPr>
          <w:sz w:val="24"/>
        </w:rPr>
        <w:t>as shown in</w:t>
      </w:r>
      <w:r w:rsidRPr="0087588A">
        <w:rPr>
          <w:spacing w:val="-1"/>
          <w:sz w:val="24"/>
        </w:rPr>
        <w:t xml:space="preserve"> </w:t>
      </w:r>
      <w:r w:rsidR="00A5267A" w:rsidRPr="0087588A">
        <w:rPr>
          <w:sz w:val="24"/>
        </w:rPr>
        <w:t>Figure 1</w:t>
      </w:r>
      <w:r w:rsidR="00F86449" w:rsidRPr="0087588A">
        <w:rPr>
          <w:sz w:val="24"/>
        </w:rPr>
        <w:t>5</w:t>
      </w:r>
      <w:r w:rsidR="00A5267A" w:rsidRPr="0087588A">
        <w:rPr>
          <w:sz w:val="24"/>
        </w:rPr>
        <w:t>2</w:t>
      </w:r>
      <w:r w:rsidRPr="0087588A">
        <w:rPr>
          <w:sz w:val="24"/>
        </w:rPr>
        <w:t>.</w:t>
      </w:r>
    </w:p>
    <w:p w:rsidR="00237498" w:rsidRPr="0087588A" w:rsidRDefault="00237498" w:rsidP="008E5E4B">
      <w:pPr>
        <w:pStyle w:val="BodyText"/>
        <w:widowControl w:val="0"/>
        <w:numPr>
          <w:ilvl w:val="2"/>
          <w:numId w:val="100"/>
        </w:numPr>
        <w:tabs>
          <w:tab w:val="left" w:pos="2261"/>
        </w:tabs>
        <w:spacing w:before="6" w:after="0" w:line="236" w:lineRule="auto"/>
        <w:ind w:right="222"/>
      </w:pPr>
      <w:r w:rsidRPr="0087588A">
        <w:rPr>
          <w:spacing w:val="-1"/>
        </w:rPr>
        <w:t xml:space="preserve">Select </w:t>
      </w:r>
      <w:r w:rsidRPr="0087588A">
        <w:t xml:space="preserve">the </w:t>
      </w:r>
      <w:r w:rsidRPr="0087588A">
        <w:rPr>
          <w:spacing w:val="-1"/>
        </w:rPr>
        <w:t>desired</w:t>
      </w:r>
      <w:r w:rsidRPr="0087588A">
        <w:t xml:space="preserve"> </w:t>
      </w:r>
      <w:r w:rsidRPr="0087588A">
        <w:rPr>
          <w:spacing w:val="-1"/>
        </w:rPr>
        <w:t xml:space="preserve">search </w:t>
      </w:r>
      <w:r w:rsidRPr="0087588A">
        <w:t>filters and</w:t>
      </w:r>
      <w:r w:rsidRPr="0087588A">
        <w:rPr>
          <w:spacing w:val="1"/>
        </w:rPr>
        <w:t xml:space="preserve"> </w:t>
      </w:r>
      <w:r w:rsidRPr="0087588A">
        <w:rPr>
          <w:i/>
        </w:rPr>
        <w:t xml:space="preserve">click </w:t>
      </w:r>
      <w:r w:rsidRPr="0087588A">
        <w:rPr>
          <w:spacing w:val="-1"/>
        </w:rPr>
        <w:t>the</w:t>
      </w:r>
      <w:r w:rsidRPr="0087588A">
        <w:t xml:space="preserve"> </w:t>
      </w:r>
      <w:r w:rsidRPr="0087588A">
        <w:rPr>
          <w:spacing w:val="-1"/>
        </w:rPr>
        <w:t>&lt;</w:t>
      </w:r>
      <w:r w:rsidRPr="0087588A">
        <w:rPr>
          <w:rFonts w:ascii="Courier New" w:eastAsia="Courier New" w:hAnsi="Courier New" w:cs="Courier New"/>
          <w:spacing w:val="-1"/>
          <w:sz w:val="20"/>
        </w:rPr>
        <w:t>Find</w:t>
      </w:r>
      <w:r w:rsidRPr="0087588A">
        <w:rPr>
          <w:spacing w:val="-1"/>
        </w:rPr>
        <w:t>&gt;</w:t>
      </w:r>
      <w:r w:rsidRPr="0087588A">
        <w:t xml:space="preserve"> button</w:t>
      </w:r>
      <w:r w:rsidR="000C707A" w:rsidRPr="0087588A">
        <w:t xml:space="preserve"> </w:t>
      </w:r>
      <w:r w:rsidRPr="0087588A">
        <w:rPr>
          <w:spacing w:val="-1"/>
        </w:rPr>
        <w:t>(If</w:t>
      </w:r>
      <w:r w:rsidRPr="0087588A">
        <w:t xml:space="preserve"> there are</w:t>
      </w:r>
      <w:r w:rsidRPr="0087588A">
        <w:rPr>
          <w:spacing w:val="45"/>
        </w:rPr>
        <w:t xml:space="preserve"> </w:t>
      </w:r>
      <w:r w:rsidRPr="0087588A">
        <w:t xml:space="preserve">no </w:t>
      </w:r>
      <w:r w:rsidRPr="0087588A">
        <w:rPr>
          <w:spacing w:val="-1"/>
        </w:rPr>
        <w:t>dismissed</w:t>
      </w:r>
      <w:r w:rsidRPr="0087588A">
        <w:rPr>
          <w:spacing w:val="1"/>
        </w:rPr>
        <w:t xml:space="preserve"> </w:t>
      </w:r>
      <w:r w:rsidRPr="0087588A">
        <w:rPr>
          <w:spacing w:val="-1"/>
        </w:rPr>
        <w:t>movements,</w:t>
      </w:r>
      <w:r w:rsidRPr="0087588A">
        <w:rPr>
          <w:spacing w:val="1"/>
        </w:rPr>
        <w:t xml:space="preserve"> </w:t>
      </w:r>
      <w:r w:rsidRPr="0087588A">
        <w:rPr>
          <w:rFonts w:ascii="Courier New" w:eastAsia="Courier New" w:hAnsi="Courier New" w:cs="Courier New"/>
          <w:spacing w:val="-1"/>
          <w:sz w:val="20"/>
        </w:rPr>
        <w:t>‘No Records Found’</w:t>
      </w:r>
      <w:r w:rsidRPr="0087588A">
        <w:rPr>
          <w:rFonts w:ascii="Courier New" w:eastAsia="Courier New" w:hAnsi="Courier New" w:cs="Courier New"/>
          <w:spacing w:val="-60"/>
          <w:sz w:val="20"/>
        </w:rPr>
        <w:t xml:space="preserve"> </w:t>
      </w:r>
      <w:r w:rsidRPr="0087588A">
        <w:t>will display</w:t>
      </w:r>
      <w:r w:rsidRPr="0087588A">
        <w:rPr>
          <w:spacing w:val="-1"/>
        </w:rPr>
        <w:t xml:space="preserve"> </w:t>
      </w:r>
      <w:r w:rsidRPr="0087588A">
        <w:t>on the</w:t>
      </w:r>
      <w:r w:rsidRPr="0087588A">
        <w:rPr>
          <w:spacing w:val="35"/>
        </w:rPr>
        <w:t xml:space="preserve"> </w:t>
      </w:r>
      <w:r w:rsidRPr="0087588A">
        <w:rPr>
          <w:spacing w:val="-1"/>
        </w:rPr>
        <w:t>screen).</w:t>
      </w:r>
    </w:p>
    <w:p w:rsidR="00237498" w:rsidRPr="0087588A" w:rsidRDefault="00237498" w:rsidP="008E5E4B">
      <w:pPr>
        <w:pStyle w:val="BodyText"/>
        <w:widowControl w:val="0"/>
        <w:numPr>
          <w:ilvl w:val="2"/>
          <w:numId w:val="100"/>
        </w:numPr>
        <w:tabs>
          <w:tab w:val="left" w:pos="2261"/>
        </w:tabs>
        <w:spacing w:before="0" w:after="0"/>
        <w:ind w:right="652"/>
      </w:pPr>
      <w:r w:rsidRPr="0087588A">
        <w:rPr>
          <w:spacing w:val="-1"/>
        </w:rPr>
        <w:t>After</w:t>
      </w:r>
      <w:r w:rsidRPr="0087588A">
        <w:t xml:space="preserve"> the </w:t>
      </w:r>
      <w:r w:rsidRPr="0087588A">
        <w:rPr>
          <w:spacing w:val="-1"/>
        </w:rPr>
        <w:t>results</w:t>
      </w:r>
      <w:r w:rsidRPr="0087588A">
        <w:t xml:space="preserve"> display,</w:t>
      </w:r>
      <w:r w:rsidRPr="0087588A">
        <w:rPr>
          <w:spacing w:val="-1"/>
        </w:rPr>
        <w:t xml:space="preserve"> </w:t>
      </w:r>
      <w:r w:rsidRPr="0087588A">
        <w:t xml:space="preserve">to see a </w:t>
      </w:r>
      <w:r w:rsidRPr="0087588A">
        <w:rPr>
          <w:spacing w:val="-1"/>
        </w:rPr>
        <w:t>particular</w:t>
      </w:r>
      <w:r w:rsidRPr="0087588A">
        <w:t xml:space="preserve"> </w:t>
      </w:r>
      <w:r w:rsidRPr="0087588A">
        <w:rPr>
          <w:spacing w:val="-1"/>
        </w:rPr>
        <w:t>patient</w:t>
      </w:r>
      <w:r w:rsidRPr="0087588A">
        <w:rPr>
          <w:spacing w:val="-2"/>
        </w:rPr>
        <w:t xml:space="preserve"> </w:t>
      </w:r>
      <w:r w:rsidRPr="0087588A">
        <w:t xml:space="preserve">stay, </w:t>
      </w:r>
      <w:r w:rsidRPr="0087588A">
        <w:rPr>
          <w:i/>
          <w:spacing w:val="-1"/>
        </w:rPr>
        <w:t xml:space="preserve">click </w:t>
      </w:r>
      <w:r w:rsidRPr="0087588A">
        <w:t>on the</w:t>
      </w:r>
      <w:r w:rsidRPr="0087588A">
        <w:rPr>
          <w:spacing w:val="51"/>
        </w:rPr>
        <w:t xml:space="preserve"> </w:t>
      </w:r>
      <w:r w:rsidRPr="0087588A">
        <w:t>hyperlinked</w:t>
      </w:r>
      <w:r w:rsidRPr="0087588A">
        <w:rPr>
          <w:spacing w:val="-1"/>
        </w:rPr>
        <w:t xml:space="preserve"> patient</w:t>
      </w:r>
      <w:r w:rsidRPr="0087588A">
        <w:t xml:space="preserve"> name in the </w:t>
      </w:r>
      <w:r w:rsidRPr="0087588A">
        <w:rPr>
          <w:b/>
          <w:spacing w:val="-1"/>
        </w:rPr>
        <w:t>Patient</w:t>
      </w:r>
      <w:r w:rsidRPr="0087588A">
        <w:rPr>
          <w:b/>
        </w:rPr>
        <w:t xml:space="preserve"> Name </w:t>
      </w:r>
      <w:r w:rsidRPr="0087588A">
        <w:rPr>
          <w:spacing w:val="-1"/>
        </w:rPr>
        <w:t>column.</w:t>
      </w:r>
    </w:p>
    <w:p w:rsidR="00237498" w:rsidRPr="0087588A" w:rsidRDefault="00237498" w:rsidP="00237498">
      <w:pPr>
        <w:ind w:left="100" w:right="115"/>
        <w:rPr>
          <w:sz w:val="24"/>
        </w:rPr>
      </w:pPr>
      <w:r w:rsidRPr="0087588A">
        <w:rPr>
          <w:noProof/>
        </w:rPr>
        <w:drawing>
          <wp:inline distT="0" distB="0" distL="0" distR="0" wp14:anchorId="072B847D" wp14:editId="2B865DDE">
            <wp:extent cx="247650" cy="247649"/>
            <wp:effectExtent l="0" t="0" r="0" b="635"/>
            <wp:docPr id="29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7" cstate="print"/>
                    <a:stretch>
                      <a:fillRect/>
                    </a:stretch>
                  </pic:blipFill>
                  <pic:spPr>
                    <a:xfrm>
                      <a:off x="0" y="0"/>
                      <a:ext cx="247650" cy="247649"/>
                    </a:xfrm>
                    <a:prstGeom prst="rect">
                      <a:avLst/>
                    </a:prstGeom>
                  </pic:spPr>
                </pic:pic>
              </a:graphicData>
            </a:graphic>
          </wp:inline>
        </w:drawing>
      </w:r>
      <w:r w:rsidR="00DF273B" w:rsidRPr="0087588A">
        <w:rPr>
          <w:sz w:val="20"/>
          <w:szCs w:val="20"/>
        </w:rPr>
        <w:t xml:space="preserve"> </w:t>
      </w:r>
      <w:r w:rsidRPr="0087588A">
        <w:rPr>
          <w:b/>
          <w:bCs/>
          <w:sz w:val="24"/>
        </w:rPr>
        <w:t xml:space="preserve">Once a patient </w:t>
      </w:r>
      <w:r w:rsidRPr="0087588A">
        <w:rPr>
          <w:b/>
          <w:bCs/>
          <w:spacing w:val="-1"/>
          <w:sz w:val="24"/>
        </w:rPr>
        <w:t>review</w:t>
      </w:r>
      <w:r w:rsidRPr="0087588A">
        <w:rPr>
          <w:b/>
          <w:bCs/>
          <w:spacing w:val="-2"/>
          <w:sz w:val="24"/>
        </w:rPr>
        <w:t xml:space="preserve"> </w:t>
      </w:r>
      <w:r w:rsidRPr="0087588A">
        <w:rPr>
          <w:b/>
          <w:bCs/>
          <w:sz w:val="24"/>
        </w:rPr>
        <w:t xml:space="preserve">has been </w:t>
      </w:r>
      <w:r w:rsidRPr="0087588A">
        <w:rPr>
          <w:b/>
          <w:bCs/>
          <w:spacing w:val="-1"/>
          <w:sz w:val="24"/>
        </w:rPr>
        <w:t>performed,</w:t>
      </w:r>
      <w:r w:rsidRPr="0087588A">
        <w:rPr>
          <w:b/>
          <w:bCs/>
          <w:sz w:val="24"/>
        </w:rPr>
        <w:t xml:space="preserve"> the </w:t>
      </w:r>
      <w:r w:rsidRPr="0087588A">
        <w:rPr>
          <w:b/>
          <w:bCs/>
          <w:spacing w:val="-1"/>
          <w:sz w:val="24"/>
        </w:rPr>
        <w:t xml:space="preserve">patient’s </w:t>
      </w:r>
      <w:r w:rsidRPr="0087588A">
        <w:rPr>
          <w:b/>
          <w:bCs/>
          <w:sz w:val="24"/>
        </w:rPr>
        <w:t xml:space="preserve">name </w:t>
      </w:r>
      <w:r w:rsidRPr="0087588A">
        <w:rPr>
          <w:b/>
          <w:bCs/>
          <w:spacing w:val="-1"/>
          <w:sz w:val="24"/>
        </w:rPr>
        <w:t>will</w:t>
      </w:r>
      <w:r w:rsidRPr="0087588A">
        <w:rPr>
          <w:b/>
          <w:bCs/>
          <w:sz w:val="24"/>
        </w:rPr>
        <w:t xml:space="preserve"> be removed</w:t>
      </w:r>
      <w:r w:rsidRPr="0087588A">
        <w:rPr>
          <w:b/>
          <w:bCs/>
          <w:spacing w:val="-2"/>
          <w:sz w:val="24"/>
        </w:rPr>
        <w:t xml:space="preserve"> </w:t>
      </w:r>
      <w:r w:rsidRPr="0087588A">
        <w:rPr>
          <w:b/>
          <w:bCs/>
          <w:sz w:val="24"/>
        </w:rPr>
        <w:t>from</w:t>
      </w:r>
      <w:r w:rsidRPr="0087588A">
        <w:rPr>
          <w:b/>
          <w:bCs/>
          <w:spacing w:val="49"/>
          <w:sz w:val="24"/>
        </w:rPr>
        <w:t xml:space="preserve"> </w:t>
      </w:r>
      <w:r w:rsidRPr="0087588A">
        <w:rPr>
          <w:b/>
          <w:bCs/>
          <w:sz w:val="24"/>
        </w:rPr>
        <w:t xml:space="preserve">the </w:t>
      </w:r>
      <w:r w:rsidRPr="0087588A">
        <w:rPr>
          <w:b/>
          <w:bCs/>
          <w:i/>
          <w:spacing w:val="-1"/>
          <w:sz w:val="24"/>
        </w:rPr>
        <w:t>Dismissed</w:t>
      </w:r>
      <w:r w:rsidRPr="0087588A">
        <w:rPr>
          <w:b/>
          <w:bCs/>
          <w:i/>
          <w:sz w:val="24"/>
        </w:rPr>
        <w:t xml:space="preserve"> Patient </w:t>
      </w:r>
      <w:r w:rsidRPr="0087588A">
        <w:rPr>
          <w:b/>
          <w:bCs/>
          <w:i/>
          <w:spacing w:val="-1"/>
          <w:sz w:val="24"/>
        </w:rPr>
        <w:t>Stays</w:t>
      </w:r>
      <w:r w:rsidRPr="0087588A">
        <w:rPr>
          <w:b/>
          <w:bCs/>
          <w:i/>
          <w:spacing w:val="1"/>
          <w:sz w:val="24"/>
        </w:rPr>
        <w:t xml:space="preserve"> </w:t>
      </w:r>
      <w:r w:rsidRPr="0087588A">
        <w:rPr>
          <w:b/>
          <w:bCs/>
          <w:sz w:val="24"/>
        </w:rPr>
        <w:t>screen</w:t>
      </w:r>
      <w:r w:rsidRPr="0087588A">
        <w:rPr>
          <w:b/>
          <w:bCs/>
          <w:spacing w:val="-2"/>
          <w:sz w:val="24"/>
        </w:rPr>
        <w:t xml:space="preserve"> </w:t>
      </w:r>
      <w:r w:rsidRPr="0087588A">
        <w:rPr>
          <w:b/>
          <w:bCs/>
          <w:sz w:val="24"/>
        </w:rPr>
        <w:t xml:space="preserve">and </w:t>
      </w:r>
      <w:r w:rsidRPr="0087588A">
        <w:rPr>
          <w:b/>
          <w:bCs/>
          <w:spacing w:val="-1"/>
          <w:sz w:val="24"/>
        </w:rPr>
        <w:t>will</w:t>
      </w:r>
      <w:r w:rsidRPr="0087588A">
        <w:rPr>
          <w:b/>
          <w:bCs/>
          <w:sz w:val="24"/>
        </w:rPr>
        <w:t xml:space="preserve"> re-display on the </w:t>
      </w:r>
      <w:r w:rsidRPr="0087588A">
        <w:rPr>
          <w:b/>
          <w:bCs/>
          <w:i/>
          <w:sz w:val="24"/>
        </w:rPr>
        <w:t xml:space="preserve">Patient </w:t>
      </w:r>
      <w:r w:rsidRPr="0087588A">
        <w:rPr>
          <w:b/>
          <w:bCs/>
          <w:i/>
          <w:spacing w:val="-1"/>
          <w:sz w:val="24"/>
        </w:rPr>
        <w:t>Selection/Worklist</w:t>
      </w:r>
      <w:r w:rsidR="003E7486" w:rsidRPr="0087588A">
        <w:rPr>
          <w:b/>
          <w:bCs/>
          <w:i/>
          <w:spacing w:val="-1"/>
          <w:sz w:val="24"/>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b/>
          <w:bCs/>
          <w:i/>
          <w:spacing w:val="-1"/>
          <w:sz w:val="24"/>
        </w:rPr>
        <w:fldChar w:fldCharType="end"/>
      </w:r>
      <w:r w:rsidR="003E7486" w:rsidRPr="0087588A">
        <w:rPr>
          <w:b/>
          <w:bCs/>
          <w:i/>
          <w:spacing w:val="-1"/>
          <w:sz w:val="24"/>
        </w:rPr>
        <w:t xml:space="preserve"> </w:t>
      </w:r>
      <w:r w:rsidRPr="0087588A">
        <w:rPr>
          <w:b/>
          <w:bCs/>
          <w:sz w:val="24"/>
        </w:rPr>
        <w:t>screen.</w:t>
      </w:r>
    </w:p>
    <w:p w:rsidR="00237498" w:rsidRPr="0087588A" w:rsidRDefault="00237498" w:rsidP="006C1E37">
      <w:pPr>
        <w:jc w:val="center"/>
        <w:rPr>
          <w:sz w:val="24"/>
        </w:rPr>
      </w:pPr>
    </w:p>
    <w:p w:rsidR="00237498" w:rsidRPr="0087588A" w:rsidRDefault="00237498" w:rsidP="006C1E37">
      <w:pPr>
        <w:jc w:val="center"/>
        <w:rPr>
          <w:sz w:val="24"/>
        </w:rPr>
      </w:pPr>
      <w:r w:rsidRPr="0087588A">
        <w:rPr>
          <w:noProof/>
          <w:sz w:val="20"/>
          <w:szCs w:val="20"/>
        </w:rPr>
        <w:drawing>
          <wp:inline distT="0" distB="0" distL="0" distR="0" wp14:anchorId="5CCBD8CD" wp14:editId="1349116F">
            <wp:extent cx="4472609" cy="1787608"/>
            <wp:effectExtent l="19050" t="19050" r="23495" b="22225"/>
            <wp:docPr id="301" name="image113.jpeg" descr="Dismissed Stays screen with 1 week default date range" title="Dismissed Stays screen with 1 week default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3.jpeg"/>
                    <pic:cNvPicPr/>
                  </pic:nvPicPr>
                  <pic:blipFill>
                    <a:blip r:embed="rId239" cstate="print"/>
                    <a:stretch>
                      <a:fillRect/>
                    </a:stretch>
                  </pic:blipFill>
                  <pic:spPr>
                    <a:xfrm>
                      <a:off x="0" y="0"/>
                      <a:ext cx="4501251" cy="1799056"/>
                    </a:xfrm>
                    <a:prstGeom prst="rect">
                      <a:avLst/>
                    </a:prstGeom>
                    <a:ln>
                      <a:solidFill>
                        <a:schemeClr val="tx1"/>
                      </a:solidFill>
                    </a:ln>
                  </pic:spPr>
                </pic:pic>
              </a:graphicData>
            </a:graphic>
          </wp:inline>
        </w:drawing>
      </w:r>
    </w:p>
    <w:p w:rsidR="00237498" w:rsidRPr="0087588A" w:rsidRDefault="004008AF" w:rsidP="004008AF">
      <w:pPr>
        <w:pStyle w:val="Caption"/>
        <w:jc w:val="center"/>
      </w:pPr>
      <w:bookmarkStart w:id="1404" w:name="_Toc479683406"/>
      <w:bookmarkStart w:id="1405" w:name="_Toc479632189"/>
      <w:bookmarkStart w:id="1406" w:name="_Toc499543634"/>
      <w:r w:rsidRPr="0087588A">
        <w:t xml:space="preserve">Figure </w:t>
      </w:r>
      <w:fldSimple w:instr=" SEQ Figure \* ARABIC ">
        <w:r w:rsidR="00E65A84">
          <w:rPr>
            <w:noProof/>
          </w:rPr>
          <w:t>153</w:t>
        </w:r>
      </w:fldSimple>
      <w:r w:rsidR="00237498" w:rsidRPr="0087588A">
        <w:t>:</w:t>
      </w:r>
      <w:r w:rsidR="00237498" w:rsidRPr="0087588A">
        <w:rPr>
          <w:rFonts w:ascii="Arial"/>
          <w:b w:val="0"/>
          <w:spacing w:val="-1"/>
          <w:sz w:val="18"/>
        </w:rPr>
        <w:t xml:space="preserve"> </w:t>
      </w:r>
      <w:r w:rsidR="00237498" w:rsidRPr="0087588A">
        <w:t>Dismissed Stays screen with 1 week default date range</w:t>
      </w:r>
      <w:bookmarkEnd w:id="1404"/>
      <w:bookmarkEnd w:id="1405"/>
      <w:bookmarkEnd w:id="1406"/>
    </w:p>
    <w:p w:rsidR="00237498" w:rsidRPr="0087588A" w:rsidRDefault="00237498" w:rsidP="00237498">
      <w:pPr>
        <w:pStyle w:val="BodyText"/>
        <w:spacing w:before="119"/>
        <w:ind w:left="140" w:right="176"/>
      </w:pPr>
      <w:r w:rsidRPr="0087588A">
        <w:rPr>
          <w:spacing w:val="-1"/>
        </w:rPr>
        <w:t>After</w:t>
      </w:r>
      <w:r w:rsidRPr="0087588A">
        <w:t xml:space="preserve"> </w:t>
      </w:r>
      <w:r w:rsidRPr="0087588A">
        <w:rPr>
          <w:spacing w:val="-1"/>
        </w:rPr>
        <w:t>obtaining</w:t>
      </w:r>
      <w:r w:rsidRPr="0087588A">
        <w:t xml:space="preserve"> search results on</w:t>
      </w:r>
      <w:r w:rsidRPr="0087588A">
        <w:rPr>
          <w:spacing w:val="-2"/>
        </w:rPr>
        <w:t xml:space="preserve"> </w:t>
      </w:r>
      <w:r w:rsidRPr="0087588A">
        <w:t>the</w:t>
      </w:r>
      <w:r w:rsidRPr="0087588A">
        <w:rPr>
          <w:spacing w:val="1"/>
        </w:rPr>
        <w:t xml:space="preserve"> </w:t>
      </w:r>
      <w:r w:rsidRPr="0087588A">
        <w:rPr>
          <w:b/>
          <w:i/>
        </w:rPr>
        <w:t xml:space="preserve">Dismissed Patient </w:t>
      </w:r>
      <w:r w:rsidRPr="0087588A">
        <w:rPr>
          <w:b/>
          <w:i/>
          <w:spacing w:val="-1"/>
        </w:rPr>
        <w:t xml:space="preserve">Stays </w:t>
      </w:r>
      <w:r w:rsidRPr="0087588A">
        <w:t xml:space="preserve">screen, </w:t>
      </w:r>
      <w:r w:rsidRPr="0087588A">
        <w:rPr>
          <w:spacing w:val="-1"/>
        </w:rPr>
        <w:t>when</w:t>
      </w:r>
      <w:r w:rsidRPr="0087588A">
        <w:t xml:space="preserve"> you click</w:t>
      </w:r>
      <w:r w:rsidRPr="0087588A">
        <w:rPr>
          <w:spacing w:val="-1"/>
        </w:rPr>
        <w:t xml:space="preserve"> </w:t>
      </w:r>
      <w:r w:rsidRPr="0087588A">
        <w:t>on the</w:t>
      </w:r>
      <w:r w:rsidRPr="0087588A">
        <w:rPr>
          <w:spacing w:val="33"/>
        </w:rPr>
        <w:t xml:space="preserve"> </w:t>
      </w:r>
      <w:r w:rsidRPr="0087588A">
        <w:rPr>
          <w:rFonts w:ascii="Courier New"/>
          <w:spacing w:val="-1"/>
          <w:sz w:val="20"/>
        </w:rPr>
        <w:t>Reset</w:t>
      </w:r>
      <w:r w:rsidRPr="0087588A">
        <w:rPr>
          <w:rFonts w:ascii="Courier New"/>
          <w:spacing w:val="-61"/>
          <w:sz w:val="20"/>
        </w:rPr>
        <w:t xml:space="preserve"> </w:t>
      </w:r>
      <w:r w:rsidRPr="0087588A">
        <w:rPr>
          <w:spacing w:val="-1"/>
        </w:rPr>
        <w:t>button</w:t>
      </w:r>
      <w:r w:rsidRPr="0087588A">
        <w:t xml:space="preserve"> the system </w:t>
      </w:r>
      <w:r w:rsidRPr="0087588A">
        <w:rPr>
          <w:spacing w:val="-1"/>
        </w:rPr>
        <w:t>will</w:t>
      </w:r>
      <w:r w:rsidRPr="0087588A">
        <w:t xml:space="preserve"> restore</w:t>
      </w:r>
      <w:r w:rsidRPr="0087588A">
        <w:rPr>
          <w:spacing w:val="-1"/>
        </w:rPr>
        <w:t xml:space="preserve"> </w:t>
      </w:r>
      <w:r w:rsidRPr="0087588A">
        <w:t xml:space="preserve">all fields to </w:t>
      </w:r>
      <w:r w:rsidRPr="0087588A">
        <w:rPr>
          <w:spacing w:val="-1"/>
        </w:rPr>
        <w:t>their</w:t>
      </w:r>
      <w:r w:rsidRPr="0087588A">
        <w:t xml:space="preserve"> </w:t>
      </w:r>
      <w:r w:rsidRPr="0087588A">
        <w:rPr>
          <w:spacing w:val="-1"/>
        </w:rPr>
        <w:t xml:space="preserve">default </w:t>
      </w:r>
      <w:r w:rsidRPr="0087588A">
        <w:t xml:space="preserve">values, </w:t>
      </w:r>
      <w:r w:rsidRPr="0087588A">
        <w:rPr>
          <w:spacing w:val="-1"/>
        </w:rPr>
        <w:t>except</w:t>
      </w:r>
      <w:r w:rsidRPr="0087588A">
        <w:t xml:space="preserve"> the 1 </w:t>
      </w:r>
      <w:r w:rsidRPr="0087588A">
        <w:rPr>
          <w:spacing w:val="-1"/>
        </w:rPr>
        <w:t>week</w:t>
      </w:r>
      <w:r w:rsidRPr="0087588A">
        <w:t xml:space="preserve"> default</w:t>
      </w:r>
      <w:r w:rsidRPr="0087588A">
        <w:rPr>
          <w:spacing w:val="47"/>
        </w:rPr>
        <w:t xml:space="preserve"> </w:t>
      </w:r>
      <w:r w:rsidRPr="0087588A">
        <w:t>date range.</w:t>
      </w:r>
      <w:r w:rsidRPr="0087588A">
        <w:rPr>
          <w:spacing w:val="58"/>
        </w:rPr>
        <w:t xml:space="preserve"> </w:t>
      </w:r>
      <w:r w:rsidRPr="0087588A">
        <w:t xml:space="preserve">The </w:t>
      </w:r>
      <w:r w:rsidRPr="0087588A">
        <w:rPr>
          <w:spacing w:val="-1"/>
        </w:rPr>
        <w:t>fields</w:t>
      </w:r>
      <w:r w:rsidRPr="0087588A">
        <w:t xml:space="preserve"> and</w:t>
      </w:r>
      <w:r w:rsidRPr="0087588A">
        <w:rPr>
          <w:spacing w:val="-1"/>
        </w:rPr>
        <w:t xml:space="preserve"> </w:t>
      </w:r>
      <w:r w:rsidRPr="0087588A">
        <w:t xml:space="preserve">default </w:t>
      </w:r>
      <w:r w:rsidRPr="0087588A">
        <w:rPr>
          <w:spacing w:val="-1"/>
        </w:rPr>
        <w:t>values</w:t>
      </w:r>
      <w:r w:rsidRPr="0087588A">
        <w:t xml:space="preserve"> are:</w:t>
      </w:r>
    </w:p>
    <w:p w:rsidR="00237498" w:rsidRPr="0087588A" w:rsidRDefault="00237498" w:rsidP="00BD6B23">
      <w:pPr>
        <w:pStyle w:val="InstructionalBullet1"/>
        <w:numPr>
          <w:ilvl w:val="0"/>
          <w:numId w:val="157"/>
        </w:numPr>
        <w:rPr>
          <w:i w:val="0"/>
          <w:color w:val="auto"/>
          <w:sz w:val="24"/>
        </w:rPr>
      </w:pPr>
      <w:r w:rsidRPr="0087588A">
        <w:rPr>
          <w:i w:val="0"/>
          <w:color w:val="auto"/>
          <w:sz w:val="24"/>
        </w:rPr>
        <w:t>Date – Checkbox selected and defaults with a 1 week range (this timeframe keys off the Next Review Date)</w:t>
      </w:r>
    </w:p>
    <w:p w:rsidR="00237498" w:rsidRPr="0087588A" w:rsidRDefault="00237498" w:rsidP="00BD6B23">
      <w:pPr>
        <w:pStyle w:val="InstructionalBullet1"/>
        <w:numPr>
          <w:ilvl w:val="0"/>
          <w:numId w:val="157"/>
        </w:numPr>
        <w:rPr>
          <w:i w:val="0"/>
          <w:color w:val="auto"/>
          <w:sz w:val="24"/>
        </w:rPr>
      </w:pPr>
      <w:r w:rsidRPr="0087588A">
        <w:rPr>
          <w:i w:val="0"/>
          <w:color w:val="auto"/>
          <w:sz w:val="24"/>
        </w:rPr>
        <w:t>Reviewer – Checkbox not selected and will display the logged in user’s name</w:t>
      </w:r>
    </w:p>
    <w:p w:rsidR="00237498" w:rsidRPr="0087588A" w:rsidRDefault="00237498" w:rsidP="00BD6B23">
      <w:pPr>
        <w:pStyle w:val="InstructionalBullet1"/>
        <w:numPr>
          <w:ilvl w:val="0"/>
          <w:numId w:val="157"/>
        </w:numPr>
        <w:rPr>
          <w:i w:val="0"/>
          <w:color w:val="auto"/>
          <w:sz w:val="24"/>
        </w:rPr>
      </w:pPr>
      <w:r w:rsidRPr="0087588A">
        <w:rPr>
          <w:i w:val="0"/>
          <w:color w:val="auto"/>
          <w:sz w:val="24"/>
        </w:rPr>
        <w:t xml:space="preserve">Ward – Checkbox not selected and defaults to </w:t>
      </w:r>
      <w:r w:rsidR="00E14AE9" w:rsidRPr="0087588A">
        <w:rPr>
          <w:i w:val="0"/>
          <w:color w:val="auto"/>
          <w:sz w:val="24"/>
        </w:rPr>
        <w:t>“</w:t>
      </w:r>
      <w:r w:rsidRPr="0087588A">
        <w:rPr>
          <w:i w:val="0"/>
          <w:color w:val="auto"/>
          <w:sz w:val="24"/>
        </w:rPr>
        <w:t>All</w:t>
      </w:r>
      <w:r w:rsidR="00E14AE9" w:rsidRPr="0087588A">
        <w:rPr>
          <w:i w:val="0"/>
          <w:color w:val="auto"/>
          <w:sz w:val="24"/>
        </w:rPr>
        <w:t>”</w:t>
      </w:r>
    </w:p>
    <w:p w:rsidR="00237498" w:rsidRPr="0087588A" w:rsidRDefault="00237498" w:rsidP="00BD6B23">
      <w:pPr>
        <w:pStyle w:val="InstructionalBullet1"/>
        <w:numPr>
          <w:ilvl w:val="0"/>
          <w:numId w:val="157"/>
        </w:numPr>
        <w:rPr>
          <w:i w:val="0"/>
          <w:color w:val="auto"/>
          <w:sz w:val="24"/>
        </w:rPr>
      </w:pPr>
      <w:r w:rsidRPr="0087588A">
        <w:rPr>
          <w:i w:val="0"/>
          <w:color w:val="auto"/>
          <w:sz w:val="24"/>
        </w:rPr>
        <w:t xml:space="preserve">Treating Specialty and Service – Checkbox not selected and defaults to </w:t>
      </w:r>
      <w:r w:rsidR="00E14AE9" w:rsidRPr="0087588A">
        <w:rPr>
          <w:i w:val="0"/>
          <w:color w:val="auto"/>
          <w:sz w:val="24"/>
        </w:rPr>
        <w:t>“</w:t>
      </w:r>
      <w:r w:rsidRPr="0087588A">
        <w:rPr>
          <w:i w:val="0"/>
          <w:color w:val="auto"/>
          <w:sz w:val="24"/>
        </w:rPr>
        <w:t>All</w:t>
      </w:r>
      <w:r w:rsidR="00E14AE9" w:rsidRPr="0087588A">
        <w:rPr>
          <w:i w:val="0"/>
          <w:color w:val="auto"/>
          <w:sz w:val="24"/>
        </w:rPr>
        <w:t>”</w:t>
      </w:r>
    </w:p>
    <w:p w:rsidR="00237498" w:rsidRPr="0087588A" w:rsidRDefault="00237498" w:rsidP="00BD6B23">
      <w:pPr>
        <w:pStyle w:val="InstructionalBullet1"/>
        <w:numPr>
          <w:ilvl w:val="0"/>
          <w:numId w:val="157"/>
        </w:numPr>
        <w:rPr>
          <w:i w:val="0"/>
          <w:color w:val="auto"/>
          <w:sz w:val="24"/>
        </w:rPr>
      </w:pPr>
      <w:r w:rsidRPr="0087588A">
        <w:rPr>
          <w:i w:val="0"/>
          <w:color w:val="auto"/>
          <w:sz w:val="24"/>
        </w:rPr>
        <w:t>Movement– Checkbox not selected and no default values display</w:t>
      </w:r>
    </w:p>
    <w:p w:rsidR="00237498" w:rsidRPr="0087588A" w:rsidRDefault="00237498" w:rsidP="00BD6B23">
      <w:pPr>
        <w:pStyle w:val="InstructionalBullet1"/>
        <w:numPr>
          <w:ilvl w:val="0"/>
          <w:numId w:val="157"/>
        </w:numPr>
        <w:rPr>
          <w:i w:val="0"/>
          <w:color w:val="auto"/>
          <w:sz w:val="24"/>
        </w:rPr>
      </w:pPr>
      <w:r w:rsidRPr="0087588A">
        <w:rPr>
          <w:i w:val="0"/>
          <w:color w:val="auto"/>
          <w:sz w:val="24"/>
        </w:rPr>
        <w:t>Patient Search – Checkbox not selected and no default values display</w:t>
      </w:r>
    </w:p>
    <w:p w:rsidR="00D31C17" w:rsidRPr="0087588A" w:rsidRDefault="0061198C" w:rsidP="004451AB">
      <w:pPr>
        <w:pStyle w:val="Heading2"/>
      </w:pPr>
      <w:bookmarkStart w:id="1407" w:name="_Toc479676201"/>
      <w:bookmarkStart w:id="1408" w:name="_Toc479631936"/>
      <w:bookmarkStart w:id="1409" w:name="_Toc499543906"/>
      <w:r w:rsidRPr="0087588A">
        <w:lastRenderedPageBreak/>
        <w:t>Free Text Search Option</w:t>
      </w:r>
      <w:bookmarkEnd w:id="1407"/>
      <w:bookmarkEnd w:id="1408"/>
      <w:bookmarkEnd w:id="1409"/>
    </w:p>
    <w:p w:rsidR="0061198C" w:rsidRPr="0087588A" w:rsidRDefault="0061198C" w:rsidP="0061198C">
      <w:pPr>
        <w:pStyle w:val="BodyText"/>
        <w:spacing w:before="118"/>
        <w:ind w:left="140" w:right="149"/>
      </w:pPr>
      <w:r w:rsidRPr="0087588A">
        <w:t>This feature</w:t>
      </w:r>
      <w:r w:rsidRPr="0087588A">
        <w:rPr>
          <w:spacing w:val="-1"/>
        </w:rPr>
        <w:t xml:space="preserve"> </w:t>
      </w:r>
      <w:r w:rsidRPr="0087588A">
        <w:t>lets you</w:t>
      </w:r>
      <w:r w:rsidRPr="0087588A">
        <w:rPr>
          <w:spacing w:val="-1"/>
        </w:rPr>
        <w:t xml:space="preserve"> </w:t>
      </w:r>
      <w:r w:rsidRPr="0087588A">
        <w:t xml:space="preserve">type </w:t>
      </w:r>
      <w:r w:rsidRPr="0087588A">
        <w:rPr>
          <w:spacing w:val="-1"/>
        </w:rPr>
        <w:t>information</w:t>
      </w:r>
      <w:r w:rsidRPr="0087588A">
        <w:t xml:space="preserve"> in and </w:t>
      </w:r>
      <w:r w:rsidRPr="0087588A">
        <w:rPr>
          <w:spacing w:val="-1"/>
        </w:rPr>
        <w:t>search</w:t>
      </w:r>
      <w:r w:rsidRPr="0087588A">
        <w:t xml:space="preserve"> by exact </w:t>
      </w:r>
      <w:r w:rsidRPr="0087588A">
        <w:rPr>
          <w:spacing w:val="-1"/>
        </w:rPr>
        <w:t>words,</w:t>
      </w:r>
      <w:r w:rsidRPr="0087588A">
        <w:t xml:space="preserve"> </w:t>
      </w:r>
      <w:r w:rsidRPr="0087588A">
        <w:rPr>
          <w:spacing w:val="-1"/>
        </w:rPr>
        <w:t>similar</w:t>
      </w:r>
      <w:r w:rsidRPr="0087588A">
        <w:t xml:space="preserve"> </w:t>
      </w:r>
      <w:r w:rsidRPr="0087588A">
        <w:rPr>
          <w:spacing w:val="-1"/>
        </w:rPr>
        <w:t>words,</w:t>
      </w:r>
      <w:r w:rsidRPr="0087588A">
        <w:t xml:space="preserve"> </w:t>
      </w:r>
      <w:r w:rsidRPr="0087588A">
        <w:rPr>
          <w:spacing w:val="-1"/>
        </w:rPr>
        <w:t>partial</w:t>
      </w:r>
      <w:r w:rsidRPr="0087588A">
        <w:t xml:space="preserve"> words</w:t>
      </w:r>
      <w:r w:rsidRPr="0087588A">
        <w:rPr>
          <w:spacing w:val="65"/>
        </w:rPr>
        <w:t xml:space="preserve"> </w:t>
      </w:r>
      <w:r w:rsidRPr="0087588A">
        <w:t xml:space="preserve">or </w:t>
      </w:r>
      <w:r w:rsidRPr="0087588A">
        <w:rPr>
          <w:spacing w:val="-1"/>
        </w:rPr>
        <w:t xml:space="preserve">specific </w:t>
      </w:r>
      <w:r w:rsidRPr="0087588A">
        <w:t>words.</w:t>
      </w:r>
      <w:r w:rsidRPr="0087588A">
        <w:rPr>
          <w:spacing w:val="1"/>
        </w:rPr>
        <w:t xml:space="preserve"> </w:t>
      </w:r>
      <w:r w:rsidRPr="0087588A">
        <w:t xml:space="preserve">Observation </w:t>
      </w:r>
      <w:r w:rsidRPr="0087588A">
        <w:rPr>
          <w:spacing w:val="-1"/>
        </w:rPr>
        <w:t xml:space="preserve">stays </w:t>
      </w:r>
      <w:r w:rsidRPr="0087588A">
        <w:t xml:space="preserve">can be </w:t>
      </w:r>
      <w:r w:rsidRPr="0087588A">
        <w:rPr>
          <w:spacing w:val="-1"/>
        </w:rPr>
        <w:t>included</w:t>
      </w:r>
      <w:r w:rsidRPr="0087588A">
        <w:t xml:space="preserve"> in </w:t>
      </w:r>
      <w:r w:rsidRPr="0087588A">
        <w:rPr>
          <w:spacing w:val="-1"/>
        </w:rPr>
        <w:t>results.</w:t>
      </w:r>
      <w:r w:rsidRPr="0087588A">
        <w:rPr>
          <w:spacing w:val="60"/>
        </w:rPr>
        <w:t xml:space="preserve"> </w:t>
      </w:r>
      <w:r w:rsidRPr="0087588A">
        <w:t xml:space="preserve">Please </w:t>
      </w:r>
      <w:r w:rsidRPr="0087588A">
        <w:rPr>
          <w:spacing w:val="-1"/>
        </w:rPr>
        <w:t>see</w:t>
      </w:r>
      <w:r w:rsidRPr="0087588A">
        <w:rPr>
          <w:spacing w:val="1"/>
        </w:rPr>
        <w:t xml:space="preserve"> </w:t>
      </w:r>
      <w:r w:rsidRPr="0087588A">
        <w:t xml:space="preserve">Section </w:t>
      </w:r>
      <w:r w:rsidR="00A5267A" w:rsidRPr="0087588A">
        <w:rPr>
          <w:spacing w:val="-1"/>
        </w:rPr>
        <w:t>5.3</w:t>
      </w:r>
      <w:r w:rsidR="00A5267A" w:rsidRPr="0087588A">
        <w:rPr>
          <w:u w:val="single" w:color="000000"/>
        </w:rPr>
        <w:t xml:space="preserve"> </w:t>
      </w:r>
      <w:r w:rsidRPr="0087588A">
        <w:t xml:space="preserve">for </w:t>
      </w:r>
      <w:r w:rsidRPr="0087588A">
        <w:rPr>
          <w:spacing w:val="-1"/>
        </w:rPr>
        <w:t>more</w:t>
      </w:r>
      <w:r w:rsidRPr="0087588A">
        <w:rPr>
          <w:spacing w:val="55"/>
        </w:rPr>
        <w:t xml:space="preserve"> </w:t>
      </w:r>
      <w:r w:rsidRPr="0087588A">
        <w:rPr>
          <w:spacing w:val="-1"/>
        </w:rPr>
        <w:t>information</w:t>
      </w:r>
      <w:r w:rsidR="00142944" w:rsidRPr="0087588A">
        <w:rPr>
          <w:spacing w:val="-1"/>
        </w:rPr>
        <w:t xml:space="preserve">. </w:t>
      </w:r>
      <w:r w:rsidRPr="0087588A">
        <w:t xml:space="preserve">You can </w:t>
      </w:r>
      <w:r w:rsidRPr="0087588A">
        <w:rPr>
          <w:spacing w:val="-1"/>
        </w:rPr>
        <w:t>filter</w:t>
      </w:r>
      <w:r w:rsidRPr="0087588A">
        <w:t xml:space="preserve"> by Date,</w:t>
      </w:r>
      <w:r w:rsidRPr="0087588A">
        <w:rPr>
          <w:spacing w:val="-2"/>
        </w:rPr>
        <w:t xml:space="preserve"> </w:t>
      </w:r>
      <w:r w:rsidRPr="0087588A">
        <w:t xml:space="preserve">Reviewer, </w:t>
      </w:r>
      <w:r w:rsidRPr="0087588A">
        <w:rPr>
          <w:spacing w:val="-1"/>
        </w:rPr>
        <w:t>Ward,</w:t>
      </w:r>
      <w:r w:rsidRPr="0087588A">
        <w:t xml:space="preserve"> Treating Specialty and </w:t>
      </w:r>
      <w:r w:rsidRPr="0087588A">
        <w:rPr>
          <w:spacing w:val="-1"/>
        </w:rPr>
        <w:t>Service,</w:t>
      </w:r>
      <w:r w:rsidRPr="0087588A">
        <w:rPr>
          <w:spacing w:val="49"/>
        </w:rPr>
        <w:t xml:space="preserve"> </w:t>
      </w:r>
      <w:r w:rsidRPr="0087588A">
        <w:rPr>
          <w:spacing w:val="-1"/>
        </w:rPr>
        <w:t>Movement</w:t>
      </w:r>
      <w:r w:rsidRPr="0087588A">
        <w:t xml:space="preserve"> and </w:t>
      </w:r>
      <w:r w:rsidRPr="0087588A">
        <w:rPr>
          <w:spacing w:val="-1"/>
        </w:rPr>
        <w:t>Patient</w:t>
      </w:r>
      <w:r w:rsidRPr="0087588A">
        <w:t xml:space="preserve"> Search.</w:t>
      </w:r>
      <w:r w:rsidRPr="0087588A">
        <w:rPr>
          <w:spacing w:val="1"/>
        </w:rPr>
        <w:t xml:space="preserve"> </w:t>
      </w:r>
      <w:r w:rsidRPr="0087588A">
        <w:rPr>
          <w:spacing w:val="-1"/>
        </w:rPr>
        <w:t>When</w:t>
      </w:r>
      <w:r w:rsidRPr="0087588A">
        <w:t xml:space="preserve"> you search</w:t>
      </w:r>
      <w:r w:rsidRPr="0087588A">
        <w:rPr>
          <w:spacing w:val="-1"/>
        </w:rPr>
        <w:t xml:space="preserve"> </w:t>
      </w:r>
      <w:r w:rsidRPr="0087588A">
        <w:t xml:space="preserve">using </w:t>
      </w:r>
      <w:r w:rsidRPr="0087588A">
        <w:rPr>
          <w:spacing w:val="-1"/>
        </w:rPr>
        <w:t>free</w:t>
      </w:r>
      <w:r w:rsidRPr="0087588A">
        <w:t xml:space="preserve"> </w:t>
      </w:r>
      <w:r w:rsidRPr="0087588A">
        <w:rPr>
          <w:spacing w:val="-1"/>
        </w:rPr>
        <w:t>text,</w:t>
      </w:r>
      <w:r w:rsidRPr="0087588A">
        <w:t xml:space="preserve"> the </w:t>
      </w:r>
      <w:r w:rsidRPr="0087588A">
        <w:rPr>
          <w:spacing w:val="-1"/>
        </w:rPr>
        <w:t>system</w:t>
      </w:r>
      <w:r w:rsidRPr="0087588A">
        <w:t xml:space="preserve"> </w:t>
      </w:r>
      <w:r w:rsidRPr="0087588A">
        <w:rPr>
          <w:spacing w:val="-1"/>
        </w:rPr>
        <w:t>will</w:t>
      </w:r>
      <w:r w:rsidRPr="0087588A">
        <w:t xml:space="preserve"> </w:t>
      </w:r>
      <w:r w:rsidRPr="0087588A">
        <w:rPr>
          <w:spacing w:val="-1"/>
        </w:rPr>
        <w:t>check</w:t>
      </w:r>
      <w:r w:rsidRPr="0087588A">
        <w:t xml:space="preserve"> for certain</w:t>
      </w:r>
      <w:r w:rsidRPr="0087588A">
        <w:rPr>
          <w:spacing w:val="61"/>
        </w:rPr>
        <w:t xml:space="preserve"> </w:t>
      </w:r>
      <w:r w:rsidRPr="0087588A">
        <w:t xml:space="preserve">types of </w:t>
      </w:r>
      <w:r w:rsidRPr="0087588A">
        <w:rPr>
          <w:spacing w:val="-1"/>
        </w:rPr>
        <w:t>information.</w:t>
      </w:r>
    </w:p>
    <w:p w:rsidR="00237498" w:rsidRPr="0087588A" w:rsidRDefault="00237498" w:rsidP="004451AB">
      <w:pPr>
        <w:pStyle w:val="Heading4"/>
        <w:widowControl w:val="0"/>
        <w:tabs>
          <w:tab w:val="clear" w:pos="2394"/>
        </w:tabs>
        <w:spacing w:before="120" w:after="0"/>
        <w:ind w:left="864"/>
      </w:pPr>
      <w:bookmarkStart w:id="1410" w:name="_Toc479676202"/>
      <w:bookmarkStart w:id="1411" w:name="_Toc479631937"/>
      <w:bookmarkStart w:id="1412" w:name="_Toc499543907"/>
      <w:r w:rsidRPr="0087588A">
        <w:t>To work with the Free Text Search option</w:t>
      </w:r>
      <w:bookmarkEnd w:id="1410"/>
      <w:bookmarkEnd w:id="1411"/>
      <w:bookmarkEnd w:id="1412"/>
    </w:p>
    <w:p w:rsidR="00237498" w:rsidRPr="0087588A" w:rsidRDefault="00237498" w:rsidP="00BD6B23">
      <w:pPr>
        <w:widowControl w:val="0"/>
        <w:numPr>
          <w:ilvl w:val="2"/>
          <w:numId w:val="102"/>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B71505" w:rsidRPr="0087588A" w:rsidRDefault="00237498" w:rsidP="00BD6B23">
      <w:pPr>
        <w:widowControl w:val="0"/>
        <w:numPr>
          <w:ilvl w:val="2"/>
          <w:numId w:val="102"/>
        </w:numPr>
        <w:tabs>
          <w:tab w:val="left" w:pos="2031"/>
        </w:tabs>
        <w:spacing w:line="275" w:lineRule="exact"/>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4"/>
        </w:rPr>
        <w:t>Free Text Search</w:t>
      </w:r>
      <w:r w:rsidRPr="0087588A">
        <w:rPr>
          <w:rFonts w:ascii="Courier New"/>
          <w:sz w:val="24"/>
        </w:rPr>
        <w:t xml:space="preserve"> </w:t>
      </w:r>
      <w:r w:rsidRPr="0087588A">
        <w:rPr>
          <w:sz w:val="24"/>
        </w:rPr>
        <w:t xml:space="preserve">&gt; option by </w:t>
      </w:r>
      <w:r w:rsidRPr="0087588A">
        <w:rPr>
          <w:i/>
          <w:spacing w:val="-1"/>
          <w:sz w:val="24"/>
        </w:rPr>
        <w:t>clicking</w:t>
      </w:r>
      <w:r w:rsidRPr="0087588A">
        <w:rPr>
          <w:i/>
          <w:sz w:val="24"/>
        </w:rPr>
        <w:t xml:space="preserve"> </w:t>
      </w:r>
      <w:r w:rsidRPr="0087588A">
        <w:rPr>
          <w:sz w:val="24"/>
        </w:rPr>
        <w:t xml:space="preserve">on </w:t>
      </w:r>
      <w:r w:rsidRPr="0087588A">
        <w:rPr>
          <w:spacing w:val="-1"/>
          <w:sz w:val="24"/>
        </w:rPr>
        <w:t>it</w:t>
      </w:r>
      <w:r w:rsidRPr="0087588A">
        <w:rPr>
          <w:sz w:val="24"/>
        </w:rPr>
        <w:t xml:space="preserve"> </w:t>
      </w:r>
      <w:r w:rsidRPr="0087588A">
        <w:rPr>
          <w:spacing w:val="-1"/>
          <w:sz w:val="24"/>
        </w:rPr>
        <w:t>and</w:t>
      </w:r>
      <w:r w:rsidRPr="0087588A">
        <w:rPr>
          <w:sz w:val="24"/>
        </w:rPr>
        <w:t xml:space="preserve"> the </w:t>
      </w:r>
      <w:r w:rsidRPr="0087588A">
        <w:rPr>
          <w:b/>
          <w:i/>
          <w:sz w:val="24"/>
        </w:rPr>
        <w:t xml:space="preserve">Free </w:t>
      </w:r>
      <w:r w:rsidRPr="0087588A">
        <w:rPr>
          <w:b/>
          <w:i/>
          <w:spacing w:val="-1"/>
          <w:sz w:val="24"/>
        </w:rPr>
        <w:t>Text</w:t>
      </w:r>
      <w:r w:rsidRPr="0087588A">
        <w:rPr>
          <w:b/>
          <w:i/>
          <w:spacing w:val="29"/>
          <w:sz w:val="24"/>
        </w:rPr>
        <w:t xml:space="preserve"> </w:t>
      </w:r>
      <w:r w:rsidRPr="0087588A">
        <w:rPr>
          <w:b/>
          <w:i/>
          <w:sz w:val="24"/>
        </w:rPr>
        <w:t xml:space="preserve">Search </w:t>
      </w:r>
      <w:r w:rsidRPr="0087588A">
        <w:rPr>
          <w:spacing w:val="-1"/>
          <w:sz w:val="24"/>
        </w:rPr>
        <w:t>screen</w:t>
      </w:r>
      <w:r w:rsidRPr="0087588A">
        <w:rPr>
          <w:sz w:val="24"/>
        </w:rPr>
        <w:t xml:space="preserve"> will </w:t>
      </w:r>
      <w:r w:rsidRPr="0087588A">
        <w:rPr>
          <w:spacing w:val="-1"/>
          <w:sz w:val="24"/>
        </w:rPr>
        <w:t>display</w:t>
      </w:r>
      <w:r w:rsidR="00A5267A" w:rsidRPr="0087588A">
        <w:rPr>
          <w:spacing w:val="-1"/>
          <w:sz w:val="24"/>
        </w:rPr>
        <w:t>.</w:t>
      </w:r>
      <w:r w:rsidR="00473F6D" w:rsidRPr="0087588A">
        <w:rPr>
          <w:sz w:val="24"/>
        </w:rPr>
        <w:t xml:space="preserve"> (See Section </w:t>
      </w:r>
      <w:r w:rsidR="009C499C" w:rsidRPr="0087588A">
        <w:rPr>
          <w:spacing w:val="-1"/>
          <w:sz w:val="24"/>
        </w:rPr>
        <w:t>2.10</w:t>
      </w:r>
      <w:r w:rsidR="009C499C" w:rsidRPr="0087588A">
        <w:rPr>
          <w:sz w:val="24"/>
          <w:u w:val="single" w:color="000000"/>
        </w:rPr>
        <w:t xml:space="preserve"> </w:t>
      </w:r>
      <w:r w:rsidR="00473F6D" w:rsidRPr="0087588A">
        <w:rPr>
          <w:sz w:val="24"/>
        </w:rPr>
        <w:t>for</w:t>
      </w:r>
      <w:r w:rsidR="00473F6D" w:rsidRPr="0087588A">
        <w:rPr>
          <w:spacing w:val="31"/>
          <w:sz w:val="24"/>
        </w:rPr>
        <w:t xml:space="preserve"> </w:t>
      </w:r>
      <w:r w:rsidR="00473F6D" w:rsidRPr="0087588A">
        <w:rPr>
          <w:sz w:val="24"/>
        </w:rPr>
        <w:t xml:space="preserve">more information </w:t>
      </w:r>
      <w:r w:rsidR="00473F6D" w:rsidRPr="0087588A">
        <w:rPr>
          <w:spacing w:val="-1"/>
          <w:sz w:val="24"/>
        </w:rPr>
        <w:t xml:space="preserve">about </w:t>
      </w:r>
      <w:r w:rsidR="00473F6D" w:rsidRPr="0087588A">
        <w:rPr>
          <w:sz w:val="24"/>
        </w:rPr>
        <w:t xml:space="preserve">how to use </w:t>
      </w:r>
      <w:r w:rsidR="00473F6D" w:rsidRPr="0087588A">
        <w:rPr>
          <w:spacing w:val="-1"/>
          <w:sz w:val="24"/>
        </w:rPr>
        <w:t>NUMI</w:t>
      </w:r>
      <w:r w:rsidR="00473F6D" w:rsidRPr="0087588A">
        <w:rPr>
          <w:sz w:val="24"/>
        </w:rPr>
        <w:t xml:space="preserve"> </w:t>
      </w:r>
      <w:r w:rsidR="00473F6D" w:rsidRPr="0087588A">
        <w:rPr>
          <w:spacing w:val="-1"/>
          <w:sz w:val="24"/>
        </w:rPr>
        <w:t xml:space="preserve">filters </w:t>
      </w:r>
      <w:r w:rsidR="00473F6D" w:rsidRPr="0087588A">
        <w:rPr>
          <w:sz w:val="24"/>
        </w:rPr>
        <w:t xml:space="preserve">and </w:t>
      </w:r>
      <w:r w:rsidR="00473F6D" w:rsidRPr="0087588A">
        <w:rPr>
          <w:spacing w:val="-1"/>
          <w:sz w:val="24"/>
        </w:rPr>
        <w:t>Section</w:t>
      </w:r>
      <w:r w:rsidR="00473F6D" w:rsidRPr="0087588A">
        <w:rPr>
          <w:sz w:val="24"/>
        </w:rPr>
        <w:t xml:space="preserve"> </w:t>
      </w:r>
      <w:r w:rsidR="009C499C" w:rsidRPr="0087588A">
        <w:rPr>
          <w:sz w:val="24"/>
        </w:rPr>
        <w:t>1</w:t>
      </w:r>
      <w:r w:rsidR="008D36DD" w:rsidRPr="0087588A">
        <w:rPr>
          <w:sz w:val="24"/>
        </w:rPr>
        <w:t>0</w:t>
      </w:r>
      <w:r w:rsidR="009C499C" w:rsidRPr="0087588A">
        <w:rPr>
          <w:sz w:val="24"/>
        </w:rPr>
        <w:t>.2.</w:t>
      </w:r>
      <w:r w:rsidR="008D36DD" w:rsidRPr="0087588A">
        <w:rPr>
          <w:sz w:val="24"/>
        </w:rPr>
        <w:t>4</w:t>
      </w:r>
      <w:r w:rsidR="00F168CF" w:rsidRPr="0087588A">
        <w:rPr>
          <w:sz w:val="24"/>
        </w:rPr>
        <w:t xml:space="preserve"> </w:t>
      </w:r>
      <w:r w:rsidR="00473F6D" w:rsidRPr="0087588A">
        <w:rPr>
          <w:sz w:val="24"/>
        </w:rPr>
        <w:t>for</w:t>
      </w:r>
      <w:r w:rsidR="00473F6D" w:rsidRPr="0087588A">
        <w:rPr>
          <w:spacing w:val="37"/>
          <w:sz w:val="24"/>
        </w:rPr>
        <w:t xml:space="preserve"> </w:t>
      </w:r>
      <w:r w:rsidR="00473F6D" w:rsidRPr="0087588A">
        <w:rPr>
          <w:sz w:val="24"/>
        </w:rPr>
        <w:t xml:space="preserve">more information </w:t>
      </w:r>
      <w:r w:rsidR="00473F6D" w:rsidRPr="0087588A">
        <w:rPr>
          <w:spacing w:val="-1"/>
          <w:sz w:val="24"/>
        </w:rPr>
        <w:t xml:space="preserve">about </w:t>
      </w:r>
      <w:r w:rsidR="00473F6D" w:rsidRPr="0087588A">
        <w:rPr>
          <w:sz w:val="24"/>
        </w:rPr>
        <w:t xml:space="preserve">using the </w:t>
      </w:r>
      <w:r w:rsidR="00473F6D" w:rsidRPr="0087588A">
        <w:rPr>
          <w:spacing w:val="-1"/>
          <w:sz w:val="24"/>
        </w:rPr>
        <w:t>free</w:t>
      </w:r>
      <w:r w:rsidR="00473F6D" w:rsidRPr="0087588A">
        <w:rPr>
          <w:sz w:val="24"/>
        </w:rPr>
        <w:t xml:space="preserve"> text</w:t>
      </w:r>
      <w:r w:rsidR="00473F6D" w:rsidRPr="0087588A">
        <w:rPr>
          <w:spacing w:val="-1"/>
          <w:sz w:val="24"/>
        </w:rPr>
        <w:t xml:space="preserve"> </w:t>
      </w:r>
      <w:r w:rsidR="00473F6D" w:rsidRPr="0087588A">
        <w:rPr>
          <w:sz w:val="24"/>
        </w:rPr>
        <w:t>search</w:t>
      </w:r>
      <w:r w:rsidR="00473F6D" w:rsidRPr="0087588A">
        <w:rPr>
          <w:spacing w:val="-2"/>
          <w:sz w:val="24"/>
        </w:rPr>
        <w:t xml:space="preserve"> </w:t>
      </w:r>
      <w:r w:rsidR="00473F6D" w:rsidRPr="0087588A">
        <w:rPr>
          <w:sz w:val="24"/>
        </w:rPr>
        <w:t>options).</w:t>
      </w:r>
    </w:p>
    <w:p w:rsidR="00237498" w:rsidRPr="0087588A" w:rsidRDefault="00237498" w:rsidP="00BD6B23">
      <w:pPr>
        <w:widowControl w:val="0"/>
        <w:numPr>
          <w:ilvl w:val="2"/>
          <w:numId w:val="102"/>
        </w:numPr>
        <w:tabs>
          <w:tab w:val="left" w:pos="2031"/>
        </w:tabs>
        <w:spacing w:line="275" w:lineRule="exact"/>
        <w:rPr>
          <w:sz w:val="24"/>
        </w:rPr>
      </w:pPr>
      <w:r w:rsidRPr="0087588A">
        <w:rPr>
          <w:sz w:val="24"/>
        </w:rPr>
        <w:t xml:space="preserve">To </w:t>
      </w:r>
      <w:r w:rsidRPr="0087588A">
        <w:rPr>
          <w:spacing w:val="-1"/>
          <w:sz w:val="24"/>
        </w:rPr>
        <w:t>select</w:t>
      </w:r>
      <w:r w:rsidRPr="0087588A">
        <w:rPr>
          <w:sz w:val="24"/>
        </w:rPr>
        <w:t xml:space="preserve"> a </w:t>
      </w:r>
      <w:r w:rsidRPr="0087588A">
        <w:rPr>
          <w:spacing w:val="-1"/>
          <w:sz w:val="24"/>
        </w:rPr>
        <w:t>patient</w:t>
      </w:r>
      <w:r w:rsidRPr="0087588A">
        <w:rPr>
          <w:sz w:val="24"/>
        </w:rPr>
        <w:t xml:space="preserve"> for </w:t>
      </w:r>
      <w:r w:rsidRPr="0087588A">
        <w:rPr>
          <w:spacing w:val="-1"/>
          <w:sz w:val="24"/>
        </w:rPr>
        <w:t>review</w:t>
      </w:r>
      <w:r w:rsidRPr="0087588A">
        <w:rPr>
          <w:sz w:val="24"/>
        </w:rPr>
        <w:t xml:space="preserve"> </w:t>
      </w:r>
      <w:r w:rsidRPr="0087588A">
        <w:rPr>
          <w:spacing w:val="-1"/>
          <w:sz w:val="24"/>
        </w:rPr>
        <w:t>from</w:t>
      </w:r>
      <w:r w:rsidRPr="0087588A">
        <w:rPr>
          <w:spacing w:val="-2"/>
          <w:sz w:val="24"/>
        </w:rPr>
        <w:t xml:space="preserve"> </w:t>
      </w:r>
      <w:r w:rsidRPr="0087588A">
        <w:rPr>
          <w:sz w:val="24"/>
        </w:rPr>
        <w:t>the</w:t>
      </w:r>
      <w:r w:rsidRPr="0087588A">
        <w:rPr>
          <w:spacing w:val="2"/>
          <w:sz w:val="24"/>
        </w:rPr>
        <w:t xml:space="preserve"> </w:t>
      </w:r>
      <w:r w:rsidRPr="0087588A">
        <w:rPr>
          <w:b/>
          <w:i/>
          <w:sz w:val="24"/>
        </w:rPr>
        <w:t xml:space="preserve">Free </w:t>
      </w:r>
      <w:r w:rsidRPr="0087588A">
        <w:rPr>
          <w:b/>
          <w:i/>
          <w:spacing w:val="-1"/>
          <w:sz w:val="24"/>
        </w:rPr>
        <w:t>Text</w:t>
      </w:r>
      <w:r w:rsidRPr="0087588A">
        <w:rPr>
          <w:b/>
          <w:i/>
          <w:sz w:val="24"/>
        </w:rPr>
        <w:t xml:space="preserve"> Search </w:t>
      </w:r>
      <w:r w:rsidRPr="0087588A">
        <w:rPr>
          <w:sz w:val="24"/>
        </w:rPr>
        <w:t xml:space="preserve">screen, </w:t>
      </w:r>
      <w:r w:rsidRPr="0087588A">
        <w:rPr>
          <w:spacing w:val="-1"/>
          <w:sz w:val="24"/>
        </w:rPr>
        <w:t>just</w:t>
      </w:r>
      <w:r w:rsidRPr="0087588A">
        <w:rPr>
          <w:sz w:val="24"/>
        </w:rPr>
        <w:t xml:space="preserve"> click on</w:t>
      </w:r>
      <w:r w:rsidRPr="0087588A">
        <w:rPr>
          <w:spacing w:val="51"/>
          <w:sz w:val="24"/>
        </w:rPr>
        <w:t xml:space="preserve"> </w:t>
      </w:r>
      <w:r w:rsidRPr="0087588A">
        <w:rPr>
          <w:sz w:val="24"/>
        </w:rPr>
        <w:t xml:space="preserve">the </w:t>
      </w:r>
      <w:r w:rsidRPr="0087588A">
        <w:rPr>
          <w:spacing w:val="-1"/>
          <w:sz w:val="24"/>
        </w:rPr>
        <w:t>hyperlinked</w:t>
      </w:r>
      <w:r w:rsidRPr="0087588A">
        <w:rPr>
          <w:sz w:val="24"/>
        </w:rPr>
        <w:t xml:space="preserve"> </w:t>
      </w:r>
      <w:r w:rsidRPr="0087588A">
        <w:rPr>
          <w:spacing w:val="-1"/>
          <w:sz w:val="24"/>
        </w:rPr>
        <w:t>name</w:t>
      </w:r>
      <w:r w:rsidRPr="0087588A">
        <w:rPr>
          <w:sz w:val="24"/>
        </w:rPr>
        <w:t xml:space="preserve"> of the patient</w:t>
      </w:r>
      <w:r w:rsidR="00507910" w:rsidRPr="0087588A">
        <w:rPr>
          <w:sz w:val="24"/>
        </w:rPr>
        <w:t>.</w:t>
      </w:r>
    </w:p>
    <w:p w:rsidR="004F740C" w:rsidRPr="0087588A" w:rsidRDefault="004033B4" w:rsidP="004451AB">
      <w:pPr>
        <w:pStyle w:val="Heading2"/>
      </w:pPr>
      <w:r w:rsidRPr="0087588A">
        <w:t xml:space="preserve"> </w:t>
      </w:r>
      <w:bookmarkStart w:id="1413" w:name="_Toc479676203"/>
      <w:bookmarkStart w:id="1414" w:name="_Toc479631938"/>
      <w:bookmarkStart w:id="1415" w:name="_Toc499543908"/>
      <w:r w:rsidRPr="0087588A">
        <w:t>Physician Advisor Review</w:t>
      </w:r>
      <w:r w:rsidR="003E7486" w:rsidRPr="0087588A">
        <w:fldChar w:fldCharType="begin"/>
      </w:r>
      <w:r w:rsidR="003E7486" w:rsidRPr="0087588A">
        <w:instrText xml:space="preserve"> XE "</w:instrText>
      </w:r>
      <w:r w:rsidR="003E7486" w:rsidRPr="0087588A">
        <w:rPr>
          <w:spacing w:val="-1"/>
          <w:sz w:val="20"/>
        </w:rPr>
        <w:instrText>Physician</w:instrText>
      </w:r>
      <w:r w:rsidR="003E7486" w:rsidRPr="0087588A">
        <w:rPr>
          <w:sz w:val="20"/>
        </w:rPr>
        <w:instrText xml:space="preserve"> </w:instrText>
      </w:r>
      <w:r w:rsidR="003E7486" w:rsidRPr="0087588A">
        <w:rPr>
          <w:spacing w:val="-1"/>
          <w:sz w:val="20"/>
        </w:rPr>
        <w:instrText>Advisor Review</w:instrText>
      </w:r>
      <w:r w:rsidR="003E7486" w:rsidRPr="0087588A">
        <w:instrText xml:space="preserve">" </w:instrText>
      </w:r>
      <w:r w:rsidR="003E7486" w:rsidRPr="0087588A">
        <w:fldChar w:fldCharType="end"/>
      </w:r>
      <w:r w:rsidRPr="0087588A">
        <w:t xml:space="preserve"> </w:t>
      </w:r>
      <w:r w:rsidR="004F740C" w:rsidRPr="0087588A">
        <w:t>Option</w:t>
      </w:r>
      <w:bookmarkEnd w:id="1413"/>
      <w:bookmarkEnd w:id="1414"/>
      <w:bookmarkEnd w:id="1415"/>
    </w:p>
    <w:p w:rsidR="004033B4" w:rsidRPr="0087588A" w:rsidRDefault="004033B4" w:rsidP="004033B4">
      <w:pPr>
        <w:spacing w:before="118"/>
        <w:ind w:left="140"/>
        <w:rPr>
          <w:sz w:val="24"/>
        </w:rPr>
      </w:pPr>
      <w:r w:rsidRPr="0087588A">
        <w:rPr>
          <w:sz w:val="24"/>
        </w:rPr>
        <w:t>This feature</w:t>
      </w:r>
      <w:r w:rsidRPr="0087588A">
        <w:rPr>
          <w:spacing w:val="-1"/>
          <w:sz w:val="24"/>
        </w:rPr>
        <w:t xml:space="preserve"> </w:t>
      </w:r>
      <w:r w:rsidRPr="0087588A">
        <w:rPr>
          <w:sz w:val="24"/>
        </w:rPr>
        <w:t xml:space="preserve">opens the </w:t>
      </w:r>
      <w:r w:rsidRPr="0087588A">
        <w:rPr>
          <w:b/>
          <w:i/>
          <w:spacing w:val="-1"/>
          <w:sz w:val="24"/>
        </w:rPr>
        <w:t>Physician</w:t>
      </w:r>
      <w:r w:rsidRPr="0087588A">
        <w:rPr>
          <w:b/>
          <w:i/>
          <w:sz w:val="24"/>
        </w:rPr>
        <w:t xml:space="preserve"> </w:t>
      </w:r>
      <w:r w:rsidRPr="0087588A">
        <w:rPr>
          <w:b/>
          <w:i/>
          <w:spacing w:val="-1"/>
          <w:sz w:val="24"/>
        </w:rPr>
        <w:t>Advisor</w:t>
      </w:r>
      <w:r w:rsidRPr="0087588A">
        <w:rPr>
          <w:b/>
          <w:i/>
          <w:spacing w:val="1"/>
          <w:sz w:val="24"/>
        </w:rPr>
        <w:t xml:space="preserve"> </w:t>
      </w:r>
      <w:r w:rsidRPr="0087588A">
        <w:rPr>
          <w:b/>
          <w:i/>
          <w:spacing w:val="-1"/>
          <w:sz w:val="24"/>
        </w:rPr>
        <w:t xml:space="preserve">Review </w:t>
      </w:r>
      <w:r w:rsidRPr="0087588A">
        <w:rPr>
          <w:sz w:val="24"/>
        </w:rPr>
        <w:t>screen</w:t>
      </w:r>
      <w:r w:rsidRPr="0087588A">
        <w:rPr>
          <w:spacing w:val="1"/>
          <w:sz w:val="24"/>
        </w:rPr>
        <w:t xml:space="preserve"> </w:t>
      </w:r>
      <w:r w:rsidRPr="0087588A">
        <w:rPr>
          <w:spacing w:val="-1"/>
          <w:sz w:val="24"/>
        </w:rPr>
        <w:t>(</w:t>
      </w:r>
      <w:r w:rsidR="00A5267A" w:rsidRPr="0087588A">
        <w:rPr>
          <w:spacing w:val="-1"/>
          <w:sz w:val="24"/>
        </w:rPr>
        <w:t>Figure</w:t>
      </w:r>
      <w:r w:rsidR="00A5267A" w:rsidRPr="0087588A">
        <w:rPr>
          <w:sz w:val="24"/>
        </w:rPr>
        <w:t xml:space="preserve"> </w:t>
      </w:r>
      <w:r w:rsidR="002351DC" w:rsidRPr="0087588A">
        <w:rPr>
          <w:sz w:val="24"/>
        </w:rPr>
        <w:t>153</w:t>
      </w:r>
      <w:r w:rsidRPr="0087588A">
        <w:rPr>
          <w:sz w:val="24"/>
        </w:rPr>
        <w:t>). This option is where</w:t>
      </w:r>
    </w:p>
    <w:p w:rsidR="004033B4" w:rsidRPr="0087588A" w:rsidRDefault="004033B4" w:rsidP="004033B4">
      <w:pPr>
        <w:pStyle w:val="BodyText"/>
        <w:spacing w:before="56"/>
        <w:ind w:left="140" w:right="176"/>
      </w:pPr>
      <w:r w:rsidRPr="0087588A">
        <w:t xml:space="preserve">Physician Advisors </w:t>
      </w:r>
      <w:r w:rsidRPr="0087588A">
        <w:rPr>
          <w:spacing w:val="-1"/>
        </w:rPr>
        <w:t>will</w:t>
      </w:r>
      <w:r w:rsidRPr="0087588A">
        <w:t xml:space="preserve"> be able to access</w:t>
      </w:r>
      <w:r w:rsidRPr="0087588A">
        <w:rPr>
          <w:spacing w:val="-1"/>
        </w:rPr>
        <w:t xml:space="preserve"> </w:t>
      </w:r>
      <w:r w:rsidRPr="0087588A">
        <w:t>and</w:t>
      </w:r>
      <w:r w:rsidRPr="0087588A">
        <w:rPr>
          <w:spacing w:val="-1"/>
        </w:rPr>
        <w:t xml:space="preserve"> </w:t>
      </w:r>
      <w:r w:rsidRPr="0087588A">
        <w:t>work on the</w:t>
      </w:r>
      <w:r w:rsidRPr="0087588A">
        <w:rPr>
          <w:spacing w:val="-1"/>
        </w:rPr>
        <w:t xml:space="preserve"> </w:t>
      </w:r>
      <w:r w:rsidRPr="0087588A">
        <w:t xml:space="preserve">reviews </w:t>
      </w:r>
      <w:r w:rsidRPr="0087588A">
        <w:rPr>
          <w:spacing w:val="-1"/>
        </w:rPr>
        <w:t xml:space="preserve">that </w:t>
      </w:r>
      <w:r w:rsidRPr="0087588A">
        <w:t xml:space="preserve">have been assigned to </w:t>
      </w:r>
      <w:r w:rsidRPr="0087588A">
        <w:rPr>
          <w:spacing w:val="-1"/>
        </w:rPr>
        <w:t>them</w:t>
      </w:r>
      <w:r w:rsidRPr="0087588A">
        <w:t xml:space="preserve"> (See</w:t>
      </w:r>
      <w:r w:rsidRPr="0087588A">
        <w:rPr>
          <w:spacing w:val="21"/>
        </w:rPr>
        <w:t xml:space="preserve"> </w:t>
      </w:r>
      <w:r w:rsidRPr="0087588A">
        <w:t>Chapter</w:t>
      </w:r>
      <w:r w:rsidRPr="0087588A">
        <w:rPr>
          <w:spacing w:val="1"/>
        </w:rPr>
        <w:t xml:space="preserve"> </w:t>
      </w:r>
      <w:r w:rsidRPr="0087588A">
        <w:t>1</w:t>
      </w:r>
      <w:r w:rsidRPr="0087588A">
        <w:rPr>
          <w:u w:val="single" w:color="000000"/>
        </w:rPr>
        <w:t xml:space="preserve"> </w:t>
      </w:r>
      <w:r w:rsidRPr="0087588A">
        <w:t xml:space="preserve">for </w:t>
      </w:r>
      <w:r w:rsidRPr="0087588A">
        <w:rPr>
          <w:spacing w:val="-1"/>
        </w:rPr>
        <w:t>more</w:t>
      </w:r>
      <w:r w:rsidRPr="0087588A">
        <w:t xml:space="preserve"> </w:t>
      </w:r>
      <w:r w:rsidRPr="0087588A">
        <w:rPr>
          <w:spacing w:val="-1"/>
        </w:rPr>
        <w:t>information</w:t>
      </w:r>
      <w:r w:rsidRPr="0087588A">
        <w:t xml:space="preserve"> about this </w:t>
      </w:r>
      <w:r w:rsidRPr="0087588A">
        <w:rPr>
          <w:spacing w:val="-1"/>
        </w:rPr>
        <w:t>screen).</w:t>
      </w:r>
    </w:p>
    <w:p w:rsidR="004033B4" w:rsidRPr="0087588A" w:rsidRDefault="004033B4" w:rsidP="004451AB">
      <w:pPr>
        <w:pStyle w:val="Heading4"/>
        <w:widowControl w:val="0"/>
        <w:tabs>
          <w:tab w:val="clear" w:pos="2394"/>
        </w:tabs>
        <w:spacing w:before="120" w:after="0"/>
        <w:ind w:left="864"/>
      </w:pPr>
      <w:bookmarkStart w:id="1416" w:name="_Toc479676204"/>
      <w:bookmarkStart w:id="1417" w:name="_Toc479631939"/>
      <w:bookmarkStart w:id="1418" w:name="_Toc499543909"/>
      <w:r w:rsidRPr="0087588A">
        <w:t>To work with</w:t>
      </w:r>
      <w:r w:rsidRPr="0087588A">
        <w:rPr>
          <w:spacing w:val="1"/>
        </w:rPr>
        <w:t xml:space="preserve"> </w:t>
      </w:r>
      <w:r w:rsidRPr="0087588A">
        <w:t>the Physician Advisor</w:t>
      </w:r>
      <w:r w:rsidRPr="0087588A">
        <w:rPr>
          <w:spacing w:val="1"/>
        </w:rPr>
        <w:t xml:space="preserve"> </w:t>
      </w:r>
      <w:r w:rsidRPr="0087588A">
        <w:t>Review</w:t>
      </w:r>
      <w:bookmarkEnd w:id="1416"/>
      <w:bookmarkEnd w:id="1417"/>
      <w:bookmarkEnd w:id="1418"/>
    </w:p>
    <w:p w:rsidR="004033B4" w:rsidRPr="0087588A" w:rsidRDefault="004033B4" w:rsidP="00BD6B23">
      <w:pPr>
        <w:widowControl w:val="0"/>
        <w:numPr>
          <w:ilvl w:val="2"/>
          <w:numId w:val="103"/>
        </w:numPr>
        <w:tabs>
          <w:tab w:val="left" w:pos="2031"/>
        </w:tabs>
        <w:spacing w:before="7" w:line="281" w:lineRule="exact"/>
        <w:ind w:left="2030"/>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4033B4" w:rsidRPr="0087588A" w:rsidRDefault="004033B4" w:rsidP="00BD6B23">
      <w:pPr>
        <w:widowControl w:val="0"/>
        <w:numPr>
          <w:ilvl w:val="2"/>
          <w:numId w:val="103"/>
        </w:numPr>
        <w:tabs>
          <w:tab w:val="left" w:pos="2031"/>
        </w:tabs>
        <w:spacing w:before="7" w:line="281" w:lineRule="exact"/>
        <w:ind w:left="2030"/>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Physician Advisor</w:t>
      </w:r>
      <w:r w:rsidRPr="0087588A">
        <w:rPr>
          <w:rFonts w:ascii="Courier New"/>
          <w:sz w:val="20"/>
        </w:rPr>
        <w:t xml:space="preserve"> </w:t>
      </w:r>
      <w:r w:rsidRPr="0087588A">
        <w:rPr>
          <w:rFonts w:ascii="Courier New"/>
          <w:spacing w:val="-1"/>
          <w:sz w:val="20"/>
        </w:rPr>
        <w:t>Worklist</w:t>
      </w:r>
      <w:r w:rsidR="003E7486" w:rsidRPr="0087588A">
        <w:rPr>
          <w:rFonts w:ascii="Courier New"/>
          <w:spacing w:val="-1"/>
          <w:sz w:val="20"/>
        </w:rPr>
        <w:fldChar w:fldCharType="begin"/>
      </w:r>
      <w:r w:rsidR="003E7486" w:rsidRPr="0087588A">
        <w:instrText xml:space="preserve"> XE "</w:instrText>
      </w:r>
      <w:r w:rsidR="003E7486" w:rsidRPr="0087588A">
        <w:rPr>
          <w:spacing w:val="-1"/>
          <w:sz w:val="20"/>
        </w:rPr>
        <w:instrText>Physician</w:instrText>
      </w:r>
      <w:r w:rsidR="003E7486" w:rsidRPr="0087588A">
        <w:rPr>
          <w:sz w:val="20"/>
        </w:rPr>
        <w:instrText xml:space="preserve"> </w:instrText>
      </w:r>
      <w:r w:rsidR="003E7486" w:rsidRPr="0087588A">
        <w:rPr>
          <w:spacing w:val="-1"/>
          <w:sz w:val="20"/>
        </w:rPr>
        <w:instrText>Advisor</w:instrText>
      </w:r>
      <w:r w:rsidR="003E7486" w:rsidRPr="0087588A">
        <w:rPr>
          <w:spacing w:val="-2"/>
          <w:sz w:val="20"/>
        </w:rPr>
        <w:instrText xml:space="preserve"> </w:instrText>
      </w:r>
      <w:r w:rsidR="003E7486" w:rsidRPr="0087588A">
        <w:rPr>
          <w:spacing w:val="-1"/>
          <w:sz w:val="20"/>
        </w:rPr>
        <w:instrText>Worklist</w:instrText>
      </w:r>
      <w:r w:rsidR="003E7486" w:rsidRPr="0087588A">
        <w:instrText xml:space="preserve">" </w:instrText>
      </w:r>
      <w:r w:rsidR="003E7486" w:rsidRPr="0087588A">
        <w:rPr>
          <w:rFonts w:ascii="Courier New"/>
          <w:spacing w:val="-1"/>
          <w:sz w:val="20"/>
        </w:rPr>
        <w:fldChar w:fldCharType="end"/>
      </w:r>
      <w:r w:rsidRPr="0087588A">
        <w:rPr>
          <w:spacing w:val="-1"/>
          <w:sz w:val="24"/>
        </w:rPr>
        <w:t>&gt;</w:t>
      </w:r>
      <w:r w:rsidRPr="0087588A">
        <w:rPr>
          <w:sz w:val="24"/>
        </w:rPr>
        <w:t xml:space="preserve"> </w:t>
      </w:r>
      <w:r w:rsidRPr="0087588A">
        <w:rPr>
          <w:spacing w:val="-1"/>
          <w:sz w:val="24"/>
        </w:rPr>
        <w:t>option</w:t>
      </w:r>
      <w:r w:rsidRPr="0087588A">
        <w:rPr>
          <w:sz w:val="24"/>
        </w:rPr>
        <w:t xml:space="preserve"> by </w:t>
      </w:r>
      <w:r w:rsidRPr="0087588A">
        <w:rPr>
          <w:i/>
          <w:sz w:val="24"/>
        </w:rPr>
        <w:t>clicking</w:t>
      </w:r>
      <w:r w:rsidRPr="0087588A">
        <w:rPr>
          <w:i/>
          <w:spacing w:val="-1"/>
          <w:sz w:val="24"/>
        </w:rPr>
        <w:t xml:space="preserve"> </w:t>
      </w:r>
      <w:r w:rsidRPr="0087588A">
        <w:rPr>
          <w:sz w:val="24"/>
        </w:rPr>
        <w:t>on it.</w:t>
      </w:r>
    </w:p>
    <w:p w:rsidR="004033B4" w:rsidRPr="0087588A" w:rsidRDefault="004033B4" w:rsidP="00BD6B23">
      <w:pPr>
        <w:pStyle w:val="BodyText"/>
        <w:widowControl w:val="0"/>
        <w:numPr>
          <w:ilvl w:val="2"/>
          <w:numId w:val="103"/>
        </w:numPr>
        <w:tabs>
          <w:tab w:val="left" w:pos="2031"/>
        </w:tabs>
        <w:spacing w:before="0" w:after="0"/>
        <w:ind w:left="2030" w:right="342"/>
      </w:pPr>
      <w:r w:rsidRPr="0087588A">
        <w:rPr>
          <w:spacing w:val="-1"/>
        </w:rPr>
        <w:t>The</w:t>
      </w:r>
      <w:r w:rsidRPr="0087588A">
        <w:t xml:space="preserve"> </w:t>
      </w:r>
      <w:r w:rsidRPr="0087588A">
        <w:rPr>
          <w:b/>
          <w:i/>
          <w:spacing w:val="-1"/>
        </w:rPr>
        <w:t>Physician</w:t>
      </w:r>
      <w:r w:rsidRPr="0087588A">
        <w:rPr>
          <w:b/>
          <w:i/>
        </w:rPr>
        <w:t xml:space="preserve"> </w:t>
      </w:r>
      <w:r w:rsidRPr="0087588A">
        <w:rPr>
          <w:b/>
          <w:i/>
          <w:spacing w:val="-1"/>
        </w:rPr>
        <w:t>Advisor</w:t>
      </w:r>
      <w:r w:rsidRPr="0087588A">
        <w:rPr>
          <w:b/>
          <w:i/>
        </w:rPr>
        <w:t xml:space="preserve"> Review</w:t>
      </w:r>
      <w:r w:rsidR="003E7486" w:rsidRPr="0087588A">
        <w:fldChar w:fldCharType="begin"/>
      </w:r>
      <w:r w:rsidR="003E7486" w:rsidRPr="0087588A">
        <w:instrText xml:space="preserve"> XE "</w:instrText>
      </w:r>
      <w:r w:rsidR="003E7486" w:rsidRPr="0087588A">
        <w:rPr>
          <w:spacing w:val="-1"/>
          <w:sz w:val="20"/>
        </w:rPr>
        <w:instrText>Physician</w:instrText>
      </w:r>
      <w:r w:rsidR="003E7486" w:rsidRPr="0087588A">
        <w:rPr>
          <w:sz w:val="20"/>
        </w:rPr>
        <w:instrText xml:space="preserve"> </w:instrText>
      </w:r>
      <w:r w:rsidR="003E7486" w:rsidRPr="0087588A">
        <w:rPr>
          <w:spacing w:val="-1"/>
          <w:sz w:val="20"/>
        </w:rPr>
        <w:instrText>Advisor Review</w:instrText>
      </w:r>
      <w:r w:rsidR="003E7486" w:rsidRPr="0087588A">
        <w:instrText xml:space="preserve">" </w:instrText>
      </w:r>
      <w:r w:rsidR="003E7486" w:rsidRPr="0087588A">
        <w:fldChar w:fldCharType="end"/>
      </w:r>
      <w:r w:rsidRPr="0087588A">
        <w:rPr>
          <w:b/>
          <w:i/>
          <w:spacing w:val="-1"/>
        </w:rPr>
        <w:t xml:space="preserve"> </w:t>
      </w:r>
      <w:r w:rsidRPr="0087588A">
        <w:rPr>
          <w:spacing w:val="-1"/>
        </w:rPr>
        <w:t>screen</w:t>
      </w:r>
      <w:r w:rsidRPr="0087588A">
        <w:t xml:space="preserve"> will </w:t>
      </w:r>
      <w:r w:rsidRPr="0087588A">
        <w:rPr>
          <w:spacing w:val="-1"/>
        </w:rPr>
        <w:t>open.</w:t>
      </w:r>
      <w:r w:rsidRPr="0087588A">
        <w:t xml:space="preserve"> If a Physician </w:t>
      </w:r>
      <w:r w:rsidRPr="0087588A">
        <w:rPr>
          <w:spacing w:val="-1"/>
        </w:rPr>
        <w:t xml:space="preserve">Advisor </w:t>
      </w:r>
      <w:r w:rsidRPr="0087588A">
        <w:t>has</w:t>
      </w:r>
      <w:r w:rsidRPr="0087588A">
        <w:rPr>
          <w:spacing w:val="63"/>
        </w:rPr>
        <w:t xml:space="preserve"> </w:t>
      </w:r>
      <w:r w:rsidRPr="0087588A">
        <w:t xml:space="preserve">reviews </w:t>
      </w:r>
      <w:r w:rsidRPr="0087588A">
        <w:rPr>
          <w:spacing w:val="-1"/>
        </w:rPr>
        <w:t>assigned</w:t>
      </w:r>
      <w:r w:rsidRPr="0087588A">
        <w:t xml:space="preserve"> to </w:t>
      </w:r>
      <w:r w:rsidRPr="0087588A">
        <w:rPr>
          <w:spacing w:val="-1"/>
        </w:rPr>
        <w:t>them,</w:t>
      </w:r>
      <w:r w:rsidRPr="0087588A">
        <w:t xml:space="preserve"> the </w:t>
      </w:r>
      <w:r w:rsidRPr="0087588A">
        <w:rPr>
          <w:spacing w:val="-1"/>
        </w:rPr>
        <w:t>reviews</w:t>
      </w:r>
      <w:r w:rsidRPr="0087588A">
        <w:t xml:space="preserve"> will </w:t>
      </w:r>
      <w:r w:rsidRPr="0087588A">
        <w:rPr>
          <w:spacing w:val="-1"/>
        </w:rPr>
        <w:t>display</w:t>
      </w:r>
      <w:r w:rsidRPr="0087588A">
        <w:rPr>
          <w:spacing w:val="1"/>
        </w:rPr>
        <w:t xml:space="preserve"> </w:t>
      </w:r>
      <w:r w:rsidRPr="0087588A">
        <w:t xml:space="preserve">in a </w:t>
      </w:r>
      <w:r w:rsidRPr="0087588A">
        <w:rPr>
          <w:spacing w:val="-1"/>
        </w:rPr>
        <w:t>table.</w:t>
      </w:r>
    </w:p>
    <w:p w:rsidR="004033B4" w:rsidRPr="0087588A" w:rsidRDefault="004033B4" w:rsidP="004033B4">
      <w:pPr>
        <w:ind w:left="140"/>
        <w:rPr>
          <w:sz w:val="24"/>
        </w:rPr>
      </w:pPr>
      <w:r w:rsidRPr="0087588A">
        <w:rPr>
          <w:noProof/>
        </w:rPr>
        <w:drawing>
          <wp:inline distT="0" distB="0" distL="0" distR="0" wp14:anchorId="0ACAB430" wp14:editId="1D6F4458">
            <wp:extent cx="247650" cy="247396"/>
            <wp:effectExtent l="0" t="0" r="0" b="635"/>
            <wp:docPr id="3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png"/>
                    <pic:cNvPicPr/>
                  </pic:nvPicPr>
                  <pic:blipFill>
                    <a:blip r:embed="rId17" cstate="print"/>
                    <a:stretch>
                      <a:fillRect/>
                    </a:stretch>
                  </pic:blipFill>
                  <pic:spPr>
                    <a:xfrm>
                      <a:off x="0" y="0"/>
                      <a:ext cx="247650" cy="247396"/>
                    </a:xfrm>
                    <a:prstGeom prst="rect">
                      <a:avLst/>
                    </a:prstGeom>
                  </pic:spPr>
                </pic:pic>
              </a:graphicData>
            </a:graphic>
          </wp:inline>
        </w:drawing>
      </w:r>
      <w:r w:rsidR="00DF273B" w:rsidRPr="0087588A">
        <w:rPr>
          <w:sz w:val="20"/>
          <w:szCs w:val="20"/>
        </w:rPr>
        <w:t xml:space="preserve"> </w:t>
      </w:r>
      <w:r w:rsidRPr="0087588A">
        <w:rPr>
          <w:b/>
          <w:bCs/>
          <w:sz w:val="24"/>
        </w:rPr>
        <w:t xml:space="preserve">Only </w:t>
      </w:r>
      <w:r w:rsidRPr="0087588A">
        <w:rPr>
          <w:b/>
          <w:bCs/>
          <w:spacing w:val="-1"/>
          <w:sz w:val="24"/>
        </w:rPr>
        <w:t>reviews</w:t>
      </w:r>
      <w:r w:rsidRPr="0087588A">
        <w:rPr>
          <w:b/>
          <w:bCs/>
          <w:spacing w:val="1"/>
          <w:sz w:val="24"/>
        </w:rPr>
        <w:t xml:space="preserve"> </w:t>
      </w:r>
      <w:r w:rsidRPr="0087588A">
        <w:rPr>
          <w:b/>
          <w:bCs/>
          <w:spacing w:val="-1"/>
          <w:sz w:val="24"/>
        </w:rPr>
        <w:t>with</w:t>
      </w:r>
      <w:r w:rsidRPr="0087588A">
        <w:rPr>
          <w:b/>
          <w:bCs/>
          <w:sz w:val="24"/>
        </w:rPr>
        <w:t xml:space="preserve"> ‘Do</w:t>
      </w:r>
      <w:r w:rsidR="004A730A" w:rsidRPr="0087588A">
        <w:rPr>
          <w:b/>
          <w:bCs/>
          <w:sz w:val="24"/>
        </w:rPr>
        <w:t xml:space="preserve"> not</w:t>
      </w:r>
      <w:r w:rsidRPr="0087588A">
        <w:rPr>
          <w:b/>
          <w:bCs/>
          <w:sz w:val="24"/>
        </w:rPr>
        <w:t xml:space="preserve"> Meet </w:t>
      </w:r>
      <w:r w:rsidRPr="0087588A">
        <w:rPr>
          <w:b/>
          <w:bCs/>
          <w:spacing w:val="-1"/>
          <w:sz w:val="24"/>
        </w:rPr>
        <w:t>Criteria’</w:t>
      </w:r>
      <w:r w:rsidRPr="0087588A">
        <w:rPr>
          <w:b/>
          <w:bCs/>
          <w:sz w:val="24"/>
        </w:rPr>
        <w:t xml:space="preserve"> </w:t>
      </w:r>
      <w:r w:rsidRPr="0087588A">
        <w:rPr>
          <w:b/>
          <w:bCs/>
          <w:spacing w:val="-1"/>
          <w:sz w:val="24"/>
        </w:rPr>
        <w:t>status</w:t>
      </w:r>
      <w:r w:rsidRPr="0087588A">
        <w:rPr>
          <w:b/>
          <w:bCs/>
          <w:sz w:val="24"/>
        </w:rPr>
        <w:t xml:space="preserve"> </w:t>
      </w:r>
      <w:r w:rsidRPr="0087588A">
        <w:rPr>
          <w:b/>
          <w:bCs/>
          <w:spacing w:val="-1"/>
          <w:sz w:val="24"/>
        </w:rPr>
        <w:t>will</w:t>
      </w:r>
      <w:r w:rsidRPr="0087588A">
        <w:rPr>
          <w:b/>
          <w:bCs/>
          <w:sz w:val="24"/>
        </w:rPr>
        <w:t xml:space="preserve"> go to </w:t>
      </w:r>
      <w:r w:rsidRPr="0087588A">
        <w:rPr>
          <w:b/>
          <w:bCs/>
          <w:spacing w:val="-1"/>
          <w:sz w:val="24"/>
        </w:rPr>
        <w:t>the</w:t>
      </w:r>
      <w:r w:rsidRPr="0087588A">
        <w:rPr>
          <w:b/>
          <w:bCs/>
          <w:spacing w:val="2"/>
          <w:sz w:val="24"/>
        </w:rPr>
        <w:t xml:space="preserve"> </w:t>
      </w:r>
      <w:r w:rsidRPr="0087588A">
        <w:rPr>
          <w:b/>
          <w:bCs/>
          <w:i/>
          <w:spacing w:val="-1"/>
          <w:sz w:val="24"/>
        </w:rPr>
        <w:t>Physician</w:t>
      </w:r>
      <w:r w:rsidRPr="0087588A">
        <w:rPr>
          <w:b/>
          <w:bCs/>
          <w:i/>
          <w:sz w:val="24"/>
        </w:rPr>
        <w:t xml:space="preserve"> </w:t>
      </w:r>
      <w:r w:rsidRPr="0087588A">
        <w:rPr>
          <w:b/>
          <w:bCs/>
          <w:i/>
          <w:spacing w:val="-1"/>
          <w:sz w:val="24"/>
        </w:rPr>
        <w:t>Advisor</w:t>
      </w:r>
      <w:r w:rsidRPr="0087588A">
        <w:rPr>
          <w:b/>
          <w:bCs/>
          <w:i/>
          <w:sz w:val="24"/>
        </w:rPr>
        <w:t xml:space="preserve"> </w:t>
      </w:r>
      <w:r w:rsidRPr="0087588A">
        <w:rPr>
          <w:b/>
          <w:bCs/>
          <w:i/>
          <w:spacing w:val="-1"/>
          <w:sz w:val="24"/>
        </w:rPr>
        <w:t>Review</w:t>
      </w:r>
      <w:r w:rsidR="003E7486" w:rsidRPr="0087588A">
        <w:fldChar w:fldCharType="begin"/>
      </w:r>
      <w:r w:rsidR="003E7486" w:rsidRPr="0087588A">
        <w:instrText xml:space="preserve"> XE "</w:instrText>
      </w:r>
      <w:r w:rsidR="003E7486" w:rsidRPr="0087588A">
        <w:rPr>
          <w:spacing w:val="-1"/>
          <w:sz w:val="20"/>
        </w:rPr>
        <w:instrText>Physician</w:instrText>
      </w:r>
      <w:r w:rsidR="003E7486" w:rsidRPr="0087588A">
        <w:rPr>
          <w:sz w:val="20"/>
        </w:rPr>
        <w:instrText xml:space="preserve"> </w:instrText>
      </w:r>
      <w:r w:rsidR="003E7486" w:rsidRPr="0087588A">
        <w:rPr>
          <w:spacing w:val="-1"/>
          <w:sz w:val="20"/>
        </w:rPr>
        <w:instrText>Advisor Review</w:instrText>
      </w:r>
      <w:r w:rsidR="003E7486" w:rsidRPr="0087588A">
        <w:instrText xml:space="preserve">" </w:instrText>
      </w:r>
      <w:r w:rsidR="003E7486" w:rsidRPr="0087588A">
        <w:fldChar w:fldCharType="end"/>
      </w:r>
      <w:r w:rsidRPr="0087588A">
        <w:rPr>
          <w:b/>
          <w:bCs/>
          <w:spacing w:val="-1"/>
          <w:sz w:val="24"/>
        </w:rPr>
        <w:t>.</w:t>
      </w:r>
    </w:p>
    <w:p w:rsidR="00237498" w:rsidRPr="0087588A" w:rsidRDefault="00237498" w:rsidP="00237498"/>
    <w:p w:rsidR="00507910" w:rsidRPr="0087588A" w:rsidRDefault="004033B4" w:rsidP="00424090">
      <w:pPr>
        <w:jc w:val="center"/>
      </w:pPr>
      <w:r w:rsidRPr="0087588A">
        <w:rPr>
          <w:noProof/>
          <w:sz w:val="20"/>
          <w:szCs w:val="20"/>
        </w:rPr>
        <w:lastRenderedPageBreak/>
        <w:drawing>
          <wp:inline distT="0" distB="0" distL="0" distR="0" wp14:anchorId="509DB291" wp14:editId="4CD85345">
            <wp:extent cx="6149454" cy="3267075"/>
            <wp:effectExtent l="0" t="0" r="3810" b="0"/>
            <wp:docPr id="309" name="image115.jpeg" descr="Physician Advisor Review screen" title="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5.jpeg"/>
                    <pic:cNvPicPr/>
                  </pic:nvPicPr>
                  <pic:blipFill>
                    <a:blip r:embed="rId240" cstate="print"/>
                    <a:stretch>
                      <a:fillRect/>
                    </a:stretch>
                  </pic:blipFill>
                  <pic:spPr>
                    <a:xfrm>
                      <a:off x="0" y="0"/>
                      <a:ext cx="6166480" cy="3276120"/>
                    </a:xfrm>
                    <a:prstGeom prst="rect">
                      <a:avLst/>
                    </a:prstGeom>
                  </pic:spPr>
                </pic:pic>
              </a:graphicData>
            </a:graphic>
          </wp:inline>
        </w:drawing>
      </w:r>
    </w:p>
    <w:p w:rsidR="00507910" w:rsidRPr="0087588A" w:rsidRDefault="004008AF" w:rsidP="004008AF">
      <w:pPr>
        <w:pStyle w:val="Caption"/>
        <w:jc w:val="center"/>
      </w:pPr>
      <w:bookmarkStart w:id="1419" w:name="_Toc479683407"/>
      <w:bookmarkStart w:id="1420" w:name="_Toc479632190"/>
      <w:bookmarkStart w:id="1421" w:name="_Toc499543635"/>
      <w:r w:rsidRPr="0087588A">
        <w:t xml:space="preserve">Figure </w:t>
      </w:r>
      <w:fldSimple w:instr=" SEQ Figure \* ARABIC ">
        <w:r w:rsidR="00E65A84">
          <w:rPr>
            <w:noProof/>
          </w:rPr>
          <w:t>154</w:t>
        </w:r>
      </w:fldSimple>
      <w:r w:rsidR="00507910" w:rsidRPr="0087588A">
        <w:t>:</w:t>
      </w:r>
      <w:r w:rsidR="00507910" w:rsidRPr="0087588A">
        <w:rPr>
          <w:rFonts w:ascii="Arial"/>
          <w:b w:val="0"/>
          <w:spacing w:val="-1"/>
          <w:sz w:val="18"/>
        </w:rPr>
        <w:t xml:space="preserve"> </w:t>
      </w:r>
      <w:r w:rsidR="004033B4" w:rsidRPr="0087588A">
        <w:t>Physician Advisor Review screen</w:t>
      </w:r>
      <w:bookmarkEnd w:id="1419"/>
      <w:bookmarkEnd w:id="1420"/>
      <w:bookmarkEnd w:id="1421"/>
    </w:p>
    <w:p w:rsidR="004033B4" w:rsidRPr="0087588A" w:rsidRDefault="004033B4" w:rsidP="004451AB">
      <w:pPr>
        <w:pStyle w:val="Heading2"/>
      </w:pPr>
      <w:bookmarkStart w:id="1422" w:name="_Toc479676205"/>
      <w:bookmarkStart w:id="1423" w:name="_Toc479631940"/>
      <w:bookmarkStart w:id="1424" w:name="_Toc499543910"/>
      <w:r w:rsidRPr="0087588A">
        <w:t>Manual VistA 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Pr="0087588A">
        <w:t xml:space="preserve"> Option</w:t>
      </w:r>
      <w:bookmarkEnd w:id="1422"/>
      <w:bookmarkEnd w:id="1423"/>
      <w:bookmarkEnd w:id="1424"/>
    </w:p>
    <w:p w:rsidR="00AD6D6C" w:rsidRPr="0087588A" w:rsidRDefault="0086086A" w:rsidP="007A3B99">
      <w:pPr>
        <w:pStyle w:val="BodyText"/>
        <w:spacing w:before="118"/>
        <w:ind w:right="161"/>
        <w:rPr>
          <w:spacing w:val="2"/>
        </w:rPr>
      </w:pPr>
      <w:r w:rsidRPr="0087588A">
        <w:t>This feature</w:t>
      </w:r>
      <w:r w:rsidRPr="0087588A">
        <w:rPr>
          <w:spacing w:val="-1"/>
        </w:rPr>
        <w:t xml:space="preserve"> </w:t>
      </w:r>
      <w:r w:rsidRPr="0087588A">
        <w:t xml:space="preserve">lets you </w:t>
      </w:r>
      <w:r w:rsidRPr="0087588A">
        <w:rPr>
          <w:spacing w:val="-1"/>
        </w:rPr>
        <w:t>synchronize</w:t>
      </w:r>
      <w:r w:rsidRPr="0087588A">
        <w:t xml:space="preserve"> stay </w:t>
      </w:r>
      <w:r w:rsidRPr="0087588A">
        <w:rPr>
          <w:spacing w:val="-1"/>
        </w:rPr>
        <w:t>information</w:t>
      </w:r>
      <w:r w:rsidRPr="0087588A">
        <w:t xml:space="preserve"> between VistA and NUMI. An </w:t>
      </w:r>
      <w:r w:rsidRPr="0087588A">
        <w:rPr>
          <w:spacing w:val="-1"/>
        </w:rPr>
        <w:t>automatic</w:t>
      </w:r>
      <w:r w:rsidRPr="0087588A">
        <w:t xml:space="preserve"> </w:t>
      </w:r>
      <w:r w:rsidRPr="0087588A">
        <w:rPr>
          <w:spacing w:val="-1"/>
        </w:rPr>
        <w:t>feed</w:t>
      </w:r>
      <w:r w:rsidRPr="0087588A">
        <w:rPr>
          <w:spacing w:val="55"/>
        </w:rPr>
        <w:t xml:space="preserve"> </w:t>
      </w:r>
      <w:r w:rsidRPr="0087588A">
        <w:rPr>
          <w:spacing w:val="-1"/>
        </w:rPr>
        <w:t>containing</w:t>
      </w:r>
      <w:r w:rsidRPr="0087588A">
        <w:rPr>
          <w:spacing w:val="1"/>
        </w:rPr>
        <w:t xml:space="preserve"> </w:t>
      </w:r>
      <w:r w:rsidRPr="0087588A">
        <w:rPr>
          <w:spacing w:val="-1"/>
        </w:rPr>
        <w:t>admissions,</w:t>
      </w:r>
      <w:r w:rsidRPr="0087588A">
        <w:rPr>
          <w:spacing w:val="-2"/>
        </w:rPr>
        <w:t xml:space="preserve"> </w:t>
      </w:r>
      <w:r w:rsidRPr="0087588A">
        <w:rPr>
          <w:spacing w:val="-1"/>
        </w:rPr>
        <w:t>ward</w:t>
      </w:r>
      <w:r w:rsidRPr="0087588A">
        <w:t xml:space="preserve"> </w:t>
      </w:r>
      <w:r w:rsidRPr="0087588A">
        <w:rPr>
          <w:spacing w:val="-1"/>
        </w:rPr>
        <w:t>transfers,</w:t>
      </w:r>
      <w:r w:rsidRPr="0087588A">
        <w:t xml:space="preserve"> </w:t>
      </w:r>
      <w:r w:rsidRPr="0087588A">
        <w:rPr>
          <w:spacing w:val="-1"/>
        </w:rPr>
        <w:t>discharges</w:t>
      </w:r>
      <w:r w:rsidRPr="0087588A">
        <w:t xml:space="preserve"> and </w:t>
      </w:r>
      <w:r w:rsidRPr="0087588A">
        <w:rPr>
          <w:spacing w:val="-1"/>
        </w:rPr>
        <w:t>provider</w:t>
      </w:r>
      <w:r w:rsidRPr="0087588A">
        <w:t xml:space="preserve"> and </w:t>
      </w:r>
      <w:r w:rsidRPr="0087588A">
        <w:rPr>
          <w:spacing w:val="-1"/>
        </w:rPr>
        <w:t>specialty</w:t>
      </w:r>
      <w:r w:rsidRPr="0087588A">
        <w:t xml:space="preserve"> </w:t>
      </w:r>
      <w:r w:rsidRPr="0087588A">
        <w:rPr>
          <w:spacing w:val="-1"/>
        </w:rPr>
        <w:t>changes</w:t>
      </w:r>
      <w:r w:rsidRPr="0087588A">
        <w:rPr>
          <w:spacing w:val="1"/>
        </w:rPr>
        <w:t xml:space="preserve"> </w:t>
      </w:r>
      <w:r w:rsidRPr="0087588A">
        <w:t>is sent</w:t>
      </w:r>
      <w:r w:rsidRPr="0087588A">
        <w:rPr>
          <w:spacing w:val="-1"/>
        </w:rPr>
        <w:t xml:space="preserve"> </w:t>
      </w:r>
      <w:r w:rsidRPr="0087588A">
        <w:t>to</w:t>
      </w:r>
      <w:r w:rsidRPr="0087588A">
        <w:rPr>
          <w:spacing w:val="111"/>
        </w:rPr>
        <w:t xml:space="preserve"> </w:t>
      </w:r>
      <w:r w:rsidRPr="0087588A">
        <w:rPr>
          <w:spacing w:val="-1"/>
        </w:rPr>
        <w:t>NUMI</w:t>
      </w:r>
      <w:r w:rsidRPr="0087588A">
        <w:t xml:space="preserve"> from</w:t>
      </w:r>
      <w:r w:rsidRPr="0087588A">
        <w:rPr>
          <w:spacing w:val="-1"/>
        </w:rPr>
        <w:t xml:space="preserve"> </w:t>
      </w:r>
      <w:r w:rsidRPr="0087588A">
        <w:t xml:space="preserve">VistA at </w:t>
      </w:r>
      <w:r w:rsidRPr="0087588A">
        <w:rPr>
          <w:spacing w:val="-1"/>
        </w:rPr>
        <w:t xml:space="preserve">the </w:t>
      </w:r>
      <w:r w:rsidRPr="0087588A">
        <w:t>top of each</w:t>
      </w:r>
      <w:r w:rsidRPr="0087588A">
        <w:rPr>
          <w:spacing w:val="-1"/>
        </w:rPr>
        <w:t xml:space="preserve"> </w:t>
      </w:r>
      <w:r w:rsidRPr="0087588A">
        <w:t>hour</w:t>
      </w:r>
      <w:r w:rsidRPr="0087588A">
        <w:rPr>
          <w:spacing w:val="2"/>
        </w:rPr>
        <w:t xml:space="preserve"> </w:t>
      </w:r>
      <w:r w:rsidRPr="0087588A">
        <w:t>during</w:t>
      </w:r>
      <w:r w:rsidRPr="0087588A">
        <w:rPr>
          <w:spacing w:val="-2"/>
        </w:rPr>
        <w:t xml:space="preserve"> </w:t>
      </w:r>
      <w:r w:rsidRPr="0087588A">
        <w:t xml:space="preserve">the day, and at </w:t>
      </w:r>
      <w:r w:rsidRPr="0087588A">
        <w:rPr>
          <w:spacing w:val="-1"/>
        </w:rPr>
        <w:t>midnight</w:t>
      </w:r>
      <w:r w:rsidR="00142944" w:rsidRPr="0087588A">
        <w:rPr>
          <w:spacing w:val="-1"/>
        </w:rPr>
        <w:t xml:space="preserve">. </w:t>
      </w:r>
      <w:r w:rsidRPr="0087588A">
        <w:t>Stays that</w:t>
      </w:r>
      <w:r w:rsidRPr="0087588A">
        <w:rPr>
          <w:spacing w:val="-2"/>
        </w:rPr>
        <w:t xml:space="preserve"> </w:t>
      </w:r>
      <w:r w:rsidRPr="0087588A">
        <w:t>were</w:t>
      </w:r>
      <w:r w:rsidRPr="0087588A">
        <w:rPr>
          <w:spacing w:val="25"/>
        </w:rPr>
        <w:t xml:space="preserve"> </w:t>
      </w:r>
      <w:r w:rsidRPr="0087588A">
        <w:rPr>
          <w:spacing w:val="-1"/>
        </w:rPr>
        <w:t>dismissed</w:t>
      </w:r>
      <w:r w:rsidRPr="0087588A">
        <w:t xml:space="preserve"> </w:t>
      </w:r>
      <w:r w:rsidRPr="0087588A">
        <w:rPr>
          <w:spacing w:val="-1"/>
        </w:rPr>
        <w:t>the</w:t>
      </w:r>
      <w:r w:rsidRPr="0087588A">
        <w:t xml:space="preserve"> previous </w:t>
      </w:r>
      <w:r w:rsidRPr="0087588A">
        <w:rPr>
          <w:spacing w:val="-1"/>
        </w:rPr>
        <w:t>day</w:t>
      </w:r>
      <w:r w:rsidRPr="0087588A">
        <w:t xml:space="preserve"> will </w:t>
      </w:r>
      <w:r w:rsidRPr="0087588A">
        <w:rPr>
          <w:spacing w:val="-1"/>
        </w:rPr>
        <w:t>not</w:t>
      </w:r>
      <w:r w:rsidRPr="0087588A">
        <w:t xml:space="preserve"> redisplay in </w:t>
      </w:r>
      <w:r w:rsidRPr="0087588A">
        <w:rPr>
          <w:spacing w:val="-1"/>
        </w:rPr>
        <w:t>the</w:t>
      </w:r>
      <w:r w:rsidRPr="0087588A">
        <w:t xml:space="preserve"> </w:t>
      </w:r>
      <w:r w:rsidRPr="0087588A">
        <w:rPr>
          <w:b/>
          <w:i/>
        </w:rPr>
        <w:t xml:space="preserve">Patient </w:t>
      </w:r>
      <w:r w:rsidRPr="0087588A">
        <w:rPr>
          <w:b/>
          <w:i/>
          <w:spacing w:val="-1"/>
        </w:rPr>
        <w:t>Selection/Worklist</w:t>
      </w:r>
      <w:r w:rsidR="003E7486" w:rsidRPr="0087588A">
        <w:rPr>
          <w:b/>
          <w:i/>
          <w:spacing w:val="-1"/>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b/>
          <w:i/>
          <w:spacing w:val="-1"/>
        </w:rPr>
        <w:fldChar w:fldCharType="end"/>
      </w:r>
      <w:r w:rsidRPr="0087588A">
        <w:rPr>
          <w:b/>
          <w:i/>
          <w:spacing w:val="1"/>
        </w:rPr>
        <w:t xml:space="preserve"> </w:t>
      </w:r>
      <w:r w:rsidRPr="0087588A">
        <w:t>after</w:t>
      </w:r>
      <w:r w:rsidRPr="0087588A">
        <w:rPr>
          <w:spacing w:val="-1"/>
        </w:rPr>
        <w:t xml:space="preserve"> the</w:t>
      </w:r>
      <w:r w:rsidRPr="0087588A">
        <w:t xml:space="preserve"> </w:t>
      </w:r>
      <w:r w:rsidRPr="0087588A">
        <w:rPr>
          <w:spacing w:val="-1"/>
        </w:rPr>
        <w:t>midnight</w:t>
      </w:r>
      <w:r w:rsidRPr="0087588A">
        <w:rPr>
          <w:spacing w:val="73"/>
        </w:rPr>
        <w:t xml:space="preserve"> </w:t>
      </w:r>
      <w:r w:rsidRPr="0087588A">
        <w:rPr>
          <w:spacing w:val="-1"/>
        </w:rPr>
        <w:t>synchronizer</w:t>
      </w:r>
      <w:r w:rsidRPr="0087588A">
        <w:t xml:space="preserve"> </w:t>
      </w:r>
      <w:r w:rsidRPr="0087588A">
        <w:rPr>
          <w:spacing w:val="-1"/>
        </w:rPr>
        <w:t>information</w:t>
      </w:r>
      <w:r w:rsidRPr="0087588A">
        <w:t xml:space="preserve"> feed </w:t>
      </w:r>
      <w:r w:rsidR="00D21711" w:rsidRPr="0087588A">
        <w:rPr>
          <w:spacing w:val="-1"/>
        </w:rPr>
        <w:t xml:space="preserve">occurs </w:t>
      </w:r>
      <w:r w:rsidRPr="0087588A">
        <w:t>(</w:t>
      </w:r>
      <w:r w:rsidR="00E313F7" w:rsidRPr="0087588A">
        <w:rPr>
          <w:b/>
        </w:rPr>
        <w:t>NOTE:</w:t>
      </w:r>
      <w:r w:rsidRPr="0087588A">
        <w:rPr>
          <w:spacing w:val="-1"/>
        </w:rPr>
        <w:t xml:space="preserve"> I</w:t>
      </w:r>
      <w:r w:rsidRPr="0087588A">
        <w:t xml:space="preserve">f </w:t>
      </w:r>
      <w:r w:rsidRPr="0087588A">
        <w:rPr>
          <w:spacing w:val="-1"/>
        </w:rPr>
        <w:t>information</w:t>
      </w:r>
      <w:r w:rsidRPr="0087588A">
        <w:t xml:space="preserve"> changes in</w:t>
      </w:r>
      <w:r w:rsidRPr="0087588A">
        <w:rPr>
          <w:spacing w:val="-2"/>
        </w:rPr>
        <w:t xml:space="preserve"> </w:t>
      </w:r>
      <w:r w:rsidRPr="0087588A">
        <w:t xml:space="preserve">VistA, the </w:t>
      </w:r>
      <w:r w:rsidRPr="0087588A">
        <w:rPr>
          <w:spacing w:val="-1"/>
        </w:rPr>
        <w:t>information</w:t>
      </w:r>
      <w:r w:rsidRPr="0087588A">
        <w:t xml:space="preserve"> in</w:t>
      </w:r>
      <w:r w:rsidRPr="0087588A">
        <w:rPr>
          <w:spacing w:val="81"/>
        </w:rPr>
        <w:t xml:space="preserve"> </w:t>
      </w:r>
      <w:r w:rsidRPr="0087588A">
        <w:rPr>
          <w:spacing w:val="-1"/>
        </w:rPr>
        <w:t>NUMI</w:t>
      </w:r>
      <w:r w:rsidRPr="0087588A">
        <w:t xml:space="preserve"> will</w:t>
      </w:r>
      <w:r w:rsidRPr="0087588A">
        <w:rPr>
          <w:spacing w:val="-1"/>
        </w:rPr>
        <w:t xml:space="preserve"> </w:t>
      </w:r>
      <w:r w:rsidRPr="0087588A">
        <w:t xml:space="preserve">be </w:t>
      </w:r>
      <w:r w:rsidRPr="0087588A">
        <w:rPr>
          <w:spacing w:val="-1"/>
        </w:rPr>
        <w:t>overwritten</w:t>
      </w:r>
      <w:r w:rsidRPr="0087588A">
        <w:t xml:space="preserve"> / overlaid</w:t>
      </w:r>
      <w:r w:rsidRPr="0087588A">
        <w:rPr>
          <w:spacing w:val="-2"/>
        </w:rPr>
        <w:t xml:space="preserve"> </w:t>
      </w:r>
      <w:r w:rsidRPr="0087588A">
        <w:t xml:space="preserve">in the </w:t>
      </w:r>
      <w:r w:rsidRPr="0087588A">
        <w:rPr>
          <w:spacing w:val="-1"/>
        </w:rPr>
        <w:t>next</w:t>
      </w:r>
      <w:r w:rsidRPr="0087588A">
        <w:t xml:space="preserve"> feed. It </w:t>
      </w:r>
      <w:r w:rsidRPr="0087588A">
        <w:rPr>
          <w:spacing w:val="-1"/>
        </w:rPr>
        <w:t xml:space="preserve">should </w:t>
      </w:r>
      <w:r w:rsidRPr="0087588A">
        <w:t xml:space="preserve">also be </w:t>
      </w:r>
      <w:r w:rsidRPr="0087588A">
        <w:rPr>
          <w:spacing w:val="-1"/>
        </w:rPr>
        <w:t>noted</w:t>
      </w:r>
      <w:r w:rsidRPr="0087588A">
        <w:t xml:space="preserve"> that </w:t>
      </w:r>
      <w:r w:rsidRPr="0087588A">
        <w:rPr>
          <w:spacing w:val="-1"/>
        </w:rPr>
        <w:t>resynching</w:t>
      </w:r>
      <w:r w:rsidRPr="0087588A">
        <w:t xml:space="preserve"> with</w:t>
      </w:r>
      <w:r w:rsidRPr="0087588A">
        <w:rPr>
          <w:spacing w:val="69"/>
        </w:rPr>
        <w:t xml:space="preserve"> </w:t>
      </w:r>
      <w:r w:rsidRPr="0087588A">
        <w:t xml:space="preserve">VistA </w:t>
      </w:r>
      <w:r w:rsidRPr="0087588A">
        <w:rPr>
          <w:spacing w:val="-1"/>
        </w:rPr>
        <w:t>will</w:t>
      </w:r>
      <w:r w:rsidRPr="0087588A">
        <w:t xml:space="preserve"> always update the stay </w:t>
      </w:r>
      <w:r w:rsidRPr="0087588A">
        <w:rPr>
          <w:spacing w:val="-1"/>
        </w:rPr>
        <w:t>data,</w:t>
      </w:r>
      <w:r w:rsidRPr="0087588A">
        <w:t xml:space="preserve"> but the review data </w:t>
      </w:r>
      <w:r w:rsidRPr="0087588A">
        <w:rPr>
          <w:spacing w:val="-1"/>
        </w:rPr>
        <w:t>will</w:t>
      </w:r>
      <w:r w:rsidRPr="0087588A">
        <w:t xml:space="preserve"> not be </w:t>
      </w:r>
      <w:r w:rsidRPr="0087588A">
        <w:rPr>
          <w:spacing w:val="-1"/>
        </w:rPr>
        <w:t>overwritten).</w:t>
      </w:r>
      <w:r w:rsidRPr="0087588A">
        <w:rPr>
          <w:spacing w:val="2"/>
        </w:rPr>
        <w:t xml:space="preserve"> </w:t>
      </w:r>
    </w:p>
    <w:p w:rsidR="0086086A" w:rsidRPr="0087588A" w:rsidRDefault="0086086A" w:rsidP="007A3B99">
      <w:pPr>
        <w:pStyle w:val="BodyText"/>
        <w:spacing w:before="118"/>
        <w:ind w:right="161"/>
      </w:pPr>
      <w:r w:rsidRPr="0087588A">
        <w:rPr>
          <w:spacing w:val="-1"/>
        </w:rPr>
        <w:t>When</w:t>
      </w:r>
      <w:r w:rsidRPr="0087588A">
        <w:t xml:space="preserve"> you</w:t>
      </w:r>
      <w:r w:rsidRPr="0087588A">
        <w:rPr>
          <w:spacing w:val="43"/>
        </w:rPr>
        <w:t xml:space="preserve"> </w:t>
      </w:r>
      <w:r w:rsidRPr="0087588A">
        <w:t>synchronize</w:t>
      </w:r>
      <w:r w:rsidRPr="0087588A">
        <w:rPr>
          <w:spacing w:val="-2"/>
        </w:rPr>
        <w:t xml:space="preserve"> </w:t>
      </w:r>
      <w:r w:rsidRPr="0087588A">
        <w:t>a patient or</w:t>
      </w:r>
      <w:r w:rsidRPr="0087588A">
        <w:rPr>
          <w:spacing w:val="-1"/>
        </w:rPr>
        <w:t xml:space="preserve"> </w:t>
      </w:r>
      <w:r w:rsidRPr="0087588A">
        <w:t xml:space="preserve">several </w:t>
      </w:r>
      <w:r w:rsidRPr="0087588A">
        <w:rPr>
          <w:spacing w:val="-1"/>
        </w:rPr>
        <w:t>patients,</w:t>
      </w:r>
      <w:r w:rsidRPr="0087588A">
        <w:t xml:space="preserve"> you are</w:t>
      </w:r>
      <w:r w:rsidRPr="0087588A">
        <w:rPr>
          <w:spacing w:val="-1"/>
        </w:rPr>
        <w:t xml:space="preserve"> </w:t>
      </w:r>
      <w:r w:rsidRPr="0087588A">
        <w:t xml:space="preserve">bringing VistA </w:t>
      </w:r>
      <w:r w:rsidRPr="0087588A">
        <w:rPr>
          <w:spacing w:val="-1"/>
        </w:rPr>
        <w:t>information</w:t>
      </w:r>
      <w:r w:rsidRPr="0087588A">
        <w:t xml:space="preserve"> on those</w:t>
      </w:r>
      <w:r w:rsidRPr="0087588A">
        <w:rPr>
          <w:spacing w:val="-1"/>
        </w:rPr>
        <w:t xml:space="preserve"> patients</w:t>
      </w:r>
      <w:r w:rsidRPr="0087588A">
        <w:rPr>
          <w:spacing w:val="45"/>
        </w:rPr>
        <w:t xml:space="preserve"> </w:t>
      </w:r>
      <w:r w:rsidRPr="0087588A">
        <w:t xml:space="preserve">into </w:t>
      </w:r>
      <w:r w:rsidRPr="0087588A">
        <w:rPr>
          <w:spacing w:val="-1"/>
        </w:rPr>
        <w:t>NUMI</w:t>
      </w:r>
      <w:r w:rsidRPr="0087588A">
        <w:t xml:space="preserve"> and placing</w:t>
      </w:r>
      <w:r w:rsidRPr="0087588A">
        <w:rPr>
          <w:spacing w:val="-2"/>
        </w:rPr>
        <w:t xml:space="preserve"> </w:t>
      </w:r>
      <w:r w:rsidRPr="0087588A">
        <w:t xml:space="preserve">those </w:t>
      </w:r>
      <w:r w:rsidRPr="0087588A">
        <w:rPr>
          <w:spacing w:val="-1"/>
        </w:rPr>
        <w:t xml:space="preserve">patient </w:t>
      </w:r>
      <w:r w:rsidRPr="0087588A">
        <w:t>stays</w:t>
      </w:r>
      <w:r w:rsidRPr="0087588A">
        <w:rPr>
          <w:spacing w:val="1"/>
        </w:rPr>
        <w:t xml:space="preserve"> </w:t>
      </w:r>
      <w:r w:rsidRPr="0087588A">
        <w:t xml:space="preserve">in </w:t>
      </w:r>
      <w:r w:rsidRPr="0087588A">
        <w:rPr>
          <w:spacing w:val="-1"/>
        </w:rPr>
        <w:t>your</w:t>
      </w:r>
      <w:r w:rsidRPr="0087588A">
        <w:t xml:space="preserve"> </w:t>
      </w:r>
      <w:r w:rsidRPr="0087588A">
        <w:rPr>
          <w:b/>
          <w:i/>
          <w:spacing w:val="-1"/>
        </w:rPr>
        <w:t>Patient</w:t>
      </w:r>
      <w:r w:rsidRPr="0087588A">
        <w:rPr>
          <w:b/>
          <w:i/>
        </w:rPr>
        <w:t xml:space="preserve"> </w:t>
      </w:r>
      <w:r w:rsidRPr="0087588A">
        <w:rPr>
          <w:b/>
          <w:i/>
          <w:spacing w:val="-1"/>
        </w:rPr>
        <w:t>Selection/Worklist</w:t>
      </w:r>
      <w:r w:rsidR="003E7486" w:rsidRPr="0087588A">
        <w:rPr>
          <w:b/>
          <w:i/>
          <w:spacing w:val="-1"/>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b/>
          <w:i/>
          <w:spacing w:val="-1"/>
        </w:rPr>
        <w:fldChar w:fldCharType="end"/>
      </w:r>
      <w:r w:rsidRPr="0087588A">
        <w:rPr>
          <w:spacing w:val="-1"/>
        </w:rPr>
        <w:t>.</w:t>
      </w:r>
    </w:p>
    <w:p w:rsidR="00AF3D86" w:rsidRPr="0087588A" w:rsidRDefault="0086086A" w:rsidP="003E00B0">
      <w:pPr>
        <w:pStyle w:val="BodyText"/>
        <w:spacing w:before="56"/>
        <w:ind w:right="121"/>
      </w:pPr>
      <w:r w:rsidRPr="0087588A">
        <w:rPr>
          <w:spacing w:val="-1"/>
        </w:rPr>
        <w:t>With</w:t>
      </w:r>
      <w:r w:rsidRPr="0087588A">
        <w:t xml:space="preserve"> the</w:t>
      </w:r>
      <w:r w:rsidRPr="0087588A">
        <w:rPr>
          <w:spacing w:val="1"/>
        </w:rPr>
        <w:t xml:space="preserve"> </w:t>
      </w:r>
      <w:r w:rsidRPr="0087588A">
        <w:t>Manual VistA</w:t>
      </w:r>
      <w:r w:rsidRPr="0087588A">
        <w:rPr>
          <w:spacing w:val="-2"/>
        </w:rPr>
        <w:t xml:space="preserve"> </w:t>
      </w:r>
      <w:r w:rsidRPr="0087588A">
        <w:t>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00DF273B" w:rsidRPr="0087588A">
        <w:t xml:space="preserve"> </w:t>
      </w:r>
      <w:r w:rsidRPr="0087588A">
        <w:rPr>
          <w:spacing w:val="-1"/>
        </w:rPr>
        <w:t>feature,</w:t>
      </w:r>
      <w:r w:rsidRPr="0087588A">
        <w:rPr>
          <w:spacing w:val="-2"/>
        </w:rPr>
        <w:t xml:space="preserve"> </w:t>
      </w:r>
      <w:r w:rsidRPr="0087588A">
        <w:t xml:space="preserve">you do not need to </w:t>
      </w:r>
      <w:r w:rsidRPr="0087588A">
        <w:rPr>
          <w:spacing w:val="-1"/>
        </w:rPr>
        <w:t>wait</w:t>
      </w:r>
      <w:r w:rsidRPr="0087588A">
        <w:t xml:space="preserve"> for a feed. You can</w:t>
      </w:r>
      <w:r w:rsidRPr="0087588A">
        <w:rPr>
          <w:spacing w:val="23"/>
        </w:rPr>
        <w:t xml:space="preserve"> </w:t>
      </w:r>
      <w:r w:rsidRPr="0087588A">
        <w:t>retrieve</w:t>
      </w:r>
      <w:r w:rsidRPr="0087588A">
        <w:rPr>
          <w:spacing w:val="-1"/>
        </w:rPr>
        <w:t xml:space="preserve"> </w:t>
      </w:r>
      <w:r w:rsidRPr="0087588A">
        <w:t>and</w:t>
      </w:r>
      <w:r w:rsidRPr="0087588A">
        <w:rPr>
          <w:spacing w:val="-1"/>
        </w:rPr>
        <w:t xml:space="preserve"> </w:t>
      </w:r>
      <w:r w:rsidRPr="0087588A">
        <w:t>synchronize</w:t>
      </w:r>
      <w:r w:rsidRPr="0087588A">
        <w:rPr>
          <w:spacing w:val="-2"/>
        </w:rPr>
        <w:t xml:space="preserve"> </w:t>
      </w:r>
      <w:r w:rsidRPr="0087588A">
        <w:rPr>
          <w:spacing w:val="-1"/>
        </w:rPr>
        <w:t>information</w:t>
      </w:r>
      <w:r w:rsidRPr="0087588A">
        <w:t xml:space="preserve"> </w:t>
      </w:r>
      <w:r w:rsidRPr="0087588A">
        <w:rPr>
          <w:spacing w:val="-1"/>
        </w:rPr>
        <w:t>on-demand.</w:t>
      </w:r>
      <w:r w:rsidRPr="0087588A">
        <w:rPr>
          <w:spacing w:val="1"/>
        </w:rPr>
        <w:t xml:space="preserve"> </w:t>
      </w:r>
      <w:r w:rsidRPr="0087588A">
        <w:t>This feature</w:t>
      </w:r>
      <w:r w:rsidRPr="0087588A">
        <w:rPr>
          <w:spacing w:val="-1"/>
        </w:rPr>
        <w:t xml:space="preserve"> comes</w:t>
      </w:r>
      <w:r w:rsidRPr="0087588A">
        <w:t xml:space="preserve"> in handy when you know a</w:t>
      </w:r>
      <w:r w:rsidRPr="0087588A">
        <w:rPr>
          <w:spacing w:val="43"/>
        </w:rPr>
        <w:t xml:space="preserve"> </w:t>
      </w:r>
      <w:r w:rsidRPr="0087588A">
        <w:rPr>
          <w:spacing w:val="-1"/>
        </w:rPr>
        <w:t>patient</w:t>
      </w:r>
      <w:r w:rsidRPr="0087588A">
        <w:t xml:space="preserve"> has </w:t>
      </w:r>
      <w:r w:rsidRPr="0087588A">
        <w:rPr>
          <w:spacing w:val="-1"/>
        </w:rPr>
        <w:t>been</w:t>
      </w:r>
      <w:r w:rsidRPr="0087588A">
        <w:t xml:space="preserve"> </w:t>
      </w:r>
      <w:r w:rsidRPr="0087588A">
        <w:rPr>
          <w:spacing w:val="-1"/>
        </w:rPr>
        <w:t>admitted</w:t>
      </w:r>
      <w:r w:rsidRPr="0087588A">
        <w:t xml:space="preserve"> to the </w:t>
      </w:r>
      <w:r w:rsidRPr="0087588A">
        <w:rPr>
          <w:spacing w:val="-1"/>
        </w:rPr>
        <w:t>hospital</w:t>
      </w:r>
      <w:r w:rsidRPr="0087588A">
        <w:t xml:space="preserve"> (or</w:t>
      </w:r>
      <w:r w:rsidRPr="0087588A">
        <w:rPr>
          <w:spacing w:val="-1"/>
        </w:rPr>
        <w:t xml:space="preserve"> transferred</w:t>
      </w:r>
      <w:r w:rsidRPr="0087588A">
        <w:t xml:space="preserve"> to</w:t>
      </w:r>
      <w:r w:rsidRPr="0087588A">
        <w:rPr>
          <w:spacing w:val="-2"/>
        </w:rPr>
        <w:t xml:space="preserve"> </w:t>
      </w:r>
      <w:r w:rsidRPr="0087588A">
        <w:rPr>
          <w:spacing w:val="-1"/>
        </w:rPr>
        <w:t>another</w:t>
      </w:r>
      <w:r w:rsidRPr="0087588A">
        <w:t xml:space="preserve"> </w:t>
      </w:r>
      <w:r w:rsidRPr="0087588A">
        <w:rPr>
          <w:spacing w:val="-1"/>
        </w:rPr>
        <w:t>Ward</w:t>
      </w:r>
      <w:r w:rsidRPr="0087588A">
        <w:rPr>
          <w:spacing w:val="3"/>
        </w:rPr>
        <w:t xml:space="preserve"> </w:t>
      </w:r>
      <w:r w:rsidRPr="0087588A">
        <w:t>– a frequent</w:t>
      </w:r>
      <w:r w:rsidRPr="0087588A">
        <w:rPr>
          <w:spacing w:val="-1"/>
        </w:rPr>
        <w:t xml:space="preserve"> </w:t>
      </w:r>
      <w:r w:rsidRPr="0087588A">
        <w:t xml:space="preserve">occurrence during the </w:t>
      </w:r>
      <w:r w:rsidRPr="0087588A">
        <w:rPr>
          <w:spacing w:val="-1"/>
        </w:rPr>
        <w:t>day)</w:t>
      </w:r>
      <w:r w:rsidRPr="0087588A">
        <w:t xml:space="preserve"> and is</w:t>
      </w:r>
      <w:r w:rsidRPr="0087588A">
        <w:rPr>
          <w:spacing w:val="-1"/>
        </w:rPr>
        <w:t xml:space="preserve"> </w:t>
      </w:r>
      <w:r w:rsidRPr="0087588A">
        <w:t>in</w:t>
      </w:r>
      <w:r w:rsidRPr="0087588A">
        <w:rPr>
          <w:spacing w:val="-1"/>
        </w:rPr>
        <w:t xml:space="preserve"> </w:t>
      </w:r>
      <w:r w:rsidRPr="0087588A">
        <w:t>VistA, but</w:t>
      </w:r>
      <w:r w:rsidRPr="0087588A">
        <w:rPr>
          <w:spacing w:val="-2"/>
        </w:rPr>
        <w:t xml:space="preserve"> </w:t>
      </w:r>
      <w:r w:rsidRPr="0087588A">
        <w:t>you do not see them</w:t>
      </w:r>
      <w:r w:rsidRPr="0087588A">
        <w:rPr>
          <w:spacing w:val="-2"/>
        </w:rPr>
        <w:t xml:space="preserve"> </w:t>
      </w:r>
      <w:r w:rsidRPr="0087588A">
        <w:t xml:space="preserve">in NUMI yet. </w:t>
      </w:r>
    </w:p>
    <w:p w:rsidR="0086086A" w:rsidRPr="0087588A" w:rsidRDefault="0086086A" w:rsidP="003E00B0">
      <w:pPr>
        <w:pStyle w:val="BodyText"/>
        <w:spacing w:before="56"/>
        <w:ind w:right="121"/>
      </w:pPr>
      <w:r w:rsidRPr="0087588A">
        <w:t>As an added convenience,</w:t>
      </w:r>
      <w:r w:rsidRPr="0087588A">
        <w:rPr>
          <w:spacing w:val="22"/>
        </w:rPr>
        <w:t xml:space="preserve"> </w:t>
      </w:r>
      <w:r w:rsidRPr="0087588A">
        <w:t>the table on</w:t>
      </w:r>
      <w:r w:rsidRPr="0087588A">
        <w:rPr>
          <w:spacing w:val="-1"/>
        </w:rPr>
        <w:t xml:space="preserve"> </w:t>
      </w:r>
      <w:r w:rsidRPr="0087588A">
        <w:t xml:space="preserve">the screen </w:t>
      </w:r>
      <w:r w:rsidRPr="0087588A">
        <w:rPr>
          <w:spacing w:val="-1"/>
        </w:rPr>
        <w:t>includes</w:t>
      </w:r>
      <w:r w:rsidRPr="0087588A">
        <w:t xml:space="preserve"> </w:t>
      </w:r>
      <w:r w:rsidRPr="0087588A">
        <w:rPr>
          <w:spacing w:val="-1"/>
        </w:rPr>
        <w:t>Ward,</w:t>
      </w:r>
      <w:r w:rsidRPr="0087588A">
        <w:t xml:space="preserve"> Specialty </w:t>
      </w:r>
      <w:r w:rsidRPr="0087588A">
        <w:rPr>
          <w:spacing w:val="-1"/>
        </w:rPr>
        <w:t>and</w:t>
      </w:r>
      <w:r w:rsidRPr="0087588A">
        <w:t xml:space="preserve"> </w:t>
      </w:r>
      <w:r w:rsidRPr="0087588A">
        <w:rPr>
          <w:spacing w:val="-1"/>
        </w:rPr>
        <w:t>Admitting</w:t>
      </w:r>
      <w:r w:rsidRPr="0087588A">
        <w:t xml:space="preserve"> Diagnosis</w:t>
      </w:r>
      <w:r w:rsidRPr="0087588A">
        <w:rPr>
          <w:spacing w:val="-1"/>
        </w:rPr>
        <w:t xml:space="preserve"> information</w:t>
      </w:r>
      <w:r w:rsidRPr="0087588A">
        <w:t xml:space="preserve"> to help</w:t>
      </w:r>
      <w:r w:rsidRPr="0087588A">
        <w:rPr>
          <w:spacing w:val="53"/>
        </w:rPr>
        <w:t xml:space="preserve"> </w:t>
      </w:r>
      <w:r w:rsidRPr="0087588A">
        <w:t xml:space="preserve">you </w:t>
      </w:r>
      <w:r w:rsidRPr="0087588A">
        <w:rPr>
          <w:spacing w:val="-1"/>
        </w:rPr>
        <w:t>identify</w:t>
      </w:r>
      <w:r w:rsidRPr="0087588A">
        <w:t xml:space="preserve"> </w:t>
      </w:r>
      <w:r w:rsidRPr="0087588A">
        <w:rPr>
          <w:spacing w:val="-1"/>
        </w:rPr>
        <w:t>which</w:t>
      </w:r>
      <w:r w:rsidRPr="0087588A">
        <w:t xml:space="preserve"> </w:t>
      </w:r>
      <w:r w:rsidRPr="0087588A">
        <w:rPr>
          <w:spacing w:val="-1"/>
        </w:rPr>
        <w:t>patients</w:t>
      </w:r>
      <w:r w:rsidRPr="0087588A">
        <w:t xml:space="preserve"> need</w:t>
      </w:r>
      <w:r w:rsidRPr="0087588A">
        <w:rPr>
          <w:spacing w:val="-1"/>
        </w:rPr>
        <w:t xml:space="preserve"> </w:t>
      </w:r>
      <w:r w:rsidRPr="0087588A">
        <w:t xml:space="preserve">to </w:t>
      </w:r>
      <w:r w:rsidRPr="0087588A">
        <w:rPr>
          <w:spacing w:val="-1"/>
        </w:rPr>
        <w:t>be</w:t>
      </w:r>
      <w:r w:rsidRPr="0087588A">
        <w:t xml:space="preserve"> “synched”</w:t>
      </w:r>
      <w:r w:rsidRPr="0087588A">
        <w:rPr>
          <w:spacing w:val="-1"/>
        </w:rPr>
        <w:t xml:space="preserve"> </w:t>
      </w:r>
      <w:r w:rsidRPr="0087588A">
        <w:t>onto the</w:t>
      </w:r>
      <w:r w:rsidRPr="0087588A">
        <w:rPr>
          <w:spacing w:val="2"/>
        </w:rPr>
        <w:t xml:space="preserve"> </w:t>
      </w:r>
      <w:r w:rsidRPr="0087588A">
        <w:rPr>
          <w:b/>
          <w:bCs/>
          <w:i/>
          <w:spacing w:val="-1"/>
        </w:rPr>
        <w:t>Patient</w:t>
      </w:r>
      <w:r w:rsidRPr="0087588A">
        <w:rPr>
          <w:b/>
          <w:bCs/>
          <w:i/>
        </w:rPr>
        <w:t xml:space="preserve"> </w:t>
      </w:r>
      <w:r w:rsidRPr="0087588A">
        <w:rPr>
          <w:b/>
          <w:bCs/>
          <w:i/>
          <w:spacing w:val="-1"/>
        </w:rPr>
        <w:t>Selection/Worklist</w:t>
      </w:r>
      <w:r w:rsidRPr="0087588A">
        <w:rPr>
          <w:spacing w:val="-1"/>
        </w:rPr>
        <w:t>.</w:t>
      </w:r>
      <w:r w:rsidR="003E7486" w:rsidRPr="0087588A">
        <w:rPr>
          <w:b/>
          <w:i/>
          <w:spacing w:val="-1"/>
        </w:rPr>
        <w:t xml:space="preserve"> </w:t>
      </w:r>
      <w:r w:rsidR="003E7486" w:rsidRPr="0087588A">
        <w:rPr>
          <w:b/>
          <w:i/>
          <w:spacing w:val="-1"/>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b/>
          <w:i/>
          <w:spacing w:val="-1"/>
        </w:rPr>
        <w:fldChar w:fldCharType="end"/>
      </w:r>
    </w:p>
    <w:p w:rsidR="0086086A" w:rsidRPr="0087588A" w:rsidRDefault="0086086A" w:rsidP="00EC6542">
      <w:pPr>
        <w:rPr>
          <w:b/>
          <w:sz w:val="24"/>
        </w:rPr>
      </w:pPr>
      <w:r w:rsidRPr="0087588A">
        <w:rPr>
          <w:b/>
          <w:noProof/>
          <w:sz w:val="24"/>
        </w:rPr>
        <w:drawing>
          <wp:inline distT="0" distB="0" distL="0" distR="0" wp14:anchorId="36E5CDCF" wp14:editId="29153CC4">
            <wp:extent cx="247650" cy="247650"/>
            <wp:effectExtent l="0" t="0" r="0" b="0"/>
            <wp:docPr id="3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You</w:t>
      </w:r>
      <w:r w:rsidRPr="0087588A">
        <w:rPr>
          <w:b/>
          <w:spacing w:val="-1"/>
          <w:sz w:val="24"/>
        </w:rPr>
        <w:t xml:space="preserve"> </w:t>
      </w:r>
      <w:r w:rsidRPr="0087588A">
        <w:rPr>
          <w:b/>
          <w:sz w:val="24"/>
        </w:rPr>
        <w:t xml:space="preserve">can only </w:t>
      </w:r>
      <w:r w:rsidRPr="0087588A">
        <w:rPr>
          <w:b/>
          <w:spacing w:val="-1"/>
          <w:sz w:val="24"/>
        </w:rPr>
        <w:t>synchronize</w:t>
      </w:r>
      <w:r w:rsidRPr="0087588A">
        <w:rPr>
          <w:b/>
          <w:sz w:val="24"/>
        </w:rPr>
        <w:t xml:space="preserve"> by Date</w:t>
      </w:r>
      <w:r w:rsidRPr="0087588A">
        <w:rPr>
          <w:b/>
          <w:spacing w:val="1"/>
          <w:sz w:val="24"/>
        </w:rPr>
        <w:t xml:space="preserve"> </w:t>
      </w:r>
      <w:r w:rsidRPr="0087588A">
        <w:rPr>
          <w:b/>
          <w:sz w:val="24"/>
          <w:u w:val="thick" w:color="000000"/>
        </w:rPr>
        <w:t>OR</w:t>
      </w:r>
      <w:r w:rsidRPr="0087588A">
        <w:rPr>
          <w:b/>
          <w:spacing w:val="-1"/>
          <w:sz w:val="24"/>
          <w:u w:val="thick" w:color="000000"/>
        </w:rPr>
        <w:t xml:space="preserve"> </w:t>
      </w:r>
      <w:r w:rsidRPr="0087588A">
        <w:rPr>
          <w:b/>
          <w:sz w:val="24"/>
        </w:rPr>
        <w:t xml:space="preserve">by Check-in ID </w:t>
      </w:r>
      <w:r w:rsidRPr="0087588A">
        <w:rPr>
          <w:b/>
          <w:spacing w:val="-1"/>
          <w:sz w:val="24"/>
          <w:u w:val="thick" w:color="000000"/>
        </w:rPr>
        <w:t>OR</w:t>
      </w:r>
      <w:r w:rsidRPr="0087588A">
        <w:rPr>
          <w:b/>
          <w:sz w:val="24"/>
          <w:u w:val="thick" w:color="000000"/>
        </w:rPr>
        <w:t xml:space="preserve"> </w:t>
      </w:r>
      <w:r w:rsidRPr="0087588A">
        <w:rPr>
          <w:b/>
          <w:sz w:val="24"/>
        </w:rPr>
        <w:t xml:space="preserve">by Patient on this </w:t>
      </w:r>
      <w:r w:rsidRPr="0087588A">
        <w:rPr>
          <w:b/>
          <w:spacing w:val="-1"/>
          <w:sz w:val="24"/>
        </w:rPr>
        <w:t>screen.</w:t>
      </w:r>
      <w:r w:rsidRPr="0087588A">
        <w:rPr>
          <w:b/>
          <w:sz w:val="24"/>
        </w:rPr>
        <w:t xml:space="preserve"> In</w:t>
      </w:r>
      <w:r w:rsidRPr="0087588A">
        <w:rPr>
          <w:b/>
          <w:spacing w:val="31"/>
          <w:sz w:val="24"/>
        </w:rPr>
        <w:t xml:space="preserve"> </w:t>
      </w:r>
      <w:r w:rsidRPr="0087588A">
        <w:rPr>
          <w:b/>
          <w:sz w:val="24"/>
        </w:rPr>
        <w:t xml:space="preserve">addition, </w:t>
      </w:r>
      <w:r w:rsidRPr="0087588A">
        <w:rPr>
          <w:b/>
          <w:spacing w:val="-1"/>
          <w:sz w:val="24"/>
        </w:rPr>
        <w:t>please</w:t>
      </w:r>
      <w:r w:rsidRPr="0087588A">
        <w:rPr>
          <w:b/>
          <w:sz w:val="24"/>
        </w:rPr>
        <w:t xml:space="preserve"> note </w:t>
      </w:r>
      <w:r w:rsidRPr="0087588A">
        <w:rPr>
          <w:b/>
          <w:spacing w:val="-1"/>
          <w:sz w:val="24"/>
        </w:rPr>
        <w:t>that</w:t>
      </w:r>
      <w:r w:rsidRPr="0087588A">
        <w:rPr>
          <w:b/>
          <w:spacing w:val="1"/>
          <w:sz w:val="24"/>
        </w:rPr>
        <w:t xml:space="preserve"> </w:t>
      </w:r>
      <w:r w:rsidRPr="0087588A">
        <w:rPr>
          <w:b/>
          <w:sz w:val="24"/>
        </w:rPr>
        <w:t xml:space="preserve">if you </w:t>
      </w:r>
      <w:r w:rsidRPr="0087588A">
        <w:rPr>
          <w:b/>
          <w:spacing w:val="-1"/>
          <w:sz w:val="24"/>
          <w:u w:val="thick" w:color="000000"/>
        </w:rPr>
        <w:t>only</w:t>
      </w:r>
      <w:r w:rsidRPr="0087588A">
        <w:rPr>
          <w:b/>
          <w:sz w:val="24"/>
          <w:u w:val="thick" w:color="000000"/>
        </w:rPr>
        <w:t xml:space="preserve"> </w:t>
      </w:r>
      <w:r w:rsidRPr="0087588A">
        <w:rPr>
          <w:b/>
          <w:sz w:val="24"/>
        </w:rPr>
        <w:t xml:space="preserve">enter a </w:t>
      </w:r>
      <w:r w:rsidRPr="0087588A">
        <w:rPr>
          <w:b/>
          <w:spacing w:val="-1"/>
          <w:sz w:val="24"/>
        </w:rPr>
        <w:t>date</w:t>
      </w:r>
      <w:r w:rsidRPr="0087588A">
        <w:rPr>
          <w:b/>
          <w:sz w:val="24"/>
        </w:rPr>
        <w:t xml:space="preserve"> </w:t>
      </w:r>
      <w:r w:rsidRPr="0087588A">
        <w:rPr>
          <w:b/>
          <w:spacing w:val="-1"/>
          <w:sz w:val="24"/>
        </w:rPr>
        <w:t>without</w:t>
      </w:r>
      <w:r w:rsidRPr="0087588A">
        <w:rPr>
          <w:b/>
          <w:sz w:val="24"/>
        </w:rPr>
        <w:t xml:space="preserve"> a patient </w:t>
      </w:r>
      <w:r w:rsidRPr="0087588A">
        <w:rPr>
          <w:b/>
          <w:spacing w:val="-1"/>
          <w:sz w:val="24"/>
        </w:rPr>
        <w:t>name,</w:t>
      </w:r>
      <w:r w:rsidRPr="0087588A">
        <w:rPr>
          <w:b/>
          <w:sz w:val="24"/>
        </w:rPr>
        <w:t xml:space="preserve"> </w:t>
      </w:r>
      <w:r w:rsidRPr="0087588A">
        <w:rPr>
          <w:b/>
          <w:spacing w:val="-1"/>
          <w:sz w:val="24"/>
          <w:u w:val="thick" w:color="000000"/>
        </w:rPr>
        <w:t>everything</w:t>
      </w:r>
      <w:r w:rsidRPr="0087588A">
        <w:rPr>
          <w:b/>
          <w:sz w:val="24"/>
          <w:u w:val="thick" w:color="000000"/>
        </w:rPr>
        <w:t xml:space="preserve"> </w:t>
      </w:r>
      <w:r w:rsidRPr="0087588A">
        <w:rPr>
          <w:b/>
          <w:sz w:val="24"/>
        </w:rPr>
        <w:t>for</w:t>
      </w:r>
      <w:r w:rsidRPr="0087588A">
        <w:rPr>
          <w:b/>
          <w:spacing w:val="55"/>
          <w:sz w:val="24"/>
        </w:rPr>
        <w:t xml:space="preserve"> </w:t>
      </w:r>
      <w:r w:rsidRPr="0087588A">
        <w:rPr>
          <w:b/>
          <w:sz w:val="24"/>
        </w:rPr>
        <w:t xml:space="preserve">that date </w:t>
      </w:r>
      <w:r w:rsidRPr="0087588A">
        <w:rPr>
          <w:b/>
          <w:spacing w:val="-1"/>
          <w:sz w:val="24"/>
        </w:rPr>
        <w:t>will</w:t>
      </w:r>
      <w:r w:rsidRPr="0087588A">
        <w:rPr>
          <w:b/>
          <w:sz w:val="24"/>
        </w:rPr>
        <w:t xml:space="preserve"> be </w:t>
      </w:r>
      <w:r w:rsidRPr="0087588A">
        <w:rPr>
          <w:b/>
          <w:spacing w:val="-1"/>
          <w:sz w:val="24"/>
        </w:rPr>
        <w:t>synchronized.</w:t>
      </w:r>
    </w:p>
    <w:p w:rsidR="0086086A" w:rsidRPr="0087588A" w:rsidRDefault="0086086A" w:rsidP="00902DBC">
      <w:pPr>
        <w:ind w:right="167"/>
        <w:rPr>
          <w:sz w:val="24"/>
        </w:rPr>
      </w:pPr>
      <w:r w:rsidRPr="0087588A">
        <w:rPr>
          <w:noProof/>
        </w:rPr>
        <w:lastRenderedPageBreak/>
        <w:drawing>
          <wp:inline distT="0" distB="0" distL="0" distR="0" wp14:anchorId="2EC8F861" wp14:editId="6EED7E85">
            <wp:extent cx="247650" cy="247650"/>
            <wp:effectExtent l="0" t="0" r="0" b="0"/>
            <wp:docPr id="31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rPr>
        <w:t xml:space="preserve"> </w:t>
      </w:r>
      <w:r w:rsidRPr="0087588A">
        <w:rPr>
          <w:b/>
          <w:sz w:val="24"/>
        </w:rPr>
        <w:t>You</w:t>
      </w:r>
      <w:r w:rsidRPr="0087588A">
        <w:rPr>
          <w:b/>
          <w:spacing w:val="-1"/>
          <w:sz w:val="24"/>
        </w:rPr>
        <w:t xml:space="preserve"> </w:t>
      </w:r>
      <w:r w:rsidRPr="0087588A">
        <w:rPr>
          <w:b/>
          <w:sz w:val="24"/>
        </w:rPr>
        <w:t xml:space="preserve">must </w:t>
      </w:r>
      <w:r w:rsidRPr="0087588A">
        <w:rPr>
          <w:b/>
          <w:spacing w:val="-1"/>
          <w:sz w:val="24"/>
        </w:rPr>
        <w:t>click</w:t>
      </w:r>
      <w:r w:rsidRPr="0087588A">
        <w:rPr>
          <w:b/>
          <w:sz w:val="24"/>
        </w:rPr>
        <w:t xml:space="preserve"> on the</w:t>
      </w:r>
      <w:r w:rsidRPr="0087588A">
        <w:rPr>
          <w:b/>
          <w:spacing w:val="-1"/>
          <w:sz w:val="24"/>
        </w:rPr>
        <w:t xml:space="preserve"> </w:t>
      </w:r>
      <w:r w:rsidRPr="0087588A">
        <w:rPr>
          <w:b/>
          <w:sz w:val="24"/>
        </w:rPr>
        <w:t xml:space="preserve">Date, Check-in ID or </w:t>
      </w:r>
      <w:r w:rsidRPr="0087588A">
        <w:rPr>
          <w:b/>
          <w:spacing w:val="-1"/>
          <w:sz w:val="24"/>
        </w:rPr>
        <w:t>Patient</w:t>
      </w:r>
      <w:r w:rsidRPr="0087588A">
        <w:rPr>
          <w:b/>
          <w:sz w:val="24"/>
        </w:rPr>
        <w:t xml:space="preserve"> </w:t>
      </w:r>
      <w:r w:rsidRPr="0087588A">
        <w:rPr>
          <w:b/>
          <w:spacing w:val="-1"/>
          <w:sz w:val="24"/>
        </w:rPr>
        <w:t>Search</w:t>
      </w:r>
      <w:r w:rsidRPr="0087588A">
        <w:rPr>
          <w:b/>
          <w:sz w:val="24"/>
        </w:rPr>
        <w:t xml:space="preserve"> radio </w:t>
      </w:r>
      <w:r w:rsidRPr="0087588A">
        <w:rPr>
          <w:b/>
          <w:spacing w:val="-1"/>
          <w:sz w:val="24"/>
        </w:rPr>
        <w:t>buttons</w:t>
      </w:r>
      <w:r w:rsidRPr="0087588A">
        <w:rPr>
          <w:b/>
          <w:sz w:val="24"/>
        </w:rPr>
        <w:t xml:space="preserve"> in order to</w:t>
      </w:r>
      <w:r w:rsidRPr="0087588A">
        <w:rPr>
          <w:b/>
          <w:spacing w:val="39"/>
          <w:sz w:val="24"/>
        </w:rPr>
        <w:t xml:space="preserve"> </w:t>
      </w:r>
      <w:r w:rsidRPr="0087588A">
        <w:rPr>
          <w:b/>
          <w:sz w:val="24"/>
        </w:rPr>
        <w:t xml:space="preserve">activate the search </w:t>
      </w:r>
      <w:r w:rsidRPr="0087588A">
        <w:rPr>
          <w:b/>
          <w:spacing w:val="-1"/>
          <w:sz w:val="24"/>
        </w:rPr>
        <w:t>filters</w:t>
      </w:r>
      <w:r w:rsidRPr="0087588A">
        <w:rPr>
          <w:b/>
          <w:sz w:val="24"/>
        </w:rPr>
        <w:t xml:space="preserve"> on the </w:t>
      </w:r>
      <w:r w:rsidRPr="0087588A">
        <w:rPr>
          <w:b/>
          <w:spacing w:val="-1"/>
          <w:sz w:val="24"/>
        </w:rPr>
        <w:t>Manual</w:t>
      </w:r>
      <w:r w:rsidRPr="0087588A">
        <w:rPr>
          <w:b/>
          <w:sz w:val="24"/>
        </w:rPr>
        <w:t xml:space="preserve"> VistA 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00DF273B" w:rsidRPr="0087588A">
        <w:t xml:space="preserve"> </w:t>
      </w:r>
      <w:r w:rsidRPr="0087588A">
        <w:rPr>
          <w:b/>
          <w:spacing w:val="-1"/>
          <w:sz w:val="24"/>
        </w:rPr>
        <w:t>screen.</w:t>
      </w:r>
      <w:r w:rsidRPr="0087588A">
        <w:rPr>
          <w:b/>
          <w:sz w:val="24"/>
        </w:rPr>
        <w:t xml:space="preserve"> For more</w:t>
      </w:r>
      <w:r w:rsidRPr="0087588A">
        <w:rPr>
          <w:b/>
          <w:spacing w:val="31"/>
          <w:sz w:val="24"/>
        </w:rPr>
        <w:t xml:space="preserve"> </w:t>
      </w:r>
      <w:r w:rsidRPr="0087588A">
        <w:rPr>
          <w:b/>
          <w:sz w:val="24"/>
        </w:rPr>
        <w:t>information</w:t>
      </w:r>
      <w:r w:rsidRPr="0087588A">
        <w:rPr>
          <w:b/>
          <w:spacing w:val="-2"/>
          <w:sz w:val="24"/>
        </w:rPr>
        <w:t xml:space="preserve"> </w:t>
      </w:r>
      <w:r w:rsidRPr="0087588A">
        <w:rPr>
          <w:b/>
          <w:sz w:val="24"/>
        </w:rPr>
        <w:t xml:space="preserve">about using the </w:t>
      </w:r>
      <w:r w:rsidRPr="0087588A">
        <w:rPr>
          <w:b/>
          <w:spacing w:val="-1"/>
          <w:sz w:val="24"/>
        </w:rPr>
        <w:t>filters</w:t>
      </w:r>
      <w:r w:rsidRPr="0087588A">
        <w:rPr>
          <w:b/>
          <w:sz w:val="24"/>
        </w:rPr>
        <w:t xml:space="preserve"> in </w:t>
      </w:r>
      <w:r w:rsidRPr="0087588A">
        <w:rPr>
          <w:b/>
          <w:spacing w:val="-1"/>
          <w:sz w:val="24"/>
        </w:rPr>
        <w:t>NUMI,</w:t>
      </w:r>
      <w:r w:rsidRPr="0087588A">
        <w:rPr>
          <w:b/>
          <w:sz w:val="24"/>
        </w:rPr>
        <w:t xml:space="preserve"> please see </w:t>
      </w:r>
      <w:r w:rsidRPr="0087588A">
        <w:rPr>
          <w:b/>
          <w:spacing w:val="-1"/>
          <w:sz w:val="24"/>
        </w:rPr>
        <w:t>Section</w:t>
      </w:r>
      <w:r w:rsidRPr="0087588A">
        <w:rPr>
          <w:b/>
          <w:sz w:val="24"/>
        </w:rPr>
        <w:t xml:space="preserve"> </w:t>
      </w:r>
      <w:r w:rsidR="008D36DD" w:rsidRPr="0087588A">
        <w:rPr>
          <w:b/>
          <w:sz w:val="24"/>
        </w:rPr>
        <w:t>4</w:t>
      </w:r>
      <w:r w:rsidRPr="0087588A">
        <w:rPr>
          <w:b/>
          <w:sz w:val="24"/>
        </w:rPr>
        <w:t>.4 in</w:t>
      </w:r>
      <w:r w:rsidRPr="0087588A">
        <w:rPr>
          <w:b/>
          <w:spacing w:val="-1"/>
          <w:sz w:val="24"/>
        </w:rPr>
        <w:t xml:space="preserve"> </w:t>
      </w:r>
      <w:r w:rsidRPr="0087588A">
        <w:rPr>
          <w:b/>
          <w:sz w:val="24"/>
        </w:rPr>
        <w:t>this guide.</w:t>
      </w:r>
    </w:p>
    <w:p w:rsidR="0086086A" w:rsidRPr="0087588A" w:rsidRDefault="0086086A" w:rsidP="00902DBC">
      <w:pPr>
        <w:ind w:right="304"/>
        <w:jc w:val="both"/>
        <w:rPr>
          <w:b/>
          <w:sz w:val="24"/>
        </w:rPr>
      </w:pPr>
      <w:r w:rsidRPr="0087588A">
        <w:rPr>
          <w:noProof/>
          <w:position w:val="1"/>
        </w:rPr>
        <w:drawing>
          <wp:inline distT="0" distB="0" distL="0" distR="0" wp14:anchorId="281BB9FE" wp14:editId="4ABAFA8C">
            <wp:extent cx="238125" cy="238125"/>
            <wp:effectExtent l="0" t="0" r="9525" b="9525"/>
            <wp:docPr id="3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sz w:val="20"/>
        </w:rPr>
        <w:t xml:space="preserve"> </w:t>
      </w:r>
      <w:r w:rsidRPr="0087588A">
        <w:rPr>
          <w:b/>
          <w:sz w:val="24"/>
        </w:rPr>
        <w:t>While</w:t>
      </w:r>
      <w:r w:rsidRPr="0087588A">
        <w:rPr>
          <w:b/>
          <w:spacing w:val="7"/>
          <w:sz w:val="24"/>
        </w:rPr>
        <w:t xml:space="preserve"> </w:t>
      </w:r>
      <w:r w:rsidRPr="0087588A">
        <w:rPr>
          <w:b/>
          <w:spacing w:val="-1"/>
          <w:sz w:val="24"/>
        </w:rPr>
        <w:t>working</w:t>
      </w:r>
      <w:r w:rsidRPr="0087588A">
        <w:rPr>
          <w:b/>
          <w:spacing w:val="7"/>
          <w:sz w:val="24"/>
        </w:rPr>
        <w:t xml:space="preserve"> </w:t>
      </w:r>
      <w:r w:rsidRPr="0087588A">
        <w:rPr>
          <w:b/>
          <w:sz w:val="24"/>
        </w:rPr>
        <w:t>on</w:t>
      </w:r>
      <w:r w:rsidRPr="0087588A">
        <w:rPr>
          <w:b/>
          <w:spacing w:val="7"/>
          <w:sz w:val="24"/>
        </w:rPr>
        <w:t xml:space="preserve"> </w:t>
      </w:r>
      <w:r w:rsidRPr="0087588A">
        <w:rPr>
          <w:b/>
          <w:sz w:val="24"/>
        </w:rPr>
        <w:t>the</w:t>
      </w:r>
      <w:r w:rsidRPr="0087588A">
        <w:rPr>
          <w:b/>
          <w:spacing w:val="7"/>
          <w:sz w:val="24"/>
        </w:rPr>
        <w:t xml:space="preserve"> </w:t>
      </w:r>
      <w:r w:rsidRPr="0087588A">
        <w:rPr>
          <w:b/>
          <w:sz w:val="24"/>
        </w:rPr>
        <w:t>Manual</w:t>
      </w:r>
      <w:r w:rsidRPr="0087588A">
        <w:rPr>
          <w:b/>
          <w:spacing w:val="7"/>
          <w:sz w:val="24"/>
        </w:rPr>
        <w:t xml:space="preserve"> </w:t>
      </w:r>
      <w:r w:rsidRPr="0087588A">
        <w:rPr>
          <w:b/>
          <w:sz w:val="24"/>
        </w:rPr>
        <w:t>VistA</w:t>
      </w:r>
      <w:r w:rsidRPr="0087588A">
        <w:rPr>
          <w:b/>
          <w:spacing w:val="7"/>
          <w:sz w:val="24"/>
        </w:rPr>
        <w:t xml:space="preserve"> </w:t>
      </w:r>
      <w:r w:rsidRPr="0087588A">
        <w:rPr>
          <w:b/>
          <w:spacing w:val="-1"/>
          <w:sz w:val="24"/>
        </w:rPr>
        <w:t>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00DF273B" w:rsidRPr="0087588A">
        <w:t xml:space="preserve"> </w:t>
      </w:r>
      <w:r w:rsidRPr="0087588A">
        <w:rPr>
          <w:b/>
          <w:sz w:val="24"/>
        </w:rPr>
        <w:t>screen,</w:t>
      </w:r>
      <w:r w:rsidRPr="0087588A">
        <w:rPr>
          <w:b/>
          <w:spacing w:val="7"/>
          <w:sz w:val="24"/>
        </w:rPr>
        <w:t xml:space="preserve"> </w:t>
      </w:r>
      <w:r w:rsidRPr="0087588A">
        <w:rPr>
          <w:b/>
          <w:sz w:val="24"/>
        </w:rPr>
        <w:t>you</w:t>
      </w:r>
      <w:r w:rsidRPr="0087588A">
        <w:rPr>
          <w:b/>
          <w:spacing w:val="7"/>
          <w:sz w:val="24"/>
        </w:rPr>
        <w:t xml:space="preserve"> </w:t>
      </w:r>
      <w:r w:rsidRPr="0087588A">
        <w:rPr>
          <w:b/>
          <w:sz w:val="24"/>
        </w:rPr>
        <w:t>may</w:t>
      </w:r>
      <w:r w:rsidRPr="0087588A">
        <w:rPr>
          <w:b/>
          <w:spacing w:val="8"/>
          <w:sz w:val="24"/>
        </w:rPr>
        <w:t xml:space="preserve"> </w:t>
      </w:r>
      <w:r w:rsidRPr="0087588A">
        <w:rPr>
          <w:b/>
          <w:sz w:val="24"/>
        </w:rPr>
        <w:t>see</w:t>
      </w:r>
      <w:r w:rsidRPr="0087588A">
        <w:rPr>
          <w:b/>
          <w:spacing w:val="7"/>
          <w:sz w:val="24"/>
        </w:rPr>
        <w:t xml:space="preserve"> </w:t>
      </w:r>
      <w:r w:rsidRPr="0087588A">
        <w:rPr>
          <w:b/>
          <w:sz w:val="24"/>
        </w:rPr>
        <w:t>a</w:t>
      </w:r>
      <w:r w:rsidRPr="0087588A">
        <w:rPr>
          <w:b/>
          <w:spacing w:val="35"/>
          <w:sz w:val="24"/>
        </w:rPr>
        <w:t xml:space="preserve"> </w:t>
      </w:r>
      <w:r w:rsidRPr="0087588A">
        <w:rPr>
          <w:b/>
          <w:spacing w:val="-1"/>
          <w:sz w:val="24"/>
        </w:rPr>
        <w:t>message</w:t>
      </w:r>
      <w:r w:rsidRPr="0087588A">
        <w:rPr>
          <w:b/>
          <w:sz w:val="24"/>
        </w:rPr>
        <w:t xml:space="preserve"> in red text</w:t>
      </w:r>
      <w:r w:rsidRPr="0087588A">
        <w:rPr>
          <w:b/>
          <w:spacing w:val="-1"/>
          <w:sz w:val="24"/>
        </w:rPr>
        <w:t xml:space="preserve"> </w:t>
      </w:r>
      <w:r w:rsidRPr="0087588A">
        <w:rPr>
          <w:b/>
          <w:sz w:val="24"/>
        </w:rPr>
        <w:t xml:space="preserve">advising </w:t>
      </w:r>
      <w:r w:rsidRPr="0087588A">
        <w:rPr>
          <w:b/>
          <w:spacing w:val="-1"/>
          <w:sz w:val="24"/>
        </w:rPr>
        <w:t>that</w:t>
      </w:r>
      <w:r w:rsidRPr="0087588A">
        <w:rPr>
          <w:b/>
          <w:sz w:val="24"/>
        </w:rPr>
        <w:t xml:space="preserve"> the </w:t>
      </w:r>
      <w:r w:rsidRPr="0087588A">
        <w:rPr>
          <w:b/>
          <w:spacing w:val="-1"/>
          <w:sz w:val="24"/>
        </w:rPr>
        <w:t>server</w:t>
      </w:r>
      <w:r w:rsidRPr="0087588A">
        <w:rPr>
          <w:b/>
          <w:sz w:val="24"/>
        </w:rPr>
        <w:t xml:space="preserve"> is busy </w:t>
      </w:r>
      <w:r w:rsidRPr="0087588A">
        <w:rPr>
          <w:b/>
          <w:spacing w:val="-1"/>
          <w:sz w:val="24"/>
        </w:rPr>
        <w:t>(</w:t>
      </w:r>
      <w:r w:rsidR="00C14633" w:rsidRPr="0087588A">
        <w:rPr>
          <w:b/>
          <w:spacing w:val="-1"/>
          <w:sz w:val="24"/>
        </w:rPr>
        <w:t>Figure</w:t>
      </w:r>
      <w:r w:rsidR="00C14633" w:rsidRPr="0087588A">
        <w:rPr>
          <w:b/>
          <w:sz w:val="24"/>
        </w:rPr>
        <w:t xml:space="preserve"> 15</w:t>
      </w:r>
      <w:r w:rsidR="002351DC" w:rsidRPr="0087588A">
        <w:rPr>
          <w:b/>
          <w:sz w:val="24"/>
        </w:rPr>
        <w:t>4</w:t>
      </w:r>
      <w:r w:rsidRPr="0087588A">
        <w:rPr>
          <w:b/>
          <w:sz w:val="24"/>
        </w:rPr>
        <w:t>).</w:t>
      </w:r>
      <w:r w:rsidRPr="0087588A">
        <w:rPr>
          <w:b/>
          <w:spacing w:val="-2"/>
          <w:sz w:val="24"/>
        </w:rPr>
        <w:t xml:space="preserve"> </w:t>
      </w:r>
      <w:r w:rsidRPr="0087588A">
        <w:rPr>
          <w:b/>
          <w:sz w:val="24"/>
        </w:rPr>
        <w:t xml:space="preserve">Perform </w:t>
      </w:r>
      <w:r w:rsidRPr="0087588A">
        <w:rPr>
          <w:b/>
          <w:spacing w:val="-1"/>
          <w:sz w:val="24"/>
        </w:rPr>
        <w:t>your</w:t>
      </w:r>
      <w:r w:rsidRPr="0087588A">
        <w:rPr>
          <w:b/>
          <w:sz w:val="24"/>
        </w:rPr>
        <w:t xml:space="preserve"> last action</w:t>
      </w:r>
      <w:r w:rsidRPr="0087588A">
        <w:rPr>
          <w:b/>
          <w:spacing w:val="38"/>
          <w:sz w:val="24"/>
        </w:rPr>
        <w:t xml:space="preserve"> </w:t>
      </w:r>
      <w:r w:rsidRPr="0087588A">
        <w:rPr>
          <w:b/>
          <w:sz w:val="24"/>
        </w:rPr>
        <w:t xml:space="preserve">(e.g., re- click a button; </w:t>
      </w:r>
      <w:r w:rsidRPr="0087588A">
        <w:rPr>
          <w:b/>
          <w:spacing w:val="-1"/>
          <w:sz w:val="24"/>
        </w:rPr>
        <w:t>re-select</w:t>
      </w:r>
      <w:r w:rsidRPr="0087588A">
        <w:rPr>
          <w:b/>
          <w:sz w:val="24"/>
        </w:rPr>
        <w:t xml:space="preserve"> a </w:t>
      </w:r>
      <w:r w:rsidRPr="0087588A">
        <w:rPr>
          <w:b/>
          <w:spacing w:val="-1"/>
          <w:sz w:val="24"/>
        </w:rPr>
        <w:t>hyperlink)</w:t>
      </w:r>
      <w:r w:rsidRPr="0087588A">
        <w:rPr>
          <w:b/>
          <w:sz w:val="24"/>
        </w:rPr>
        <w:t xml:space="preserve"> to retry.</w:t>
      </w:r>
    </w:p>
    <w:p w:rsidR="0086086A" w:rsidRPr="0087588A" w:rsidRDefault="0086086A" w:rsidP="00EC6542">
      <w:pPr>
        <w:spacing w:line="200" w:lineRule="atLeast"/>
        <w:ind w:left="180"/>
        <w:jc w:val="center"/>
        <w:rPr>
          <w:sz w:val="20"/>
          <w:szCs w:val="20"/>
        </w:rPr>
      </w:pPr>
      <w:r w:rsidRPr="0087588A">
        <w:rPr>
          <w:noProof/>
          <w:sz w:val="20"/>
          <w:szCs w:val="20"/>
        </w:rPr>
        <w:drawing>
          <wp:inline distT="0" distB="0" distL="0" distR="0" wp14:anchorId="022AAC52" wp14:editId="3A218900">
            <wp:extent cx="5381625" cy="357294"/>
            <wp:effectExtent l="19050" t="19050" r="9525" b="24130"/>
            <wp:docPr id="317" name="image116.jpeg" descr="Server Busy Error Message" title="Server Busy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6.jpeg"/>
                    <pic:cNvPicPr/>
                  </pic:nvPicPr>
                  <pic:blipFill>
                    <a:blip r:embed="rId241" cstate="print"/>
                    <a:stretch>
                      <a:fillRect/>
                    </a:stretch>
                  </pic:blipFill>
                  <pic:spPr>
                    <a:xfrm>
                      <a:off x="0" y="0"/>
                      <a:ext cx="5405225" cy="358861"/>
                    </a:xfrm>
                    <a:prstGeom prst="rect">
                      <a:avLst/>
                    </a:prstGeom>
                    <a:ln w="12700">
                      <a:solidFill>
                        <a:schemeClr val="tx1"/>
                      </a:solidFill>
                    </a:ln>
                  </pic:spPr>
                </pic:pic>
              </a:graphicData>
            </a:graphic>
          </wp:inline>
        </w:drawing>
      </w:r>
    </w:p>
    <w:p w:rsidR="0086086A" w:rsidRPr="0087588A" w:rsidRDefault="004008AF" w:rsidP="004008AF">
      <w:pPr>
        <w:pStyle w:val="Caption"/>
        <w:jc w:val="center"/>
      </w:pPr>
      <w:bookmarkStart w:id="1425" w:name="_bookmark273"/>
      <w:bookmarkStart w:id="1426" w:name="_Toc479683408"/>
      <w:bookmarkStart w:id="1427" w:name="_Toc479632191"/>
      <w:bookmarkStart w:id="1428" w:name="_Toc499543636"/>
      <w:bookmarkEnd w:id="1425"/>
      <w:r w:rsidRPr="0087588A">
        <w:t xml:space="preserve">Figure </w:t>
      </w:r>
      <w:fldSimple w:instr=" SEQ Figure \* ARABIC ">
        <w:r w:rsidR="00E65A84">
          <w:rPr>
            <w:noProof/>
          </w:rPr>
          <w:t>155</w:t>
        </w:r>
      </w:fldSimple>
      <w:r w:rsidR="0086086A" w:rsidRPr="0087588A">
        <w:t>:</w:t>
      </w:r>
      <w:r w:rsidR="0086086A" w:rsidRPr="0087588A">
        <w:rPr>
          <w:rFonts w:ascii="Arial"/>
          <w:b w:val="0"/>
          <w:sz w:val="18"/>
        </w:rPr>
        <w:t xml:space="preserve"> </w:t>
      </w:r>
      <w:r w:rsidR="0086086A" w:rsidRPr="0087588A">
        <w:t>Server Busy Error Message</w:t>
      </w:r>
      <w:bookmarkEnd w:id="1426"/>
      <w:bookmarkEnd w:id="1427"/>
      <w:bookmarkEnd w:id="1428"/>
    </w:p>
    <w:p w:rsidR="0086086A" w:rsidRPr="0087588A" w:rsidRDefault="0086086A" w:rsidP="004451AB">
      <w:pPr>
        <w:pStyle w:val="Heading4"/>
        <w:widowControl w:val="0"/>
        <w:tabs>
          <w:tab w:val="clear" w:pos="2394"/>
        </w:tabs>
        <w:spacing w:before="120" w:after="0"/>
        <w:ind w:left="864"/>
      </w:pPr>
      <w:bookmarkStart w:id="1429" w:name="_Toc479676206"/>
      <w:bookmarkStart w:id="1430" w:name="_Toc479631941"/>
      <w:bookmarkStart w:id="1431" w:name="_Toc499543911"/>
      <w:r w:rsidRPr="0087588A">
        <w:t>To work with the</w:t>
      </w:r>
      <w:r w:rsidRPr="0087588A">
        <w:rPr>
          <w:spacing w:val="1"/>
        </w:rPr>
        <w:t xml:space="preserve"> </w:t>
      </w:r>
      <w:r w:rsidRPr="0087588A">
        <w:t>Manual VistA Synchronization</w:t>
      </w:r>
      <w:bookmarkEnd w:id="1429"/>
      <w:bookmarkEnd w:id="1430"/>
      <w:bookmarkEnd w:id="1431"/>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p>
    <w:p w:rsidR="0086086A" w:rsidRPr="0087588A" w:rsidRDefault="0086086A" w:rsidP="00BD6B23">
      <w:pPr>
        <w:widowControl w:val="0"/>
        <w:numPr>
          <w:ilvl w:val="2"/>
          <w:numId w:val="104"/>
        </w:numPr>
        <w:tabs>
          <w:tab w:val="left" w:pos="1921"/>
        </w:tabs>
        <w:spacing w:before="9" w:line="278" w:lineRule="exact"/>
        <w:ind w:left="1920" w:right="259"/>
        <w:rPr>
          <w:sz w:val="24"/>
        </w:rPr>
      </w:pPr>
      <w:r w:rsidRPr="0087588A">
        <w:rPr>
          <w:sz w:val="24"/>
        </w:rPr>
        <w:t>Click on the Tools dropdown.</w:t>
      </w:r>
    </w:p>
    <w:p w:rsidR="0086086A" w:rsidRPr="0087588A" w:rsidRDefault="0086086A" w:rsidP="00BD6B23">
      <w:pPr>
        <w:widowControl w:val="0"/>
        <w:numPr>
          <w:ilvl w:val="2"/>
          <w:numId w:val="104"/>
        </w:numPr>
        <w:tabs>
          <w:tab w:val="left" w:pos="1921"/>
        </w:tabs>
        <w:spacing w:before="9" w:line="278" w:lineRule="exact"/>
        <w:ind w:left="1920" w:right="259"/>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Manual VistA Synchronization</w:t>
      </w:r>
      <w:r w:rsidRPr="0087588A">
        <w:rPr>
          <w:spacing w:val="-1"/>
          <w:sz w:val="24"/>
        </w:rPr>
        <w:t>&gt;</w:t>
      </w:r>
      <w:r w:rsidRPr="0087588A">
        <w:rPr>
          <w:sz w:val="24"/>
        </w:rPr>
        <w:t xml:space="preserve"> option by </w:t>
      </w:r>
      <w:r w:rsidRPr="0087588A">
        <w:rPr>
          <w:i/>
          <w:spacing w:val="-1"/>
          <w:sz w:val="24"/>
        </w:rPr>
        <w:t>clicking</w:t>
      </w:r>
      <w:r w:rsidRPr="0087588A">
        <w:rPr>
          <w:i/>
          <w:sz w:val="24"/>
        </w:rPr>
        <w:t xml:space="preserve"> </w:t>
      </w:r>
      <w:r w:rsidRPr="0087588A">
        <w:rPr>
          <w:sz w:val="24"/>
        </w:rPr>
        <w:t xml:space="preserve">on </w:t>
      </w:r>
      <w:r w:rsidR="00CC5C30" w:rsidRPr="0087588A">
        <w:rPr>
          <w:spacing w:val="-1"/>
          <w:sz w:val="24"/>
        </w:rPr>
        <w:t>it</w:t>
      </w:r>
      <w:r w:rsidRPr="0087588A">
        <w:rPr>
          <w:spacing w:val="-1"/>
          <w:sz w:val="24"/>
        </w:rPr>
        <w:t xml:space="preserve"> </w:t>
      </w:r>
      <w:r w:rsidRPr="0087588A">
        <w:rPr>
          <w:sz w:val="24"/>
        </w:rPr>
        <w:t>and</w:t>
      </w:r>
      <w:r w:rsidRPr="0087588A">
        <w:rPr>
          <w:spacing w:val="27"/>
          <w:sz w:val="24"/>
        </w:rPr>
        <w:t xml:space="preserve"> </w:t>
      </w:r>
      <w:r w:rsidRPr="0087588A">
        <w:rPr>
          <w:sz w:val="24"/>
        </w:rPr>
        <w:t xml:space="preserve">the </w:t>
      </w:r>
      <w:r w:rsidRPr="0087588A">
        <w:rPr>
          <w:b/>
          <w:i/>
          <w:sz w:val="24"/>
        </w:rPr>
        <w:t>Manual</w:t>
      </w:r>
      <w:r w:rsidRPr="0087588A">
        <w:rPr>
          <w:b/>
          <w:i/>
          <w:spacing w:val="-1"/>
          <w:sz w:val="24"/>
        </w:rPr>
        <w:t xml:space="preserve"> </w:t>
      </w:r>
      <w:r w:rsidRPr="0087588A">
        <w:rPr>
          <w:b/>
          <w:i/>
          <w:sz w:val="24"/>
        </w:rPr>
        <w:t xml:space="preserve">VistA </w:t>
      </w:r>
      <w:r w:rsidRPr="0087588A">
        <w:rPr>
          <w:b/>
          <w:i/>
          <w:spacing w:val="-1"/>
          <w:sz w:val="24"/>
        </w:rPr>
        <w:t>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00DF273B" w:rsidRPr="0087588A">
        <w:t xml:space="preserve"> </w:t>
      </w:r>
      <w:r w:rsidRPr="0087588A">
        <w:rPr>
          <w:spacing w:val="-1"/>
          <w:sz w:val="24"/>
        </w:rPr>
        <w:t>screen</w:t>
      </w:r>
      <w:r w:rsidRPr="0087588A">
        <w:rPr>
          <w:sz w:val="24"/>
        </w:rPr>
        <w:t xml:space="preserve"> will display.</w:t>
      </w:r>
    </w:p>
    <w:p w:rsidR="0086086A" w:rsidRPr="0087588A" w:rsidRDefault="0086086A" w:rsidP="00BD6B23">
      <w:pPr>
        <w:widowControl w:val="0"/>
        <w:numPr>
          <w:ilvl w:val="2"/>
          <w:numId w:val="104"/>
        </w:numPr>
        <w:tabs>
          <w:tab w:val="left" w:pos="1921"/>
        </w:tabs>
        <w:ind w:left="1920" w:right="1027"/>
        <w:jc w:val="both"/>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 xml:space="preserve">Date </w:t>
      </w:r>
      <w:r w:rsidRPr="0087588A">
        <w:rPr>
          <w:spacing w:val="-1"/>
          <w:sz w:val="24"/>
        </w:rPr>
        <w:t>radio</w:t>
      </w:r>
      <w:r w:rsidRPr="0087588A">
        <w:rPr>
          <w:sz w:val="24"/>
        </w:rPr>
        <w:t xml:space="preserve"> </w:t>
      </w:r>
      <w:r w:rsidRPr="0087588A">
        <w:rPr>
          <w:spacing w:val="-1"/>
          <w:sz w:val="24"/>
        </w:rPr>
        <w:t>button,</w:t>
      </w:r>
      <w:r w:rsidRPr="0087588A">
        <w:rPr>
          <w:sz w:val="24"/>
        </w:rPr>
        <w:t xml:space="preserve"> and select or </w:t>
      </w:r>
      <w:r w:rsidRPr="0087588A">
        <w:rPr>
          <w:i/>
          <w:sz w:val="24"/>
        </w:rPr>
        <w:t xml:space="preserve">type </w:t>
      </w:r>
      <w:r w:rsidRPr="0087588A">
        <w:rPr>
          <w:spacing w:val="-1"/>
          <w:sz w:val="24"/>
        </w:rPr>
        <w:t>the</w:t>
      </w:r>
      <w:r w:rsidRPr="0087588A">
        <w:rPr>
          <w:sz w:val="24"/>
        </w:rPr>
        <w:t xml:space="preserve"> desired date in the</w:t>
      </w:r>
      <w:r w:rsidRPr="0087588A">
        <w:rPr>
          <w:spacing w:val="27"/>
          <w:sz w:val="24"/>
        </w:rPr>
        <w:t xml:space="preserve"> </w:t>
      </w:r>
      <w:r w:rsidRPr="0087588A">
        <w:rPr>
          <w:b/>
          <w:sz w:val="24"/>
        </w:rPr>
        <w:t xml:space="preserve">Movement </w:t>
      </w:r>
      <w:r w:rsidRPr="0087588A">
        <w:rPr>
          <w:b/>
          <w:spacing w:val="-1"/>
          <w:sz w:val="24"/>
        </w:rPr>
        <w:t>Start</w:t>
      </w:r>
      <w:r w:rsidRPr="0087588A">
        <w:rPr>
          <w:b/>
          <w:sz w:val="24"/>
        </w:rPr>
        <w:t xml:space="preserve"> Range </w:t>
      </w:r>
      <w:r w:rsidRPr="0087588A">
        <w:rPr>
          <w:sz w:val="24"/>
        </w:rPr>
        <w:t xml:space="preserve">field. If </w:t>
      </w:r>
      <w:r w:rsidRPr="0087588A">
        <w:rPr>
          <w:spacing w:val="-1"/>
          <w:sz w:val="24"/>
        </w:rPr>
        <w:t>you</w:t>
      </w:r>
      <w:r w:rsidRPr="0087588A">
        <w:rPr>
          <w:sz w:val="24"/>
        </w:rPr>
        <w:t xml:space="preserve"> type in</w:t>
      </w:r>
      <w:r w:rsidRPr="0087588A">
        <w:rPr>
          <w:spacing w:val="-1"/>
          <w:sz w:val="24"/>
        </w:rPr>
        <w:t xml:space="preserve"> </w:t>
      </w:r>
      <w:r w:rsidRPr="0087588A">
        <w:rPr>
          <w:sz w:val="24"/>
        </w:rPr>
        <w:t>the date, use</w:t>
      </w:r>
      <w:r w:rsidRPr="0087588A">
        <w:rPr>
          <w:spacing w:val="-1"/>
          <w:sz w:val="24"/>
        </w:rPr>
        <w:t xml:space="preserve"> the</w:t>
      </w:r>
      <w:r w:rsidRPr="0087588A">
        <w:rPr>
          <w:sz w:val="24"/>
        </w:rPr>
        <w:t xml:space="preserve"> </w:t>
      </w:r>
      <w:r w:rsidRPr="0087588A">
        <w:rPr>
          <w:spacing w:val="-1"/>
          <w:sz w:val="24"/>
        </w:rPr>
        <w:t>format</w:t>
      </w:r>
      <w:r w:rsidRPr="0087588A">
        <w:rPr>
          <w:spacing w:val="23"/>
          <w:sz w:val="24"/>
        </w:rPr>
        <w:t xml:space="preserve"> </w:t>
      </w:r>
      <w:r w:rsidRPr="0087588A">
        <w:rPr>
          <w:spacing w:val="-1"/>
          <w:sz w:val="24"/>
        </w:rPr>
        <w:t>mm/</w:t>
      </w:r>
      <w:proofErr w:type="spellStart"/>
      <w:r w:rsidRPr="0087588A">
        <w:rPr>
          <w:spacing w:val="-1"/>
          <w:sz w:val="24"/>
        </w:rPr>
        <w:t>dd</w:t>
      </w:r>
      <w:proofErr w:type="spellEnd"/>
      <w:r w:rsidRPr="0087588A">
        <w:rPr>
          <w:spacing w:val="-1"/>
          <w:sz w:val="24"/>
        </w:rPr>
        <w:t>/</w:t>
      </w:r>
      <w:proofErr w:type="spellStart"/>
      <w:r w:rsidRPr="0087588A">
        <w:rPr>
          <w:spacing w:val="-1"/>
          <w:sz w:val="24"/>
        </w:rPr>
        <w:t>yyyy</w:t>
      </w:r>
      <w:proofErr w:type="spellEnd"/>
      <w:r w:rsidRPr="0087588A">
        <w:rPr>
          <w:spacing w:val="-1"/>
          <w:sz w:val="24"/>
        </w:rPr>
        <w:t>.</w:t>
      </w:r>
    </w:p>
    <w:p w:rsidR="0086086A" w:rsidRPr="0087588A" w:rsidRDefault="0086086A" w:rsidP="00BD6B23">
      <w:pPr>
        <w:pStyle w:val="BodyText"/>
        <w:widowControl w:val="0"/>
        <w:numPr>
          <w:ilvl w:val="2"/>
          <w:numId w:val="104"/>
        </w:numPr>
        <w:tabs>
          <w:tab w:val="left" w:pos="1921"/>
        </w:tabs>
        <w:spacing w:before="0" w:after="0"/>
        <w:ind w:left="1920" w:right="593"/>
      </w:pPr>
      <w:r w:rsidRPr="0087588A">
        <w:t>Select</w:t>
      </w:r>
      <w:r w:rsidRPr="0087588A">
        <w:rPr>
          <w:spacing w:val="-1"/>
        </w:rPr>
        <w:t xml:space="preserve"> </w:t>
      </w:r>
      <w:r w:rsidRPr="0087588A">
        <w:t xml:space="preserve">a specific </w:t>
      </w:r>
      <w:r w:rsidRPr="0087588A">
        <w:rPr>
          <w:spacing w:val="-1"/>
        </w:rPr>
        <w:t>time</w:t>
      </w:r>
      <w:r w:rsidRPr="0087588A">
        <w:t xml:space="preserve"> range, if desired, by</w:t>
      </w:r>
      <w:r w:rsidRPr="0087588A">
        <w:rPr>
          <w:spacing w:val="1"/>
        </w:rPr>
        <w:t xml:space="preserve"> </w:t>
      </w:r>
      <w:r w:rsidRPr="0087588A">
        <w:rPr>
          <w:i/>
          <w:spacing w:val="-1"/>
        </w:rPr>
        <w:t>clicking</w:t>
      </w:r>
      <w:r w:rsidRPr="0087588A">
        <w:rPr>
          <w:i/>
        </w:rPr>
        <w:t xml:space="preserve"> </w:t>
      </w:r>
      <w:r w:rsidRPr="0087588A">
        <w:t>in the</w:t>
      </w:r>
      <w:r w:rsidRPr="0087588A">
        <w:rPr>
          <w:spacing w:val="-1"/>
        </w:rPr>
        <w:t xml:space="preserve"> </w:t>
      </w:r>
      <w:r w:rsidRPr="0087588A">
        <w:rPr>
          <w:b/>
          <w:spacing w:val="-1"/>
        </w:rPr>
        <w:t>Hour</w:t>
      </w:r>
      <w:r w:rsidRPr="0087588A">
        <w:rPr>
          <w:b/>
        </w:rPr>
        <w:t xml:space="preserve"> </w:t>
      </w:r>
      <w:r w:rsidRPr="0087588A">
        <w:t xml:space="preserve">fields </w:t>
      </w:r>
      <w:r w:rsidRPr="0087588A">
        <w:rPr>
          <w:spacing w:val="-1"/>
        </w:rPr>
        <w:t>and</w:t>
      </w:r>
      <w:r w:rsidRPr="0087588A">
        <w:rPr>
          <w:spacing w:val="27"/>
        </w:rPr>
        <w:t xml:space="preserve"> </w:t>
      </w:r>
      <w:r w:rsidRPr="0087588A">
        <w:t xml:space="preserve">entering the desired </w:t>
      </w:r>
      <w:r w:rsidRPr="0087588A">
        <w:rPr>
          <w:spacing w:val="-1"/>
        </w:rPr>
        <w:t>hours</w:t>
      </w:r>
      <w:r w:rsidRPr="0087588A">
        <w:t xml:space="preserve"> (e.g.,</w:t>
      </w:r>
      <w:r w:rsidR="00DF273B" w:rsidRPr="0087588A">
        <w:t xml:space="preserve"> </w:t>
      </w:r>
      <w:r w:rsidRPr="0087588A">
        <w:rPr>
          <w:spacing w:val="-1"/>
        </w:rPr>
        <w:t>06:00</w:t>
      </w:r>
      <w:r w:rsidRPr="0087588A">
        <w:t xml:space="preserve"> thru 11:00) </w:t>
      </w:r>
      <w:r w:rsidRPr="0087588A">
        <w:rPr>
          <w:b/>
        </w:rPr>
        <w:t>OR</w:t>
      </w:r>
    </w:p>
    <w:p w:rsidR="0086086A" w:rsidRPr="0087588A" w:rsidRDefault="0086086A" w:rsidP="00BD6B23">
      <w:pPr>
        <w:widowControl w:val="0"/>
        <w:numPr>
          <w:ilvl w:val="2"/>
          <w:numId w:val="104"/>
        </w:numPr>
        <w:tabs>
          <w:tab w:val="left" w:pos="1921"/>
        </w:tabs>
        <w:spacing w:before="8" w:line="238" w:lineRule="auto"/>
        <w:ind w:left="1920" w:right="115"/>
        <w:rPr>
          <w:sz w:val="24"/>
        </w:rPr>
      </w:pPr>
      <w:r w:rsidRPr="0087588A">
        <w:rPr>
          <w:i/>
          <w:sz w:val="24"/>
        </w:rPr>
        <w:t xml:space="preserve">Click </w:t>
      </w:r>
      <w:r w:rsidRPr="0087588A">
        <w:rPr>
          <w:spacing w:val="-1"/>
          <w:sz w:val="24"/>
        </w:rPr>
        <w:t>the</w:t>
      </w:r>
      <w:r w:rsidRPr="0087588A">
        <w:rPr>
          <w:sz w:val="24"/>
        </w:rPr>
        <w:t xml:space="preserve"> Patient Search radio button,</w:t>
      </w:r>
      <w:r w:rsidRPr="0087588A">
        <w:rPr>
          <w:spacing w:val="-1"/>
          <w:sz w:val="24"/>
        </w:rPr>
        <w:t xml:space="preserve"> </w:t>
      </w:r>
      <w:r w:rsidRPr="0087588A">
        <w:rPr>
          <w:i/>
          <w:sz w:val="24"/>
        </w:rPr>
        <w:t xml:space="preserve">type </w:t>
      </w:r>
      <w:r w:rsidRPr="0087588A">
        <w:rPr>
          <w:sz w:val="24"/>
        </w:rPr>
        <w:t>in</w:t>
      </w:r>
      <w:r w:rsidRPr="0087588A">
        <w:rPr>
          <w:spacing w:val="-1"/>
          <w:sz w:val="24"/>
        </w:rPr>
        <w:t xml:space="preserve"> </w:t>
      </w:r>
      <w:r w:rsidRPr="0087588A">
        <w:rPr>
          <w:sz w:val="24"/>
        </w:rPr>
        <w:t xml:space="preserve">a Patient </w:t>
      </w:r>
      <w:r w:rsidRPr="0087588A">
        <w:rPr>
          <w:spacing w:val="-1"/>
          <w:sz w:val="24"/>
        </w:rPr>
        <w:t>name</w:t>
      </w:r>
      <w:r w:rsidRPr="0087588A">
        <w:rPr>
          <w:sz w:val="24"/>
        </w:rPr>
        <w:t xml:space="preserve"> (in </w:t>
      </w:r>
      <w:r w:rsidRPr="0087588A">
        <w:rPr>
          <w:spacing w:val="-1"/>
          <w:sz w:val="24"/>
        </w:rPr>
        <w:t>&lt;</w:t>
      </w:r>
      <w:proofErr w:type="spellStart"/>
      <w:r w:rsidRPr="0087588A">
        <w:rPr>
          <w:rFonts w:ascii="Courier New" w:eastAsia="Courier New" w:hAnsi="Courier New" w:cs="Courier New"/>
          <w:spacing w:val="-1"/>
          <w:sz w:val="20"/>
          <w:szCs w:val="20"/>
        </w:rPr>
        <w:t>Lastname</w:t>
      </w:r>
      <w:proofErr w:type="spellEnd"/>
      <w:r w:rsidRPr="0087588A">
        <w:rPr>
          <w:rFonts w:ascii="Courier New" w:eastAsia="Courier New" w:hAnsi="Courier New" w:cs="Courier New"/>
          <w:spacing w:val="-1"/>
          <w:sz w:val="20"/>
          <w:szCs w:val="20"/>
        </w:rPr>
        <w:t>,</w:t>
      </w:r>
      <w:r w:rsidRPr="0087588A">
        <w:rPr>
          <w:rFonts w:ascii="Courier New" w:eastAsia="Courier New" w:hAnsi="Courier New" w:cs="Courier New"/>
          <w:spacing w:val="25"/>
          <w:sz w:val="20"/>
          <w:szCs w:val="20"/>
        </w:rPr>
        <w:t xml:space="preserve"> </w:t>
      </w:r>
      <w:proofErr w:type="spellStart"/>
      <w:r w:rsidRPr="0087588A">
        <w:rPr>
          <w:rFonts w:ascii="Courier New" w:eastAsia="Courier New" w:hAnsi="Courier New" w:cs="Courier New"/>
          <w:spacing w:val="-1"/>
          <w:sz w:val="20"/>
          <w:szCs w:val="20"/>
        </w:rPr>
        <w:t>Firstname</w:t>
      </w:r>
      <w:proofErr w:type="spellEnd"/>
      <w:r w:rsidRPr="0087588A">
        <w:rPr>
          <w:rFonts w:ascii="Courier New" w:eastAsia="Courier New" w:hAnsi="Courier New" w:cs="Courier New"/>
          <w:spacing w:val="-1"/>
          <w:sz w:val="20"/>
          <w:szCs w:val="20"/>
        </w:rPr>
        <w:t xml:space="preserve">&gt; </w:t>
      </w:r>
      <w:r w:rsidRPr="0087588A">
        <w:rPr>
          <w:spacing w:val="-1"/>
          <w:sz w:val="24"/>
        </w:rPr>
        <w:t>format)</w:t>
      </w:r>
      <w:r w:rsidRPr="0087588A">
        <w:rPr>
          <w:sz w:val="24"/>
        </w:rPr>
        <w:t xml:space="preserve"> </w:t>
      </w:r>
      <w:r w:rsidRPr="0087588A">
        <w:rPr>
          <w:spacing w:val="-1"/>
          <w:sz w:val="24"/>
        </w:rPr>
        <w:t>and</w:t>
      </w:r>
      <w:r w:rsidRPr="0087588A">
        <w:rPr>
          <w:sz w:val="24"/>
        </w:rPr>
        <w:t xml:space="preserve"> </w:t>
      </w:r>
      <w:r w:rsidRPr="0087588A">
        <w:rPr>
          <w:i/>
          <w:sz w:val="24"/>
        </w:rPr>
        <w:t xml:space="preserve">click </w:t>
      </w:r>
      <w:r w:rsidRPr="0087588A">
        <w:rPr>
          <w:sz w:val="24"/>
        </w:rPr>
        <w:t xml:space="preserve">the </w:t>
      </w:r>
      <w:r w:rsidRPr="0087588A">
        <w:rPr>
          <w:spacing w:val="-1"/>
          <w:sz w:val="24"/>
        </w:rPr>
        <w:t>&lt;</w:t>
      </w:r>
      <w:r w:rsidRPr="0087588A">
        <w:rPr>
          <w:rFonts w:ascii="Courier New" w:eastAsia="Courier New" w:hAnsi="Courier New" w:cs="Courier New"/>
          <w:spacing w:val="-1"/>
          <w:sz w:val="20"/>
          <w:szCs w:val="20"/>
        </w:rPr>
        <w:t>Find Patient</w:t>
      </w:r>
      <w:r w:rsidRPr="0087588A">
        <w:rPr>
          <w:spacing w:val="-1"/>
          <w:sz w:val="24"/>
        </w:rPr>
        <w:t>&gt;</w:t>
      </w:r>
      <w:r w:rsidRPr="0087588A">
        <w:rPr>
          <w:sz w:val="24"/>
        </w:rPr>
        <w:t xml:space="preserve"> button.</w:t>
      </w:r>
      <w:r w:rsidRPr="0087588A">
        <w:rPr>
          <w:spacing w:val="-1"/>
          <w:sz w:val="24"/>
        </w:rPr>
        <w:t xml:space="preserve"> </w:t>
      </w:r>
      <w:r w:rsidRPr="0087588A">
        <w:rPr>
          <w:sz w:val="24"/>
        </w:rPr>
        <w:t xml:space="preserve">Then </w:t>
      </w:r>
      <w:r w:rsidRPr="0087588A">
        <w:rPr>
          <w:i/>
          <w:spacing w:val="-1"/>
          <w:sz w:val="24"/>
        </w:rPr>
        <w:t>single-click</w:t>
      </w:r>
      <w:r w:rsidRPr="0087588A">
        <w:rPr>
          <w:i/>
          <w:spacing w:val="41"/>
          <w:sz w:val="24"/>
        </w:rPr>
        <w:t xml:space="preserve"> </w:t>
      </w:r>
      <w:r w:rsidRPr="0087588A">
        <w:rPr>
          <w:sz w:val="24"/>
        </w:rPr>
        <w:t>on a patient</w:t>
      </w:r>
      <w:r w:rsidRPr="0087588A">
        <w:rPr>
          <w:spacing w:val="-2"/>
          <w:sz w:val="24"/>
        </w:rPr>
        <w:t xml:space="preserve"> </w:t>
      </w:r>
      <w:r w:rsidRPr="0087588A">
        <w:rPr>
          <w:spacing w:val="-1"/>
          <w:sz w:val="24"/>
        </w:rPr>
        <w:t>name</w:t>
      </w:r>
      <w:r w:rsidRPr="0087588A">
        <w:rPr>
          <w:sz w:val="24"/>
        </w:rPr>
        <w:t xml:space="preserve"> in the result </w:t>
      </w:r>
      <w:r w:rsidRPr="0087588A">
        <w:rPr>
          <w:spacing w:val="-1"/>
          <w:sz w:val="24"/>
        </w:rPr>
        <w:t>window</w:t>
      </w:r>
      <w:r w:rsidRPr="0087588A">
        <w:rPr>
          <w:sz w:val="24"/>
        </w:rPr>
        <w:t xml:space="preserve"> to select </w:t>
      </w:r>
      <w:r w:rsidRPr="0087588A">
        <w:rPr>
          <w:spacing w:val="-1"/>
          <w:sz w:val="24"/>
        </w:rPr>
        <w:t xml:space="preserve">it. </w:t>
      </w:r>
      <w:r w:rsidRPr="0087588A">
        <w:rPr>
          <w:sz w:val="24"/>
        </w:rPr>
        <w:t>If you do not select a</w:t>
      </w:r>
      <w:r w:rsidRPr="0087588A">
        <w:rPr>
          <w:spacing w:val="28"/>
          <w:sz w:val="24"/>
        </w:rPr>
        <w:t xml:space="preserve"> </w:t>
      </w:r>
      <w:r w:rsidRPr="0087588A">
        <w:rPr>
          <w:spacing w:val="-1"/>
          <w:sz w:val="24"/>
        </w:rPr>
        <w:t>patient,</w:t>
      </w:r>
      <w:r w:rsidRPr="0087588A">
        <w:rPr>
          <w:sz w:val="24"/>
        </w:rPr>
        <w:t xml:space="preserve"> the</w:t>
      </w:r>
      <w:r w:rsidRPr="0087588A">
        <w:rPr>
          <w:spacing w:val="-1"/>
          <w:sz w:val="24"/>
        </w:rPr>
        <w:t xml:space="preserve"> 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 xml:space="preserve">You must select </w:t>
      </w:r>
      <w:r w:rsidRPr="0087588A">
        <w:rPr>
          <w:rFonts w:ascii="Courier New" w:eastAsia="Courier New" w:hAnsi="Courier New" w:cs="Courier New"/>
          <w:sz w:val="20"/>
          <w:szCs w:val="20"/>
        </w:rPr>
        <w:t>a</w:t>
      </w:r>
      <w:r w:rsidRPr="0087588A">
        <w:rPr>
          <w:rFonts w:ascii="Courier New" w:eastAsia="Courier New" w:hAnsi="Courier New" w:cs="Courier New"/>
          <w:spacing w:val="-1"/>
          <w:sz w:val="20"/>
          <w:szCs w:val="20"/>
        </w:rPr>
        <w:t xml:space="preserve"> patient</w:t>
      </w:r>
      <w:r w:rsidRPr="0087588A">
        <w:rPr>
          <w:spacing w:val="-1"/>
          <w:sz w:val="24"/>
        </w:rPr>
        <w:t>”</w:t>
      </w:r>
      <w:r w:rsidRPr="0087588A">
        <w:rPr>
          <w:sz w:val="24"/>
        </w:rPr>
        <w:t xml:space="preserve"> will </w:t>
      </w:r>
      <w:r w:rsidRPr="0087588A">
        <w:rPr>
          <w:spacing w:val="-1"/>
          <w:sz w:val="24"/>
        </w:rPr>
        <w:t xml:space="preserve">display </w:t>
      </w:r>
      <w:r w:rsidRPr="0087588A">
        <w:rPr>
          <w:b/>
          <w:bCs/>
          <w:sz w:val="24"/>
        </w:rPr>
        <w:t>OR</w:t>
      </w:r>
    </w:p>
    <w:p w:rsidR="0065610C" w:rsidRPr="0087588A" w:rsidRDefault="0086086A" w:rsidP="00BD6B23">
      <w:pPr>
        <w:pStyle w:val="BodyText"/>
        <w:widowControl w:val="0"/>
        <w:numPr>
          <w:ilvl w:val="2"/>
          <w:numId w:val="104"/>
        </w:numPr>
        <w:tabs>
          <w:tab w:val="left" w:pos="1921"/>
        </w:tabs>
        <w:spacing w:before="3" w:after="0" w:line="276" w:lineRule="exact"/>
        <w:ind w:left="1920" w:right="247"/>
      </w:pPr>
      <w:r w:rsidRPr="0087588A">
        <w:rPr>
          <w:i/>
        </w:rPr>
        <w:t>Click</w:t>
      </w:r>
      <w:r w:rsidRPr="0087588A">
        <w:rPr>
          <w:i/>
          <w:spacing w:val="-1"/>
        </w:rPr>
        <w:t xml:space="preserve"> </w:t>
      </w:r>
      <w:r w:rsidRPr="0087588A">
        <w:rPr>
          <w:spacing w:val="-1"/>
        </w:rPr>
        <w:t>the</w:t>
      </w:r>
      <w:r w:rsidRPr="0087588A">
        <w:t xml:space="preserve"> Check-in ID </w:t>
      </w:r>
      <w:r w:rsidRPr="0087588A">
        <w:rPr>
          <w:spacing w:val="-1"/>
        </w:rPr>
        <w:t>radio</w:t>
      </w:r>
      <w:r w:rsidRPr="0087588A">
        <w:t xml:space="preserve"> button</w:t>
      </w:r>
      <w:r w:rsidRPr="0087588A">
        <w:rPr>
          <w:spacing w:val="-1"/>
        </w:rPr>
        <w:t xml:space="preserve"> and</w:t>
      </w:r>
      <w:r w:rsidRPr="0087588A">
        <w:t xml:space="preserve"> </w:t>
      </w:r>
      <w:r w:rsidRPr="0087588A">
        <w:rPr>
          <w:i/>
        </w:rPr>
        <w:t xml:space="preserve">type </w:t>
      </w:r>
      <w:r w:rsidRPr="0087588A">
        <w:t>in</w:t>
      </w:r>
      <w:r w:rsidRPr="0087588A">
        <w:rPr>
          <w:spacing w:val="-1"/>
        </w:rPr>
        <w:t xml:space="preserve"> </w:t>
      </w:r>
      <w:r w:rsidRPr="0087588A">
        <w:t>a Check-in ID, if</w:t>
      </w:r>
      <w:r w:rsidRPr="0087588A">
        <w:rPr>
          <w:spacing w:val="-2"/>
        </w:rPr>
        <w:t xml:space="preserve"> </w:t>
      </w:r>
      <w:r w:rsidRPr="0087588A">
        <w:t>you know it.</w:t>
      </w:r>
      <w:r w:rsidR="0065610C" w:rsidRPr="0087588A">
        <w:rPr>
          <w:rStyle w:val="FootnoteReference"/>
        </w:rPr>
        <w:footnoteReference w:id="3"/>
      </w:r>
      <w:r w:rsidRPr="0087588A">
        <w:rPr>
          <w:spacing w:val="27"/>
          <w:w w:val="99"/>
          <w:position w:val="11"/>
          <w:sz w:val="16"/>
          <w:szCs w:val="16"/>
        </w:rPr>
        <w:t xml:space="preserve"> </w:t>
      </w:r>
    </w:p>
    <w:p w:rsidR="0086086A" w:rsidRPr="0087588A" w:rsidRDefault="0086086A" w:rsidP="0065610C">
      <w:pPr>
        <w:pStyle w:val="BodyText"/>
        <w:widowControl w:val="0"/>
        <w:tabs>
          <w:tab w:val="left" w:pos="1921"/>
        </w:tabs>
        <w:spacing w:before="3" w:after="0" w:line="276" w:lineRule="exact"/>
        <w:ind w:left="1920" w:right="247"/>
      </w:pPr>
      <w:r w:rsidRPr="0087588A">
        <w:t>(You can always search</w:t>
      </w:r>
      <w:r w:rsidRPr="0087588A">
        <w:rPr>
          <w:spacing w:val="-1"/>
        </w:rPr>
        <w:t xml:space="preserve"> </w:t>
      </w:r>
      <w:r w:rsidRPr="0087588A">
        <w:t>by Date or</w:t>
      </w:r>
      <w:r w:rsidRPr="0087588A">
        <w:rPr>
          <w:spacing w:val="-1"/>
        </w:rPr>
        <w:t xml:space="preserve"> Name</w:t>
      </w:r>
      <w:r w:rsidRPr="0087588A">
        <w:t xml:space="preserve"> and the Check-in ID </w:t>
      </w:r>
      <w:r w:rsidRPr="0087588A">
        <w:rPr>
          <w:spacing w:val="-1"/>
        </w:rPr>
        <w:t>will</w:t>
      </w:r>
      <w:r w:rsidRPr="0087588A">
        <w:t xml:space="preserve"> be</w:t>
      </w:r>
      <w:r w:rsidRPr="0087588A">
        <w:rPr>
          <w:spacing w:val="25"/>
        </w:rPr>
        <w:t xml:space="preserve"> </w:t>
      </w:r>
      <w:r w:rsidRPr="0087588A">
        <w:rPr>
          <w:spacing w:val="-1"/>
        </w:rPr>
        <w:t>displayed</w:t>
      </w:r>
      <w:r w:rsidRPr="0087588A">
        <w:t xml:space="preserve"> in</w:t>
      </w:r>
      <w:r w:rsidRPr="0087588A">
        <w:rPr>
          <w:spacing w:val="-2"/>
        </w:rPr>
        <w:t xml:space="preserve"> </w:t>
      </w:r>
      <w:r w:rsidRPr="0087588A">
        <w:t xml:space="preserve">the search </w:t>
      </w:r>
      <w:r w:rsidRPr="0087588A">
        <w:rPr>
          <w:spacing w:val="-1"/>
        </w:rPr>
        <w:t>results,</w:t>
      </w:r>
      <w:r w:rsidRPr="0087588A">
        <w:t xml:space="preserve"> as </w:t>
      </w:r>
      <w:r w:rsidRPr="0087588A">
        <w:rPr>
          <w:spacing w:val="-1"/>
        </w:rPr>
        <w:t>shown</w:t>
      </w:r>
      <w:r w:rsidRPr="0087588A">
        <w:t xml:space="preserve"> in</w:t>
      </w:r>
      <w:r w:rsidRPr="0087588A">
        <w:rPr>
          <w:spacing w:val="1"/>
        </w:rPr>
        <w:t xml:space="preserve"> </w:t>
      </w:r>
      <w:r w:rsidR="00C14633" w:rsidRPr="0087588A">
        <w:rPr>
          <w:u w:val="single"/>
        </w:rPr>
        <w:t>Figure</w:t>
      </w:r>
      <w:r w:rsidR="00C14633" w:rsidRPr="0087588A">
        <w:rPr>
          <w:spacing w:val="-1"/>
          <w:u w:val="single"/>
        </w:rPr>
        <w:t xml:space="preserve"> </w:t>
      </w:r>
      <w:r w:rsidR="00C14633" w:rsidRPr="0087588A">
        <w:rPr>
          <w:u w:val="single"/>
        </w:rPr>
        <w:t>1</w:t>
      </w:r>
      <w:r w:rsidRPr="0087588A">
        <w:rPr>
          <w:u w:val="single"/>
        </w:rPr>
        <w:t>50).</w:t>
      </w:r>
      <w:r w:rsidRPr="0087588A">
        <w:t xml:space="preserve"> If the</w:t>
      </w:r>
      <w:r w:rsidRPr="0087588A">
        <w:rPr>
          <w:spacing w:val="-2"/>
        </w:rPr>
        <w:t xml:space="preserve"> </w:t>
      </w:r>
      <w:r w:rsidRPr="0087588A">
        <w:rPr>
          <w:spacing w:val="-1"/>
        </w:rPr>
        <w:t>patient</w:t>
      </w:r>
      <w:r w:rsidRPr="0087588A">
        <w:t xml:space="preserve"> </w:t>
      </w:r>
      <w:r w:rsidRPr="0087588A">
        <w:rPr>
          <w:spacing w:val="-1"/>
        </w:rPr>
        <w:t>is</w:t>
      </w:r>
      <w:r w:rsidR="004A730A" w:rsidRPr="0087588A">
        <w:rPr>
          <w:spacing w:val="-1"/>
        </w:rPr>
        <w:t xml:space="preserve"> not</w:t>
      </w:r>
      <w:r w:rsidRPr="0087588A">
        <w:rPr>
          <w:spacing w:val="-1"/>
        </w:rPr>
        <w:t xml:space="preserve"> </w:t>
      </w:r>
      <w:r w:rsidRPr="0087588A">
        <w:t>in</w:t>
      </w:r>
      <w:r w:rsidRPr="0087588A">
        <w:rPr>
          <w:spacing w:val="55"/>
        </w:rPr>
        <w:t xml:space="preserve"> </w:t>
      </w:r>
      <w:r w:rsidRPr="0087588A">
        <w:rPr>
          <w:spacing w:val="-1"/>
        </w:rPr>
        <w:t>NUMI</w:t>
      </w:r>
      <w:r w:rsidRPr="0087588A">
        <w:t xml:space="preserve"> but has an </w:t>
      </w:r>
      <w:r w:rsidRPr="0087588A">
        <w:rPr>
          <w:spacing w:val="-1"/>
        </w:rPr>
        <w:t>inpatient</w:t>
      </w:r>
      <w:r w:rsidRPr="0087588A">
        <w:t xml:space="preserve"> stay</w:t>
      </w:r>
      <w:r w:rsidRPr="0087588A">
        <w:rPr>
          <w:spacing w:val="-1"/>
        </w:rPr>
        <w:t xml:space="preserve"> </w:t>
      </w:r>
      <w:r w:rsidRPr="0087588A">
        <w:t>in VistA, you can</w:t>
      </w:r>
      <w:r w:rsidRPr="0087588A">
        <w:rPr>
          <w:spacing w:val="-2"/>
        </w:rPr>
        <w:t xml:space="preserve"> </w:t>
      </w:r>
      <w:r w:rsidRPr="0087588A">
        <w:t>add them</w:t>
      </w:r>
      <w:r w:rsidRPr="0087588A">
        <w:rPr>
          <w:spacing w:val="-2"/>
        </w:rPr>
        <w:t xml:space="preserve"> </w:t>
      </w:r>
      <w:r w:rsidRPr="0087588A">
        <w:t>to NUMI by</w:t>
      </w:r>
      <w:r w:rsidRPr="0087588A">
        <w:rPr>
          <w:spacing w:val="21"/>
        </w:rPr>
        <w:t xml:space="preserve"> </w:t>
      </w:r>
      <w:r w:rsidRPr="0087588A">
        <w:rPr>
          <w:spacing w:val="-1"/>
        </w:rPr>
        <w:t>searching</w:t>
      </w:r>
      <w:r w:rsidRPr="0087588A">
        <w:t xml:space="preserve"> for them</w:t>
      </w:r>
      <w:r w:rsidRPr="0087588A">
        <w:rPr>
          <w:spacing w:val="-2"/>
        </w:rPr>
        <w:t xml:space="preserve"> </w:t>
      </w:r>
      <w:r w:rsidRPr="0087588A">
        <w:t xml:space="preserve">by date </w:t>
      </w:r>
      <w:r w:rsidRPr="0087588A">
        <w:rPr>
          <w:spacing w:val="-1"/>
        </w:rPr>
        <w:t>range</w:t>
      </w:r>
      <w:r w:rsidRPr="0087588A">
        <w:t xml:space="preserve"> or </w:t>
      </w:r>
      <w:r w:rsidRPr="0087588A">
        <w:rPr>
          <w:spacing w:val="-1"/>
        </w:rPr>
        <w:t>patient</w:t>
      </w:r>
      <w:r w:rsidRPr="0087588A">
        <w:t xml:space="preserve"> </w:t>
      </w:r>
      <w:r w:rsidRPr="0087588A">
        <w:rPr>
          <w:spacing w:val="-1"/>
        </w:rPr>
        <w:t>name.</w:t>
      </w:r>
      <w:r w:rsidRPr="0087588A">
        <w:rPr>
          <w:spacing w:val="2"/>
        </w:rPr>
        <w:t xml:space="preserve"> </w:t>
      </w:r>
      <w:r w:rsidRPr="0087588A">
        <w:t xml:space="preserve">If the </w:t>
      </w:r>
      <w:r w:rsidRPr="0087588A">
        <w:rPr>
          <w:spacing w:val="-1"/>
        </w:rPr>
        <w:t>patient</w:t>
      </w:r>
      <w:r w:rsidRPr="0087588A">
        <w:t xml:space="preserve"> does</w:t>
      </w:r>
      <w:r w:rsidR="004A730A" w:rsidRPr="0087588A">
        <w:t xml:space="preserve"> not</w:t>
      </w:r>
      <w:r w:rsidRPr="0087588A">
        <w:t xml:space="preserve"> </w:t>
      </w:r>
      <w:r w:rsidRPr="0087588A">
        <w:rPr>
          <w:spacing w:val="-1"/>
        </w:rPr>
        <w:t>have</w:t>
      </w:r>
      <w:r w:rsidRPr="0087588A">
        <w:rPr>
          <w:spacing w:val="49"/>
        </w:rPr>
        <w:t xml:space="preserve"> </w:t>
      </w:r>
      <w:r w:rsidRPr="0087588A">
        <w:t xml:space="preserve">any </w:t>
      </w:r>
      <w:r w:rsidRPr="0087588A">
        <w:rPr>
          <w:spacing w:val="-1"/>
        </w:rPr>
        <w:t>inpatient</w:t>
      </w:r>
      <w:r w:rsidRPr="0087588A">
        <w:t xml:space="preserve"> stays in </w:t>
      </w:r>
      <w:r w:rsidRPr="0087588A">
        <w:rPr>
          <w:spacing w:val="-1"/>
        </w:rPr>
        <w:t>VistA,</w:t>
      </w:r>
      <w:r w:rsidRPr="0087588A">
        <w:t xml:space="preserve"> they </w:t>
      </w:r>
      <w:r w:rsidRPr="0087588A">
        <w:rPr>
          <w:spacing w:val="-1"/>
        </w:rPr>
        <w:t>will</w:t>
      </w:r>
      <w:r w:rsidRPr="0087588A">
        <w:rPr>
          <w:spacing w:val="1"/>
        </w:rPr>
        <w:t xml:space="preserve"> </w:t>
      </w:r>
      <w:r w:rsidRPr="0087588A">
        <w:t>display</w:t>
      </w:r>
      <w:r w:rsidRPr="0087588A">
        <w:rPr>
          <w:spacing w:val="-1"/>
        </w:rPr>
        <w:t xml:space="preserve"> </w:t>
      </w:r>
      <w:r w:rsidRPr="0087588A">
        <w:t>in</w:t>
      </w:r>
      <w:r w:rsidRPr="0087588A">
        <w:rPr>
          <w:spacing w:val="-1"/>
        </w:rPr>
        <w:t xml:space="preserve"> </w:t>
      </w:r>
      <w:r w:rsidRPr="0087588A">
        <w:t xml:space="preserve">the search </w:t>
      </w:r>
      <w:r w:rsidRPr="0087588A">
        <w:rPr>
          <w:spacing w:val="-1"/>
        </w:rPr>
        <w:t>by</w:t>
      </w:r>
      <w:r w:rsidRPr="0087588A">
        <w:t xml:space="preserve"> </w:t>
      </w:r>
      <w:r w:rsidRPr="0087588A">
        <w:rPr>
          <w:spacing w:val="-1"/>
        </w:rPr>
        <w:t>patient</w:t>
      </w:r>
      <w:r w:rsidRPr="0087588A">
        <w:t xml:space="preserve"> list but</w:t>
      </w:r>
      <w:r w:rsidRPr="0087588A">
        <w:rPr>
          <w:spacing w:val="45"/>
        </w:rPr>
        <w:t xml:space="preserve"> </w:t>
      </w:r>
      <w:r w:rsidRPr="0087588A">
        <w:t>no stays will</w:t>
      </w:r>
      <w:r w:rsidRPr="0087588A">
        <w:rPr>
          <w:spacing w:val="-1"/>
        </w:rPr>
        <w:t xml:space="preserve"> </w:t>
      </w:r>
      <w:r w:rsidRPr="0087588A">
        <w:t xml:space="preserve">be </w:t>
      </w:r>
      <w:r w:rsidRPr="0087588A">
        <w:rPr>
          <w:spacing w:val="-1"/>
        </w:rPr>
        <w:t xml:space="preserve">returned. </w:t>
      </w:r>
      <w:r w:rsidRPr="0087588A">
        <w:t xml:space="preserve">If the </w:t>
      </w:r>
      <w:r w:rsidRPr="0087588A">
        <w:rPr>
          <w:spacing w:val="-1"/>
        </w:rPr>
        <w:t>patient’s</w:t>
      </w:r>
      <w:r w:rsidRPr="0087588A">
        <w:t xml:space="preserve"> </w:t>
      </w:r>
      <w:r w:rsidRPr="0087588A">
        <w:rPr>
          <w:spacing w:val="-1"/>
        </w:rPr>
        <w:t>admission</w:t>
      </w:r>
      <w:r w:rsidRPr="0087588A">
        <w:t xml:space="preserve"> is not in</w:t>
      </w:r>
      <w:r w:rsidRPr="0087588A">
        <w:rPr>
          <w:spacing w:val="-2"/>
        </w:rPr>
        <w:t xml:space="preserve"> </w:t>
      </w:r>
      <w:r w:rsidRPr="0087588A">
        <w:rPr>
          <w:spacing w:val="-1"/>
        </w:rPr>
        <w:t>NUMI,</w:t>
      </w:r>
      <w:r w:rsidRPr="0087588A">
        <w:t xml:space="preserve"> you </w:t>
      </w:r>
      <w:r w:rsidRPr="0087588A">
        <w:rPr>
          <w:spacing w:val="-1"/>
        </w:rPr>
        <w:t xml:space="preserve">can </w:t>
      </w:r>
      <w:r w:rsidRPr="0087588A">
        <w:t>synchronize</w:t>
      </w:r>
      <w:r w:rsidRPr="0087588A">
        <w:rPr>
          <w:spacing w:val="-2"/>
        </w:rPr>
        <w:t xml:space="preserve"> </w:t>
      </w:r>
      <w:r w:rsidRPr="0087588A">
        <w:t>with VistA</w:t>
      </w:r>
      <w:r w:rsidRPr="0087588A">
        <w:rPr>
          <w:spacing w:val="-2"/>
        </w:rPr>
        <w:t xml:space="preserve"> </w:t>
      </w:r>
      <w:r w:rsidRPr="0087588A">
        <w:t xml:space="preserve">by entering </w:t>
      </w:r>
      <w:r w:rsidRPr="0087588A">
        <w:rPr>
          <w:spacing w:val="-1"/>
        </w:rPr>
        <w:t>the</w:t>
      </w:r>
      <w:r w:rsidRPr="0087588A">
        <w:t xml:space="preserve"> </w:t>
      </w:r>
      <w:r w:rsidRPr="0087588A">
        <w:rPr>
          <w:spacing w:val="-1"/>
        </w:rPr>
        <w:t>Admission</w:t>
      </w:r>
      <w:r w:rsidRPr="0087588A">
        <w:t xml:space="preserve"> date, </w:t>
      </w:r>
      <w:r w:rsidRPr="0087588A">
        <w:rPr>
          <w:spacing w:val="-1"/>
        </w:rPr>
        <w:t>which</w:t>
      </w:r>
      <w:r w:rsidRPr="0087588A">
        <w:t xml:space="preserve"> will add</w:t>
      </w:r>
      <w:r w:rsidRPr="0087588A">
        <w:rPr>
          <w:spacing w:val="-1"/>
        </w:rPr>
        <w:t xml:space="preserve"> the</w:t>
      </w:r>
      <w:r w:rsidRPr="0087588A">
        <w:rPr>
          <w:spacing w:val="31"/>
        </w:rPr>
        <w:t xml:space="preserve"> </w:t>
      </w:r>
      <w:r w:rsidRPr="0087588A">
        <w:rPr>
          <w:spacing w:val="-1"/>
        </w:rPr>
        <w:t>Admission</w:t>
      </w:r>
      <w:r w:rsidRPr="0087588A">
        <w:t xml:space="preserve"> </w:t>
      </w:r>
      <w:r w:rsidRPr="0087588A">
        <w:rPr>
          <w:spacing w:val="-1"/>
        </w:rPr>
        <w:t>movement</w:t>
      </w:r>
      <w:r w:rsidRPr="0087588A">
        <w:t xml:space="preserve"> to NUMI.</w:t>
      </w:r>
    </w:p>
    <w:p w:rsidR="000C707A" w:rsidRPr="0087588A" w:rsidRDefault="00AF3D86" w:rsidP="00EC6542">
      <w:pPr>
        <w:rPr>
          <w:b/>
          <w:bCs/>
          <w:sz w:val="24"/>
        </w:rPr>
      </w:pPr>
      <w:r w:rsidRPr="0087588A">
        <w:rPr>
          <w:b/>
          <w:noProof/>
          <w:sz w:val="24"/>
        </w:rPr>
        <w:drawing>
          <wp:inline distT="0" distB="0" distL="0" distR="0" wp14:anchorId="2B3015BB" wp14:editId="6EBE7C20">
            <wp:extent cx="247650" cy="247650"/>
            <wp:effectExtent l="0" t="0" r="0" b="0"/>
            <wp:docPr id="3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If NUMI still ca</w:t>
      </w:r>
      <w:r w:rsidR="005D7B79" w:rsidRPr="0087588A">
        <w:rPr>
          <w:b/>
          <w:sz w:val="24"/>
        </w:rPr>
        <w:t>n</w:t>
      </w:r>
      <w:r w:rsidR="004A730A" w:rsidRPr="0087588A">
        <w:rPr>
          <w:b/>
          <w:sz w:val="24"/>
        </w:rPr>
        <w:t>not</w:t>
      </w:r>
      <w:r w:rsidRPr="0087588A">
        <w:rPr>
          <w:b/>
          <w:sz w:val="24"/>
        </w:rPr>
        <w:t xml:space="preserve"> </w:t>
      </w:r>
      <w:r w:rsidRPr="0087588A">
        <w:rPr>
          <w:b/>
          <w:spacing w:val="-1"/>
          <w:sz w:val="24"/>
        </w:rPr>
        <w:t>find</w:t>
      </w:r>
      <w:r w:rsidRPr="0087588A">
        <w:rPr>
          <w:b/>
          <w:sz w:val="24"/>
        </w:rPr>
        <w:t xml:space="preserve"> the admission, you may need </w:t>
      </w:r>
      <w:r w:rsidRPr="0087588A">
        <w:rPr>
          <w:b/>
          <w:spacing w:val="-1"/>
          <w:sz w:val="24"/>
        </w:rPr>
        <w:t>to</w:t>
      </w:r>
      <w:r w:rsidRPr="0087588A">
        <w:rPr>
          <w:b/>
          <w:sz w:val="24"/>
        </w:rPr>
        <w:t xml:space="preserve"> get the VistA Patient</w:t>
      </w:r>
      <w:r w:rsidRPr="0087588A">
        <w:rPr>
          <w:b/>
          <w:spacing w:val="23"/>
          <w:sz w:val="24"/>
        </w:rPr>
        <w:t xml:space="preserve"> </w:t>
      </w:r>
      <w:r w:rsidRPr="0087588A">
        <w:rPr>
          <w:b/>
          <w:sz w:val="24"/>
        </w:rPr>
        <w:t xml:space="preserve">Movement file </w:t>
      </w:r>
      <w:r w:rsidRPr="0087588A">
        <w:rPr>
          <w:b/>
          <w:spacing w:val="-1"/>
          <w:sz w:val="24"/>
        </w:rPr>
        <w:t>admission</w:t>
      </w:r>
      <w:r w:rsidRPr="0087588A">
        <w:rPr>
          <w:b/>
          <w:sz w:val="24"/>
        </w:rPr>
        <w:t xml:space="preserve"> </w:t>
      </w:r>
      <w:r w:rsidRPr="0087588A">
        <w:rPr>
          <w:b/>
          <w:spacing w:val="-1"/>
          <w:sz w:val="24"/>
        </w:rPr>
        <w:t>movement’s</w:t>
      </w:r>
      <w:r w:rsidRPr="0087588A">
        <w:rPr>
          <w:b/>
          <w:sz w:val="24"/>
        </w:rPr>
        <w:t xml:space="preserve"> </w:t>
      </w:r>
      <w:r w:rsidRPr="0087588A">
        <w:rPr>
          <w:b/>
          <w:spacing w:val="-1"/>
          <w:sz w:val="24"/>
        </w:rPr>
        <w:t>internal</w:t>
      </w:r>
      <w:r w:rsidRPr="0087588A">
        <w:rPr>
          <w:b/>
          <w:sz w:val="24"/>
        </w:rPr>
        <w:t xml:space="preserve"> entry number </w:t>
      </w:r>
      <w:r w:rsidRPr="0087588A">
        <w:rPr>
          <w:b/>
          <w:spacing w:val="-1"/>
          <w:sz w:val="24"/>
        </w:rPr>
        <w:t>(IEN)</w:t>
      </w:r>
      <w:r w:rsidRPr="0087588A">
        <w:rPr>
          <w:b/>
          <w:sz w:val="24"/>
        </w:rPr>
        <w:t xml:space="preserve"> from your </w:t>
      </w:r>
      <w:r w:rsidRPr="0087588A">
        <w:rPr>
          <w:b/>
          <w:spacing w:val="-1"/>
          <w:sz w:val="24"/>
        </w:rPr>
        <w:t>local</w:t>
      </w:r>
      <w:r w:rsidRPr="0087588A">
        <w:rPr>
          <w:b/>
          <w:sz w:val="24"/>
        </w:rPr>
        <w:t xml:space="preserve"> IRM</w:t>
      </w:r>
      <w:r w:rsidRPr="0087588A">
        <w:rPr>
          <w:b/>
          <w:spacing w:val="59"/>
          <w:sz w:val="24"/>
        </w:rPr>
        <w:t xml:space="preserve"> </w:t>
      </w:r>
      <w:r w:rsidRPr="0087588A">
        <w:rPr>
          <w:b/>
          <w:sz w:val="24"/>
        </w:rPr>
        <w:t xml:space="preserve">and enter it as the </w:t>
      </w:r>
      <w:r w:rsidRPr="0087588A">
        <w:rPr>
          <w:b/>
          <w:spacing w:val="-1"/>
          <w:sz w:val="24"/>
        </w:rPr>
        <w:t>Check</w:t>
      </w:r>
      <w:r w:rsidRPr="0087588A">
        <w:rPr>
          <w:b/>
          <w:spacing w:val="1"/>
          <w:sz w:val="24"/>
        </w:rPr>
        <w:t xml:space="preserve"> </w:t>
      </w:r>
      <w:r w:rsidRPr="0087588A">
        <w:rPr>
          <w:b/>
          <w:sz w:val="24"/>
        </w:rPr>
        <w:t xml:space="preserve">In ID, </w:t>
      </w:r>
      <w:r w:rsidRPr="0087588A">
        <w:rPr>
          <w:b/>
          <w:spacing w:val="-1"/>
          <w:sz w:val="24"/>
        </w:rPr>
        <w:t>then</w:t>
      </w:r>
      <w:r w:rsidRPr="0087588A">
        <w:rPr>
          <w:b/>
          <w:sz w:val="24"/>
        </w:rPr>
        <w:t xml:space="preserve"> click &lt;Find</w:t>
      </w:r>
      <w:r w:rsidRPr="0087588A">
        <w:rPr>
          <w:b/>
          <w:spacing w:val="-1"/>
          <w:sz w:val="24"/>
        </w:rPr>
        <w:t xml:space="preserve"> </w:t>
      </w:r>
      <w:r w:rsidRPr="0087588A">
        <w:rPr>
          <w:b/>
          <w:sz w:val="24"/>
        </w:rPr>
        <w:t xml:space="preserve">Stays in VistA&gt; and, </w:t>
      </w:r>
      <w:r w:rsidRPr="0087588A">
        <w:rPr>
          <w:b/>
          <w:spacing w:val="-1"/>
          <w:sz w:val="24"/>
        </w:rPr>
        <w:t>when</w:t>
      </w:r>
      <w:r w:rsidRPr="0087588A">
        <w:rPr>
          <w:b/>
          <w:sz w:val="24"/>
        </w:rPr>
        <w:t xml:space="preserve"> the list</w:t>
      </w:r>
      <w:r w:rsidRPr="0087588A">
        <w:rPr>
          <w:b/>
          <w:spacing w:val="21"/>
          <w:sz w:val="24"/>
        </w:rPr>
        <w:t xml:space="preserve"> </w:t>
      </w:r>
      <w:r w:rsidRPr="0087588A">
        <w:rPr>
          <w:b/>
          <w:sz w:val="24"/>
        </w:rPr>
        <w:t xml:space="preserve">appears, click on the </w:t>
      </w:r>
      <w:r w:rsidRPr="0087588A">
        <w:rPr>
          <w:b/>
          <w:spacing w:val="-1"/>
          <w:sz w:val="24"/>
        </w:rPr>
        <w:t>box</w:t>
      </w:r>
      <w:r w:rsidRPr="0087588A">
        <w:rPr>
          <w:b/>
          <w:sz w:val="24"/>
        </w:rPr>
        <w:t xml:space="preserve"> to the </w:t>
      </w:r>
      <w:r w:rsidRPr="0087588A">
        <w:rPr>
          <w:b/>
          <w:spacing w:val="-1"/>
          <w:sz w:val="24"/>
        </w:rPr>
        <w:t>left</w:t>
      </w:r>
      <w:r w:rsidRPr="0087588A">
        <w:rPr>
          <w:b/>
          <w:sz w:val="24"/>
        </w:rPr>
        <w:t xml:space="preserve"> of the ones you </w:t>
      </w:r>
      <w:r w:rsidRPr="0087588A">
        <w:rPr>
          <w:b/>
          <w:spacing w:val="-1"/>
          <w:sz w:val="24"/>
        </w:rPr>
        <w:t>want</w:t>
      </w:r>
      <w:r w:rsidRPr="0087588A">
        <w:rPr>
          <w:b/>
          <w:sz w:val="24"/>
        </w:rPr>
        <w:t xml:space="preserve"> to add to </w:t>
      </w:r>
      <w:r w:rsidRPr="0087588A">
        <w:rPr>
          <w:b/>
          <w:spacing w:val="-1"/>
          <w:sz w:val="24"/>
        </w:rPr>
        <w:t>NUMI</w:t>
      </w:r>
      <w:r w:rsidRPr="0087588A">
        <w:rPr>
          <w:b/>
          <w:sz w:val="24"/>
        </w:rPr>
        <w:t xml:space="preserve"> and press </w:t>
      </w:r>
      <w:r w:rsidRPr="0087588A">
        <w:rPr>
          <w:b/>
          <w:spacing w:val="-1"/>
          <w:sz w:val="24"/>
        </w:rPr>
        <w:t>&lt;Synchronize</w:t>
      </w:r>
      <w:r w:rsidRPr="0087588A">
        <w:rPr>
          <w:b/>
          <w:sz w:val="24"/>
        </w:rPr>
        <w:t xml:space="preserve"> Stays&gt;</w:t>
      </w:r>
      <w:r w:rsidR="00142944" w:rsidRPr="0087588A">
        <w:rPr>
          <w:b/>
          <w:sz w:val="24"/>
        </w:rPr>
        <w:t xml:space="preserve">. </w:t>
      </w:r>
      <w:r w:rsidRPr="0087588A">
        <w:rPr>
          <w:b/>
          <w:bCs/>
          <w:sz w:val="24"/>
        </w:rPr>
        <w:t>If you cannot find the stay anywhere in NUMI after synchronizing, key data such as ward or treating specialty may be missing from Vista, which can prevent the stay from being included in the NUMI database.</w:t>
      </w:r>
      <w:r w:rsidR="00DF273B" w:rsidRPr="0087588A">
        <w:rPr>
          <w:b/>
          <w:bCs/>
          <w:sz w:val="24"/>
        </w:rPr>
        <w:t xml:space="preserve"> </w:t>
      </w:r>
    </w:p>
    <w:p w:rsidR="00AF3D86" w:rsidRPr="0087588A" w:rsidRDefault="00AF3D86" w:rsidP="00EC6542">
      <w:pPr>
        <w:rPr>
          <w:sz w:val="24"/>
        </w:rPr>
      </w:pPr>
      <w:r w:rsidRPr="0087588A">
        <w:rPr>
          <w:b/>
          <w:bCs/>
          <w:sz w:val="24"/>
        </w:rPr>
        <w:lastRenderedPageBreak/>
        <w:t>If you have the VistA ‘Detailed Inpatient Inquiry’ option you can check the stay and you may need to contact an admissions supervisor in your facility if there is a problem.</w:t>
      </w:r>
      <w:r w:rsidR="007F5238" w:rsidRPr="0087588A">
        <w:rPr>
          <w:b/>
          <w:bCs/>
          <w:sz w:val="24"/>
        </w:rPr>
        <w:t xml:space="preserve"> </w:t>
      </w:r>
      <w:r w:rsidR="0077420D" w:rsidRPr="0087588A">
        <w:rPr>
          <w:b/>
          <w:sz w:val="24"/>
        </w:rPr>
        <w:t>NOTE</w:t>
      </w:r>
      <w:r w:rsidRPr="0087588A">
        <w:rPr>
          <w:b/>
          <w:sz w:val="24"/>
        </w:rPr>
        <w:t xml:space="preserve">: </w:t>
      </w:r>
      <w:r w:rsidRPr="0087588A">
        <w:rPr>
          <w:b/>
          <w:spacing w:val="-1"/>
          <w:sz w:val="24"/>
        </w:rPr>
        <w:t>The</w:t>
      </w:r>
      <w:r w:rsidRPr="0087588A">
        <w:rPr>
          <w:b/>
          <w:sz w:val="24"/>
        </w:rPr>
        <w:t xml:space="preserve"> number </w:t>
      </w:r>
      <w:r w:rsidRPr="0087588A">
        <w:rPr>
          <w:b/>
          <w:spacing w:val="-1"/>
          <w:sz w:val="24"/>
        </w:rPr>
        <w:t>displayed</w:t>
      </w:r>
      <w:r w:rsidRPr="0087588A">
        <w:rPr>
          <w:b/>
          <w:sz w:val="24"/>
        </w:rPr>
        <w:t xml:space="preserve"> as the Movement ID</w:t>
      </w:r>
      <w:r w:rsidRPr="0087588A">
        <w:rPr>
          <w:b/>
          <w:spacing w:val="-1"/>
          <w:sz w:val="24"/>
        </w:rPr>
        <w:t xml:space="preserve"> </w:t>
      </w:r>
      <w:r w:rsidRPr="0087588A">
        <w:rPr>
          <w:b/>
          <w:sz w:val="24"/>
        </w:rPr>
        <w:t>on the</w:t>
      </w:r>
      <w:r w:rsidRPr="0087588A">
        <w:rPr>
          <w:b/>
          <w:spacing w:val="1"/>
          <w:sz w:val="24"/>
        </w:rPr>
        <w:t xml:space="preserve"> </w:t>
      </w:r>
      <w:r w:rsidRPr="0087588A">
        <w:rPr>
          <w:b/>
          <w:sz w:val="24"/>
        </w:rPr>
        <w:t>Patient</w:t>
      </w:r>
      <w:r w:rsidRPr="0087588A">
        <w:rPr>
          <w:b/>
          <w:spacing w:val="41"/>
          <w:sz w:val="24"/>
        </w:rPr>
        <w:t xml:space="preserve"> </w:t>
      </w:r>
      <w:r w:rsidRPr="0087588A">
        <w:rPr>
          <w:b/>
          <w:sz w:val="24"/>
        </w:rPr>
        <w:t xml:space="preserve">Stay </w:t>
      </w:r>
      <w:r w:rsidRPr="0087588A">
        <w:rPr>
          <w:b/>
          <w:spacing w:val="-1"/>
          <w:sz w:val="24"/>
        </w:rPr>
        <w:t>History</w:t>
      </w:r>
      <w:r w:rsidR="003E7486" w:rsidRPr="0087588A">
        <w:rPr>
          <w:b/>
          <w:spacing w:val="-1"/>
          <w:sz w:val="24"/>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Stay</w:instrText>
      </w:r>
      <w:r w:rsidR="003E7486" w:rsidRPr="0087588A">
        <w:rPr>
          <w:spacing w:val="-1"/>
          <w:sz w:val="20"/>
        </w:rPr>
        <w:instrText xml:space="preserve"> History</w:instrText>
      </w:r>
      <w:r w:rsidR="003E7486" w:rsidRPr="0087588A">
        <w:instrText xml:space="preserve">" </w:instrText>
      </w:r>
      <w:r w:rsidR="003E7486" w:rsidRPr="0087588A">
        <w:rPr>
          <w:b/>
          <w:spacing w:val="-1"/>
          <w:sz w:val="24"/>
        </w:rPr>
        <w:fldChar w:fldCharType="end"/>
      </w:r>
      <w:r w:rsidR="00DF273B" w:rsidRPr="0087588A">
        <w:rPr>
          <w:b/>
          <w:sz w:val="24"/>
        </w:rPr>
        <w:t xml:space="preserve"> </w:t>
      </w:r>
      <w:r w:rsidRPr="0087588A">
        <w:rPr>
          <w:b/>
          <w:sz w:val="24"/>
        </w:rPr>
        <w:t>screen corresponds to the VistA</w:t>
      </w:r>
      <w:r w:rsidRPr="0087588A">
        <w:rPr>
          <w:b/>
          <w:spacing w:val="-2"/>
          <w:sz w:val="24"/>
        </w:rPr>
        <w:t xml:space="preserve"> </w:t>
      </w:r>
      <w:r w:rsidRPr="0087588A">
        <w:rPr>
          <w:b/>
          <w:sz w:val="24"/>
        </w:rPr>
        <w:t xml:space="preserve">Patient </w:t>
      </w:r>
      <w:r w:rsidRPr="0087588A">
        <w:rPr>
          <w:b/>
          <w:spacing w:val="-1"/>
          <w:sz w:val="24"/>
        </w:rPr>
        <w:t>Movement</w:t>
      </w:r>
      <w:r w:rsidRPr="0087588A">
        <w:rPr>
          <w:b/>
          <w:sz w:val="24"/>
        </w:rPr>
        <w:t xml:space="preserve"> </w:t>
      </w:r>
      <w:r w:rsidRPr="0087588A">
        <w:rPr>
          <w:b/>
          <w:spacing w:val="-1"/>
          <w:sz w:val="24"/>
        </w:rPr>
        <w:t>IEN</w:t>
      </w:r>
      <w:r w:rsidRPr="0087588A">
        <w:rPr>
          <w:b/>
          <w:sz w:val="24"/>
        </w:rPr>
        <w:t xml:space="preserve"> if the </w:t>
      </w:r>
      <w:r w:rsidRPr="0087588A">
        <w:rPr>
          <w:b/>
          <w:spacing w:val="-1"/>
          <w:sz w:val="24"/>
        </w:rPr>
        <w:t>movement</w:t>
      </w:r>
      <w:r w:rsidRPr="0087588A">
        <w:rPr>
          <w:b/>
          <w:spacing w:val="41"/>
          <w:sz w:val="24"/>
        </w:rPr>
        <w:t xml:space="preserve"> </w:t>
      </w:r>
      <w:r w:rsidRPr="0087588A">
        <w:rPr>
          <w:b/>
          <w:sz w:val="24"/>
        </w:rPr>
        <w:t xml:space="preserve">already appears in </w:t>
      </w:r>
      <w:r w:rsidRPr="0087588A">
        <w:rPr>
          <w:b/>
          <w:spacing w:val="-1"/>
          <w:sz w:val="24"/>
        </w:rPr>
        <w:t>NUMI.</w:t>
      </w:r>
    </w:p>
    <w:p w:rsidR="00AF3D86" w:rsidRPr="0087588A" w:rsidRDefault="00AF3D86" w:rsidP="00BD6B23">
      <w:pPr>
        <w:pStyle w:val="BodyText"/>
        <w:widowControl w:val="0"/>
        <w:numPr>
          <w:ilvl w:val="2"/>
          <w:numId w:val="105"/>
        </w:numPr>
        <w:tabs>
          <w:tab w:val="left" w:pos="1901"/>
        </w:tabs>
        <w:spacing w:before="0" w:after="0"/>
        <w:ind w:left="1900" w:right="373"/>
        <w:jc w:val="both"/>
        <w:rPr>
          <w:szCs w:val="24"/>
        </w:rPr>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 xml:space="preserve">Find Stays </w:t>
      </w:r>
      <w:r w:rsidRPr="0087588A">
        <w:rPr>
          <w:rFonts w:ascii="Courier New"/>
          <w:sz w:val="20"/>
        </w:rPr>
        <w:t>in</w:t>
      </w:r>
      <w:r w:rsidRPr="0087588A">
        <w:rPr>
          <w:rFonts w:ascii="Courier New"/>
          <w:spacing w:val="-1"/>
          <w:sz w:val="20"/>
        </w:rPr>
        <w:t xml:space="preserve"> VistA</w:t>
      </w:r>
      <w:r w:rsidRPr="0087588A">
        <w:rPr>
          <w:spacing w:val="-1"/>
        </w:rPr>
        <w:t>&gt;</w:t>
      </w:r>
      <w:r w:rsidRPr="0087588A">
        <w:t xml:space="preserve"> button.</w:t>
      </w:r>
    </w:p>
    <w:p w:rsidR="00AF3D86" w:rsidRPr="0087588A" w:rsidRDefault="00AF3D86" w:rsidP="00BD6B23">
      <w:pPr>
        <w:pStyle w:val="BodyText"/>
        <w:widowControl w:val="0"/>
        <w:numPr>
          <w:ilvl w:val="2"/>
          <w:numId w:val="105"/>
        </w:numPr>
        <w:tabs>
          <w:tab w:val="left" w:pos="1901"/>
        </w:tabs>
        <w:spacing w:before="0" w:after="0"/>
        <w:ind w:left="1900" w:right="373"/>
        <w:jc w:val="both"/>
      </w:pPr>
      <w:r w:rsidRPr="0087588A">
        <w:rPr>
          <w:spacing w:val="-1"/>
        </w:rPr>
        <w:t>When</w:t>
      </w:r>
      <w:r w:rsidRPr="0087588A">
        <w:t xml:space="preserve"> the search results</w:t>
      </w:r>
      <w:r w:rsidRPr="0087588A">
        <w:rPr>
          <w:spacing w:val="-2"/>
        </w:rPr>
        <w:t xml:space="preserve"> </w:t>
      </w:r>
      <w:r w:rsidRPr="0087588A">
        <w:t>display,</w:t>
      </w:r>
      <w:r w:rsidRPr="0087588A">
        <w:rPr>
          <w:spacing w:val="-1"/>
        </w:rPr>
        <w:t xml:space="preserve"> </w:t>
      </w:r>
      <w:r w:rsidRPr="0087588A">
        <w:rPr>
          <w:i/>
          <w:spacing w:val="-1"/>
        </w:rPr>
        <w:t>click</w:t>
      </w:r>
      <w:r w:rsidRPr="0087588A">
        <w:rPr>
          <w:i/>
        </w:rPr>
        <w:t xml:space="preserve"> </w:t>
      </w:r>
      <w:r w:rsidRPr="0087588A">
        <w:t xml:space="preserve">on the </w:t>
      </w:r>
      <w:r w:rsidRPr="0087588A">
        <w:rPr>
          <w:spacing w:val="-1"/>
        </w:rPr>
        <w:t>checkboxes</w:t>
      </w:r>
      <w:r w:rsidRPr="0087588A">
        <w:t xml:space="preserve"> in</w:t>
      </w:r>
      <w:r w:rsidRPr="0087588A">
        <w:rPr>
          <w:spacing w:val="-1"/>
        </w:rPr>
        <w:t xml:space="preserve"> the</w:t>
      </w:r>
      <w:r w:rsidRPr="0087588A">
        <w:t xml:space="preserve"> far left </w:t>
      </w:r>
      <w:r w:rsidRPr="0087588A">
        <w:rPr>
          <w:spacing w:val="-1"/>
        </w:rPr>
        <w:t>hand</w:t>
      </w:r>
      <w:r w:rsidRPr="0087588A">
        <w:rPr>
          <w:spacing w:val="41"/>
        </w:rPr>
        <w:t xml:space="preserve"> </w:t>
      </w:r>
      <w:r w:rsidRPr="0087588A">
        <w:rPr>
          <w:spacing w:val="-1"/>
        </w:rPr>
        <w:t>column</w:t>
      </w:r>
      <w:r w:rsidRPr="0087588A">
        <w:t xml:space="preserve"> in the row for</w:t>
      </w:r>
      <w:r w:rsidRPr="0087588A">
        <w:rPr>
          <w:spacing w:val="-1"/>
        </w:rPr>
        <w:t xml:space="preserve"> </w:t>
      </w:r>
      <w:r w:rsidRPr="0087588A">
        <w:t xml:space="preserve">each patient </w:t>
      </w:r>
      <w:r w:rsidRPr="0087588A">
        <w:rPr>
          <w:spacing w:val="-1"/>
        </w:rPr>
        <w:t>stay</w:t>
      </w:r>
      <w:r w:rsidRPr="0087588A">
        <w:t xml:space="preserve"> you </w:t>
      </w:r>
      <w:r w:rsidRPr="0087588A">
        <w:rPr>
          <w:spacing w:val="-1"/>
        </w:rPr>
        <w:t>wish</w:t>
      </w:r>
      <w:r w:rsidRPr="0087588A">
        <w:t xml:space="preserve"> to </w:t>
      </w:r>
      <w:r w:rsidRPr="0087588A">
        <w:rPr>
          <w:spacing w:val="-1"/>
        </w:rPr>
        <w:t>synchronize</w:t>
      </w:r>
      <w:r w:rsidRPr="0087588A">
        <w:t xml:space="preserve"> into </w:t>
      </w:r>
      <w:r w:rsidRPr="0087588A">
        <w:rPr>
          <w:spacing w:val="-1"/>
        </w:rPr>
        <w:t>NUMI</w:t>
      </w:r>
      <w:r w:rsidRPr="0087588A">
        <w:rPr>
          <w:spacing w:val="45"/>
        </w:rPr>
        <w:t xml:space="preserve"> </w:t>
      </w:r>
      <w:r w:rsidRPr="0087588A">
        <w:t>and display</w:t>
      </w:r>
      <w:r w:rsidRPr="0087588A">
        <w:rPr>
          <w:spacing w:val="-1"/>
        </w:rPr>
        <w:t xml:space="preserve"> </w:t>
      </w:r>
      <w:r w:rsidRPr="0087588A">
        <w:t xml:space="preserve">on the </w:t>
      </w:r>
      <w:r w:rsidRPr="0087588A">
        <w:rPr>
          <w:spacing w:val="-1"/>
        </w:rPr>
        <w:t>Patient</w:t>
      </w:r>
      <w:r w:rsidRPr="0087588A">
        <w:t xml:space="preserve"> </w:t>
      </w:r>
      <w:r w:rsidRPr="0087588A">
        <w:rPr>
          <w:spacing w:val="-1"/>
        </w:rPr>
        <w:t>Selection/Worklist</w:t>
      </w:r>
      <w:r w:rsidR="003E7486" w:rsidRPr="0087588A">
        <w:rPr>
          <w:spacing w:val="-1"/>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spacing w:val="-1"/>
        </w:rPr>
        <w:fldChar w:fldCharType="end"/>
      </w:r>
      <w:r w:rsidRPr="0087588A">
        <w:rPr>
          <w:spacing w:val="1"/>
        </w:rPr>
        <w:t xml:space="preserve"> </w:t>
      </w:r>
      <w:r w:rsidR="00E313F7" w:rsidRPr="0087588A">
        <w:rPr>
          <w:spacing w:val="-1"/>
        </w:rPr>
        <w:t>(Figure</w:t>
      </w:r>
      <w:r w:rsidR="00E313F7" w:rsidRPr="0087588A">
        <w:t xml:space="preserve"> 1</w:t>
      </w:r>
      <w:r w:rsidR="002351DC" w:rsidRPr="0087588A">
        <w:t>55</w:t>
      </w:r>
      <w:r w:rsidRPr="0087588A">
        <w:t>).</w:t>
      </w:r>
    </w:p>
    <w:p w:rsidR="00506172" w:rsidRPr="0087588A" w:rsidRDefault="00AF3D86" w:rsidP="00BD6B23">
      <w:pPr>
        <w:pStyle w:val="BodyText"/>
        <w:widowControl w:val="0"/>
        <w:numPr>
          <w:ilvl w:val="2"/>
          <w:numId w:val="105"/>
        </w:numPr>
        <w:tabs>
          <w:tab w:val="left" w:pos="1901"/>
        </w:tabs>
        <w:spacing w:before="0" w:after="0"/>
        <w:ind w:left="1900" w:right="373"/>
        <w:jc w:val="both"/>
      </w:pPr>
      <w:r w:rsidRPr="0087588A">
        <w:t>Click the</w:t>
      </w:r>
      <w:r w:rsidRPr="0087588A">
        <w:rPr>
          <w:spacing w:val="-1"/>
        </w:rPr>
        <w:t xml:space="preserve"> &lt;</w:t>
      </w:r>
      <w:r w:rsidRPr="0087588A">
        <w:rPr>
          <w:rFonts w:ascii="Courier New"/>
          <w:spacing w:val="-1"/>
          <w:sz w:val="20"/>
        </w:rPr>
        <w:t>Synchronize</w:t>
      </w:r>
      <w:r w:rsidRPr="0087588A">
        <w:rPr>
          <w:rFonts w:ascii="Courier New"/>
          <w:sz w:val="20"/>
        </w:rPr>
        <w:t xml:space="preserve"> </w:t>
      </w:r>
      <w:r w:rsidRPr="0087588A">
        <w:rPr>
          <w:rFonts w:ascii="Courier New"/>
          <w:spacing w:val="-1"/>
          <w:sz w:val="20"/>
        </w:rPr>
        <w:t>Stays</w:t>
      </w:r>
      <w:r w:rsidRPr="0087588A">
        <w:rPr>
          <w:spacing w:val="-1"/>
        </w:rPr>
        <w:t>&gt;</w:t>
      </w:r>
      <w:r w:rsidRPr="0087588A">
        <w:t xml:space="preserve"> button.</w:t>
      </w:r>
      <w:r w:rsidR="00506172" w:rsidRPr="0087588A">
        <w:t xml:space="preserve"> </w:t>
      </w:r>
      <w:r w:rsidRPr="0087588A">
        <w:t xml:space="preserve">The </w:t>
      </w:r>
      <w:r w:rsidRPr="0087588A">
        <w:rPr>
          <w:spacing w:val="-1"/>
        </w:rPr>
        <w:t>message:</w:t>
      </w:r>
      <w:r w:rsidRPr="0087588A">
        <w:rPr>
          <w:spacing w:val="1"/>
        </w:rPr>
        <w:t xml:space="preserve"> </w:t>
      </w:r>
      <w:r w:rsidRPr="0087588A">
        <w:rPr>
          <w:rFonts w:ascii="Courier New" w:eastAsia="Courier New" w:hAnsi="Courier New" w:cs="Courier New"/>
          <w:spacing w:val="-1"/>
          <w:sz w:val="20"/>
        </w:rPr>
        <w:t>“Synchronized &lt;number&gt; stays for site &lt;site</w:t>
      </w:r>
      <w:r w:rsidRPr="0087588A">
        <w:rPr>
          <w:rFonts w:ascii="Courier New" w:eastAsia="Courier New" w:hAnsi="Courier New" w:cs="Courier New"/>
          <w:spacing w:val="22"/>
          <w:sz w:val="20"/>
        </w:rPr>
        <w:t xml:space="preserve"> </w:t>
      </w:r>
      <w:r w:rsidRPr="0087588A">
        <w:rPr>
          <w:rFonts w:ascii="Courier New" w:eastAsia="Courier New" w:hAnsi="Courier New" w:cs="Courier New"/>
          <w:spacing w:val="-1"/>
          <w:sz w:val="20"/>
        </w:rPr>
        <w:t>number&gt;”</w:t>
      </w:r>
      <w:r w:rsidRPr="0087588A">
        <w:rPr>
          <w:rFonts w:ascii="Courier New" w:eastAsia="Courier New" w:hAnsi="Courier New" w:cs="Courier New"/>
          <w:spacing w:val="-61"/>
          <w:sz w:val="20"/>
        </w:rPr>
        <w:t xml:space="preserve"> </w:t>
      </w:r>
      <w:r w:rsidRPr="0087588A">
        <w:t xml:space="preserve">will </w:t>
      </w:r>
      <w:r w:rsidRPr="0087588A">
        <w:rPr>
          <w:spacing w:val="-1"/>
        </w:rPr>
        <w:t>display</w:t>
      </w:r>
      <w:r w:rsidRPr="0087588A">
        <w:t xml:space="preserve"> </w:t>
      </w:r>
      <w:r w:rsidRPr="0087588A">
        <w:rPr>
          <w:spacing w:val="-1"/>
        </w:rPr>
        <w:t>on</w:t>
      </w:r>
      <w:r w:rsidRPr="0087588A">
        <w:t xml:space="preserve"> the screen</w:t>
      </w:r>
      <w:r w:rsidR="007F5238" w:rsidRPr="0087588A">
        <w:t>.</w:t>
      </w:r>
      <w:r w:rsidRPr="0087588A">
        <w:t xml:space="preserve"> </w:t>
      </w:r>
    </w:p>
    <w:p w:rsidR="0065610C" w:rsidRPr="0087588A" w:rsidRDefault="0065610C" w:rsidP="0065610C">
      <w:pPr>
        <w:pStyle w:val="BodyText"/>
        <w:widowControl w:val="0"/>
        <w:tabs>
          <w:tab w:val="left" w:pos="1901"/>
        </w:tabs>
        <w:spacing w:before="0" w:after="0"/>
        <w:ind w:left="1900" w:right="373"/>
        <w:jc w:val="both"/>
      </w:pPr>
    </w:p>
    <w:p w:rsidR="00AF3D86" w:rsidRPr="0087588A" w:rsidRDefault="00AF3D86" w:rsidP="00EC6542">
      <w:pPr>
        <w:jc w:val="center"/>
      </w:pPr>
      <w:r w:rsidRPr="0087588A">
        <w:rPr>
          <w:noProof/>
          <w:sz w:val="20"/>
          <w:szCs w:val="20"/>
        </w:rPr>
        <w:drawing>
          <wp:inline distT="0" distB="0" distL="0" distR="0" wp14:anchorId="1CACC59F" wp14:editId="2B26311E">
            <wp:extent cx="5610225" cy="2787131"/>
            <wp:effectExtent l="19050" t="19050" r="9525" b="13335"/>
            <wp:docPr id="321" name="image117.jpeg" descr="Manual VistA Synchronization Search Results Screen" title="Manual VistA Synchronization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jpeg"/>
                    <pic:cNvPicPr/>
                  </pic:nvPicPr>
                  <pic:blipFill>
                    <a:blip r:embed="rId242" cstate="print"/>
                    <a:stretch>
                      <a:fillRect/>
                    </a:stretch>
                  </pic:blipFill>
                  <pic:spPr>
                    <a:xfrm>
                      <a:off x="0" y="0"/>
                      <a:ext cx="5610225" cy="2787131"/>
                    </a:xfrm>
                    <a:prstGeom prst="rect">
                      <a:avLst/>
                    </a:prstGeom>
                    <a:ln>
                      <a:solidFill>
                        <a:schemeClr val="tx1"/>
                      </a:solidFill>
                    </a:ln>
                  </pic:spPr>
                </pic:pic>
              </a:graphicData>
            </a:graphic>
          </wp:inline>
        </w:drawing>
      </w:r>
    </w:p>
    <w:p w:rsidR="00AF3D86" w:rsidRPr="0087588A" w:rsidRDefault="00AF3D86" w:rsidP="00EC6542">
      <w:pPr>
        <w:pStyle w:val="Caption"/>
        <w:jc w:val="center"/>
      </w:pPr>
      <w:bookmarkStart w:id="1432" w:name="_Toc479683409"/>
      <w:bookmarkStart w:id="1433" w:name="_Toc479632192"/>
      <w:bookmarkStart w:id="1434" w:name="_Toc499543637"/>
      <w:r w:rsidRPr="0087588A">
        <w:t xml:space="preserve">Figure </w:t>
      </w:r>
      <w:fldSimple w:instr=" SEQ Figure \* ARABIC ">
        <w:r w:rsidR="00E65A84">
          <w:rPr>
            <w:noProof/>
          </w:rPr>
          <w:t>156</w:t>
        </w:r>
      </w:fldSimple>
      <w:r w:rsidRPr="0087588A">
        <w:t xml:space="preserve">: Manual VistA Synchronization </w:t>
      </w:r>
      <w:r w:rsidR="00137AE2" w:rsidRPr="0087588A">
        <w:t>S</w:t>
      </w:r>
      <w:r w:rsidRPr="0087588A">
        <w:t xml:space="preserve">earch </w:t>
      </w:r>
      <w:r w:rsidR="00137AE2" w:rsidRPr="0087588A">
        <w:t>R</w:t>
      </w:r>
      <w:r w:rsidRPr="0087588A">
        <w:t xml:space="preserve">esults </w:t>
      </w:r>
      <w:r w:rsidR="00137AE2" w:rsidRPr="0087588A">
        <w:t>Screen</w:t>
      </w:r>
      <w:bookmarkEnd w:id="1432"/>
      <w:bookmarkEnd w:id="1433"/>
      <w:bookmarkEnd w:id="1434"/>
    </w:p>
    <w:p w:rsidR="00137AE2" w:rsidRPr="0087588A" w:rsidRDefault="00137AE2" w:rsidP="00EC6542">
      <w:pPr>
        <w:jc w:val="center"/>
      </w:pPr>
      <w:r w:rsidRPr="0087588A">
        <w:rPr>
          <w:rFonts w:ascii="Arial" w:eastAsia="Arial" w:hAnsi="Arial" w:cs="Arial"/>
          <w:noProof/>
          <w:sz w:val="20"/>
          <w:szCs w:val="20"/>
        </w:rPr>
        <w:drawing>
          <wp:inline distT="0" distB="0" distL="0" distR="0" wp14:anchorId="2C2379B0" wp14:editId="6800173F">
            <wp:extent cx="4641574" cy="2291034"/>
            <wp:effectExtent l="0" t="0" r="6985" b="0"/>
            <wp:docPr id="323" name="image118.jpeg" descr="Stays selected for Synchronizing" title="Stays selected for Synchron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8.jpeg"/>
                    <pic:cNvPicPr/>
                  </pic:nvPicPr>
                  <pic:blipFill>
                    <a:blip r:embed="rId243" cstate="print"/>
                    <a:stretch>
                      <a:fillRect/>
                    </a:stretch>
                  </pic:blipFill>
                  <pic:spPr>
                    <a:xfrm>
                      <a:off x="0" y="0"/>
                      <a:ext cx="4654620" cy="2297473"/>
                    </a:xfrm>
                    <a:prstGeom prst="rect">
                      <a:avLst/>
                    </a:prstGeom>
                  </pic:spPr>
                </pic:pic>
              </a:graphicData>
            </a:graphic>
          </wp:inline>
        </w:drawing>
      </w:r>
    </w:p>
    <w:p w:rsidR="00137AE2" w:rsidRPr="0087588A" w:rsidRDefault="00137AE2" w:rsidP="00EC6542">
      <w:pPr>
        <w:pStyle w:val="Caption"/>
        <w:jc w:val="center"/>
      </w:pPr>
      <w:bookmarkStart w:id="1435" w:name="_Toc479683410"/>
      <w:bookmarkStart w:id="1436" w:name="_Toc479632193"/>
      <w:bookmarkStart w:id="1437" w:name="_Toc499543638"/>
      <w:r w:rsidRPr="0087588A">
        <w:t xml:space="preserve">Figure </w:t>
      </w:r>
      <w:fldSimple w:instr=" SEQ Figure \* ARABIC ">
        <w:r w:rsidR="00E65A84">
          <w:rPr>
            <w:noProof/>
          </w:rPr>
          <w:t>157</w:t>
        </w:r>
      </w:fldSimple>
      <w:r w:rsidRPr="0087588A">
        <w:t>:</w:t>
      </w:r>
      <w:r w:rsidRPr="0087588A">
        <w:rPr>
          <w:rFonts w:ascii="Arial"/>
          <w:b w:val="0"/>
          <w:spacing w:val="-1"/>
          <w:sz w:val="18"/>
        </w:rPr>
        <w:t xml:space="preserve"> </w:t>
      </w:r>
      <w:r w:rsidRPr="0087588A">
        <w:t>Stays selected for Synchronizing</w:t>
      </w:r>
      <w:bookmarkEnd w:id="1435"/>
      <w:bookmarkEnd w:id="1436"/>
      <w:bookmarkEnd w:id="1437"/>
    </w:p>
    <w:p w:rsidR="000E3791" w:rsidRPr="0087588A" w:rsidRDefault="000E3791" w:rsidP="000443F5"/>
    <w:p w:rsidR="000C707A" w:rsidRPr="0087588A" w:rsidRDefault="000C707A" w:rsidP="000443F5"/>
    <w:p w:rsidR="000E3791" w:rsidRPr="0087588A" w:rsidRDefault="000E3791" w:rsidP="000443F5"/>
    <w:p w:rsidR="00137AE2" w:rsidRPr="0087588A" w:rsidRDefault="00507DAC" w:rsidP="00137AE2">
      <w:pPr>
        <w:rPr>
          <w:rFonts w:ascii="Arial" w:eastAsia="Arial" w:hAnsi="Arial" w:cs="Arial"/>
          <w:b/>
          <w:bCs/>
          <w:sz w:val="18"/>
          <w:szCs w:val="18"/>
        </w:rPr>
      </w:pPr>
      <w:r w:rsidRPr="0087588A">
        <w:rPr>
          <w:noProof/>
        </w:rPr>
        <mc:AlternateContent>
          <mc:Choice Requires="wpg">
            <w:drawing>
              <wp:anchor distT="0" distB="0" distL="114300" distR="114300" simplePos="0" relativeHeight="252077568" behindDoc="0" locked="0" layoutInCell="1" allowOverlap="1" wp14:anchorId="6BBA6040" wp14:editId="680B69AA">
                <wp:simplePos x="0" y="0"/>
                <wp:positionH relativeFrom="page">
                  <wp:posOffset>1510749</wp:posOffset>
                </wp:positionH>
                <wp:positionV relativeFrom="paragraph">
                  <wp:posOffset>100551</wp:posOffset>
                </wp:positionV>
                <wp:extent cx="4661452" cy="765313"/>
                <wp:effectExtent l="0" t="0" r="6350" b="15875"/>
                <wp:wrapNone/>
                <wp:docPr id="776" name="Group 393" descr="Synchronized Stays confirmation message" title="Synchronized Stays confirmation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1452" cy="765313"/>
                          <a:chOff x="4445" y="769"/>
                          <a:chExt cx="7795" cy="1570"/>
                        </a:xfrm>
                      </wpg:grpSpPr>
                      <pic:pic xmlns:pic="http://schemas.openxmlformats.org/drawingml/2006/picture">
                        <pic:nvPicPr>
                          <pic:cNvPr id="777" name="Picture 396" descr="Synchronized Stays confirmation message" title="Synchronized Stays confirmation messag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4455" y="769"/>
                            <a:ext cx="7785" cy="1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8" name="Group 394"/>
                        <wpg:cNvGrpSpPr>
                          <a:grpSpLocks/>
                        </wpg:cNvGrpSpPr>
                        <wpg:grpSpPr bwMode="auto">
                          <a:xfrm>
                            <a:off x="4450" y="794"/>
                            <a:ext cx="3325" cy="1540"/>
                            <a:chOff x="4450" y="794"/>
                            <a:chExt cx="3325" cy="1540"/>
                          </a:xfrm>
                        </wpg:grpSpPr>
                        <wps:wsp>
                          <wps:cNvPr id="779" name="Freeform 395"/>
                          <wps:cNvSpPr>
                            <a:spLocks/>
                          </wps:cNvSpPr>
                          <wps:spPr bwMode="auto">
                            <a:xfrm>
                              <a:off x="4450" y="794"/>
                              <a:ext cx="3325" cy="1540"/>
                            </a:xfrm>
                            <a:custGeom>
                              <a:avLst/>
                              <a:gdLst>
                                <a:gd name="T0" fmla="+- 0 4450 4450"/>
                                <a:gd name="T1" fmla="*/ T0 w 3325"/>
                                <a:gd name="T2" fmla="+- 0 2334 794"/>
                                <a:gd name="T3" fmla="*/ 2334 h 1540"/>
                                <a:gd name="T4" fmla="+- 0 7775 4450"/>
                                <a:gd name="T5" fmla="*/ T4 w 3325"/>
                                <a:gd name="T6" fmla="+- 0 2334 794"/>
                                <a:gd name="T7" fmla="*/ 2334 h 1540"/>
                                <a:gd name="T8" fmla="+- 0 7775 4450"/>
                                <a:gd name="T9" fmla="*/ T8 w 3325"/>
                                <a:gd name="T10" fmla="+- 0 794 794"/>
                                <a:gd name="T11" fmla="*/ 794 h 1540"/>
                                <a:gd name="T12" fmla="+- 0 4450 4450"/>
                                <a:gd name="T13" fmla="*/ T12 w 3325"/>
                                <a:gd name="T14" fmla="+- 0 794 794"/>
                                <a:gd name="T15" fmla="*/ 794 h 1540"/>
                                <a:gd name="T16" fmla="+- 0 4450 4450"/>
                                <a:gd name="T17" fmla="*/ T16 w 3325"/>
                                <a:gd name="T18" fmla="+- 0 2334 794"/>
                                <a:gd name="T19" fmla="*/ 2334 h 1540"/>
                              </a:gdLst>
                              <a:ahLst/>
                              <a:cxnLst>
                                <a:cxn ang="0">
                                  <a:pos x="T1" y="T3"/>
                                </a:cxn>
                                <a:cxn ang="0">
                                  <a:pos x="T5" y="T7"/>
                                </a:cxn>
                                <a:cxn ang="0">
                                  <a:pos x="T9" y="T11"/>
                                </a:cxn>
                                <a:cxn ang="0">
                                  <a:pos x="T13" y="T15"/>
                                </a:cxn>
                                <a:cxn ang="0">
                                  <a:pos x="T17" y="T19"/>
                                </a:cxn>
                              </a:cxnLst>
                              <a:rect l="0" t="0" r="r" b="b"/>
                              <a:pathLst>
                                <a:path w="3325" h="1540">
                                  <a:moveTo>
                                    <a:pt x="0" y="1540"/>
                                  </a:moveTo>
                                  <a:lnTo>
                                    <a:pt x="3325" y="1540"/>
                                  </a:lnTo>
                                  <a:lnTo>
                                    <a:pt x="3325" y="0"/>
                                  </a:lnTo>
                                  <a:lnTo>
                                    <a:pt x="0" y="0"/>
                                  </a:lnTo>
                                  <a:lnTo>
                                    <a:pt x="0" y="154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3" o:spid="_x0000_s1026" alt="Title: Synchronized Stays confirmation message - Description: Synchronized Stays confirmation message" style="position:absolute;margin-left:118.95pt;margin-top:7.9pt;width:367.05pt;height:60.25pt;z-index:252077568;mso-position-horizontal-relative:page" coordorigin="4445,769" coordsize="7795,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">
                <v:shape id="Picture 396" o:spid="_x0000_s1027" type="#_x0000_t75" alt="Synchronized Stays confirmation message" style="position:absolute;left:4455;top:769;width:7785;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iP6vGAAAA3AAAAA8AAABkcnMvZG93bnJldi54bWxEj0FLw0AUhO9C/8PyCr2I3bSokdhtkYZi&#10;7c0qiLdH9jUJZt/G7GuS/ntXEDwOM/MNs9qMrlE9daH2bGAxT0ARF97WXBp4f9vdPIAKgmyx8UwG&#10;LhRgs55crTCzfuBX6o9SqgjhkKGBSqTNtA5FRQ7D3LfE0Tv5zqFE2ZXadjhEuGv0MknutcOa40KF&#10;LW0rKr6OZ2fALp+H68/vj3zMDy+nfHHb9iJ3xsym49MjKKFR/sN/7b01kKYp/J6JR0Cv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SI/q8YAAADcAAAADwAAAAAAAAAAAAAA&#10;AACfAgAAZHJzL2Rvd25yZXYueG1sUEsFBgAAAAAEAAQA9wAAAJIDAAAAAA==&#10;">
                  <v:imagedata r:id="rId245" o:title="Synchronized Stays confirmation message"/>
                </v:shape>
                <v:group id="Group 394" o:spid="_x0000_s1028" style="position:absolute;left:4450;top:794;width:3325;height:1540" coordorigin="4450,794" coordsize="3325,1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shape id="Freeform 395" o:spid="_x0000_s1029" style="position:absolute;left:4450;top:794;width:3325;height:1540;visibility:visible;mso-wrap-style:square;v-text-anchor:top" coordsize="3325,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oOMYA&#10;AADcAAAADwAAAGRycy9kb3ducmV2LnhtbESPT2vCQBTE74V+h+UJ3urGVoxGVymFYr1o/YfXZ/aZ&#10;pM2+DdnVxG/fFYQeh5n5DTOdt6YUV6pdYVlBvxeBIE6tLjhTsN99voxAOI+ssbRMCm7kYD57fppi&#10;om3DG7pufSYChF2CCnLvq0RKl+Zk0PVsRRy8s60N+iDrTOoamwA3pXyNoqE0WHBYyLGij5zS3+3F&#10;KDit/GK5/n4rmuZnkMaL8eG4GfWV6nba9wkIT63/Dz/aX1pBHI/hfi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boOMYAAADcAAAADwAAAAAAAAAAAAAAAACYAgAAZHJz&#10;L2Rvd25yZXYueG1sUEsFBgAAAAAEAAQA9QAAAIsDAAAAAA==&#10;" path="m,1540r3325,l3325,,,,,1540xe" filled="f" strokeweight=".5pt">
                    <v:path arrowok="t" o:connecttype="custom" o:connectlocs="0,2334;3325,2334;3325,794;0,794;0,2334" o:connectangles="0,0,0,0,0"/>
                  </v:shape>
                </v:group>
                <w10:wrap anchorx="page"/>
              </v:group>
            </w:pict>
          </mc:Fallback>
        </mc:AlternateContent>
      </w:r>
    </w:p>
    <w:p w:rsidR="00137AE2" w:rsidRPr="0087588A" w:rsidRDefault="00137AE2" w:rsidP="00137AE2">
      <w:pPr>
        <w:rPr>
          <w:rFonts w:ascii="Arial" w:eastAsia="Arial" w:hAnsi="Arial" w:cs="Arial"/>
          <w:b/>
          <w:bCs/>
          <w:sz w:val="18"/>
          <w:szCs w:val="18"/>
        </w:rPr>
      </w:pPr>
    </w:p>
    <w:p w:rsidR="00137AE2" w:rsidRPr="0087588A" w:rsidRDefault="00137AE2" w:rsidP="00137AE2">
      <w:pPr>
        <w:rPr>
          <w:rFonts w:ascii="Arial" w:eastAsia="Arial" w:hAnsi="Arial" w:cs="Arial"/>
          <w:b/>
          <w:bCs/>
          <w:sz w:val="18"/>
          <w:szCs w:val="18"/>
        </w:rPr>
      </w:pPr>
    </w:p>
    <w:p w:rsidR="00137AE2" w:rsidRPr="0087588A" w:rsidRDefault="00137AE2" w:rsidP="00137AE2">
      <w:pPr>
        <w:rPr>
          <w:rFonts w:ascii="Arial" w:eastAsia="Arial" w:hAnsi="Arial" w:cs="Arial"/>
          <w:b/>
          <w:bCs/>
          <w:sz w:val="18"/>
          <w:szCs w:val="18"/>
        </w:rPr>
      </w:pPr>
    </w:p>
    <w:p w:rsidR="00137AE2" w:rsidRPr="0087588A" w:rsidRDefault="00137AE2" w:rsidP="00137AE2">
      <w:pPr>
        <w:rPr>
          <w:rFonts w:ascii="Arial" w:eastAsia="Arial" w:hAnsi="Arial" w:cs="Arial"/>
          <w:b/>
          <w:bCs/>
          <w:sz w:val="18"/>
          <w:szCs w:val="18"/>
        </w:rPr>
      </w:pPr>
    </w:p>
    <w:p w:rsidR="00137AE2" w:rsidRPr="0087588A" w:rsidRDefault="00137AE2" w:rsidP="00137AE2">
      <w:pPr>
        <w:rPr>
          <w:rFonts w:ascii="Arial" w:eastAsia="Arial" w:hAnsi="Arial" w:cs="Arial"/>
          <w:b/>
          <w:bCs/>
          <w:sz w:val="18"/>
          <w:szCs w:val="18"/>
        </w:rPr>
      </w:pPr>
    </w:p>
    <w:p w:rsidR="00507DAC" w:rsidRPr="0087588A" w:rsidRDefault="00507DAC" w:rsidP="00EC6542">
      <w:pPr>
        <w:pStyle w:val="Caption"/>
        <w:jc w:val="center"/>
        <w:rPr>
          <w:rFonts w:ascii="Arial"/>
          <w:b w:val="0"/>
          <w:sz w:val="18"/>
        </w:rPr>
      </w:pPr>
      <w:bookmarkStart w:id="1438" w:name="_bookmark276"/>
      <w:bookmarkStart w:id="1439" w:name="_Toc479683411"/>
      <w:bookmarkStart w:id="1440" w:name="_Toc479632194"/>
      <w:bookmarkStart w:id="1441" w:name="_Toc499543639"/>
      <w:bookmarkEnd w:id="1438"/>
      <w:r w:rsidRPr="0087588A">
        <w:t xml:space="preserve">Figure </w:t>
      </w:r>
      <w:fldSimple w:instr=" SEQ Figure \* ARABIC ">
        <w:r w:rsidR="00E65A84">
          <w:rPr>
            <w:noProof/>
          </w:rPr>
          <w:t>158</w:t>
        </w:r>
      </w:fldSimple>
      <w:r w:rsidRPr="0087588A">
        <w:t>: Synchronized Stays confirmation message</w:t>
      </w:r>
      <w:bookmarkEnd w:id="1439"/>
      <w:bookmarkEnd w:id="1440"/>
      <w:bookmarkEnd w:id="1441"/>
    </w:p>
    <w:p w:rsidR="00507DAC" w:rsidRPr="0087588A" w:rsidRDefault="00507DAC" w:rsidP="00137AE2">
      <w:pPr>
        <w:ind w:left="2439" w:right="3778"/>
        <w:jc w:val="center"/>
        <w:rPr>
          <w:rFonts w:ascii="Arial"/>
          <w:b/>
          <w:sz w:val="18"/>
        </w:rPr>
      </w:pPr>
    </w:p>
    <w:p w:rsidR="00137AE2" w:rsidRPr="0087588A" w:rsidRDefault="00137AE2" w:rsidP="00EC6542">
      <w:pPr>
        <w:spacing w:line="200" w:lineRule="atLeast"/>
        <w:ind w:left="100"/>
        <w:jc w:val="center"/>
        <w:rPr>
          <w:rFonts w:ascii="Arial" w:eastAsia="Arial" w:hAnsi="Arial" w:cs="Arial"/>
          <w:sz w:val="20"/>
          <w:szCs w:val="20"/>
        </w:rPr>
      </w:pPr>
      <w:r w:rsidRPr="0087588A">
        <w:rPr>
          <w:rFonts w:ascii="Arial" w:eastAsia="Arial" w:hAnsi="Arial" w:cs="Arial"/>
          <w:noProof/>
          <w:sz w:val="20"/>
          <w:szCs w:val="20"/>
        </w:rPr>
        <w:drawing>
          <wp:inline distT="0" distB="0" distL="0" distR="0" wp14:anchorId="3DAB7BFB" wp14:editId="76C01922">
            <wp:extent cx="4502427" cy="1782211"/>
            <wp:effectExtent l="0" t="0" r="0" b="8890"/>
            <wp:docPr id="325" name="image120.png" descr="Patient Search Message" title="Patient Search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0.png"/>
                    <pic:cNvPicPr/>
                  </pic:nvPicPr>
                  <pic:blipFill>
                    <a:blip r:embed="rId246" cstate="print"/>
                    <a:stretch>
                      <a:fillRect/>
                    </a:stretch>
                  </pic:blipFill>
                  <pic:spPr>
                    <a:xfrm>
                      <a:off x="0" y="0"/>
                      <a:ext cx="4518737" cy="1788667"/>
                    </a:xfrm>
                    <a:prstGeom prst="rect">
                      <a:avLst/>
                    </a:prstGeom>
                  </pic:spPr>
                </pic:pic>
              </a:graphicData>
            </a:graphic>
          </wp:inline>
        </w:drawing>
      </w:r>
    </w:p>
    <w:p w:rsidR="00137AE2" w:rsidRPr="0087588A" w:rsidRDefault="00507DAC" w:rsidP="00EC6542">
      <w:pPr>
        <w:pStyle w:val="Caption"/>
        <w:jc w:val="center"/>
        <w:rPr>
          <w:rFonts w:ascii="Arial" w:eastAsia="Arial" w:hAnsi="Arial"/>
          <w:sz w:val="18"/>
          <w:szCs w:val="18"/>
        </w:rPr>
      </w:pPr>
      <w:bookmarkStart w:id="1442" w:name="_bookmark277"/>
      <w:bookmarkStart w:id="1443" w:name="_Toc479683412"/>
      <w:bookmarkStart w:id="1444" w:name="_Toc479632195"/>
      <w:bookmarkStart w:id="1445" w:name="_Toc499543640"/>
      <w:bookmarkEnd w:id="1442"/>
      <w:r w:rsidRPr="0087588A">
        <w:t xml:space="preserve">Figure </w:t>
      </w:r>
      <w:fldSimple w:instr=" SEQ Figure \* ARABIC ">
        <w:r w:rsidR="00E65A84">
          <w:rPr>
            <w:noProof/>
          </w:rPr>
          <w:t>159</w:t>
        </w:r>
      </w:fldSimple>
      <w:r w:rsidRPr="0087588A">
        <w:t>:</w:t>
      </w:r>
      <w:r w:rsidR="00137AE2" w:rsidRPr="0087588A">
        <w:rPr>
          <w:rFonts w:ascii="Arial"/>
          <w:b w:val="0"/>
          <w:sz w:val="18"/>
        </w:rPr>
        <w:t xml:space="preserve"> </w:t>
      </w:r>
      <w:r w:rsidR="00137AE2" w:rsidRPr="0087588A">
        <w:t>Patient Search Message</w:t>
      </w:r>
      <w:bookmarkEnd w:id="1443"/>
      <w:bookmarkEnd w:id="1444"/>
      <w:bookmarkEnd w:id="1445"/>
    </w:p>
    <w:p w:rsidR="004A0413" w:rsidRPr="0087588A" w:rsidRDefault="004A0413" w:rsidP="004451AB">
      <w:pPr>
        <w:pStyle w:val="Heading2"/>
      </w:pPr>
      <w:bookmarkStart w:id="1446" w:name="_Toc479676207"/>
      <w:bookmarkStart w:id="1447" w:name="_Toc479631942"/>
      <w:bookmarkStart w:id="1448" w:name="_Toc499543912"/>
      <w:r w:rsidRPr="0087588A">
        <w:t>Patient Stay Administration</w:t>
      </w:r>
      <w:r w:rsidR="007002AE" w:rsidRPr="0087588A">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Stay</w:instrText>
      </w:r>
      <w:r w:rsidR="007002AE" w:rsidRPr="0087588A">
        <w:rPr>
          <w:spacing w:val="-1"/>
          <w:sz w:val="20"/>
        </w:rPr>
        <w:instrText xml:space="preserve"> Administration</w:instrText>
      </w:r>
      <w:r w:rsidR="007002AE" w:rsidRPr="0087588A">
        <w:instrText xml:space="preserve">" </w:instrText>
      </w:r>
      <w:r w:rsidR="007002AE" w:rsidRPr="0087588A">
        <w:fldChar w:fldCharType="end"/>
      </w:r>
      <w:r w:rsidRPr="0087588A">
        <w:t xml:space="preserve"> Option</w:t>
      </w:r>
      <w:bookmarkEnd w:id="1446"/>
      <w:bookmarkEnd w:id="1447"/>
      <w:bookmarkEnd w:id="1448"/>
    </w:p>
    <w:p w:rsidR="007F5238" w:rsidRPr="0087588A" w:rsidRDefault="004A0413" w:rsidP="004A0413">
      <w:pPr>
        <w:pStyle w:val="BodyText"/>
        <w:spacing w:before="118"/>
        <w:ind w:left="140" w:right="176"/>
      </w:pPr>
      <w:r w:rsidRPr="0087588A">
        <w:t>This option</w:t>
      </w:r>
      <w:r w:rsidRPr="0087588A">
        <w:rPr>
          <w:spacing w:val="-1"/>
        </w:rPr>
        <w:t xml:space="preserve"> </w:t>
      </w:r>
      <w:r w:rsidRPr="0087588A">
        <w:t>can</w:t>
      </w:r>
      <w:r w:rsidRPr="0087588A">
        <w:rPr>
          <w:spacing w:val="1"/>
        </w:rPr>
        <w:t xml:space="preserve"> </w:t>
      </w:r>
      <w:r w:rsidRPr="0087588A">
        <w:rPr>
          <w:u w:val="single" w:color="000000"/>
        </w:rPr>
        <w:t xml:space="preserve">only </w:t>
      </w:r>
      <w:r w:rsidRPr="0087588A">
        <w:t>be</w:t>
      </w:r>
      <w:r w:rsidRPr="0087588A">
        <w:rPr>
          <w:spacing w:val="-1"/>
        </w:rPr>
        <w:t xml:space="preserve"> </w:t>
      </w:r>
      <w:r w:rsidRPr="0087588A">
        <w:t xml:space="preserve">used by NUMI </w:t>
      </w:r>
      <w:r w:rsidRPr="0087588A">
        <w:rPr>
          <w:spacing w:val="-1"/>
        </w:rPr>
        <w:t>Administrators.</w:t>
      </w:r>
      <w:r w:rsidRPr="0087588A">
        <w:rPr>
          <w:spacing w:val="1"/>
        </w:rPr>
        <w:t xml:space="preserve"> </w:t>
      </w:r>
      <w:r w:rsidRPr="0087588A">
        <w:rPr>
          <w:spacing w:val="-1"/>
        </w:rPr>
        <w:t>While</w:t>
      </w:r>
      <w:r w:rsidRPr="0087588A">
        <w:t xml:space="preserve"> </w:t>
      </w:r>
      <w:r w:rsidRPr="0087588A">
        <w:rPr>
          <w:spacing w:val="-1"/>
        </w:rPr>
        <w:t>non-Administrator</w:t>
      </w:r>
      <w:r w:rsidRPr="0087588A">
        <w:t xml:space="preserve"> </w:t>
      </w:r>
      <w:r w:rsidRPr="0087588A">
        <w:rPr>
          <w:spacing w:val="-1"/>
        </w:rPr>
        <w:t>users</w:t>
      </w:r>
      <w:r w:rsidRPr="0087588A">
        <w:t xml:space="preserve"> will</w:t>
      </w:r>
      <w:r w:rsidRPr="0087588A">
        <w:rPr>
          <w:spacing w:val="-1"/>
        </w:rPr>
        <w:t xml:space="preserve"> </w:t>
      </w:r>
      <w:r w:rsidRPr="0087588A">
        <w:t>see</w:t>
      </w:r>
      <w:r w:rsidRPr="0087588A">
        <w:rPr>
          <w:spacing w:val="61"/>
        </w:rPr>
        <w:t xml:space="preserve"> </w:t>
      </w:r>
      <w:r w:rsidRPr="0087588A">
        <w:t xml:space="preserve">this option </w:t>
      </w:r>
      <w:r w:rsidRPr="0087588A">
        <w:rPr>
          <w:spacing w:val="-1"/>
        </w:rPr>
        <w:t>displayed</w:t>
      </w:r>
      <w:r w:rsidRPr="0087588A">
        <w:t xml:space="preserve"> in </w:t>
      </w:r>
      <w:r w:rsidRPr="0087588A">
        <w:rPr>
          <w:spacing w:val="-1"/>
        </w:rPr>
        <w:t>the</w:t>
      </w:r>
      <w:r w:rsidRPr="0087588A">
        <w:rPr>
          <w:spacing w:val="1"/>
        </w:rPr>
        <w:t xml:space="preserve"> </w:t>
      </w:r>
      <w:r w:rsidRPr="0087588A">
        <w:rPr>
          <w:b/>
          <w:bCs/>
          <w:i/>
        </w:rPr>
        <w:t xml:space="preserve">Tools </w:t>
      </w:r>
      <w:r w:rsidRPr="0087588A">
        <w:rPr>
          <w:spacing w:val="-1"/>
        </w:rPr>
        <w:t>menu,</w:t>
      </w:r>
      <w:r w:rsidRPr="0087588A">
        <w:t xml:space="preserve"> selecting</w:t>
      </w:r>
      <w:r w:rsidRPr="0087588A">
        <w:rPr>
          <w:spacing w:val="-1"/>
        </w:rPr>
        <w:t xml:space="preserve"> </w:t>
      </w:r>
      <w:r w:rsidRPr="0087588A">
        <w:t xml:space="preserve">it </w:t>
      </w:r>
      <w:r w:rsidRPr="0087588A">
        <w:rPr>
          <w:spacing w:val="-1"/>
        </w:rPr>
        <w:t>will</w:t>
      </w:r>
      <w:r w:rsidRPr="0087588A">
        <w:t xml:space="preserve"> </w:t>
      </w:r>
      <w:r w:rsidRPr="0087588A">
        <w:rPr>
          <w:spacing w:val="-1"/>
        </w:rPr>
        <w:t>display</w:t>
      </w:r>
      <w:r w:rsidRPr="0087588A">
        <w:t xml:space="preserve"> an </w:t>
      </w:r>
      <w:r w:rsidRPr="0087588A">
        <w:rPr>
          <w:spacing w:val="-1"/>
        </w:rPr>
        <w:t>error message</w:t>
      </w:r>
      <w:r w:rsidRPr="0087588A">
        <w:t xml:space="preserve"> (i.e.,</w:t>
      </w:r>
      <w:r w:rsidRPr="0087588A">
        <w:rPr>
          <w:spacing w:val="-1"/>
        </w:rPr>
        <w:t xml:space="preserve"> “</w:t>
      </w:r>
      <w:r w:rsidRPr="0087588A">
        <w:rPr>
          <w:rFonts w:ascii="Courier New" w:eastAsia="Courier New" w:hAnsi="Courier New" w:cs="Courier New"/>
          <w:spacing w:val="-1"/>
          <w:sz w:val="20"/>
        </w:rPr>
        <w:t>You are</w:t>
      </w:r>
      <w:r w:rsidRPr="0087588A">
        <w:rPr>
          <w:rFonts w:ascii="Courier New" w:eastAsia="Courier New" w:hAnsi="Courier New" w:cs="Courier New"/>
          <w:spacing w:val="68"/>
          <w:sz w:val="20"/>
        </w:rPr>
        <w:t xml:space="preserve"> </w:t>
      </w:r>
      <w:r w:rsidRPr="0087588A">
        <w:rPr>
          <w:rFonts w:ascii="Courier New" w:eastAsia="Courier New" w:hAnsi="Courier New" w:cs="Courier New"/>
          <w:spacing w:val="-1"/>
          <w:sz w:val="20"/>
        </w:rPr>
        <w:t>not authorized to administer patient stays at this site</w:t>
      </w:r>
      <w:r w:rsidRPr="0087588A">
        <w:rPr>
          <w:spacing w:val="-1"/>
        </w:rPr>
        <w:t>”).</w:t>
      </w:r>
      <w:r w:rsidRPr="0087588A">
        <w:t xml:space="preserve"> </w:t>
      </w:r>
    </w:p>
    <w:p w:rsidR="000F7271" w:rsidRPr="0087588A" w:rsidRDefault="004A0413" w:rsidP="004A0413">
      <w:pPr>
        <w:pStyle w:val="BodyText"/>
        <w:spacing w:before="118"/>
        <w:ind w:left="140" w:right="176"/>
      </w:pPr>
      <w:r w:rsidRPr="0087588A">
        <w:t xml:space="preserve">If a VistA </w:t>
      </w:r>
      <w:r w:rsidRPr="0087588A">
        <w:rPr>
          <w:spacing w:val="-1"/>
        </w:rPr>
        <w:t>patient</w:t>
      </w:r>
      <w:r w:rsidRPr="0087588A">
        <w:t xml:space="preserve"> stay is</w:t>
      </w:r>
      <w:r w:rsidRPr="0087588A">
        <w:rPr>
          <w:spacing w:val="39"/>
        </w:rPr>
        <w:t xml:space="preserve"> </w:t>
      </w:r>
      <w:r w:rsidRPr="0087588A">
        <w:t xml:space="preserve">entered in </w:t>
      </w:r>
      <w:r w:rsidRPr="0087588A">
        <w:rPr>
          <w:spacing w:val="-1"/>
        </w:rPr>
        <w:t>the</w:t>
      </w:r>
      <w:r w:rsidRPr="0087588A">
        <w:t xml:space="preserve"> NUMI database and </w:t>
      </w:r>
      <w:r w:rsidRPr="0087588A">
        <w:rPr>
          <w:spacing w:val="-1"/>
        </w:rPr>
        <w:t>VistA</w:t>
      </w:r>
      <w:r w:rsidRPr="0087588A">
        <w:t xml:space="preserve"> </w:t>
      </w:r>
      <w:r w:rsidRPr="0087588A">
        <w:rPr>
          <w:spacing w:val="-1"/>
        </w:rPr>
        <w:t>subsequently</w:t>
      </w:r>
      <w:r w:rsidRPr="0087588A">
        <w:t xml:space="preserve"> </w:t>
      </w:r>
      <w:r w:rsidRPr="0087588A">
        <w:rPr>
          <w:spacing w:val="-1"/>
        </w:rPr>
        <w:t>deletes</w:t>
      </w:r>
      <w:r w:rsidRPr="0087588A">
        <w:t xml:space="preserve"> the stay,</w:t>
      </w:r>
      <w:r w:rsidRPr="0087588A">
        <w:rPr>
          <w:spacing w:val="-1"/>
        </w:rPr>
        <w:t xml:space="preserve"> NUMI</w:t>
      </w:r>
      <w:r w:rsidRPr="0087588A">
        <w:t xml:space="preserve"> will</w:t>
      </w:r>
      <w:r w:rsidRPr="0087588A">
        <w:rPr>
          <w:spacing w:val="-1"/>
        </w:rPr>
        <w:t xml:space="preserve"> </w:t>
      </w:r>
      <w:r w:rsidRPr="0087588A">
        <w:t>display</w:t>
      </w:r>
      <w:r w:rsidRPr="0087588A">
        <w:rPr>
          <w:spacing w:val="-1"/>
        </w:rPr>
        <w:t xml:space="preserve"> </w:t>
      </w:r>
      <w:r w:rsidRPr="0087588A">
        <w:t>an</w:t>
      </w:r>
      <w:r w:rsidRPr="0087588A">
        <w:rPr>
          <w:spacing w:val="49"/>
        </w:rPr>
        <w:t xml:space="preserve"> </w:t>
      </w:r>
      <w:r w:rsidRPr="0087588A">
        <w:t xml:space="preserve">“invalid </w:t>
      </w:r>
      <w:r w:rsidRPr="0087588A">
        <w:rPr>
          <w:spacing w:val="-1"/>
        </w:rPr>
        <w:t>stay”</w:t>
      </w:r>
      <w:r w:rsidRPr="0087588A">
        <w:t xml:space="preserve"> </w:t>
      </w:r>
      <w:r w:rsidRPr="0087588A">
        <w:rPr>
          <w:spacing w:val="-1"/>
        </w:rPr>
        <w:t>message</w:t>
      </w:r>
      <w:r w:rsidRPr="0087588A">
        <w:t xml:space="preserve"> when the </w:t>
      </w:r>
      <w:r w:rsidRPr="0087588A">
        <w:rPr>
          <w:spacing w:val="-1"/>
        </w:rPr>
        <w:t>NUMI</w:t>
      </w:r>
      <w:r w:rsidRPr="0087588A">
        <w:t xml:space="preserve"> user</w:t>
      </w:r>
      <w:r w:rsidRPr="0087588A">
        <w:rPr>
          <w:spacing w:val="-1"/>
        </w:rPr>
        <w:t xml:space="preserve"> clicks</w:t>
      </w:r>
      <w:r w:rsidRPr="0087588A">
        <w:t xml:space="preserve"> the </w:t>
      </w:r>
      <w:r w:rsidRPr="0087588A">
        <w:rPr>
          <w:spacing w:val="-1"/>
        </w:rPr>
        <w:t xml:space="preserve">review </w:t>
      </w:r>
      <w:r w:rsidRPr="0087588A">
        <w:t xml:space="preserve">link </w:t>
      </w:r>
      <w:r w:rsidRPr="0087588A">
        <w:rPr>
          <w:spacing w:val="-1"/>
        </w:rPr>
        <w:t>for</w:t>
      </w:r>
      <w:r w:rsidRPr="0087588A">
        <w:t xml:space="preserve"> </w:t>
      </w:r>
      <w:r w:rsidRPr="0087588A">
        <w:rPr>
          <w:spacing w:val="-1"/>
        </w:rPr>
        <w:t>the</w:t>
      </w:r>
      <w:r w:rsidRPr="0087588A">
        <w:t xml:space="preserve"> </w:t>
      </w:r>
      <w:r w:rsidRPr="0087588A">
        <w:rPr>
          <w:spacing w:val="-1"/>
        </w:rPr>
        <w:t xml:space="preserve">deleted </w:t>
      </w:r>
      <w:r w:rsidRPr="0087588A">
        <w:t>stay.</w:t>
      </w:r>
      <w:r w:rsidR="00DF273B" w:rsidRPr="0087588A">
        <w:t xml:space="preserve"> </w:t>
      </w:r>
    </w:p>
    <w:p w:rsidR="004A0413" w:rsidRPr="0087588A" w:rsidRDefault="004A0413" w:rsidP="004A0413">
      <w:pPr>
        <w:pStyle w:val="BodyText"/>
        <w:spacing w:before="118"/>
        <w:ind w:left="140" w:right="176"/>
      </w:pPr>
      <w:r w:rsidRPr="0087588A">
        <w:rPr>
          <w:spacing w:val="-1"/>
        </w:rPr>
        <w:t>Additionally,</w:t>
      </w:r>
      <w:r w:rsidRPr="0087588A">
        <w:t xml:space="preserve"> NUMI will </w:t>
      </w:r>
      <w:r w:rsidRPr="0087588A">
        <w:rPr>
          <w:spacing w:val="-1"/>
        </w:rPr>
        <w:t>move</w:t>
      </w:r>
      <w:r w:rsidRPr="0087588A">
        <w:t xml:space="preserve"> the </w:t>
      </w:r>
      <w:r w:rsidRPr="0087588A">
        <w:rPr>
          <w:spacing w:val="-1"/>
        </w:rPr>
        <w:t>NUMI patient</w:t>
      </w:r>
      <w:r w:rsidRPr="0087588A">
        <w:t xml:space="preserve"> stay</w:t>
      </w:r>
      <w:r w:rsidRPr="0087588A">
        <w:rPr>
          <w:spacing w:val="-1"/>
        </w:rPr>
        <w:t xml:space="preserve"> </w:t>
      </w:r>
      <w:r w:rsidRPr="0087588A">
        <w:t>record</w:t>
      </w:r>
      <w:r w:rsidRPr="0087588A">
        <w:rPr>
          <w:spacing w:val="-2"/>
        </w:rPr>
        <w:t xml:space="preserve"> </w:t>
      </w:r>
      <w:r w:rsidRPr="0087588A">
        <w:t>to the</w:t>
      </w:r>
      <w:r w:rsidRPr="0087588A">
        <w:rPr>
          <w:spacing w:val="1"/>
        </w:rPr>
        <w:t xml:space="preserve"> </w:t>
      </w:r>
      <w:r w:rsidRPr="0087588A">
        <w:rPr>
          <w:b/>
          <w:i/>
        </w:rPr>
        <w:t xml:space="preserve">Patient </w:t>
      </w:r>
      <w:r w:rsidRPr="0087588A">
        <w:rPr>
          <w:b/>
          <w:i/>
          <w:spacing w:val="-1"/>
        </w:rPr>
        <w:t>Stay</w:t>
      </w:r>
      <w:r w:rsidR="007002AE" w:rsidRPr="0087588A">
        <w:rPr>
          <w:b/>
          <w:i/>
          <w:spacing w:val="-1"/>
        </w:rPr>
        <w:t xml:space="preserve"> </w:t>
      </w:r>
      <w:r w:rsidRPr="0087588A">
        <w:rPr>
          <w:b/>
          <w:i/>
          <w:spacing w:val="-1"/>
        </w:rPr>
        <w:t>Administration</w:t>
      </w:r>
      <w:r w:rsidR="007002AE" w:rsidRPr="0087588A">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Stay</w:instrText>
      </w:r>
      <w:r w:rsidR="007002AE" w:rsidRPr="0087588A">
        <w:rPr>
          <w:spacing w:val="-1"/>
          <w:sz w:val="20"/>
        </w:rPr>
        <w:instrText xml:space="preserve"> Administration</w:instrText>
      </w:r>
      <w:r w:rsidR="007002AE" w:rsidRPr="0087588A">
        <w:instrText xml:space="preserve">" </w:instrText>
      </w:r>
      <w:r w:rsidR="007002AE" w:rsidRPr="0087588A">
        <w:fldChar w:fldCharType="end"/>
      </w:r>
      <w:r w:rsidRPr="0087588A">
        <w:rPr>
          <w:b/>
          <w:i/>
        </w:rPr>
        <w:t xml:space="preserve"> </w:t>
      </w:r>
      <w:r w:rsidRPr="0087588A">
        <w:t xml:space="preserve">screen. </w:t>
      </w:r>
      <w:r w:rsidRPr="0087588A">
        <w:rPr>
          <w:spacing w:val="-1"/>
        </w:rPr>
        <w:t>NUMI</w:t>
      </w:r>
      <w:r w:rsidRPr="0087588A">
        <w:t xml:space="preserve"> Administrators can use the</w:t>
      </w:r>
      <w:r w:rsidRPr="0087588A">
        <w:rPr>
          <w:spacing w:val="1"/>
        </w:rPr>
        <w:t xml:space="preserve"> </w:t>
      </w:r>
      <w:r w:rsidRPr="0087588A">
        <w:rPr>
          <w:b/>
          <w:i/>
          <w:spacing w:val="-1"/>
        </w:rPr>
        <w:t>Patient</w:t>
      </w:r>
      <w:r w:rsidRPr="0087588A">
        <w:rPr>
          <w:b/>
          <w:i/>
        </w:rPr>
        <w:t xml:space="preserve"> </w:t>
      </w:r>
      <w:r w:rsidRPr="0087588A">
        <w:rPr>
          <w:b/>
          <w:i/>
          <w:spacing w:val="-1"/>
        </w:rPr>
        <w:t>Stay Administration</w:t>
      </w:r>
      <w:r w:rsidRPr="0087588A">
        <w:rPr>
          <w:b/>
          <w:i/>
        </w:rPr>
        <w:t xml:space="preserve"> </w:t>
      </w:r>
      <w:r w:rsidRPr="0087588A">
        <w:t xml:space="preserve">screen </w:t>
      </w:r>
      <w:r w:rsidRPr="0087588A">
        <w:rPr>
          <w:spacing w:val="-1"/>
        </w:rPr>
        <w:t>to</w:t>
      </w:r>
      <w:r w:rsidRPr="0087588A">
        <w:rPr>
          <w:spacing w:val="69"/>
        </w:rPr>
        <w:t xml:space="preserve"> </w:t>
      </w:r>
      <w:r w:rsidRPr="0087588A">
        <w:t xml:space="preserve">verify the </w:t>
      </w:r>
      <w:r w:rsidRPr="0087588A">
        <w:rPr>
          <w:spacing w:val="-1"/>
        </w:rPr>
        <w:t>status</w:t>
      </w:r>
      <w:r w:rsidRPr="0087588A">
        <w:t xml:space="preserve"> of the </w:t>
      </w:r>
      <w:r w:rsidRPr="0087588A">
        <w:rPr>
          <w:spacing w:val="-1"/>
        </w:rPr>
        <w:t>stay</w:t>
      </w:r>
      <w:r w:rsidRPr="0087588A">
        <w:t xml:space="preserve"> in VistA</w:t>
      </w:r>
      <w:r w:rsidRPr="0087588A">
        <w:rPr>
          <w:spacing w:val="-2"/>
        </w:rPr>
        <w:t xml:space="preserve"> </w:t>
      </w:r>
      <w:r w:rsidRPr="0087588A">
        <w:t xml:space="preserve">and </w:t>
      </w:r>
      <w:r w:rsidRPr="0087588A">
        <w:rPr>
          <w:spacing w:val="-1"/>
        </w:rPr>
        <w:t>delete</w:t>
      </w:r>
      <w:r w:rsidRPr="0087588A">
        <w:t xml:space="preserve"> </w:t>
      </w:r>
      <w:r w:rsidRPr="0087588A">
        <w:rPr>
          <w:spacing w:val="-1"/>
        </w:rPr>
        <w:t>NUMI</w:t>
      </w:r>
      <w:r w:rsidRPr="0087588A">
        <w:t xml:space="preserve"> </w:t>
      </w:r>
      <w:r w:rsidRPr="0087588A">
        <w:rPr>
          <w:spacing w:val="-1"/>
        </w:rPr>
        <w:t xml:space="preserve">patient </w:t>
      </w:r>
      <w:r w:rsidRPr="0087588A">
        <w:t>stay records that are no</w:t>
      </w:r>
      <w:r w:rsidRPr="0087588A">
        <w:rPr>
          <w:spacing w:val="3"/>
        </w:rPr>
        <w:t xml:space="preserve"> </w:t>
      </w:r>
      <w:r w:rsidRPr="0087588A">
        <w:rPr>
          <w:spacing w:val="-1"/>
        </w:rPr>
        <w:t>longer</w:t>
      </w:r>
      <w:r w:rsidRPr="0087588A">
        <w:t xml:space="preserve"> in</w:t>
      </w:r>
      <w:r w:rsidRPr="0087588A">
        <w:rPr>
          <w:spacing w:val="51"/>
        </w:rPr>
        <w:t xml:space="preserve"> </w:t>
      </w:r>
      <w:r w:rsidRPr="0087588A">
        <w:t>VistA.</w:t>
      </w:r>
    </w:p>
    <w:p w:rsidR="004A0413" w:rsidRPr="0087588A" w:rsidRDefault="004A0413" w:rsidP="004A0413">
      <w:pPr>
        <w:pStyle w:val="BodyText"/>
        <w:ind w:left="140"/>
      </w:pPr>
      <w:r w:rsidRPr="0087588A">
        <w:t xml:space="preserve">Here is </w:t>
      </w:r>
      <w:r w:rsidRPr="0087588A">
        <w:rPr>
          <w:spacing w:val="-1"/>
        </w:rPr>
        <w:t>some</w:t>
      </w:r>
      <w:r w:rsidRPr="0087588A">
        <w:t xml:space="preserve"> </w:t>
      </w:r>
      <w:r w:rsidRPr="0087588A">
        <w:rPr>
          <w:spacing w:val="-1"/>
        </w:rPr>
        <w:t>background</w:t>
      </w:r>
      <w:r w:rsidRPr="0087588A">
        <w:t xml:space="preserve"> </w:t>
      </w:r>
      <w:r w:rsidRPr="0087588A">
        <w:rPr>
          <w:spacing w:val="-1"/>
        </w:rPr>
        <w:t>information</w:t>
      </w:r>
      <w:r w:rsidRPr="0087588A">
        <w:t xml:space="preserve"> about</w:t>
      </w:r>
      <w:r w:rsidRPr="0087588A">
        <w:rPr>
          <w:spacing w:val="1"/>
        </w:rPr>
        <w:t xml:space="preserve"> </w:t>
      </w:r>
      <w:r w:rsidRPr="0087588A">
        <w:t>how this process</w:t>
      </w:r>
      <w:r w:rsidRPr="0087588A">
        <w:rPr>
          <w:spacing w:val="-1"/>
        </w:rPr>
        <w:t xml:space="preserve"> </w:t>
      </w:r>
      <w:r w:rsidRPr="0087588A">
        <w:t>works:</w:t>
      </w:r>
    </w:p>
    <w:p w:rsidR="000F7271" w:rsidRPr="0087588A" w:rsidRDefault="004A0413" w:rsidP="005F04D9">
      <w:pPr>
        <w:pStyle w:val="BodyText"/>
        <w:ind w:left="140" w:right="270"/>
      </w:pPr>
      <w:r w:rsidRPr="0087588A">
        <w:rPr>
          <w:spacing w:val="-1"/>
        </w:rPr>
        <w:t>Patient</w:t>
      </w:r>
      <w:r w:rsidRPr="0087588A">
        <w:rPr>
          <w:spacing w:val="1"/>
        </w:rPr>
        <w:t xml:space="preserve"> </w:t>
      </w:r>
      <w:r w:rsidRPr="0087588A">
        <w:t xml:space="preserve">Stay </w:t>
      </w:r>
      <w:r w:rsidRPr="0087588A">
        <w:rPr>
          <w:spacing w:val="-1"/>
        </w:rPr>
        <w:t>Movements</w:t>
      </w:r>
      <w:r w:rsidRPr="0087588A">
        <w:t xml:space="preserve"> are entered</w:t>
      </w:r>
      <w:r w:rsidRPr="0087588A">
        <w:rPr>
          <w:spacing w:val="-2"/>
        </w:rPr>
        <w:t xml:space="preserve"> </w:t>
      </w:r>
      <w:r w:rsidRPr="0087588A">
        <w:rPr>
          <w:spacing w:val="-1"/>
        </w:rPr>
        <w:t>into</w:t>
      </w:r>
      <w:r w:rsidRPr="0087588A">
        <w:t xml:space="preserve"> VistA </w:t>
      </w:r>
      <w:r w:rsidRPr="0087588A">
        <w:rPr>
          <w:spacing w:val="-1"/>
        </w:rPr>
        <w:t>and</w:t>
      </w:r>
      <w:r w:rsidRPr="0087588A">
        <w:t xml:space="preserve"> then </w:t>
      </w:r>
      <w:r w:rsidRPr="0087588A">
        <w:rPr>
          <w:spacing w:val="-1"/>
        </w:rPr>
        <w:t>synchronized</w:t>
      </w:r>
      <w:r w:rsidRPr="0087588A">
        <w:t xml:space="preserve"> into</w:t>
      </w:r>
      <w:r w:rsidRPr="0087588A">
        <w:rPr>
          <w:spacing w:val="-1"/>
        </w:rPr>
        <w:t xml:space="preserve"> </w:t>
      </w:r>
      <w:r w:rsidRPr="0087588A">
        <w:t xml:space="preserve">the </w:t>
      </w:r>
      <w:r w:rsidRPr="0087588A">
        <w:rPr>
          <w:spacing w:val="-1"/>
        </w:rPr>
        <w:t>NUMI</w:t>
      </w:r>
      <w:r w:rsidRPr="0087588A">
        <w:t xml:space="preserve"> database.</w:t>
      </w:r>
      <w:r w:rsidRPr="0087588A">
        <w:rPr>
          <w:spacing w:val="67"/>
        </w:rPr>
        <w:t xml:space="preserve"> </w:t>
      </w:r>
      <w:r w:rsidRPr="0087588A">
        <w:t xml:space="preserve">Every </w:t>
      </w:r>
      <w:r w:rsidRPr="0087588A">
        <w:rPr>
          <w:spacing w:val="-1"/>
        </w:rPr>
        <w:t>time</w:t>
      </w:r>
      <w:r w:rsidRPr="0087588A">
        <w:t xml:space="preserve"> a</w:t>
      </w:r>
      <w:r w:rsidRPr="0087588A">
        <w:rPr>
          <w:spacing w:val="1"/>
        </w:rPr>
        <w:t xml:space="preserve"> </w:t>
      </w:r>
      <w:r w:rsidRPr="0087588A">
        <w:t xml:space="preserve">stay is </w:t>
      </w:r>
      <w:r w:rsidRPr="0087588A">
        <w:rPr>
          <w:spacing w:val="-1"/>
        </w:rPr>
        <w:t>touched</w:t>
      </w:r>
      <w:r w:rsidRPr="0087588A">
        <w:t xml:space="preserve"> in NUMI, NUMI goes back to </w:t>
      </w:r>
      <w:r w:rsidRPr="0087588A">
        <w:rPr>
          <w:spacing w:val="-1"/>
        </w:rPr>
        <w:t>VistA</w:t>
      </w:r>
      <w:r w:rsidRPr="0087588A">
        <w:t xml:space="preserve"> to </w:t>
      </w:r>
      <w:r w:rsidRPr="0087588A">
        <w:rPr>
          <w:spacing w:val="-1"/>
        </w:rPr>
        <w:t>update</w:t>
      </w:r>
      <w:r w:rsidRPr="0087588A">
        <w:t xml:space="preserve"> the stay</w:t>
      </w:r>
      <w:r w:rsidRPr="0087588A">
        <w:rPr>
          <w:spacing w:val="-2"/>
        </w:rPr>
        <w:t xml:space="preserve"> </w:t>
      </w:r>
      <w:r w:rsidRPr="0087588A">
        <w:t>record with</w:t>
      </w:r>
      <w:r w:rsidRPr="0087588A">
        <w:rPr>
          <w:spacing w:val="33"/>
        </w:rPr>
        <w:t xml:space="preserve"> </w:t>
      </w:r>
      <w:r w:rsidRPr="0087588A">
        <w:t>any changes</w:t>
      </w:r>
      <w:r w:rsidRPr="0087588A">
        <w:rPr>
          <w:spacing w:val="-1"/>
        </w:rPr>
        <w:t xml:space="preserve"> </w:t>
      </w:r>
      <w:r w:rsidRPr="0087588A">
        <w:t>in VistA</w:t>
      </w:r>
      <w:r w:rsidR="00142944" w:rsidRPr="0087588A">
        <w:t xml:space="preserve">. </w:t>
      </w:r>
      <w:r w:rsidR="005F04D9" w:rsidRPr="0087588A">
        <w:t xml:space="preserve">If nothing is </w:t>
      </w:r>
      <w:r w:rsidR="005F04D9" w:rsidRPr="0087588A">
        <w:rPr>
          <w:spacing w:val="-1"/>
        </w:rPr>
        <w:t>returned</w:t>
      </w:r>
      <w:r w:rsidR="005F04D9" w:rsidRPr="0087588A">
        <w:t xml:space="preserve"> from</w:t>
      </w:r>
      <w:r w:rsidR="005F04D9" w:rsidRPr="0087588A">
        <w:rPr>
          <w:spacing w:val="-1"/>
        </w:rPr>
        <w:t xml:space="preserve"> </w:t>
      </w:r>
      <w:r w:rsidR="005F04D9" w:rsidRPr="0087588A">
        <w:t xml:space="preserve">VistA </w:t>
      </w:r>
      <w:r w:rsidR="005F04D9" w:rsidRPr="0087588A">
        <w:rPr>
          <w:spacing w:val="-1"/>
        </w:rPr>
        <w:t>when</w:t>
      </w:r>
      <w:r w:rsidR="005F04D9" w:rsidRPr="0087588A">
        <w:t xml:space="preserve"> the record is</w:t>
      </w:r>
      <w:r w:rsidR="005F04D9" w:rsidRPr="0087588A">
        <w:rPr>
          <w:spacing w:val="-2"/>
        </w:rPr>
        <w:t xml:space="preserve"> </w:t>
      </w:r>
      <w:r w:rsidR="005F04D9" w:rsidRPr="0087588A">
        <w:t>requested, then</w:t>
      </w:r>
      <w:r w:rsidR="005F04D9" w:rsidRPr="0087588A">
        <w:rPr>
          <w:spacing w:val="22"/>
        </w:rPr>
        <w:t xml:space="preserve"> </w:t>
      </w:r>
      <w:r w:rsidR="005F04D9" w:rsidRPr="0087588A">
        <w:rPr>
          <w:spacing w:val="-1"/>
        </w:rPr>
        <w:t>NUMI</w:t>
      </w:r>
      <w:r w:rsidR="005F04D9" w:rsidRPr="0087588A">
        <w:rPr>
          <w:spacing w:val="1"/>
        </w:rPr>
        <w:t xml:space="preserve"> </w:t>
      </w:r>
      <w:r w:rsidR="005F04D9" w:rsidRPr="0087588A">
        <w:rPr>
          <w:spacing w:val="-1"/>
        </w:rPr>
        <w:t>marks</w:t>
      </w:r>
      <w:r w:rsidR="005F04D9" w:rsidRPr="0087588A">
        <w:t xml:space="preserve"> its record</w:t>
      </w:r>
      <w:r w:rsidR="005F04D9" w:rsidRPr="0087588A">
        <w:rPr>
          <w:spacing w:val="-2"/>
        </w:rPr>
        <w:t xml:space="preserve"> </w:t>
      </w:r>
      <w:r w:rsidR="005F04D9" w:rsidRPr="0087588A">
        <w:t>of</w:t>
      </w:r>
      <w:r w:rsidR="005F04D9" w:rsidRPr="0087588A">
        <w:rPr>
          <w:spacing w:val="-1"/>
        </w:rPr>
        <w:t xml:space="preserve"> </w:t>
      </w:r>
      <w:r w:rsidR="005F04D9" w:rsidRPr="0087588A">
        <w:t>the</w:t>
      </w:r>
      <w:r w:rsidR="005F04D9" w:rsidRPr="0087588A">
        <w:rPr>
          <w:spacing w:val="2"/>
        </w:rPr>
        <w:t xml:space="preserve"> </w:t>
      </w:r>
      <w:r w:rsidR="005F04D9" w:rsidRPr="0087588A">
        <w:t xml:space="preserve">stay </w:t>
      </w:r>
      <w:r w:rsidR="005F04D9" w:rsidRPr="0087588A">
        <w:rPr>
          <w:spacing w:val="-1"/>
        </w:rPr>
        <w:t>as</w:t>
      </w:r>
      <w:r w:rsidR="005F04D9" w:rsidRPr="0087588A">
        <w:t xml:space="preserve"> </w:t>
      </w:r>
      <w:r w:rsidR="005F04D9" w:rsidRPr="0087588A">
        <w:rPr>
          <w:spacing w:val="-1"/>
        </w:rPr>
        <w:t>“invalid,”</w:t>
      </w:r>
      <w:r w:rsidR="005F04D9" w:rsidRPr="0087588A">
        <w:rPr>
          <w:spacing w:val="-2"/>
        </w:rPr>
        <w:t xml:space="preserve"> </w:t>
      </w:r>
      <w:r w:rsidR="005F04D9" w:rsidRPr="0087588A">
        <w:t xml:space="preserve">and </w:t>
      </w:r>
      <w:r w:rsidR="005F04D9" w:rsidRPr="0087588A">
        <w:rPr>
          <w:spacing w:val="-1"/>
        </w:rPr>
        <w:t>removes</w:t>
      </w:r>
      <w:r w:rsidR="005F04D9" w:rsidRPr="0087588A">
        <w:t xml:space="preserve"> it from</w:t>
      </w:r>
      <w:r w:rsidR="005F04D9" w:rsidRPr="0087588A">
        <w:rPr>
          <w:spacing w:val="-2"/>
        </w:rPr>
        <w:t xml:space="preserve"> </w:t>
      </w:r>
      <w:r w:rsidR="005F04D9" w:rsidRPr="0087588A">
        <w:t>the</w:t>
      </w:r>
      <w:r w:rsidR="005F04D9" w:rsidRPr="0087588A">
        <w:rPr>
          <w:spacing w:val="1"/>
        </w:rPr>
        <w:t xml:space="preserve"> </w:t>
      </w:r>
      <w:r w:rsidR="005F04D9" w:rsidRPr="0087588A">
        <w:rPr>
          <w:b/>
          <w:bCs/>
          <w:i/>
        </w:rPr>
        <w:t>Patient</w:t>
      </w:r>
      <w:r w:rsidR="005F04D9" w:rsidRPr="0087588A">
        <w:rPr>
          <w:b/>
          <w:bCs/>
          <w:i/>
          <w:spacing w:val="43"/>
        </w:rPr>
        <w:t xml:space="preserve"> </w:t>
      </w:r>
      <w:r w:rsidR="005F04D9" w:rsidRPr="0087588A">
        <w:rPr>
          <w:b/>
          <w:bCs/>
          <w:i/>
          <w:spacing w:val="-1"/>
        </w:rPr>
        <w:t>Selection/Worklist</w:t>
      </w:r>
      <w:r w:rsidR="007002AE" w:rsidRPr="0087588A">
        <w:rPr>
          <w:b/>
          <w:bCs/>
          <w:i/>
          <w:spacing w:val="-1"/>
        </w:rPr>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w:instrText>
      </w:r>
      <w:r w:rsidR="007002AE" w:rsidRPr="0087588A">
        <w:rPr>
          <w:spacing w:val="-1"/>
          <w:sz w:val="20"/>
        </w:rPr>
        <w:instrText>Selection/Worklist</w:instrText>
      </w:r>
      <w:r w:rsidR="007002AE" w:rsidRPr="0087588A">
        <w:instrText xml:space="preserve">" </w:instrText>
      </w:r>
      <w:r w:rsidR="007002AE" w:rsidRPr="0087588A">
        <w:rPr>
          <w:b/>
          <w:bCs/>
          <w:i/>
          <w:spacing w:val="-1"/>
        </w:rPr>
        <w:fldChar w:fldCharType="end"/>
      </w:r>
      <w:r w:rsidR="00AF7BC3" w:rsidRPr="0087588A">
        <w:rPr>
          <w:spacing w:val="-1"/>
        </w:rPr>
        <w:t>.</w:t>
      </w:r>
      <w:r w:rsidR="005F04D9" w:rsidRPr="0087588A">
        <w:t xml:space="preserve"> It</w:t>
      </w:r>
      <w:r w:rsidR="005F04D9" w:rsidRPr="0087588A">
        <w:rPr>
          <w:spacing w:val="-1"/>
        </w:rPr>
        <w:t xml:space="preserve"> </w:t>
      </w:r>
      <w:r w:rsidR="005F04D9" w:rsidRPr="0087588A">
        <w:t>is put in a</w:t>
      </w:r>
      <w:r w:rsidR="000F7271" w:rsidRPr="0087588A">
        <w:t xml:space="preserve">n indeterminate </w:t>
      </w:r>
      <w:r w:rsidR="005F04D9" w:rsidRPr="0087588A">
        <w:t xml:space="preserve">state, but </w:t>
      </w:r>
      <w:r w:rsidR="005F04D9" w:rsidRPr="0087588A">
        <w:rPr>
          <w:spacing w:val="-1"/>
        </w:rPr>
        <w:t>not</w:t>
      </w:r>
      <w:r w:rsidR="005F04D9" w:rsidRPr="0087588A">
        <w:t xml:space="preserve"> deleted. </w:t>
      </w:r>
    </w:p>
    <w:p w:rsidR="005F04D9" w:rsidRPr="0087588A" w:rsidRDefault="005F04D9" w:rsidP="005F04D9">
      <w:pPr>
        <w:pStyle w:val="BodyText"/>
        <w:ind w:left="140" w:right="270"/>
      </w:pPr>
      <w:r w:rsidRPr="0087588A">
        <w:rPr>
          <w:spacing w:val="-1"/>
        </w:rPr>
        <w:t>NUMI</w:t>
      </w:r>
      <w:r w:rsidRPr="0087588A">
        <w:t xml:space="preserve"> </w:t>
      </w:r>
      <w:r w:rsidRPr="0087588A">
        <w:rPr>
          <w:spacing w:val="-1"/>
        </w:rPr>
        <w:t>Administrators</w:t>
      </w:r>
      <w:r w:rsidRPr="0087588A">
        <w:t xml:space="preserve"> then</w:t>
      </w:r>
      <w:r w:rsidR="000F7271" w:rsidRPr="0087588A">
        <w:t xml:space="preserve"> </w:t>
      </w:r>
      <w:r w:rsidRPr="0087588A">
        <w:t xml:space="preserve">review </w:t>
      </w:r>
      <w:r w:rsidRPr="0087588A">
        <w:rPr>
          <w:spacing w:val="-1"/>
        </w:rPr>
        <w:t>the</w:t>
      </w:r>
      <w:r w:rsidRPr="0087588A">
        <w:t xml:space="preserve"> invalid</w:t>
      </w:r>
      <w:r w:rsidRPr="0087588A">
        <w:rPr>
          <w:spacing w:val="1"/>
        </w:rPr>
        <w:t xml:space="preserve"> </w:t>
      </w:r>
      <w:r w:rsidRPr="0087588A">
        <w:rPr>
          <w:spacing w:val="-1"/>
        </w:rPr>
        <w:t xml:space="preserve">stays </w:t>
      </w:r>
      <w:r w:rsidRPr="0087588A">
        <w:t xml:space="preserve">using this screen. </w:t>
      </w:r>
      <w:r w:rsidRPr="0087588A">
        <w:rPr>
          <w:spacing w:val="-1"/>
        </w:rPr>
        <w:t>Selecting</w:t>
      </w:r>
      <w:r w:rsidRPr="0087588A">
        <w:t xml:space="preserve"> them</w:t>
      </w:r>
      <w:r w:rsidRPr="0087588A">
        <w:rPr>
          <w:spacing w:val="-2"/>
        </w:rPr>
        <w:t xml:space="preserve"> </w:t>
      </w:r>
      <w:r w:rsidRPr="0087588A">
        <w:t>from the table</w:t>
      </w:r>
      <w:r w:rsidRPr="0087588A">
        <w:rPr>
          <w:spacing w:val="-1"/>
        </w:rPr>
        <w:t xml:space="preserve"> </w:t>
      </w:r>
      <w:r w:rsidRPr="0087588A">
        <w:t xml:space="preserve">will </w:t>
      </w:r>
      <w:r w:rsidRPr="0087588A">
        <w:rPr>
          <w:spacing w:val="-1"/>
        </w:rPr>
        <w:t>cause</w:t>
      </w:r>
      <w:r w:rsidRPr="0087588A">
        <w:t xml:space="preserve"> NUMI to</w:t>
      </w:r>
      <w:r w:rsidRPr="0087588A">
        <w:rPr>
          <w:spacing w:val="33"/>
        </w:rPr>
        <w:t xml:space="preserve"> </w:t>
      </w:r>
      <w:r w:rsidRPr="0087588A">
        <w:t xml:space="preserve">again </w:t>
      </w:r>
      <w:r w:rsidRPr="0087588A">
        <w:rPr>
          <w:spacing w:val="-1"/>
        </w:rPr>
        <w:t>try</w:t>
      </w:r>
      <w:r w:rsidRPr="0087588A">
        <w:t xml:space="preserve"> to</w:t>
      </w:r>
      <w:r w:rsidRPr="0087588A">
        <w:rPr>
          <w:spacing w:val="-2"/>
        </w:rPr>
        <w:t xml:space="preserve"> </w:t>
      </w:r>
      <w:r w:rsidRPr="0087588A">
        <w:t>retrieve</w:t>
      </w:r>
      <w:r w:rsidRPr="0087588A">
        <w:rPr>
          <w:spacing w:val="-1"/>
        </w:rPr>
        <w:t xml:space="preserve"> </w:t>
      </w:r>
      <w:r w:rsidRPr="0087588A">
        <w:t>them</w:t>
      </w:r>
      <w:r w:rsidRPr="0087588A">
        <w:rPr>
          <w:spacing w:val="-2"/>
        </w:rPr>
        <w:t xml:space="preserve"> </w:t>
      </w:r>
      <w:r w:rsidRPr="0087588A">
        <w:t>from</w:t>
      </w:r>
      <w:r w:rsidRPr="0087588A">
        <w:rPr>
          <w:spacing w:val="-1"/>
        </w:rPr>
        <w:t xml:space="preserve"> </w:t>
      </w:r>
      <w:r w:rsidRPr="0087588A">
        <w:t>VistA.</w:t>
      </w:r>
      <w:r w:rsidRPr="0087588A">
        <w:rPr>
          <w:spacing w:val="1"/>
        </w:rPr>
        <w:t xml:space="preserve"> </w:t>
      </w:r>
      <w:r w:rsidRPr="0087588A">
        <w:t xml:space="preserve">If </w:t>
      </w:r>
      <w:r w:rsidRPr="0087588A">
        <w:rPr>
          <w:spacing w:val="-1"/>
        </w:rPr>
        <w:t>NUMI</w:t>
      </w:r>
      <w:r w:rsidRPr="0087588A">
        <w:rPr>
          <w:spacing w:val="1"/>
        </w:rPr>
        <w:t xml:space="preserve"> </w:t>
      </w:r>
      <w:r w:rsidRPr="0087588A">
        <w:t xml:space="preserve">can </w:t>
      </w:r>
      <w:r w:rsidRPr="0087588A">
        <w:rPr>
          <w:spacing w:val="-1"/>
        </w:rPr>
        <w:t>retrieve</w:t>
      </w:r>
      <w:r w:rsidRPr="0087588A">
        <w:rPr>
          <w:spacing w:val="-2"/>
        </w:rPr>
        <w:t xml:space="preserve"> </w:t>
      </w:r>
      <w:r w:rsidRPr="0087588A">
        <w:t>the</w:t>
      </w:r>
      <w:r w:rsidRPr="0087588A">
        <w:rPr>
          <w:spacing w:val="1"/>
        </w:rPr>
        <w:t xml:space="preserve"> </w:t>
      </w:r>
      <w:r w:rsidRPr="0087588A">
        <w:t xml:space="preserve">stay, </w:t>
      </w:r>
      <w:r w:rsidRPr="0087588A">
        <w:rPr>
          <w:spacing w:val="-1"/>
        </w:rPr>
        <w:t>then</w:t>
      </w:r>
      <w:r w:rsidRPr="0087588A">
        <w:t xml:space="preserve"> the </w:t>
      </w:r>
      <w:r w:rsidRPr="0087588A">
        <w:rPr>
          <w:spacing w:val="-1"/>
        </w:rPr>
        <w:t>Administrator</w:t>
      </w:r>
      <w:r w:rsidRPr="0087588A">
        <w:t xml:space="preserve"> has</w:t>
      </w:r>
      <w:r w:rsidRPr="0087588A">
        <w:rPr>
          <w:spacing w:val="49"/>
        </w:rPr>
        <w:t xml:space="preserve"> </w:t>
      </w:r>
      <w:r w:rsidRPr="0087588A">
        <w:t xml:space="preserve">the </w:t>
      </w:r>
      <w:r w:rsidRPr="0087588A">
        <w:rPr>
          <w:spacing w:val="-1"/>
        </w:rPr>
        <w:t>option</w:t>
      </w:r>
      <w:r w:rsidRPr="0087588A">
        <w:t xml:space="preserve"> of selecting</w:t>
      </w:r>
      <w:r w:rsidRPr="0087588A">
        <w:rPr>
          <w:spacing w:val="-1"/>
        </w:rPr>
        <w:t xml:space="preserve"> the</w:t>
      </w:r>
      <w:r w:rsidRPr="0087588A">
        <w:t xml:space="preserve"> </w:t>
      </w:r>
      <w:r w:rsidRPr="0087588A">
        <w:rPr>
          <w:spacing w:val="-1"/>
        </w:rPr>
        <w:t>Restore</w:t>
      </w:r>
      <w:r w:rsidRPr="0087588A">
        <w:t xml:space="preserve"> </w:t>
      </w:r>
      <w:r w:rsidRPr="0087588A">
        <w:rPr>
          <w:spacing w:val="-1"/>
        </w:rPr>
        <w:t>button</w:t>
      </w:r>
      <w:r w:rsidRPr="0087588A">
        <w:t xml:space="preserve"> to</w:t>
      </w:r>
      <w:r w:rsidRPr="0087588A">
        <w:rPr>
          <w:spacing w:val="-1"/>
        </w:rPr>
        <w:t xml:space="preserve"> reactivate</w:t>
      </w:r>
      <w:r w:rsidRPr="0087588A">
        <w:t xml:space="preserve"> </w:t>
      </w:r>
      <w:r w:rsidRPr="0087588A">
        <w:rPr>
          <w:spacing w:val="-1"/>
        </w:rPr>
        <w:t>the</w:t>
      </w:r>
      <w:r w:rsidRPr="0087588A">
        <w:rPr>
          <w:spacing w:val="1"/>
        </w:rPr>
        <w:t xml:space="preserve"> </w:t>
      </w:r>
      <w:r w:rsidRPr="0087588A">
        <w:rPr>
          <w:spacing w:val="-1"/>
        </w:rPr>
        <w:t>stay.</w:t>
      </w:r>
    </w:p>
    <w:p w:rsidR="005F04D9" w:rsidRPr="0087588A" w:rsidRDefault="005F04D9" w:rsidP="004451AB">
      <w:pPr>
        <w:pStyle w:val="Heading4"/>
        <w:widowControl w:val="0"/>
        <w:tabs>
          <w:tab w:val="clear" w:pos="2394"/>
        </w:tabs>
        <w:spacing w:before="120" w:after="0"/>
        <w:ind w:left="864"/>
      </w:pPr>
      <w:bookmarkStart w:id="1449" w:name="_Toc479676208"/>
      <w:bookmarkStart w:id="1450" w:name="_Toc479631943"/>
      <w:bookmarkStart w:id="1451" w:name="_Toc499543913"/>
      <w:r w:rsidRPr="0087588A">
        <w:t xml:space="preserve">To access the Patient </w:t>
      </w:r>
      <w:r w:rsidRPr="0087588A">
        <w:rPr>
          <w:spacing w:val="-1"/>
        </w:rPr>
        <w:t>Stay</w:t>
      </w:r>
      <w:r w:rsidRPr="0087588A">
        <w:t xml:space="preserve"> </w:t>
      </w:r>
      <w:r w:rsidRPr="0087588A">
        <w:rPr>
          <w:spacing w:val="-1"/>
        </w:rPr>
        <w:t>Administration</w:t>
      </w:r>
      <w:r w:rsidR="007002AE" w:rsidRPr="0087588A">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Stay</w:instrText>
      </w:r>
      <w:r w:rsidR="007002AE" w:rsidRPr="0087588A">
        <w:rPr>
          <w:spacing w:val="-1"/>
          <w:sz w:val="20"/>
        </w:rPr>
        <w:instrText xml:space="preserve"> Administration</w:instrText>
      </w:r>
      <w:r w:rsidR="007002AE" w:rsidRPr="0087588A">
        <w:instrText xml:space="preserve">" </w:instrText>
      </w:r>
      <w:r w:rsidR="007002AE" w:rsidRPr="0087588A">
        <w:fldChar w:fldCharType="end"/>
      </w:r>
      <w:r w:rsidRPr="0087588A">
        <w:t xml:space="preserve"> </w:t>
      </w:r>
      <w:r w:rsidRPr="0087588A">
        <w:rPr>
          <w:spacing w:val="-1"/>
        </w:rPr>
        <w:t>feature</w:t>
      </w:r>
      <w:bookmarkEnd w:id="1449"/>
      <w:bookmarkEnd w:id="1450"/>
      <w:bookmarkEnd w:id="1451"/>
    </w:p>
    <w:p w:rsidR="005F04D9" w:rsidRPr="0087588A" w:rsidRDefault="005F04D9" w:rsidP="00BD6B23">
      <w:pPr>
        <w:widowControl w:val="0"/>
        <w:numPr>
          <w:ilvl w:val="2"/>
          <w:numId w:val="106"/>
        </w:numPr>
        <w:tabs>
          <w:tab w:val="left" w:pos="1581"/>
        </w:tabs>
        <w:spacing w:before="7" w:line="281" w:lineRule="exact"/>
        <w:ind w:left="1580"/>
        <w:rPr>
          <w:sz w:val="24"/>
        </w:rPr>
      </w:pPr>
      <w:r w:rsidRPr="0087588A">
        <w:rPr>
          <w:sz w:val="24"/>
        </w:rPr>
        <w:t>Click on the</w:t>
      </w:r>
      <w:r w:rsidRPr="0087588A">
        <w:rPr>
          <w:spacing w:val="-1"/>
          <w:sz w:val="24"/>
        </w:rPr>
        <w:t xml:space="preserve"> </w:t>
      </w:r>
      <w:r w:rsidRPr="0087588A">
        <w:rPr>
          <w:b/>
          <w:sz w:val="24"/>
        </w:rPr>
        <w:t xml:space="preserve">Tools </w:t>
      </w:r>
      <w:r w:rsidRPr="0087588A">
        <w:rPr>
          <w:spacing w:val="-1"/>
          <w:sz w:val="24"/>
        </w:rPr>
        <w:t>dropdown.</w:t>
      </w:r>
    </w:p>
    <w:p w:rsidR="005F04D9" w:rsidRPr="0087588A" w:rsidRDefault="005F04D9" w:rsidP="00BD6B23">
      <w:pPr>
        <w:widowControl w:val="0"/>
        <w:numPr>
          <w:ilvl w:val="2"/>
          <w:numId w:val="106"/>
        </w:numPr>
        <w:tabs>
          <w:tab w:val="left" w:pos="1581"/>
        </w:tabs>
        <w:spacing w:before="7" w:line="281" w:lineRule="exact"/>
        <w:ind w:left="1580"/>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Patient Stay Administration</w:t>
      </w:r>
      <w:r w:rsidRPr="0087588A">
        <w:rPr>
          <w:spacing w:val="-1"/>
          <w:sz w:val="24"/>
        </w:rPr>
        <w:t>&gt;</w:t>
      </w:r>
      <w:r w:rsidRPr="0087588A">
        <w:rPr>
          <w:sz w:val="24"/>
        </w:rPr>
        <w:t xml:space="preserve"> option.</w:t>
      </w:r>
    </w:p>
    <w:p w:rsidR="005F04D9" w:rsidRPr="0087588A" w:rsidRDefault="005F04D9" w:rsidP="00BD6B23">
      <w:pPr>
        <w:widowControl w:val="0"/>
        <w:numPr>
          <w:ilvl w:val="2"/>
          <w:numId w:val="106"/>
        </w:numPr>
        <w:tabs>
          <w:tab w:val="left" w:pos="1581"/>
        </w:tabs>
        <w:ind w:left="1580" w:right="424"/>
        <w:rPr>
          <w:sz w:val="24"/>
        </w:rPr>
      </w:pPr>
      <w:r w:rsidRPr="0087588A">
        <w:rPr>
          <w:sz w:val="24"/>
        </w:rPr>
        <w:lastRenderedPageBreak/>
        <w:t xml:space="preserve">The </w:t>
      </w:r>
      <w:r w:rsidRPr="0087588A">
        <w:rPr>
          <w:b/>
          <w:i/>
          <w:sz w:val="24"/>
        </w:rPr>
        <w:t>Patient</w:t>
      </w:r>
      <w:r w:rsidRPr="0087588A">
        <w:rPr>
          <w:b/>
          <w:i/>
          <w:spacing w:val="-1"/>
          <w:sz w:val="24"/>
        </w:rPr>
        <w:t xml:space="preserve"> </w:t>
      </w:r>
      <w:r w:rsidRPr="0087588A">
        <w:rPr>
          <w:b/>
          <w:i/>
          <w:sz w:val="24"/>
        </w:rPr>
        <w:t xml:space="preserve">Stay </w:t>
      </w:r>
      <w:r w:rsidRPr="0087588A">
        <w:rPr>
          <w:b/>
          <w:i/>
          <w:spacing w:val="-1"/>
          <w:sz w:val="24"/>
        </w:rPr>
        <w:t>Administration</w:t>
      </w:r>
      <w:r w:rsidR="007002AE" w:rsidRPr="0087588A">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Stay</w:instrText>
      </w:r>
      <w:r w:rsidR="007002AE" w:rsidRPr="0087588A">
        <w:rPr>
          <w:spacing w:val="-1"/>
          <w:sz w:val="20"/>
        </w:rPr>
        <w:instrText xml:space="preserve"> Administration</w:instrText>
      </w:r>
      <w:r w:rsidR="007002AE" w:rsidRPr="0087588A">
        <w:instrText xml:space="preserve">" </w:instrText>
      </w:r>
      <w:r w:rsidR="007002AE" w:rsidRPr="0087588A">
        <w:fldChar w:fldCharType="end"/>
      </w:r>
      <w:r w:rsidRPr="0087588A">
        <w:rPr>
          <w:b/>
          <w:i/>
          <w:sz w:val="24"/>
        </w:rPr>
        <w:t xml:space="preserve"> </w:t>
      </w:r>
      <w:r w:rsidRPr="0087588A">
        <w:rPr>
          <w:spacing w:val="-1"/>
          <w:sz w:val="24"/>
        </w:rPr>
        <w:t>screen</w:t>
      </w:r>
      <w:r w:rsidRPr="0087588A">
        <w:rPr>
          <w:sz w:val="24"/>
        </w:rPr>
        <w:t xml:space="preserve"> displays</w:t>
      </w:r>
      <w:r w:rsidRPr="0087588A">
        <w:rPr>
          <w:spacing w:val="-1"/>
          <w:sz w:val="24"/>
        </w:rPr>
        <w:t xml:space="preserve"> </w:t>
      </w:r>
      <w:r w:rsidRPr="0087588A">
        <w:rPr>
          <w:sz w:val="24"/>
        </w:rPr>
        <w:t xml:space="preserve">with a </w:t>
      </w:r>
      <w:r w:rsidRPr="0087588A">
        <w:rPr>
          <w:spacing w:val="-1"/>
          <w:sz w:val="24"/>
        </w:rPr>
        <w:t>list</w:t>
      </w:r>
      <w:r w:rsidRPr="0087588A">
        <w:rPr>
          <w:sz w:val="24"/>
        </w:rPr>
        <w:t xml:space="preserve"> of</w:t>
      </w:r>
      <w:r w:rsidRPr="0087588A">
        <w:rPr>
          <w:spacing w:val="-2"/>
          <w:sz w:val="24"/>
        </w:rPr>
        <w:t xml:space="preserve"> </w:t>
      </w:r>
      <w:r w:rsidRPr="0087588A">
        <w:rPr>
          <w:sz w:val="24"/>
        </w:rPr>
        <w:t>invalidated</w:t>
      </w:r>
      <w:r w:rsidRPr="0087588A">
        <w:rPr>
          <w:spacing w:val="-2"/>
          <w:sz w:val="24"/>
        </w:rPr>
        <w:t xml:space="preserve"> </w:t>
      </w:r>
      <w:r w:rsidRPr="0087588A">
        <w:rPr>
          <w:sz w:val="24"/>
        </w:rPr>
        <w:t>stays</w:t>
      </w:r>
      <w:r w:rsidR="00D21711" w:rsidRPr="0087588A">
        <w:rPr>
          <w:sz w:val="24"/>
        </w:rPr>
        <w:t>.</w:t>
      </w:r>
      <w:r w:rsidRPr="0087588A">
        <w:rPr>
          <w:spacing w:val="41"/>
          <w:sz w:val="24"/>
        </w:rPr>
        <w:t xml:space="preserve"> </w:t>
      </w:r>
    </w:p>
    <w:p w:rsidR="005F04D9" w:rsidRPr="0087588A" w:rsidRDefault="005F04D9" w:rsidP="002E67F5">
      <w:pPr>
        <w:jc w:val="center"/>
      </w:pPr>
      <w:r w:rsidRPr="0087588A">
        <w:rPr>
          <w:noProof/>
          <w:sz w:val="20"/>
          <w:szCs w:val="20"/>
        </w:rPr>
        <w:drawing>
          <wp:inline distT="0" distB="0" distL="0" distR="0" wp14:anchorId="557871FA" wp14:editId="08B978DD">
            <wp:extent cx="4629150" cy="2493903"/>
            <wp:effectExtent l="0" t="0" r="0" b="1905"/>
            <wp:docPr id="45" name="image121.jpeg" descr="NUMI Patient Stay Administration Screen" title="NUMI Patient Stay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1.jpeg"/>
                    <pic:cNvPicPr/>
                  </pic:nvPicPr>
                  <pic:blipFill>
                    <a:blip r:embed="rId247" cstate="print"/>
                    <a:stretch>
                      <a:fillRect/>
                    </a:stretch>
                  </pic:blipFill>
                  <pic:spPr>
                    <a:xfrm>
                      <a:off x="0" y="0"/>
                      <a:ext cx="4636087" cy="2497640"/>
                    </a:xfrm>
                    <a:prstGeom prst="rect">
                      <a:avLst/>
                    </a:prstGeom>
                  </pic:spPr>
                </pic:pic>
              </a:graphicData>
            </a:graphic>
          </wp:inline>
        </w:drawing>
      </w:r>
    </w:p>
    <w:p w:rsidR="005F04D9" w:rsidRPr="0087588A" w:rsidRDefault="005F04D9" w:rsidP="002E67F5">
      <w:pPr>
        <w:pStyle w:val="Caption"/>
        <w:jc w:val="center"/>
      </w:pPr>
      <w:bookmarkStart w:id="1452" w:name="_Toc479683413"/>
      <w:bookmarkStart w:id="1453" w:name="_Toc479632196"/>
      <w:bookmarkStart w:id="1454" w:name="_Toc499543641"/>
      <w:r w:rsidRPr="0087588A">
        <w:t xml:space="preserve">Figure </w:t>
      </w:r>
      <w:fldSimple w:instr=" SEQ Figure \* ARABIC ">
        <w:r w:rsidR="00E65A84">
          <w:rPr>
            <w:noProof/>
          </w:rPr>
          <w:t>160</w:t>
        </w:r>
      </w:fldSimple>
      <w:r w:rsidRPr="0087588A">
        <w:t>: NUMI Patient Stay Administration Screen</w:t>
      </w:r>
      <w:bookmarkEnd w:id="1452"/>
      <w:bookmarkEnd w:id="1453"/>
      <w:bookmarkEnd w:id="1454"/>
      <w:r w:rsidR="007002AE" w:rsidRPr="0087588A">
        <w:fldChar w:fldCharType="begin"/>
      </w:r>
      <w:r w:rsidR="007002AE" w:rsidRPr="0087588A">
        <w:instrText xml:space="preserve"> XE "</w:instrText>
      </w:r>
      <w:r w:rsidR="007002AE" w:rsidRPr="0087588A">
        <w:rPr>
          <w:spacing w:val="-1"/>
        </w:rPr>
        <w:instrText>Patient</w:instrText>
      </w:r>
      <w:r w:rsidR="007002AE" w:rsidRPr="0087588A">
        <w:instrText xml:space="preserve"> Stay</w:instrText>
      </w:r>
      <w:r w:rsidR="007002AE" w:rsidRPr="0087588A">
        <w:rPr>
          <w:spacing w:val="-1"/>
        </w:rPr>
        <w:instrText xml:space="preserve"> Administration</w:instrText>
      </w:r>
      <w:r w:rsidR="007002AE" w:rsidRPr="0087588A">
        <w:instrText xml:space="preserve">" </w:instrText>
      </w:r>
      <w:r w:rsidR="007002AE" w:rsidRPr="0087588A">
        <w:fldChar w:fldCharType="end"/>
      </w:r>
    </w:p>
    <w:p w:rsidR="000F7271" w:rsidRPr="0087588A" w:rsidRDefault="000F7271" w:rsidP="000F7271">
      <w:pPr>
        <w:pStyle w:val="BodyText"/>
        <w:spacing w:before="56"/>
      </w:pPr>
      <w:r w:rsidRPr="0087588A">
        <w:rPr>
          <w:b/>
        </w:rPr>
        <w:t xml:space="preserve">NOTE: </w:t>
      </w:r>
      <w:r w:rsidRPr="0087588A">
        <w:rPr>
          <w:spacing w:val="-1"/>
        </w:rPr>
        <w:t>Observations</w:t>
      </w:r>
      <w:r w:rsidRPr="0087588A">
        <w:t xml:space="preserve"> can be </w:t>
      </w:r>
      <w:r w:rsidRPr="0087588A">
        <w:rPr>
          <w:spacing w:val="-1"/>
        </w:rPr>
        <w:t xml:space="preserve">included </w:t>
      </w:r>
      <w:r w:rsidRPr="0087588A">
        <w:t>in results.</w:t>
      </w:r>
      <w:r w:rsidRPr="0087588A">
        <w:rPr>
          <w:spacing w:val="60"/>
        </w:rPr>
        <w:t xml:space="preserve"> </w:t>
      </w:r>
      <w:r w:rsidRPr="0087588A">
        <w:rPr>
          <w:spacing w:val="-1"/>
        </w:rPr>
        <w:t>Please</w:t>
      </w:r>
      <w:r w:rsidRPr="0087588A">
        <w:t xml:space="preserve"> </w:t>
      </w:r>
      <w:r w:rsidRPr="0087588A">
        <w:rPr>
          <w:spacing w:val="-1"/>
        </w:rPr>
        <w:t>see</w:t>
      </w:r>
      <w:r w:rsidRPr="0087588A">
        <w:rPr>
          <w:spacing w:val="1"/>
        </w:rPr>
        <w:t xml:space="preserve"> </w:t>
      </w:r>
      <w:r w:rsidRPr="0087588A">
        <w:rPr>
          <w:spacing w:val="-1"/>
        </w:rPr>
        <w:t>Section</w:t>
      </w:r>
      <w:r w:rsidRPr="0087588A">
        <w:t xml:space="preserve"> </w:t>
      </w:r>
      <w:r w:rsidR="008D36DD" w:rsidRPr="0087588A">
        <w:t>4</w:t>
      </w:r>
      <w:r w:rsidRPr="0087588A">
        <w:t>.3 for</w:t>
      </w:r>
      <w:r w:rsidRPr="0087588A">
        <w:rPr>
          <w:spacing w:val="-1"/>
        </w:rPr>
        <w:t xml:space="preserve"> more</w:t>
      </w:r>
      <w:r w:rsidRPr="0087588A">
        <w:t xml:space="preserve"> </w:t>
      </w:r>
      <w:r w:rsidRPr="0087588A">
        <w:rPr>
          <w:spacing w:val="-1"/>
        </w:rPr>
        <w:t>information.</w:t>
      </w:r>
    </w:p>
    <w:p w:rsidR="000F7271" w:rsidRPr="0087588A" w:rsidRDefault="000F7271" w:rsidP="004451AB">
      <w:pPr>
        <w:pStyle w:val="Heading3"/>
      </w:pPr>
      <w:bookmarkStart w:id="1455" w:name="_Toc465421531"/>
      <w:bookmarkStart w:id="1456" w:name="_Toc465422359"/>
      <w:bookmarkStart w:id="1457" w:name="_Toc479676209"/>
      <w:bookmarkStart w:id="1458" w:name="_Toc479631944"/>
      <w:bookmarkStart w:id="1459" w:name="_Toc499543914"/>
      <w:r w:rsidRPr="0087588A">
        <w:rPr>
          <w:spacing w:val="-1"/>
        </w:rPr>
        <w:t>Finding</w:t>
      </w:r>
      <w:r w:rsidRPr="0087588A">
        <w:rPr>
          <w:spacing w:val="-10"/>
        </w:rPr>
        <w:t xml:space="preserve"> </w:t>
      </w:r>
      <w:r w:rsidRPr="0087588A">
        <w:t>Patient</w:t>
      </w:r>
      <w:r w:rsidRPr="0087588A">
        <w:rPr>
          <w:spacing w:val="-10"/>
        </w:rPr>
        <w:t xml:space="preserve"> </w:t>
      </w:r>
      <w:r w:rsidRPr="0087588A">
        <w:rPr>
          <w:spacing w:val="-1"/>
        </w:rPr>
        <w:t>Stays</w:t>
      </w:r>
      <w:r w:rsidRPr="0087588A">
        <w:rPr>
          <w:spacing w:val="-10"/>
        </w:rPr>
        <w:t xml:space="preserve"> </w:t>
      </w:r>
      <w:r w:rsidRPr="0087588A">
        <w:t>that</w:t>
      </w:r>
      <w:r w:rsidRPr="0087588A">
        <w:rPr>
          <w:spacing w:val="-8"/>
        </w:rPr>
        <w:t xml:space="preserve"> </w:t>
      </w:r>
      <w:r w:rsidRPr="0087588A">
        <w:t>were</w:t>
      </w:r>
      <w:r w:rsidRPr="0087588A">
        <w:rPr>
          <w:spacing w:val="-10"/>
        </w:rPr>
        <w:t xml:space="preserve"> </w:t>
      </w:r>
      <w:r w:rsidR="00473F6D" w:rsidRPr="0087588A">
        <w:t>removed</w:t>
      </w:r>
      <w:r w:rsidRPr="0087588A">
        <w:rPr>
          <w:spacing w:val="-8"/>
        </w:rPr>
        <w:t xml:space="preserve"> </w:t>
      </w:r>
      <w:r w:rsidRPr="0087588A">
        <w:t>from</w:t>
      </w:r>
      <w:r w:rsidRPr="0087588A">
        <w:rPr>
          <w:spacing w:val="-10"/>
        </w:rPr>
        <w:t xml:space="preserve"> </w:t>
      </w:r>
      <w:r w:rsidRPr="0087588A">
        <w:t>VistA</w:t>
      </w:r>
      <w:bookmarkEnd w:id="1455"/>
      <w:bookmarkEnd w:id="1456"/>
      <w:bookmarkEnd w:id="1457"/>
      <w:bookmarkEnd w:id="1458"/>
      <w:bookmarkEnd w:id="1459"/>
    </w:p>
    <w:p w:rsidR="000F7271" w:rsidRPr="0087588A" w:rsidRDefault="000F7271" w:rsidP="004451AB">
      <w:pPr>
        <w:pStyle w:val="Heading4"/>
        <w:widowControl w:val="0"/>
        <w:tabs>
          <w:tab w:val="clear" w:pos="2394"/>
        </w:tabs>
        <w:spacing w:before="120" w:after="0"/>
        <w:ind w:left="864"/>
      </w:pPr>
      <w:bookmarkStart w:id="1460" w:name="_Toc479676210"/>
      <w:bookmarkStart w:id="1461" w:name="_Toc479631945"/>
      <w:bookmarkStart w:id="1462" w:name="_Toc499543915"/>
      <w:r w:rsidRPr="0087588A">
        <w:t>To</w:t>
      </w:r>
      <w:r w:rsidRPr="0087588A">
        <w:rPr>
          <w:spacing w:val="-1"/>
        </w:rPr>
        <w:t xml:space="preserve"> </w:t>
      </w:r>
      <w:r w:rsidRPr="0087588A">
        <w:t>find patient stays</w:t>
      </w:r>
      <w:r w:rsidRPr="0087588A">
        <w:rPr>
          <w:spacing w:val="-1"/>
        </w:rPr>
        <w:t xml:space="preserve"> </w:t>
      </w:r>
      <w:r w:rsidRPr="0087588A">
        <w:t xml:space="preserve">that </w:t>
      </w:r>
      <w:r w:rsidRPr="0087588A">
        <w:rPr>
          <w:spacing w:val="-1"/>
        </w:rPr>
        <w:t>were</w:t>
      </w:r>
      <w:r w:rsidRPr="0087588A">
        <w:rPr>
          <w:spacing w:val="1"/>
        </w:rPr>
        <w:t xml:space="preserve"> </w:t>
      </w:r>
      <w:r w:rsidRPr="0087588A">
        <w:t>removed</w:t>
      </w:r>
      <w:r w:rsidRPr="0087588A">
        <w:rPr>
          <w:spacing w:val="-1"/>
        </w:rPr>
        <w:t xml:space="preserve"> </w:t>
      </w:r>
      <w:r w:rsidRPr="0087588A">
        <w:t xml:space="preserve">from </w:t>
      </w:r>
      <w:r w:rsidRPr="0087588A">
        <w:rPr>
          <w:spacing w:val="-1"/>
        </w:rPr>
        <w:t>VistA</w:t>
      </w:r>
      <w:bookmarkEnd w:id="1460"/>
      <w:bookmarkEnd w:id="1461"/>
      <w:bookmarkEnd w:id="1462"/>
    </w:p>
    <w:p w:rsidR="007F5238" w:rsidRPr="0087588A" w:rsidRDefault="000F7271" w:rsidP="008E5E4B">
      <w:pPr>
        <w:pStyle w:val="BodyText"/>
        <w:widowControl w:val="0"/>
        <w:numPr>
          <w:ilvl w:val="3"/>
          <w:numId w:val="91"/>
        </w:numPr>
        <w:tabs>
          <w:tab w:val="left" w:pos="1901"/>
        </w:tabs>
        <w:spacing w:before="0" w:after="0"/>
        <w:ind w:right="267"/>
      </w:pPr>
      <w:r w:rsidRPr="0087588A">
        <w:t xml:space="preserve">Choose search </w:t>
      </w:r>
      <w:r w:rsidRPr="0087588A">
        <w:rPr>
          <w:spacing w:val="-1"/>
        </w:rPr>
        <w:t>filters</w:t>
      </w:r>
      <w:r w:rsidRPr="0087588A">
        <w:t xml:space="preserve"> by</w:t>
      </w:r>
      <w:r w:rsidRPr="0087588A">
        <w:rPr>
          <w:spacing w:val="-1"/>
        </w:rPr>
        <w:t xml:space="preserve"> </w:t>
      </w:r>
      <w:r w:rsidRPr="0087588A">
        <w:rPr>
          <w:i/>
        </w:rPr>
        <w:t xml:space="preserve">clicking </w:t>
      </w:r>
      <w:r w:rsidRPr="0087588A">
        <w:t xml:space="preserve">on </w:t>
      </w:r>
      <w:r w:rsidRPr="0087588A">
        <w:rPr>
          <w:spacing w:val="-1"/>
        </w:rPr>
        <w:t>the</w:t>
      </w:r>
      <w:r w:rsidRPr="0087588A">
        <w:t xml:space="preserve"> </w:t>
      </w:r>
      <w:r w:rsidRPr="0087588A">
        <w:rPr>
          <w:spacing w:val="-1"/>
        </w:rPr>
        <w:t>checkboxes</w:t>
      </w:r>
      <w:r w:rsidRPr="0087588A">
        <w:t xml:space="preserve"> in </w:t>
      </w:r>
      <w:r w:rsidRPr="0087588A">
        <w:rPr>
          <w:spacing w:val="-1"/>
        </w:rPr>
        <w:t>the</w:t>
      </w:r>
      <w:r w:rsidRPr="0087588A">
        <w:t xml:space="preserve"> filter headers.</w:t>
      </w:r>
      <w:r w:rsidRPr="0087588A">
        <w:rPr>
          <w:spacing w:val="-2"/>
        </w:rPr>
        <w:t xml:space="preserve"> </w:t>
      </w:r>
    </w:p>
    <w:p w:rsidR="000F7271" w:rsidRPr="0087588A" w:rsidRDefault="000F7271" w:rsidP="007F5238">
      <w:pPr>
        <w:pStyle w:val="BodyText"/>
        <w:widowControl w:val="0"/>
        <w:tabs>
          <w:tab w:val="left" w:pos="1901"/>
        </w:tabs>
        <w:spacing w:before="0" w:after="0"/>
        <w:ind w:left="1900" w:right="267"/>
      </w:pPr>
      <w:r w:rsidRPr="0087588A">
        <w:t>This</w:t>
      </w:r>
      <w:r w:rsidRPr="0087588A">
        <w:rPr>
          <w:spacing w:val="37"/>
        </w:rPr>
        <w:t xml:space="preserve"> </w:t>
      </w:r>
      <w:r w:rsidRPr="0087588A">
        <w:t xml:space="preserve">will </w:t>
      </w:r>
      <w:r w:rsidRPr="0087588A">
        <w:rPr>
          <w:spacing w:val="-1"/>
        </w:rPr>
        <w:t>activate</w:t>
      </w:r>
      <w:r w:rsidRPr="0087588A">
        <w:t xml:space="preserve"> the options</w:t>
      </w:r>
      <w:r w:rsidRPr="0087588A">
        <w:rPr>
          <w:spacing w:val="-1"/>
        </w:rPr>
        <w:t xml:space="preserve"> </w:t>
      </w:r>
      <w:r w:rsidRPr="0087588A">
        <w:t xml:space="preserve">in each filter. (For </w:t>
      </w:r>
      <w:r w:rsidRPr="0087588A">
        <w:rPr>
          <w:spacing w:val="-1"/>
        </w:rPr>
        <w:t>more</w:t>
      </w:r>
      <w:r w:rsidRPr="0087588A">
        <w:t xml:space="preserve"> </w:t>
      </w:r>
      <w:r w:rsidRPr="0087588A">
        <w:rPr>
          <w:spacing w:val="-1"/>
        </w:rPr>
        <w:t>information</w:t>
      </w:r>
      <w:r w:rsidRPr="0087588A">
        <w:t xml:space="preserve"> about NUMI</w:t>
      </w:r>
      <w:r w:rsidRPr="0087588A">
        <w:rPr>
          <w:spacing w:val="37"/>
        </w:rPr>
        <w:t xml:space="preserve"> </w:t>
      </w:r>
      <w:r w:rsidRPr="0087588A">
        <w:t xml:space="preserve">filters, </w:t>
      </w:r>
      <w:r w:rsidRPr="0087588A">
        <w:rPr>
          <w:spacing w:val="-1"/>
        </w:rPr>
        <w:t>please</w:t>
      </w:r>
      <w:r w:rsidRPr="0087588A">
        <w:t xml:space="preserve"> see </w:t>
      </w:r>
      <w:r w:rsidRPr="0087588A">
        <w:rPr>
          <w:spacing w:val="-1"/>
        </w:rPr>
        <w:t>Section</w:t>
      </w:r>
      <w:r w:rsidRPr="0087588A">
        <w:t xml:space="preserve"> </w:t>
      </w:r>
      <w:r w:rsidR="00506172" w:rsidRPr="0087588A">
        <w:t>2.10</w:t>
      </w:r>
      <w:r w:rsidRPr="0087588A">
        <w:t>).</w:t>
      </w:r>
    </w:p>
    <w:p w:rsidR="000F7271" w:rsidRPr="0087588A" w:rsidRDefault="000F7271" w:rsidP="008E5E4B">
      <w:pPr>
        <w:pStyle w:val="BodyText"/>
        <w:widowControl w:val="0"/>
        <w:numPr>
          <w:ilvl w:val="3"/>
          <w:numId w:val="91"/>
        </w:numPr>
        <w:tabs>
          <w:tab w:val="left" w:pos="1901"/>
        </w:tabs>
        <w:spacing w:before="7" w:after="0" w:line="281" w:lineRule="exact"/>
      </w:pPr>
      <w:r w:rsidRPr="0087588A">
        <w:t xml:space="preserve">Choose the desired </w:t>
      </w:r>
      <w:r w:rsidRPr="0087588A">
        <w:rPr>
          <w:spacing w:val="-1"/>
        </w:rPr>
        <w:t>options</w:t>
      </w:r>
      <w:r w:rsidRPr="0087588A">
        <w:t xml:space="preserve"> from</w:t>
      </w:r>
      <w:r w:rsidRPr="0087588A">
        <w:rPr>
          <w:spacing w:val="-2"/>
        </w:rPr>
        <w:t xml:space="preserve"> </w:t>
      </w:r>
      <w:r w:rsidRPr="0087588A">
        <w:t xml:space="preserve">each </w:t>
      </w:r>
      <w:r w:rsidRPr="0087588A">
        <w:rPr>
          <w:spacing w:val="-1"/>
        </w:rPr>
        <w:t>filter</w:t>
      </w:r>
      <w:r w:rsidRPr="0087588A">
        <w:t xml:space="preserve"> and</w:t>
      </w:r>
      <w:r w:rsidRPr="0087588A">
        <w:rPr>
          <w:spacing w:val="-2"/>
        </w:rPr>
        <w:t xml:space="preserve"> </w:t>
      </w:r>
      <w:r w:rsidRPr="0087588A">
        <w:t>click</w:t>
      </w:r>
      <w:r w:rsidRPr="0087588A">
        <w:rPr>
          <w:spacing w:val="-2"/>
        </w:rPr>
        <w:t xml:space="preserve"> </w:t>
      </w:r>
      <w:r w:rsidRPr="0087588A">
        <w:t xml:space="preserve">the </w:t>
      </w:r>
      <w:r w:rsidRPr="0087588A">
        <w:rPr>
          <w:spacing w:val="-1"/>
        </w:rPr>
        <w:t>&lt;</w:t>
      </w:r>
      <w:r w:rsidRPr="0087588A">
        <w:rPr>
          <w:rFonts w:ascii="Courier New"/>
          <w:spacing w:val="-1"/>
          <w:sz w:val="20"/>
        </w:rPr>
        <w:t>Find</w:t>
      </w:r>
      <w:r w:rsidRPr="0087588A">
        <w:rPr>
          <w:spacing w:val="-1"/>
        </w:rPr>
        <w:t>&gt;</w:t>
      </w:r>
      <w:r w:rsidRPr="0087588A">
        <w:t xml:space="preserve"> </w:t>
      </w:r>
      <w:r w:rsidRPr="0087588A">
        <w:rPr>
          <w:spacing w:val="-1"/>
        </w:rPr>
        <w:t>button.</w:t>
      </w:r>
    </w:p>
    <w:p w:rsidR="000F7271" w:rsidRPr="0087588A" w:rsidRDefault="000F7271" w:rsidP="008E5E4B">
      <w:pPr>
        <w:pStyle w:val="BodyText"/>
        <w:widowControl w:val="0"/>
        <w:numPr>
          <w:ilvl w:val="3"/>
          <w:numId w:val="91"/>
        </w:numPr>
        <w:tabs>
          <w:tab w:val="left" w:pos="1901"/>
        </w:tabs>
        <w:spacing w:before="0" w:after="0" w:line="246" w:lineRule="auto"/>
        <w:ind w:right="326"/>
      </w:pPr>
      <w:r w:rsidRPr="0087588A">
        <w:t xml:space="preserve">A list of </w:t>
      </w:r>
      <w:r w:rsidRPr="0087588A">
        <w:rPr>
          <w:spacing w:val="-1"/>
        </w:rPr>
        <w:t>patient</w:t>
      </w:r>
      <w:r w:rsidRPr="0087588A">
        <w:t xml:space="preserve"> stays </w:t>
      </w:r>
      <w:r w:rsidRPr="0087588A">
        <w:rPr>
          <w:spacing w:val="-1"/>
        </w:rPr>
        <w:t>matching</w:t>
      </w:r>
      <w:r w:rsidRPr="0087588A">
        <w:t xml:space="preserve"> your</w:t>
      </w:r>
      <w:r w:rsidRPr="0087588A">
        <w:rPr>
          <w:spacing w:val="-2"/>
        </w:rPr>
        <w:t xml:space="preserve"> </w:t>
      </w:r>
      <w:r w:rsidRPr="0087588A">
        <w:t>search</w:t>
      </w:r>
      <w:r w:rsidRPr="0087588A">
        <w:rPr>
          <w:spacing w:val="-2"/>
        </w:rPr>
        <w:t xml:space="preserve"> </w:t>
      </w:r>
      <w:r w:rsidRPr="0087588A">
        <w:t xml:space="preserve">criteria </w:t>
      </w:r>
      <w:r w:rsidRPr="0087588A">
        <w:rPr>
          <w:spacing w:val="-1"/>
        </w:rPr>
        <w:t>will</w:t>
      </w:r>
      <w:r w:rsidRPr="0087588A">
        <w:t xml:space="preserve"> </w:t>
      </w:r>
      <w:r w:rsidRPr="0087588A">
        <w:rPr>
          <w:spacing w:val="-1"/>
        </w:rPr>
        <w:t>display</w:t>
      </w:r>
      <w:r w:rsidRPr="0087588A">
        <w:t xml:space="preserve"> in a table.</w:t>
      </w:r>
      <w:r w:rsidRPr="0087588A">
        <w:rPr>
          <w:spacing w:val="58"/>
        </w:rPr>
        <w:t xml:space="preserve"> </w:t>
      </w:r>
      <w:r w:rsidRPr="0087588A">
        <w:t>If</w:t>
      </w:r>
      <w:r w:rsidRPr="0087588A">
        <w:rPr>
          <w:spacing w:val="45"/>
        </w:rPr>
        <w:t xml:space="preserve"> </w:t>
      </w:r>
      <w:r w:rsidRPr="0087588A">
        <w:t>your search</w:t>
      </w:r>
      <w:r w:rsidRPr="0087588A">
        <w:rPr>
          <w:spacing w:val="-2"/>
        </w:rPr>
        <w:t xml:space="preserve"> </w:t>
      </w:r>
      <w:r w:rsidRPr="0087588A">
        <w:t>produces no</w:t>
      </w:r>
      <w:r w:rsidRPr="0087588A">
        <w:rPr>
          <w:spacing w:val="-1"/>
        </w:rPr>
        <w:t xml:space="preserve"> </w:t>
      </w:r>
      <w:r w:rsidRPr="0087588A">
        <w:t xml:space="preserve">results, </w:t>
      </w:r>
      <w:r w:rsidRPr="0087588A">
        <w:rPr>
          <w:rFonts w:ascii="Courier New"/>
          <w:spacing w:val="-1"/>
          <w:sz w:val="20"/>
        </w:rPr>
        <w:t>No Records Found</w:t>
      </w:r>
      <w:r w:rsidRPr="0087588A">
        <w:rPr>
          <w:rFonts w:ascii="Courier New"/>
          <w:spacing w:val="-61"/>
          <w:sz w:val="20"/>
        </w:rPr>
        <w:t xml:space="preserve"> </w:t>
      </w:r>
      <w:r w:rsidRPr="0087588A">
        <w:t xml:space="preserve">will </w:t>
      </w:r>
      <w:r w:rsidRPr="0087588A">
        <w:rPr>
          <w:spacing w:val="-1"/>
        </w:rPr>
        <w:t>display.</w:t>
      </w:r>
    </w:p>
    <w:p w:rsidR="000F7271" w:rsidRPr="0087588A" w:rsidRDefault="000F7271" w:rsidP="004451AB">
      <w:pPr>
        <w:pStyle w:val="Heading3"/>
        <w:rPr>
          <w:b w:val="0"/>
          <w:bCs w:val="0"/>
        </w:rPr>
      </w:pPr>
      <w:bookmarkStart w:id="1463" w:name="_Toc465421532"/>
      <w:bookmarkStart w:id="1464" w:name="_Toc465422360"/>
      <w:bookmarkStart w:id="1465" w:name="_Toc479676211"/>
      <w:bookmarkStart w:id="1466" w:name="_Toc479631946"/>
      <w:bookmarkStart w:id="1467" w:name="_Toc499543916"/>
      <w:r w:rsidRPr="0087588A">
        <w:t>Restoring</w:t>
      </w:r>
      <w:r w:rsidRPr="0087588A">
        <w:rPr>
          <w:spacing w:val="-11"/>
        </w:rPr>
        <w:t xml:space="preserve"> </w:t>
      </w:r>
      <w:r w:rsidRPr="0087588A">
        <w:t>a</w:t>
      </w:r>
      <w:r w:rsidRPr="0087588A">
        <w:rPr>
          <w:spacing w:val="-11"/>
        </w:rPr>
        <w:t xml:space="preserve"> </w:t>
      </w:r>
      <w:r w:rsidRPr="0087588A">
        <w:t>Patient</w:t>
      </w:r>
      <w:r w:rsidRPr="0087588A">
        <w:rPr>
          <w:spacing w:val="-10"/>
        </w:rPr>
        <w:t xml:space="preserve"> </w:t>
      </w:r>
      <w:r w:rsidRPr="0087588A">
        <w:t>Stay</w:t>
      </w:r>
      <w:bookmarkEnd w:id="1463"/>
      <w:bookmarkEnd w:id="1464"/>
      <w:bookmarkEnd w:id="1465"/>
      <w:bookmarkEnd w:id="1466"/>
      <w:bookmarkEnd w:id="1467"/>
    </w:p>
    <w:p w:rsidR="000F7271" w:rsidRPr="0087588A" w:rsidRDefault="000F7271" w:rsidP="004451AB">
      <w:pPr>
        <w:pStyle w:val="Heading4"/>
        <w:widowControl w:val="0"/>
        <w:tabs>
          <w:tab w:val="clear" w:pos="2394"/>
        </w:tabs>
        <w:spacing w:before="120" w:after="0"/>
        <w:ind w:left="864"/>
      </w:pPr>
      <w:bookmarkStart w:id="1468" w:name="_Toc479676212"/>
      <w:bookmarkStart w:id="1469" w:name="_Toc479631947"/>
      <w:bookmarkStart w:id="1470" w:name="_Toc499543917"/>
      <w:r w:rsidRPr="0087588A">
        <w:t>To restore a patient stay</w:t>
      </w:r>
      <w:bookmarkEnd w:id="1468"/>
      <w:bookmarkEnd w:id="1469"/>
      <w:bookmarkEnd w:id="1470"/>
    </w:p>
    <w:p w:rsidR="000F7271" w:rsidRPr="0087588A" w:rsidRDefault="000F7271" w:rsidP="004451AB">
      <w:pPr>
        <w:pStyle w:val="BodyText"/>
        <w:widowControl w:val="0"/>
        <w:numPr>
          <w:ilvl w:val="3"/>
          <w:numId w:val="257"/>
        </w:numPr>
        <w:tabs>
          <w:tab w:val="left" w:pos="1541"/>
        </w:tabs>
        <w:spacing w:before="0" w:after="0" w:line="275" w:lineRule="exact"/>
      </w:pPr>
      <w:r w:rsidRPr="0087588A">
        <w:rPr>
          <w:i/>
        </w:rPr>
        <w:t xml:space="preserve">Click </w:t>
      </w:r>
      <w:r w:rsidRPr="0087588A">
        <w:rPr>
          <w:spacing w:val="-1"/>
        </w:rPr>
        <w:t>the</w:t>
      </w:r>
      <w:r w:rsidRPr="0087588A">
        <w:t xml:space="preserve"> </w:t>
      </w:r>
      <w:r w:rsidRPr="0087588A">
        <w:rPr>
          <w:color w:val="0000FF"/>
          <w:spacing w:val="-1"/>
          <w:u w:val="single" w:color="0000FF"/>
        </w:rPr>
        <w:t>Validate</w:t>
      </w:r>
      <w:r w:rsidRPr="0087588A">
        <w:rPr>
          <w:color w:val="0000FF"/>
          <w:u w:val="single" w:color="0000FF"/>
        </w:rPr>
        <w:t xml:space="preserve"> </w:t>
      </w:r>
      <w:r w:rsidRPr="0087588A">
        <w:rPr>
          <w:spacing w:val="-1"/>
        </w:rPr>
        <w:t>hyperlink</w:t>
      </w:r>
      <w:r w:rsidRPr="0087588A">
        <w:t xml:space="preserve"> beside </w:t>
      </w:r>
      <w:r w:rsidRPr="0087588A">
        <w:rPr>
          <w:spacing w:val="-1"/>
        </w:rPr>
        <w:t>the</w:t>
      </w:r>
      <w:r w:rsidRPr="0087588A">
        <w:t xml:space="preserve"> stay you </w:t>
      </w:r>
      <w:r w:rsidRPr="0087588A">
        <w:rPr>
          <w:spacing w:val="-1"/>
        </w:rPr>
        <w:t>wish</w:t>
      </w:r>
      <w:r w:rsidRPr="0087588A">
        <w:t xml:space="preserve"> to </w:t>
      </w:r>
      <w:r w:rsidRPr="0087588A">
        <w:rPr>
          <w:spacing w:val="-1"/>
        </w:rPr>
        <w:t>restore.</w:t>
      </w:r>
    </w:p>
    <w:p w:rsidR="000F7271" w:rsidRPr="0087588A" w:rsidRDefault="000F7271" w:rsidP="004451AB">
      <w:pPr>
        <w:pStyle w:val="BodyText"/>
        <w:widowControl w:val="0"/>
        <w:numPr>
          <w:ilvl w:val="3"/>
          <w:numId w:val="257"/>
        </w:numPr>
        <w:tabs>
          <w:tab w:val="left" w:pos="1541"/>
        </w:tabs>
        <w:spacing w:before="0" w:after="0" w:line="275" w:lineRule="exact"/>
      </w:pPr>
      <w:r w:rsidRPr="0087588A">
        <w:rPr>
          <w:i/>
        </w:rPr>
        <w:t xml:space="preserve">Click </w:t>
      </w:r>
      <w:r w:rsidRPr="0087588A">
        <w:rPr>
          <w:spacing w:val="-1"/>
        </w:rPr>
        <w:t>the</w:t>
      </w:r>
      <w:r w:rsidRPr="0087588A">
        <w:t xml:space="preserve"> </w:t>
      </w:r>
      <w:r w:rsidRPr="0087588A">
        <w:rPr>
          <w:spacing w:val="-1"/>
        </w:rPr>
        <w:t>&lt;</w:t>
      </w:r>
      <w:r w:rsidRPr="0087588A">
        <w:rPr>
          <w:rFonts w:ascii="Courier New" w:eastAsia="Courier New" w:hAnsi="Courier New" w:cs="Courier New"/>
          <w:spacing w:val="-1"/>
          <w:sz w:val="20"/>
        </w:rPr>
        <w:t>OK</w:t>
      </w:r>
      <w:r w:rsidRPr="0087588A">
        <w:rPr>
          <w:spacing w:val="-1"/>
        </w:rPr>
        <w:t>&gt;</w:t>
      </w:r>
      <w:r w:rsidRPr="0087588A">
        <w:t xml:space="preserve"> button </w:t>
      </w:r>
      <w:r w:rsidRPr="0087588A">
        <w:rPr>
          <w:spacing w:val="-1"/>
        </w:rPr>
        <w:t>when</w:t>
      </w:r>
      <w:r w:rsidRPr="0087588A">
        <w:t xml:space="preserve"> this </w:t>
      </w:r>
      <w:r w:rsidRPr="0087588A">
        <w:rPr>
          <w:spacing w:val="-1"/>
        </w:rPr>
        <w:t>message</w:t>
      </w:r>
      <w:r w:rsidRPr="0087588A">
        <w:t xml:space="preserve"> </w:t>
      </w:r>
      <w:r w:rsidRPr="0087588A">
        <w:rPr>
          <w:spacing w:val="-1"/>
        </w:rPr>
        <w:t>displays:</w:t>
      </w:r>
      <w:r w:rsidRPr="0087588A">
        <w:t xml:space="preserve"> “</w:t>
      </w:r>
      <w:r w:rsidRPr="0087588A">
        <w:rPr>
          <w:rFonts w:ascii="Courier New" w:eastAsia="Courier New" w:hAnsi="Courier New" w:cs="Courier New"/>
          <w:sz w:val="20"/>
        </w:rPr>
        <w:t xml:space="preserve">Stay </w:t>
      </w:r>
      <w:r w:rsidRPr="0087588A">
        <w:rPr>
          <w:rFonts w:ascii="Courier New" w:eastAsia="Courier New" w:hAnsi="Courier New" w:cs="Courier New"/>
          <w:spacing w:val="-1"/>
          <w:sz w:val="20"/>
        </w:rPr>
        <w:t>&lt;number&gt; for</w:t>
      </w:r>
      <w:r w:rsidRPr="0087588A">
        <w:rPr>
          <w:rFonts w:ascii="Courier New" w:eastAsia="Courier New" w:hAnsi="Courier New" w:cs="Courier New"/>
          <w:spacing w:val="47"/>
          <w:sz w:val="20"/>
        </w:rPr>
        <w:t xml:space="preserve"> </w:t>
      </w:r>
      <w:r w:rsidRPr="0087588A">
        <w:rPr>
          <w:rFonts w:ascii="Courier New" w:eastAsia="Courier New" w:hAnsi="Courier New" w:cs="Courier New"/>
          <w:spacing w:val="-1"/>
          <w:sz w:val="20"/>
        </w:rPr>
        <w:t>patient &lt;patient name&gt; has been retrieved from VistA. Please</w:t>
      </w:r>
      <w:r w:rsidRPr="0087588A">
        <w:rPr>
          <w:rFonts w:ascii="Courier New" w:eastAsia="Courier New" w:hAnsi="Courier New" w:cs="Courier New"/>
          <w:spacing w:val="28"/>
          <w:sz w:val="20"/>
        </w:rPr>
        <w:t xml:space="preserve"> </w:t>
      </w:r>
      <w:r w:rsidRPr="0087588A">
        <w:rPr>
          <w:rFonts w:ascii="Courier New" w:eastAsia="Courier New" w:hAnsi="Courier New" w:cs="Courier New"/>
          <w:spacing w:val="-1"/>
          <w:sz w:val="20"/>
        </w:rPr>
        <w:t>click on the Restore button to set it as valid in NUMI</w:t>
      </w:r>
      <w:r w:rsidRPr="0087588A">
        <w:rPr>
          <w:spacing w:val="-1"/>
        </w:rPr>
        <w:t>.”</w:t>
      </w:r>
      <w:r w:rsidRPr="0087588A">
        <w:t xml:space="preserve"> </w:t>
      </w:r>
      <w:r w:rsidRPr="0087588A">
        <w:rPr>
          <w:spacing w:val="-1"/>
        </w:rPr>
        <w:t>(</w:t>
      </w:r>
      <w:r w:rsidR="00506172" w:rsidRPr="0087588A">
        <w:rPr>
          <w:spacing w:val="-1"/>
        </w:rPr>
        <w:t>Figure</w:t>
      </w:r>
      <w:r w:rsidRPr="0087588A">
        <w:t xml:space="preserve"> </w:t>
      </w:r>
      <w:hyperlink w:anchor="_bookmark283" w:history="1">
        <w:r w:rsidRPr="0087588A">
          <w:t xml:space="preserve"> 1</w:t>
        </w:r>
      </w:hyperlink>
      <w:r w:rsidR="002351DC" w:rsidRPr="0087588A">
        <w:t>60</w:t>
      </w:r>
      <w:r w:rsidRPr="0087588A">
        <w:t>).</w:t>
      </w:r>
    </w:p>
    <w:p w:rsidR="00473F6D" w:rsidRPr="0087588A" w:rsidRDefault="00433022" w:rsidP="00433022">
      <w:pPr>
        <w:widowControl w:val="0"/>
        <w:tabs>
          <w:tab w:val="left" w:pos="1541"/>
        </w:tabs>
        <w:spacing w:before="9" w:line="237" w:lineRule="auto"/>
        <w:ind w:right="644"/>
        <w:rPr>
          <w:sz w:val="24"/>
        </w:rPr>
      </w:pPr>
      <w:r w:rsidRPr="0087588A">
        <w:rPr>
          <w:sz w:val="24"/>
        </w:rPr>
        <w:tab/>
      </w:r>
    </w:p>
    <w:p w:rsidR="000F7271" w:rsidRPr="0087588A" w:rsidRDefault="000F7271" w:rsidP="00433022">
      <w:pPr>
        <w:spacing w:line="200" w:lineRule="atLeast"/>
        <w:ind w:left="720"/>
        <w:rPr>
          <w:sz w:val="20"/>
          <w:szCs w:val="20"/>
        </w:rPr>
      </w:pPr>
      <w:r w:rsidRPr="0087588A">
        <w:rPr>
          <w:noProof/>
          <w:sz w:val="20"/>
          <w:szCs w:val="20"/>
        </w:rPr>
        <mc:AlternateContent>
          <mc:Choice Requires="wpg">
            <w:drawing>
              <wp:inline distT="0" distB="0" distL="0" distR="0" wp14:anchorId="67986A61" wp14:editId="5D35E97F">
                <wp:extent cx="5414838" cy="850790"/>
                <wp:effectExtent l="0" t="0" r="14605" b="26035"/>
                <wp:docPr id="769" name="Group 386" descr="Stay retrieval advisory message" title="Stay retrieval advisory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838" cy="850790"/>
                          <a:chOff x="0" y="0"/>
                          <a:chExt cx="9380" cy="1700"/>
                        </a:xfrm>
                      </wpg:grpSpPr>
                      <pic:pic xmlns:pic="http://schemas.openxmlformats.org/drawingml/2006/picture">
                        <pic:nvPicPr>
                          <pic:cNvPr id="770" name="Picture 389" descr="Stay retrieval advisory message" title="Stay retrieval advisory messag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10" y="10"/>
                            <a:ext cx="93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1" name="Group 387"/>
                        <wpg:cNvGrpSpPr>
                          <a:grpSpLocks/>
                        </wpg:cNvGrpSpPr>
                        <wpg:grpSpPr bwMode="auto">
                          <a:xfrm>
                            <a:off x="5" y="5"/>
                            <a:ext cx="9370" cy="1690"/>
                            <a:chOff x="5" y="5"/>
                            <a:chExt cx="9370" cy="1690"/>
                          </a:xfrm>
                        </wpg:grpSpPr>
                        <wps:wsp>
                          <wps:cNvPr id="772" name="Freeform 388"/>
                          <wps:cNvSpPr>
                            <a:spLocks/>
                          </wps:cNvSpPr>
                          <wps:spPr bwMode="auto">
                            <a:xfrm>
                              <a:off x="5" y="5"/>
                              <a:ext cx="9370" cy="1690"/>
                            </a:xfrm>
                            <a:custGeom>
                              <a:avLst/>
                              <a:gdLst>
                                <a:gd name="T0" fmla="+- 0 5 5"/>
                                <a:gd name="T1" fmla="*/ T0 w 9370"/>
                                <a:gd name="T2" fmla="+- 0 1695 5"/>
                                <a:gd name="T3" fmla="*/ 1695 h 1690"/>
                                <a:gd name="T4" fmla="+- 0 9375 5"/>
                                <a:gd name="T5" fmla="*/ T4 w 9370"/>
                                <a:gd name="T6" fmla="+- 0 1695 5"/>
                                <a:gd name="T7" fmla="*/ 1695 h 1690"/>
                                <a:gd name="T8" fmla="+- 0 9375 5"/>
                                <a:gd name="T9" fmla="*/ T8 w 9370"/>
                                <a:gd name="T10" fmla="+- 0 5 5"/>
                                <a:gd name="T11" fmla="*/ 5 h 1690"/>
                                <a:gd name="T12" fmla="+- 0 5 5"/>
                                <a:gd name="T13" fmla="*/ T12 w 9370"/>
                                <a:gd name="T14" fmla="+- 0 5 5"/>
                                <a:gd name="T15" fmla="*/ 5 h 1690"/>
                                <a:gd name="T16" fmla="+- 0 5 5"/>
                                <a:gd name="T17" fmla="*/ T16 w 9370"/>
                                <a:gd name="T18" fmla="+- 0 1695 5"/>
                                <a:gd name="T19" fmla="*/ 1695 h 1690"/>
                              </a:gdLst>
                              <a:ahLst/>
                              <a:cxnLst>
                                <a:cxn ang="0">
                                  <a:pos x="T1" y="T3"/>
                                </a:cxn>
                                <a:cxn ang="0">
                                  <a:pos x="T5" y="T7"/>
                                </a:cxn>
                                <a:cxn ang="0">
                                  <a:pos x="T9" y="T11"/>
                                </a:cxn>
                                <a:cxn ang="0">
                                  <a:pos x="T13" y="T15"/>
                                </a:cxn>
                                <a:cxn ang="0">
                                  <a:pos x="T17" y="T19"/>
                                </a:cxn>
                              </a:cxnLst>
                              <a:rect l="0" t="0" r="r" b="b"/>
                              <a:pathLst>
                                <a:path w="9370" h="1690">
                                  <a:moveTo>
                                    <a:pt x="0" y="1690"/>
                                  </a:moveTo>
                                  <a:lnTo>
                                    <a:pt x="9370" y="1690"/>
                                  </a:lnTo>
                                  <a:lnTo>
                                    <a:pt x="9370" y="0"/>
                                  </a:lnTo>
                                  <a:lnTo>
                                    <a:pt x="0" y="0"/>
                                  </a:lnTo>
                                  <a:lnTo>
                                    <a:pt x="0" y="16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6" o:spid="_x0000_s1026" alt="Title: Stay retrieval advisory message - Description: Stay retrieval advisory message" style="width:426.35pt;height:67pt;mso-position-horizontal-relative:char;mso-position-vertical-relative:line" coordsize="9380,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">
                <v:shape id="Picture 389" o:spid="_x0000_s1027" type="#_x0000_t75" alt="Stay retrieval advisory message" style="position:absolute;left:10;top:10;width:9347;height:1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BVwrCAAAA3AAAAA8AAABkcnMvZG93bnJldi54bWxET8uKwjAU3Q/4D+EKsxFNlRmr1SgizKC4&#10;8oG4vDTXttrc1CZq/fvJQpjl4byn88aU4kG1Kywr6PciEMSp1QVnCg77n+4IhPPIGkvLpOBFDuaz&#10;1scUE22fvKXHzmcihLBLUEHufZVI6dKcDLqerYgDd7a1QR9gnUld4zOEm1IOomgoDRYcGnKsaJlT&#10;et3djYI1n27j/e/13vkqv/vZZk3H+EJKfbabxQSEp8b/i9/ulVYQx2F+OBOO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AVcKwgAAANwAAAAPAAAAAAAAAAAAAAAAAJ8C&#10;AABkcnMvZG93bnJldi54bWxQSwUGAAAAAAQABAD3AAAAjgMAAAAA&#10;">
                  <v:imagedata r:id="rId249" o:title="Stay retrieval advisory message"/>
                </v:shape>
                <v:group id="Group 387" o:spid="_x0000_s1028" style="position:absolute;left:5;top:5;width:9370;height:1690" coordorigin="5,5" coordsize="9370,1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shape id="Freeform 388" o:spid="_x0000_s1029" style="position:absolute;left:5;top:5;width:9370;height:1690;visibility:visible;mso-wrap-style:square;v-text-anchor:top" coordsize="937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Fi8YA&#10;AADcAAAADwAAAGRycy9kb3ducmV2LnhtbESPT2vCQBTE70K/w/IKXkQ3FUlK6iYU/4B4KJpKz4/s&#10;a5I2+zbNrhq/fbdQ8DjMzG+YZT6YVlyod41lBU+zCARxaXXDlYLT+3b6DMJ5ZI2tZVJwIwd59jBa&#10;YqrtlY90KXwlAoRdigpq77tUSlfWZNDNbEccvE/bG/RB9pXUPV4D3LRyHkWxNNhwWKixo1VN5Xdx&#10;Ngo4/jrLxWTvk/XHYTW87WK3uf0oNX4cXl9AeBr8Pfzf3mkFSTKHv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fFi8YAAADcAAAADwAAAAAAAAAAAAAAAACYAgAAZHJz&#10;L2Rvd25yZXYueG1sUEsFBgAAAAAEAAQA9QAAAIsDAAAAAA==&#10;" path="m,1690r9370,l9370,,,,,1690xe" filled="f" strokeweight=".5pt">
                    <v:path arrowok="t" o:connecttype="custom" o:connectlocs="0,1695;9370,1695;9370,5;0,5;0,1695" o:connectangles="0,0,0,0,0"/>
                  </v:shape>
                </v:group>
                <w10:anchorlock/>
              </v:group>
            </w:pict>
          </mc:Fallback>
        </mc:AlternateContent>
      </w:r>
    </w:p>
    <w:p w:rsidR="000F7271" w:rsidRPr="0087588A" w:rsidRDefault="000F7271" w:rsidP="000F7271">
      <w:pPr>
        <w:spacing w:before="3"/>
        <w:rPr>
          <w:sz w:val="5"/>
          <w:szCs w:val="5"/>
        </w:rPr>
      </w:pPr>
    </w:p>
    <w:p w:rsidR="000F7271" w:rsidRPr="0087588A" w:rsidRDefault="00216149" w:rsidP="00216149">
      <w:pPr>
        <w:pStyle w:val="Caption"/>
        <w:jc w:val="center"/>
        <w:rPr>
          <w:rFonts w:ascii="Arial" w:eastAsia="Arial" w:hAnsi="Arial"/>
          <w:sz w:val="18"/>
          <w:szCs w:val="18"/>
        </w:rPr>
      </w:pPr>
      <w:bookmarkStart w:id="1471" w:name="_bookmark283"/>
      <w:bookmarkStart w:id="1472" w:name="_Toc479683414"/>
      <w:bookmarkStart w:id="1473" w:name="_Toc479632197"/>
      <w:bookmarkStart w:id="1474" w:name="_Toc499543642"/>
      <w:bookmarkEnd w:id="1471"/>
      <w:r w:rsidRPr="0087588A">
        <w:t xml:space="preserve">Figure </w:t>
      </w:r>
      <w:fldSimple w:instr=" SEQ Figure \* ARABIC ">
        <w:r w:rsidR="00E65A84">
          <w:rPr>
            <w:noProof/>
          </w:rPr>
          <w:t>161</w:t>
        </w:r>
      </w:fldSimple>
      <w:r w:rsidR="00AC10A1" w:rsidRPr="0087588A">
        <w:t>:</w:t>
      </w:r>
      <w:r w:rsidR="000F7271" w:rsidRPr="0087588A">
        <w:rPr>
          <w:rFonts w:ascii="Arial"/>
          <w:b w:val="0"/>
          <w:sz w:val="18"/>
        </w:rPr>
        <w:t xml:space="preserve"> </w:t>
      </w:r>
      <w:r w:rsidR="000F7271" w:rsidRPr="0087588A">
        <w:t>Stay retrieval advisory message</w:t>
      </w:r>
      <w:bookmarkEnd w:id="1472"/>
      <w:bookmarkEnd w:id="1473"/>
      <w:bookmarkEnd w:id="1474"/>
    </w:p>
    <w:p w:rsidR="000F7271" w:rsidRPr="0087588A" w:rsidRDefault="000F7271" w:rsidP="004451AB">
      <w:pPr>
        <w:pStyle w:val="BodyText"/>
        <w:widowControl w:val="0"/>
        <w:numPr>
          <w:ilvl w:val="3"/>
          <w:numId w:val="257"/>
        </w:numPr>
        <w:tabs>
          <w:tab w:val="left" w:pos="1541"/>
        </w:tabs>
        <w:spacing w:before="0" w:after="0" w:line="281" w:lineRule="exact"/>
        <w:ind w:left="1540"/>
      </w:pPr>
      <w:r w:rsidRPr="0087588A">
        <w:rPr>
          <w:i/>
        </w:rPr>
        <w:t xml:space="preserve">Click </w:t>
      </w:r>
      <w:r w:rsidRPr="0087588A">
        <w:rPr>
          <w:spacing w:val="-1"/>
        </w:rPr>
        <w:t>the</w:t>
      </w:r>
      <w:r w:rsidRPr="0087588A">
        <w:t xml:space="preserve"> </w:t>
      </w:r>
      <w:r w:rsidRPr="0087588A">
        <w:rPr>
          <w:rFonts w:ascii="Courier New"/>
          <w:spacing w:val="-1"/>
          <w:sz w:val="20"/>
        </w:rPr>
        <w:t>Restore</w:t>
      </w:r>
      <w:r w:rsidRPr="0087588A">
        <w:rPr>
          <w:rFonts w:ascii="Courier New"/>
          <w:spacing w:val="-61"/>
          <w:sz w:val="20"/>
        </w:rPr>
        <w:t xml:space="preserve"> </w:t>
      </w:r>
      <w:r w:rsidRPr="0087588A">
        <w:rPr>
          <w:spacing w:val="-1"/>
        </w:rPr>
        <w:t>button</w:t>
      </w:r>
      <w:r w:rsidRPr="0087588A">
        <w:t xml:space="preserve"> in the </w:t>
      </w:r>
      <w:r w:rsidRPr="0087588A">
        <w:rPr>
          <w:spacing w:val="-1"/>
        </w:rPr>
        <w:t>center</w:t>
      </w:r>
      <w:r w:rsidRPr="0087588A">
        <w:t xml:space="preserve"> of the </w:t>
      </w:r>
      <w:r w:rsidRPr="0087588A">
        <w:rPr>
          <w:spacing w:val="-1"/>
        </w:rPr>
        <w:t>screen</w:t>
      </w:r>
      <w:r w:rsidRPr="0087588A">
        <w:t xml:space="preserve"> </w:t>
      </w:r>
      <w:r w:rsidRPr="0087588A">
        <w:rPr>
          <w:spacing w:val="-1"/>
        </w:rPr>
        <w:t>(illustrated</w:t>
      </w:r>
      <w:r w:rsidRPr="0087588A">
        <w:t xml:space="preserve"> in</w:t>
      </w:r>
      <w:r w:rsidRPr="0087588A">
        <w:rPr>
          <w:spacing w:val="1"/>
        </w:rPr>
        <w:t xml:space="preserve"> </w:t>
      </w:r>
      <w:r w:rsidRPr="0087588A">
        <w:t>Figure</w:t>
      </w:r>
      <w:r w:rsidRPr="0087588A">
        <w:rPr>
          <w:spacing w:val="-2"/>
        </w:rPr>
        <w:t xml:space="preserve"> </w:t>
      </w:r>
      <w:r w:rsidR="002351DC" w:rsidRPr="0087588A">
        <w:t>161</w:t>
      </w:r>
      <w:r w:rsidRPr="0087588A">
        <w:t>).</w:t>
      </w:r>
    </w:p>
    <w:p w:rsidR="000F7271" w:rsidRPr="0087588A" w:rsidRDefault="000F7271" w:rsidP="004451AB">
      <w:pPr>
        <w:pStyle w:val="BodyText"/>
        <w:widowControl w:val="0"/>
        <w:numPr>
          <w:ilvl w:val="3"/>
          <w:numId w:val="257"/>
        </w:numPr>
        <w:tabs>
          <w:tab w:val="left" w:pos="1541"/>
        </w:tabs>
        <w:spacing w:before="0" w:after="0" w:line="273" w:lineRule="exact"/>
        <w:ind w:left="1540"/>
      </w:pPr>
      <w:r w:rsidRPr="0087588A">
        <w:lastRenderedPageBreak/>
        <w:t xml:space="preserve">The screen </w:t>
      </w:r>
      <w:r w:rsidRPr="0087588A">
        <w:rPr>
          <w:spacing w:val="-1"/>
        </w:rPr>
        <w:t>will</w:t>
      </w:r>
      <w:r w:rsidRPr="0087588A">
        <w:t xml:space="preserve"> </w:t>
      </w:r>
      <w:r w:rsidRPr="0087588A">
        <w:rPr>
          <w:spacing w:val="-1"/>
        </w:rPr>
        <w:t xml:space="preserve">refresh </w:t>
      </w:r>
      <w:r w:rsidRPr="0087588A">
        <w:t xml:space="preserve">and the </w:t>
      </w:r>
      <w:r w:rsidRPr="0087588A">
        <w:rPr>
          <w:spacing w:val="-1"/>
        </w:rPr>
        <w:t>patient</w:t>
      </w:r>
      <w:r w:rsidRPr="0087588A">
        <w:t xml:space="preserve"> </w:t>
      </w:r>
      <w:r w:rsidRPr="0087588A">
        <w:rPr>
          <w:spacing w:val="-1"/>
        </w:rPr>
        <w:t>record</w:t>
      </w:r>
      <w:r w:rsidRPr="0087588A">
        <w:t xml:space="preserve"> will no </w:t>
      </w:r>
      <w:r w:rsidRPr="0087588A">
        <w:rPr>
          <w:spacing w:val="-1"/>
        </w:rPr>
        <w:t>longer</w:t>
      </w:r>
      <w:r w:rsidRPr="0087588A">
        <w:t xml:space="preserve"> display</w:t>
      </w:r>
      <w:r w:rsidRPr="0087588A">
        <w:rPr>
          <w:spacing w:val="-2"/>
        </w:rPr>
        <w:t xml:space="preserve"> </w:t>
      </w:r>
      <w:r w:rsidRPr="0087588A">
        <w:t>in the</w:t>
      </w:r>
      <w:r w:rsidRPr="0087588A">
        <w:rPr>
          <w:spacing w:val="-1"/>
        </w:rPr>
        <w:t xml:space="preserve"> </w:t>
      </w:r>
      <w:r w:rsidRPr="0087588A">
        <w:t>table.</w:t>
      </w:r>
    </w:p>
    <w:p w:rsidR="000F7271" w:rsidRPr="0087588A" w:rsidRDefault="000F7271" w:rsidP="004451AB">
      <w:pPr>
        <w:widowControl w:val="0"/>
        <w:numPr>
          <w:ilvl w:val="3"/>
          <w:numId w:val="257"/>
        </w:numPr>
        <w:tabs>
          <w:tab w:val="left" w:pos="1541"/>
        </w:tabs>
        <w:ind w:left="1540"/>
        <w:rPr>
          <w:sz w:val="24"/>
        </w:rPr>
      </w:pPr>
      <w:r w:rsidRPr="0087588A">
        <w:rPr>
          <w:sz w:val="24"/>
        </w:rPr>
        <w:t xml:space="preserve">The </w:t>
      </w:r>
      <w:r w:rsidRPr="0087588A">
        <w:rPr>
          <w:spacing w:val="-1"/>
          <w:sz w:val="24"/>
        </w:rPr>
        <w:t xml:space="preserve">patient </w:t>
      </w:r>
      <w:r w:rsidRPr="0087588A">
        <w:rPr>
          <w:sz w:val="24"/>
        </w:rPr>
        <w:t>will display</w:t>
      </w:r>
      <w:r w:rsidRPr="0087588A">
        <w:rPr>
          <w:spacing w:val="-1"/>
          <w:sz w:val="24"/>
        </w:rPr>
        <w:t xml:space="preserve"> </w:t>
      </w:r>
      <w:r w:rsidRPr="0087588A">
        <w:rPr>
          <w:sz w:val="24"/>
        </w:rPr>
        <w:t>in the</w:t>
      </w:r>
      <w:r w:rsidRPr="0087588A">
        <w:rPr>
          <w:spacing w:val="-1"/>
          <w:sz w:val="24"/>
        </w:rPr>
        <w:t xml:space="preserve"> </w:t>
      </w:r>
      <w:r w:rsidRPr="0087588A">
        <w:rPr>
          <w:sz w:val="24"/>
        </w:rPr>
        <w:t>table</w:t>
      </w:r>
      <w:r w:rsidRPr="0087588A">
        <w:rPr>
          <w:spacing w:val="-1"/>
          <w:sz w:val="24"/>
        </w:rPr>
        <w:t xml:space="preserve"> </w:t>
      </w:r>
      <w:r w:rsidRPr="0087588A">
        <w:rPr>
          <w:sz w:val="24"/>
        </w:rPr>
        <w:t>on the</w:t>
      </w:r>
      <w:r w:rsidRPr="0087588A">
        <w:rPr>
          <w:spacing w:val="2"/>
          <w:sz w:val="24"/>
        </w:rPr>
        <w:t xml:space="preserve"> </w:t>
      </w:r>
      <w:r w:rsidRPr="0087588A">
        <w:rPr>
          <w:b/>
          <w:i/>
          <w:spacing w:val="-1"/>
          <w:sz w:val="24"/>
        </w:rPr>
        <w:t>Patient</w:t>
      </w:r>
      <w:r w:rsidRPr="0087588A">
        <w:rPr>
          <w:b/>
          <w:i/>
          <w:sz w:val="24"/>
        </w:rPr>
        <w:t xml:space="preserve"> </w:t>
      </w:r>
      <w:r w:rsidRPr="0087588A">
        <w:rPr>
          <w:b/>
          <w:i/>
          <w:spacing w:val="-1"/>
          <w:sz w:val="24"/>
        </w:rPr>
        <w:t>Selection/Worklist</w:t>
      </w:r>
      <w:r w:rsidR="007002AE" w:rsidRPr="0087588A">
        <w:rPr>
          <w:b/>
          <w:i/>
          <w:spacing w:val="-1"/>
          <w:sz w:val="24"/>
        </w:rPr>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w:instrText>
      </w:r>
      <w:r w:rsidR="007002AE" w:rsidRPr="0087588A">
        <w:rPr>
          <w:spacing w:val="-1"/>
          <w:sz w:val="20"/>
        </w:rPr>
        <w:instrText>Selection/Worklist</w:instrText>
      </w:r>
      <w:r w:rsidR="007002AE" w:rsidRPr="0087588A">
        <w:instrText xml:space="preserve">" </w:instrText>
      </w:r>
      <w:r w:rsidR="007002AE" w:rsidRPr="0087588A">
        <w:rPr>
          <w:b/>
          <w:i/>
          <w:spacing w:val="-1"/>
          <w:sz w:val="24"/>
        </w:rPr>
        <w:fldChar w:fldCharType="end"/>
      </w:r>
      <w:r w:rsidRPr="0087588A">
        <w:rPr>
          <w:b/>
          <w:i/>
          <w:spacing w:val="1"/>
          <w:sz w:val="24"/>
        </w:rPr>
        <w:t xml:space="preserve"> </w:t>
      </w:r>
      <w:r w:rsidRPr="0087588A">
        <w:rPr>
          <w:spacing w:val="-1"/>
          <w:sz w:val="24"/>
        </w:rPr>
        <w:t>screen.</w:t>
      </w:r>
    </w:p>
    <w:p w:rsidR="00AC10A1" w:rsidRPr="0087588A" w:rsidRDefault="00AC10A1" w:rsidP="002E67F5">
      <w:pPr>
        <w:jc w:val="center"/>
      </w:pPr>
    </w:p>
    <w:p w:rsidR="00AC10A1" w:rsidRPr="0087588A" w:rsidRDefault="00AC10A1" w:rsidP="002E67F5">
      <w:pPr>
        <w:jc w:val="center"/>
      </w:pPr>
      <w:r w:rsidRPr="0087588A">
        <w:rPr>
          <w:noProof/>
          <w:sz w:val="20"/>
          <w:szCs w:val="20"/>
        </w:rPr>
        <mc:AlternateContent>
          <mc:Choice Requires="wpg">
            <w:drawing>
              <wp:inline distT="0" distB="0" distL="0" distR="0" wp14:anchorId="21DC15F8" wp14:editId="13437FB2">
                <wp:extent cx="4476584" cy="2488758"/>
                <wp:effectExtent l="0" t="0" r="19685" b="26035"/>
                <wp:docPr id="765" name="Group 382" descr="Patient Stay Administration with Restore button displayed" title="Patient Stay Administration with Restore button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6584" cy="2488758"/>
                          <a:chOff x="0" y="0"/>
                          <a:chExt cx="8405" cy="5945"/>
                        </a:xfrm>
                      </wpg:grpSpPr>
                      <pic:pic xmlns:pic="http://schemas.openxmlformats.org/drawingml/2006/picture">
                        <pic:nvPicPr>
                          <pic:cNvPr id="766" name="Picture 385" descr="Patient Stay Administration with Restore button displayed" title="Patient Stay Administration with Restore button display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10" y="10"/>
                            <a:ext cx="8360" cy="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7" name="Group 383"/>
                        <wpg:cNvGrpSpPr>
                          <a:grpSpLocks/>
                        </wpg:cNvGrpSpPr>
                        <wpg:grpSpPr bwMode="auto">
                          <a:xfrm>
                            <a:off x="5" y="5"/>
                            <a:ext cx="8395" cy="5935"/>
                            <a:chOff x="5" y="5"/>
                            <a:chExt cx="8395" cy="5935"/>
                          </a:xfrm>
                        </wpg:grpSpPr>
                        <wps:wsp>
                          <wps:cNvPr id="768" name="Freeform 384"/>
                          <wps:cNvSpPr>
                            <a:spLocks/>
                          </wps:cNvSpPr>
                          <wps:spPr bwMode="auto">
                            <a:xfrm>
                              <a:off x="5" y="5"/>
                              <a:ext cx="8395" cy="5935"/>
                            </a:xfrm>
                            <a:custGeom>
                              <a:avLst/>
                              <a:gdLst>
                                <a:gd name="T0" fmla="+- 0 5 5"/>
                                <a:gd name="T1" fmla="*/ T0 w 8395"/>
                                <a:gd name="T2" fmla="+- 0 5940 5"/>
                                <a:gd name="T3" fmla="*/ 5940 h 5935"/>
                                <a:gd name="T4" fmla="+- 0 8400 5"/>
                                <a:gd name="T5" fmla="*/ T4 w 8395"/>
                                <a:gd name="T6" fmla="+- 0 5940 5"/>
                                <a:gd name="T7" fmla="*/ 5940 h 5935"/>
                                <a:gd name="T8" fmla="+- 0 8400 5"/>
                                <a:gd name="T9" fmla="*/ T8 w 8395"/>
                                <a:gd name="T10" fmla="+- 0 5 5"/>
                                <a:gd name="T11" fmla="*/ 5 h 5935"/>
                                <a:gd name="T12" fmla="+- 0 5 5"/>
                                <a:gd name="T13" fmla="*/ T12 w 8395"/>
                                <a:gd name="T14" fmla="+- 0 5 5"/>
                                <a:gd name="T15" fmla="*/ 5 h 5935"/>
                                <a:gd name="T16" fmla="+- 0 5 5"/>
                                <a:gd name="T17" fmla="*/ T16 w 8395"/>
                                <a:gd name="T18" fmla="+- 0 5940 5"/>
                                <a:gd name="T19" fmla="*/ 5940 h 5935"/>
                              </a:gdLst>
                              <a:ahLst/>
                              <a:cxnLst>
                                <a:cxn ang="0">
                                  <a:pos x="T1" y="T3"/>
                                </a:cxn>
                                <a:cxn ang="0">
                                  <a:pos x="T5" y="T7"/>
                                </a:cxn>
                                <a:cxn ang="0">
                                  <a:pos x="T9" y="T11"/>
                                </a:cxn>
                                <a:cxn ang="0">
                                  <a:pos x="T13" y="T15"/>
                                </a:cxn>
                                <a:cxn ang="0">
                                  <a:pos x="T17" y="T19"/>
                                </a:cxn>
                              </a:cxnLst>
                              <a:rect l="0" t="0" r="r" b="b"/>
                              <a:pathLst>
                                <a:path w="8395" h="5935">
                                  <a:moveTo>
                                    <a:pt x="0" y="5935"/>
                                  </a:moveTo>
                                  <a:lnTo>
                                    <a:pt x="8395" y="5935"/>
                                  </a:lnTo>
                                  <a:lnTo>
                                    <a:pt x="8395" y="0"/>
                                  </a:lnTo>
                                  <a:lnTo>
                                    <a:pt x="0" y="0"/>
                                  </a:lnTo>
                                  <a:lnTo>
                                    <a:pt x="0" y="59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2" o:spid="_x0000_s1026" alt="Title: Patient Stay Administration with Restore button displayed - Description: Patient Stay Administration with Restore button displayed" style="width:352.5pt;height:195.95pt;mso-position-horizontal-relative:char;mso-position-vertical-relative:line" coordsize="8405,5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">
                <v:shape id="Picture 385" o:spid="_x0000_s1027" type="#_x0000_t75" alt="Patient Stay Administration with Restore button displayed" style="position:absolute;left:10;top:10;width:8360;height: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dVfEAAAA3AAAAA8AAABkcnMvZG93bnJldi54bWxEj0FrwkAUhO9C/8PyCr3pRg+JTV2lVITi&#10;SY2FHl+zr0lI9m3Irkn8964geBxm5htmtRlNI3rqXGVZwXwWgSDOra64UHDOdtMlCOeRNTaWScGV&#10;HGzWL5MVptoOfKT+5AsRIOxSVFB636ZSurwkg25mW+Lg/dvOoA+yK6TucAhw08hFFMXSYMVhocSW&#10;vkrK69PFKKh7yt8H/N1m82Oy/0lq/3dgrdTb6/j5AcLT6J/hR/tbK0jiGO5nwhGQ6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YdVfEAAAA3AAAAA8AAAAAAAAAAAAAAAAA&#10;nwIAAGRycy9kb3ducmV2LnhtbFBLBQYAAAAABAAEAPcAAACQAwAAAAA=&#10;">
                  <v:imagedata r:id="rId251" o:title="Patient Stay Administration with Restore button displayed"/>
                </v:shape>
                <v:group id="Group 383" o:spid="_x0000_s1028" style="position:absolute;left:5;top:5;width:8395;height:5935" coordorigin="5,5" coordsize="8395,5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shape id="Freeform 384" o:spid="_x0000_s1029" style="position:absolute;left:5;top:5;width:8395;height:5935;visibility:visible;mso-wrap-style:square;v-text-anchor:top" coordsize="8395,5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QY5sIA&#10;AADcAAAADwAAAGRycy9kb3ducmV2LnhtbERPTWsCMRC9C/0PYQRvmrWCK6tR2tJiqXjQFvE4bMbN&#10;1s0kbKJu/31zEDw+3vdi1dlGXKkNtWMF41EGgrh0uuZKwc/3x3AGIkRkjY1jUvBHAVbLp94CC+1u&#10;vKPrPlYihXAoUIGJ0RdShtKQxTBynjhxJ9dajAm2ldQt3lK4beRzlk2lxZpTg0FPb4bK8/5iFbhz&#10;fvS/GX9tzPvmsH31k/x4WCs16HcvcxCRuvgQ392fWkE+TWvT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BjmwgAAANwAAAAPAAAAAAAAAAAAAAAAAJgCAABkcnMvZG93&#10;bnJldi54bWxQSwUGAAAAAAQABAD1AAAAhwMAAAAA&#10;" path="m,5935r8395,l8395,,,,,5935xe" filled="f" strokeweight=".5pt">
                    <v:path arrowok="t" o:connecttype="custom" o:connectlocs="0,5940;8395,5940;8395,5;0,5;0,5940" o:connectangles="0,0,0,0,0"/>
                  </v:shape>
                </v:group>
                <w10:anchorlock/>
              </v:group>
            </w:pict>
          </mc:Fallback>
        </mc:AlternateContent>
      </w:r>
    </w:p>
    <w:p w:rsidR="00AC10A1" w:rsidRPr="0087588A" w:rsidRDefault="00216149" w:rsidP="00216149">
      <w:pPr>
        <w:pStyle w:val="Caption"/>
        <w:jc w:val="center"/>
      </w:pPr>
      <w:bookmarkStart w:id="1475" w:name="_Toc479683415"/>
      <w:bookmarkStart w:id="1476" w:name="_Toc479632198"/>
      <w:bookmarkStart w:id="1477" w:name="_Toc499543643"/>
      <w:r w:rsidRPr="0087588A">
        <w:t xml:space="preserve">Figure </w:t>
      </w:r>
      <w:fldSimple w:instr=" SEQ Figure \* ARABIC ">
        <w:r w:rsidR="00E65A84">
          <w:rPr>
            <w:noProof/>
          </w:rPr>
          <w:t>162</w:t>
        </w:r>
      </w:fldSimple>
      <w:r w:rsidR="00AC10A1" w:rsidRPr="0087588A">
        <w:t>:</w:t>
      </w:r>
      <w:r w:rsidR="00AC10A1" w:rsidRPr="0087588A">
        <w:rPr>
          <w:rFonts w:ascii="Arial"/>
          <w:b w:val="0"/>
          <w:spacing w:val="-1"/>
          <w:sz w:val="18"/>
        </w:rPr>
        <w:t xml:space="preserve"> </w:t>
      </w:r>
      <w:r w:rsidR="00AC10A1" w:rsidRPr="0087588A">
        <w:t>Patient Stay Administration with Restore button displayed</w:t>
      </w:r>
      <w:bookmarkEnd w:id="1475"/>
      <w:bookmarkEnd w:id="1476"/>
      <w:bookmarkEnd w:id="1477"/>
    </w:p>
    <w:p w:rsidR="00AC10A1" w:rsidRPr="0087588A" w:rsidRDefault="00AC10A1" w:rsidP="004451AB">
      <w:pPr>
        <w:pStyle w:val="Heading2"/>
      </w:pPr>
      <w:bookmarkStart w:id="1478" w:name="_Toc479676213"/>
      <w:bookmarkStart w:id="1479" w:name="_Toc479631948"/>
      <w:bookmarkStart w:id="1480" w:name="_Toc499543918"/>
      <w:r w:rsidRPr="0087588A">
        <w:t>Logout Option</w:t>
      </w:r>
      <w:bookmarkEnd w:id="1478"/>
      <w:bookmarkEnd w:id="1479"/>
      <w:bookmarkEnd w:id="1480"/>
      <w:r w:rsidR="00AD0060" w:rsidRPr="0087588A">
        <w:fldChar w:fldCharType="begin"/>
      </w:r>
      <w:r w:rsidR="00AD0060" w:rsidRPr="0087588A">
        <w:instrText xml:space="preserve"> XE "</w:instrText>
      </w:r>
      <w:r w:rsidR="00AD0060" w:rsidRPr="0087588A">
        <w:rPr>
          <w:spacing w:val="-1"/>
          <w:sz w:val="20"/>
        </w:rPr>
        <w:instrText xml:space="preserve">Logout </w:instrText>
      </w:r>
      <w:r w:rsidR="00AD0060" w:rsidRPr="0087588A">
        <w:rPr>
          <w:sz w:val="20"/>
        </w:rPr>
        <w:instrText>Option</w:instrText>
      </w:r>
      <w:r w:rsidR="00AD0060" w:rsidRPr="0087588A">
        <w:instrText xml:space="preserve">" </w:instrText>
      </w:r>
      <w:r w:rsidR="00AD0060" w:rsidRPr="0087588A">
        <w:fldChar w:fldCharType="end"/>
      </w:r>
    </w:p>
    <w:p w:rsidR="00AC10A1" w:rsidRPr="0087588A" w:rsidRDefault="00AC10A1" w:rsidP="00AC10A1">
      <w:pPr>
        <w:pStyle w:val="BodyText"/>
        <w:spacing w:before="118"/>
        <w:ind w:left="140"/>
      </w:pPr>
      <w:r w:rsidRPr="0087588A">
        <w:t>This feature</w:t>
      </w:r>
      <w:r w:rsidRPr="0087588A">
        <w:rPr>
          <w:spacing w:val="-1"/>
        </w:rPr>
        <w:t xml:space="preserve"> </w:t>
      </w:r>
      <w:r w:rsidRPr="0087588A">
        <w:t xml:space="preserve">will </w:t>
      </w:r>
      <w:r w:rsidRPr="0087588A">
        <w:rPr>
          <w:spacing w:val="-1"/>
        </w:rPr>
        <w:t>take</w:t>
      </w:r>
      <w:r w:rsidRPr="0087588A">
        <w:t xml:space="preserve"> you to the </w:t>
      </w:r>
      <w:r w:rsidRPr="0087588A">
        <w:rPr>
          <w:spacing w:val="-1"/>
        </w:rPr>
        <w:t>logout</w:t>
      </w:r>
      <w:r w:rsidRPr="0087588A">
        <w:t xml:space="preserve"> screen.</w:t>
      </w:r>
    </w:p>
    <w:p w:rsidR="00AC10A1" w:rsidRPr="0087588A" w:rsidRDefault="00AC10A1" w:rsidP="004451AB">
      <w:pPr>
        <w:pStyle w:val="Heading4"/>
        <w:widowControl w:val="0"/>
        <w:tabs>
          <w:tab w:val="clear" w:pos="2394"/>
        </w:tabs>
        <w:spacing w:before="120" w:after="0"/>
        <w:ind w:left="864"/>
      </w:pPr>
      <w:bookmarkStart w:id="1481" w:name="_Toc479676214"/>
      <w:bookmarkStart w:id="1482" w:name="_Toc479631949"/>
      <w:bookmarkStart w:id="1483" w:name="_Toc499543919"/>
      <w:r w:rsidRPr="0087588A">
        <w:t>To access the Logout option</w:t>
      </w:r>
      <w:bookmarkEnd w:id="1481"/>
      <w:bookmarkEnd w:id="1482"/>
      <w:bookmarkEnd w:id="1483"/>
      <w:r w:rsidR="00AD0060" w:rsidRPr="0087588A">
        <w:fldChar w:fldCharType="begin"/>
      </w:r>
      <w:r w:rsidR="00AD0060" w:rsidRPr="0087588A">
        <w:instrText xml:space="preserve"> XE "</w:instrText>
      </w:r>
      <w:r w:rsidR="00AD0060" w:rsidRPr="0087588A">
        <w:rPr>
          <w:spacing w:val="-1"/>
          <w:sz w:val="20"/>
        </w:rPr>
        <w:instrText xml:space="preserve">Logout </w:instrText>
      </w:r>
      <w:r w:rsidR="00AD0060" w:rsidRPr="0087588A">
        <w:rPr>
          <w:sz w:val="20"/>
        </w:rPr>
        <w:instrText>Option</w:instrText>
      </w:r>
      <w:r w:rsidR="00AD0060" w:rsidRPr="0087588A">
        <w:instrText xml:space="preserve">" </w:instrText>
      </w:r>
      <w:r w:rsidR="00AD0060" w:rsidRPr="0087588A">
        <w:fldChar w:fldCharType="end"/>
      </w:r>
    </w:p>
    <w:p w:rsidR="00AC10A1" w:rsidRPr="0087588A" w:rsidRDefault="00AC10A1" w:rsidP="00BD6B23">
      <w:pPr>
        <w:widowControl w:val="0"/>
        <w:numPr>
          <w:ilvl w:val="2"/>
          <w:numId w:val="107"/>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AC10A1" w:rsidRPr="0087588A" w:rsidRDefault="00AC10A1" w:rsidP="00BD6B23">
      <w:pPr>
        <w:widowControl w:val="0"/>
        <w:numPr>
          <w:ilvl w:val="2"/>
          <w:numId w:val="107"/>
        </w:numPr>
        <w:tabs>
          <w:tab w:val="left" w:pos="2031"/>
        </w:tabs>
        <w:spacing w:before="7" w:line="281" w:lineRule="exact"/>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Logout</w:t>
      </w:r>
      <w:r w:rsidRPr="0087588A">
        <w:rPr>
          <w:spacing w:val="-1"/>
          <w:sz w:val="24"/>
        </w:rPr>
        <w:t>&gt;</w:t>
      </w:r>
      <w:r w:rsidRPr="0087588A">
        <w:rPr>
          <w:sz w:val="24"/>
        </w:rPr>
        <w:t xml:space="preserve"> </w:t>
      </w:r>
      <w:r w:rsidRPr="0087588A">
        <w:rPr>
          <w:spacing w:val="-1"/>
          <w:sz w:val="24"/>
        </w:rPr>
        <w:t>option</w:t>
      </w:r>
      <w:r w:rsidRPr="0087588A">
        <w:rPr>
          <w:sz w:val="24"/>
        </w:rPr>
        <w:t xml:space="preserve"> by </w:t>
      </w:r>
      <w:r w:rsidRPr="0087588A">
        <w:rPr>
          <w:i/>
          <w:sz w:val="24"/>
        </w:rPr>
        <w:t xml:space="preserve">clicking </w:t>
      </w:r>
      <w:r w:rsidRPr="0087588A">
        <w:rPr>
          <w:sz w:val="24"/>
        </w:rPr>
        <w:t>on it.</w:t>
      </w:r>
    </w:p>
    <w:p w:rsidR="00AC10A1" w:rsidRPr="0087588A" w:rsidRDefault="00AC10A1" w:rsidP="00BD6B23">
      <w:pPr>
        <w:pStyle w:val="BodyText"/>
        <w:widowControl w:val="0"/>
        <w:numPr>
          <w:ilvl w:val="2"/>
          <w:numId w:val="107"/>
        </w:numPr>
        <w:tabs>
          <w:tab w:val="left" w:pos="2031"/>
        </w:tabs>
        <w:spacing w:before="0" w:after="0"/>
        <w:ind w:right="829"/>
      </w:pPr>
      <w:r w:rsidRPr="0087588A">
        <w:t xml:space="preserve">The </w:t>
      </w:r>
      <w:r w:rsidRPr="0087588A">
        <w:rPr>
          <w:b/>
          <w:i/>
        </w:rPr>
        <w:t xml:space="preserve">Logout </w:t>
      </w:r>
      <w:r w:rsidRPr="0087588A">
        <w:t xml:space="preserve">screen </w:t>
      </w:r>
      <w:r w:rsidRPr="0087588A">
        <w:rPr>
          <w:spacing w:val="-1"/>
        </w:rPr>
        <w:t>opens</w:t>
      </w:r>
      <w:r w:rsidRPr="0087588A">
        <w:t xml:space="preserve"> (See </w:t>
      </w:r>
      <w:r w:rsidRPr="0087588A">
        <w:rPr>
          <w:spacing w:val="-1"/>
        </w:rPr>
        <w:t>Chapter</w:t>
      </w:r>
      <w:r w:rsidRPr="0087588A">
        <w:rPr>
          <w:spacing w:val="1"/>
        </w:rPr>
        <w:t xml:space="preserve"> </w:t>
      </w:r>
      <w:r w:rsidR="00506172" w:rsidRPr="0087588A">
        <w:t xml:space="preserve">16 </w:t>
      </w:r>
      <w:r w:rsidRPr="0087588A">
        <w:t xml:space="preserve">for </w:t>
      </w:r>
      <w:r w:rsidRPr="0087588A">
        <w:rPr>
          <w:spacing w:val="-1"/>
        </w:rPr>
        <w:t>more</w:t>
      </w:r>
      <w:r w:rsidRPr="0087588A">
        <w:t xml:space="preserve"> </w:t>
      </w:r>
      <w:r w:rsidRPr="0087588A">
        <w:rPr>
          <w:spacing w:val="-1"/>
        </w:rPr>
        <w:t>information</w:t>
      </w:r>
      <w:r w:rsidRPr="0087588A">
        <w:t xml:space="preserve"> about</w:t>
      </w:r>
      <w:r w:rsidRPr="0087588A">
        <w:rPr>
          <w:spacing w:val="43"/>
        </w:rPr>
        <w:t xml:space="preserve"> </w:t>
      </w:r>
      <w:r w:rsidRPr="0087588A">
        <w:t>logging out of the NUMI application</w:t>
      </w:r>
      <w:r w:rsidRPr="0087588A">
        <w:rPr>
          <w:spacing w:val="-1"/>
        </w:rPr>
        <w:t>).</w:t>
      </w:r>
    </w:p>
    <w:p w:rsidR="00AC10A1" w:rsidRPr="0087588A" w:rsidRDefault="00AC10A1" w:rsidP="002E67F5">
      <w:pPr>
        <w:pStyle w:val="Heading1"/>
      </w:pPr>
      <w:bookmarkStart w:id="1484" w:name="_Toc465421534"/>
      <w:bookmarkStart w:id="1485" w:name="_Toc465422362"/>
      <w:bookmarkStart w:id="1486" w:name="_Toc479676215"/>
      <w:bookmarkStart w:id="1487" w:name="_Toc479631950"/>
      <w:bookmarkStart w:id="1488" w:name="_Toc499543920"/>
      <w:r w:rsidRPr="0087588A">
        <w:t>Reports Menu</w:t>
      </w:r>
      <w:bookmarkEnd w:id="1484"/>
      <w:bookmarkEnd w:id="1485"/>
      <w:bookmarkEnd w:id="1486"/>
      <w:bookmarkEnd w:id="1487"/>
      <w:bookmarkEnd w:id="1488"/>
    </w:p>
    <w:p w:rsidR="00AC10A1" w:rsidRPr="0087588A" w:rsidRDefault="00AC10A1" w:rsidP="00AC10A1">
      <w:pPr>
        <w:pStyle w:val="BodyText"/>
        <w:spacing w:before="238"/>
        <w:ind w:right="203"/>
      </w:pPr>
      <w:r w:rsidRPr="0087588A">
        <w:t xml:space="preserve">The </w:t>
      </w:r>
      <w:r w:rsidRPr="0087588A">
        <w:rPr>
          <w:b/>
          <w:i/>
        </w:rPr>
        <w:t>Reports</w:t>
      </w:r>
      <w:r w:rsidRPr="0087588A">
        <w:rPr>
          <w:b/>
          <w:i/>
          <w:spacing w:val="-1"/>
        </w:rPr>
        <w:t xml:space="preserve"> </w:t>
      </w:r>
      <w:r w:rsidRPr="0087588A">
        <w:t xml:space="preserve">Menu </w:t>
      </w:r>
      <w:r w:rsidRPr="0087588A">
        <w:rPr>
          <w:spacing w:val="-1"/>
        </w:rPr>
        <w:t xml:space="preserve">dropdown </w:t>
      </w:r>
      <w:r w:rsidRPr="0087588A">
        <w:t xml:space="preserve">is on </w:t>
      </w:r>
      <w:r w:rsidRPr="0087588A">
        <w:rPr>
          <w:spacing w:val="-1"/>
        </w:rPr>
        <w:t>the</w:t>
      </w:r>
      <w:r w:rsidRPr="0087588A">
        <w:t xml:space="preserve"> </w:t>
      </w:r>
      <w:r w:rsidRPr="0087588A">
        <w:rPr>
          <w:spacing w:val="-1"/>
        </w:rPr>
        <w:t>menu</w:t>
      </w:r>
      <w:r w:rsidRPr="0087588A">
        <w:t xml:space="preserve"> bar located</w:t>
      </w:r>
      <w:r w:rsidRPr="0087588A">
        <w:rPr>
          <w:spacing w:val="39"/>
        </w:rPr>
        <w:t xml:space="preserve"> </w:t>
      </w:r>
      <w:r w:rsidRPr="0087588A">
        <w:t>along the</w:t>
      </w:r>
      <w:r w:rsidRPr="0087588A">
        <w:rPr>
          <w:spacing w:val="-1"/>
        </w:rPr>
        <w:t xml:space="preserve"> top</w:t>
      </w:r>
      <w:r w:rsidRPr="0087588A">
        <w:t xml:space="preserve"> of </w:t>
      </w:r>
      <w:r w:rsidRPr="0087588A">
        <w:rPr>
          <w:spacing w:val="-1"/>
        </w:rPr>
        <w:t>most</w:t>
      </w:r>
      <w:r w:rsidRPr="0087588A">
        <w:rPr>
          <w:spacing w:val="1"/>
        </w:rPr>
        <w:t xml:space="preserve"> </w:t>
      </w:r>
      <w:r w:rsidRPr="0087588A">
        <w:t xml:space="preserve">NUMI </w:t>
      </w:r>
      <w:r w:rsidRPr="0087588A">
        <w:rPr>
          <w:spacing w:val="-1"/>
        </w:rPr>
        <w:t>screens.</w:t>
      </w:r>
    </w:p>
    <w:p w:rsidR="00AC10A1" w:rsidRPr="0087588A" w:rsidRDefault="00087374" w:rsidP="00AC10A1">
      <w:pPr>
        <w:pStyle w:val="BodyText"/>
        <w:spacing w:before="69"/>
        <w:jc w:val="center"/>
        <w:rPr>
          <w:rFonts w:ascii="Arial" w:eastAsia="Arial" w:hAnsi="Arial" w:cs="Arial"/>
          <w:sz w:val="20"/>
        </w:rPr>
      </w:pPr>
      <w:r w:rsidRPr="0087588A">
        <w:rPr>
          <w:rFonts w:ascii="Arial" w:eastAsia="Arial" w:hAnsi="Arial" w:cs="Arial"/>
          <w:noProof/>
          <w:sz w:val="20"/>
        </w:rPr>
        <w:t xml:space="preserve"> </w:t>
      </w:r>
      <w:r w:rsidR="00AC10A1" w:rsidRPr="0087588A">
        <w:rPr>
          <w:rFonts w:ascii="Arial" w:eastAsia="Arial" w:hAnsi="Arial" w:cs="Arial"/>
          <w:noProof/>
          <w:sz w:val="20"/>
        </w:rPr>
        <w:drawing>
          <wp:inline distT="0" distB="0" distL="0" distR="0" wp14:anchorId="3667999E" wp14:editId="3F7D0409">
            <wp:extent cx="1605856" cy="508883"/>
            <wp:effectExtent l="0" t="0" r="0" b="5715"/>
            <wp:docPr id="47" name="Picture 47" descr="Reports Menu" title="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05521" cy="508777"/>
                    </a:xfrm>
                    <a:prstGeom prst="rect">
                      <a:avLst/>
                    </a:prstGeom>
                    <a:noFill/>
                    <a:ln>
                      <a:noFill/>
                    </a:ln>
                  </pic:spPr>
                </pic:pic>
              </a:graphicData>
            </a:graphic>
          </wp:inline>
        </w:drawing>
      </w:r>
    </w:p>
    <w:p w:rsidR="00AC10A1" w:rsidRPr="0087588A" w:rsidRDefault="00AC10A1" w:rsidP="00AC10A1">
      <w:pPr>
        <w:spacing w:before="9"/>
        <w:rPr>
          <w:rFonts w:ascii="Arial" w:eastAsia="Arial" w:hAnsi="Arial" w:cs="Arial"/>
          <w:b/>
          <w:bCs/>
          <w:sz w:val="5"/>
          <w:szCs w:val="5"/>
        </w:rPr>
      </w:pPr>
    </w:p>
    <w:p w:rsidR="00AC10A1" w:rsidRPr="0087588A" w:rsidRDefault="00216149" w:rsidP="00433022">
      <w:pPr>
        <w:pStyle w:val="Caption"/>
        <w:spacing w:before="0"/>
        <w:jc w:val="center"/>
        <w:rPr>
          <w:rFonts w:ascii="Arial" w:eastAsia="Arial" w:hAnsi="Arial"/>
          <w:sz w:val="18"/>
          <w:szCs w:val="18"/>
        </w:rPr>
      </w:pPr>
      <w:bookmarkStart w:id="1489" w:name="_bookmark288"/>
      <w:bookmarkStart w:id="1490" w:name="_Toc479683416"/>
      <w:bookmarkStart w:id="1491" w:name="_Toc479632199"/>
      <w:bookmarkStart w:id="1492" w:name="_Toc499543644"/>
      <w:bookmarkEnd w:id="1489"/>
      <w:r w:rsidRPr="0087588A">
        <w:t xml:space="preserve">Figure </w:t>
      </w:r>
      <w:fldSimple w:instr=" SEQ Figure \* ARABIC ">
        <w:r w:rsidR="00E65A84">
          <w:rPr>
            <w:noProof/>
          </w:rPr>
          <w:t>163</w:t>
        </w:r>
      </w:fldSimple>
      <w:r w:rsidR="00AC10A1" w:rsidRPr="0087588A">
        <w:t>:</w:t>
      </w:r>
      <w:r w:rsidR="00AC10A1" w:rsidRPr="0087588A">
        <w:rPr>
          <w:rFonts w:ascii="Arial"/>
          <w:b w:val="0"/>
          <w:sz w:val="18"/>
        </w:rPr>
        <w:t xml:space="preserve"> </w:t>
      </w:r>
      <w:r w:rsidR="00AC10A1" w:rsidRPr="0087588A">
        <w:t>Reports Menu</w:t>
      </w:r>
      <w:bookmarkEnd w:id="1490"/>
      <w:bookmarkEnd w:id="1491"/>
      <w:bookmarkEnd w:id="1492"/>
    </w:p>
    <w:p w:rsidR="00AC10A1" w:rsidRPr="0087588A" w:rsidRDefault="00AC10A1" w:rsidP="00AC10A1">
      <w:pPr>
        <w:jc w:val="center"/>
        <w:rPr>
          <w:rFonts w:ascii="Arial" w:eastAsia="Arial" w:hAnsi="Arial" w:cs="Arial"/>
          <w:sz w:val="18"/>
          <w:szCs w:val="18"/>
        </w:rPr>
      </w:pPr>
    </w:p>
    <w:p w:rsidR="00AC10A1" w:rsidRPr="0087588A" w:rsidRDefault="00AC10A1" w:rsidP="00AC10A1">
      <w:pPr>
        <w:rPr>
          <w:rStyle w:val="Hyperlink"/>
          <w:sz w:val="24"/>
        </w:rPr>
      </w:pPr>
      <w:r w:rsidRPr="0087588A">
        <w:rPr>
          <w:sz w:val="24"/>
        </w:rPr>
        <w:t>NUMI Enhanced reports are available to all registered VA network users with access to NUMI</w:t>
      </w:r>
      <w:r w:rsidR="00142944" w:rsidRPr="0087588A">
        <w:rPr>
          <w:sz w:val="24"/>
        </w:rPr>
        <w:t xml:space="preserve">. </w:t>
      </w:r>
      <w:r w:rsidRPr="0087588A">
        <w:rPr>
          <w:sz w:val="24"/>
        </w:rPr>
        <w:t xml:space="preserve">The below link will take you here: </w:t>
      </w:r>
      <w:hyperlink r:id="rId253" w:history="1">
        <w:r w:rsidRPr="0087588A">
          <w:rPr>
            <w:rStyle w:val="Hyperlink"/>
            <w:sz w:val="24"/>
          </w:rPr>
          <w:t>https://vaww.rtp.portal.va.gov/OQSV/10A4B/NUMI/enhanced/SitePages/Home.aspx</w:t>
        </w:r>
      </w:hyperlink>
    </w:p>
    <w:p w:rsidR="00AC10A1" w:rsidRPr="0087588A" w:rsidRDefault="00AC10A1" w:rsidP="00AC10A1">
      <w:pPr>
        <w:rPr>
          <w:rStyle w:val="Hyperlink"/>
          <w:sz w:val="24"/>
        </w:rPr>
      </w:pPr>
    </w:p>
    <w:p w:rsidR="00AC10A1" w:rsidRPr="0087588A" w:rsidRDefault="00AC10A1" w:rsidP="00AC10A1">
      <w:pPr>
        <w:rPr>
          <w:color w:val="000000"/>
          <w:sz w:val="24"/>
        </w:rPr>
      </w:pPr>
      <w:r w:rsidRPr="0087588A">
        <w:rPr>
          <w:b/>
          <w:color w:val="000000"/>
          <w:sz w:val="24"/>
        </w:rPr>
        <w:t>N</w:t>
      </w:r>
      <w:r w:rsidR="005D7B79" w:rsidRPr="0087588A">
        <w:rPr>
          <w:b/>
          <w:color w:val="000000"/>
          <w:sz w:val="24"/>
        </w:rPr>
        <w:t>OTE:</w:t>
      </w:r>
      <w:r w:rsidR="005D7B79" w:rsidRPr="0087588A">
        <w:rPr>
          <w:color w:val="000000"/>
          <w:sz w:val="24"/>
        </w:rPr>
        <w:t xml:space="preserve"> Y</w:t>
      </w:r>
      <w:r w:rsidRPr="0087588A">
        <w:rPr>
          <w:color w:val="000000"/>
          <w:sz w:val="24"/>
        </w:rPr>
        <w:t>ou must have logged in to NUMI at least once in order to get your facility list to appear in the Enhanced Reports facility dropdown.</w:t>
      </w:r>
    </w:p>
    <w:p w:rsidR="002E67F5" w:rsidRPr="0087588A" w:rsidRDefault="002E67F5" w:rsidP="002E67F5">
      <w:pPr>
        <w:pStyle w:val="Heading1"/>
      </w:pPr>
      <w:bookmarkStart w:id="1493" w:name="_Toc479676216"/>
      <w:bookmarkStart w:id="1494" w:name="_Toc479631951"/>
      <w:bookmarkStart w:id="1495" w:name="_Toc499543921"/>
      <w:r w:rsidRPr="0087588A">
        <w:lastRenderedPageBreak/>
        <w:t>Unlocking and Deleting Reviews</w:t>
      </w:r>
      <w:bookmarkEnd w:id="1493"/>
      <w:bookmarkEnd w:id="1494"/>
      <w:bookmarkEnd w:id="1495"/>
      <w:r w:rsidR="00DB472F" w:rsidRPr="0087588A">
        <w:fldChar w:fldCharType="begin"/>
      </w:r>
      <w:r w:rsidR="00DB472F" w:rsidRPr="0087588A">
        <w:instrText xml:space="preserve"> XE "</w:instrText>
      </w:r>
      <w:r w:rsidR="00DB472F" w:rsidRPr="0087588A">
        <w:rPr>
          <w:spacing w:val="-1"/>
          <w:sz w:val="20"/>
        </w:rPr>
        <w:instrText>Unlocking</w:instrText>
      </w:r>
      <w:r w:rsidR="00DB472F" w:rsidRPr="0087588A">
        <w:rPr>
          <w:sz w:val="20"/>
        </w:rPr>
        <w:instrText xml:space="preserve"> and</w:instrText>
      </w:r>
      <w:r w:rsidR="00DB472F" w:rsidRPr="0087588A">
        <w:rPr>
          <w:spacing w:val="-1"/>
          <w:sz w:val="20"/>
        </w:rPr>
        <w:instrText xml:space="preserve"> Deleting</w:instrText>
      </w:r>
      <w:r w:rsidR="00DB472F" w:rsidRPr="0087588A">
        <w:rPr>
          <w:sz w:val="20"/>
        </w:rPr>
        <w:instrText xml:space="preserve"> </w:instrText>
      </w:r>
      <w:r w:rsidR="00DB472F" w:rsidRPr="0087588A">
        <w:rPr>
          <w:spacing w:val="-1"/>
          <w:sz w:val="20"/>
        </w:rPr>
        <w:instrText>Reviews</w:instrText>
      </w:r>
      <w:r w:rsidR="00DB472F" w:rsidRPr="0087588A">
        <w:instrText xml:space="preserve">" </w:instrText>
      </w:r>
      <w:r w:rsidR="00DB472F" w:rsidRPr="0087588A">
        <w:fldChar w:fldCharType="end"/>
      </w:r>
    </w:p>
    <w:p w:rsidR="00AC10A1" w:rsidRPr="0087588A" w:rsidRDefault="00AC10A1" w:rsidP="00AC10A1">
      <w:pPr>
        <w:spacing w:before="238"/>
        <w:ind w:left="140" w:right="176"/>
        <w:rPr>
          <w:sz w:val="24"/>
        </w:rPr>
      </w:pPr>
      <w:r w:rsidRPr="0087588A">
        <w:rPr>
          <w:sz w:val="24"/>
        </w:rPr>
        <w:t xml:space="preserve">The </w:t>
      </w:r>
      <w:r w:rsidRPr="0087588A">
        <w:rPr>
          <w:spacing w:val="-1"/>
          <w:sz w:val="24"/>
        </w:rPr>
        <w:t>features for</w:t>
      </w:r>
      <w:r w:rsidRPr="0087588A">
        <w:rPr>
          <w:sz w:val="24"/>
        </w:rPr>
        <w:t xml:space="preserve"> unlocking </w:t>
      </w:r>
      <w:r w:rsidRPr="0087588A">
        <w:rPr>
          <w:spacing w:val="-1"/>
          <w:sz w:val="24"/>
        </w:rPr>
        <w:t>Primary</w:t>
      </w:r>
      <w:r w:rsidRPr="0087588A">
        <w:rPr>
          <w:sz w:val="24"/>
        </w:rPr>
        <w:t xml:space="preserve"> and </w:t>
      </w:r>
      <w:r w:rsidRPr="0087588A">
        <w:rPr>
          <w:spacing w:val="-1"/>
          <w:sz w:val="24"/>
        </w:rPr>
        <w:t>Physician</w:t>
      </w:r>
      <w:r w:rsidRPr="0087588A">
        <w:rPr>
          <w:sz w:val="24"/>
        </w:rPr>
        <w:t xml:space="preserve"> Advisor</w:t>
      </w:r>
      <w:r w:rsidRPr="0087588A">
        <w:rPr>
          <w:spacing w:val="1"/>
          <w:sz w:val="24"/>
        </w:rPr>
        <w:t xml:space="preserve"> </w:t>
      </w:r>
      <w:r w:rsidRPr="0087588A">
        <w:rPr>
          <w:sz w:val="24"/>
        </w:rPr>
        <w:t>Reviews, and</w:t>
      </w:r>
      <w:r w:rsidRPr="0087588A">
        <w:rPr>
          <w:spacing w:val="-1"/>
          <w:sz w:val="24"/>
        </w:rPr>
        <w:t xml:space="preserve"> </w:t>
      </w:r>
      <w:r w:rsidRPr="0087588A">
        <w:rPr>
          <w:sz w:val="24"/>
        </w:rPr>
        <w:t>Deleting</w:t>
      </w:r>
      <w:r w:rsidRPr="0087588A">
        <w:rPr>
          <w:spacing w:val="-1"/>
          <w:sz w:val="24"/>
        </w:rPr>
        <w:t xml:space="preserve"> reviews</w:t>
      </w:r>
      <w:r w:rsidRPr="0087588A">
        <w:rPr>
          <w:sz w:val="24"/>
        </w:rPr>
        <w:t xml:space="preserve"> are</w:t>
      </w:r>
      <w:r w:rsidRPr="0087588A">
        <w:rPr>
          <w:spacing w:val="53"/>
          <w:sz w:val="24"/>
        </w:rPr>
        <w:t xml:space="preserve"> </w:t>
      </w:r>
      <w:r w:rsidRPr="0087588A">
        <w:rPr>
          <w:sz w:val="24"/>
        </w:rPr>
        <w:t xml:space="preserve">accessed </w:t>
      </w:r>
      <w:r w:rsidRPr="0087588A">
        <w:rPr>
          <w:spacing w:val="-1"/>
          <w:sz w:val="24"/>
        </w:rPr>
        <w:t>from</w:t>
      </w:r>
      <w:r w:rsidRPr="0087588A">
        <w:rPr>
          <w:sz w:val="24"/>
        </w:rPr>
        <w:t xml:space="preserve"> the</w:t>
      </w:r>
      <w:r w:rsidRPr="0087588A">
        <w:rPr>
          <w:spacing w:val="1"/>
          <w:sz w:val="24"/>
        </w:rPr>
        <w:t xml:space="preserv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 xml:space="preserve">Review </w:t>
      </w:r>
      <w:r w:rsidRPr="0087588A">
        <w:rPr>
          <w:b/>
          <w:i/>
          <w:sz w:val="24"/>
        </w:rPr>
        <w:t>Listing</w:t>
      </w:r>
      <w:r w:rsidRPr="0087588A">
        <w:rPr>
          <w:b/>
          <w:i/>
          <w:spacing w:val="1"/>
          <w:sz w:val="24"/>
        </w:rPr>
        <w:t xml:space="preserve"> </w:t>
      </w:r>
      <w:r w:rsidRPr="0087588A">
        <w:rPr>
          <w:spacing w:val="-1"/>
          <w:sz w:val="24"/>
        </w:rPr>
        <w:t>screen,</w:t>
      </w:r>
      <w:r w:rsidRPr="0087588A">
        <w:rPr>
          <w:sz w:val="24"/>
        </w:rPr>
        <w:t xml:space="preserve"> which</w:t>
      </w:r>
      <w:r w:rsidRPr="0087588A">
        <w:rPr>
          <w:spacing w:val="-2"/>
          <w:sz w:val="24"/>
        </w:rPr>
        <w:t xml:space="preserve"> </w:t>
      </w:r>
      <w:r w:rsidRPr="0087588A">
        <w:rPr>
          <w:sz w:val="24"/>
        </w:rPr>
        <w:t xml:space="preserve">is </w:t>
      </w:r>
      <w:r w:rsidRPr="0087588A">
        <w:rPr>
          <w:spacing w:val="-1"/>
          <w:sz w:val="24"/>
        </w:rPr>
        <w:t>located</w:t>
      </w:r>
      <w:r w:rsidRPr="0087588A">
        <w:rPr>
          <w:sz w:val="24"/>
        </w:rPr>
        <w:t xml:space="preserve"> </w:t>
      </w:r>
      <w:r w:rsidRPr="0087588A">
        <w:rPr>
          <w:spacing w:val="-1"/>
          <w:sz w:val="24"/>
        </w:rPr>
        <w:t>on</w:t>
      </w:r>
      <w:r w:rsidRPr="0087588A">
        <w:rPr>
          <w:sz w:val="24"/>
        </w:rPr>
        <w:t xml:space="preserve"> the</w:t>
      </w:r>
      <w:r w:rsidRPr="0087588A">
        <w:rPr>
          <w:spacing w:val="1"/>
          <w:sz w:val="24"/>
        </w:rPr>
        <w:t xml:space="preserve"> </w:t>
      </w:r>
      <w:r w:rsidRPr="0087588A">
        <w:rPr>
          <w:b/>
          <w:i/>
          <w:sz w:val="24"/>
        </w:rPr>
        <w:t>Tools</w:t>
      </w:r>
      <w:r w:rsidRPr="0087588A">
        <w:rPr>
          <w:b/>
          <w:i/>
          <w:spacing w:val="77"/>
          <w:sz w:val="24"/>
        </w:rPr>
        <w:t xml:space="preserve"> </w:t>
      </w:r>
      <w:r w:rsidRPr="0087588A">
        <w:rPr>
          <w:spacing w:val="-1"/>
          <w:sz w:val="24"/>
        </w:rPr>
        <w:t>menu.</w:t>
      </w:r>
    </w:p>
    <w:p w:rsidR="00AC10A1" w:rsidRPr="0087588A" w:rsidRDefault="00AC10A1" w:rsidP="00BD6B23">
      <w:pPr>
        <w:pStyle w:val="InstructionalBullet1"/>
        <w:numPr>
          <w:ilvl w:val="0"/>
          <w:numId w:val="158"/>
        </w:numPr>
        <w:rPr>
          <w:i w:val="0"/>
          <w:color w:val="auto"/>
          <w:sz w:val="24"/>
        </w:rPr>
      </w:pPr>
      <w:r w:rsidRPr="0087588A">
        <w:rPr>
          <w:i w:val="0"/>
          <w:color w:val="auto"/>
          <w:sz w:val="24"/>
        </w:rPr>
        <w:t>Primary Reviewers have the ability to Unlock and Delete their own reviews.</w:t>
      </w:r>
    </w:p>
    <w:p w:rsidR="00AC10A1" w:rsidRPr="0087588A" w:rsidRDefault="00AC10A1" w:rsidP="00BD6B23">
      <w:pPr>
        <w:pStyle w:val="InstructionalBullet1"/>
        <w:numPr>
          <w:ilvl w:val="0"/>
          <w:numId w:val="158"/>
        </w:numPr>
        <w:rPr>
          <w:i w:val="0"/>
          <w:color w:val="auto"/>
          <w:sz w:val="24"/>
        </w:rPr>
      </w:pPr>
      <w:r w:rsidRPr="0087588A">
        <w:rPr>
          <w:i w:val="0"/>
          <w:color w:val="auto"/>
          <w:sz w:val="24"/>
        </w:rPr>
        <w:t>Administrators have the ability to Unlock and Delete any reviews.</w:t>
      </w:r>
    </w:p>
    <w:p w:rsidR="00AC10A1" w:rsidRPr="0087588A" w:rsidRDefault="00AC10A1" w:rsidP="00BD6B23">
      <w:pPr>
        <w:pStyle w:val="InstructionalBullet1"/>
        <w:numPr>
          <w:ilvl w:val="0"/>
          <w:numId w:val="158"/>
        </w:numPr>
        <w:rPr>
          <w:i w:val="0"/>
          <w:color w:val="auto"/>
          <w:sz w:val="24"/>
        </w:rPr>
      </w:pPr>
      <w:r w:rsidRPr="0087588A">
        <w:rPr>
          <w:i w:val="0"/>
          <w:color w:val="auto"/>
          <w:sz w:val="24"/>
        </w:rPr>
        <w:t>Administrators can Unlock or Delete reviews, on behalf of Physician Advisors</w:t>
      </w:r>
    </w:p>
    <w:p w:rsidR="002E67F5" w:rsidRPr="0087588A" w:rsidRDefault="002E67F5" w:rsidP="004451AB">
      <w:pPr>
        <w:pStyle w:val="Heading2"/>
        <w:rPr>
          <w:b w:val="0"/>
          <w:bCs/>
        </w:rPr>
      </w:pPr>
      <w:bookmarkStart w:id="1496" w:name="_Toc465421536"/>
      <w:bookmarkStart w:id="1497" w:name="_Toc465422364"/>
      <w:bookmarkStart w:id="1498" w:name="_Toc479676217"/>
      <w:bookmarkStart w:id="1499" w:name="_Toc479631952"/>
      <w:bookmarkStart w:id="1500" w:name="_Toc499543922"/>
      <w:r w:rsidRPr="0087588A">
        <w:rPr>
          <w:spacing w:val="-1"/>
        </w:rPr>
        <w:t>Unlocking</w:t>
      </w:r>
      <w:r w:rsidRPr="0087588A">
        <w:t xml:space="preserve"> a</w:t>
      </w:r>
      <w:r w:rsidRPr="0087588A">
        <w:rPr>
          <w:spacing w:val="-2"/>
        </w:rPr>
        <w:t xml:space="preserve"> </w:t>
      </w:r>
      <w:r w:rsidRPr="0087588A">
        <w:rPr>
          <w:spacing w:val="-1"/>
        </w:rPr>
        <w:t>Locked</w:t>
      </w:r>
      <w:r w:rsidRPr="0087588A">
        <w:t xml:space="preserve"> Primary</w:t>
      </w:r>
      <w:r w:rsidRPr="0087588A">
        <w:rPr>
          <w:spacing w:val="-1"/>
        </w:rPr>
        <w:t xml:space="preserve"> Review</w:t>
      </w:r>
      <w:bookmarkEnd w:id="1496"/>
      <w:bookmarkEnd w:id="1497"/>
      <w:bookmarkEnd w:id="1498"/>
      <w:bookmarkEnd w:id="1499"/>
      <w:bookmarkEnd w:id="1500"/>
      <w:r w:rsidR="00DB472F" w:rsidRPr="0087588A">
        <w:rPr>
          <w:spacing w:val="-1"/>
        </w:rPr>
        <w:fldChar w:fldCharType="begin"/>
      </w:r>
      <w:r w:rsidR="00DB472F" w:rsidRPr="0087588A">
        <w:instrText xml:space="preserve"> XE "</w:instrText>
      </w:r>
      <w:r w:rsidR="00DB472F" w:rsidRPr="0087588A">
        <w:rPr>
          <w:spacing w:val="-1"/>
          <w:sz w:val="20"/>
        </w:rPr>
        <w:instrText>Unlocking</w:instrText>
      </w:r>
      <w:r w:rsidR="00DB472F" w:rsidRPr="0087588A">
        <w:rPr>
          <w:sz w:val="20"/>
        </w:rPr>
        <w:instrText xml:space="preserve"> a </w:instrText>
      </w:r>
      <w:r w:rsidR="00DB472F" w:rsidRPr="0087588A">
        <w:rPr>
          <w:spacing w:val="-1"/>
          <w:sz w:val="20"/>
        </w:rPr>
        <w:instrText>Locked</w:instrText>
      </w:r>
      <w:r w:rsidR="00DB472F" w:rsidRPr="0087588A">
        <w:rPr>
          <w:sz w:val="20"/>
        </w:rPr>
        <w:instrText xml:space="preserve"> </w:instrText>
      </w:r>
      <w:r w:rsidR="00DB472F" w:rsidRPr="0087588A">
        <w:rPr>
          <w:spacing w:val="-1"/>
          <w:sz w:val="20"/>
        </w:rPr>
        <w:instrText>Primary</w:instrText>
      </w:r>
      <w:r w:rsidR="00DB472F" w:rsidRPr="0087588A">
        <w:rPr>
          <w:sz w:val="20"/>
        </w:rPr>
        <w:instrText xml:space="preserve"> </w:instrText>
      </w:r>
      <w:r w:rsidR="00DB472F" w:rsidRPr="0087588A">
        <w:rPr>
          <w:spacing w:val="-1"/>
          <w:sz w:val="20"/>
        </w:rPr>
        <w:instrText>Review</w:instrText>
      </w:r>
      <w:r w:rsidR="00DB472F" w:rsidRPr="0087588A">
        <w:instrText xml:space="preserve">" </w:instrText>
      </w:r>
      <w:r w:rsidR="00DB472F" w:rsidRPr="0087588A">
        <w:rPr>
          <w:spacing w:val="-1"/>
        </w:rPr>
        <w:fldChar w:fldCharType="end"/>
      </w:r>
    </w:p>
    <w:p w:rsidR="002E67F5" w:rsidRPr="0087588A" w:rsidRDefault="002E67F5" w:rsidP="002E67F5">
      <w:pPr>
        <w:pStyle w:val="BodyText"/>
        <w:spacing w:before="118"/>
        <w:ind w:left="140" w:right="180"/>
      </w:pPr>
      <w:r w:rsidRPr="0087588A">
        <w:rPr>
          <w:spacing w:val="-1"/>
        </w:rPr>
        <w:t>NUMI</w:t>
      </w:r>
      <w:r w:rsidRPr="0087588A">
        <w:t xml:space="preserve"> </w:t>
      </w:r>
      <w:r w:rsidRPr="0087588A">
        <w:rPr>
          <w:spacing w:val="-1"/>
        </w:rPr>
        <w:t>offers</w:t>
      </w:r>
      <w:r w:rsidRPr="0087588A">
        <w:t xml:space="preserve"> the </w:t>
      </w:r>
      <w:r w:rsidRPr="0087588A">
        <w:rPr>
          <w:spacing w:val="-1"/>
        </w:rPr>
        <w:t xml:space="preserve">ability </w:t>
      </w:r>
      <w:r w:rsidRPr="0087588A">
        <w:t xml:space="preserve">for a </w:t>
      </w:r>
      <w:r w:rsidRPr="0087588A">
        <w:rPr>
          <w:spacing w:val="-1"/>
        </w:rPr>
        <w:t>Primary</w:t>
      </w:r>
      <w:r w:rsidRPr="0087588A">
        <w:t xml:space="preserve"> Reviewer</w:t>
      </w:r>
      <w:r w:rsidRPr="0087588A">
        <w:rPr>
          <w:spacing w:val="1"/>
        </w:rPr>
        <w:t xml:space="preserve"> </w:t>
      </w:r>
      <w:r w:rsidRPr="0087588A">
        <w:t>to</w:t>
      </w:r>
      <w:r w:rsidRPr="0087588A">
        <w:rPr>
          <w:spacing w:val="-1"/>
        </w:rPr>
        <w:t xml:space="preserve"> </w:t>
      </w:r>
      <w:r w:rsidRPr="0087588A">
        <w:t xml:space="preserve">unlock </w:t>
      </w:r>
      <w:r w:rsidRPr="0087588A">
        <w:rPr>
          <w:spacing w:val="-1"/>
        </w:rPr>
        <w:t>any</w:t>
      </w:r>
      <w:r w:rsidRPr="0087588A">
        <w:t xml:space="preserve"> </w:t>
      </w:r>
      <w:r w:rsidRPr="0087588A">
        <w:rPr>
          <w:spacing w:val="-1"/>
        </w:rPr>
        <w:t>Primary</w:t>
      </w:r>
      <w:r w:rsidRPr="0087588A">
        <w:t xml:space="preserve"> Review </w:t>
      </w:r>
      <w:r w:rsidRPr="0087588A">
        <w:rPr>
          <w:spacing w:val="-1"/>
        </w:rPr>
        <w:t>that</w:t>
      </w:r>
      <w:r w:rsidRPr="0087588A">
        <w:t xml:space="preserve"> was locked</w:t>
      </w:r>
      <w:r w:rsidRPr="0087588A">
        <w:rPr>
          <w:spacing w:val="57"/>
        </w:rPr>
        <w:t xml:space="preserve"> </w:t>
      </w:r>
      <w:r w:rsidRPr="0087588A">
        <w:t xml:space="preserve">to the </w:t>
      </w:r>
      <w:r w:rsidRPr="0087588A">
        <w:rPr>
          <w:spacing w:val="-1"/>
        </w:rPr>
        <w:t>database</w:t>
      </w:r>
      <w:r w:rsidRPr="0087588A">
        <w:rPr>
          <w:spacing w:val="1"/>
        </w:rPr>
        <w:t xml:space="preserve"> </w:t>
      </w:r>
      <w:r w:rsidRPr="0087588A">
        <w:t>at</w:t>
      </w:r>
      <w:r w:rsidRPr="0087588A">
        <w:rPr>
          <w:spacing w:val="-1"/>
        </w:rPr>
        <w:t xml:space="preserve"> </w:t>
      </w:r>
      <w:r w:rsidRPr="0087588A">
        <w:t xml:space="preserve">their </w:t>
      </w:r>
      <w:r w:rsidRPr="0087588A">
        <w:rPr>
          <w:spacing w:val="-1"/>
        </w:rPr>
        <w:t>site.</w:t>
      </w:r>
      <w:r w:rsidRPr="0087588A">
        <w:t xml:space="preserve"> This would be handy </w:t>
      </w:r>
      <w:r w:rsidRPr="0087588A">
        <w:rPr>
          <w:spacing w:val="-1"/>
        </w:rPr>
        <w:t>in</w:t>
      </w:r>
      <w:r w:rsidRPr="0087588A">
        <w:t xml:space="preserve"> cases where a </w:t>
      </w:r>
      <w:r w:rsidRPr="0087588A">
        <w:rPr>
          <w:spacing w:val="-1"/>
        </w:rPr>
        <w:t>reviewer</w:t>
      </w:r>
      <w:r w:rsidRPr="0087588A">
        <w:t xml:space="preserve"> </w:t>
      </w:r>
      <w:r w:rsidRPr="0087588A">
        <w:rPr>
          <w:spacing w:val="-1"/>
        </w:rPr>
        <w:t>might</w:t>
      </w:r>
      <w:r w:rsidRPr="0087588A">
        <w:t xml:space="preserve"> be covering</w:t>
      </w:r>
      <w:r w:rsidRPr="0087588A">
        <w:rPr>
          <w:spacing w:val="41"/>
        </w:rPr>
        <w:t xml:space="preserve"> </w:t>
      </w:r>
      <w:r w:rsidRPr="0087588A">
        <w:t xml:space="preserve">for </w:t>
      </w:r>
      <w:r w:rsidRPr="0087588A">
        <w:rPr>
          <w:spacing w:val="-1"/>
        </w:rPr>
        <w:t>someone</w:t>
      </w:r>
      <w:r w:rsidRPr="0087588A">
        <w:t xml:space="preserve"> else</w:t>
      </w:r>
      <w:r w:rsidRPr="0087588A">
        <w:rPr>
          <w:spacing w:val="-1"/>
        </w:rPr>
        <w:t xml:space="preserve"> </w:t>
      </w:r>
      <w:r w:rsidRPr="0087588A">
        <w:t>in the</w:t>
      </w:r>
      <w:r w:rsidRPr="0087588A">
        <w:rPr>
          <w:spacing w:val="-1"/>
        </w:rPr>
        <w:t xml:space="preserve"> VISN</w:t>
      </w:r>
      <w:r w:rsidR="000C707A" w:rsidRPr="0087588A">
        <w:rPr>
          <w:spacing w:val="-1"/>
        </w:rPr>
        <w:t>.</w:t>
      </w:r>
      <w:r w:rsidRPr="0087588A">
        <w:rPr>
          <w:spacing w:val="1"/>
        </w:rPr>
        <w:t xml:space="preserve"> </w:t>
      </w:r>
      <w:r w:rsidRPr="0087588A">
        <w:t>(</w:t>
      </w:r>
      <w:r w:rsidRPr="0087588A">
        <w:rPr>
          <w:b/>
        </w:rPr>
        <w:t>N</w:t>
      </w:r>
      <w:r w:rsidR="003324E5" w:rsidRPr="0087588A">
        <w:rPr>
          <w:b/>
        </w:rPr>
        <w:t xml:space="preserve">OTE: </w:t>
      </w:r>
      <w:r w:rsidR="003324E5" w:rsidRPr="0087588A">
        <w:t>I</w:t>
      </w:r>
      <w:r w:rsidRPr="0087588A">
        <w:t xml:space="preserve">f </w:t>
      </w:r>
      <w:r w:rsidRPr="0087588A">
        <w:rPr>
          <w:spacing w:val="-1"/>
        </w:rPr>
        <w:t>there</w:t>
      </w:r>
      <w:r w:rsidRPr="0087588A">
        <w:t xml:space="preserve"> is a</w:t>
      </w:r>
      <w:r w:rsidRPr="0087588A">
        <w:rPr>
          <w:spacing w:val="-1"/>
        </w:rPr>
        <w:t xml:space="preserve"> </w:t>
      </w:r>
      <w:r w:rsidRPr="0087588A">
        <w:t xml:space="preserve">Physician </w:t>
      </w:r>
      <w:r w:rsidRPr="0087588A">
        <w:rPr>
          <w:spacing w:val="-1"/>
        </w:rPr>
        <w:t>Advisor</w:t>
      </w:r>
      <w:r w:rsidRPr="0087588A">
        <w:rPr>
          <w:spacing w:val="1"/>
        </w:rPr>
        <w:t xml:space="preserve"> </w:t>
      </w:r>
      <w:r w:rsidRPr="0087588A">
        <w:rPr>
          <w:spacing w:val="-1"/>
        </w:rPr>
        <w:t>review</w:t>
      </w:r>
      <w:r w:rsidRPr="0087588A">
        <w:t xml:space="preserve"> associated</w:t>
      </w:r>
      <w:r w:rsidRPr="0087588A">
        <w:rPr>
          <w:spacing w:val="-2"/>
        </w:rPr>
        <w:t xml:space="preserve"> </w:t>
      </w:r>
      <w:r w:rsidRPr="0087588A">
        <w:t>with the</w:t>
      </w:r>
      <w:r w:rsidRPr="0087588A">
        <w:rPr>
          <w:spacing w:val="45"/>
        </w:rPr>
        <w:t xml:space="preserve"> </w:t>
      </w:r>
      <w:r w:rsidRPr="0087588A">
        <w:rPr>
          <w:spacing w:val="-1"/>
        </w:rPr>
        <w:t>Primary</w:t>
      </w:r>
      <w:r w:rsidRPr="0087588A">
        <w:t xml:space="preserve"> Review, unlocking the </w:t>
      </w:r>
      <w:r w:rsidRPr="0087588A">
        <w:rPr>
          <w:spacing w:val="-1"/>
        </w:rPr>
        <w:t>Primary</w:t>
      </w:r>
      <w:r w:rsidRPr="0087588A">
        <w:t xml:space="preserve"> Review will</w:t>
      </w:r>
      <w:r w:rsidRPr="0087588A">
        <w:rPr>
          <w:spacing w:val="-1"/>
        </w:rPr>
        <w:t xml:space="preserve"> automatically</w:t>
      </w:r>
      <w:r w:rsidRPr="0087588A">
        <w:t xml:space="preserve"> </w:t>
      </w:r>
      <w:r w:rsidRPr="0087588A">
        <w:rPr>
          <w:spacing w:val="-1"/>
        </w:rPr>
        <w:t>unlock</w:t>
      </w:r>
      <w:r w:rsidRPr="0087588A">
        <w:t xml:space="preserve"> </w:t>
      </w:r>
      <w:r w:rsidRPr="0087588A">
        <w:rPr>
          <w:spacing w:val="-1"/>
        </w:rPr>
        <w:t>the</w:t>
      </w:r>
      <w:r w:rsidRPr="0087588A">
        <w:rPr>
          <w:spacing w:val="2"/>
        </w:rPr>
        <w:t xml:space="preserve"> </w:t>
      </w:r>
      <w:r w:rsidRPr="0087588A">
        <w:t>Physician</w:t>
      </w:r>
      <w:r w:rsidRPr="0087588A">
        <w:rPr>
          <w:spacing w:val="-2"/>
        </w:rPr>
        <w:t xml:space="preserve"> </w:t>
      </w:r>
      <w:r w:rsidRPr="0087588A">
        <w:t>Advisor</w:t>
      </w:r>
      <w:r w:rsidRPr="0087588A">
        <w:rPr>
          <w:spacing w:val="57"/>
        </w:rPr>
        <w:t xml:space="preserve"> </w:t>
      </w:r>
      <w:r w:rsidRPr="0087588A">
        <w:t xml:space="preserve">review </w:t>
      </w:r>
      <w:r w:rsidRPr="0087588A">
        <w:rPr>
          <w:spacing w:val="-1"/>
        </w:rPr>
        <w:t>portion,</w:t>
      </w:r>
      <w:r w:rsidRPr="0087588A">
        <w:t xml:space="preserve"> as well).</w:t>
      </w:r>
    </w:p>
    <w:p w:rsidR="002E67F5" w:rsidRPr="0087588A" w:rsidRDefault="002E67F5" w:rsidP="00DE047F">
      <w:pPr>
        <w:ind w:left="140"/>
        <w:rPr>
          <w:b/>
          <w:sz w:val="24"/>
        </w:rPr>
      </w:pPr>
      <w:r w:rsidRPr="0087588A">
        <w:rPr>
          <w:b/>
          <w:noProof/>
          <w:sz w:val="24"/>
        </w:rPr>
        <w:drawing>
          <wp:inline distT="0" distB="0" distL="0" distR="0" wp14:anchorId="35A54D9B" wp14:editId="219F044F">
            <wp:extent cx="247650" cy="247650"/>
            <wp:effectExtent l="0" t="0" r="0" b="0"/>
            <wp:docPr id="4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If </w:t>
      </w:r>
      <w:r w:rsidR="009A644A" w:rsidRPr="0087588A">
        <w:rPr>
          <w:b/>
          <w:spacing w:val="-1"/>
          <w:sz w:val="24"/>
        </w:rPr>
        <w:t xml:space="preserve">a </w:t>
      </w:r>
      <w:r w:rsidR="009A644A" w:rsidRPr="0087588A">
        <w:rPr>
          <w:b/>
          <w:sz w:val="24"/>
        </w:rPr>
        <w:t>Primary</w:t>
      </w:r>
      <w:r w:rsidRPr="0087588A">
        <w:rPr>
          <w:b/>
          <w:sz w:val="24"/>
        </w:rPr>
        <w:t xml:space="preserve"> Review</w:t>
      </w:r>
      <w:r w:rsidR="009A644A" w:rsidRPr="0087588A">
        <w:rPr>
          <w:b/>
          <w:sz w:val="24"/>
        </w:rPr>
        <w:t>,</w:t>
      </w:r>
      <w:r w:rsidRPr="0087588A">
        <w:rPr>
          <w:b/>
          <w:spacing w:val="-2"/>
          <w:sz w:val="24"/>
        </w:rPr>
        <w:t xml:space="preserve"> </w:t>
      </w:r>
      <w:r w:rsidR="009A644A" w:rsidRPr="0087588A">
        <w:rPr>
          <w:b/>
          <w:sz w:val="24"/>
        </w:rPr>
        <w:t>“</w:t>
      </w:r>
      <w:r w:rsidRPr="0087588A">
        <w:rPr>
          <w:b/>
          <w:sz w:val="24"/>
        </w:rPr>
        <w:t xml:space="preserve">Did </w:t>
      </w:r>
      <w:r w:rsidRPr="0087588A">
        <w:rPr>
          <w:b/>
          <w:spacing w:val="-1"/>
          <w:sz w:val="24"/>
        </w:rPr>
        <w:t>Not</w:t>
      </w:r>
      <w:r w:rsidRPr="0087588A">
        <w:rPr>
          <w:b/>
          <w:sz w:val="24"/>
        </w:rPr>
        <w:t xml:space="preserve"> Meet</w:t>
      </w:r>
      <w:r w:rsidR="009A644A" w:rsidRPr="0087588A">
        <w:rPr>
          <w:b/>
          <w:sz w:val="24"/>
        </w:rPr>
        <w:t>”</w:t>
      </w:r>
      <w:r w:rsidRPr="0087588A">
        <w:rPr>
          <w:b/>
          <w:sz w:val="24"/>
        </w:rPr>
        <w:t xml:space="preserve"> </w:t>
      </w:r>
      <w:r w:rsidRPr="0087588A">
        <w:rPr>
          <w:b/>
          <w:spacing w:val="-1"/>
          <w:sz w:val="24"/>
        </w:rPr>
        <w:t>criteria</w:t>
      </w:r>
      <w:r w:rsidRPr="0087588A">
        <w:rPr>
          <w:b/>
          <w:sz w:val="24"/>
        </w:rPr>
        <w:t xml:space="preserve"> is </w:t>
      </w:r>
      <w:r w:rsidRPr="0087588A">
        <w:rPr>
          <w:b/>
          <w:spacing w:val="-1"/>
          <w:sz w:val="24"/>
        </w:rPr>
        <w:t>Unlocked</w:t>
      </w:r>
      <w:r w:rsidRPr="0087588A">
        <w:rPr>
          <w:b/>
          <w:sz w:val="24"/>
        </w:rPr>
        <w:t xml:space="preserve"> and</w:t>
      </w:r>
      <w:r w:rsidRPr="0087588A">
        <w:rPr>
          <w:b/>
          <w:spacing w:val="-1"/>
          <w:sz w:val="24"/>
        </w:rPr>
        <w:t xml:space="preserve"> </w:t>
      </w:r>
      <w:r w:rsidRPr="0087588A">
        <w:rPr>
          <w:b/>
          <w:sz w:val="24"/>
        </w:rPr>
        <w:t xml:space="preserve">its </w:t>
      </w:r>
      <w:r w:rsidRPr="0087588A">
        <w:rPr>
          <w:b/>
          <w:spacing w:val="-1"/>
          <w:sz w:val="24"/>
        </w:rPr>
        <w:t>status</w:t>
      </w:r>
      <w:r w:rsidRPr="0087588A">
        <w:rPr>
          <w:b/>
          <w:spacing w:val="49"/>
          <w:sz w:val="24"/>
        </w:rPr>
        <w:t xml:space="preserve"> </w:t>
      </w:r>
      <w:r w:rsidRPr="0087588A">
        <w:rPr>
          <w:b/>
          <w:sz w:val="24"/>
        </w:rPr>
        <w:t>changes to</w:t>
      </w:r>
      <w:r w:rsidRPr="0087588A">
        <w:rPr>
          <w:b/>
          <w:spacing w:val="-2"/>
          <w:sz w:val="24"/>
        </w:rPr>
        <w:t xml:space="preserve"> </w:t>
      </w:r>
      <w:r w:rsidR="009A644A" w:rsidRPr="0087588A">
        <w:rPr>
          <w:b/>
          <w:spacing w:val="-2"/>
          <w:sz w:val="24"/>
        </w:rPr>
        <w:t>“</w:t>
      </w:r>
      <w:r w:rsidRPr="0087588A">
        <w:rPr>
          <w:b/>
          <w:sz w:val="24"/>
        </w:rPr>
        <w:t>Meets</w:t>
      </w:r>
      <w:r w:rsidR="009A644A" w:rsidRPr="0087588A">
        <w:rPr>
          <w:b/>
          <w:sz w:val="24"/>
        </w:rPr>
        <w:t>”</w:t>
      </w:r>
      <w:r w:rsidRPr="0087588A">
        <w:rPr>
          <w:b/>
          <w:spacing w:val="-1"/>
          <w:sz w:val="24"/>
        </w:rPr>
        <w:t xml:space="preserve"> </w:t>
      </w:r>
      <w:r w:rsidRPr="0087588A">
        <w:rPr>
          <w:b/>
          <w:sz w:val="24"/>
        </w:rPr>
        <w:t xml:space="preserve">criteria, the </w:t>
      </w:r>
      <w:r w:rsidRPr="0087588A">
        <w:rPr>
          <w:b/>
          <w:spacing w:val="-1"/>
          <w:sz w:val="24"/>
        </w:rPr>
        <w:t>associated</w:t>
      </w:r>
      <w:r w:rsidRPr="0087588A">
        <w:rPr>
          <w:b/>
          <w:spacing w:val="1"/>
          <w:sz w:val="24"/>
        </w:rPr>
        <w:t xml:space="preserve"> </w:t>
      </w:r>
      <w:r w:rsidRPr="0087588A">
        <w:rPr>
          <w:b/>
          <w:spacing w:val="-1"/>
          <w:sz w:val="24"/>
        </w:rPr>
        <w:t>Physician</w:t>
      </w:r>
      <w:r w:rsidRPr="0087588A">
        <w:rPr>
          <w:b/>
          <w:sz w:val="24"/>
        </w:rPr>
        <w:t xml:space="preserve"> </w:t>
      </w:r>
      <w:r w:rsidRPr="0087588A">
        <w:rPr>
          <w:b/>
          <w:spacing w:val="-1"/>
          <w:sz w:val="24"/>
        </w:rPr>
        <w:t>Advisor</w:t>
      </w:r>
      <w:r w:rsidRPr="0087588A">
        <w:rPr>
          <w:b/>
          <w:sz w:val="24"/>
        </w:rPr>
        <w:t xml:space="preserve"> review</w:t>
      </w:r>
      <w:r w:rsidRPr="0087588A">
        <w:rPr>
          <w:b/>
          <w:spacing w:val="-2"/>
          <w:sz w:val="24"/>
        </w:rPr>
        <w:t xml:space="preserve"> </w:t>
      </w:r>
      <w:r w:rsidRPr="0087588A">
        <w:rPr>
          <w:b/>
          <w:sz w:val="24"/>
        </w:rPr>
        <w:t>will</w:t>
      </w:r>
      <w:r w:rsidRPr="0087588A">
        <w:rPr>
          <w:b/>
          <w:spacing w:val="1"/>
          <w:sz w:val="24"/>
        </w:rPr>
        <w:t xml:space="preserve"> </w:t>
      </w:r>
      <w:r w:rsidRPr="0087588A">
        <w:rPr>
          <w:b/>
          <w:sz w:val="24"/>
        </w:rPr>
        <w:t xml:space="preserve">be </w:t>
      </w:r>
      <w:r w:rsidRPr="0087588A">
        <w:rPr>
          <w:b/>
          <w:spacing w:val="-1"/>
          <w:sz w:val="24"/>
        </w:rPr>
        <w:t>deleted.</w:t>
      </w:r>
    </w:p>
    <w:p w:rsidR="002E67F5" w:rsidRPr="0087588A" w:rsidRDefault="002E67F5" w:rsidP="004451AB">
      <w:pPr>
        <w:pStyle w:val="Heading4"/>
        <w:widowControl w:val="0"/>
        <w:tabs>
          <w:tab w:val="clear" w:pos="2394"/>
        </w:tabs>
        <w:spacing w:before="120" w:after="0"/>
        <w:ind w:left="864"/>
      </w:pPr>
      <w:bookmarkStart w:id="1501" w:name="_Toc479676218"/>
      <w:bookmarkStart w:id="1502" w:name="_Toc479631953"/>
      <w:bookmarkStart w:id="1503" w:name="_Toc499543923"/>
      <w:r w:rsidRPr="0087588A">
        <w:t>To unlock a Primary Review that was locked to the database</w:t>
      </w:r>
      <w:bookmarkEnd w:id="1501"/>
      <w:bookmarkEnd w:id="1502"/>
      <w:bookmarkEnd w:id="1503"/>
    </w:p>
    <w:p w:rsidR="002E67F5" w:rsidRPr="0087588A" w:rsidRDefault="002E67F5" w:rsidP="00BD6B23">
      <w:pPr>
        <w:widowControl w:val="0"/>
        <w:numPr>
          <w:ilvl w:val="2"/>
          <w:numId w:val="108"/>
        </w:numPr>
        <w:tabs>
          <w:tab w:val="left" w:pos="2031"/>
        </w:tabs>
        <w:ind w:right="214"/>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Utilization</w:t>
      </w:r>
      <w:r w:rsidRPr="0087588A">
        <w:rPr>
          <w:b/>
          <w:sz w:val="24"/>
        </w:rPr>
        <w:t xml:space="preserve"> Management </w:t>
      </w:r>
      <w:r w:rsidRPr="0087588A">
        <w:rPr>
          <w:b/>
          <w:spacing w:val="-1"/>
          <w:sz w:val="24"/>
        </w:rPr>
        <w:t xml:space="preserve">Review </w:t>
      </w:r>
      <w:r w:rsidRPr="0087588A">
        <w:rPr>
          <w:b/>
          <w:sz w:val="24"/>
        </w:rPr>
        <w:t>Listing</w:t>
      </w:r>
      <w:r w:rsidRPr="0087588A">
        <w:rPr>
          <w:b/>
          <w:spacing w:val="1"/>
          <w:sz w:val="24"/>
        </w:rPr>
        <w:t xml:space="preserve"> </w:t>
      </w:r>
      <w:r w:rsidRPr="0087588A">
        <w:rPr>
          <w:sz w:val="24"/>
        </w:rPr>
        <w:t xml:space="preserve">on </w:t>
      </w:r>
      <w:r w:rsidRPr="0087588A">
        <w:rPr>
          <w:spacing w:val="-1"/>
          <w:sz w:val="24"/>
        </w:rPr>
        <w:t>the</w:t>
      </w:r>
      <w:r w:rsidRPr="0087588A">
        <w:rPr>
          <w:sz w:val="24"/>
        </w:rPr>
        <w:t xml:space="preserve"> </w:t>
      </w:r>
      <w:r w:rsidRPr="0087588A">
        <w:rPr>
          <w:b/>
          <w:i/>
          <w:sz w:val="24"/>
        </w:rPr>
        <w:t xml:space="preserve">Tools </w:t>
      </w:r>
      <w:r w:rsidRPr="0087588A">
        <w:rPr>
          <w:spacing w:val="-1"/>
          <w:sz w:val="24"/>
        </w:rPr>
        <w:t>menu</w:t>
      </w:r>
      <w:r w:rsidRPr="0087588A">
        <w:rPr>
          <w:sz w:val="24"/>
        </w:rPr>
        <w:t xml:space="preserve"> to</w:t>
      </w:r>
      <w:r w:rsidRPr="0087588A">
        <w:rPr>
          <w:spacing w:val="39"/>
          <w:sz w:val="24"/>
        </w:rPr>
        <w:t xml:space="preserve"> </w:t>
      </w:r>
      <w:r w:rsidRPr="0087588A">
        <w:rPr>
          <w:sz w:val="24"/>
        </w:rPr>
        <w:t xml:space="preserve">open the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z w:val="24"/>
        </w:rPr>
        <w:t xml:space="preserve"> </w:t>
      </w:r>
      <w:r w:rsidRPr="0087588A">
        <w:rPr>
          <w:sz w:val="24"/>
        </w:rPr>
        <w:t>screen.</w:t>
      </w:r>
    </w:p>
    <w:p w:rsidR="002E67F5" w:rsidRPr="0087588A" w:rsidRDefault="002E67F5" w:rsidP="00BD6B23">
      <w:pPr>
        <w:pStyle w:val="BodyText"/>
        <w:widowControl w:val="0"/>
        <w:numPr>
          <w:ilvl w:val="2"/>
          <w:numId w:val="108"/>
        </w:numPr>
        <w:tabs>
          <w:tab w:val="left" w:pos="2031"/>
        </w:tabs>
        <w:spacing w:before="0" w:after="0"/>
      </w:pPr>
      <w:r w:rsidRPr="0087588A">
        <w:t>Select</w:t>
      </w:r>
      <w:r w:rsidRPr="0087588A">
        <w:rPr>
          <w:spacing w:val="-1"/>
        </w:rPr>
        <w:t xml:space="preserve"> </w:t>
      </w:r>
      <w:r w:rsidRPr="0087588A">
        <w:t xml:space="preserve">the </w:t>
      </w:r>
      <w:r w:rsidRPr="0087588A">
        <w:rPr>
          <w:spacing w:val="-1"/>
        </w:rPr>
        <w:t>desired</w:t>
      </w:r>
      <w:r w:rsidRPr="0087588A">
        <w:t xml:space="preserve"> </w:t>
      </w:r>
      <w:r w:rsidRPr="0087588A">
        <w:rPr>
          <w:spacing w:val="-1"/>
        </w:rPr>
        <w:t>filter</w:t>
      </w:r>
      <w:r w:rsidRPr="0087588A">
        <w:t xml:space="preserve"> options by</w:t>
      </w:r>
      <w:r w:rsidRPr="0087588A">
        <w:rPr>
          <w:spacing w:val="2"/>
        </w:rPr>
        <w:t xml:space="preserve"> </w:t>
      </w:r>
      <w:r w:rsidRPr="0087588A">
        <w:rPr>
          <w:i/>
          <w:spacing w:val="-1"/>
        </w:rPr>
        <w:t>clicking</w:t>
      </w:r>
      <w:r w:rsidRPr="0087588A">
        <w:rPr>
          <w:i/>
        </w:rPr>
        <w:t xml:space="preserve"> </w:t>
      </w:r>
      <w:r w:rsidRPr="0087588A">
        <w:t xml:space="preserve">on </w:t>
      </w:r>
      <w:r w:rsidRPr="0087588A">
        <w:rPr>
          <w:spacing w:val="-1"/>
        </w:rPr>
        <w:t>them.</w:t>
      </w:r>
    </w:p>
    <w:p w:rsidR="002E67F5" w:rsidRPr="0087588A" w:rsidRDefault="002E67F5" w:rsidP="00BD6B23">
      <w:pPr>
        <w:pStyle w:val="BodyText"/>
        <w:widowControl w:val="0"/>
        <w:numPr>
          <w:ilvl w:val="2"/>
          <w:numId w:val="108"/>
        </w:numPr>
        <w:tabs>
          <w:tab w:val="left" w:pos="2031"/>
        </w:tabs>
        <w:spacing w:before="7" w:after="0" w:line="280" w:lineRule="exact"/>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2E67F5" w:rsidRPr="0087588A" w:rsidRDefault="002E67F5" w:rsidP="00BD6B23">
      <w:pPr>
        <w:widowControl w:val="0"/>
        <w:numPr>
          <w:ilvl w:val="2"/>
          <w:numId w:val="108"/>
        </w:numPr>
        <w:tabs>
          <w:tab w:val="left" w:pos="2031"/>
        </w:tabs>
        <w:ind w:right="363"/>
        <w:rPr>
          <w:sz w:val="24"/>
        </w:rPr>
      </w:pPr>
      <w:r w:rsidRPr="0087588A">
        <w:rPr>
          <w:i/>
          <w:sz w:val="24"/>
        </w:rPr>
        <w:t xml:space="preserve">Click </w:t>
      </w:r>
      <w:r w:rsidRPr="0087588A">
        <w:rPr>
          <w:sz w:val="24"/>
        </w:rPr>
        <w:t>on the</w:t>
      </w:r>
      <w:r w:rsidRPr="0087588A">
        <w:rPr>
          <w:spacing w:val="-2"/>
          <w:sz w:val="24"/>
        </w:rPr>
        <w:t xml:space="preserve"> </w:t>
      </w:r>
      <w:r w:rsidRPr="0087588A">
        <w:rPr>
          <w:sz w:val="24"/>
        </w:rPr>
        <w:t xml:space="preserve">desired </w:t>
      </w:r>
      <w:r w:rsidRPr="0087588A">
        <w:rPr>
          <w:color w:val="0000FF"/>
          <w:spacing w:val="-1"/>
          <w:sz w:val="24"/>
          <w:u w:val="single" w:color="0000FF"/>
        </w:rPr>
        <w:t>Patient</w:t>
      </w:r>
      <w:r w:rsidRPr="0087588A">
        <w:rPr>
          <w:color w:val="0000FF"/>
          <w:sz w:val="24"/>
          <w:u w:val="single" w:color="0000FF"/>
        </w:rPr>
        <w:t xml:space="preserve"> </w:t>
      </w:r>
      <w:r w:rsidRPr="0087588A">
        <w:rPr>
          <w:color w:val="0000FF"/>
          <w:spacing w:val="-1"/>
          <w:sz w:val="24"/>
          <w:u w:val="single" w:color="0000FF"/>
        </w:rPr>
        <w:t>Name</w:t>
      </w:r>
      <w:r w:rsidRPr="0087588A">
        <w:rPr>
          <w:color w:val="0000FF"/>
          <w:sz w:val="24"/>
          <w:u w:val="single" w:color="0000FF"/>
        </w:rPr>
        <w:t xml:space="preserve"> </w:t>
      </w:r>
      <w:r w:rsidRPr="0087588A">
        <w:rPr>
          <w:sz w:val="24"/>
        </w:rPr>
        <w:t xml:space="preserve">hyperlink to </w:t>
      </w:r>
      <w:r w:rsidRPr="0087588A">
        <w:rPr>
          <w:spacing w:val="-1"/>
          <w:sz w:val="24"/>
        </w:rPr>
        <w:t>open</w:t>
      </w:r>
      <w:r w:rsidRPr="0087588A">
        <w:rPr>
          <w:sz w:val="24"/>
        </w:rPr>
        <w:t xml:space="preserve"> the </w:t>
      </w:r>
      <w:r w:rsidRPr="0087588A">
        <w:rPr>
          <w:b/>
          <w:i/>
          <w:spacing w:val="-1"/>
          <w:sz w:val="24"/>
        </w:rPr>
        <w:t>Review</w:t>
      </w:r>
      <w:r w:rsidRPr="0087588A">
        <w:rPr>
          <w:b/>
          <w:i/>
          <w:sz w:val="24"/>
        </w:rPr>
        <w:t xml:space="preserve"> </w:t>
      </w:r>
      <w:r w:rsidRPr="0087588A">
        <w:rPr>
          <w:b/>
          <w:i/>
          <w:spacing w:val="-1"/>
          <w:sz w:val="24"/>
        </w:rPr>
        <w:t>Summary</w:t>
      </w:r>
      <w:r w:rsidRPr="0087588A">
        <w:rPr>
          <w:b/>
          <w:i/>
          <w:spacing w:val="41"/>
          <w:sz w:val="24"/>
        </w:rPr>
        <w:t xml:space="preserve"> </w:t>
      </w:r>
      <w:r w:rsidRPr="0087588A">
        <w:rPr>
          <w:sz w:val="24"/>
        </w:rPr>
        <w:t xml:space="preserve">screen. (You can also </w:t>
      </w:r>
      <w:r w:rsidRPr="0087588A">
        <w:rPr>
          <w:spacing w:val="-1"/>
          <w:sz w:val="24"/>
        </w:rPr>
        <w:t>get</w:t>
      </w:r>
      <w:r w:rsidRPr="0087588A">
        <w:rPr>
          <w:sz w:val="24"/>
        </w:rPr>
        <w:t xml:space="preserve"> to the</w:t>
      </w:r>
      <w:r w:rsidRPr="0087588A">
        <w:rPr>
          <w:spacing w:val="1"/>
          <w:sz w:val="24"/>
        </w:rPr>
        <w:t xml:space="preserve"> </w:t>
      </w:r>
      <w:r w:rsidRPr="0087588A">
        <w:rPr>
          <w:b/>
          <w:i/>
          <w:spacing w:val="-1"/>
          <w:sz w:val="24"/>
        </w:rPr>
        <w:t xml:space="preserve">Review </w:t>
      </w:r>
      <w:r w:rsidRPr="0087588A">
        <w:rPr>
          <w:b/>
          <w:i/>
          <w:sz w:val="24"/>
        </w:rPr>
        <w:t xml:space="preserve">Summary </w:t>
      </w:r>
      <w:r w:rsidRPr="0087588A">
        <w:rPr>
          <w:sz w:val="24"/>
        </w:rPr>
        <w:t>screen from</w:t>
      </w:r>
      <w:r w:rsidRPr="0087588A">
        <w:rPr>
          <w:spacing w:val="-2"/>
          <w:sz w:val="24"/>
        </w:rPr>
        <w:t xml:space="preserve"> </w:t>
      </w:r>
      <w:r w:rsidRPr="0087588A">
        <w:rPr>
          <w:sz w:val="24"/>
        </w:rPr>
        <w:t xml:space="preserve">the </w:t>
      </w:r>
      <w:r w:rsidRPr="0087588A">
        <w:rPr>
          <w:spacing w:val="-1"/>
          <w:sz w:val="24"/>
        </w:rPr>
        <w:t>Reviews</w:t>
      </w:r>
      <w:r w:rsidRPr="0087588A">
        <w:rPr>
          <w:spacing w:val="21"/>
          <w:sz w:val="24"/>
        </w:rPr>
        <w:t xml:space="preserve"> </w:t>
      </w:r>
      <w:r w:rsidRPr="0087588A">
        <w:rPr>
          <w:sz w:val="24"/>
        </w:rPr>
        <w:t>table on</w:t>
      </w:r>
      <w:r w:rsidRPr="0087588A">
        <w:rPr>
          <w:spacing w:val="-2"/>
          <w:sz w:val="24"/>
        </w:rPr>
        <w:t xml:space="preserve"> </w:t>
      </w:r>
      <w:r w:rsidRPr="0087588A">
        <w:rPr>
          <w:sz w:val="24"/>
        </w:rPr>
        <w:t xml:space="preserve">the </w:t>
      </w:r>
      <w:r w:rsidRPr="0087588A">
        <w:rPr>
          <w:b/>
          <w:i/>
          <w:sz w:val="24"/>
        </w:rPr>
        <w:t xml:space="preserve">Patient </w:t>
      </w:r>
      <w:r w:rsidRPr="0087588A">
        <w:rPr>
          <w:b/>
          <w:i/>
          <w:spacing w:val="-1"/>
          <w:sz w:val="24"/>
        </w:rPr>
        <w:t xml:space="preserve">Stay </w:t>
      </w:r>
      <w:r w:rsidR="00E738EF" w:rsidRPr="0087588A">
        <w:rPr>
          <w:b/>
          <w:i/>
          <w:sz w:val="24"/>
        </w:rPr>
        <w:t>History</w:t>
      </w:r>
      <w:r w:rsidR="00DB472F" w:rsidRPr="0087588A">
        <w:rPr>
          <w:b/>
          <w:i/>
          <w:sz w:val="24"/>
        </w:rPr>
        <w:fldChar w:fldCharType="begin"/>
      </w:r>
      <w:r w:rsidR="00DB472F" w:rsidRPr="0087588A">
        <w:instrText xml:space="preserve"> XE "</w:instrText>
      </w:r>
      <w:r w:rsidR="00DB472F" w:rsidRPr="0087588A">
        <w:rPr>
          <w:spacing w:val="-1"/>
          <w:sz w:val="20"/>
        </w:rPr>
        <w:instrText>Patient</w:instrText>
      </w:r>
      <w:r w:rsidR="00DB472F" w:rsidRPr="0087588A">
        <w:rPr>
          <w:sz w:val="20"/>
        </w:rPr>
        <w:instrText xml:space="preserve"> Stay</w:instrText>
      </w:r>
      <w:r w:rsidR="00DB472F" w:rsidRPr="0087588A">
        <w:rPr>
          <w:spacing w:val="-1"/>
          <w:sz w:val="20"/>
        </w:rPr>
        <w:instrText xml:space="preserve"> History</w:instrText>
      </w:r>
      <w:r w:rsidR="00DB472F" w:rsidRPr="0087588A">
        <w:instrText xml:space="preserve">" </w:instrText>
      </w:r>
      <w:r w:rsidR="00DB472F" w:rsidRPr="0087588A">
        <w:rPr>
          <w:b/>
          <w:i/>
          <w:sz w:val="24"/>
        </w:rPr>
        <w:fldChar w:fldCharType="end"/>
      </w:r>
      <w:r w:rsidR="00DF273B" w:rsidRPr="0087588A">
        <w:rPr>
          <w:b/>
          <w:i/>
          <w:sz w:val="24"/>
        </w:rPr>
        <w:t xml:space="preserve"> </w:t>
      </w:r>
      <w:r w:rsidR="00E738EF" w:rsidRPr="0087588A">
        <w:rPr>
          <w:b/>
          <w:i/>
          <w:sz w:val="24"/>
        </w:rPr>
        <w:t>screen</w:t>
      </w:r>
      <w:r w:rsidRPr="0087588A">
        <w:rPr>
          <w:sz w:val="24"/>
        </w:rPr>
        <w:t xml:space="preserve"> and the</w:t>
      </w:r>
      <w:r w:rsidRPr="0087588A">
        <w:rPr>
          <w:spacing w:val="-1"/>
          <w:sz w:val="24"/>
        </w:rPr>
        <w:t xml:space="preserve"> </w:t>
      </w:r>
      <w:r w:rsidRPr="0087588A">
        <w:rPr>
          <w:b/>
          <w:i/>
          <w:sz w:val="24"/>
        </w:rPr>
        <w:t xml:space="preserve">Primary </w:t>
      </w:r>
      <w:r w:rsidRPr="0087588A">
        <w:rPr>
          <w:b/>
          <w:i/>
          <w:spacing w:val="-1"/>
          <w:sz w:val="24"/>
        </w:rPr>
        <w:t>Review</w:t>
      </w:r>
      <w:r w:rsidRPr="0087588A">
        <w:rPr>
          <w:b/>
          <w:i/>
          <w:sz w:val="24"/>
        </w:rPr>
        <w:t xml:space="preserve"> </w:t>
      </w:r>
      <w:r w:rsidRPr="0087588A">
        <w:rPr>
          <w:sz w:val="24"/>
        </w:rPr>
        <w:t>screen).</w:t>
      </w:r>
    </w:p>
    <w:p w:rsidR="002E67F5" w:rsidRPr="0087588A" w:rsidRDefault="002E67F5" w:rsidP="00BD6B23">
      <w:pPr>
        <w:widowControl w:val="0"/>
        <w:numPr>
          <w:ilvl w:val="2"/>
          <w:numId w:val="108"/>
        </w:numPr>
        <w:tabs>
          <w:tab w:val="left" w:pos="2031"/>
        </w:tabs>
        <w:spacing w:before="7"/>
        <w:rPr>
          <w:sz w:val="24"/>
        </w:rPr>
      </w:pPr>
      <w:r w:rsidRPr="0087588A">
        <w:rPr>
          <w:sz w:val="24"/>
        </w:rPr>
        <w:t xml:space="preserve">The </w:t>
      </w:r>
      <w:r w:rsidRPr="0087588A">
        <w:rPr>
          <w:b/>
          <w:i/>
          <w:sz w:val="24"/>
        </w:rPr>
        <w:t xml:space="preserve">Review </w:t>
      </w:r>
      <w:r w:rsidRPr="0087588A">
        <w:rPr>
          <w:b/>
          <w:i/>
          <w:spacing w:val="-1"/>
          <w:sz w:val="24"/>
        </w:rPr>
        <w:t>Summary</w:t>
      </w:r>
      <w:r w:rsidRPr="0087588A">
        <w:rPr>
          <w:b/>
          <w:i/>
          <w:sz w:val="24"/>
        </w:rPr>
        <w:t xml:space="preserve"> </w:t>
      </w:r>
      <w:r w:rsidRPr="0087588A">
        <w:rPr>
          <w:spacing w:val="-1"/>
          <w:sz w:val="24"/>
        </w:rPr>
        <w:t>screen</w:t>
      </w:r>
      <w:r w:rsidRPr="0087588A">
        <w:rPr>
          <w:sz w:val="24"/>
        </w:rPr>
        <w:t xml:space="preserve"> will display with </w:t>
      </w: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w:t>
      </w:r>
      <w:r w:rsidRPr="0087588A">
        <w:rPr>
          <w:spacing w:val="-1"/>
          <w:sz w:val="24"/>
        </w:rPr>
        <w:t>&lt;</w:t>
      </w:r>
      <w:r w:rsidRPr="0087588A">
        <w:rPr>
          <w:rFonts w:ascii="Courier New"/>
          <w:spacing w:val="-1"/>
          <w:sz w:val="20"/>
        </w:rPr>
        <w:t>Unlock</w:t>
      </w:r>
      <w:r w:rsidRPr="0087588A">
        <w:rPr>
          <w:spacing w:val="-1"/>
          <w:sz w:val="24"/>
        </w:rPr>
        <w:t>&gt;</w:t>
      </w:r>
      <w:r w:rsidRPr="0087588A">
        <w:rPr>
          <w:sz w:val="24"/>
        </w:rPr>
        <w:t xml:space="preserve"> and</w:t>
      </w:r>
    </w:p>
    <w:p w:rsidR="002E67F5" w:rsidRPr="0087588A" w:rsidRDefault="002E67F5" w:rsidP="002E67F5">
      <w:pPr>
        <w:pStyle w:val="BodyText"/>
        <w:ind w:left="2030"/>
      </w:pPr>
      <w:r w:rsidRPr="0087588A">
        <w:rPr>
          <w:spacing w:val="-1"/>
        </w:rPr>
        <w:t>&lt;</w:t>
      </w:r>
      <w:r w:rsidRPr="0087588A">
        <w:rPr>
          <w:rFonts w:ascii="Courier New"/>
          <w:spacing w:val="-1"/>
          <w:sz w:val="20"/>
        </w:rPr>
        <w:t>Delete</w:t>
      </w:r>
      <w:r w:rsidRPr="0087588A">
        <w:rPr>
          <w:spacing w:val="-1"/>
        </w:rPr>
        <w:t>&gt;</w:t>
      </w:r>
      <w:r w:rsidRPr="0087588A">
        <w:t xml:space="preserve"> buttons </w:t>
      </w:r>
      <w:r w:rsidRPr="0087588A">
        <w:rPr>
          <w:spacing w:val="-1"/>
        </w:rPr>
        <w:t>(Figure</w:t>
      </w:r>
      <w:r w:rsidRPr="0087588A">
        <w:t xml:space="preserve"> 1</w:t>
      </w:r>
      <w:r w:rsidR="00D7401E" w:rsidRPr="0087588A">
        <w:t>63</w:t>
      </w:r>
      <w:r w:rsidRPr="0087588A">
        <w:t>).</w:t>
      </w:r>
    </w:p>
    <w:p w:rsidR="003F215E" w:rsidRPr="0087588A" w:rsidRDefault="003F215E" w:rsidP="00433022">
      <w:pPr>
        <w:pStyle w:val="BodyText"/>
        <w:jc w:val="center"/>
      </w:pPr>
      <w:r w:rsidRPr="0087588A">
        <w:rPr>
          <w:noProof/>
          <w:sz w:val="20"/>
        </w:rPr>
        <w:lastRenderedPageBreak/>
        <mc:AlternateContent>
          <mc:Choice Requires="wpg">
            <w:drawing>
              <wp:inline distT="0" distB="0" distL="0" distR="0" wp14:anchorId="6C750BBC" wp14:editId="61501E9C">
                <wp:extent cx="5946775" cy="4298950"/>
                <wp:effectExtent l="9525" t="9525" r="6350" b="6350"/>
                <wp:docPr id="10263" name="Group 293" descr="Review Summary &#10;Window" title="Review Summary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4298950"/>
                          <a:chOff x="0" y="0"/>
                          <a:chExt cx="9365" cy="6770"/>
                        </a:xfrm>
                      </wpg:grpSpPr>
                      <pic:pic xmlns:pic="http://schemas.openxmlformats.org/drawingml/2006/picture">
                        <pic:nvPicPr>
                          <pic:cNvPr id="10268" name="Picture 296" descr="Review Summary Window" title="Review Summary Window"/>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10" y="10"/>
                            <a:ext cx="9338" cy="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4" name="Group 294"/>
                        <wpg:cNvGrpSpPr>
                          <a:grpSpLocks/>
                        </wpg:cNvGrpSpPr>
                        <wpg:grpSpPr bwMode="auto">
                          <a:xfrm>
                            <a:off x="5" y="5"/>
                            <a:ext cx="9355" cy="6760"/>
                            <a:chOff x="5" y="5"/>
                            <a:chExt cx="9355" cy="6760"/>
                          </a:xfrm>
                        </wpg:grpSpPr>
                        <wps:wsp>
                          <wps:cNvPr id="65" name="Freeform 295"/>
                          <wps:cNvSpPr>
                            <a:spLocks/>
                          </wps:cNvSpPr>
                          <wps:spPr bwMode="auto">
                            <a:xfrm>
                              <a:off x="5" y="5"/>
                              <a:ext cx="9355" cy="6760"/>
                            </a:xfrm>
                            <a:custGeom>
                              <a:avLst/>
                              <a:gdLst>
                                <a:gd name="T0" fmla="+- 0 5 5"/>
                                <a:gd name="T1" fmla="*/ T0 w 9355"/>
                                <a:gd name="T2" fmla="+- 0 6765 5"/>
                                <a:gd name="T3" fmla="*/ 6765 h 6760"/>
                                <a:gd name="T4" fmla="+- 0 9360 5"/>
                                <a:gd name="T5" fmla="*/ T4 w 9355"/>
                                <a:gd name="T6" fmla="+- 0 6765 5"/>
                                <a:gd name="T7" fmla="*/ 6765 h 6760"/>
                                <a:gd name="T8" fmla="+- 0 9360 5"/>
                                <a:gd name="T9" fmla="*/ T8 w 9355"/>
                                <a:gd name="T10" fmla="+- 0 5 5"/>
                                <a:gd name="T11" fmla="*/ 5 h 6760"/>
                                <a:gd name="T12" fmla="+- 0 5 5"/>
                                <a:gd name="T13" fmla="*/ T12 w 9355"/>
                                <a:gd name="T14" fmla="+- 0 5 5"/>
                                <a:gd name="T15" fmla="*/ 5 h 6760"/>
                                <a:gd name="T16" fmla="+- 0 5 5"/>
                                <a:gd name="T17" fmla="*/ T16 w 9355"/>
                                <a:gd name="T18" fmla="+- 0 6765 5"/>
                                <a:gd name="T19" fmla="*/ 6765 h 6760"/>
                              </a:gdLst>
                              <a:ahLst/>
                              <a:cxnLst>
                                <a:cxn ang="0">
                                  <a:pos x="T1" y="T3"/>
                                </a:cxn>
                                <a:cxn ang="0">
                                  <a:pos x="T5" y="T7"/>
                                </a:cxn>
                                <a:cxn ang="0">
                                  <a:pos x="T9" y="T11"/>
                                </a:cxn>
                                <a:cxn ang="0">
                                  <a:pos x="T13" y="T15"/>
                                </a:cxn>
                                <a:cxn ang="0">
                                  <a:pos x="T17" y="T19"/>
                                </a:cxn>
                              </a:cxnLst>
                              <a:rect l="0" t="0" r="r" b="b"/>
                              <a:pathLst>
                                <a:path w="9355" h="6760">
                                  <a:moveTo>
                                    <a:pt x="0" y="6760"/>
                                  </a:moveTo>
                                  <a:lnTo>
                                    <a:pt x="9355" y="6760"/>
                                  </a:lnTo>
                                  <a:lnTo>
                                    <a:pt x="9355" y="0"/>
                                  </a:lnTo>
                                  <a:lnTo>
                                    <a:pt x="0" y="0"/>
                                  </a:lnTo>
                                  <a:lnTo>
                                    <a:pt x="0" y="67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93" o:spid="_x0000_s1026" alt="Title: Review Summary Window - Description: Review Summary &#10;Window" style="width:468.25pt;height:338.5pt;mso-position-horizontal-relative:char;mso-position-vertical-relative:line" coordsize="9365,6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">
                <v:shape id="Picture 296" o:spid="_x0000_s1027" type="#_x0000_t75" alt="Review Summary Window" style="position:absolute;left:10;top:10;width:9338;height:6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sRbHAAAA3gAAAA8AAABkcnMvZG93bnJldi54bWxEj0trAzEMhO+F/gejQi8h8TaHUDbxhlAo&#10;tL2UPC65ibWyj9jyYrubzb+vDoXeJGY082mznbxTI8XUBTbwsihAEdfBdtwYOB3f56+gUka26AKT&#10;gTsl2FaPDxssbbjxnsZDbpSEcCrRQJvzUGqd6pY8pkUYiEW7hOgxyxobbSPeJNw7vSyKlfbYsTS0&#10;ONBbS/X18OMNxP7ov++fZxe/zvsTOj+bxn5mzPPTtFuDyjTlf/Pf9YcV/GK5El55R2bQ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dsRbHAAAA3gAAAA8AAAAAAAAAAAAA&#10;AAAAnwIAAGRycy9kb3ducmV2LnhtbFBLBQYAAAAABAAEAPcAAACTAwAAAAA=&#10;">
                  <v:imagedata r:id="rId255" o:title="Review Summary Window"/>
                </v:shape>
                <v:group id="Group 294" o:spid="_x0000_s1028" style="position:absolute;left:5;top:5;width:9355;height:6760" coordorigin="5,5" coordsize="9355,6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Freeform 295" o:spid="_x0000_s1029" style="position:absolute;left:5;top:5;width:9355;height:6760;visibility:visible;mso-wrap-style:square;v-text-anchor:top" coordsize="935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GccUA&#10;AADbAAAADwAAAGRycy9kb3ducmV2LnhtbESPQWvCQBSE7wX/w/IEL6KbBgwSXUUsihR6qHrw+Mg+&#10;s9Hs25hdNf333ULB4zAz3zDzZWdr8aDWV44VvI8TEMSF0xWXCo6HzWgKwgdkjbVjUvBDHpaL3tsc&#10;c+2e/E2PfShFhLDPUYEJocml9IUhi37sGuLonV1rMUTZllK3+IxwW8s0STJpseK4YLChtaHiur9b&#10;BTd3arLL1+lmhsPVR/q52x78JFVq0O9WMxCBuvAK/7d3WkE2gb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IZxxQAAANsAAAAPAAAAAAAAAAAAAAAAAJgCAABkcnMv&#10;ZG93bnJldi54bWxQSwUGAAAAAAQABAD1AAAAigMAAAAA&#10;" path="m,6760r9355,l9355,,,,,6760xe" filled="f" strokeweight=".5pt">
                    <v:path arrowok="t" o:connecttype="custom" o:connectlocs="0,6765;9355,6765;9355,5;0,5;0,6765" o:connectangles="0,0,0,0,0"/>
                  </v:shape>
                </v:group>
                <w10:anchorlock/>
              </v:group>
            </w:pict>
          </mc:Fallback>
        </mc:AlternateContent>
      </w:r>
    </w:p>
    <w:p w:rsidR="002B5E90" w:rsidRPr="0087588A" w:rsidRDefault="00216149" w:rsidP="00216149">
      <w:pPr>
        <w:pStyle w:val="Caption"/>
        <w:jc w:val="center"/>
      </w:pPr>
      <w:bookmarkStart w:id="1504" w:name="_Toc479683417"/>
      <w:bookmarkStart w:id="1505" w:name="_Toc479632200"/>
      <w:bookmarkStart w:id="1506" w:name="_Toc499543645"/>
      <w:r w:rsidRPr="0087588A">
        <w:t xml:space="preserve">Figure </w:t>
      </w:r>
      <w:fldSimple w:instr=" SEQ Figure \* ARABIC ">
        <w:r w:rsidR="00E65A84">
          <w:rPr>
            <w:noProof/>
          </w:rPr>
          <w:t>164</w:t>
        </w:r>
      </w:fldSimple>
      <w:r w:rsidR="002B5E90" w:rsidRPr="0087588A">
        <w:t>: Review Summary Window</w:t>
      </w:r>
      <w:bookmarkEnd w:id="1504"/>
      <w:bookmarkEnd w:id="1505"/>
      <w:bookmarkEnd w:id="1506"/>
    </w:p>
    <w:p w:rsidR="002B5E90" w:rsidRPr="0087588A" w:rsidRDefault="002B5E90" w:rsidP="00BD6B23">
      <w:pPr>
        <w:widowControl w:val="0"/>
        <w:numPr>
          <w:ilvl w:val="2"/>
          <w:numId w:val="110"/>
        </w:numPr>
        <w:tabs>
          <w:tab w:val="left" w:pos="2031"/>
        </w:tabs>
        <w:rPr>
          <w:sz w:val="24"/>
        </w:rPr>
      </w:pPr>
      <w:r w:rsidRPr="0087588A">
        <w:rPr>
          <w:sz w:val="24"/>
        </w:rPr>
        <w:t>Click the</w:t>
      </w:r>
      <w:r w:rsidRPr="0087588A">
        <w:rPr>
          <w:spacing w:val="-1"/>
          <w:sz w:val="24"/>
        </w:rPr>
        <w:t xml:space="preserve"> &lt;</w:t>
      </w:r>
      <w:r w:rsidRPr="0087588A">
        <w:rPr>
          <w:rFonts w:ascii="Courier New"/>
          <w:spacing w:val="-1"/>
          <w:sz w:val="20"/>
        </w:rPr>
        <w:t>Unlock</w:t>
      </w:r>
      <w:r w:rsidRPr="0087588A">
        <w:rPr>
          <w:spacing w:val="-1"/>
          <w:sz w:val="24"/>
        </w:rPr>
        <w:t>&gt;</w:t>
      </w:r>
      <w:r w:rsidRPr="0087588A">
        <w:rPr>
          <w:sz w:val="24"/>
        </w:rPr>
        <w:t xml:space="preserve"> </w:t>
      </w:r>
      <w:r w:rsidRPr="0087588A">
        <w:rPr>
          <w:spacing w:val="-1"/>
          <w:sz w:val="24"/>
        </w:rPr>
        <w:t>button.</w:t>
      </w:r>
    </w:p>
    <w:p w:rsidR="002B5E90" w:rsidRPr="0087588A" w:rsidRDefault="002B5E90" w:rsidP="00BD6B23">
      <w:pPr>
        <w:widowControl w:val="0"/>
        <w:numPr>
          <w:ilvl w:val="2"/>
          <w:numId w:val="110"/>
        </w:numPr>
        <w:tabs>
          <w:tab w:val="left" w:pos="2031"/>
        </w:tabs>
        <w:ind w:right="682"/>
        <w:rPr>
          <w:sz w:val="24"/>
        </w:rPr>
      </w:pPr>
      <w:r w:rsidRPr="0087588A">
        <w:rPr>
          <w:sz w:val="24"/>
        </w:rPr>
        <w:t xml:space="preserve">A dialog box displays </w:t>
      </w:r>
      <w:r w:rsidRPr="0087588A">
        <w:rPr>
          <w:spacing w:val="-1"/>
          <w:sz w:val="24"/>
        </w:rPr>
        <w:t>with</w:t>
      </w:r>
      <w:r w:rsidRPr="0087588A">
        <w:rPr>
          <w:sz w:val="24"/>
        </w:rPr>
        <w:t xml:space="preserve"> </w:t>
      </w:r>
      <w:r w:rsidRPr="0087588A">
        <w:rPr>
          <w:spacing w:val="-1"/>
          <w:sz w:val="24"/>
        </w:rPr>
        <w:t>the</w:t>
      </w:r>
      <w:r w:rsidRPr="0087588A">
        <w:rPr>
          <w:sz w:val="24"/>
        </w:rPr>
        <w:t xml:space="preserve"> </w:t>
      </w:r>
      <w:r w:rsidRPr="0087588A">
        <w:rPr>
          <w:spacing w:val="-1"/>
          <w:sz w:val="24"/>
        </w:rPr>
        <w:t>message:</w:t>
      </w:r>
      <w:r w:rsidRPr="0087588A">
        <w:rPr>
          <w:sz w:val="24"/>
        </w:rPr>
        <w:t xml:space="preserve"> “</w:t>
      </w:r>
      <w:r w:rsidRPr="0087588A">
        <w:rPr>
          <w:rFonts w:ascii="Courier New" w:eastAsia="Courier New" w:hAnsi="Courier New" w:cs="Courier New"/>
          <w:sz w:val="20"/>
          <w:szCs w:val="20"/>
        </w:rPr>
        <w:t>Are</w:t>
      </w:r>
      <w:r w:rsidRPr="0087588A">
        <w:rPr>
          <w:rFonts w:ascii="Courier New" w:eastAsia="Courier New" w:hAnsi="Courier New" w:cs="Courier New"/>
          <w:spacing w:val="-1"/>
          <w:sz w:val="20"/>
          <w:szCs w:val="20"/>
        </w:rPr>
        <w:t xml:space="preserve"> you sure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you want</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to</w:t>
      </w:r>
      <w:r w:rsidRPr="0087588A">
        <w:rPr>
          <w:rFonts w:ascii="Courier New" w:eastAsia="Courier New" w:hAnsi="Courier New" w:cs="Courier New"/>
          <w:spacing w:val="39"/>
          <w:sz w:val="20"/>
          <w:szCs w:val="20"/>
        </w:rPr>
        <w:t xml:space="preserve"> </w:t>
      </w:r>
      <w:r w:rsidRPr="0087588A">
        <w:rPr>
          <w:rFonts w:ascii="Courier New" w:eastAsia="Courier New" w:hAnsi="Courier New" w:cs="Courier New"/>
          <w:spacing w:val="-1"/>
          <w:sz w:val="20"/>
          <w:szCs w:val="20"/>
        </w:rPr>
        <w:t>Unlock this Review?</w:t>
      </w:r>
      <w:r w:rsidRPr="0087588A">
        <w:rPr>
          <w:spacing w:val="-1"/>
          <w:sz w:val="24"/>
        </w:rPr>
        <w:t>”</w:t>
      </w:r>
    </w:p>
    <w:p w:rsidR="002B5E90" w:rsidRPr="0087588A" w:rsidRDefault="002B5E90" w:rsidP="00BD6B23">
      <w:pPr>
        <w:widowControl w:val="0"/>
        <w:numPr>
          <w:ilvl w:val="2"/>
          <w:numId w:val="110"/>
        </w:numPr>
        <w:tabs>
          <w:tab w:val="left" w:pos="2031"/>
        </w:tabs>
        <w:ind w:right="424"/>
        <w:rPr>
          <w:sz w:val="24"/>
        </w:rPr>
      </w:pPr>
      <w:r w:rsidRPr="0087588A">
        <w:rPr>
          <w:sz w:val="24"/>
        </w:rPr>
        <w:t>Click the</w:t>
      </w:r>
      <w:r w:rsidRPr="0087588A">
        <w:rPr>
          <w:spacing w:val="-1"/>
          <w:sz w:val="24"/>
        </w:rPr>
        <w:t xml:space="preserve"> &lt;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button </w:t>
      </w:r>
      <w:r w:rsidRPr="0087588A">
        <w:rPr>
          <w:spacing w:val="-1"/>
          <w:sz w:val="24"/>
        </w:rPr>
        <w:t>and</w:t>
      </w:r>
      <w:r w:rsidRPr="0087588A">
        <w:rPr>
          <w:sz w:val="24"/>
        </w:rPr>
        <w:t xml:space="preserve"> the screen</w:t>
      </w:r>
      <w:r w:rsidRPr="0087588A">
        <w:rPr>
          <w:spacing w:val="-1"/>
          <w:sz w:val="24"/>
        </w:rPr>
        <w:t xml:space="preserve"> </w:t>
      </w:r>
      <w:r w:rsidRPr="0087588A">
        <w:rPr>
          <w:sz w:val="24"/>
        </w:rPr>
        <w:t xml:space="preserve">will </w:t>
      </w:r>
      <w:r w:rsidRPr="0087588A">
        <w:rPr>
          <w:spacing w:val="-1"/>
          <w:sz w:val="24"/>
        </w:rPr>
        <w:t xml:space="preserve">refresh </w:t>
      </w:r>
      <w:r w:rsidRPr="0087588A">
        <w:rPr>
          <w:sz w:val="24"/>
        </w:rPr>
        <w:t>and display:</w:t>
      </w:r>
      <w:r w:rsidRPr="0087588A">
        <w:rPr>
          <w:spacing w:val="29"/>
          <w:sz w:val="24"/>
        </w:rPr>
        <w:t xml:space="preserve"> </w:t>
      </w:r>
      <w:r w:rsidRPr="0087588A">
        <w:rPr>
          <w:spacing w:val="-1"/>
          <w:sz w:val="24"/>
        </w:rPr>
        <w:t>“</w:t>
      </w:r>
      <w:r w:rsidRPr="0087588A">
        <w:rPr>
          <w:rFonts w:ascii="Courier New" w:eastAsia="Courier New" w:hAnsi="Courier New" w:cs="Courier New"/>
          <w:spacing w:val="-1"/>
          <w:sz w:val="20"/>
          <w:szCs w:val="20"/>
        </w:rPr>
        <w:t>Successfully unlocked the record</w:t>
      </w:r>
      <w:r w:rsidRPr="0087588A">
        <w:rPr>
          <w:spacing w:val="-1"/>
          <w:sz w:val="24"/>
        </w:rPr>
        <w:t>”</w:t>
      </w:r>
      <w:r w:rsidRPr="0087588A">
        <w:rPr>
          <w:sz w:val="24"/>
        </w:rPr>
        <w:t xml:space="preserve"> and the</w:t>
      </w:r>
      <w:r w:rsidRPr="0087588A">
        <w:rPr>
          <w:spacing w:val="-1"/>
          <w:sz w:val="24"/>
        </w:rPr>
        <w:t xml:space="preserve"> &lt;</w:t>
      </w:r>
      <w:r w:rsidRPr="0087588A">
        <w:rPr>
          <w:rFonts w:ascii="Courier New" w:eastAsia="Courier New" w:hAnsi="Courier New" w:cs="Courier New"/>
          <w:spacing w:val="-1"/>
          <w:sz w:val="20"/>
          <w:szCs w:val="20"/>
        </w:rPr>
        <w:t>Unlock</w:t>
      </w:r>
      <w:r w:rsidRPr="0087588A">
        <w:rPr>
          <w:spacing w:val="-1"/>
          <w:sz w:val="24"/>
        </w:rPr>
        <w:t>&gt;</w:t>
      </w:r>
      <w:r w:rsidRPr="0087588A">
        <w:rPr>
          <w:sz w:val="24"/>
        </w:rPr>
        <w:t xml:space="preserve"> button on </w:t>
      </w:r>
      <w:r w:rsidRPr="0087588A">
        <w:rPr>
          <w:spacing w:val="-1"/>
          <w:sz w:val="24"/>
        </w:rPr>
        <w:t>the</w:t>
      </w:r>
      <w:r w:rsidRPr="0087588A">
        <w:rPr>
          <w:spacing w:val="30"/>
          <w:sz w:val="24"/>
        </w:rPr>
        <w:t xml:space="preserve"> </w:t>
      </w:r>
      <w:r w:rsidRPr="0087588A">
        <w:rPr>
          <w:b/>
          <w:bCs/>
          <w:i/>
          <w:sz w:val="24"/>
        </w:rPr>
        <w:t xml:space="preserve">Review </w:t>
      </w:r>
      <w:r w:rsidRPr="0087588A">
        <w:rPr>
          <w:b/>
          <w:bCs/>
          <w:i/>
          <w:spacing w:val="-1"/>
          <w:sz w:val="24"/>
        </w:rPr>
        <w:t>Summary</w:t>
      </w:r>
      <w:r w:rsidRPr="0087588A">
        <w:rPr>
          <w:b/>
          <w:bCs/>
          <w:i/>
          <w:sz w:val="24"/>
        </w:rPr>
        <w:t xml:space="preserve"> </w:t>
      </w:r>
      <w:r w:rsidRPr="0087588A">
        <w:rPr>
          <w:spacing w:val="-1"/>
          <w:sz w:val="24"/>
        </w:rPr>
        <w:t xml:space="preserve">screen </w:t>
      </w:r>
      <w:r w:rsidRPr="0087588A">
        <w:rPr>
          <w:sz w:val="24"/>
        </w:rPr>
        <w:t>will</w:t>
      </w:r>
      <w:r w:rsidRPr="0087588A">
        <w:rPr>
          <w:spacing w:val="1"/>
          <w:sz w:val="24"/>
        </w:rPr>
        <w:t xml:space="preserve"> </w:t>
      </w:r>
      <w:r w:rsidRPr="0087588A">
        <w:rPr>
          <w:sz w:val="24"/>
        </w:rPr>
        <w:t xml:space="preserve">now </w:t>
      </w:r>
      <w:r w:rsidRPr="0087588A">
        <w:rPr>
          <w:spacing w:val="-1"/>
          <w:sz w:val="24"/>
        </w:rPr>
        <w:t>display</w:t>
      </w:r>
      <w:r w:rsidRPr="0087588A">
        <w:rPr>
          <w:sz w:val="24"/>
        </w:rPr>
        <w:t xml:space="preserve"> as </w:t>
      </w:r>
      <w:r w:rsidRPr="0087588A">
        <w:rPr>
          <w:spacing w:val="-1"/>
          <w:sz w:val="24"/>
        </w:rPr>
        <w:t>&lt;</w:t>
      </w:r>
      <w:r w:rsidRPr="0087588A">
        <w:rPr>
          <w:rFonts w:ascii="Courier New" w:eastAsia="Courier New" w:hAnsi="Courier New" w:cs="Courier New"/>
          <w:spacing w:val="-1"/>
          <w:sz w:val="20"/>
          <w:szCs w:val="20"/>
        </w:rPr>
        <w:t>Review</w:t>
      </w:r>
      <w:r w:rsidRPr="0087588A">
        <w:rPr>
          <w:spacing w:val="-1"/>
          <w:sz w:val="24"/>
        </w:rPr>
        <w:t>&gt;.</w:t>
      </w:r>
    </w:p>
    <w:p w:rsidR="002B5E90" w:rsidRPr="0087588A" w:rsidRDefault="002B5E90" w:rsidP="00BD6B23">
      <w:pPr>
        <w:widowControl w:val="0"/>
        <w:numPr>
          <w:ilvl w:val="2"/>
          <w:numId w:val="110"/>
        </w:numPr>
        <w:tabs>
          <w:tab w:val="left" w:pos="2031"/>
        </w:tabs>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Review</w:t>
      </w:r>
      <w:r w:rsidRPr="0087588A">
        <w:rPr>
          <w:spacing w:val="-1"/>
          <w:sz w:val="24"/>
        </w:rPr>
        <w:t>&gt;</w:t>
      </w:r>
      <w:r w:rsidRPr="0087588A">
        <w:rPr>
          <w:sz w:val="24"/>
        </w:rPr>
        <w:t xml:space="preserve"> </w:t>
      </w:r>
      <w:r w:rsidRPr="0087588A">
        <w:rPr>
          <w:spacing w:val="-1"/>
          <w:sz w:val="24"/>
        </w:rPr>
        <w:t>button.</w:t>
      </w:r>
    </w:p>
    <w:p w:rsidR="002B5E90" w:rsidRPr="0087588A" w:rsidRDefault="002B5E90" w:rsidP="00BD6B23">
      <w:pPr>
        <w:widowControl w:val="0"/>
        <w:numPr>
          <w:ilvl w:val="2"/>
          <w:numId w:val="110"/>
        </w:numPr>
        <w:tabs>
          <w:tab w:val="left" w:pos="2031"/>
        </w:tabs>
        <w:rPr>
          <w:sz w:val="24"/>
        </w:rPr>
      </w:pPr>
      <w:r w:rsidRPr="0087588A">
        <w:rPr>
          <w:sz w:val="24"/>
        </w:rPr>
        <w:t xml:space="preserve">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“Are you sure you want to review?”</w:t>
      </w:r>
      <w:r w:rsidRPr="0087588A">
        <w:rPr>
          <w:rFonts w:ascii="Courier New" w:eastAsia="Courier New" w:hAnsi="Courier New" w:cs="Courier New"/>
          <w:spacing w:val="-60"/>
          <w:sz w:val="20"/>
          <w:szCs w:val="20"/>
        </w:rPr>
        <w:t xml:space="preserve"> </w:t>
      </w:r>
      <w:r w:rsidRPr="0087588A">
        <w:rPr>
          <w:sz w:val="24"/>
        </w:rPr>
        <w:t>displays.</w:t>
      </w:r>
    </w:p>
    <w:p w:rsidR="002B5E90" w:rsidRPr="0087588A" w:rsidRDefault="002B5E90" w:rsidP="00BD6B23">
      <w:pPr>
        <w:widowControl w:val="0"/>
        <w:numPr>
          <w:ilvl w:val="2"/>
          <w:numId w:val="110"/>
        </w:numPr>
        <w:tabs>
          <w:tab w:val="left" w:pos="2031"/>
        </w:tabs>
        <w:spacing w:after="240" w:line="280"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OK</w:t>
      </w:r>
      <w:r w:rsidRPr="0087588A">
        <w:rPr>
          <w:spacing w:val="-1"/>
          <w:sz w:val="24"/>
        </w:rPr>
        <w:t>&gt;</w:t>
      </w:r>
      <w:r w:rsidRPr="0087588A">
        <w:rPr>
          <w:sz w:val="24"/>
        </w:rPr>
        <w:t xml:space="preserve"> button</w:t>
      </w:r>
      <w:r w:rsidRPr="0087588A">
        <w:rPr>
          <w:spacing w:val="59"/>
          <w:sz w:val="24"/>
        </w:rPr>
        <w:t xml:space="preserve"> </w:t>
      </w:r>
      <w:r w:rsidRPr="0087588A">
        <w:rPr>
          <w:sz w:val="24"/>
        </w:rPr>
        <w:t>to</w:t>
      </w:r>
      <w:r w:rsidRPr="0087588A">
        <w:rPr>
          <w:spacing w:val="-1"/>
          <w:sz w:val="24"/>
        </w:rPr>
        <w:t xml:space="preserve"> </w:t>
      </w:r>
      <w:r w:rsidRPr="0087588A">
        <w:rPr>
          <w:sz w:val="24"/>
        </w:rPr>
        <w:t xml:space="preserve">be </w:t>
      </w:r>
      <w:r w:rsidRPr="0087588A">
        <w:rPr>
          <w:spacing w:val="-1"/>
          <w:sz w:val="24"/>
        </w:rPr>
        <w:t>redirected</w:t>
      </w:r>
      <w:r w:rsidRPr="0087588A">
        <w:rPr>
          <w:sz w:val="24"/>
        </w:rPr>
        <w:t xml:space="preserve"> to the</w:t>
      </w:r>
      <w:r w:rsidRPr="0087588A">
        <w:rPr>
          <w:spacing w:val="1"/>
          <w:sz w:val="24"/>
        </w:rPr>
        <w:t xml:space="preserve"> </w:t>
      </w:r>
      <w:r w:rsidRPr="0087588A">
        <w:rPr>
          <w:b/>
          <w:i/>
          <w:spacing w:val="-1"/>
          <w:sz w:val="24"/>
        </w:rPr>
        <w:t>Primary</w:t>
      </w:r>
      <w:r w:rsidRPr="0087588A">
        <w:rPr>
          <w:b/>
          <w:i/>
          <w:sz w:val="24"/>
        </w:rPr>
        <w:t xml:space="preserve"> </w:t>
      </w:r>
      <w:r w:rsidRPr="0087588A">
        <w:rPr>
          <w:b/>
          <w:i/>
          <w:spacing w:val="-1"/>
          <w:sz w:val="24"/>
        </w:rPr>
        <w:t xml:space="preserve">Review </w:t>
      </w:r>
      <w:r w:rsidRPr="0087588A">
        <w:rPr>
          <w:b/>
          <w:i/>
          <w:sz w:val="24"/>
        </w:rPr>
        <w:t xml:space="preserve">Summary Screen </w:t>
      </w:r>
      <w:r w:rsidRPr="0087588A">
        <w:rPr>
          <w:sz w:val="24"/>
        </w:rPr>
        <w:t>where you can continue working on the review.</w:t>
      </w:r>
    </w:p>
    <w:p w:rsidR="00DE047F" w:rsidRPr="0087588A" w:rsidRDefault="00DE047F" w:rsidP="004451AB">
      <w:pPr>
        <w:pStyle w:val="Heading2"/>
      </w:pPr>
      <w:bookmarkStart w:id="1507" w:name="_Toc479676219"/>
      <w:bookmarkStart w:id="1508" w:name="_Toc479631954"/>
      <w:bookmarkStart w:id="1509" w:name="_Toc499543924"/>
      <w:r w:rsidRPr="0087588A">
        <w:t>Unlocking the Physician Advisor Portion of a Locked Review</w:t>
      </w:r>
      <w:bookmarkEnd w:id="1507"/>
      <w:bookmarkEnd w:id="1508"/>
      <w:bookmarkEnd w:id="1509"/>
      <w:r w:rsidR="00DB472F" w:rsidRPr="0087588A">
        <w:fldChar w:fldCharType="begin"/>
      </w:r>
      <w:r w:rsidR="00DB472F" w:rsidRPr="0087588A">
        <w:instrText xml:space="preserve"> XE "</w:instrText>
      </w:r>
      <w:r w:rsidR="00DB472F" w:rsidRPr="0087588A">
        <w:rPr>
          <w:spacing w:val="-1"/>
          <w:sz w:val="20"/>
        </w:rPr>
        <w:instrText>Unlocking</w:instrText>
      </w:r>
      <w:r w:rsidR="00DB472F" w:rsidRPr="0087588A">
        <w:rPr>
          <w:sz w:val="20"/>
        </w:rPr>
        <w:instrText xml:space="preserve"> the</w:instrText>
      </w:r>
      <w:r w:rsidR="00DB472F" w:rsidRPr="0087588A">
        <w:rPr>
          <w:spacing w:val="-1"/>
          <w:sz w:val="20"/>
        </w:rPr>
        <w:instrText xml:space="preserve"> Physician</w:instrText>
      </w:r>
      <w:r w:rsidR="00DB472F" w:rsidRPr="0087588A">
        <w:rPr>
          <w:sz w:val="20"/>
        </w:rPr>
        <w:instrText xml:space="preserve"> </w:instrText>
      </w:r>
      <w:r w:rsidR="00DB472F" w:rsidRPr="0087588A">
        <w:rPr>
          <w:spacing w:val="-1"/>
          <w:sz w:val="20"/>
        </w:rPr>
        <w:instrText xml:space="preserve">Advisor Portion </w:instrText>
      </w:r>
      <w:r w:rsidR="00DB472F" w:rsidRPr="0087588A">
        <w:rPr>
          <w:sz w:val="20"/>
        </w:rPr>
        <w:instrText>of</w:instrText>
      </w:r>
      <w:r w:rsidR="00DB472F" w:rsidRPr="0087588A">
        <w:rPr>
          <w:spacing w:val="-1"/>
          <w:sz w:val="20"/>
        </w:rPr>
        <w:instrText xml:space="preserve"> </w:instrText>
      </w:r>
      <w:r w:rsidR="00DB472F" w:rsidRPr="0087588A">
        <w:rPr>
          <w:sz w:val="20"/>
        </w:rPr>
        <w:instrText xml:space="preserve">a </w:instrText>
      </w:r>
      <w:r w:rsidR="00DB472F" w:rsidRPr="0087588A">
        <w:rPr>
          <w:spacing w:val="-1"/>
          <w:sz w:val="20"/>
        </w:rPr>
        <w:instrText>Locked</w:instrText>
      </w:r>
      <w:r w:rsidR="00DB472F" w:rsidRPr="0087588A">
        <w:rPr>
          <w:spacing w:val="51"/>
          <w:sz w:val="20"/>
        </w:rPr>
        <w:instrText xml:space="preserve"> </w:instrText>
      </w:r>
      <w:r w:rsidR="00DB472F" w:rsidRPr="0087588A">
        <w:rPr>
          <w:spacing w:val="-1"/>
          <w:w w:val="95"/>
          <w:sz w:val="20"/>
        </w:rPr>
        <w:instrText>Review</w:instrText>
      </w:r>
      <w:r w:rsidR="00DB472F" w:rsidRPr="0087588A">
        <w:instrText xml:space="preserve">" </w:instrText>
      </w:r>
      <w:r w:rsidR="00DB472F" w:rsidRPr="0087588A">
        <w:fldChar w:fldCharType="end"/>
      </w:r>
      <w:r w:rsidR="00DF273B" w:rsidRPr="0087588A">
        <w:t xml:space="preserve"> </w:t>
      </w:r>
    </w:p>
    <w:p w:rsidR="00DE047F" w:rsidRPr="0087588A" w:rsidRDefault="00DE047F" w:rsidP="002B5E90">
      <w:pPr>
        <w:pStyle w:val="BodyText"/>
        <w:spacing w:before="118"/>
        <w:ind w:right="176"/>
      </w:pPr>
      <w:r w:rsidRPr="0087588A">
        <w:rPr>
          <w:spacing w:val="-1"/>
        </w:rPr>
        <w:t>NUMI</w:t>
      </w:r>
      <w:r w:rsidRPr="0087588A">
        <w:t xml:space="preserve"> </w:t>
      </w:r>
      <w:r w:rsidRPr="0087588A">
        <w:rPr>
          <w:spacing w:val="-1"/>
        </w:rPr>
        <w:t>offers</w:t>
      </w:r>
      <w:r w:rsidRPr="0087588A">
        <w:t xml:space="preserve"> the </w:t>
      </w:r>
      <w:r w:rsidRPr="0087588A">
        <w:rPr>
          <w:spacing w:val="-1"/>
        </w:rPr>
        <w:t>ability</w:t>
      </w:r>
      <w:r w:rsidRPr="0087588A">
        <w:rPr>
          <w:spacing w:val="-2"/>
        </w:rPr>
        <w:t xml:space="preserve"> </w:t>
      </w:r>
      <w:r w:rsidRPr="0087588A">
        <w:t xml:space="preserve">to unlock </w:t>
      </w:r>
      <w:r w:rsidRPr="0087588A">
        <w:rPr>
          <w:spacing w:val="-1"/>
          <w:u w:val="single" w:color="000000"/>
        </w:rPr>
        <w:t>just</w:t>
      </w:r>
      <w:r w:rsidRPr="0087588A">
        <w:rPr>
          <w:u w:val="single" w:color="000000"/>
        </w:rPr>
        <w:t xml:space="preserve"> </w:t>
      </w:r>
      <w:r w:rsidRPr="0087588A">
        <w:t xml:space="preserve">the </w:t>
      </w:r>
      <w:r w:rsidRPr="0087588A">
        <w:rPr>
          <w:spacing w:val="-1"/>
        </w:rPr>
        <w:t>Physician</w:t>
      </w:r>
      <w:r w:rsidRPr="0087588A">
        <w:t xml:space="preserve"> Advisor portion of a</w:t>
      </w:r>
      <w:r w:rsidRPr="0087588A">
        <w:rPr>
          <w:spacing w:val="-2"/>
        </w:rPr>
        <w:t xml:space="preserve"> </w:t>
      </w:r>
      <w:r w:rsidRPr="0087588A">
        <w:t xml:space="preserve">review </w:t>
      </w:r>
      <w:r w:rsidRPr="0087588A">
        <w:rPr>
          <w:spacing w:val="-1"/>
        </w:rPr>
        <w:t xml:space="preserve">that </w:t>
      </w:r>
      <w:r w:rsidRPr="0087588A">
        <w:t>has been</w:t>
      </w:r>
      <w:r w:rsidRPr="0087588A">
        <w:rPr>
          <w:spacing w:val="53"/>
        </w:rPr>
        <w:t xml:space="preserve"> </w:t>
      </w:r>
      <w:r w:rsidRPr="0087588A">
        <w:t xml:space="preserve">locked to </w:t>
      </w:r>
      <w:r w:rsidRPr="0087588A">
        <w:rPr>
          <w:spacing w:val="-1"/>
        </w:rPr>
        <w:t>the</w:t>
      </w:r>
      <w:r w:rsidRPr="0087588A">
        <w:t xml:space="preserve"> database.</w:t>
      </w:r>
    </w:p>
    <w:p w:rsidR="00216149" w:rsidRPr="0087588A" w:rsidRDefault="00DE047F" w:rsidP="002B5E90">
      <w:pPr>
        <w:spacing w:line="276" w:lineRule="exact"/>
        <w:ind w:right="222"/>
        <w:rPr>
          <w:spacing w:val="-1"/>
          <w:sz w:val="24"/>
        </w:rPr>
      </w:pPr>
      <w:r w:rsidRPr="0087588A">
        <w:rPr>
          <w:sz w:val="24"/>
        </w:rPr>
        <w:t>Certain</w:t>
      </w:r>
      <w:r w:rsidRPr="0087588A">
        <w:rPr>
          <w:spacing w:val="-2"/>
          <w:sz w:val="24"/>
        </w:rPr>
        <w:t xml:space="preserve"> </w:t>
      </w:r>
      <w:r w:rsidRPr="0087588A">
        <w:rPr>
          <w:sz w:val="24"/>
        </w:rPr>
        <w:t xml:space="preserve">events </w:t>
      </w:r>
      <w:r w:rsidRPr="0087588A">
        <w:rPr>
          <w:spacing w:val="-1"/>
          <w:sz w:val="24"/>
        </w:rPr>
        <w:t>must</w:t>
      </w:r>
      <w:r w:rsidRPr="0087588A">
        <w:rPr>
          <w:sz w:val="24"/>
        </w:rPr>
        <w:t xml:space="preserve"> occur before the</w:t>
      </w:r>
      <w:r w:rsidRPr="0087588A">
        <w:rPr>
          <w:spacing w:val="-1"/>
          <w:sz w:val="24"/>
        </w:rPr>
        <w:t xml:space="preserve"> &lt;</w:t>
      </w:r>
      <w:r w:rsidRPr="0087588A">
        <w:rPr>
          <w:rFonts w:ascii="Courier New"/>
          <w:spacing w:val="-1"/>
          <w:sz w:val="20"/>
        </w:rPr>
        <w:t>Unlock Physician Advisor</w:t>
      </w:r>
      <w:r w:rsidRPr="0087588A">
        <w:rPr>
          <w:rFonts w:ascii="Courier New"/>
          <w:sz w:val="20"/>
        </w:rPr>
        <w:t xml:space="preserve"> </w:t>
      </w:r>
      <w:r w:rsidRPr="0087588A">
        <w:rPr>
          <w:rFonts w:ascii="Courier New"/>
          <w:spacing w:val="-1"/>
          <w:sz w:val="20"/>
        </w:rPr>
        <w:t>Review</w:t>
      </w:r>
      <w:r w:rsidR="00DB472F" w:rsidRPr="0087588A">
        <w:rPr>
          <w:rFonts w:ascii="Courier New"/>
          <w:spacing w:val="-1"/>
          <w:sz w:val="20"/>
        </w:rPr>
        <w:fldChar w:fldCharType="begin"/>
      </w:r>
      <w:r w:rsidR="00DB472F" w:rsidRPr="0087588A">
        <w:instrText xml:space="preserve"> XE "</w:instrText>
      </w:r>
      <w:r w:rsidR="00DB472F" w:rsidRPr="0087588A">
        <w:rPr>
          <w:spacing w:val="-1"/>
          <w:sz w:val="20"/>
        </w:rPr>
        <w:instrText>Physician</w:instrText>
      </w:r>
      <w:r w:rsidR="00DB472F" w:rsidRPr="0087588A">
        <w:rPr>
          <w:sz w:val="20"/>
        </w:rPr>
        <w:instrText xml:space="preserve"> </w:instrText>
      </w:r>
      <w:r w:rsidR="00DB472F" w:rsidRPr="0087588A">
        <w:rPr>
          <w:spacing w:val="-1"/>
          <w:sz w:val="20"/>
        </w:rPr>
        <w:instrText>Advisor Review</w:instrText>
      </w:r>
      <w:r w:rsidR="00DB472F" w:rsidRPr="0087588A">
        <w:instrText xml:space="preserve">" </w:instrText>
      </w:r>
      <w:r w:rsidR="00DB472F" w:rsidRPr="0087588A">
        <w:rPr>
          <w:rFonts w:ascii="Courier New"/>
          <w:spacing w:val="-1"/>
          <w:sz w:val="20"/>
        </w:rPr>
        <w:fldChar w:fldCharType="end"/>
      </w:r>
      <w:r w:rsidRPr="0087588A">
        <w:rPr>
          <w:spacing w:val="-1"/>
          <w:sz w:val="24"/>
        </w:rPr>
        <w:t>&gt;</w:t>
      </w:r>
      <w:r w:rsidRPr="0087588A">
        <w:rPr>
          <w:sz w:val="24"/>
        </w:rPr>
        <w:t xml:space="preserve"> button</w:t>
      </w:r>
      <w:r w:rsidRPr="0087588A">
        <w:rPr>
          <w:spacing w:val="-1"/>
          <w:sz w:val="24"/>
        </w:rPr>
        <w:t xml:space="preserve"> </w:t>
      </w:r>
      <w:r w:rsidRPr="0087588A">
        <w:rPr>
          <w:sz w:val="24"/>
        </w:rPr>
        <w:t>will</w:t>
      </w:r>
      <w:r w:rsidRPr="0087588A">
        <w:rPr>
          <w:spacing w:val="29"/>
          <w:sz w:val="24"/>
        </w:rPr>
        <w:t xml:space="preserve"> </w:t>
      </w:r>
      <w:r w:rsidRPr="0087588A">
        <w:rPr>
          <w:sz w:val="24"/>
        </w:rPr>
        <w:t>display on</w:t>
      </w:r>
      <w:r w:rsidRPr="0087588A">
        <w:rPr>
          <w:spacing w:val="-1"/>
          <w:sz w:val="24"/>
        </w:rPr>
        <w:t xml:space="preserve"> the</w:t>
      </w:r>
      <w:r w:rsidRPr="0087588A">
        <w:rPr>
          <w:sz w:val="24"/>
        </w:rPr>
        <w:t xml:space="preserve"> </w:t>
      </w:r>
      <w:r w:rsidRPr="0087588A">
        <w:rPr>
          <w:b/>
          <w:i/>
          <w:spacing w:val="-1"/>
          <w:sz w:val="24"/>
        </w:rPr>
        <w:t>Utilization</w:t>
      </w:r>
      <w:r w:rsidRPr="0087588A">
        <w:rPr>
          <w:b/>
          <w:i/>
          <w:sz w:val="24"/>
        </w:rPr>
        <w:t xml:space="preserve"> Management Review</w:t>
      </w:r>
      <w:r w:rsidRPr="0087588A">
        <w:rPr>
          <w:b/>
          <w:i/>
          <w:spacing w:val="-2"/>
          <w:sz w:val="24"/>
        </w:rPr>
        <w:t xml:space="preserve"> </w:t>
      </w:r>
      <w:r w:rsidRPr="0087588A">
        <w:rPr>
          <w:b/>
          <w:i/>
          <w:sz w:val="24"/>
        </w:rPr>
        <w:t>Listing</w:t>
      </w:r>
      <w:r w:rsidRPr="0087588A">
        <w:rPr>
          <w:b/>
          <w:i/>
          <w:spacing w:val="1"/>
          <w:sz w:val="24"/>
        </w:rPr>
        <w:t xml:space="preserve"> </w:t>
      </w:r>
      <w:r w:rsidRPr="0087588A">
        <w:rPr>
          <w:spacing w:val="-1"/>
          <w:sz w:val="24"/>
        </w:rPr>
        <w:t>screen</w:t>
      </w:r>
      <w:r w:rsidR="000C707A" w:rsidRPr="0087588A">
        <w:rPr>
          <w:spacing w:val="-1"/>
          <w:sz w:val="24"/>
        </w:rPr>
        <w:t>.</w:t>
      </w:r>
    </w:p>
    <w:p w:rsidR="00DE047F" w:rsidRPr="0087588A" w:rsidRDefault="00216149" w:rsidP="002B5E90">
      <w:pPr>
        <w:spacing w:line="276" w:lineRule="exact"/>
        <w:ind w:right="222"/>
      </w:pPr>
      <w:r w:rsidRPr="0087588A">
        <w:rPr>
          <w:sz w:val="24"/>
        </w:rPr>
        <w:lastRenderedPageBreak/>
        <w:t>A</w:t>
      </w:r>
      <w:r w:rsidR="00DE047F" w:rsidRPr="0087588A">
        <w:rPr>
          <w:sz w:val="24"/>
        </w:rPr>
        <w:t xml:space="preserve"> </w:t>
      </w:r>
      <w:r w:rsidR="00DE047F" w:rsidRPr="0087588A">
        <w:rPr>
          <w:spacing w:val="-1"/>
          <w:sz w:val="24"/>
        </w:rPr>
        <w:t>Primary</w:t>
      </w:r>
      <w:r w:rsidR="00DE047F" w:rsidRPr="0087588A">
        <w:rPr>
          <w:sz w:val="24"/>
        </w:rPr>
        <w:t xml:space="preserve"> Review that “Does Not </w:t>
      </w:r>
      <w:proofErr w:type="gramStart"/>
      <w:r w:rsidR="00DE047F" w:rsidRPr="0087588A">
        <w:rPr>
          <w:sz w:val="24"/>
        </w:rPr>
        <w:t>Meet</w:t>
      </w:r>
      <w:proofErr w:type="gramEnd"/>
      <w:r w:rsidR="00DE047F" w:rsidRPr="0087588A">
        <w:rPr>
          <w:sz w:val="24"/>
        </w:rPr>
        <w:t>”</w:t>
      </w:r>
      <w:r w:rsidR="00DE047F" w:rsidRPr="0087588A">
        <w:rPr>
          <w:spacing w:val="-1"/>
          <w:sz w:val="24"/>
        </w:rPr>
        <w:t xml:space="preserve"> </w:t>
      </w:r>
      <w:r w:rsidR="00DE047F" w:rsidRPr="0087588A">
        <w:rPr>
          <w:sz w:val="24"/>
        </w:rPr>
        <w:t xml:space="preserve">is </w:t>
      </w:r>
      <w:r w:rsidR="00DE047F" w:rsidRPr="0087588A">
        <w:rPr>
          <w:spacing w:val="-1"/>
          <w:sz w:val="24"/>
        </w:rPr>
        <w:t>assigned</w:t>
      </w:r>
      <w:r w:rsidR="00DE047F" w:rsidRPr="0087588A">
        <w:rPr>
          <w:sz w:val="24"/>
        </w:rPr>
        <w:t xml:space="preserve"> to a</w:t>
      </w:r>
      <w:r w:rsidR="00DE047F" w:rsidRPr="0087588A">
        <w:rPr>
          <w:spacing w:val="1"/>
          <w:sz w:val="24"/>
        </w:rPr>
        <w:t xml:space="preserve"> </w:t>
      </w:r>
      <w:r w:rsidR="00DE047F" w:rsidRPr="0087588A">
        <w:rPr>
          <w:spacing w:val="-1"/>
          <w:sz w:val="24"/>
        </w:rPr>
        <w:t>Physician</w:t>
      </w:r>
      <w:r w:rsidR="00DE047F" w:rsidRPr="0087588A">
        <w:rPr>
          <w:sz w:val="24"/>
        </w:rPr>
        <w:t xml:space="preserve"> </w:t>
      </w:r>
      <w:r w:rsidR="00DE047F" w:rsidRPr="0087588A">
        <w:rPr>
          <w:spacing w:val="-1"/>
          <w:sz w:val="24"/>
        </w:rPr>
        <w:t>Advisor</w:t>
      </w:r>
      <w:r w:rsidR="00DE047F" w:rsidRPr="0087588A">
        <w:rPr>
          <w:sz w:val="24"/>
        </w:rPr>
        <w:t xml:space="preserve"> and </w:t>
      </w:r>
      <w:r w:rsidR="00DE047F" w:rsidRPr="0087588A">
        <w:rPr>
          <w:spacing w:val="-1"/>
          <w:sz w:val="24"/>
        </w:rPr>
        <w:t>locked</w:t>
      </w:r>
      <w:r w:rsidR="00DE047F" w:rsidRPr="0087588A">
        <w:rPr>
          <w:sz w:val="24"/>
        </w:rPr>
        <w:t xml:space="preserve"> to the </w:t>
      </w:r>
      <w:r w:rsidR="00DE047F" w:rsidRPr="0087588A">
        <w:rPr>
          <w:spacing w:val="-1"/>
          <w:sz w:val="24"/>
        </w:rPr>
        <w:t xml:space="preserve">database; </w:t>
      </w:r>
      <w:r w:rsidR="00DE047F" w:rsidRPr="0087588A">
        <w:rPr>
          <w:sz w:val="24"/>
        </w:rPr>
        <w:t>the</w:t>
      </w:r>
      <w:r w:rsidR="00DE047F" w:rsidRPr="0087588A">
        <w:rPr>
          <w:spacing w:val="2"/>
          <w:sz w:val="24"/>
        </w:rPr>
        <w:t xml:space="preserve"> </w:t>
      </w:r>
      <w:r w:rsidR="00DE047F" w:rsidRPr="0087588A">
        <w:rPr>
          <w:spacing w:val="-1"/>
          <w:sz w:val="24"/>
        </w:rPr>
        <w:t>Physician</w:t>
      </w:r>
      <w:r w:rsidR="00DE047F" w:rsidRPr="0087588A">
        <w:rPr>
          <w:sz w:val="24"/>
        </w:rPr>
        <w:t xml:space="preserve"> Advisor opens</w:t>
      </w:r>
      <w:r w:rsidR="00DE047F" w:rsidRPr="0087588A">
        <w:rPr>
          <w:spacing w:val="75"/>
          <w:sz w:val="24"/>
        </w:rPr>
        <w:t xml:space="preserve"> </w:t>
      </w:r>
      <w:r w:rsidR="00DE047F" w:rsidRPr="0087588A">
        <w:rPr>
          <w:sz w:val="24"/>
        </w:rPr>
        <w:t xml:space="preserve">the </w:t>
      </w:r>
      <w:r w:rsidR="00DE047F" w:rsidRPr="0087588A">
        <w:rPr>
          <w:spacing w:val="-1"/>
          <w:sz w:val="24"/>
        </w:rPr>
        <w:t>review</w:t>
      </w:r>
      <w:r w:rsidR="00DE047F" w:rsidRPr="0087588A">
        <w:rPr>
          <w:sz w:val="24"/>
        </w:rPr>
        <w:t xml:space="preserve"> </w:t>
      </w:r>
      <w:r w:rsidR="00DE047F" w:rsidRPr="0087588A">
        <w:rPr>
          <w:spacing w:val="-1"/>
          <w:sz w:val="24"/>
        </w:rPr>
        <w:t>from</w:t>
      </w:r>
      <w:r w:rsidR="00DE047F" w:rsidRPr="0087588A">
        <w:rPr>
          <w:spacing w:val="-2"/>
          <w:sz w:val="24"/>
        </w:rPr>
        <w:t xml:space="preserve"> </w:t>
      </w:r>
      <w:r w:rsidR="00DE047F" w:rsidRPr="0087588A">
        <w:rPr>
          <w:sz w:val="24"/>
        </w:rPr>
        <w:t xml:space="preserve">their Worklist, </w:t>
      </w:r>
      <w:r w:rsidR="00DE047F" w:rsidRPr="0087588A">
        <w:rPr>
          <w:spacing w:val="-1"/>
          <w:sz w:val="24"/>
        </w:rPr>
        <w:t>performs</w:t>
      </w:r>
      <w:r w:rsidR="00DE047F" w:rsidRPr="0087588A">
        <w:rPr>
          <w:sz w:val="24"/>
        </w:rPr>
        <w:t xml:space="preserve"> a review, and locks</w:t>
      </w:r>
      <w:r w:rsidR="00DE047F" w:rsidRPr="0087588A">
        <w:rPr>
          <w:spacing w:val="-1"/>
          <w:sz w:val="24"/>
        </w:rPr>
        <w:t xml:space="preserve"> the</w:t>
      </w:r>
      <w:r w:rsidR="00DE047F" w:rsidRPr="0087588A">
        <w:rPr>
          <w:spacing w:val="1"/>
          <w:sz w:val="24"/>
        </w:rPr>
        <w:t xml:space="preserve"> </w:t>
      </w:r>
      <w:r w:rsidR="00DE047F" w:rsidRPr="0087588A">
        <w:rPr>
          <w:sz w:val="24"/>
        </w:rPr>
        <w:t>Physician</w:t>
      </w:r>
      <w:r w:rsidR="00DE047F" w:rsidRPr="0087588A">
        <w:rPr>
          <w:spacing w:val="-2"/>
          <w:sz w:val="24"/>
        </w:rPr>
        <w:t xml:space="preserve"> </w:t>
      </w:r>
      <w:r w:rsidR="00DE047F" w:rsidRPr="0087588A">
        <w:rPr>
          <w:sz w:val="24"/>
        </w:rPr>
        <w:t>Advisor portion of</w:t>
      </w:r>
      <w:r w:rsidR="00DE047F" w:rsidRPr="0087588A">
        <w:rPr>
          <w:spacing w:val="29"/>
          <w:sz w:val="24"/>
        </w:rPr>
        <w:t xml:space="preserve"> </w:t>
      </w:r>
      <w:r w:rsidR="00DE047F" w:rsidRPr="0087588A">
        <w:rPr>
          <w:sz w:val="24"/>
        </w:rPr>
        <w:t xml:space="preserve">the </w:t>
      </w:r>
      <w:r w:rsidR="00DE047F" w:rsidRPr="0087588A">
        <w:rPr>
          <w:spacing w:val="-1"/>
          <w:sz w:val="24"/>
        </w:rPr>
        <w:t>review</w:t>
      </w:r>
      <w:r w:rsidR="00DE047F" w:rsidRPr="0087588A">
        <w:rPr>
          <w:sz w:val="24"/>
        </w:rPr>
        <w:t xml:space="preserve"> </w:t>
      </w:r>
      <w:r w:rsidR="00DE047F" w:rsidRPr="0087588A">
        <w:rPr>
          <w:spacing w:val="-1"/>
          <w:sz w:val="24"/>
        </w:rPr>
        <w:t>back</w:t>
      </w:r>
      <w:r w:rsidR="00DE047F" w:rsidRPr="0087588A">
        <w:rPr>
          <w:sz w:val="24"/>
        </w:rPr>
        <w:t xml:space="preserve"> to </w:t>
      </w:r>
      <w:r w:rsidR="00DE047F" w:rsidRPr="0087588A">
        <w:rPr>
          <w:spacing w:val="-1"/>
          <w:sz w:val="24"/>
        </w:rPr>
        <w:t>the</w:t>
      </w:r>
      <w:r w:rsidR="00DE047F" w:rsidRPr="0087588A">
        <w:rPr>
          <w:sz w:val="24"/>
        </w:rPr>
        <w:t xml:space="preserve"> database</w:t>
      </w:r>
      <w:r w:rsidR="00DE047F" w:rsidRPr="0087588A">
        <w:t>.</w:t>
      </w:r>
    </w:p>
    <w:p w:rsidR="00E17DCA" w:rsidRPr="0087588A" w:rsidRDefault="00E17DCA" w:rsidP="004451AB">
      <w:pPr>
        <w:pStyle w:val="Heading4"/>
        <w:widowControl w:val="0"/>
        <w:tabs>
          <w:tab w:val="clear" w:pos="2394"/>
        </w:tabs>
        <w:spacing w:before="120" w:after="0"/>
        <w:ind w:left="864"/>
      </w:pPr>
      <w:bookmarkStart w:id="1510" w:name="_Toc479676220"/>
      <w:bookmarkStart w:id="1511" w:name="_Toc479631955"/>
      <w:bookmarkStart w:id="1512" w:name="_Toc499543925"/>
      <w:r w:rsidRPr="0087588A">
        <w:t xml:space="preserve">To </w:t>
      </w:r>
      <w:r w:rsidRPr="0087588A">
        <w:rPr>
          <w:spacing w:val="-1"/>
        </w:rPr>
        <w:t>unlock</w:t>
      </w:r>
      <w:r w:rsidRPr="0087588A">
        <w:rPr>
          <w:spacing w:val="1"/>
        </w:rPr>
        <w:t xml:space="preserve"> </w:t>
      </w:r>
      <w:r w:rsidRPr="0087588A">
        <w:rPr>
          <w:spacing w:val="-1"/>
        </w:rPr>
        <w:t>the</w:t>
      </w:r>
      <w:r w:rsidRPr="0087588A">
        <w:t xml:space="preserve"> </w:t>
      </w:r>
      <w:r w:rsidRPr="0087588A">
        <w:rPr>
          <w:spacing w:val="-1"/>
        </w:rPr>
        <w:t>Physician</w:t>
      </w:r>
      <w:r w:rsidRPr="0087588A">
        <w:t xml:space="preserve"> </w:t>
      </w:r>
      <w:r w:rsidRPr="0087588A">
        <w:rPr>
          <w:spacing w:val="-1"/>
        </w:rPr>
        <w:t>Advisor</w:t>
      </w:r>
      <w:r w:rsidRPr="0087588A">
        <w:rPr>
          <w:spacing w:val="1"/>
        </w:rPr>
        <w:t xml:space="preserve"> </w:t>
      </w:r>
      <w:r w:rsidRPr="0087588A">
        <w:t>portion of a</w:t>
      </w:r>
      <w:r w:rsidRPr="0087588A">
        <w:rPr>
          <w:spacing w:val="-1"/>
        </w:rPr>
        <w:t xml:space="preserve"> </w:t>
      </w:r>
      <w:r w:rsidRPr="0087588A">
        <w:t>review</w:t>
      </w:r>
      <w:r w:rsidRPr="0087588A">
        <w:rPr>
          <w:spacing w:val="-2"/>
        </w:rPr>
        <w:t xml:space="preserve"> </w:t>
      </w:r>
      <w:r w:rsidRPr="0087588A">
        <w:t xml:space="preserve">that </w:t>
      </w:r>
      <w:r w:rsidRPr="0087588A">
        <w:rPr>
          <w:spacing w:val="-1"/>
        </w:rPr>
        <w:t>was</w:t>
      </w:r>
      <w:r w:rsidRPr="0087588A">
        <w:t xml:space="preserve"> locked to the </w:t>
      </w:r>
      <w:r w:rsidRPr="0087588A">
        <w:rPr>
          <w:spacing w:val="-1"/>
        </w:rPr>
        <w:t>database</w:t>
      </w:r>
      <w:bookmarkEnd w:id="1510"/>
      <w:bookmarkEnd w:id="1511"/>
      <w:bookmarkEnd w:id="1512"/>
    </w:p>
    <w:p w:rsidR="00E17DCA" w:rsidRPr="0087588A" w:rsidRDefault="00E17DCA" w:rsidP="00BD6B23">
      <w:pPr>
        <w:pStyle w:val="BodyText"/>
        <w:widowControl w:val="0"/>
        <w:numPr>
          <w:ilvl w:val="2"/>
          <w:numId w:val="111"/>
        </w:numPr>
        <w:tabs>
          <w:tab w:val="left" w:pos="1991"/>
        </w:tabs>
        <w:spacing w:before="0" w:after="0"/>
        <w:ind w:left="1990"/>
      </w:pPr>
      <w:r w:rsidRPr="0087588A">
        <w:rPr>
          <w:i/>
        </w:rPr>
        <w:t xml:space="preserve">Click </w:t>
      </w:r>
      <w:r w:rsidRPr="0087588A">
        <w:t>on the</w:t>
      </w:r>
      <w:r w:rsidRPr="0087588A">
        <w:rPr>
          <w:spacing w:val="-2"/>
        </w:rPr>
        <w:t xml:space="preserve"> </w:t>
      </w:r>
      <w:r w:rsidRPr="0087588A">
        <w:rPr>
          <w:b/>
          <w:spacing w:val="-1"/>
        </w:rPr>
        <w:t>Utilization</w:t>
      </w:r>
      <w:r w:rsidRPr="0087588A">
        <w:rPr>
          <w:b/>
        </w:rPr>
        <w:t xml:space="preserve"> Management </w:t>
      </w:r>
      <w:r w:rsidRPr="0087588A">
        <w:rPr>
          <w:b/>
          <w:spacing w:val="-1"/>
        </w:rPr>
        <w:t xml:space="preserve">Review </w:t>
      </w:r>
      <w:r w:rsidRPr="0087588A">
        <w:rPr>
          <w:b/>
        </w:rPr>
        <w:t>Listing</w:t>
      </w:r>
      <w:r w:rsidRPr="0087588A">
        <w:rPr>
          <w:b/>
          <w:spacing w:val="1"/>
        </w:rPr>
        <w:t xml:space="preserve"> </w:t>
      </w:r>
      <w:r w:rsidRPr="0087588A">
        <w:t xml:space="preserve">on </w:t>
      </w:r>
      <w:r w:rsidRPr="0087588A">
        <w:rPr>
          <w:spacing w:val="-1"/>
        </w:rPr>
        <w:t>the</w:t>
      </w:r>
      <w:r w:rsidRPr="0087588A">
        <w:t xml:space="preserve"> </w:t>
      </w:r>
      <w:r w:rsidRPr="0087588A">
        <w:rPr>
          <w:b/>
          <w:i/>
        </w:rPr>
        <w:t xml:space="preserve">Tools </w:t>
      </w:r>
      <w:r w:rsidRPr="0087588A">
        <w:rPr>
          <w:spacing w:val="-1"/>
        </w:rPr>
        <w:t>menu.</w:t>
      </w:r>
    </w:p>
    <w:p w:rsidR="00E17DCA" w:rsidRPr="0087588A" w:rsidRDefault="00E17DCA" w:rsidP="00BD6B23">
      <w:pPr>
        <w:pStyle w:val="BodyText"/>
        <w:widowControl w:val="0"/>
        <w:numPr>
          <w:ilvl w:val="2"/>
          <w:numId w:val="111"/>
        </w:numPr>
        <w:tabs>
          <w:tab w:val="left" w:pos="1991"/>
        </w:tabs>
        <w:spacing w:before="0" w:after="0"/>
        <w:ind w:left="1990"/>
      </w:pPr>
      <w:r w:rsidRPr="0087588A">
        <w:rPr>
          <w:i/>
        </w:rPr>
        <w:t xml:space="preserve">Click </w:t>
      </w:r>
      <w:r w:rsidRPr="0087588A">
        <w:t>on the</w:t>
      </w:r>
      <w:r w:rsidRPr="0087588A">
        <w:rPr>
          <w:spacing w:val="-2"/>
        </w:rPr>
        <w:t xml:space="preserve"> </w:t>
      </w:r>
      <w:r w:rsidRPr="0087588A">
        <w:t>Patient Name</w:t>
      </w:r>
      <w:r w:rsidRPr="0087588A" w:rsidDel="00733F71">
        <w:t xml:space="preserve"> </w:t>
      </w:r>
      <w:r w:rsidRPr="0087588A">
        <w:t xml:space="preserve">hyperlink </w:t>
      </w:r>
      <w:r w:rsidRPr="0087588A">
        <w:rPr>
          <w:spacing w:val="-1"/>
        </w:rPr>
        <w:t>for</w:t>
      </w:r>
      <w:r w:rsidRPr="0087588A">
        <w:t xml:space="preserve"> the review.</w:t>
      </w:r>
    </w:p>
    <w:p w:rsidR="00E17DCA" w:rsidRPr="0087588A" w:rsidRDefault="00E17DCA" w:rsidP="00BD6B23">
      <w:pPr>
        <w:widowControl w:val="0"/>
        <w:numPr>
          <w:ilvl w:val="2"/>
          <w:numId w:val="111"/>
        </w:numPr>
        <w:tabs>
          <w:tab w:val="left" w:pos="1991"/>
        </w:tabs>
        <w:ind w:left="1990"/>
        <w:rPr>
          <w:sz w:val="24"/>
        </w:rPr>
      </w:pPr>
      <w:r w:rsidRPr="0087588A">
        <w:rPr>
          <w:sz w:val="24"/>
        </w:rPr>
        <w:t xml:space="preserve">The </w:t>
      </w:r>
      <w:r w:rsidRPr="0087588A">
        <w:rPr>
          <w:b/>
          <w:spacing w:val="-1"/>
          <w:sz w:val="24"/>
        </w:rPr>
        <w:t>Utilization</w:t>
      </w:r>
      <w:r w:rsidRPr="0087588A">
        <w:rPr>
          <w:b/>
          <w:sz w:val="24"/>
        </w:rPr>
        <w:t xml:space="preserve"> Management Review</w:t>
      </w:r>
      <w:r w:rsidRPr="0087588A">
        <w:rPr>
          <w:b/>
          <w:spacing w:val="-2"/>
          <w:sz w:val="24"/>
        </w:rPr>
        <w:t xml:space="preserve"> </w:t>
      </w:r>
      <w:r w:rsidRPr="0087588A">
        <w:rPr>
          <w:b/>
          <w:sz w:val="24"/>
        </w:rPr>
        <w:t>Listing</w:t>
      </w:r>
      <w:r w:rsidRPr="0087588A">
        <w:rPr>
          <w:b/>
          <w:spacing w:val="1"/>
          <w:sz w:val="24"/>
        </w:rPr>
        <w:t xml:space="preserve"> </w:t>
      </w:r>
      <w:r w:rsidRPr="0087588A">
        <w:rPr>
          <w:spacing w:val="-1"/>
          <w:sz w:val="24"/>
        </w:rPr>
        <w:t>screen</w:t>
      </w:r>
      <w:r w:rsidRPr="0087588A">
        <w:rPr>
          <w:sz w:val="24"/>
        </w:rPr>
        <w:t xml:space="preserve"> will display with</w:t>
      </w:r>
    </w:p>
    <w:p w:rsidR="00E17DCA" w:rsidRPr="0087588A" w:rsidRDefault="00E17DCA" w:rsidP="00E17DCA">
      <w:pPr>
        <w:spacing w:before="7"/>
        <w:ind w:left="1990" w:right="203"/>
        <w:rPr>
          <w:sz w:val="24"/>
        </w:rPr>
      </w:pP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w:t>
      </w:r>
      <w:r w:rsidRPr="0087588A">
        <w:rPr>
          <w:spacing w:val="-1"/>
          <w:sz w:val="24"/>
        </w:rPr>
        <w:t>&lt;</w:t>
      </w:r>
      <w:r w:rsidRPr="0087588A">
        <w:rPr>
          <w:rFonts w:ascii="Courier New"/>
          <w:spacing w:val="-1"/>
          <w:sz w:val="20"/>
        </w:rPr>
        <w:t>Unlock</w:t>
      </w:r>
      <w:r w:rsidRPr="0087588A">
        <w:rPr>
          <w:spacing w:val="-1"/>
          <w:sz w:val="24"/>
        </w:rPr>
        <w:t>&gt;,</w:t>
      </w:r>
      <w:r w:rsidRPr="0087588A">
        <w:rPr>
          <w:sz w:val="24"/>
        </w:rPr>
        <w:t xml:space="preserve"> </w:t>
      </w:r>
      <w:r w:rsidRPr="0087588A">
        <w:rPr>
          <w:spacing w:val="-1"/>
          <w:sz w:val="24"/>
        </w:rPr>
        <w:t>&lt;</w:t>
      </w:r>
      <w:r w:rsidRPr="0087588A">
        <w:rPr>
          <w:rFonts w:ascii="Courier New"/>
          <w:spacing w:val="-1"/>
          <w:sz w:val="20"/>
        </w:rPr>
        <w:t>Delete</w:t>
      </w:r>
      <w:r w:rsidRPr="0087588A">
        <w:rPr>
          <w:spacing w:val="-1"/>
          <w:sz w:val="24"/>
        </w:rPr>
        <w:t>&gt;</w:t>
      </w:r>
      <w:r w:rsidRPr="0087588A">
        <w:rPr>
          <w:sz w:val="24"/>
        </w:rPr>
        <w:t xml:space="preserve"> and </w:t>
      </w:r>
      <w:r w:rsidRPr="0087588A">
        <w:rPr>
          <w:spacing w:val="-1"/>
          <w:sz w:val="24"/>
        </w:rPr>
        <w:t>&lt;</w:t>
      </w:r>
      <w:r w:rsidRPr="0087588A">
        <w:rPr>
          <w:rFonts w:ascii="Courier New"/>
          <w:spacing w:val="-1"/>
          <w:sz w:val="20"/>
        </w:rPr>
        <w:t>Unlock Physician Advisor</w:t>
      </w:r>
      <w:r w:rsidRPr="0087588A">
        <w:rPr>
          <w:rFonts w:ascii="Courier New"/>
          <w:spacing w:val="22"/>
          <w:sz w:val="20"/>
        </w:rPr>
        <w:t xml:space="preserve"> </w:t>
      </w:r>
      <w:r w:rsidRPr="0087588A">
        <w:rPr>
          <w:rFonts w:ascii="Courier New"/>
          <w:spacing w:val="-1"/>
          <w:sz w:val="20"/>
        </w:rPr>
        <w:t>Review</w:t>
      </w:r>
      <w:r w:rsidR="00DB472F" w:rsidRPr="0087588A">
        <w:rPr>
          <w:rFonts w:ascii="Courier New"/>
          <w:spacing w:val="-1"/>
          <w:sz w:val="20"/>
        </w:rPr>
        <w:fldChar w:fldCharType="begin"/>
      </w:r>
      <w:r w:rsidR="00DB472F" w:rsidRPr="0087588A">
        <w:instrText xml:space="preserve"> XE "</w:instrText>
      </w:r>
      <w:r w:rsidR="00DB472F" w:rsidRPr="0087588A">
        <w:rPr>
          <w:spacing w:val="-1"/>
          <w:sz w:val="20"/>
        </w:rPr>
        <w:instrText>Physician</w:instrText>
      </w:r>
      <w:r w:rsidR="00DB472F" w:rsidRPr="0087588A">
        <w:rPr>
          <w:sz w:val="20"/>
        </w:rPr>
        <w:instrText xml:space="preserve"> </w:instrText>
      </w:r>
      <w:r w:rsidR="00DB472F" w:rsidRPr="0087588A">
        <w:rPr>
          <w:spacing w:val="-1"/>
          <w:sz w:val="20"/>
        </w:rPr>
        <w:instrText>Advisor Review</w:instrText>
      </w:r>
      <w:r w:rsidR="00DB472F" w:rsidRPr="0087588A">
        <w:instrText xml:space="preserve">" </w:instrText>
      </w:r>
      <w:r w:rsidR="00DB472F" w:rsidRPr="0087588A">
        <w:rPr>
          <w:rFonts w:ascii="Courier New"/>
          <w:spacing w:val="-1"/>
          <w:sz w:val="20"/>
        </w:rPr>
        <w:fldChar w:fldCharType="end"/>
      </w:r>
      <w:r w:rsidRPr="0087588A">
        <w:rPr>
          <w:spacing w:val="-1"/>
          <w:sz w:val="24"/>
        </w:rPr>
        <w:t>&gt;</w:t>
      </w:r>
      <w:r w:rsidRPr="0087588A">
        <w:rPr>
          <w:sz w:val="24"/>
        </w:rPr>
        <w:t xml:space="preserve"> buttons </w:t>
      </w:r>
      <w:r w:rsidRPr="0087588A">
        <w:rPr>
          <w:spacing w:val="-1"/>
          <w:sz w:val="24"/>
        </w:rPr>
        <w:t>(</w:t>
      </w:r>
      <w:r w:rsidR="00506172" w:rsidRPr="0087588A">
        <w:rPr>
          <w:spacing w:val="-1"/>
          <w:sz w:val="24"/>
        </w:rPr>
        <w:t>Figure 16</w:t>
      </w:r>
      <w:r w:rsidR="00D7401E" w:rsidRPr="0087588A">
        <w:rPr>
          <w:spacing w:val="-1"/>
          <w:sz w:val="24"/>
        </w:rPr>
        <w:t>4</w:t>
      </w:r>
      <w:r w:rsidRPr="0087588A">
        <w:rPr>
          <w:sz w:val="24"/>
        </w:rPr>
        <w:t>).</w:t>
      </w:r>
    </w:p>
    <w:p w:rsidR="00E17DCA" w:rsidRPr="0087588A" w:rsidRDefault="00E17DCA" w:rsidP="00BD6B23">
      <w:pPr>
        <w:widowControl w:val="0"/>
        <w:numPr>
          <w:ilvl w:val="2"/>
          <w:numId w:val="111"/>
        </w:numPr>
        <w:tabs>
          <w:tab w:val="left" w:pos="1991"/>
        </w:tabs>
        <w:spacing w:line="280" w:lineRule="exact"/>
        <w:ind w:left="1990"/>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Unlock Physician Advisor</w:t>
      </w:r>
      <w:r w:rsidRPr="0087588A">
        <w:rPr>
          <w:rFonts w:ascii="Courier New"/>
          <w:sz w:val="20"/>
        </w:rPr>
        <w:t xml:space="preserve"> </w:t>
      </w:r>
      <w:r w:rsidRPr="0087588A">
        <w:rPr>
          <w:rFonts w:ascii="Courier New"/>
          <w:spacing w:val="-1"/>
          <w:sz w:val="20"/>
        </w:rPr>
        <w:t>Review</w:t>
      </w:r>
      <w:r w:rsidR="00DB472F" w:rsidRPr="0087588A">
        <w:rPr>
          <w:rFonts w:ascii="Courier New"/>
          <w:spacing w:val="-1"/>
          <w:sz w:val="20"/>
        </w:rPr>
        <w:fldChar w:fldCharType="begin"/>
      </w:r>
      <w:r w:rsidR="00DB472F" w:rsidRPr="0087588A">
        <w:instrText xml:space="preserve"> XE "</w:instrText>
      </w:r>
      <w:r w:rsidR="00DB472F" w:rsidRPr="0087588A">
        <w:rPr>
          <w:spacing w:val="-1"/>
          <w:sz w:val="20"/>
        </w:rPr>
        <w:instrText>Physician</w:instrText>
      </w:r>
      <w:r w:rsidR="00DB472F" w:rsidRPr="0087588A">
        <w:rPr>
          <w:sz w:val="20"/>
        </w:rPr>
        <w:instrText xml:space="preserve"> </w:instrText>
      </w:r>
      <w:r w:rsidR="00DB472F" w:rsidRPr="0087588A">
        <w:rPr>
          <w:spacing w:val="-1"/>
          <w:sz w:val="20"/>
        </w:rPr>
        <w:instrText>Advisor Review</w:instrText>
      </w:r>
      <w:r w:rsidR="00DB472F" w:rsidRPr="0087588A">
        <w:instrText xml:space="preserve">" </w:instrText>
      </w:r>
      <w:r w:rsidR="00DB472F" w:rsidRPr="0087588A">
        <w:rPr>
          <w:rFonts w:ascii="Courier New"/>
          <w:spacing w:val="-1"/>
          <w:sz w:val="20"/>
        </w:rPr>
        <w:fldChar w:fldCharType="end"/>
      </w:r>
      <w:r w:rsidRPr="0087588A">
        <w:rPr>
          <w:spacing w:val="-1"/>
          <w:sz w:val="24"/>
        </w:rPr>
        <w:t>&gt;</w:t>
      </w:r>
      <w:r w:rsidRPr="0087588A">
        <w:rPr>
          <w:sz w:val="24"/>
        </w:rPr>
        <w:t xml:space="preserve"> button.</w:t>
      </w:r>
    </w:p>
    <w:p w:rsidR="00E17DCA" w:rsidRPr="0087588A" w:rsidRDefault="00A014DB" w:rsidP="00BD6B23">
      <w:pPr>
        <w:pStyle w:val="BodyText"/>
        <w:widowControl w:val="0"/>
        <w:numPr>
          <w:ilvl w:val="2"/>
          <w:numId w:val="111"/>
        </w:numPr>
        <w:tabs>
          <w:tab w:val="left" w:pos="1991"/>
        </w:tabs>
        <w:spacing w:before="0" w:after="0"/>
        <w:ind w:left="1990" w:right="203"/>
      </w:pPr>
      <w:r w:rsidRPr="0087588A">
        <w:t>Next, t</w:t>
      </w:r>
      <w:r w:rsidR="00E17DCA" w:rsidRPr="0087588A">
        <w:t xml:space="preserve">he Physician </w:t>
      </w:r>
      <w:r w:rsidR="00E17DCA" w:rsidRPr="0087588A">
        <w:rPr>
          <w:spacing w:val="-1"/>
        </w:rPr>
        <w:t>Advisor</w:t>
      </w:r>
      <w:r w:rsidR="00E17DCA" w:rsidRPr="0087588A">
        <w:t xml:space="preserve"> </w:t>
      </w:r>
      <w:r w:rsidR="00E17DCA" w:rsidRPr="0087588A">
        <w:rPr>
          <w:spacing w:val="-1"/>
        </w:rPr>
        <w:t>can</w:t>
      </w:r>
      <w:r w:rsidR="00E17DCA" w:rsidRPr="0087588A">
        <w:t xml:space="preserve"> open</w:t>
      </w:r>
      <w:r w:rsidR="00E17DCA" w:rsidRPr="0087588A">
        <w:rPr>
          <w:spacing w:val="-1"/>
        </w:rPr>
        <w:t xml:space="preserve"> </w:t>
      </w:r>
      <w:r w:rsidR="00E17DCA" w:rsidRPr="0087588A">
        <w:t xml:space="preserve">the </w:t>
      </w:r>
      <w:r w:rsidR="00E17DCA" w:rsidRPr="0087588A">
        <w:rPr>
          <w:spacing w:val="-1"/>
        </w:rPr>
        <w:t>review</w:t>
      </w:r>
      <w:r w:rsidR="00E17DCA" w:rsidRPr="0087588A">
        <w:t xml:space="preserve"> </w:t>
      </w:r>
      <w:r w:rsidR="00E17DCA" w:rsidRPr="0087588A">
        <w:rPr>
          <w:spacing w:val="-1"/>
        </w:rPr>
        <w:t>from</w:t>
      </w:r>
      <w:r w:rsidR="00E17DCA" w:rsidRPr="0087588A">
        <w:rPr>
          <w:spacing w:val="-2"/>
        </w:rPr>
        <w:t xml:space="preserve"> </w:t>
      </w:r>
      <w:r w:rsidR="00E17DCA" w:rsidRPr="0087588A">
        <w:t xml:space="preserve">their </w:t>
      </w:r>
      <w:r w:rsidRPr="0087588A">
        <w:rPr>
          <w:spacing w:val="-1"/>
        </w:rPr>
        <w:t>Worklist,</w:t>
      </w:r>
      <w:r w:rsidR="00E17DCA" w:rsidRPr="0087588A">
        <w:rPr>
          <w:spacing w:val="45"/>
        </w:rPr>
        <w:t xml:space="preserve"> </w:t>
      </w:r>
      <w:r w:rsidR="00E17DCA" w:rsidRPr="0087588A">
        <w:t>perform</w:t>
      </w:r>
      <w:r w:rsidR="00E17DCA" w:rsidRPr="0087588A">
        <w:rPr>
          <w:spacing w:val="-3"/>
        </w:rPr>
        <w:t xml:space="preserve"> </w:t>
      </w:r>
      <w:r w:rsidR="00E17DCA" w:rsidRPr="0087588A">
        <w:t xml:space="preserve">a review and lock the Physician Advisor portion of </w:t>
      </w:r>
      <w:r w:rsidR="00E17DCA" w:rsidRPr="0087588A">
        <w:rPr>
          <w:spacing w:val="-1"/>
        </w:rPr>
        <w:t>the</w:t>
      </w:r>
      <w:r w:rsidR="00E17DCA" w:rsidRPr="0087588A">
        <w:t xml:space="preserve"> review </w:t>
      </w:r>
      <w:r w:rsidR="00E17DCA" w:rsidRPr="0087588A">
        <w:rPr>
          <w:spacing w:val="-1"/>
        </w:rPr>
        <w:t>back</w:t>
      </w:r>
      <w:r w:rsidR="00E17DCA" w:rsidRPr="0087588A">
        <w:rPr>
          <w:spacing w:val="24"/>
        </w:rPr>
        <w:t xml:space="preserve"> </w:t>
      </w:r>
      <w:r w:rsidR="00E17DCA" w:rsidRPr="0087588A">
        <w:t xml:space="preserve">to the </w:t>
      </w:r>
      <w:r w:rsidRPr="0087588A">
        <w:rPr>
          <w:spacing w:val="-1"/>
        </w:rPr>
        <w:t>database</w:t>
      </w:r>
      <w:r w:rsidR="00E17DCA" w:rsidRPr="0087588A">
        <w:t xml:space="preserve"> (</w:t>
      </w:r>
      <w:r w:rsidR="003324E5" w:rsidRPr="0087588A">
        <w:rPr>
          <w:b/>
        </w:rPr>
        <w:t>NOTE</w:t>
      </w:r>
      <w:r w:rsidR="003324E5" w:rsidRPr="0087588A">
        <w:t xml:space="preserve">: </w:t>
      </w:r>
      <w:r w:rsidR="003324E5" w:rsidRPr="0087588A">
        <w:rPr>
          <w:spacing w:val="-1"/>
        </w:rPr>
        <w:t>T</w:t>
      </w:r>
      <w:r w:rsidR="00E17DCA" w:rsidRPr="0087588A">
        <w:rPr>
          <w:spacing w:val="-1"/>
        </w:rPr>
        <w:t>he</w:t>
      </w:r>
      <w:r w:rsidR="00E17DCA" w:rsidRPr="0087588A">
        <w:t xml:space="preserve"> </w:t>
      </w:r>
      <w:r w:rsidR="00E17DCA" w:rsidRPr="0087588A">
        <w:rPr>
          <w:spacing w:val="-1"/>
        </w:rPr>
        <w:t>Primary</w:t>
      </w:r>
      <w:r w:rsidR="00E17DCA" w:rsidRPr="0087588A">
        <w:t xml:space="preserve"> Review </w:t>
      </w:r>
      <w:r w:rsidR="00E17DCA" w:rsidRPr="0087588A">
        <w:rPr>
          <w:spacing w:val="-1"/>
        </w:rPr>
        <w:t>portion</w:t>
      </w:r>
      <w:r w:rsidR="00E17DCA" w:rsidRPr="0087588A">
        <w:t xml:space="preserve"> of the </w:t>
      </w:r>
      <w:r w:rsidR="00E17DCA" w:rsidRPr="0087588A">
        <w:rPr>
          <w:spacing w:val="-1"/>
        </w:rPr>
        <w:t>review</w:t>
      </w:r>
      <w:r w:rsidR="00E17DCA" w:rsidRPr="0087588A">
        <w:t xml:space="preserve"> </w:t>
      </w:r>
      <w:r w:rsidR="00E17DCA" w:rsidRPr="0087588A">
        <w:rPr>
          <w:spacing w:val="-1"/>
        </w:rPr>
        <w:t>remains</w:t>
      </w:r>
      <w:r w:rsidR="00E17DCA" w:rsidRPr="0087588A">
        <w:rPr>
          <w:spacing w:val="61"/>
        </w:rPr>
        <w:t xml:space="preserve"> </w:t>
      </w:r>
      <w:r w:rsidR="00E17DCA" w:rsidRPr="0087588A">
        <w:t xml:space="preserve">locked to </w:t>
      </w:r>
      <w:r w:rsidR="00E17DCA" w:rsidRPr="0087588A">
        <w:rPr>
          <w:spacing w:val="-1"/>
        </w:rPr>
        <w:t>the</w:t>
      </w:r>
      <w:r w:rsidR="00E17DCA" w:rsidRPr="0087588A">
        <w:t xml:space="preserve"> database).</w:t>
      </w:r>
    </w:p>
    <w:p w:rsidR="002B5E90" w:rsidRPr="0087588A" w:rsidRDefault="002B5E90" w:rsidP="002B5E90">
      <w:pPr>
        <w:pStyle w:val="BodyText"/>
        <w:widowControl w:val="0"/>
        <w:tabs>
          <w:tab w:val="left" w:pos="1991"/>
        </w:tabs>
        <w:spacing w:before="0" w:after="0"/>
        <w:ind w:left="1990" w:right="203"/>
      </w:pPr>
    </w:p>
    <w:p w:rsidR="002E67F5" w:rsidRPr="0087588A" w:rsidRDefault="00E17DCA" w:rsidP="00677AC4">
      <w:pPr>
        <w:jc w:val="center"/>
      </w:pPr>
      <w:r w:rsidRPr="0087588A">
        <w:rPr>
          <w:noProof/>
          <w:sz w:val="20"/>
          <w:szCs w:val="20"/>
        </w:rPr>
        <mc:AlternateContent>
          <mc:Choice Requires="wpg">
            <w:drawing>
              <wp:inline distT="0" distB="0" distL="0" distR="0" wp14:anchorId="4F33228A" wp14:editId="77C0DF92">
                <wp:extent cx="3005593" cy="2957885"/>
                <wp:effectExtent l="0" t="0" r="23495" b="13970"/>
                <wp:docPr id="669" name="Group 286" descr="Review Summary with Unlock Physician Advisor Review Button" title="Review Summary with Unlock Physician Advisor Review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5593" cy="2957885"/>
                          <a:chOff x="5" y="5"/>
                          <a:chExt cx="6445" cy="7885"/>
                        </a:xfrm>
                      </wpg:grpSpPr>
                      <pic:pic xmlns:pic="http://schemas.openxmlformats.org/drawingml/2006/picture">
                        <pic:nvPicPr>
                          <pic:cNvPr id="670" name="Picture 289" descr="Review Summary with Unlock Physician Advisor Review Button" title="Review Summary with Unlock Physician Advisor Review Button"/>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10" y="10"/>
                            <a:ext cx="6427" cy="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287"/>
                        <wpg:cNvGrpSpPr>
                          <a:grpSpLocks/>
                        </wpg:cNvGrpSpPr>
                        <wpg:grpSpPr bwMode="auto">
                          <a:xfrm>
                            <a:off x="5" y="5"/>
                            <a:ext cx="6445" cy="7885"/>
                            <a:chOff x="5" y="5"/>
                            <a:chExt cx="6445" cy="7885"/>
                          </a:xfrm>
                        </wpg:grpSpPr>
                        <wps:wsp>
                          <wps:cNvPr id="672" name="Freeform 288"/>
                          <wps:cNvSpPr>
                            <a:spLocks/>
                          </wps:cNvSpPr>
                          <wps:spPr bwMode="auto">
                            <a:xfrm>
                              <a:off x="5" y="5"/>
                              <a:ext cx="6445" cy="7885"/>
                            </a:xfrm>
                            <a:custGeom>
                              <a:avLst/>
                              <a:gdLst>
                                <a:gd name="T0" fmla="+- 0 5 5"/>
                                <a:gd name="T1" fmla="*/ T0 w 6445"/>
                                <a:gd name="T2" fmla="+- 0 7890 5"/>
                                <a:gd name="T3" fmla="*/ 7890 h 7885"/>
                                <a:gd name="T4" fmla="+- 0 6450 5"/>
                                <a:gd name="T5" fmla="*/ T4 w 6445"/>
                                <a:gd name="T6" fmla="+- 0 7890 5"/>
                                <a:gd name="T7" fmla="*/ 7890 h 7885"/>
                                <a:gd name="T8" fmla="+- 0 6450 5"/>
                                <a:gd name="T9" fmla="*/ T8 w 6445"/>
                                <a:gd name="T10" fmla="+- 0 5 5"/>
                                <a:gd name="T11" fmla="*/ 5 h 7885"/>
                                <a:gd name="T12" fmla="+- 0 5 5"/>
                                <a:gd name="T13" fmla="*/ T12 w 6445"/>
                                <a:gd name="T14" fmla="+- 0 5 5"/>
                                <a:gd name="T15" fmla="*/ 5 h 7885"/>
                                <a:gd name="T16" fmla="+- 0 5 5"/>
                                <a:gd name="T17" fmla="*/ T16 w 6445"/>
                                <a:gd name="T18" fmla="+- 0 7890 5"/>
                                <a:gd name="T19" fmla="*/ 7890 h 7885"/>
                              </a:gdLst>
                              <a:ahLst/>
                              <a:cxnLst>
                                <a:cxn ang="0">
                                  <a:pos x="T1" y="T3"/>
                                </a:cxn>
                                <a:cxn ang="0">
                                  <a:pos x="T5" y="T7"/>
                                </a:cxn>
                                <a:cxn ang="0">
                                  <a:pos x="T9" y="T11"/>
                                </a:cxn>
                                <a:cxn ang="0">
                                  <a:pos x="T13" y="T15"/>
                                </a:cxn>
                                <a:cxn ang="0">
                                  <a:pos x="T17" y="T19"/>
                                </a:cxn>
                              </a:cxnLst>
                              <a:rect l="0" t="0" r="r" b="b"/>
                              <a:pathLst>
                                <a:path w="6445" h="7885">
                                  <a:moveTo>
                                    <a:pt x="0" y="7885"/>
                                  </a:moveTo>
                                  <a:lnTo>
                                    <a:pt x="6445" y="7885"/>
                                  </a:lnTo>
                                  <a:lnTo>
                                    <a:pt x="6445" y="0"/>
                                  </a:lnTo>
                                  <a:lnTo>
                                    <a:pt x="0" y="0"/>
                                  </a:lnTo>
                                  <a:lnTo>
                                    <a:pt x="0" y="78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86" o:spid="_x0000_s1026" alt="Title: Review Summary with Unlock Physician Advisor Review Button - Description: Review Summary with Unlock Physician Advisor Review Button" style="width:236.65pt;height:232.9pt;mso-position-horizontal-relative:char;mso-position-vertical-relative:line" coordorigin="5,5" coordsize="6445,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">
                <v:shape id="Picture 289" o:spid="_x0000_s1027" type="#_x0000_t75" alt="Review Summary with Unlock Physician Advisor Review Button" style="position:absolute;left:10;top:10;width:6427;height:7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b6WDBAAAA3AAAAA8AAABkcnMvZG93bnJldi54bWxET89rwjAUvg/8H8IbeBk2nYesdkYRQSzs&#10;NOvF26N5tsXmpTSZbf/75TDY8eP7vd1PthNPGnzrWMN7koIgrpxpudZwLU+rDIQPyAY7x6RhJg/7&#10;3eJli7lxI3/T8xJqEUPY56ihCaHPpfRVQxZ94nriyN3dYDFEONTSDDjGcNvJdZoqabHl2NBgT8eG&#10;qsflx2ooD6pS9nHO5rfbqNTGOS6/Cq2Xr9PhE0SgKfyL/9yF0aA+4vx4Jh4Bufs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mb6WDBAAAA3AAAAA8AAAAAAAAAAAAAAAAAnwIA&#10;AGRycy9kb3ducmV2LnhtbFBLBQYAAAAABAAEAPcAAACNAwAAAAA=&#10;">
                  <v:imagedata r:id="rId257" o:title="Review Summary with Unlock Physician Advisor Review Button"/>
                </v:shape>
                <v:group id="Group 287" o:spid="_x0000_s1028" style="position:absolute;left:5;top:5;width:6445;height:7885" coordorigin="5,5" coordsize="6445,7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shape id="Freeform 288" o:spid="_x0000_s1029" style="position:absolute;left:5;top:5;width:6445;height:7885;visibility:visible;mso-wrap-style:square;v-text-anchor:top" coordsize="6445,7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pFEsMA&#10;AADcAAAADwAAAGRycy9kb3ducmV2LnhtbESPQWvCQBSE70L/w/KE3nTXEDWkrlIEpR7VpudH9jUJ&#10;Zt+G7GrSf98tFDwOM/MNs9mNthUP6n3jWMNirkAQl840XGn4vB5mGQgfkA22jknDD3nYbV8mG8yN&#10;G/hMj0uoRISwz1FDHUKXS+nLmiz6ueuIo/fteoshyr6Spschwm0rE6VW0mLDcaHGjvY1lbfL3Woo&#10;1sVhSJb7DNWXOmXpcZGmWGj9Oh3f30AEGsMz/N/+MBpW6wT+zs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pFEsMAAADcAAAADwAAAAAAAAAAAAAAAACYAgAAZHJzL2Rv&#10;d25yZXYueG1sUEsFBgAAAAAEAAQA9QAAAIgDAAAAAA==&#10;" path="m,7885r6445,l6445,,,,,7885xe" filled="f" strokeweight=".5pt">
                    <v:path arrowok="t" o:connecttype="custom" o:connectlocs="0,7890;6445,7890;6445,5;0,5;0,7890" o:connectangles="0,0,0,0,0"/>
                  </v:shape>
                </v:group>
                <w10:anchorlock/>
              </v:group>
            </w:pict>
          </mc:Fallback>
        </mc:AlternateContent>
      </w:r>
    </w:p>
    <w:p w:rsidR="00E17DCA" w:rsidRPr="0087588A" w:rsidRDefault="00216149" w:rsidP="00216149">
      <w:pPr>
        <w:pStyle w:val="Caption"/>
        <w:jc w:val="center"/>
      </w:pPr>
      <w:bookmarkStart w:id="1513" w:name="_Toc479683418"/>
      <w:bookmarkStart w:id="1514" w:name="_Toc479632201"/>
      <w:bookmarkStart w:id="1515" w:name="_Toc499543646"/>
      <w:r w:rsidRPr="0087588A">
        <w:t xml:space="preserve">Figure </w:t>
      </w:r>
      <w:fldSimple w:instr=" SEQ Figure \* ARABIC ">
        <w:r w:rsidR="00E65A84">
          <w:rPr>
            <w:noProof/>
          </w:rPr>
          <w:t>165</w:t>
        </w:r>
      </w:fldSimple>
      <w:r w:rsidR="00E17DCA" w:rsidRPr="0087588A">
        <w:t>: Review Summary with Unlock Physician Advisor Review Button</w:t>
      </w:r>
      <w:bookmarkEnd w:id="1513"/>
      <w:bookmarkEnd w:id="1514"/>
      <w:bookmarkEnd w:id="1515"/>
    </w:p>
    <w:p w:rsidR="00E17DCA" w:rsidRPr="0087588A" w:rsidRDefault="007C608F" w:rsidP="004451AB">
      <w:pPr>
        <w:pStyle w:val="Heading2"/>
      </w:pPr>
      <w:bookmarkStart w:id="1516" w:name="_Toc479676221"/>
      <w:bookmarkStart w:id="1517" w:name="_Toc479631956"/>
      <w:bookmarkStart w:id="1518" w:name="_Toc499543926"/>
      <w:r w:rsidRPr="0087588A">
        <w:t xml:space="preserve">Deleting a </w:t>
      </w:r>
      <w:r w:rsidR="00E17DCA" w:rsidRPr="0087588A">
        <w:t>Review</w:t>
      </w:r>
      <w:bookmarkEnd w:id="1516"/>
      <w:bookmarkEnd w:id="1517"/>
      <w:bookmarkEnd w:id="1518"/>
      <w:r w:rsidR="00DB472F" w:rsidRPr="0087588A">
        <w:fldChar w:fldCharType="begin"/>
      </w:r>
      <w:r w:rsidR="00DB472F" w:rsidRPr="0087588A">
        <w:instrText xml:space="preserve"> XE "</w:instrText>
      </w:r>
      <w:r w:rsidR="00DB472F" w:rsidRPr="0087588A">
        <w:rPr>
          <w:spacing w:val="-1"/>
          <w:sz w:val="20"/>
        </w:rPr>
        <w:instrText>Deleting</w:instrText>
      </w:r>
      <w:r w:rsidR="00DB472F" w:rsidRPr="0087588A">
        <w:rPr>
          <w:sz w:val="20"/>
        </w:rPr>
        <w:instrText xml:space="preserve"> a</w:instrText>
      </w:r>
      <w:r w:rsidR="00DB472F" w:rsidRPr="0087588A">
        <w:rPr>
          <w:spacing w:val="-1"/>
          <w:sz w:val="20"/>
        </w:rPr>
        <w:instrText xml:space="preserve"> Review</w:instrText>
      </w:r>
      <w:r w:rsidR="00DB472F" w:rsidRPr="0087588A">
        <w:instrText xml:space="preserve">" \i </w:instrText>
      </w:r>
      <w:r w:rsidR="00DB472F" w:rsidRPr="0087588A">
        <w:fldChar w:fldCharType="end"/>
      </w:r>
      <w:r w:rsidR="00DF273B" w:rsidRPr="0087588A">
        <w:t xml:space="preserve"> </w:t>
      </w:r>
    </w:p>
    <w:p w:rsidR="00B0476B" w:rsidRPr="0087588A" w:rsidRDefault="00316781" w:rsidP="00316781">
      <w:pPr>
        <w:pStyle w:val="BodyText"/>
        <w:spacing w:before="118"/>
        <w:ind w:left="140" w:right="176"/>
        <w:rPr>
          <w:spacing w:val="-1"/>
        </w:rPr>
      </w:pPr>
      <w:r w:rsidRPr="0087588A">
        <w:rPr>
          <w:spacing w:val="-1"/>
        </w:rPr>
        <w:t>NUMI</w:t>
      </w:r>
      <w:r w:rsidRPr="0087588A">
        <w:t xml:space="preserve"> Administrators </w:t>
      </w:r>
      <w:r w:rsidRPr="0087588A">
        <w:rPr>
          <w:spacing w:val="-1"/>
        </w:rPr>
        <w:t>will</w:t>
      </w:r>
      <w:r w:rsidRPr="0087588A">
        <w:t xml:space="preserve"> use </w:t>
      </w:r>
      <w:r w:rsidRPr="0087588A">
        <w:rPr>
          <w:spacing w:val="-1"/>
        </w:rPr>
        <w:t>this</w:t>
      </w:r>
      <w:r w:rsidRPr="0087588A">
        <w:t xml:space="preserve"> </w:t>
      </w:r>
      <w:r w:rsidRPr="0087588A">
        <w:rPr>
          <w:spacing w:val="-1"/>
        </w:rPr>
        <w:t>feature</w:t>
      </w:r>
      <w:r w:rsidRPr="0087588A">
        <w:t xml:space="preserve"> to </w:t>
      </w:r>
      <w:r w:rsidRPr="0087588A">
        <w:rPr>
          <w:spacing w:val="-1"/>
        </w:rPr>
        <w:t>delete</w:t>
      </w:r>
      <w:r w:rsidRPr="0087588A">
        <w:t xml:space="preserve"> reviews.</w:t>
      </w:r>
      <w:r w:rsidRPr="0087588A">
        <w:rPr>
          <w:spacing w:val="1"/>
        </w:rPr>
        <w:t xml:space="preserve"> </w:t>
      </w:r>
      <w:r w:rsidRPr="0087588A">
        <w:rPr>
          <w:spacing w:val="-1"/>
        </w:rPr>
        <w:t>Primary</w:t>
      </w:r>
      <w:r w:rsidRPr="0087588A">
        <w:t xml:space="preserve"> Reviewers will</w:t>
      </w:r>
      <w:r w:rsidRPr="0087588A">
        <w:rPr>
          <w:spacing w:val="-2"/>
        </w:rPr>
        <w:t xml:space="preserve"> </w:t>
      </w:r>
      <w:r w:rsidRPr="0087588A">
        <w:t>be able</w:t>
      </w:r>
      <w:r w:rsidRPr="0087588A">
        <w:rPr>
          <w:spacing w:val="-1"/>
        </w:rPr>
        <w:t xml:space="preserve"> </w:t>
      </w:r>
      <w:r w:rsidRPr="0087588A">
        <w:t>to</w:t>
      </w:r>
      <w:r w:rsidRPr="0087588A">
        <w:rPr>
          <w:spacing w:val="49"/>
        </w:rPr>
        <w:t xml:space="preserve"> </w:t>
      </w:r>
      <w:r w:rsidRPr="0087588A">
        <w:t>delete their</w:t>
      </w:r>
      <w:r w:rsidRPr="0087588A">
        <w:rPr>
          <w:spacing w:val="-1"/>
        </w:rPr>
        <w:t xml:space="preserve"> </w:t>
      </w:r>
      <w:r w:rsidRPr="0087588A">
        <w:t xml:space="preserve">own </w:t>
      </w:r>
      <w:r w:rsidRPr="0087588A">
        <w:rPr>
          <w:spacing w:val="-1"/>
        </w:rPr>
        <w:t>reviews.</w:t>
      </w:r>
      <w:r w:rsidRPr="0087588A">
        <w:t xml:space="preserve"> </w:t>
      </w:r>
      <w:r w:rsidRPr="0087588A">
        <w:rPr>
          <w:spacing w:val="-1"/>
        </w:rPr>
        <w:t>Administrators</w:t>
      </w:r>
      <w:r w:rsidRPr="0087588A">
        <w:t xml:space="preserve"> can </w:t>
      </w:r>
      <w:r w:rsidRPr="0087588A">
        <w:rPr>
          <w:spacing w:val="-1"/>
        </w:rPr>
        <w:t>delete</w:t>
      </w:r>
      <w:r w:rsidRPr="0087588A">
        <w:t xml:space="preserve"> </w:t>
      </w:r>
      <w:r w:rsidRPr="0087588A">
        <w:rPr>
          <w:spacing w:val="-1"/>
        </w:rPr>
        <w:t>reviews</w:t>
      </w:r>
      <w:r w:rsidRPr="0087588A">
        <w:t xml:space="preserve"> </w:t>
      </w:r>
      <w:r w:rsidRPr="0087588A">
        <w:rPr>
          <w:spacing w:val="-1"/>
        </w:rPr>
        <w:t>on</w:t>
      </w:r>
      <w:r w:rsidRPr="0087588A">
        <w:t xml:space="preserve"> behalf of</w:t>
      </w:r>
      <w:r w:rsidRPr="0087588A">
        <w:rPr>
          <w:spacing w:val="2"/>
        </w:rPr>
        <w:t xml:space="preserve"> </w:t>
      </w:r>
      <w:r w:rsidRPr="0087588A">
        <w:t xml:space="preserve">Physician </w:t>
      </w:r>
      <w:r w:rsidRPr="0087588A">
        <w:rPr>
          <w:spacing w:val="-1"/>
        </w:rPr>
        <w:t>Advisors.</w:t>
      </w:r>
    </w:p>
    <w:p w:rsidR="00316781" w:rsidRPr="0087588A" w:rsidRDefault="00316781" w:rsidP="00316781">
      <w:pPr>
        <w:pStyle w:val="BodyText"/>
        <w:spacing w:before="118"/>
        <w:ind w:left="140" w:right="176"/>
      </w:pPr>
      <w:r w:rsidRPr="0087588A">
        <w:t>A</w:t>
      </w:r>
      <w:r w:rsidRPr="0087588A">
        <w:rPr>
          <w:spacing w:val="67"/>
        </w:rPr>
        <w:t xml:space="preserve"> </w:t>
      </w:r>
      <w:r w:rsidRPr="0087588A">
        <w:t xml:space="preserve">review </w:t>
      </w:r>
      <w:r w:rsidRPr="0087588A">
        <w:rPr>
          <w:spacing w:val="-1"/>
        </w:rPr>
        <w:t xml:space="preserve">that </w:t>
      </w:r>
      <w:r w:rsidRPr="0087588A">
        <w:t xml:space="preserve">has been </w:t>
      </w:r>
      <w:r w:rsidRPr="0087588A">
        <w:rPr>
          <w:spacing w:val="-1"/>
        </w:rPr>
        <w:t>performed</w:t>
      </w:r>
      <w:r w:rsidRPr="0087588A">
        <w:t xml:space="preserve"> on a </w:t>
      </w:r>
      <w:r w:rsidRPr="0087588A">
        <w:rPr>
          <w:spacing w:val="-1"/>
        </w:rPr>
        <w:t>patient</w:t>
      </w:r>
      <w:r w:rsidRPr="0087588A">
        <w:t xml:space="preserve"> stay</w:t>
      </w:r>
      <w:r w:rsidRPr="0087588A">
        <w:rPr>
          <w:spacing w:val="-1"/>
        </w:rPr>
        <w:t xml:space="preserve"> might</w:t>
      </w:r>
      <w:r w:rsidRPr="0087588A">
        <w:t xml:space="preserve"> be deleted if </w:t>
      </w:r>
      <w:r w:rsidRPr="0087588A">
        <w:rPr>
          <w:spacing w:val="-1"/>
        </w:rPr>
        <w:t>that</w:t>
      </w:r>
      <w:r w:rsidRPr="0087588A">
        <w:t xml:space="preserve"> stay has </w:t>
      </w:r>
      <w:r w:rsidRPr="0087588A">
        <w:rPr>
          <w:spacing w:val="-1"/>
        </w:rPr>
        <w:t xml:space="preserve">been </w:t>
      </w:r>
      <w:r w:rsidRPr="0087588A">
        <w:t>deleted</w:t>
      </w:r>
      <w:r w:rsidRPr="0087588A">
        <w:rPr>
          <w:spacing w:val="43"/>
        </w:rPr>
        <w:t xml:space="preserve"> </w:t>
      </w:r>
      <w:r w:rsidRPr="0087588A">
        <w:t>from</w:t>
      </w:r>
      <w:r w:rsidRPr="0087588A">
        <w:rPr>
          <w:spacing w:val="-2"/>
        </w:rPr>
        <w:t xml:space="preserve"> </w:t>
      </w:r>
      <w:r w:rsidRPr="0087588A">
        <w:t>VistA. Deleting</w:t>
      </w:r>
      <w:r w:rsidRPr="0087588A">
        <w:rPr>
          <w:spacing w:val="-1"/>
        </w:rPr>
        <w:t xml:space="preserve"> </w:t>
      </w:r>
      <w:r w:rsidRPr="0087588A">
        <w:t xml:space="preserve">the review </w:t>
      </w:r>
      <w:r w:rsidRPr="0087588A">
        <w:rPr>
          <w:spacing w:val="-1"/>
        </w:rPr>
        <w:t>from</w:t>
      </w:r>
      <w:r w:rsidRPr="0087588A">
        <w:rPr>
          <w:spacing w:val="-2"/>
        </w:rPr>
        <w:t xml:space="preserve"> </w:t>
      </w:r>
      <w:r w:rsidRPr="0087588A">
        <w:rPr>
          <w:spacing w:val="-1"/>
        </w:rPr>
        <w:t>NUMI</w:t>
      </w:r>
      <w:r w:rsidRPr="0087588A">
        <w:t xml:space="preserve"> will </w:t>
      </w:r>
      <w:r w:rsidRPr="0087588A">
        <w:rPr>
          <w:spacing w:val="-1"/>
        </w:rPr>
        <w:t>ensure</w:t>
      </w:r>
      <w:r w:rsidRPr="0087588A">
        <w:t xml:space="preserve"> that no </w:t>
      </w:r>
      <w:r w:rsidRPr="0087588A">
        <w:rPr>
          <w:spacing w:val="-1"/>
        </w:rPr>
        <w:t>‘orphan’</w:t>
      </w:r>
      <w:r w:rsidRPr="0087588A">
        <w:t xml:space="preserve"> stays</w:t>
      </w:r>
      <w:r w:rsidRPr="0087588A">
        <w:rPr>
          <w:spacing w:val="-1"/>
        </w:rPr>
        <w:t xml:space="preserve"> </w:t>
      </w:r>
      <w:r w:rsidRPr="0087588A">
        <w:t xml:space="preserve">are </w:t>
      </w:r>
      <w:r w:rsidRPr="0087588A">
        <w:rPr>
          <w:spacing w:val="-1"/>
        </w:rPr>
        <w:t>on</w:t>
      </w:r>
      <w:r w:rsidRPr="0087588A">
        <w:t xml:space="preserve"> the</w:t>
      </w:r>
      <w:r w:rsidRPr="0087588A">
        <w:rPr>
          <w:spacing w:val="37"/>
        </w:rPr>
        <w:t xml:space="preserve"> </w:t>
      </w:r>
      <w:r w:rsidRPr="0087588A">
        <w:t>application.</w:t>
      </w:r>
    </w:p>
    <w:p w:rsidR="00316781" w:rsidRPr="0087588A" w:rsidRDefault="00316781" w:rsidP="00316781">
      <w:pPr>
        <w:ind w:left="140"/>
        <w:rPr>
          <w:b/>
          <w:sz w:val="24"/>
        </w:rPr>
      </w:pPr>
      <w:r w:rsidRPr="0087588A">
        <w:rPr>
          <w:b/>
          <w:noProof/>
          <w:sz w:val="24"/>
        </w:rPr>
        <w:lastRenderedPageBreak/>
        <w:drawing>
          <wp:inline distT="0" distB="0" distL="0" distR="0" wp14:anchorId="4CDF4A79" wp14:editId="2D38E49E">
            <wp:extent cx="247650" cy="247269"/>
            <wp:effectExtent l="0" t="0" r="0" b="635"/>
            <wp:docPr id="43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17" cstate="print"/>
                    <a:stretch>
                      <a:fillRect/>
                    </a:stretch>
                  </pic:blipFill>
                  <pic:spPr>
                    <a:xfrm>
                      <a:off x="0" y="0"/>
                      <a:ext cx="247650" cy="247269"/>
                    </a:xfrm>
                    <a:prstGeom prst="rect">
                      <a:avLst/>
                    </a:prstGeom>
                  </pic:spPr>
                </pic:pic>
              </a:graphicData>
            </a:graphic>
          </wp:inline>
        </w:drawing>
      </w:r>
      <w:r w:rsidR="00DF273B" w:rsidRPr="0087588A">
        <w:rPr>
          <w:b/>
          <w:sz w:val="24"/>
        </w:rPr>
        <w:t xml:space="preserve"> </w:t>
      </w:r>
      <w:r w:rsidRPr="0087588A">
        <w:rPr>
          <w:b/>
          <w:sz w:val="24"/>
        </w:rPr>
        <w:t xml:space="preserve">If a </w:t>
      </w:r>
      <w:r w:rsidRPr="0087588A">
        <w:rPr>
          <w:b/>
          <w:spacing w:val="-1"/>
          <w:sz w:val="24"/>
        </w:rPr>
        <w:t>Primary</w:t>
      </w:r>
      <w:r w:rsidRPr="0087588A">
        <w:rPr>
          <w:b/>
          <w:sz w:val="24"/>
        </w:rPr>
        <w:t xml:space="preserve"> Review</w:t>
      </w:r>
      <w:r w:rsidRPr="0087588A">
        <w:rPr>
          <w:b/>
          <w:spacing w:val="-2"/>
          <w:sz w:val="24"/>
        </w:rPr>
        <w:t xml:space="preserve"> </w:t>
      </w:r>
      <w:r w:rsidRPr="0087588A">
        <w:rPr>
          <w:b/>
          <w:sz w:val="24"/>
        </w:rPr>
        <w:t>is deleted,</w:t>
      </w:r>
      <w:r w:rsidRPr="0087588A">
        <w:rPr>
          <w:b/>
          <w:spacing w:val="-2"/>
          <w:sz w:val="24"/>
        </w:rPr>
        <w:t xml:space="preserve"> </w:t>
      </w:r>
      <w:r w:rsidRPr="0087588A">
        <w:rPr>
          <w:b/>
          <w:sz w:val="24"/>
        </w:rPr>
        <w:t xml:space="preserve">the </w:t>
      </w:r>
      <w:r w:rsidRPr="0087588A">
        <w:rPr>
          <w:b/>
          <w:spacing w:val="-1"/>
          <w:sz w:val="24"/>
        </w:rPr>
        <w:t>associated</w:t>
      </w:r>
      <w:r w:rsidRPr="0087588A">
        <w:rPr>
          <w:b/>
          <w:spacing w:val="1"/>
          <w:sz w:val="24"/>
        </w:rPr>
        <w:t xml:space="preserve"> </w:t>
      </w:r>
      <w:r w:rsidRPr="0087588A">
        <w:rPr>
          <w:b/>
          <w:sz w:val="24"/>
        </w:rPr>
        <w:t>Physician</w:t>
      </w:r>
      <w:r w:rsidRPr="0087588A">
        <w:rPr>
          <w:b/>
          <w:spacing w:val="-2"/>
          <w:sz w:val="24"/>
        </w:rPr>
        <w:t xml:space="preserve"> </w:t>
      </w:r>
      <w:r w:rsidRPr="0087588A">
        <w:rPr>
          <w:b/>
          <w:spacing w:val="-1"/>
          <w:sz w:val="24"/>
        </w:rPr>
        <w:t>Advisor</w:t>
      </w:r>
      <w:r w:rsidRPr="0087588A">
        <w:rPr>
          <w:b/>
          <w:spacing w:val="1"/>
          <w:sz w:val="24"/>
        </w:rPr>
        <w:t xml:space="preserve"> </w:t>
      </w:r>
      <w:r w:rsidRPr="0087588A">
        <w:rPr>
          <w:b/>
          <w:spacing w:val="-1"/>
          <w:sz w:val="24"/>
        </w:rPr>
        <w:t>review will</w:t>
      </w:r>
      <w:r w:rsidRPr="0087588A">
        <w:rPr>
          <w:b/>
          <w:sz w:val="24"/>
        </w:rPr>
        <w:t xml:space="preserve"> </w:t>
      </w:r>
      <w:r w:rsidRPr="0087588A">
        <w:rPr>
          <w:b/>
          <w:spacing w:val="-1"/>
          <w:sz w:val="24"/>
        </w:rPr>
        <w:t>also</w:t>
      </w:r>
      <w:r w:rsidRPr="0087588A">
        <w:rPr>
          <w:b/>
          <w:sz w:val="24"/>
        </w:rPr>
        <w:t xml:space="preserve"> be</w:t>
      </w:r>
      <w:r w:rsidRPr="0087588A">
        <w:rPr>
          <w:b/>
          <w:spacing w:val="59"/>
          <w:sz w:val="24"/>
        </w:rPr>
        <w:t xml:space="preserve"> </w:t>
      </w:r>
      <w:r w:rsidRPr="0087588A">
        <w:rPr>
          <w:b/>
          <w:sz w:val="24"/>
        </w:rPr>
        <w:t xml:space="preserve">deleted. </w:t>
      </w:r>
      <w:r w:rsidRPr="0087588A">
        <w:rPr>
          <w:b/>
          <w:spacing w:val="-1"/>
          <w:sz w:val="24"/>
        </w:rPr>
        <w:t>There</w:t>
      </w:r>
      <w:r w:rsidRPr="0087588A">
        <w:rPr>
          <w:b/>
          <w:sz w:val="24"/>
        </w:rPr>
        <w:t xml:space="preserve"> is no </w:t>
      </w:r>
      <w:r w:rsidRPr="0087588A">
        <w:rPr>
          <w:b/>
          <w:spacing w:val="-1"/>
          <w:sz w:val="24"/>
        </w:rPr>
        <w:t>way</w:t>
      </w:r>
      <w:r w:rsidRPr="0087588A">
        <w:rPr>
          <w:b/>
          <w:sz w:val="24"/>
        </w:rPr>
        <w:t xml:space="preserve"> to directly </w:t>
      </w:r>
      <w:r w:rsidRPr="0087588A">
        <w:rPr>
          <w:b/>
          <w:spacing w:val="-1"/>
          <w:sz w:val="24"/>
        </w:rPr>
        <w:t>delete</w:t>
      </w:r>
      <w:r w:rsidRPr="0087588A">
        <w:rPr>
          <w:b/>
          <w:sz w:val="24"/>
        </w:rPr>
        <w:t xml:space="preserve"> a</w:t>
      </w:r>
      <w:r w:rsidRPr="0087588A">
        <w:rPr>
          <w:b/>
          <w:spacing w:val="2"/>
          <w:sz w:val="24"/>
        </w:rPr>
        <w:t xml:space="preserve"> </w:t>
      </w:r>
      <w:r w:rsidRPr="0087588A">
        <w:rPr>
          <w:b/>
          <w:spacing w:val="-1"/>
          <w:sz w:val="24"/>
        </w:rPr>
        <w:t>Physician</w:t>
      </w:r>
      <w:r w:rsidRPr="0087588A">
        <w:rPr>
          <w:b/>
          <w:sz w:val="24"/>
        </w:rPr>
        <w:t xml:space="preserve"> Advisor</w:t>
      </w:r>
      <w:r w:rsidRPr="0087588A">
        <w:rPr>
          <w:b/>
          <w:spacing w:val="1"/>
          <w:sz w:val="24"/>
        </w:rPr>
        <w:t xml:space="preserve"> </w:t>
      </w:r>
      <w:r w:rsidRPr="0087588A">
        <w:rPr>
          <w:b/>
          <w:spacing w:val="-1"/>
          <w:sz w:val="24"/>
        </w:rPr>
        <w:t>review.</w:t>
      </w:r>
      <w:r w:rsidRPr="0087588A">
        <w:rPr>
          <w:b/>
          <w:sz w:val="24"/>
        </w:rPr>
        <w:t xml:space="preserve"> You may, </w:t>
      </w:r>
      <w:r w:rsidRPr="0087588A">
        <w:rPr>
          <w:b/>
          <w:spacing w:val="-1"/>
          <w:sz w:val="24"/>
        </w:rPr>
        <w:t>however,</w:t>
      </w:r>
      <w:r w:rsidRPr="0087588A">
        <w:rPr>
          <w:b/>
          <w:spacing w:val="55"/>
          <w:sz w:val="24"/>
        </w:rPr>
        <w:t xml:space="preserve"> </w:t>
      </w:r>
      <w:r w:rsidRPr="0087588A">
        <w:rPr>
          <w:b/>
          <w:sz w:val="24"/>
        </w:rPr>
        <w:t xml:space="preserve">unlock </w:t>
      </w:r>
      <w:r w:rsidRPr="0087588A">
        <w:rPr>
          <w:b/>
          <w:spacing w:val="-1"/>
          <w:sz w:val="24"/>
        </w:rPr>
        <w:t>it</w:t>
      </w:r>
      <w:r w:rsidRPr="0087588A">
        <w:rPr>
          <w:b/>
          <w:sz w:val="24"/>
        </w:rPr>
        <w:t xml:space="preserve"> </w:t>
      </w:r>
      <w:r w:rsidRPr="0087588A">
        <w:rPr>
          <w:b/>
          <w:spacing w:val="-1"/>
          <w:sz w:val="24"/>
        </w:rPr>
        <w:t>and</w:t>
      </w:r>
      <w:r w:rsidRPr="0087588A">
        <w:rPr>
          <w:b/>
          <w:sz w:val="24"/>
        </w:rPr>
        <w:t xml:space="preserve"> reassign to another Physician </w:t>
      </w:r>
      <w:r w:rsidRPr="0087588A">
        <w:rPr>
          <w:b/>
          <w:spacing w:val="-1"/>
          <w:sz w:val="24"/>
        </w:rPr>
        <w:t>Advisor</w:t>
      </w:r>
      <w:r w:rsidRPr="0087588A">
        <w:rPr>
          <w:b/>
          <w:spacing w:val="1"/>
          <w:sz w:val="24"/>
        </w:rPr>
        <w:t xml:space="preserve"> </w:t>
      </w:r>
      <w:r w:rsidRPr="0087588A">
        <w:rPr>
          <w:b/>
          <w:sz w:val="24"/>
        </w:rPr>
        <w:t xml:space="preserve">and </w:t>
      </w:r>
      <w:r w:rsidRPr="0087588A">
        <w:rPr>
          <w:b/>
          <w:spacing w:val="-1"/>
          <w:sz w:val="24"/>
        </w:rPr>
        <w:t>even</w:t>
      </w:r>
      <w:r w:rsidRPr="0087588A">
        <w:rPr>
          <w:b/>
          <w:sz w:val="24"/>
        </w:rPr>
        <w:t xml:space="preserve"> change it </w:t>
      </w:r>
      <w:r w:rsidRPr="0087588A">
        <w:rPr>
          <w:b/>
          <w:spacing w:val="-1"/>
          <w:sz w:val="24"/>
        </w:rPr>
        <w:t>completely.</w:t>
      </w:r>
    </w:p>
    <w:p w:rsidR="00316781" w:rsidRPr="0087588A" w:rsidRDefault="00316781" w:rsidP="004451AB">
      <w:pPr>
        <w:pStyle w:val="Heading4"/>
        <w:widowControl w:val="0"/>
        <w:tabs>
          <w:tab w:val="clear" w:pos="2394"/>
        </w:tabs>
        <w:spacing w:before="120" w:after="0"/>
        <w:ind w:left="864"/>
      </w:pPr>
      <w:bookmarkStart w:id="1519" w:name="_Toc479901097"/>
      <w:bookmarkStart w:id="1520" w:name="_Toc479931393"/>
      <w:bookmarkStart w:id="1521" w:name="_Toc499543927"/>
      <w:bookmarkEnd w:id="1519"/>
      <w:bookmarkEnd w:id="1520"/>
      <w:r w:rsidRPr="0087588A">
        <w:t xml:space="preserve">To </w:t>
      </w:r>
      <w:r w:rsidRPr="0087588A">
        <w:rPr>
          <w:spacing w:val="-1"/>
        </w:rPr>
        <w:t>delete</w:t>
      </w:r>
      <w:r w:rsidRPr="0087588A">
        <w:t xml:space="preserve"> a</w:t>
      </w:r>
      <w:r w:rsidRPr="0087588A">
        <w:rPr>
          <w:spacing w:val="-1"/>
        </w:rPr>
        <w:t xml:space="preserve"> </w:t>
      </w:r>
      <w:r w:rsidRPr="0087588A">
        <w:t>review</w:t>
      </w:r>
      <w:bookmarkEnd w:id="1521"/>
    </w:p>
    <w:p w:rsidR="00316781" w:rsidRPr="0087588A" w:rsidRDefault="00316781" w:rsidP="004451AB">
      <w:pPr>
        <w:widowControl w:val="0"/>
        <w:numPr>
          <w:ilvl w:val="2"/>
          <w:numId w:val="264"/>
        </w:numPr>
        <w:tabs>
          <w:tab w:val="left" w:pos="2031"/>
        </w:tabs>
        <w:ind w:right="214"/>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Utilization</w:t>
      </w:r>
      <w:r w:rsidRPr="0087588A">
        <w:rPr>
          <w:b/>
          <w:sz w:val="24"/>
        </w:rPr>
        <w:t xml:space="preserve"> Management </w:t>
      </w:r>
      <w:r w:rsidRPr="0087588A">
        <w:rPr>
          <w:b/>
          <w:spacing w:val="-1"/>
          <w:sz w:val="24"/>
        </w:rPr>
        <w:t xml:space="preserve">Review </w:t>
      </w:r>
      <w:r w:rsidRPr="0087588A">
        <w:rPr>
          <w:b/>
          <w:sz w:val="24"/>
        </w:rPr>
        <w:t>Listing</w:t>
      </w:r>
      <w:r w:rsidRPr="0087588A">
        <w:rPr>
          <w:b/>
          <w:spacing w:val="1"/>
          <w:sz w:val="24"/>
        </w:rPr>
        <w:t xml:space="preserve"> </w:t>
      </w:r>
      <w:r w:rsidRPr="0087588A">
        <w:rPr>
          <w:sz w:val="24"/>
        </w:rPr>
        <w:t xml:space="preserve">on </w:t>
      </w:r>
      <w:r w:rsidRPr="0087588A">
        <w:rPr>
          <w:spacing w:val="-1"/>
          <w:sz w:val="24"/>
        </w:rPr>
        <w:t>the</w:t>
      </w:r>
      <w:r w:rsidRPr="0087588A">
        <w:rPr>
          <w:sz w:val="24"/>
        </w:rPr>
        <w:t xml:space="preserve"> </w:t>
      </w:r>
      <w:r w:rsidRPr="0087588A">
        <w:rPr>
          <w:b/>
          <w:i/>
          <w:sz w:val="24"/>
        </w:rPr>
        <w:t xml:space="preserve">Tools </w:t>
      </w:r>
      <w:r w:rsidRPr="0087588A">
        <w:rPr>
          <w:spacing w:val="-1"/>
          <w:sz w:val="24"/>
        </w:rPr>
        <w:t>menu</w:t>
      </w:r>
      <w:r w:rsidRPr="0087588A">
        <w:rPr>
          <w:sz w:val="24"/>
        </w:rPr>
        <w:t xml:space="preserve"> to</w:t>
      </w:r>
      <w:r w:rsidRPr="0087588A">
        <w:rPr>
          <w:spacing w:val="39"/>
          <w:sz w:val="24"/>
        </w:rPr>
        <w:t xml:space="preserve"> </w:t>
      </w:r>
      <w:r w:rsidRPr="0087588A">
        <w:rPr>
          <w:sz w:val="24"/>
        </w:rPr>
        <w:t xml:space="preserve">open the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pacing w:val="1"/>
          <w:sz w:val="24"/>
        </w:rPr>
        <w:t xml:space="preserve"> </w:t>
      </w:r>
      <w:r w:rsidRPr="0087588A">
        <w:rPr>
          <w:sz w:val="24"/>
        </w:rPr>
        <w:t>screen.</w:t>
      </w:r>
    </w:p>
    <w:p w:rsidR="00316781" w:rsidRPr="0087588A" w:rsidRDefault="00316781" w:rsidP="004451AB">
      <w:pPr>
        <w:pStyle w:val="BodyText"/>
        <w:widowControl w:val="0"/>
        <w:numPr>
          <w:ilvl w:val="2"/>
          <w:numId w:val="264"/>
        </w:numPr>
        <w:tabs>
          <w:tab w:val="left" w:pos="2031"/>
        </w:tabs>
        <w:spacing w:before="0" w:after="0"/>
      </w:pPr>
      <w:r w:rsidRPr="0087588A">
        <w:t>Select</w:t>
      </w:r>
      <w:r w:rsidRPr="0087588A">
        <w:rPr>
          <w:spacing w:val="-1"/>
        </w:rPr>
        <w:t xml:space="preserve"> </w:t>
      </w:r>
      <w:r w:rsidRPr="0087588A">
        <w:t xml:space="preserve">the </w:t>
      </w:r>
      <w:r w:rsidRPr="0087588A">
        <w:rPr>
          <w:spacing w:val="-1"/>
        </w:rPr>
        <w:t>desired</w:t>
      </w:r>
      <w:r w:rsidRPr="0087588A">
        <w:t xml:space="preserve"> </w:t>
      </w:r>
      <w:r w:rsidRPr="0087588A">
        <w:rPr>
          <w:spacing w:val="-1"/>
        </w:rPr>
        <w:t>filter</w:t>
      </w:r>
      <w:r w:rsidRPr="0087588A">
        <w:t xml:space="preserve"> options by</w:t>
      </w:r>
      <w:r w:rsidRPr="0087588A">
        <w:rPr>
          <w:spacing w:val="2"/>
        </w:rPr>
        <w:t xml:space="preserve"> </w:t>
      </w:r>
      <w:r w:rsidRPr="0087588A">
        <w:rPr>
          <w:i/>
          <w:spacing w:val="-1"/>
        </w:rPr>
        <w:t>clicking</w:t>
      </w:r>
      <w:r w:rsidRPr="0087588A">
        <w:rPr>
          <w:i/>
        </w:rPr>
        <w:t xml:space="preserve"> </w:t>
      </w:r>
      <w:r w:rsidRPr="0087588A">
        <w:t xml:space="preserve">on </w:t>
      </w:r>
      <w:r w:rsidRPr="0087588A">
        <w:rPr>
          <w:spacing w:val="-1"/>
        </w:rPr>
        <w:t>them.</w:t>
      </w:r>
    </w:p>
    <w:p w:rsidR="00316781" w:rsidRPr="0087588A" w:rsidRDefault="00316781" w:rsidP="004451AB">
      <w:pPr>
        <w:pStyle w:val="BodyText"/>
        <w:widowControl w:val="0"/>
        <w:numPr>
          <w:ilvl w:val="2"/>
          <w:numId w:val="264"/>
        </w:numPr>
        <w:tabs>
          <w:tab w:val="left" w:pos="2031"/>
        </w:tabs>
        <w:spacing w:before="7" w:after="0" w:line="280" w:lineRule="exact"/>
      </w:pPr>
      <w:r w:rsidRPr="0087588A">
        <w:rPr>
          <w:i/>
          <w:spacing w:val="-1"/>
        </w:rPr>
        <w:t>Click</w:t>
      </w:r>
      <w:r w:rsidRPr="0087588A">
        <w:rPr>
          <w:i/>
        </w:rPr>
        <w:t xml:space="preserve">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316781" w:rsidRPr="0087588A" w:rsidRDefault="00316781" w:rsidP="004451AB">
      <w:pPr>
        <w:widowControl w:val="0"/>
        <w:numPr>
          <w:ilvl w:val="2"/>
          <w:numId w:val="264"/>
        </w:numPr>
        <w:tabs>
          <w:tab w:val="left" w:pos="2031"/>
        </w:tabs>
        <w:ind w:right="303"/>
        <w:rPr>
          <w:sz w:val="24"/>
        </w:rPr>
      </w:pPr>
      <w:r w:rsidRPr="0087588A">
        <w:rPr>
          <w:i/>
          <w:sz w:val="24"/>
        </w:rPr>
        <w:t xml:space="preserve">Click </w:t>
      </w:r>
      <w:r w:rsidRPr="0087588A">
        <w:rPr>
          <w:sz w:val="24"/>
        </w:rPr>
        <w:t>on the</w:t>
      </w:r>
      <w:r w:rsidRPr="0087588A">
        <w:rPr>
          <w:spacing w:val="-2"/>
          <w:sz w:val="24"/>
        </w:rPr>
        <w:t xml:space="preserve"> </w:t>
      </w:r>
      <w:r w:rsidRPr="0087588A">
        <w:rPr>
          <w:sz w:val="24"/>
        </w:rPr>
        <w:t>desired Patient Name</w:t>
      </w:r>
      <w:r w:rsidRPr="0087588A">
        <w:rPr>
          <w:color w:val="0000FF"/>
          <w:spacing w:val="-1"/>
          <w:sz w:val="24"/>
        </w:rPr>
        <w:t xml:space="preserve"> </w:t>
      </w:r>
      <w:r w:rsidRPr="0087588A">
        <w:rPr>
          <w:sz w:val="24"/>
        </w:rPr>
        <w:t>hyperlink</w:t>
      </w:r>
      <w:r w:rsidRPr="0087588A">
        <w:rPr>
          <w:spacing w:val="-2"/>
          <w:sz w:val="24"/>
        </w:rPr>
        <w:t xml:space="preserve"> </w:t>
      </w:r>
      <w:r w:rsidRPr="0087588A">
        <w:rPr>
          <w:sz w:val="24"/>
        </w:rPr>
        <w:t xml:space="preserve">to open the </w:t>
      </w:r>
      <w:r w:rsidRPr="0087588A">
        <w:rPr>
          <w:b/>
          <w:i/>
          <w:sz w:val="24"/>
        </w:rPr>
        <w:t xml:space="preserve">Review </w:t>
      </w:r>
      <w:r w:rsidRPr="0087588A">
        <w:rPr>
          <w:b/>
          <w:i/>
          <w:spacing w:val="-1"/>
          <w:sz w:val="24"/>
        </w:rPr>
        <w:t>Summary</w:t>
      </w:r>
      <w:r w:rsidRPr="0087588A">
        <w:rPr>
          <w:b/>
          <w:i/>
          <w:sz w:val="24"/>
        </w:rPr>
        <w:t xml:space="preserve"> </w:t>
      </w:r>
      <w:r w:rsidRPr="0087588A">
        <w:rPr>
          <w:spacing w:val="-1"/>
          <w:sz w:val="24"/>
        </w:rPr>
        <w:t xml:space="preserve">screen </w:t>
      </w:r>
      <w:r w:rsidRPr="0087588A">
        <w:rPr>
          <w:sz w:val="24"/>
        </w:rPr>
        <w:t>in</w:t>
      </w:r>
      <w:r w:rsidRPr="0087588A">
        <w:rPr>
          <w:spacing w:val="25"/>
          <w:sz w:val="24"/>
        </w:rPr>
        <w:t xml:space="preserve"> </w:t>
      </w:r>
      <w:r w:rsidRPr="0087588A">
        <w:rPr>
          <w:sz w:val="24"/>
        </w:rPr>
        <w:t xml:space="preserve">a </w:t>
      </w:r>
      <w:r w:rsidRPr="0087588A">
        <w:rPr>
          <w:spacing w:val="-1"/>
          <w:sz w:val="24"/>
        </w:rPr>
        <w:t>different</w:t>
      </w:r>
      <w:r w:rsidRPr="0087588A">
        <w:rPr>
          <w:sz w:val="24"/>
        </w:rPr>
        <w:t xml:space="preserve"> window.</w:t>
      </w:r>
    </w:p>
    <w:p w:rsidR="00316781" w:rsidRPr="0087588A" w:rsidRDefault="00316781" w:rsidP="00316781">
      <w:pPr>
        <w:rPr>
          <w:b/>
          <w:sz w:val="24"/>
        </w:rPr>
      </w:pPr>
      <w:r w:rsidRPr="0087588A">
        <w:rPr>
          <w:b/>
          <w:noProof/>
          <w:sz w:val="24"/>
        </w:rPr>
        <w:drawing>
          <wp:inline distT="0" distB="0" distL="0" distR="0" wp14:anchorId="7AA74102" wp14:editId="7D75F218">
            <wp:extent cx="247650" cy="247650"/>
            <wp:effectExtent l="0" t="0" r="0" b="0"/>
            <wp:docPr id="43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If you </w:t>
      </w:r>
      <w:r w:rsidRPr="0087588A">
        <w:rPr>
          <w:b/>
          <w:spacing w:val="-1"/>
          <w:sz w:val="24"/>
        </w:rPr>
        <w:t>select</w:t>
      </w:r>
      <w:r w:rsidRPr="0087588A">
        <w:rPr>
          <w:b/>
          <w:sz w:val="24"/>
        </w:rPr>
        <w:t xml:space="preserve"> the</w:t>
      </w:r>
      <w:r w:rsidRPr="0087588A">
        <w:rPr>
          <w:b/>
          <w:spacing w:val="1"/>
          <w:sz w:val="24"/>
        </w:rPr>
        <w:t xml:space="preserve"> </w:t>
      </w:r>
      <w:r w:rsidRPr="0087588A">
        <w:rPr>
          <w:b/>
          <w:color w:val="0000FF"/>
          <w:spacing w:val="-1"/>
          <w:sz w:val="24"/>
          <w:u w:val="thick" w:color="0000FF"/>
        </w:rPr>
        <w:t xml:space="preserve">Review </w:t>
      </w:r>
      <w:r w:rsidRPr="0087588A">
        <w:rPr>
          <w:b/>
          <w:sz w:val="24"/>
        </w:rPr>
        <w:t xml:space="preserve">hyperlink, you </w:t>
      </w:r>
      <w:r w:rsidRPr="0087588A">
        <w:rPr>
          <w:b/>
          <w:spacing w:val="-1"/>
          <w:sz w:val="24"/>
        </w:rPr>
        <w:t>will</w:t>
      </w:r>
      <w:r w:rsidRPr="0087588A">
        <w:rPr>
          <w:b/>
          <w:sz w:val="24"/>
        </w:rPr>
        <w:t xml:space="preserve"> not be able</w:t>
      </w:r>
      <w:r w:rsidRPr="0087588A">
        <w:rPr>
          <w:b/>
          <w:spacing w:val="-1"/>
          <w:sz w:val="24"/>
        </w:rPr>
        <w:t xml:space="preserve"> </w:t>
      </w:r>
      <w:r w:rsidRPr="0087588A">
        <w:rPr>
          <w:b/>
          <w:sz w:val="24"/>
        </w:rPr>
        <w:t xml:space="preserve">to delete </w:t>
      </w:r>
      <w:r w:rsidRPr="0087588A">
        <w:rPr>
          <w:b/>
          <w:spacing w:val="-1"/>
          <w:sz w:val="24"/>
        </w:rPr>
        <w:t>the</w:t>
      </w:r>
      <w:r w:rsidRPr="0087588A">
        <w:rPr>
          <w:b/>
          <w:sz w:val="24"/>
        </w:rPr>
        <w:t xml:space="preserve"> </w:t>
      </w:r>
      <w:r w:rsidRPr="0087588A">
        <w:rPr>
          <w:b/>
          <w:spacing w:val="-1"/>
          <w:sz w:val="24"/>
        </w:rPr>
        <w:t>review.</w:t>
      </w:r>
      <w:r w:rsidRPr="0087588A">
        <w:rPr>
          <w:b/>
          <w:sz w:val="24"/>
        </w:rPr>
        <w:t xml:space="preserve"> You </w:t>
      </w:r>
      <w:r w:rsidRPr="0087588A">
        <w:rPr>
          <w:b/>
          <w:spacing w:val="-1"/>
          <w:sz w:val="24"/>
        </w:rPr>
        <w:t>will</w:t>
      </w:r>
      <w:r w:rsidRPr="0087588A">
        <w:rPr>
          <w:b/>
          <w:spacing w:val="39"/>
          <w:sz w:val="24"/>
        </w:rPr>
        <w:t xml:space="preserve"> </w:t>
      </w:r>
      <w:r w:rsidRPr="0087588A">
        <w:rPr>
          <w:b/>
          <w:sz w:val="24"/>
        </w:rPr>
        <w:t>be taken</w:t>
      </w:r>
      <w:r w:rsidRPr="0087588A">
        <w:rPr>
          <w:b/>
          <w:spacing w:val="-1"/>
          <w:sz w:val="24"/>
        </w:rPr>
        <w:t xml:space="preserve"> </w:t>
      </w:r>
      <w:r w:rsidRPr="0087588A">
        <w:rPr>
          <w:b/>
          <w:sz w:val="24"/>
        </w:rPr>
        <w:t>to the</w:t>
      </w:r>
      <w:r w:rsidRPr="0087588A">
        <w:rPr>
          <w:b/>
          <w:spacing w:val="-1"/>
          <w:sz w:val="24"/>
        </w:rPr>
        <w:t xml:space="preserve"> </w:t>
      </w:r>
      <w:r w:rsidRPr="0087588A">
        <w:rPr>
          <w:b/>
          <w:i/>
          <w:spacing w:val="-1"/>
          <w:sz w:val="24"/>
        </w:rPr>
        <w:t xml:space="preserve">Primary </w:t>
      </w:r>
      <w:r w:rsidRPr="0087588A">
        <w:rPr>
          <w:b/>
          <w:i/>
          <w:sz w:val="24"/>
        </w:rPr>
        <w:t xml:space="preserve">Review </w:t>
      </w:r>
      <w:r w:rsidRPr="0087588A">
        <w:rPr>
          <w:b/>
          <w:sz w:val="24"/>
        </w:rPr>
        <w:t xml:space="preserve">page </w:t>
      </w:r>
      <w:r w:rsidRPr="0087588A">
        <w:rPr>
          <w:b/>
          <w:spacing w:val="-1"/>
          <w:sz w:val="24"/>
        </w:rPr>
        <w:t>where</w:t>
      </w:r>
      <w:r w:rsidRPr="0087588A">
        <w:rPr>
          <w:b/>
          <w:sz w:val="24"/>
        </w:rPr>
        <w:t xml:space="preserve"> you</w:t>
      </w:r>
      <w:r w:rsidRPr="0087588A">
        <w:rPr>
          <w:b/>
          <w:spacing w:val="1"/>
          <w:sz w:val="24"/>
        </w:rPr>
        <w:t xml:space="preserve"> </w:t>
      </w:r>
      <w:r w:rsidRPr="0087588A">
        <w:rPr>
          <w:b/>
          <w:sz w:val="24"/>
        </w:rPr>
        <w:t xml:space="preserve">can </w:t>
      </w:r>
      <w:r w:rsidRPr="0087588A">
        <w:rPr>
          <w:b/>
          <w:spacing w:val="-1"/>
          <w:sz w:val="24"/>
        </w:rPr>
        <w:t>continue</w:t>
      </w:r>
      <w:r w:rsidRPr="0087588A">
        <w:rPr>
          <w:b/>
          <w:sz w:val="24"/>
        </w:rPr>
        <w:t xml:space="preserve"> </w:t>
      </w:r>
      <w:r w:rsidRPr="0087588A">
        <w:rPr>
          <w:b/>
          <w:spacing w:val="-1"/>
          <w:sz w:val="24"/>
        </w:rPr>
        <w:t>working</w:t>
      </w:r>
      <w:r w:rsidRPr="0087588A">
        <w:rPr>
          <w:b/>
          <w:sz w:val="24"/>
        </w:rPr>
        <w:t xml:space="preserve"> on it. If </w:t>
      </w:r>
      <w:r w:rsidRPr="0087588A">
        <w:rPr>
          <w:b/>
          <w:spacing w:val="-1"/>
          <w:sz w:val="24"/>
        </w:rPr>
        <w:t>another</w:t>
      </w:r>
      <w:r w:rsidRPr="0087588A">
        <w:rPr>
          <w:b/>
          <w:spacing w:val="53"/>
          <w:sz w:val="24"/>
        </w:rPr>
        <w:t xml:space="preserve"> </w:t>
      </w:r>
      <w:r w:rsidRPr="0087588A">
        <w:rPr>
          <w:b/>
          <w:sz w:val="24"/>
        </w:rPr>
        <w:t>review</w:t>
      </w:r>
      <w:r w:rsidRPr="0087588A">
        <w:rPr>
          <w:b/>
          <w:spacing w:val="-2"/>
          <w:sz w:val="24"/>
        </w:rPr>
        <w:t xml:space="preserve"> </w:t>
      </w:r>
      <w:r w:rsidRPr="0087588A">
        <w:rPr>
          <w:b/>
          <w:sz w:val="24"/>
        </w:rPr>
        <w:t>is in</w:t>
      </w:r>
      <w:r w:rsidRPr="0087588A">
        <w:rPr>
          <w:b/>
          <w:spacing w:val="-2"/>
          <w:sz w:val="24"/>
        </w:rPr>
        <w:t xml:space="preserve"> </w:t>
      </w:r>
      <w:r w:rsidRPr="0087588A">
        <w:rPr>
          <w:b/>
          <w:sz w:val="24"/>
        </w:rPr>
        <w:t xml:space="preserve">process, </w:t>
      </w:r>
      <w:r w:rsidRPr="0087588A">
        <w:rPr>
          <w:b/>
          <w:spacing w:val="-1"/>
          <w:sz w:val="24"/>
        </w:rPr>
        <w:t>then</w:t>
      </w:r>
      <w:r w:rsidRPr="0087588A">
        <w:rPr>
          <w:b/>
          <w:sz w:val="24"/>
        </w:rPr>
        <w:t xml:space="preserve"> all </w:t>
      </w:r>
      <w:r w:rsidRPr="0087588A">
        <w:rPr>
          <w:b/>
          <w:spacing w:val="-1"/>
          <w:sz w:val="24"/>
        </w:rPr>
        <w:t>changes</w:t>
      </w:r>
      <w:r w:rsidRPr="0087588A">
        <w:rPr>
          <w:b/>
          <w:sz w:val="24"/>
        </w:rPr>
        <w:t xml:space="preserve"> </w:t>
      </w:r>
      <w:r w:rsidRPr="0087588A">
        <w:rPr>
          <w:b/>
          <w:spacing w:val="-1"/>
          <w:sz w:val="24"/>
        </w:rPr>
        <w:t>will</w:t>
      </w:r>
      <w:r w:rsidRPr="0087588A">
        <w:rPr>
          <w:b/>
          <w:sz w:val="24"/>
        </w:rPr>
        <w:t xml:space="preserve"> be </w:t>
      </w:r>
      <w:r w:rsidRPr="0087588A">
        <w:rPr>
          <w:b/>
          <w:spacing w:val="-1"/>
          <w:sz w:val="24"/>
        </w:rPr>
        <w:t>lost</w:t>
      </w:r>
      <w:r w:rsidRPr="0087588A">
        <w:rPr>
          <w:b/>
          <w:sz w:val="24"/>
        </w:rPr>
        <w:t xml:space="preserve"> unless it </w:t>
      </w:r>
      <w:r w:rsidRPr="0087588A">
        <w:rPr>
          <w:b/>
          <w:spacing w:val="-1"/>
          <w:sz w:val="24"/>
        </w:rPr>
        <w:t>has</w:t>
      </w:r>
      <w:r w:rsidRPr="0087588A">
        <w:rPr>
          <w:b/>
          <w:sz w:val="24"/>
        </w:rPr>
        <w:t xml:space="preserve"> been saved or </w:t>
      </w:r>
      <w:r w:rsidRPr="0087588A">
        <w:rPr>
          <w:b/>
          <w:spacing w:val="-1"/>
          <w:sz w:val="24"/>
        </w:rPr>
        <w:t>locked.</w:t>
      </w:r>
    </w:p>
    <w:p w:rsidR="00316781" w:rsidRPr="0087588A" w:rsidRDefault="00316781" w:rsidP="00316781">
      <w:pPr>
        <w:spacing w:before="9"/>
        <w:rPr>
          <w:b/>
          <w:bCs/>
          <w:sz w:val="24"/>
        </w:rPr>
      </w:pPr>
    </w:p>
    <w:p w:rsidR="00316781" w:rsidRPr="0087588A" w:rsidRDefault="00316781" w:rsidP="004451AB">
      <w:pPr>
        <w:widowControl w:val="0"/>
        <w:numPr>
          <w:ilvl w:val="2"/>
          <w:numId w:val="265"/>
        </w:numPr>
        <w:tabs>
          <w:tab w:val="left" w:pos="2031"/>
        </w:tabs>
        <w:spacing w:line="276" w:lineRule="exact"/>
        <w:ind w:right="363"/>
        <w:rPr>
          <w:sz w:val="24"/>
        </w:rPr>
      </w:pPr>
      <w:r w:rsidRPr="0087588A">
        <w:rPr>
          <w:sz w:val="24"/>
        </w:rPr>
        <w:t xml:space="preserve">The screen </w:t>
      </w:r>
      <w:r w:rsidRPr="0087588A">
        <w:rPr>
          <w:spacing w:val="-1"/>
          <w:sz w:val="24"/>
        </w:rPr>
        <w:t>will</w:t>
      </w:r>
      <w:r w:rsidRPr="0087588A">
        <w:rPr>
          <w:sz w:val="24"/>
        </w:rPr>
        <w:t xml:space="preserve"> </w:t>
      </w:r>
      <w:r w:rsidRPr="0087588A">
        <w:rPr>
          <w:spacing w:val="-1"/>
          <w:sz w:val="24"/>
        </w:rPr>
        <w:t>display</w:t>
      </w:r>
      <w:r w:rsidRPr="0087588A">
        <w:rPr>
          <w:spacing w:val="-2"/>
          <w:sz w:val="24"/>
        </w:rPr>
        <w:t xml:space="preserve"> </w:t>
      </w: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w:t>
      </w:r>
      <w:r w:rsidRPr="0087588A">
        <w:rPr>
          <w:spacing w:val="-1"/>
          <w:sz w:val="24"/>
        </w:rPr>
        <w:t>&lt;</w:t>
      </w:r>
      <w:r w:rsidRPr="0087588A">
        <w:rPr>
          <w:rFonts w:ascii="Courier New"/>
          <w:spacing w:val="-1"/>
          <w:sz w:val="20"/>
        </w:rPr>
        <w:t>Unlock</w:t>
      </w:r>
      <w:r w:rsidRPr="0087588A">
        <w:rPr>
          <w:spacing w:val="-1"/>
          <w:sz w:val="24"/>
        </w:rPr>
        <w:t>&gt;</w:t>
      </w:r>
      <w:r w:rsidRPr="0087588A">
        <w:rPr>
          <w:sz w:val="24"/>
        </w:rPr>
        <w:t xml:space="preserve"> and </w:t>
      </w:r>
      <w:r w:rsidRPr="0087588A">
        <w:rPr>
          <w:spacing w:val="-1"/>
          <w:sz w:val="24"/>
        </w:rPr>
        <w:t>&lt;</w:t>
      </w:r>
      <w:r w:rsidRPr="0087588A">
        <w:rPr>
          <w:rFonts w:ascii="Courier New"/>
          <w:spacing w:val="-1"/>
          <w:sz w:val="20"/>
        </w:rPr>
        <w:t>Delete</w:t>
      </w:r>
      <w:r w:rsidRPr="0087588A">
        <w:rPr>
          <w:spacing w:val="-1"/>
          <w:sz w:val="24"/>
        </w:rPr>
        <w:t>&gt;</w:t>
      </w:r>
      <w:r w:rsidRPr="0087588A">
        <w:rPr>
          <w:sz w:val="24"/>
        </w:rPr>
        <w:t xml:space="preserve"> buttons </w:t>
      </w:r>
      <w:r w:rsidRPr="0087588A">
        <w:rPr>
          <w:spacing w:val="-1"/>
          <w:sz w:val="24"/>
        </w:rPr>
        <w:t>(Figure</w:t>
      </w:r>
      <w:r w:rsidRPr="0087588A">
        <w:rPr>
          <w:sz w:val="24"/>
        </w:rPr>
        <w:t xml:space="preserve"> </w:t>
      </w:r>
      <w:hyperlink w:anchor="_bookmark367" w:history="1">
        <w:r w:rsidRPr="0087588A">
          <w:rPr>
            <w:sz w:val="24"/>
          </w:rPr>
          <w:t xml:space="preserve"> 1</w:t>
        </w:r>
      </w:hyperlink>
      <w:r w:rsidRPr="0087588A">
        <w:rPr>
          <w:sz w:val="24"/>
        </w:rPr>
        <w:t>58).</w:t>
      </w:r>
    </w:p>
    <w:p w:rsidR="00316781" w:rsidRPr="0087588A" w:rsidRDefault="00316781" w:rsidP="004451AB">
      <w:pPr>
        <w:widowControl w:val="0"/>
        <w:numPr>
          <w:ilvl w:val="2"/>
          <w:numId w:val="265"/>
        </w:numPr>
        <w:tabs>
          <w:tab w:val="left" w:pos="2031"/>
        </w:tabs>
        <w:ind w:right="761"/>
        <w:rPr>
          <w:sz w:val="24"/>
        </w:rPr>
      </w:pPr>
      <w:r w:rsidRPr="0087588A">
        <w:rPr>
          <w:i/>
          <w:sz w:val="24"/>
        </w:rPr>
        <w:t xml:space="preserve">Type </w:t>
      </w:r>
      <w:r w:rsidRPr="0087588A">
        <w:rPr>
          <w:sz w:val="24"/>
        </w:rPr>
        <w:t xml:space="preserve">a Deletion </w:t>
      </w:r>
      <w:r w:rsidRPr="0087588A">
        <w:rPr>
          <w:spacing w:val="-1"/>
          <w:sz w:val="24"/>
        </w:rPr>
        <w:t>Reason</w:t>
      </w:r>
      <w:r w:rsidRPr="0087588A">
        <w:rPr>
          <w:sz w:val="24"/>
        </w:rPr>
        <w:t xml:space="preserve"> </w:t>
      </w:r>
      <w:r w:rsidRPr="0087588A">
        <w:rPr>
          <w:spacing w:val="-1"/>
          <w:sz w:val="24"/>
        </w:rPr>
        <w:t>into</w:t>
      </w:r>
      <w:r w:rsidRPr="0087588A">
        <w:rPr>
          <w:sz w:val="24"/>
        </w:rPr>
        <w:t xml:space="preserve"> the</w:t>
      </w:r>
      <w:r w:rsidRPr="0087588A">
        <w:rPr>
          <w:spacing w:val="-1"/>
          <w:sz w:val="24"/>
        </w:rPr>
        <w:t xml:space="preserve"> </w:t>
      </w:r>
      <w:r w:rsidRPr="0087588A">
        <w:rPr>
          <w:sz w:val="24"/>
        </w:rPr>
        <w:t>text</w:t>
      </w:r>
      <w:r w:rsidRPr="0087588A">
        <w:rPr>
          <w:spacing w:val="-1"/>
          <w:sz w:val="24"/>
        </w:rPr>
        <w:t xml:space="preserve"> </w:t>
      </w:r>
      <w:r w:rsidRPr="0087588A">
        <w:rPr>
          <w:sz w:val="24"/>
        </w:rPr>
        <w:t>box.</w:t>
      </w:r>
      <w:r w:rsidRPr="0087588A">
        <w:rPr>
          <w:spacing w:val="1"/>
          <w:sz w:val="24"/>
        </w:rPr>
        <w:t xml:space="preserve"> </w:t>
      </w:r>
      <w:r w:rsidRPr="0087588A">
        <w:rPr>
          <w:i/>
          <w:spacing w:val="-1"/>
          <w:sz w:val="24"/>
        </w:rPr>
        <w:t>(</w:t>
      </w:r>
      <w:r w:rsidR="00436393" w:rsidRPr="0087588A">
        <w:rPr>
          <w:i/>
          <w:spacing w:val="-1"/>
          <w:sz w:val="24"/>
        </w:rPr>
        <w:t>NOTE: You</w:t>
      </w:r>
      <w:r w:rsidRPr="0087588A">
        <w:rPr>
          <w:i/>
          <w:sz w:val="24"/>
        </w:rPr>
        <w:t xml:space="preserve"> will </w:t>
      </w:r>
      <w:r w:rsidRPr="0087588A">
        <w:rPr>
          <w:i/>
          <w:spacing w:val="-1"/>
          <w:sz w:val="24"/>
        </w:rPr>
        <w:t xml:space="preserve">not </w:t>
      </w:r>
      <w:r w:rsidRPr="0087588A">
        <w:rPr>
          <w:i/>
          <w:sz w:val="24"/>
        </w:rPr>
        <w:t>be able to</w:t>
      </w:r>
      <w:r w:rsidRPr="0087588A">
        <w:rPr>
          <w:i/>
          <w:spacing w:val="27"/>
          <w:sz w:val="24"/>
        </w:rPr>
        <w:t xml:space="preserve"> </w:t>
      </w:r>
      <w:r w:rsidRPr="0087588A">
        <w:rPr>
          <w:i/>
          <w:sz w:val="24"/>
        </w:rPr>
        <w:t xml:space="preserve">delete the </w:t>
      </w:r>
      <w:r w:rsidRPr="0087588A">
        <w:rPr>
          <w:i/>
          <w:spacing w:val="-1"/>
          <w:sz w:val="24"/>
        </w:rPr>
        <w:t>review</w:t>
      </w:r>
      <w:r w:rsidRPr="0087588A">
        <w:rPr>
          <w:i/>
          <w:sz w:val="24"/>
        </w:rPr>
        <w:t xml:space="preserve"> unless</w:t>
      </w:r>
      <w:r w:rsidRPr="0087588A">
        <w:rPr>
          <w:i/>
          <w:spacing w:val="-2"/>
          <w:sz w:val="24"/>
        </w:rPr>
        <w:t xml:space="preserve"> </w:t>
      </w:r>
      <w:r w:rsidRPr="0087588A">
        <w:rPr>
          <w:i/>
          <w:sz w:val="24"/>
        </w:rPr>
        <w:t xml:space="preserve">you do this </w:t>
      </w:r>
      <w:r w:rsidRPr="0087588A">
        <w:rPr>
          <w:i/>
          <w:spacing w:val="-1"/>
          <w:sz w:val="24"/>
        </w:rPr>
        <w:t>first).</w:t>
      </w:r>
    </w:p>
    <w:p w:rsidR="00316781" w:rsidRPr="0087588A" w:rsidRDefault="00316781" w:rsidP="004451AB">
      <w:pPr>
        <w:widowControl w:val="0"/>
        <w:numPr>
          <w:ilvl w:val="2"/>
          <w:numId w:val="265"/>
        </w:numPr>
        <w:tabs>
          <w:tab w:val="left" w:pos="2031"/>
        </w:tabs>
        <w:spacing w:before="5"/>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Delete</w:t>
      </w:r>
      <w:r w:rsidRPr="0087588A">
        <w:rPr>
          <w:spacing w:val="-1"/>
          <w:sz w:val="24"/>
        </w:rPr>
        <w:t>&gt;</w:t>
      </w:r>
      <w:r w:rsidRPr="0087588A">
        <w:rPr>
          <w:sz w:val="24"/>
        </w:rPr>
        <w:t xml:space="preserve"> </w:t>
      </w:r>
      <w:r w:rsidRPr="0087588A">
        <w:rPr>
          <w:spacing w:val="-1"/>
          <w:sz w:val="24"/>
        </w:rPr>
        <w:t>button.</w:t>
      </w:r>
    </w:p>
    <w:p w:rsidR="00316781" w:rsidRPr="0087588A" w:rsidRDefault="00316781" w:rsidP="004451AB">
      <w:pPr>
        <w:widowControl w:val="0"/>
        <w:numPr>
          <w:ilvl w:val="2"/>
          <w:numId w:val="265"/>
        </w:numPr>
        <w:tabs>
          <w:tab w:val="left" w:pos="2031"/>
        </w:tabs>
        <w:ind w:right="303"/>
        <w:rPr>
          <w:sz w:val="24"/>
        </w:rPr>
      </w:pPr>
      <w:r w:rsidRPr="0087588A">
        <w:rPr>
          <w:sz w:val="24"/>
        </w:rPr>
        <w:t xml:space="preserve">A dialog box </w:t>
      </w:r>
      <w:r w:rsidRPr="0087588A">
        <w:rPr>
          <w:spacing w:val="-1"/>
          <w:sz w:val="24"/>
        </w:rPr>
        <w:t>will</w:t>
      </w:r>
      <w:r w:rsidRPr="0087588A">
        <w:rPr>
          <w:sz w:val="24"/>
        </w:rPr>
        <w:t xml:space="preserve"> </w:t>
      </w:r>
      <w:r w:rsidRPr="0087588A">
        <w:rPr>
          <w:spacing w:val="-1"/>
          <w:sz w:val="24"/>
        </w:rPr>
        <w:t>display</w:t>
      </w:r>
      <w:r w:rsidRPr="0087588A">
        <w:rPr>
          <w:sz w:val="24"/>
        </w:rPr>
        <w:t xml:space="preserve"> </w:t>
      </w:r>
      <w:r w:rsidRPr="0087588A">
        <w:rPr>
          <w:spacing w:val="-1"/>
          <w:sz w:val="24"/>
        </w:rPr>
        <w:t>with</w:t>
      </w:r>
      <w:r w:rsidRPr="0087588A">
        <w:rPr>
          <w:sz w:val="24"/>
        </w:rPr>
        <w:t xml:space="preserve"> this</w:t>
      </w:r>
      <w:r w:rsidRPr="0087588A">
        <w:rPr>
          <w:spacing w:val="-2"/>
          <w:sz w:val="24"/>
        </w:rPr>
        <w:t xml:space="preserv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Are you sure you want to</w:t>
      </w:r>
      <w:r w:rsidRPr="0087588A">
        <w:rPr>
          <w:rFonts w:ascii="Courier New" w:eastAsia="Courier New" w:hAnsi="Courier New" w:cs="Courier New"/>
          <w:spacing w:val="50"/>
          <w:sz w:val="20"/>
          <w:szCs w:val="20"/>
        </w:rPr>
        <w:t xml:space="preserve"> </w:t>
      </w:r>
      <w:r w:rsidRPr="0087588A">
        <w:rPr>
          <w:rFonts w:ascii="Courier New" w:eastAsia="Courier New" w:hAnsi="Courier New" w:cs="Courier New"/>
          <w:spacing w:val="-1"/>
          <w:sz w:val="20"/>
          <w:szCs w:val="20"/>
        </w:rPr>
        <w:t>Delete this Review?</w:t>
      </w:r>
      <w:r w:rsidRPr="0087588A">
        <w:rPr>
          <w:spacing w:val="-1"/>
          <w:sz w:val="24"/>
        </w:rPr>
        <w:t>”</w:t>
      </w:r>
    </w:p>
    <w:p w:rsidR="00316781" w:rsidRPr="0087588A" w:rsidRDefault="00316781" w:rsidP="004451AB">
      <w:pPr>
        <w:widowControl w:val="0"/>
        <w:numPr>
          <w:ilvl w:val="2"/>
          <w:numId w:val="265"/>
        </w:numPr>
        <w:tabs>
          <w:tab w:val="left" w:pos="2031"/>
        </w:tabs>
        <w:spacing w:before="3" w:line="236" w:lineRule="auto"/>
        <w:ind w:right="470"/>
        <w:rPr>
          <w:sz w:val="24"/>
        </w:rPr>
      </w:pPr>
      <w:r w:rsidRPr="0087588A">
        <w:rPr>
          <w:sz w:val="24"/>
        </w:rPr>
        <w:t>Click the</w:t>
      </w:r>
      <w:r w:rsidRPr="0087588A">
        <w:rPr>
          <w:spacing w:val="-1"/>
          <w:sz w:val="24"/>
        </w:rPr>
        <w:t xml:space="preserve"> &lt;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button, and the </w:t>
      </w:r>
      <w:r w:rsidRPr="0087588A">
        <w:rPr>
          <w:spacing w:val="-1"/>
          <w:sz w:val="24"/>
        </w:rPr>
        <w:t>screen</w:t>
      </w:r>
      <w:r w:rsidRPr="0087588A">
        <w:rPr>
          <w:sz w:val="24"/>
        </w:rPr>
        <w:t xml:space="preserve"> will </w:t>
      </w:r>
      <w:r w:rsidRPr="0087588A">
        <w:rPr>
          <w:spacing w:val="-1"/>
          <w:sz w:val="24"/>
        </w:rPr>
        <w:t>refresh</w:t>
      </w:r>
      <w:r w:rsidRPr="0087588A">
        <w:rPr>
          <w:sz w:val="24"/>
        </w:rPr>
        <w:t xml:space="preserve"> and </w:t>
      </w:r>
      <w:r w:rsidRPr="0087588A">
        <w:rPr>
          <w:spacing w:val="-1"/>
          <w:sz w:val="24"/>
        </w:rPr>
        <w:t>display:</w:t>
      </w:r>
      <w:r w:rsidRPr="0087588A">
        <w:rPr>
          <w:spacing w:val="35"/>
          <w:sz w:val="24"/>
        </w:rPr>
        <w:t xml:space="preserve"> </w:t>
      </w:r>
      <w:r w:rsidRPr="0087588A">
        <w:rPr>
          <w:spacing w:val="-1"/>
          <w:sz w:val="24"/>
        </w:rPr>
        <w:t>“</w:t>
      </w:r>
      <w:r w:rsidRPr="0087588A">
        <w:rPr>
          <w:rFonts w:ascii="Courier New" w:eastAsia="Courier New" w:hAnsi="Courier New" w:cs="Courier New"/>
          <w:spacing w:val="-1"/>
          <w:sz w:val="20"/>
          <w:szCs w:val="20"/>
        </w:rPr>
        <w:t xml:space="preserve">Successfully </w:t>
      </w:r>
      <w:proofErr w:type="gramStart"/>
      <w:r w:rsidRPr="0087588A">
        <w:rPr>
          <w:rFonts w:ascii="Courier New" w:eastAsia="Courier New" w:hAnsi="Courier New" w:cs="Courier New"/>
          <w:spacing w:val="-1"/>
          <w:sz w:val="20"/>
          <w:szCs w:val="20"/>
        </w:rPr>
        <w:t>Deleted</w:t>
      </w:r>
      <w:proofErr w:type="gramEnd"/>
      <w:r w:rsidRPr="0087588A">
        <w:rPr>
          <w:rFonts w:ascii="Courier New" w:eastAsia="Courier New" w:hAnsi="Courier New" w:cs="Courier New"/>
          <w:spacing w:val="-1"/>
          <w:sz w:val="20"/>
          <w:szCs w:val="20"/>
        </w:rPr>
        <w:t xml:space="preserve"> the record</w:t>
      </w:r>
      <w:r w:rsidRPr="0087588A">
        <w:rPr>
          <w:spacing w:val="-1"/>
          <w:sz w:val="24"/>
        </w:rPr>
        <w:t>”</w:t>
      </w:r>
      <w:r w:rsidRPr="0087588A">
        <w:rPr>
          <w:sz w:val="24"/>
        </w:rPr>
        <w:t xml:space="preserve"> and the</w:t>
      </w:r>
      <w:r w:rsidRPr="0087588A">
        <w:rPr>
          <w:spacing w:val="-1"/>
          <w:sz w:val="24"/>
        </w:rPr>
        <w:t xml:space="preserve"> &lt;</w:t>
      </w:r>
      <w:r w:rsidRPr="0087588A">
        <w:rPr>
          <w:rFonts w:ascii="Courier New" w:eastAsia="Courier New" w:hAnsi="Courier New" w:cs="Courier New"/>
          <w:spacing w:val="-1"/>
          <w:sz w:val="20"/>
          <w:szCs w:val="20"/>
        </w:rPr>
        <w:t>Delete</w:t>
      </w:r>
      <w:r w:rsidRPr="0087588A">
        <w:rPr>
          <w:spacing w:val="-1"/>
          <w:sz w:val="24"/>
        </w:rPr>
        <w:t>&gt;</w:t>
      </w:r>
      <w:r w:rsidRPr="0087588A">
        <w:rPr>
          <w:sz w:val="24"/>
        </w:rPr>
        <w:t xml:space="preserve"> button will be</w:t>
      </w:r>
      <w:r w:rsidRPr="0087588A">
        <w:rPr>
          <w:spacing w:val="29"/>
          <w:sz w:val="24"/>
        </w:rPr>
        <w:t xml:space="preserve"> </w:t>
      </w:r>
      <w:r w:rsidRPr="0087588A">
        <w:rPr>
          <w:sz w:val="24"/>
        </w:rPr>
        <w:t>grayed out.</w:t>
      </w:r>
    </w:p>
    <w:p w:rsidR="00316781" w:rsidRPr="0087588A" w:rsidRDefault="00316781" w:rsidP="004451AB">
      <w:pPr>
        <w:widowControl w:val="0"/>
        <w:numPr>
          <w:ilvl w:val="2"/>
          <w:numId w:val="265"/>
        </w:numPr>
        <w:tabs>
          <w:tab w:val="left" w:pos="2031"/>
        </w:tabs>
        <w:spacing w:before="8" w:line="281" w:lineRule="exact"/>
        <w:rPr>
          <w:sz w:val="24"/>
        </w:rPr>
      </w:pPr>
      <w:r w:rsidRPr="0087588A">
        <w:rPr>
          <w:sz w:val="24"/>
        </w:rPr>
        <w:t xml:space="preserve">Click </w:t>
      </w: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to return to the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 xml:space="preserve">Review </w:t>
      </w:r>
      <w:r w:rsidRPr="0087588A">
        <w:rPr>
          <w:b/>
          <w:i/>
          <w:sz w:val="24"/>
        </w:rPr>
        <w:t>Listing Screen.</w:t>
      </w:r>
    </w:p>
    <w:p w:rsidR="00473F6D" w:rsidRPr="0087588A" w:rsidRDefault="00316781" w:rsidP="00316781">
      <w:pPr>
        <w:ind w:left="140"/>
        <w:rPr>
          <w:b/>
          <w:noProof/>
          <w:sz w:val="24"/>
        </w:rPr>
      </w:pPr>
      <w:r w:rsidRPr="0087588A">
        <w:rPr>
          <w:b/>
          <w:noProof/>
          <w:sz w:val="24"/>
        </w:rPr>
        <w:drawing>
          <wp:inline distT="0" distB="0" distL="0" distR="0" wp14:anchorId="30D5730A" wp14:editId="07AB04E7">
            <wp:extent cx="247650" cy="247523"/>
            <wp:effectExtent l="0" t="0" r="0" b="635"/>
            <wp:docPr id="4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noProof/>
          <w:sz w:val="24"/>
        </w:rPr>
        <w:t xml:space="preserve"> </w:t>
      </w:r>
      <w:r w:rsidRPr="0087588A">
        <w:rPr>
          <w:b/>
          <w:noProof/>
          <w:sz w:val="24"/>
        </w:rPr>
        <w:t>Be very careful when using the Delete option. Once a review has been deleted, it cannot be restored.</w:t>
      </w:r>
    </w:p>
    <w:p w:rsidR="00473F6D" w:rsidRPr="0087588A" w:rsidRDefault="00473F6D" w:rsidP="00473F6D">
      <w:pPr>
        <w:rPr>
          <w:noProof/>
        </w:rPr>
      </w:pPr>
      <w:r w:rsidRPr="0087588A">
        <w:rPr>
          <w:noProof/>
        </w:rPr>
        <w:br w:type="page"/>
      </w:r>
    </w:p>
    <w:p w:rsidR="00316781" w:rsidRPr="0087588A" w:rsidRDefault="00316781" w:rsidP="00316781">
      <w:pPr>
        <w:pStyle w:val="Heading1"/>
      </w:pPr>
      <w:bookmarkStart w:id="1522" w:name="_Toc465421539"/>
      <w:bookmarkStart w:id="1523" w:name="_Toc465422367"/>
      <w:bookmarkStart w:id="1524" w:name="_Toc479676222"/>
      <w:bookmarkStart w:id="1525" w:name="_Toc479631957"/>
      <w:bookmarkStart w:id="1526" w:name="_Toc499543928"/>
      <w:r w:rsidRPr="0087588A">
        <w:lastRenderedPageBreak/>
        <w:t>Copying Reviews</w:t>
      </w:r>
      <w:bookmarkEnd w:id="1522"/>
      <w:bookmarkEnd w:id="1523"/>
      <w:bookmarkEnd w:id="1524"/>
      <w:bookmarkEnd w:id="1525"/>
      <w:bookmarkEnd w:id="1526"/>
      <w:r w:rsidR="004F4F06" w:rsidRPr="0087588A">
        <w:fldChar w:fldCharType="begin"/>
      </w:r>
      <w:r w:rsidR="004F4F06" w:rsidRPr="0087588A">
        <w:instrText xml:space="preserve"> XE "</w:instrText>
      </w:r>
      <w:r w:rsidR="004F4F06" w:rsidRPr="0087588A">
        <w:rPr>
          <w:spacing w:val="-1"/>
          <w:sz w:val="20"/>
        </w:rPr>
        <w:instrText>Copying</w:instrText>
      </w:r>
      <w:r w:rsidR="004F4F06" w:rsidRPr="0087588A">
        <w:rPr>
          <w:sz w:val="20"/>
        </w:rPr>
        <w:instrText xml:space="preserve"> </w:instrText>
      </w:r>
      <w:r w:rsidR="004F4F06" w:rsidRPr="0087588A">
        <w:rPr>
          <w:spacing w:val="-1"/>
          <w:sz w:val="20"/>
        </w:rPr>
        <w:instrText>Reviews</w:instrText>
      </w:r>
      <w:r w:rsidR="004F4F06" w:rsidRPr="0087588A">
        <w:instrText xml:space="preserve">" \i </w:instrText>
      </w:r>
      <w:r w:rsidR="004F4F06" w:rsidRPr="0087588A">
        <w:fldChar w:fldCharType="end"/>
      </w:r>
    </w:p>
    <w:p w:rsidR="00316781" w:rsidRPr="0087588A" w:rsidRDefault="00316781" w:rsidP="00316781">
      <w:pPr>
        <w:pStyle w:val="BodyText"/>
        <w:spacing w:before="238"/>
        <w:ind w:right="107"/>
      </w:pPr>
      <w:r w:rsidRPr="0087588A">
        <w:rPr>
          <w:spacing w:val="-1"/>
        </w:rPr>
        <w:t>NUMI</w:t>
      </w:r>
      <w:r w:rsidRPr="0087588A">
        <w:t xml:space="preserve"> </w:t>
      </w:r>
      <w:r w:rsidRPr="0087588A">
        <w:rPr>
          <w:spacing w:val="-1"/>
        </w:rPr>
        <w:t xml:space="preserve">simplifies </w:t>
      </w:r>
      <w:r w:rsidRPr="0087588A">
        <w:t xml:space="preserve">the process of </w:t>
      </w:r>
      <w:r w:rsidRPr="0087588A">
        <w:rPr>
          <w:spacing w:val="-1"/>
        </w:rPr>
        <w:t>creating</w:t>
      </w:r>
      <w:r w:rsidRPr="0087588A">
        <w:t xml:space="preserve"> </w:t>
      </w:r>
      <w:r w:rsidRPr="0087588A">
        <w:rPr>
          <w:spacing w:val="-1"/>
        </w:rPr>
        <w:t xml:space="preserve">multiple </w:t>
      </w:r>
      <w:r w:rsidRPr="0087588A">
        <w:t xml:space="preserve">reviews </w:t>
      </w:r>
      <w:r w:rsidRPr="0087588A">
        <w:rPr>
          <w:spacing w:val="-1"/>
        </w:rPr>
        <w:t>for</w:t>
      </w:r>
      <w:r w:rsidRPr="0087588A">
        <w:t xml:space="preserve"> the </w:t>
      </w:r>
      <w:r w:rsidRPr="0087588A">
        <w:rPr>
          <w:spacing w:val="-1"/>
        </w:rPr>
        <w:t>same</w:t>
      </w:r>
      <w:r w:rsidRPr="0087588A">
        <w:t xml:space="preserve"> patient/stay. </w:t>
      </w:r>
      <w:r w:rsidRPr="0087588A">
        <w:rPr>
          <w:spacing w:val="-1"/>
        </w:rPr>
        <w:t>You</w:t>
      </w:r>
      <w:r w:rsidRPr="0087588A">
        <w:t xml:space="preserve"> can</w:t>
      </w:r>
      <w:r w:rsidRPr="0087588A">
        <w:rPr>
          <w:spacing w:val="61"/>
        </w:rPr>
        <w:t xml:space="preserve"> </w:t>
      </w:r>
      <w:r w:rsidRPr="0087588A">
        <w:t xml:space="preserve">easily </w:t>
      </w:r>
      <w:r w:rsidRPr="0087588A">
        <w:rPr>
          <w:spacing w:val="-1"/>
        </w:rPr>
        <w:t xml:space="preserve">create </w:t>
      </w:r>
      <w:r w:rsidRPr="0087588A">
        <w:t>and save a</w:t>
      </w:r>
      <w:r w:rsidRPr="0087588A">
        <w:rPr>
          <w:spacing w:val="-1"/>
        </w:rPr>
        <w:t xml:space="preserve"> </w:t>
      </w:r>
      <w:r w:rsidRPr="0087588A">
        <w:t xml:space="preserve">review by </w:t>
      </w:r>
      <w:r w:rsidRPr="0087588A">
        <w:rPr>
          <w:spacing w:val="-1"/>
        </w:rPr>
        <w:t>copying</w:t>
      </w:r>
      <w:r w:rsidRPr="0087588A">
        <w:t xml:space="preserve"> </w:t>
      </w:r>
      <w:r w:rsidRPr="0087588A">
        <w:rPr>
          <w:spacing w:val="-1"/>
        </w:rPr>
        <w:t>another</w:t>
      </w:r>
      <w:r w:rsidRPr="0087588A">
        <w:t xml:space="preserve"> </w:t>
      </w:r>
      <w:r w:rsidRPr="0087588A">
        <w:rPr>
          <w:spacing w:val="-1"/>
        </w:rPr>
        <w:t>review.</w:t>
      </w:r>
      <w:r w:rsidRPr="0087588A">
        <w:t xml:space="preserve"> </w:t>
      </w:r>
      <w:r w:rsidRPr="0087588A">
        <w:rPr>
          <w:spacing w:val="-1"/>
        </w:rPr>
        <w:t>This</w:t>
      </w:r>
      <w:r w:rsidRPr="0087588A">
        <w:t xml:space="preserve"> will</w:t>
      </w:r>
      <w:r w:rsidRPr="0087588A">
        <w:rPr>
          <w:spacing w:val="-1"/>
        </w:rPr>
        <w:t xml:space="preserve"> </w:t>
      </w:r>
      <w:r w:rsidRPr="0087588A">
        <w:t>save you considerable</w:t>
      </w:r>
      <w:r w:rsidRPr="0087588A">
        <w:rPr>
          <w:spacing w:val="-1"/>
        </w:rPr>
        <w:t xml:space="preserve"> time</w:t>
      </w:r>
      <w:r w:rsidRPr="0087588A">
        <w:rPr>
          <w:spacing w:val="53"/>
        </w:rPr>
        <w:t xml:space="preserve"> </w:t>
      </w:r>
      <w:r w:rsidRPr="0087588A">
        <w:t xml:space="preserve">and </w:t>
      </w:r>
      <w:r w:rsidRPr="0087588A">
        <w:rPr>
          <w:spacing w:val="-1"/>
        </w:rPr>
        <w:t>effort,</w:t>
      </w:r>
      <w:r w:rsidRPr="0087588A">
        <w:t xml:space="preserve"> </w:t>
      </w:r>
      <w:r w:rsidRPr="0087588A">
        <w:rPr>
          <w:spacing w:val="-1"/>
        </w:rPr>
        <w:t>especially</w:t>
      </w:r>
      <w:r w:rsidRPr="0087588A">
        <w:t xml:space="preserve"> for</w:t>
      </w:r>
      <w:r w:rsidRPr="0087588A">
        <w:rPr>
          <w:spacing w:val="-2"/>
        </w:rPr>
        <w:t xml:space="preserve"> </w:t>
      </w:r>
      <w:r w:rsidRPr="0087588A">
        <w:t xml:space="preserve">weekend stay days and </w:t>
      </w:r>
      <w:r w:rsidRPr="0087588A">
        <w:rPr>
          <w:spacing w:val="-1"/>
        </w:rPr>
        <w:t>patients</w:t>
      </w:r>
      <w:r w:rsidRPr="0087588A">
        <w:t xml:space="preserve"> </w:t>
      </w:r>
      <w:r w:rsidRPr="0087588A">
        <w:rPr>
          <w:spacing w:val="-1"/>
        </w:rPr>
        <w:t xml:space="preserve">awaiting </w:t>
      </w:r>
      <w:r w:rsidRPr="0087588A">
        <w:t xml:space="preserve">long </w:t>
      </w:r>
      <w:r w:rsidRPr="0087588A">
        <w:rPr>
          <w:spacing w:val="-1"/>
        </w:rPr>
        <w:t>term</w:t>
      </w:r>
      <w:r w:rsidRPr="0087588A">
        <w:rPr>
          <w:spacing w:val="-2"/>
        </w:rPr>
        <w:t xml:space="preserve"> </w:t>
      </w:r>
      <w:r w:rsidRPr="0087588A">
        <w:t>care beds and</w:t>
      </w:r>
      <w:r w:rsidRPr="0087588A">
        <w:rPr>
          <w:spacing w:val="61"/>
        </w:rPr>
        <w:t xml:space="preserve"> </w:t>
      </w:r>
      <w:r w:rsidRPr="0087588A">
        <w:t>procedures.</w:t>
      </w:r>
      <w:r w:rsidRPr="0087588A">
        <w:rPr>
          <w:spacing w:val="-2"/>
        </w:rPr>
        <w:t xml:space="preserve"> </w:t>
      </w:r>
      <w:r w:rsidRPr="0087588A">
        <w:t xml:space="preserve">A review </w:t>
      </w:r>
      <w:r w:rsidRPr="0087588A">
        <w:rPr>
          <w:spacing w:val="-1"/>
        </w:rPr>
        <w:t>can</w:t>
      </w:r>
      <w:r w:rsidRPr="0087588A">
        <w:t xml:space="preserve"> be copied</w:t>
      </w:r>
      <w:r w:rsidRPr="0087588A">
        <w:rPr>
          <w:spacing w:val="-1"/>
        </w:rPr>
        <w:t xml:space="preserve"> </w:t>
      </w:r>
      <w:r w:rsidRPr="0087588A">
        <w:t>from</w:t>
      </w:r>
      <w:r w:rsidRPr="0087588A">
        <w:rPr>
          <w:spacing w:val="-2"/>
        </w:rPr>
        <w:t xml:space="preserve"> </w:t>
      </w:r>
      <w:r w:rsidRPr="0087588A">
        <w:t>the</w:t>
      </w:r>
      <w:r w:rsidRPr="0087588A">
        <w:rPr>
          <w:spacing w:val="2"/>
        </w:rPr>
        <w:t xml:space="preserve"> </w:t>
      </w:r>
      <w:r w:rsidRPr="0087588A">
        <w:rPr>
          <w:b/>
          <w:i/>
        </w:rPr>
        <w:t>Patient Stay History</w:t>
      </w:r>
      <w:r w:rsidR="000242E4" w:rsidRPr="0087588A">
        <w:rPr>
          <w:b/>
          <w:i/>
        </w:rPr>
        <w:fldChar w:fldCharType="begin"/>
      </w:r>
      <w:r w:rsidR="000242E4" w:rsidRPr="0087588A">
        <w:instrText xml:space="preserve"> XE "</w:instrText>
      </w:r>
      <w:r w:rsidR="000242E4" w:rsidRPr="0087588A">
        <w:rPr>
          <w:spacing w:val="-1"/>
          <w:sz w:val="20"/>
        </w:rPr>
        <w:instrText>Patient</w:instrText>
      </w:r>
      <w:r w:rsidR="000242E4" w:rsidRPr="0087588A">
        <w:rPr>
          <w:sz w:val="20"/>
        </w:rPr>
        <w:instrText xml:space="preserve"> Stay</w:instrText>
      </w:r>
      <w:r w:rsidR="000242E4" w:rsidRPr="0087588A">
        <w:rPr>
          <w:spacing w:val="-1"/>
          <w:sz w:val="20"/>
        </w:rPr>
        <w:instrText xml:space="preserve"> History</w:instrText>
      </w:r>
      <w:r w:rsidR="000242E4" w:rsidRPr="0087588A">
        <w:instrText xml:space="preserve">" </w:instrText>
      </w:r>
      <w:r w:rsidR="000242E4" w:rsidRPr="0087588A">
        <w:rPr>
          <w:b/>
          <w:i/>
        </w:rPr>
        <w:fldChar w:fldCharType="end"/>
      </w:r>
      <w:r w:rsidR="00DF273B" w:rsidRPr="0087588A">
        <w:rPr>
          <w:b/>
          <w:i/>
        </w:rPr>
        <w:t xml:space="preserve"> </w:t>
      </w:r>
      <w:r w:rsidRPr="0087588A">
        <w:rPr>
          <w:spacing w:val="-1"/>
        </w:rPr>
        <w:t xml:space="preserve">screen, </w:t>
      </w:r>
      <w:r w:rsidRPr="0087588A">
        <w:t xml:space="preserve">the </w:t>
      </w:r>
      <w:r w:rsidRPr="0087588A">
        <w:rPr>
          <w:b/>
          <w:i/>
          <w:spacing w:val="-1"/>
        </w:rPr>
        <w:t>Primary</w:t>
      </w:r>
      <w:r w:rsidRPr="0087588A">
        <w:rPr>
          <w:b/>
          <w:i/>
        </w:rPr>
        <w:t xml:space="preserve"> </w:t>
      </w:r>
      <w:r w:rsidRPr="0087588A">
        <w:rPr>
          <w:b/>
          <w:i/>
          <w:spacing w:val="-1"/>
        </w:rPr>
        <w:t>Review</w:t>
      </w:r>
      <w:r w:rsidRPr="0087588A">
        <w:rPr>
          <w:b/>
          <w:i/>
          <w:spacing w:val="39"/>
        </w:rPr>
        <w:t xml:space="preserve"> </w:t>
      </w:r>
      <w:r w:rsidRPr="0087588A">
        <w:t xml:space="preserve">screen, or </w:t>
      </w:r>
      <w:r w:rsidRPr="0087588A">
        <w:rPr>
          <w:spacing w:val="-1"/>
        </w:rPr>
        <w:t>the</w:t>
      </w:r>
      <w:r w:rsidRPr="0087588A">
        <w:t xml:space="preserve"> </w:t>
      </w:r>
      <w:r w:rsidRPr="0087588A">
        <w:rPr>
          <w:b/>
          <w:i/>
        </w:rPr>
        <w:t xml:space="preserve">Review </w:t>
      </w:r>
      <w:r w:rsidRPr="0087588A">
        <w:rPr>
          <w:b/>
          <w:i/>
          <w:spacing w:val="-1"/>
        </w:rPr>
        <w:t>Summary</w:t>
      </w:r>
      <w:r w:rsidRPr="0087588A">
        <w:rPr>
          <w:b/>
          <w:i/>
        </w:rPr>
        <w:t xml:space="preserve"> </w:t>
      </w:r>
      <w:r w:rsidRPr="0087588A">
        <w:rPr>
          <w:spacing w:val="-1"/>
        </w:rPr>
        <w:t>screen.</w:t>
      </w:r>
    </w:p>
    <w:p w:rsidR="002A49DD" w:rsidRPr="0087588A" w:rsidRDefault="002A49DD" w:rsidP="002A49DD">
      <w:pPr>
        <w:rPr>
          <w:b/>
          <w:sz w:val="24"/>
        </w:rPr>
      </w:pPr>
      <w:r w:rsidRPr="0087588A">
        <w:rPr>
          <w:b/>
          <w:noProof/>
          <w:sz w:val="24"/>
        </w:rPr>
        <w:drawing>
          <wp:inline distT="0" distB="0" distL="0" distR="0" wp14:anchorId="46E7C338" wp14:editId="4439291D">
            <wp:extent cx="247650" cy="247523"/>
            <wp:effectExtent l="0" t="0" r="0" b="635"/>
            <wp:docPr id="4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87588A">
        <w:rPr>
          <w:b/>
          <w:sz w:val="24"/>
        </w:rPr>
        <w:t xml:space="preserve"> </w:t>
      </w:r>
      <w:r w:rsidRPr="0087588A">
        <w:rPr>
          <w:b/>
          <w:spacing w:val="-1"/>
          <w:sz w:val="24"/>
          <w:u w:val="thick" w:color="000000"/>
        </w:rPr>
        <w:t>IMPORTANT</w:t>
      </w:r>
      <w:r w:rsidRPr="0087588A">
        <w:rPr>
          <w:b/>
          <w:spacing w:val="-1"/>
          <w:sz w:val="24"/>
        </w:rPr>
        <w:t>:</w:t>
      </w:r>
      <w:r w:rsidRPr="0087588A">
        <w:rPr>
          <w:b/>
          <w:sz w:val="24"/>
        </w:rPr>
        <w:t xml:space="preserve"> Do not</w:t>
      </w:r>
      <w:r w:rsidRPr="0087588A">
        <w:rPr>
          <w:b/>
          <w:spacing w:val="1"/>
          <w:sz w:val="24"/>
        </w:rPr>
        <w:t xml:space="preserve"> </w:t>
      </w:r>
      <w:r w:rsidRPr="0087588A">
        <w:rPr>
          <w:b/>
          <w:sz w:val="24"/>
        </w:rPr>
        <w:t xml:space="preserve">copy an Admission </w:t>
      </w:r>
      <w:r w:rsidRPr="0087588A">
        <w:rPr>
          <w:b/>
          <w:spacing w:val="-1"/>
          <w:sz w:val="24"/>
        </w:rPr>
        <w:t>review.</w:t>
      </w:r>
      <w:r w:rsidRPr="0087588A">
        <w:rPr>
          <w:b/>
          <w:sz w:val="24"/>
        </w:rPr>
        <w:t xml:space="preserve"> Since Admission</w:t>
      </w:r>
      <w:r w:rsidRPr="0087588A">
        <w:rPr>
          <w:b/>
          <w:spacing w:val="-2"/>
          <w:sz w:val="24"/>
        </w:rPr>
        <w:t xml:space="preserve"> </w:t>
      </w:r>
      <w:r w:rsidRPr="0087588A">
        <w:rPr>
          <w:b/>
          <w:spacing w:val="-1"/>
          <w:sz w:val="24"/>
        </w:rPr>
        <w:t>reviews</w:t>
      </w:r>
      <w:r w:rsidRPr="0087588A">
        <w:rPr>
          <w:b/>
          <w:sz w:val="24"/>
        </w:rPr>
        <w:t xml:space="preserve"> are only</w:t>
      </w:r>
      <w:r w:rsidRPr="0087588A">
        <w:rPr>
          <w:b/>
          <w:spacing w:val="37"/>
          <w:sz w:val="24"/>
        </w:rPr>
        <w:t xml:space="preserve"> </w:t>
      </w:r>
      <w:r w:rsidRPr="0087588A">
        <w:rPr>
          <w:b/>
          <w:sz w:val="24"/>
        </w:rPr>
        <w:t xml:space="preserve">done once, there is no </w:t>
      </w:r>
      <w:r w:rsidRPr="0087588A">
        <w:rPr>
          <w:b/>
          <w:spacing w:val="-1"/>
          <w:sz w:val="24"/>
        </w:rPr>
        <w:t>reason</w:t>
      </w:r>
      <w:r w:rsidRPr="0087588A">
        <w:rPr>
          <w:b/>
          <w:sz w:val="24"/>
        </w:rPr>
        <w:t xml:space="preserve"> to </w:t>
      </w:r>
      <w:r w:rsidRPr="0087588A">
        <w:rPr>
          <w:b/>
          <w:spacing w:val="-1"/>
          <w:sz w:val="24"/>
        </w:rPr>
        <w:t>copy</w:t>
      </w:r>
      <w:r w:rsidRPr="0087588A">
        <w:rPr>
          <w:b/>
          <w:sz w:val="24"/>
        </w:rPr>
        <w:t xml:space="preserve"> them</w:t>
      </w:r>
      <w:r w:rsidR="00142944" w:rsidRPr="0087588A">
        <w:rPr>
          <w:b/>
          <w:sz w:val="24"/>
        </w:rPr>
        <w:t xml:space="preserve">. </w:t>
      </w:r>
      <w:r w:rsidRPr="0087588A">
        <w:rPr>
          <w:b/>
          <w:sz w:val="24"/>
        </w:rPr>
        <w:t xml:space="preserve">(If your </w:t>
      </w:r>
      <w:r w:rsidRPr="0087588A">
        <w:rPr>
          <w:b/>
          <w:spacing w:val="-1"/>
          <w:sz w:val="24"/>
        </w:rPr>
        <w:t>intent</w:t>
      </w:r>
      <w:r w:rsidRPr="0087588A">
        <w:rPr>
          <w:b/>
          <w:sz w:val="24"/>
        </w:rPr>
        <w:t xml:space="preserve"> is to copy the criteria</w:t>
      </w:r>
      <w:r w:rsidRPr="0087588A">
        <w:rPr>
          <w:b/>
          <w:spacing w:val="-2"/>
          <w:sz w:val="24"/>
        </w:rPr>
        <w:t xml:space="preserve"> </w:t>
      </w:r>
      <w:r w:rsidRPr="0087588A">
        <w:rPr>
          <w:b/>
          <w:sz w:val="24"/>
        </w:rPr>
        <w:t xml:space="preserve">and </w:t>
      </w:r>
      <w:r w:rsidRPr="0087588A">
        <w:rPr>
          <w:b/>
          <w:spacing w:val="-1"/>
          <w:sz w:val="24"/>
        </w:rPr>
        <w:t>use</w:t>
      </w:r>
      <w:r w:rsidRPr="0087588A">
        <w:rPr>
          <w:b/>
          <w:sz w:val="24"/>
        </w:rPr>
        <w:t xml:space="preserve"> it</w:t>
      </w:r>
      <w:r w:rsidRPr="0087588A">
        <w:rPr>
          <w:b/>
          <w:spacing w:val="29"/>
          <w:sz w:val="24"/>
        </w:rPr>
        <w:t xml:space="preserve"> </w:t>
      </w:r>
      <w:r w:rsidRPr="0087588A">
        <w:rPr>
          <w:b/>
          <w:sz w:val="24"/>
        </w:rPr>
        <w:t xml:space="preserve">for the </w:t>
      </w:r>
      <w:r w:rsidRPr="0087588A">
        <w:rPr>
          <w:b/>
          <w:spacing w:val="-1"/>
          <w:sz w:val="24"/>
        </w:rPr>
        <w:t>following</w:t>
      </w:r>
      <w:r w:rsidRPr="0087588A">
        <w:rPr>
          <w:b/>
          <w:sz w:val="24"/>
        </w:rPr>
        <w:t xml:space="preserve"> day, note that </w:t>
      </w:r>
      <w:r w:rsidRPr="0087588A">
        <w:rPr>
          <w:b/>
          <w:spacing w:val="-1"/>
          <w:sz w:val="24"/>
        </w:rPr>
        <w:t>CERMe</w:t>
      </w:r>
      <w:r w:rsidRPr="0087588A">
        <w:rPr>
          <w:b/>
          <w:sz w:val="24"/>
        </w:rPr>
        <w:t xml:space="preserve"> </w:t>
      </w:r>
      <w:r w:rsidRPr="0087588A">
        <w:rPr>
          <w:b/>
          <w:spacing w:val="-1"/>
          <w:sz w:val="24"/>
        </w:rPr>
        <w:t>will</w:t>
      </w:r>
      <w:r w:rsidRPr="0087588A">
        <w:rPr>
          <w:b/>
          <w:sz w:val="24"/>
        </w:rPr>
        <w:t xml:space="preserve"> not permit </w:t>
      </w:r>
      <w:r w:rsidRPr="0087588A">
        <w:rPr>
          <w:b/>
          <w:spacing w:val="-1"/>
          <w:sz w:val="24"/>
        </w:rPr>
        <w:t>you</w:t>
      </w:r>
      <w:r w:rsidRPr="0087588A">
        <w:rPr>
          <w:b/>
          <w:sz w:val="24"/>
        </w:rPr>
        <w:t xml:space="preserve"> </w:t>
      </w:r>
      <w:r w:rsidRPr="0087588A">
        <w:rPr>
          <w:b/>
          <w:spacing w:val="1"/>
          <w:sz w:val="24"/>
        </w:rPr>
        <w:t>to</w:t>
      </w:r>
      <w:r w:rsidRPr="0087588A">
        <w:rPr>
          <w:b/>
          <w:sz w:val="24"/>
        </w:rPr>
        <w:t xml:space="preserve"> do that, and </w:t>
      </w:r>
      <w:r w:rsidRPr="0087588A">
        <w:rPr>
          <w:b/>
          <w:spacing w:val="-1"/>
          <w:sz w:val="24"/>
        </w:rPr>
        <w:t>will</w:t>
      </w:r>
      <w:r w:rsidRPr="0087588A">
        <w:rPr>
          <w:b/>
          <w:sz w:val="24"/>
        </w:rPr>
        <w:t xml:space="preserve"> require you</w:t>
      </w:r>
      <w:r w:rsidRPr="0087588A">
        <w:rPr>
          <w:b/>
          <w:spacing w:val="27"/>
          <w:sz w:val="24"/>
        </w:rPr>
        <w:t xml:space="preserve"> </w:t>
      </w:r>
      <w:r w:rsidRPr="0087588A">
        <w:rPr>
          <w:b/>
          <w:sz w:val="24"/>
        </w:rPr>
        <w:t xml:space="preserve">to </w:t>
      </w:r>
      <w:r w:rsidRPr="0087588A">
        <w:rPr>
          <w:b/>
          <w:spacing w:val="-1"/>
          <w:sz w:val="24"/>
        </w:rPr>
        <w:t xml:space="preserve">select </w:t>
      </w:r>
      <w:r w:rsidRPr="0087588A">
        <w:rPr>
          <w:b/>
          <w:sz w:val="24"/>
        </w:rPr>
        <w:t xml:space="preserve">the type of </w:t>
      </w:r>
      <w:r w:rsidRPr="0087588A">
        <w:rPr>
          <w:b/>
          <w:spacing w:val="-1"/>
          <w:sz w:val="24"/>
        </w:rPr>
        <w:t>review</w:t>
      </w:r>
      <w:r w:rsidRPr="0087588A">
        <w:rPr>
          <w:b/>
          <w:spacing w:val="-3"/>
          <w:sz w:val="24"/>
        </w:rPr>
        <w:t xml:space="preserve"> </w:t>
      </w:r>
      <w:r w:rsidRPr="0087588A">
        <w:rPr>
          <w:b/>
          <w:sz w:val="24"/>
        </w:rPr>
        <w:t>before you select</w:t>
      </w:r>
      <w:r w:rsidRPr="0087588A">
        <w:rPr>
          <w:b/>
          <w:spacing w:val="-1"/>
          <w:sz w:val="24"/>
        </w:rPr>
        <w:t xml:space="preserve"> the</w:t>
      </w:r>
      <w:r w:rsidRPr="0087588A">
        <w:rPr>
          <w:b/>
          <w:sz w:val="24"/>
        </w:rPr>
        <w:t xml:space="preserve"> criteria.</w:t>
      </w:r>
      <w:r w:rsidRPr="0087588A">
        <w:rPr>
          <w:b/>
          <w:spacing w:val="-2"/>
          <w:sz w:val="24"/>
        </w:rPr>
        <w:t xml:space="preserve"> </w:t>
      </w:r>
      <w:r w:rsidRPr="0087588A">
        <w:rPr>
          <w:b/>
          <w:sz w:val="24"/>
        </w:rPr>
        <w:t xml:space="preserve">If you are doing a </w:t>
      </w:r>
      <w:r w:rsidRPr="0087588A">
        <w:rPr>
          <w:b/>
          <w:spacing w:val="-1"/>
          <w:sz w:val="24"/>
        </w:rPr>
        <w:t>Continued</w:t>
      </w:r>
      <w:r w:rsidRPr="0087588A">
        <w:rPr>
          <w:b/>
          <w:sz w:val="24"/>
        </w:rPr>
        <w:t xml:space="preserve"> Stay</w:t>
      </w:r>
      <w:r w:rsidRPr="0087588A">
        <w:rPr>
          <w:b/>
          <w:spacing w:val="43"/>
          <w:sz w:val="24"/>
        </w:rPr>
        <w:t xml:space="preserve"> </w:t>
      </w:r>
      <w:r w:rsidRPr="0087588A">
        <w:rPr>
          <w:b/>
          <w:spacing w:val="-1"/>
          <w:sz w:val="24"/>
        </w:rPr>
        <w:t>review,</w:t>
      </w:r>
      <w:r w:rsidRPr="0087588A">
        <w:rPr>
          <w:b/>
          <w:sz w:val="24"/>
        </w:rPr>
        <w:t xml:space="preserve"> you </w:t>
      </w:r>
      <w:r w:rsidRPr="0087588A">
        <w:rPr>
          <w:b/>
          <w:spacing w:val="-1"/>
          <w:sz w:val="24"/>
        </w:rPr>
        <w:t>will</w:t>
      </w:r>
      <w:r w:rsidRPr="0087588A">
        <w:rPr>
          <w:b/>
          <w:spacing w:val="1"/>
          <w:sz w:val="24"/>
        </w:rPr>
        <w:t xml:space="preserve"> </w:t>
      </w:r>
      <w:r w:rsidRPr="0087588A">
        <w:rPr>
          <w:b/>
          <w:spacing w:val="-1"/>
          <w:sz w:val="24"/>
        </w:rPr>
        <w:t>want</w:t>
      </w:r>
      <w:r w:rsidRPr="0087588A">
        <w:rPr>
          <w:b/>
          <w:sz w:val="24"/>
        </w:rPr>
        <w:t xml:space="preserve"> to be using Continued Stay </w:t>
      </w:r>
      <w:r w:rsidRPr="0087588A">
        <w:rPr>
          <w:b/>
          <w:spacing w:val="-1"/>
          <w:sz w:val="24"/>
        </w:rPr>
        <w:t>criteria</w:t>
      </w:r>
      <w:r w:rsidRPr="0087588A">
        <w:rPr>
          <w:b/>
          <w:spacing w:val="2"/>
          <w:sz w:val="24"/>
        </w:rPr>
        <w:t xml:space="preserve"> </w:t>
      </w:r>
      <w:r w:rsidRPr="0087588A">
        <w:rPr>
          <w:b/>
          <w:sz w:val="24"/>
        </w:rPr>
        <w:t xml:space="preserve">- not Admission </w:t>
      </w:r>
      <w:r w:rsidRPr="0087588A">
        <w:rPr>
          <w:b/>
          <w:spacing w:val="-1"/>
          <w:sz w:val="24"/>
        </w:rPr>
        <w:t>criteria.</w:t>
      </w:r>
      <w:r w:rsidRPr="0087588A">
        <w:rPr>
          <w:b/>
          <w:sz w:val="24"/>
        </w:rPr>
        <w:t xml:space="preserve"> So, there would not normally be any scenario in which you would copy an Admission review)</w:t>
      </w:r>
      <w:r w:rsidRPr="0087588A">
        <w:rPr>
          <w:b/>
          <w:spacing w:val="-1"/>
          <w:sz w:val="24"/>
        </w:rPr>
        <w:t>.</w:t>
      </w:r>
    </w:p>
    <w:p w:rsidR="002A49DD" w:rsidRPr="0087588A" w:rsidRDefault="002A49DD" w:rsidP="004451AB">
      <w:pPr>
        <w:pStyle w:val="Heading4"/>
        <w:widowControl w:val="0"/>
        <w:tabs>
          <w:tab w:val="clear" w:pos="2394"/>
        </w:tabs>
        <w:spacing w:before="120" w:after="0"/>
        <w:ind w:left="864"/>
      </w:pPr>
      <w:bookmarkStart w:id="1527" w:name="_Toc479676223"/>
      <w:bookmarkStart w:id="1528" w:name="_Toc479631958"/>
      <w:bookmarkStart w:id="1529" w:name="_Toc499543929"/>
      <w:r w:rsidRPr="0087588A">
        <w:t>To copy a review from the Patient Stay History</w:t>
      </w:r>
      <w:r w:rsidR="000242E4" w:rsidRPr="0087588A">
        <w:rPr>
          <w:b w:val="0"/>
          <w:i/>
        </w:rPr>
        <w:fldChar w:fldCharType="begin"/>
      </w:r>
      <w:r w:rsidR="000242E4" w:rsidRPr="0087588A">
        <w:instrText xml:space="preserve"> XE "</w:instrText>
      </w:r>
      <w:r w:rsidR="000242E4" w:rsidRPr="0087588A">
        <w:rPr>
          <w:spacing w:val="-1"/>
          <w:sz w:val="20"/>
        </w:rPr>
        <w:instrText>Patient</w:instrText>
      </w:r>
      <w:r w:rsidR="000242E4" w:rsidRPr="0087588A">
        <w:rPr>
          <w:sz w:val="20"/>
        </w:rPr>
        <w:instrText xml:space="preserve"> Stay</w:instrText>
      </w:r>
      <w:r w:rsidR="000242E4" w:rsidRPr="0087588A">
        <w:rPr>
          <w:spacing w:val="-1"/>
          <w:sz w:val="20"/>
        </w:rPr>
        <w:instrText xml:space="preserve"> History</w:instrText>
      </w:r>
      <w:r w:rsidR="000242E4" w:rsidRPr="0087588A">
        <w:instrText xml:space="preserve">" </w:instrText>
      </w:r>
      <w:r w:rsidR="000242E4" w:rsidRPr="0087588A">
        <w:rPr>
          <w:b w:val="0"/>
          <w:i/>
        </w:rPr>
        <w:fldChar w:fldCharType="end"/>
      </w:r>
      <w:r w:rsidR="00DF273B" w:rsidRPr="0087588A">
        <w:rPr>
          <w:b w:val="0"/>
          <w:i/>
        </w:rPr>
        <w:t xml:space="preserve"> </w:t>
      </w:r>
      <w:r w:rsidRPr="0087588A">
        <w:t>Screen</w:t>
      </w:r>
      <w:bookmarkEnd w:id="1527"/>
      <w:bookmarkEnd w:id="1528"/>
      <w:bookmarkEnd w:id="1529"/>
    </w:p>
    <w:p w:rsidR="002A49DD" w:rsidRPr="0087588A" w:rsidRDefault="002A49DD" w:rsidP="00BD6B23">
      <w:pPr>
        <w:widowControl w:val="0"/>
        <w:numPr>
          <w:ilvl w:val="0"/>
          <w:numId w:val="112"/>
        </w:numPr>
        <w:tabs>
          <w:tab w:val="left" w:pos="1991"/>
        </w:tabs>
        <w:ind w:right="426"/>
        <w:rPr>
          <w:sz w:val="24"/>
        </w:rPr>
      </w:pPr>
      <w:r w:rsidRPr="0087588A">
        <w:rPr>
          <w:sz w:val="24"/>
        </w:rPr>
        <w:t>From</w:t>
      </w:r>
      <w:r w:rsidRPr="0087588A">
        <w:rPr>
          <w:spacing w:val="-2"/>
          <w:sz w:val="24"/>
        </w:rPr>
        <w:t xml:space="preserve"> </w:t>
      </w:r>
      <w:r w:rsidRPr="0087588A">
        <w:rPr>
          <w:sz w:val="24"/>
        </w:rPr>
        <w:t xml:space="preserve">the </w:t>
      </w:r>
      <w:r w:rsidRPr="0087588A">
        <w:rPr>
          <w:b/>
          <w:i/>
          <w:sz w:val="24"/>
        </w:rPr>
        <w:t xml:space="preserve">Patient </w:t>
      </w:r>
      <w:r w:rsidRPr="0087588A">
        <w:rPr>
          <w:b/>
          <w:i/>
          <w:spacing w:val="-1"/>
          <w:sz w:val="24"/>
        </w:rPr>
        <w:t>Stay</w:t>
      </w:r>
      <w:r w:rsidRPr="0087588A">
        <w:rPr>
          <w:b/>
          <w:i/>
          <w:spacing w:val="1"/>
          <w:sz w:val="24"/>
        </w:rPr>
        <w:t xml:space="preserve"> </w:t>
      </w:r>
      <w:r w:rsidRPr="0087588A">
        <w:rPr>
          <w:b/>
          <w:i/>
          <w:sz w:val="24"/>
        </w:rPr>
        <w:t>History</w:t>
      </w:r>
      <w:r w:rsidR="000242E4" w:rsidRPr="0087588A">
        <w:rPr>
          <w:b/>
          <w:i/>
        </w:rPr>
        <w:fldChar w:fldCharType="begin"/>
      </w:r>
      <w:r w:rsidR="000242E4" w:rsidRPr="0087588A">
        <w:instrText xml:space="preserve"> XE "</w:instrText>
      </w:r>
      <w:r w:rsidR="000242E4" w:rsidRPr="0087588A">
        <w:rPr>
          <w:spacing w:val="-1"/>
          <w:sz w:val="20"/>
        </w:rPr>
        <w:instrText>Patient</w:instrText>
      </w:r>
      <w:r w:rsidR="000242E4" w:rsidRPr="0087588A">
        <w:rPr>
          <w:sz w:val="20"/>
        </w:rPr>
        <w:instrText xml:space="preserve"> Stay</w:instrText>
      </w:r>
      <w:r w:rsidR="000242E4" w:rsidRPr="0087588A">
        <w:rPr>
          <w:spacing w:val="-1"/>
          <w:sz w:val="20"/>
        </w:rPr>
        <w:instrText xml:space="preserve"> History</w:instrText>
      </w:r>
      <w:r w:rsidR="000242E4" w:rsidRPr="0087588A">
        <w:instrText xml:space="preserve">" </w:instrText>
      </w:r>
      <w:r w:rsidR="000242E4" w:rsidRPr="0087588A">
        <w:rPr>
          <w:b/>
          <w:i/>
        </w:rPr>
        <w:fldChar w:fldCharType="end"/>
      </w:r>
      <w:r w:rsidR="00DF273B" w:rsidRPr="0087588A">
        <w:rPr>
          <w:b/>
          <w:i/>
        </w:rPr>
        <w:t xml:space="preserve"> </w:t>
      </w:r>
      <w:r w:rsidRPr="0087588A">
        <w:rPr>
          <w:spacing w:val="-1"/>
          <w:sz w:val="24"/>
        </w:rPr>
        <w:t>screen,</w:t>
      </w:r>
      <w:r w:rsidRPr="0087588A">
        <w:rPr>
          <w:sz w:val="24"/>
        </w:rPr>
        <w:t xml:space="preserve"> </w:t>
      </w:r>
      <w:r w:rsidRPr="0087588A">
        <w:rPr>
          <w:i/>
          <w:sz w:val="24"/>
        </w:rPr>
        <w:t xml:space="preserve">click </w:t>
      </w:r>
      <w:r w:rsidRPr="0087588A">
        <w:rPr>
          <w:sz w:val="24"/>
        </w:rPr>
        <w:t xml:space="preserve">the </w:t>
      </w:r>
      <w:r w:rsidRPr="0087588A">
        <w:rPr>
          <w:spacing w:val="-1"/>
          <w:sz w:val="24"/>
        </w:rPr>
        <w:t>gold</w:t>
      </w:r>
      <w:r w:rsidRPr="0087588A">
        <w:rPr>
          <w:sz w:val="24"/>
        </w:rPr>
        <w:t xml:space="preserve"> </w:t>
      </w:r>
      <w:r w:rsidRPr="0087588A">
        <w:rPr>
          <w:b/>
          <w:sz w:val="24"/>
        </w:rPr>
        <w:t>Show</w:t>
      </w:r>
      <w:r w:rsidRPr="0087588A">
        <w:rPr>
          <w:b/>
          <w:spacing w:val="-2"/>
          <w:sz w:val="24"/>
        </w:rPr>
        <w:t xml:space="preserve"> </w:t>
      </w:r>
      <w:r w:rsidRPr="0087588A">
        <w:rPr>
          <w:b/>
          <w:spacing w:val="-1"/>
          <w:sz w:val="24"/>
        </w:rPr>
        <w:t>Reviews</w:t>
      </w:r>
      <w:r w:rsidRPr="0087588A">
        <w:rPr>
          <w:b/>
          <w:sz w:val="24"/>
        </w:rPr>
        <w:t xml:space="preserve"> </w:t>
      </w:r>
      <w:r w:rsidRPr="0087588A">
        <w:rPr>
          <w:sz w:val="24"/>
        </w:rPr>
        <w:t>tab to</w:t>
      </w:r>
      <w:r w:rsidRPr="0087588A">
        <w:rPr>
          <w:spacing w:val="31"/>
          <w:sz w:val="24"/>
        </w:rPr>
        <w:t xml:space="preserve"> </w:t>
      </w:r>
      <w:r w:rsidRPr="0087588A">
        <w:rPr>
          <w:sz w:val="24"/>
        </w:rPr>
        <w:t>display</w:t>
      </w:r>
      <w:r w:rsidRPr="0087588A">
        <w:rPr>
          <w:spacing w:val="-1"/>
          <w:sz w:val="24"/>
        </w:rPr>
        <w:t xml:space="preserve"> </w:t>
      </w:r>
      <w:r w:rsidRPr="0087588A">
        <w:rPr>
          <w:sz w:val="24"/>
        </w:rPr>
        <w:t>all</w:t>
      </w:r>
      <w:r w:rsidRPr="0087588A">
        <w:rPr>
          <w:spacing w:val="-1"/>
          <w:sz w:val="24"/>
        </w:rPr>
        <w:t xml:space="preserve"> the</w:t>
      </w:r>
      <w:r w:rsidRPr="0087588A">
        <w:rPr>
          <w:sz w:val="24"/>
        </w:rPr>
        <w:t xml:space="preserve"> reviews.</w:t>
      </w:r>
    </w:p>
    <w:p w:rsidR="002A49DD" w:rsidRPr="0087588A" w:rsidRDefault="002A49DD" w:rsidP="00BD6B23">
      <w:pPr>
        <w:pStyle w:val="BodyText"/>
        <w:widowControl w:val="0"/>
        <w:numPr>
          <w:ilvl w:val="0"/>
          <w:numId w:val="112"/>
        </w:numPr>
        <w:tabs>
          <w:tab w:val="left" w:pos="1991"/>
        </w:tabs>
        <w:spacing w:before="0" w:after="0"/>
      </w:pPr>
      <w:r w:rsidRPr="0087588A">
        <w:t xml:space="preserve">The </w:t>
      </w:r>
      <w:r w:rsidRPr="0087588A">
        <w:rPr>
          <w:b/>
        </w:rPr>
        <w:t xml:space="preserve">Reviews </w:t>
      </w:r>
      <w:r w:rsidRPr="0087588A">
        <w:rPr>
          <w:spacing w:val="-1"/>
        </w:rPr>
        <w:t>table</w:t>
      </w:r>
      <w:r w:rsidRPr="0087588A">
        <w:t xml:space="preserve"> will</w:t>
      </w:r>
      <w:r w:rsidRPr="0087588A">
        <w:rPr>
          <w:spacing w:val="-1"/>
        </w:rPr>
        <w:t xml:space="preserve"> </w:t>
      </w:r>
      <w:r w:rsidRPr="0087588A">
        <w:t xml:space="preserve">open and </w:t>
      </w:r>
      <w:r w:rsidRPr="0087588A">
        <w:rPr>
          <w:spacing w:val="-1"/>
        </w:rPr>
        <w:t>display</w:t>
      </w:r>
      <w:r w:rsidRPr="0087588A">
        <w:t xml:space="preserve"> all </w:t>
      </w:r>
      <w:r w:rsidRPr="0087588A">
        <w:rPr>
          <w:spacing w:val="-1"/>
        </w:rPr>
        <w:t>reviews</w:t>
      </w:r>
      <w:r w:rsidRPr="0087588A">
        <w:t xml:space="preserve"> for the </w:t>
      </w:r>
      <w:r w:rsidRPr="0087588A">
        <w:rPr>
          <w:spacing w:val="-1"/>
        </w:rPr>
        <w:t>patient.</w:t>
      </w:r>
    </w:p>
    <w:p w:rsidR="002A49DD" w:rsidRPr="0087588A" w:rsidRDefault="002A49DD" w:rsidP="00BD6B23">
      <w:pPr>
        <w:pStyle w:val="BodyText"/>
        <w:widowControl w:val="0"/>
        <w:numPr>
          <w:ilvl w:val="0"/>
          <w:numId w:val="112"/>
        </w:numPr>
        <w:tabs>
          <w:tab w:val="left" w:pos="1991"/>
        </w:tabs>
        <w:spacing w:before="0" w:after="0"/>
      </w:pPr>
      <w:r w:rsidRPr="0087588A">
        <w:rPr>
          <w:i/>
          <w:spacing w:val="-1"/>
        </w:rPr>
        <w:t>Click</w:t>
      </w:r>
      <w:r w:rsidRPr="0087588A">
        <w:rPr>
          <w:i/>
        </w:rPr>
        <w:t xml:space="preserve"> </w:t>
      </w:r>
      <w:r w:rsidRPr="0087588A">
        <w:t xml:space="preserve">on a </w:t>
      </w:r>
      <w:r w:rsidRPr="0087588A">
        <w:rPr>
          <w:color w:val="0000FF"/>
          <w:spacing w:val="-1"/>
          <w:u w:val="single" w:color="0000FF"/>
        </w:rPr>
        <w:t xml:space="preserve">View </w:t>
      </w:r>
      <w:r w:rsidRPr="0087588A">
        <w:rPr>
          <w:spacing w:val="-1"/>
        </w:rPr>
        <w:t>hyperlink</w:t>
      </w:r>
      <w:r w:rsidRPr="0087588A">
        <w:t xml:space="preserve"> in the</w:t>
      </w:r>
      <w:r w:rsidRPr="0087588A">
        <w:rPr>
          <w:spacing w:val="-1"/>
        </w:rPr>
        <w:t xml:space="preserve"> table.</w:t>
      </w:r>
    </w:p>
    <w:p w:rsidR="002A49DD" w:rsidRPr="0087588A" w:rsidRDefault="002A49DD" w:rsidP="00BD6B23">
      <w:pPr>
        <w:widowControl w:val="0"/>
        <w:numPr>
          <w:ilvl w:val="0"/>
          <w:numId w:val="112"/>
        </w:numPr>
        <w:tabs>
          <w:tab w:val="left" w:pos="1991"/>
        </w:tabs>
        <w:spacing w:before="9" w:line="278" w:lineRule="exact"/>
        <w:ind w:right="743"/>
        <w:rPr>
          <w:sz w:val="24"/>
        </w:rPr>
      </w:pPr>
      <w:r w:rsidRPr="0087588A">
        <w:rPr>
          <w:sz w:val="24"/>
        </w:rPr>
        <w:t xml:space="preserve">The </w:t>
      </w:r>
      <w:r w:rsidRPr="0087588A">
        <w:rPr>
          <w:b/>
          <w:i/>
          <w:sz w:val="24"/>
        </w:rPr>
        <w:t xml:space="preserve">Review </w:t>
      </w:r>
      <w:r w:rsidRPr="0087588A">
        <w:rPr>
          <w:b/>
          <w:i/>
          <w:spacing w:val="-1"/>
          <w:sz w:val="24"/>
        </w:rPr>
        <w:t>Summary</w:t>
      </w:r>
      <w:r w:rsidRPr="0087588A">
        <w:rPr>
          <w:b/>
          <w:i/>
          <w:sz w:val="24"/>
        </w:rPr>
        <w:t xml:space="preserve"> </w:t>
      </w:r>
      <w:r w:rsidRPr="0087588A">
        <w:rPr>
          <w:spacing w:val="-1"/>
          <w:sz w:val="24"/>
        </w:rPr>
        <w:t>screen</w:t>
      </w:r>
      <w:r w:rsidRPr="0087588A">
        <w:rPr>
          <w:sz w:val="24"/>
        </w:rPr>
        <w:t xml:space="preserve"> will </w:t>
      </w:r>
      <w:r w:rsidRPr="0087588A">
        <w:rPr>
          <w:spacing w:val="-1"/>
          <w:sz w:val="24"/>
        </w:rPr>
        <w:t>open</w:t>
      </w:r>
      <w:r w:rsidRPr="0087588A">
        <w:rPr>
          <w:sz w:val="24"/>
        </w:rPr>
        <w:t xml:space="preserve"> and the</w:t>
      </w:r>
      <w:r w:rsidRPr="0087588A">
        <w:rPr>
          <w:spacing w:val="1"/>
          <w:sz w:val="24"/>
        </w:rPr>
        <w:t xml:space="preserve"> </w:t>
      </w:r>
      <w:r w:rsidRPr="0087588A">
        <w:rPr>
          <w:spacing w:val="-1"/>
          <w:sz w:val="24"/>
        </w:rPr>
        <w:t>&lt;</w:t>
      </w:r>
      <w:r w:rsidRPr="0087588A">
        <w:rPr>
          <w:rFonts w:ascii="Courier New"/>
          <w:spacing w:val="-1"/>
          <w:sz w:val="20"/>
        </w:rPr>
        <w:t>Copy This Review</w:t>
      </w:r>
      <w:r w:rsidRPr="0087588A">
        <w:rPr>
          <w:spacing w:val="-1"/>
          <w:sz w:val="24"/>
        </w:rPr>
        <w:t>&gt;</w:t>
      </w:r>
      <w:r w:rsidRPr="0087588A">
        <w:rPr>
          <w:spacing w:val="33"/>
          <w:sz w:val="24"/>
        </w:rPr>
        <w:t xml:space="preserve"> </w:t>
      </w:r>
      <w:r w:rsidRPr="0087588A">
        <w:rPr>
          <w:sz w:val="24"/>
        </w:rPr>
        <w:t xml:space="preserve">button will </w:t>
      </w:r>
      <w:r w:rsidRPr="0087588A">
        <w:rPr>
          <w:spacing w:val="-1"/>
          <w:sz w:val="24"/>
        </w:rPr>
        <w:t>display.</w:t>
      </w:r>
    </w:p>
    <w:p w:rsidR="002A49DD" w:rsidRPr="0087588A" w:rsidRDefault="002A49DD" w:rsidP="00BD6B23">
      <w:pPr>
        <w:pStyle w:val="BodyText"/>
        <w:widowControl w:val="0"/>
        <w:numPr>
          <w:ilvl w:val="0"/>
          <w:numId w:val="112"/>
        </w:numPr>
        <w:tabs>
          <w:tab w:val="left" w:pos="1991"/>
        </w:tabs>
        <w:spacing w:before="0" w:after="0"/>
        <w:ind w:right="181"/>
      </w:pPr>
      <w:r w:rsidRPr="0087588A">
        <w:rPr>
          <w:i/>
        </w:rPr>
        <w:t xml:space="preserve">Click </w:t>
      </w:r>
      <w:r w:rsidRPr="0087588A">
        <w:rPr>
          <w:spacing w:val="-1"/>
        </w:rPr>
        <w:t>the</w:t>
      </w:r>
      <w:r w:rsidRPr="0087588A">
        <w:t xml:space="preserve"> button and an </w:t>
      </w:r>
      <w:r w:rsidRPr="0087588A">
        <w:rPr>
          <w:spacing w:val="-1"/>
        </w:rPr>
        <w:t>identical</w:t>
      </w:r>
      <w:r w:rsidRPr="0087588A">
        <w:t xml:space="preserve"> </w:t>
      </w:r>
      <w:r w:rsidRPr="0087588A">
        <w:rPr>
          <w:spacing w:val="-1"/>
        </w:rPr>
        <w:t>copy</w:t>
      </w:r>
      <w:r w:rsidRPr="0087588A">
        <w:t xml:space="preserve"> of the </w:t>
      </w:r>
      <w:r w:rsidRPr="0087588A">
        <w:rPr>
          <w:spacing w:val="-1"/>
        </w:rPr>
        <w:t>review</w:t>
      </w:r>
      <w:r w:rsidRPr="0087588A">
        <w:t xml:space="preserve"> will</w:t>
      </w:r>
      <w:r w:rsidRPr="0087588A">
        <w:rPr>
          <w:spacing w:val="1"/>
        </w:rPr>
        <w:t xml:space="preserve"> </w:t>
      </w:r>
      <w:r w:rsidRPr="0087588A">
        <w:t xml:space="preserve">be </w:t>
      </w:r>
      <w:r w:rsidRPr="0087588A">
        <w:rPr>
          <w:spacing w:val="-1"/>
        </w:rPr>
        <w:t>created.</w:t>
      </w:r>
      <w:r w:rsidRPr="0087588A">
        <w:t xml:space="preserve"> You can</w:t>
      </w:r>
      <w:r w:rsidRPr="0087588A">
        <w:rPr>
          <w:spacing w:val="49"/>
        </w:rPr>
        <w:t xml:space="preserve"> </w:t>
      </w:r>
      <w:r w:rsidRPr="0087588A">
        <w:t xml:space="preserve">change anything you </w:t>
      </w:r>
      <w:r w:rsidRPr="0087588A">
        <w:rPr>
          <w:spacing w:val="-1"/>
        </w:rPr>
        <w:t>need</w:t>
      </w:r>
      <w:r w:rsidRPr="0087588A">
        <w:t xml:space="preserve"> to on the</w:t>
      </w:r>
      <w:r w:rsidRPr="0087588A">
        <w:rPr>
          <w:spacing w:val="-1"/>
        </w:rPr>
        <w:t xml:space="preserve"> </w:t>
      </w:r>
      <w:r w:rsidRPr="0087588A">
        <w:t xml:space="preserve">copy, and then save </w:t>
      </w:r>
      <w:r w:rsidRPr="0087588A">
        <w:rPr>
          <w:spacing w:val="-1"/>
        </w:rPr>
        <w:t>it.</w:t>
      </w:r>
    </w:p>
    <w:p w:rsidR="002A49DD" w:rsidRPr="0087588A" w:rsidRDefault="002A49DD" w:rsidP="004451AB">
      <w:pPr>
        <w:pStyle w:val="Heading4"/>
        <w:widowControl w:val="0"/>
        <w:tabs>
          <w:tab w:val="clear" w:pos="2394"/>
        </w:tabs>
        <w:spacing w:before="120" w:after="0"/>
        <w:ind w:left="864"/>
      </w:pPr>
      <w:bookmarkStart w:id="1530" w:name="_Toc479676224"/>
      <w:bookmarkStart w:id="1531" w:name="_Toc479631959"/>
      <w:bookmarkStart w:id="1532" w:name="_Toc499543930"/>
      <w:r w:rsidRPr="0087588A">
        <w:t>To copy a review</w:t>
      </w:r>
      <w:r w:rsidRPr="0087588A">
        <w:rPr>
          <w:spacing w:val="-2"/>
        </w:rPr>
        <w:t xml:space="preserve"> </w:t>
      </w:r>
      <w:r w:rsidRPr="0087588A">
        <w:t xml:space="preserve">from the </w:t>
      </w:r>
      <w:r w:rsidRPr="0087588A">
        <w:rPr>
          <w:spacing w:val="-1"/>
        </w:rPr>
        <w:t>Primary</w:t>
      </w:r>
      <w:r w:rsidRPr="0087588A">
        <w:t xml:space="preserve"> Review</w:t>
      </w:r>
      <w:r w:rsidRPr="0087588A">
        <w:rPr>
          <w:spacing w:val="-2"/>
        </w:rPr>
        <w:t xml:space="preserve"> </w:t>
      </w:r>
      <w:r w:rsidRPr="0087588A">
        <w:t>screen</w:t>
      </w:r>
      <w:bookmarkEnd w:id="1530"/>
      <w:bookmarkEnd w:id="1531"/>
      <w:bookmarkEnd w:id="1532"/>
    </w:p>
    <w:p w:rsidR="002A49DD" w:rsidRPr="0087588A" w:rsidRDefault="002A49DD" w:rsidP="00BD6B23">
      <w:pPr>
        <w:widowControl w:val="0"/>
        <w:numPr>
          <w:ilvl w:val="0"/>
          <w:numId w:val="113"/>
        </w:numPr>
        <w:tabs>
          <w:tab w:val="left" w:pos="1991"/>
        </w:tabs>
        <w:ind w:right="830"/>
        <w:rPr>
          <w:sz w:val="24"/>
        </w:rPr>
      </w:pPr>
      <w:r w:rsidRPr="0087588A">
        <w:rPr>
          <w:sz w:val="24"/>
        </w:rPr>
        <w:t>From</w:t>
      </w:r>
      <w:r w:rsidRPr="0087588A">
        <w:rPr>
          <w:spacing w:val="-2"/>
          <w:sz w:val="24"/>
        </w:rPr>
        <w:t xml:space="preserve"> </w:t>
      </w:r>
      <w:r w:rsidRPr="0087588A">
        <w:rPr>
          <w:sz w:val="24"/>
        </w:rPr>
        <w:t xml:space="preserve">the </w:t>
      </w:r>
      <w:r w:rsidRPr="0087588A">
        <w:rPr>
          <w:b/>
          <w:i/>
          <w:sz w:val="24"/>
        </w:rPr>
        <w:t xml:space="preserve">Primary </w:t>
      </w:r>
      <w:r w:rsidRPr="0087588A">
        <w:rPr>
          <w:b/>
          <w:i/>
          <w:spacing w:val="-1"/>
          <w:sz w:val="24"/>
        </w:rPr>
        <w:t xml:space="preserve">Review </w:t>
      </w:r>
      <w:r w:rsidRPr="0087588A">
        <w:rPr>
          <w:sz w:val="24"/>
        </w:rPr>
        <w:t>screen,</w:t>
      </w:r>
      <w:r w:rsidRPr="0087588A">
        <w:rPr>
          <w:spacing w:val="1"/>
          <w:sz w:val="24"/>
        </w:rPr>
        <w:t xml:space="preserve"> </w:t>
      </w:r>
      <w:r w:rsidRPr="0087588A">
        <w:rPr>
          <w:i/>
          <w:spacing w:val="-1"/>
          <w:sz w:val="24"/>
        </w:rPr>
        <w:t>click</w:t>
      </w:r>
      <w:r w:rsidRPr="0087588A">
        <w:rPr>
          <w:i/>
          <w:sz w:val="24"/>
        </w:rPr>
        <w:t xml:space="preserve"> </w:t>
      </w:r>
      <w:r w:rsidRPr="0087588A">
        <w:rPr>
          <w:sz w:val="24"/>
        </w:rPr>
        <w:t xml:space="preserve">the </w:t>
      </w:r>
      <w:r w:rsidRPr="0087588A">
        <w:rPr>
          <w:spacing w:val="-1"/>
          <w:sz w:val="24"/>
        </w:rPr>
        <w:t xml:space="preserve">gold </w:t>
      </w:r>
      <w:r w:rsidRPr="0087588A">
        <w:rPr>
          <w:b/>
          <w:sz w:val="24"/>
        </w:rPr>
        <w:t>Show</w:t>
      </w:r>
      <w:r w:rsidRPr="0087588A">
        <w:rPr>
          <w:b/>
          <w:spacing w:val="-2"/>
          <w:sz w:val="24"/>
        </w:rPr>
        <w:t xml:space="preserve"> </w:t>
      </w:r>
      <w:r w:rsidRPr="0087588A">
        <w:rPr>
          <w:b/>
          <w:spacing w:val="-1"/>
          <w:sz w:val="24"/>
        </w:rPr>
        <w:t>Reviews</w:t>
      </w:r>
      <w:r w:rsidRPr="0087588A">
        <w:rPr>
          <w:b/>
          <w:sz w:val="24"/>
        </w:rPr>
        <w:t xml:space="preserve"> </w:t>
      </w:r>
      <w:r w:rsidRPr="0087588A">
        <w:rPr>
          <w:sz w:val="24"/>
        </w:rPr>
        <w:t>tab to</w:t>
      </w:r>
      <w:r w:rsidRPr="0087588A">
        <w:rPr>
          <w:spacing w:val="33"/>
          <w:sz w:val="24"/>
        </w:rPr>
        <w:t xml:space="preserve"> </w:t>
      </w:r>
      <w:r w:rsidRPr="0087588A">
        <w:rPr>
          <w:sz w:val="24"/>
        </w:rPr>
        <w:t>display</w:t>
      </w:r>
      <w:r w:rsidRPr="0087588A">
        <w:rPr>
          <w:spacing w:val="-1"/>
          <w:sz w:val="24"/>
        </w:rPr>
        <w:t xml:space="preserve"> </w:t>
      </w:r>
      <w:r w:rsidRPr="0087588A">
        <w:rPr>
          <w:sz w:val="24"/>
        </w:rPr>
        <w:t>all</w:t>
      </w:r>
      <w:r w:rsidRPr="0087588A">
        <w:rPr>
          <w:spacing w:val="-1"/>
          <w:sz w:val="24"/>
        </w:rPr>
        <w:t xml:space="preserve"> the</w:t>
      </w:r>
      <w:r w:rsidRPr="0087588A">
        <w:rPr>
          <w:sz w:val="24"/>
        </w:rPr>
        <w:t xml:space="preserve"> reviews.</w:t>
      </w:r>
    </w:p>
    <w:p w:rsidR="002A49DD" w:rsidRPr="0087588A" w:rsidRDefault="002A49DD" w:rsidP="00BD6B23">
      <w:pPr>
        <w:pStyle w:val="BodyText"/>
        <w:widowControl w:val="0"/>
        <w:numPr>
          <w:ilvl w:val="0"/>
          <w:numId w:val="113"/>
        </w:numPr>
        <w:tabs>
          <w:tab w:val="left" w:pos="1991"/>
        </w:tabs>
        <w:spacing w:before="0" w:after="0"/>
      </w:pPr>
      <w:r w:rsidRPr="0087588A">
        <w:t xml:space="preserve">The </w:t>
      </w:r>
      <w:r w:rsidRPr="0087588A">
        <w:rPr>
          <w:b/>
        </w:rPr>
        <w:t xml:space="preserve">Reviews </w:t>
      </w:r>
      <w:r w:rsidRPr="0087588A">
        <w:rPr>
          <w:spacing w:val="-1"/>
        </w:rPr>
        <w:t>table</w:t>
      </w:r>
      <w:r w:rsidRPr="0087588A">
        <w:t xml:space="preserve"> will</w:t>
      </w:r>
      <w:r w:rsidRPr="0087588A">
        <w:rPr>
          <w:spacing w:val="-1"/>
        </w:rPr>
        <w:t xml:space="preserve"> </w:t>
      </w:r>
      <w:r w:rsidRPr="0087588A">
        <w:t xml:space="preserve">open and </w:t>
      </w:r>
      <w:r w:rsidRPr="0087588A">
        <w:rPr>
          <w:spacing w:val="-1"/>
        </w:rPr>
        <w:t>display</w:t>
      </w:r>
      <w:r w:rsidRPr="0087588A">
        <w:t xml:space="preserve"> all </w:t>
      </w:r>
      <w:r w:rsidRPr="0087588A">
        <w:rPr>
          <w:spacing w:val="-1"/>
        </w:rPr>
        <w:t>reviews</w:t>
      </w:r>
      <w:r w:rsidRPr="0087588A">
        <w:t xml:space="preserve"> for the </w:t>
      </w:r>
      <w:r w:rsidRPr="0087588A">
        <w:rPr>
          <w:spacing w:val="-1"/>
        </w:rPr>
        <w:t>patient.</w:t>
      </w:r>
    </w:p>
    <w:p w:rsidR="002A49DD" w:rsidRPr="0087588A" w:rsidRDefault="002A49DD" w:rsidP="00BD6B23">
      <w:pPr>
        <w:pStyle w:val="BodyText"/>
        <w:widowControl w:val="0"/>
        <w:numPr>
          <w:ilvl w:val="0"/>
          <w:numId w:val="113"/>
        </w:numPr>
        <w:tabs>
          <w:tab w:val="left" w:pos="1991"/>
        </w:tabs>
        <w:spacing w:before="0" w:after="0"/>
      </w:pPr>
      <w:r w:rsidRPr="0087588A">
        <w:rPr>
          <w:i/>
        </w:rPr>
        <w:t xml:space="preserve">Click </w:t>
      </w:r>
      <w:r w:rsidRPr="0087588A">
        <w:t xml:space="preserve">on a </w:t>
      </w:r>
      <w:r w:rsidRPr="0087588A">
        <w:rPr>
          <w:color w:val="0000FF"/>
          <w:spacing w:val="-1"/>
          <w:u w:val="single" w:color="0000FF"/>
        </w:rPr>
        <w:t xml:space="preserve">View </w:t>
      </w:r>
      <w:r w:rsidRPr="0087588A">
        <w:rPr>
          <w:spacing w:val="-1"/>
        </w:rPr>
        <w:t>hyperlink</w:t>
      </w:r>
      <w:r w:rsidRPr="0087588A">
        <w:t xml:space="preserve"> in the</w:t>
      </w:r>
      <w:r w:rsidRPr="0087588A">
        <w:rPr>
          <w:spacing w:val="-1"/>
        </w:rPr>
        <w:t xml:space="preserve"> </w:t>
      </w:r>
      <w:r w:rsidRPr="0087588A">
        <w:t>table.</w:t>
      </w:r>
    </w:p>
    <w:p w:rsidR="002A49DD" w:rsidRPr="0087588A" w:rsidRDefault="002A49DD" w:rsidP="00BD6B23">
      <w:pPr>
        <w:widowControl w:val="0"/>
        <w:numPr>
          <w:ilvl w:val="0"/>
          <w:numId w:val="113"/>
        </w:numPr>
        <w:tabs>
          <w:tab w:val="left" w:pos="1991"/>
        </w:tabs>
        <w:spacing w:before="6" w:line="281" w:lineRule="exact"/>
        <w:rPr>
          <w:sz w:val="24"/>
        </w:rPr>
      </w:pP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Copy This Review</w:t>
      </w:r>
      <w:r w:rsidRPr="0087588A">
        <w:rPr>
          <w:spacing w:val="-1"/>
          <w:sz w:val="24"/>
        </w:rPr>
        <w:t>&gt;</w:t>
      </w:r>
      <w:r w:rsidRPr="0087588A">
        <w:rPr>
          <w:sz w:val="24"/>
        </w:rPr>
        <w:t xml:space="preserve"> button </w:t>
      </w:r>
      <w:r w:rsidRPr="0087588A">
        <w:rPr>
          <w:spacing w:val="-1"/>
          <w:sz w:val="24"/>
        </w:rPr>
        <w:t>will</w:t>
      </w:r>
      <w:r w:rsidRPr="0087588A">
        <w:rPr>
          <w:sz w:val="24"/>
        </w:rPr>
        <w:t xml:space="preserve"> </w:t>
      </w:r>
      <w:r w:rsidRPr="0087588A">
        <w:rPr>
          <w:spacing w:val="-1"/>
          <w:sz w:val="24"/>
        </w:rPr>
        <w:t>display</w:t>
      </w:r>
      <w:r w:rsidRPr="0087588A">
        <w:rPr>
          <w:spacing w:val="1"/>
          <w:sz w:val="24"/>
        </w:rPr>
        <w:t xml:space="preserve"> </w:t>
      </w:r>
      <w:r w:rsidRPr="0087588A">
        <w:rPr>
          <w:spacing w:val="-1"/>
          <w:sz w:val="24"/>
        </w:rPr>
        <w:t>(Figure</w:t>
      </w:r>
      <w:r w:rsidRPr="0087588A">
        <w:rPr>
          <w:sz w:val="24"/>
        </w:rPr>
        <w:t xml:space="preserve"> 16</w:t>
      </w:r>
      <w:r w:rsidR="00D7401E" w:rsidRPr="0087588A">
        <w:rPr>
          <w:sz w:val="24"/>
        </w:rPr>
        <w:t>5</w:t>
      </w:r>
      <w:r w:rsidRPr="0087588A">
        <w:rPr>
          <w:sz w:val="24"/>
        </w:rPr>
        <w:t>).</w:t>
      </w:r>
    </w:p>
    <w:p w:rsidR="002A49DD" w:rsidRPr="0087588A" w:rsidRDefault="002A49DD" w:rsidP="00BD6B23">
      <w:pPr>
        <w:pStyle w:val="BodyText"/>
        <w:widowControl w:val="0"/>
        <w:numPr>
          <w:ilvl w:val="0"/>
          <w:numId w:val="113"/>
        </w:numPr>
        <w:tabs>
          <w:tab w:val="left" w:pos="1991"/>
        </w:tabs>
        <w:spacing w:before="0" w:after="0" w:line="273" w:lineRule="exact"/>
      </w:pPr>
      <w:r w:rsidRPr="0087588A">
        <w:rPr>
          <w:i/>
        </w:rPr>
        <w:t xml:space="preserve">Click </w:t>
      </w:r>
      <w:r w:rsidRPr="0087588A">
        <w:rPr>
          <w:spacing w:val="-1"/>
        </w:rPr>
        <w:t>the</w:t>
      </w:r>
      <w:r w:rsidRPr="0087588A">
        <w:t xml:space="preserve"> button and an </w:t>
      </w:r>
      <w:r w:rsidRPr="0087588A">
        <w:rPr>
          <w:spacing w:val="-1"/>
        </w:rPr>
        <w:t>identical</w:t>
      </w:r>
      <w:r w:rsidRPr="0087588A">
        <w:t xml:space="preserve"> </w:t>
      </w:r>
      <w:r w:rsidRPr="0087588A">
        <w:rPr>
          <w:spacing w:val="-1"/>
        </w:rPr>
        <w:t>copy</w:t>
      </w:r>
      <w:r w:rsidRPr="0087588A">
        <w:t xml:space="preserve"> of the </w:t>
      </w:r>
      <w:r w:rsidRPr="0087588A">
        <w:rPr>
          <w:spacing w:val="-1"/>
        </w:rPr>
        <w:t>review</w:t>
      </w:r>
      <w:r w:rsidRPr="0087588A">
        <w:t xml:space="preserve"> will be created.</w:t>
      </w:r>
    </w:p>
    <w:p w:rsidR="002A49DD" w:rsidRPr="0087588A" w:rsidRDefault="002A49DD" w:rsidP="002A49DD">
      <w:pPr>
        <w:ind w:left="720"/>
        <w:rPr>
          <w:b/>
          <w:sz w:val="24"/>
        </w:rPr>
      </w:pPr>
      <w:r w:rsidRPr="0087588A">
        <w:rPr>
          <w:b/>
          <w:noProof/>
          <w:sz w:val="24"/>
        </w:rPr>
        <w:drawing>
          <wp:inline distT="0" distB="0" distL="0" distR="0" wp14:anchorId="5FEB1B58" wp14:editId="5984E8B1">
            <wp:extent cx="247650" cy="247650"/>
            <wp:effectExtent l="0" t="0" r="0" b="0"/>
            <wp:docPr id="4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It is only appropriate to copy a review if the criteria and met/not met outcome have not changed. You can copy a review as many times as you wish</w:t>
      </w:r>
      <w:r w:rsidRPr="0087588A">
        <w:rPr>
          <w:b/>
          <w:spacing w:val="-1"/>
          <w:sz w:val="24"/>
        </w:rPr>
        <w:t>.</w:t>
      </w:r>
    </w:p>
    <w:p w:rsidR="00DE047F" w:rsidRPr="0087588A" w:rsidRDefault="00DE047F" w:rsidP="002B5E90">
      <w:pPr>
        <w:widowControl w:val="0"/>
        <w:tabs>
          <w:tab w:val="left" w:pos="2031"/>
        </w:tabs>
        <w:spacing w:line="280" w:lineRule="exact"/>
        <w:ind w:left="2030"/>
        <w:rPr>
          <w:sz w:val="24"/>
        </w:rPr>
      </w:pPr>
    </w:p>
    <w:p w:rsidR="002E67F5" w:rsidRPr="0087588A" w:rsidRDefault="002A49DD" w:rsidP="002A49DD">
      <w:pPr>
        <w:jc w:val="center"/>
      </w:pPr>
      <w:r w:rsidRPr="0087588A">
        <w:rPr>
          <w:noProof/>
          <w:sz w:val="20"/>
          <w:szCs w:val="20"/>
        </w:rPr>
        <w:lastRenderedPageBreak/>
        <w:drawing>
          <wp:inline distT="0" distB="0" distL="0" distR="0" wp14:anchorId="5ADFB374" wp14:editId="52F44B39">
            <wp:extent cx="4991100" cy="3019425"/>
            <wp:effectExtent l="0" t="0" r="0" b="9525"/>
            <wp:docPr id="443" name="image187.jpeg" descr="Primary Review Summary screen with Copy This Review Button" title="Primary Review Summary screen with Copy This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7.jpeg"/>
                    <pic:cNvPicPr/>
                  </pic:nvPicPr>
                  <pic:blipFill>
                    <a:blip r:embed="rId258" cstate="print"/>
                    <a:stretch>
                      <a:fillRect/>
                    </a:stretch>
                  </pic:blipFill>
                  <pic:spPr>
                    <a:xfrm>
                      <a:off x="0" y="0"/>
                      <a:ext cx="4991100" cy="3019425"/>
                    </a:xfrm>
                    <a:prstGeom prst="rect">
                      <a:avLst/>
                    </a:prstGeom>
                  </pic:spPr>
                </pic:pic>
              </a:graphicData>
            </a:graphic>
          </wp:inline>
        </w:drawing>
      </w:r>
    </w:p>
    <w:p w:rsidR="002A49DD" w:rsidRPr="0087588A" w:rsidRDefault="00216149" w:rsidP="00216149">
      <w:pPr>
        <w:pStyle w:val="Caption"/>
        <w:jc w:val="center"/>
      </w:pPr>
      <w:bookmarkStart w:id="1533" w:name="_Toc479683419"/>
      <w:bookmarkStart w:id="1534" w:name="_Toc479632202"/>
      <w:bookmarkStart w:id="1535" w:name="_Toc499543647"/>
      <w:r w:rsidRPr="0087588A">
        <w:t xml:space="preserve">Figure </w:t>
      </w:r>
      <w:fldSimple w:instr=" SEQ Figure \* ARABIC ">
        <w:r w:rsidR="00E65A84">
          <w:rPr>
            <w:noProof/>
          </w:rPr>
          <w:t>166</w:t>
        </w:r>
      </w:fldSimple>
      <w:r w:rsidR="002A49DD" w:rsidRPr="0087588A">
        <w:t>:</w:t>
      </w:r>
      <w:r w:rsidR="002A49DD" w:rsidRPr="0087588A">
        <w:rPr>
          <w:rFonts w:ascii="Arial"/>
          <w:b w:val="0"/>
          <w:spacing w:val="-1"/>
          <w:sz w:val="18"/>
        </w:rPr>
        <w:t xml:space="preserve"> </w:t>
      </w:r>
      <w:r w:rsidR="002A49DD" w:rsidRPr="0087588A">
        <w:t>Primary Review Summary</w:t>
      </w:r>
      <w:r w:rsidR="000242E4" w:rsidRPr="0087588A">
        <w:fldChar w:fldCharType="begin"/>
      </w:r>
      <w:r w:rsidR="000242E4" w:rsidRPr="0087588A">
        <w:instrText xml:space="preserve"> XE "</w:instrText>
      </w:r>
      <w:r w:rsidR="000242E4" w:rsidRPr="0087588A">
        <w:rPr>
          <w:spacing w:val="-1"/>
        </w:rPr>
        <w:instrText>Primary</w:instrText>
      </w:r>
      <w:r w:rsidR="000242E4" w:rsidRPr="0087588A">
        <w:instrText xml:space="preserve"> </w:instrText>
      </w:r>
      <w:r w:rsidR="000242E4" w:rsidRPr="0087588A">
        <w:rPr>
          <w:spacing w:val="-1"/>
        </w:rPr>
        <w:instrText>Review</w:instrText>
      </w:r>
      <w:r w:rsidR="000242E4" w:rsidRPr="0087588A">
        <w:instrText xml:space="preserve"> </w:instrText>
      </w:r>
      <w:r w:rsidR="000242E4" w:rsidRPr="0087588A">
        <w:rPr>
          <w:spacing w:val="-1"/>
        </w:rPr>
        <w:instrText>Summary</w:instrText>
      </w:r>
      <w:r w:rsidR="000242E4" w:rsidRPr="0087588A">
        <w:instrText xml:space="preserve">" </w:instrText>
      </w:r>
      <w:r w:rsidR="000242E4" w:rsidRPr="0087588A">
        <w:fldChar w:fldCharType="end"/>
      </w:r>
      <w:r w:rsidR="00DF273B" w:rsidRPr="0087588A">
        <w:t xml:space="preserve"> </w:t>
      </w:r>
      <w:r w:rsidR="002A49DD" w:rsidRPr="0087588A">
        <w:t xml:space="preserve">screen with Copy This Review </w:t>
      </w:r>
      <w:r w:rsidR="008629E5" w:rsidRPr="0087588A">
        <w:t>B</w:t>
      </w:r>
      <w:r w:rsidR="002A49DD" w:rsidRPr="0087588A">
        <w:t>utton</w:t>
      </w:r>
      <w:bookmarkEnd w:id="1533"/>
      <w:bookmarkEnd w:id="1534"/>
      <w:bookmarkEnd w:id="1535"/>
    </w:p>
    <w:p w:rsidR="002A49DD" w:rsidRPr="0087588A" w:rsidRDefault="002A49DD" w:rsidP="004451AB">
      <w:pPr>
        <w:pStyle w:val="Heading4"/>
        <w:widowControl w:val="0"/>
        <w:tabs>
          <w:tab w:val="clear" w:pos="2394"/>
        </w:tabs>
        <w:spacing w:before="120" w:after="0"/>
        <w:ind w:left="864"/>
      </w:pPr>
      <w:bookmarkStart w:id="1536" w:name="_Toc479676225"/>
      <w:bookmarkStart w:id="1537" w:name="_Toc479631960"/>
      <w:bookmarkStart w:id="1538" w:name="_Toc499543931"/>
      <w:r w:rsidRPr="0087588A">
        <w:t>To copy a review</w:t>
      </w:r>
      <w:r w:rsidRPr="0087588A">
        <w:rPr>
          <w:spacing w:val="-2"/>
        </w:rPr>
        <w:t xml:space="preserve"> </w:t>
      </w:r>
      <w:r w:rsidRPr="0087588A">
        <w:t xml:space="preserve">from the </w:t>
      </w:r>
      <w:r w:rsidRPr="0087588A">
        <w:rPr>
          <w:spacing w:val="-1"/>
        </w:rPr>
        <w:t xml:space="preserve">Review </w:t>
      </w:r>
      <w:r w:rsidRPr="0087588A">
        <w:t xml:space="preserve">Summary </w:t>
      </w:r>
      <w:r w:rsidRPr="0087588A">
        <w:rPr>
          <w:spacing w:val="-1"/>
        </w:rPr>
        <w:t>screen</w:t>
      </w:r>
      <w:bookmarkEnd w:id="1536"/>
      <w:bookmarkEnd w:id="1537"/>
      <w:bookmarkEnd w:id="1538"/>
    </w:p>
    <w:p w:rsidR="002A49DD" w:rsidRPr="0087588A" w:rsidRDefault="002A49DD" w:rsidP="00BD6B23">
      <w:pPr>
        <w:widowControl w:val="0"/>
        <w:numPr>
          <w:ilvl w:val="0"/>
          <w:numId w:val="114"/>
        </w:numPr>
        <w:tabs>
          <w:tab w:val="left" w:pos="1991"/>
        </w:tabs>
        <w:ind w:right="610"/>
        <w:rPr>
          <w:sz w:val="24"/>
        </w:rPr>
      </w:pPr>
      <w:r w:rsidRPr="0087588A">
        <w:rPr>
          <w:sz w:val="24"/>
        </w:rPr>
        <w:t>From</w:t>
      </w:r>
      <w:r w:rsidRPr="0087588A">
        <w:rPr>
          <w:spacing w:val="-2"/>
          <w:sz w:val="24"/>
        </w:rPr>
        <w:t xml:space="preserve"> </w:t>
      </w:r>
      <w:r w:rsidRPr="0087588A">
        <w:rPr>
          <w:sz w:val="24"/>
        </w:rPr>
        <w:t xml:space="preserve">the </w:t>
      </w:r>
      <w:r w:rsidRPr="0087588A">
        <w:rPr>
          <w:b/>
          <w:i/>
          <w:sz w:val="24"/>
        </w:rPr>
        <w:t xml:space="preserve">Primary </w:t>
      </w:r>
      <w:r w:rsidRPr="0087588A">
        <w:rPr>
          <w:b/>
          <w:i/>
          <w:spacing w:val="-1"/>
          <w:sz w:val="24"/>
        </w:rPr>
        <w:t xml:space="preserve">Review </w:t>
      </w:r>
      <w:r w:rsidRPr="0087588A">
        <w:rPr>
          <w:sz w:val="24"/>
        </w:rPr>
        <w:t xml:space="preserve">screen, </w:t>
      </w:r>
      <w:r w:rsidRPr="0087588A">
        <w:rPr>
          <w:i/>
          <w:spacing w:val="-1"/>
          <w:sz w:val="24"/>
        </w:rPr>
        <w:t>click</w:t>
      </w:r>
      <w:r w:rsidRPr="0087588A">
        <w:rPr>
          <w:i/>
          <w:sz w:val="24"/>
        </w:rPr>
        <w:t xml:space="preserve"> </w:t>
      </w:r>
      <w:r w:rsidRPr="0087588A">
        <w:rPr>
          <w:sz w:val="24"/>
        </w:rPr>
        <w:t xml:space="preserve">the </w:t>
      </w:r>
      <w:r w:rsidRPr="0087588A">
        <w:rPr>
          <w:spacing w:val="-1"/>
          <w:sz w:val="24"/>
        </w:rPr>
        <w:t xml:space="preserve">gold </w:t>
      </w:r>
      <w:r w:rsidRPr="0087588A">
        <w:rPr>
          <w:b/>
          <w:sz w:val="24"/>
        </w:rPr>
        <w:t>Show</w:t>
      </w:r>
      <w:r w:rsidRPr="0087588A">
        <w:rPr>
          <w:b/>
          <w:spacing w:val="-2"/>
          <w:sz w:val="24"/>
        </w:rPr>
        <w:t xml:space="preserve"> </w:t>
      </w:r>
      <w:r w:rsidRPr="0087588A">
        <w:rPr>
          <w:b/>
          <w:spacing w:val="-1"/>
          <w:sz w:val="24"/>
        </w:rPr>
        <w:t>Reviews</w:t>
      </w:r>
      <w:r w:rsidRPr="0087588A">
        <w:rPr>
          <w:b/>
          <w:sz w:val="24"/>
        </w:rPr>
        <w:t xml:space="preserve"> </w:t>
      </w:r>
      <w:r w:rsidRPr="0087588A">
        <w:rPr>
          <w:sz w:val="24"/>
        </w:rPr>
        <w:t>tab to</w:t>
      </w:r>
      <w:r w:rsidRPr="0087588A">
        <w:rPr>
          <w:spacing w:val="33"/>
          <w:sz w:val="24"/>
        </w:rPr>
        <w:t xml:space="preserve"> </w:t>
      </w:r>
      <w:r w:rsidRPr="0087588A">
        <w:rPr>
          <w:sz w:val="24"/>
        </w:rPr>
        <w:t>expand the</w:t>
      </w:r>
      <w:r w:rsidRPr="0087588A">
        <w:rPr>
          <w:spacing w:val="-1"/>
          <w:sz w:val="24"/>
        </w:rPr>
        <w:t xml:space="preserve"> </w:t>
      </w:r>
      <w:r w:rsidRPr="0087588A">
        <w:rPr>
          <w:b/>
          <w:spacing w:val="-1"/>
          <w:sz w:val="24"/>
        </w:rPr>
        <w:t>Reviews</w:t>
      </w:r>
      <w:r w:rsidRPr="0087588A">
        <w:rPr>
          <w:b/>
          <w:sz w:val="24"/>
        </w:rPr>
        <w:t xml:space="preserve"> </w:t>
      </w:r>
      <w:r w:rsidRPr="0087588A">
        <w:rPr>
          <w:sz w:val="24"/>
        </w:rPr>
        <w:t>table.</w:t>
      </w:r>
    </w:p>
    <w:p w:rsidR="002A49DD" w:rsidRPr="0087588A" w:rsidRDefault="002A49DD" w:rsidP="00BD6B23">
      <w:pPr>
        <w:pStyle w:val="BodyText"/>
        <w:widowControl w:val="0"/>
        <w:numPr>
          <w:ilvl w:val="0"/>
          <w:numId w:val="114"/>
        </w:numPr>
        <w:tabs>
          <w:tab w:val="left" w:pos="1991"/>
        </w:tabs>
        <w:spacing w:before="0" w:after="0"/>
      </w:pPr>
      <w:r w:rsidRPr="0087588A">
        <w:t xml:space="preserve">The </w:t>
      </w:r>
      <w:r w:rsidRPr="0087588A">
        <w:rPr>
          <w:spacing w:val="-1"/>
        </w:rPr>
        <w:t>original</w:t>
      </w:r>
      <w:r w:rsidRPr="0087588A">
        <w:t xml:space="preserve"> review and</w:t>
      </w:r>
      <w:r w:rsidRPr="0087588A">
        <w:rPr>
          <w:spacing w:val="-2"/>
        </w:rPr>
        <w:t xml:space="preserve"> </w:t>
      </w:r>
      <w:r w:rsidRPr="0087588A">
        <w:t>all</w:t>
      </w:r>
      <w:r w:rsidRPr="0087588A">
        <w:rPr>
          <w:spacing w:val="-1"/>
        </w:rPr>
        <w:t xml:space="preserve"> </w:t>
      </w:r>
      <w:r w:rsidRPr="0087588A">
        <w:t xml:space="preserve">its </w:t>
      </w:r>
      <w:r w:rsidRPr="0087588A">
        <w:rPr>
          <w:spacing w:val="-1"/>
        </w:rPr>
        <w:t xml:space="preserve">copies </w:t>
      </w:r>
      <w:r w:rsidRPr="0087588A">
        <w:t xml:space="preserve">will </w:t>
      </w:r>
      <w:r w:rsidRPr="0087588A">
        <w:rPr>
          <w:spacing w:val="-1"/>
        </w:rPr>
        <w:t>display.</w:t>
      </w:r>
    </w:p>
    <w:p w:rsidR="002A49DD" w:rsidRPr="0087588A" w:rsidRDefault="002A49DD" w:rsidP="00BD6B23">
      <w:pPr>
        <w:pStyle w:val="BodyText"/>
        <w:widowControl w:val="0"/>
        <w:numPr>
          <w:ilvl w:val="0"/>
          <w:numId w:val="114"/>
        </w:numPr>
        <w:tabs>
          <w:tab w:val="left" w:pos="1991"/>
        </w:tabs>
        <w:spacing w:before="0" w:after="0"/>
      </w:pPr>
      <w:r w:rsidRPr="0087588A">
        <w:t xml:space="preserve">To see the </w:t>
      </w:r>
      <w:r w:rsidRPr="0087588A">
        <w:rPr>
          <w:spacing w:val="-1"/>
        </w:rPr>
        <w:t>summary</w:t>
      </w:r>
      <w:r w:rsidRPr="0087588A">
        <w:t xml:space="preserve"> for any review, </w:t>
      </w:r>
      <w:r w:rsidRPr="0087588A">
        <w:rPr>
          <w:i/>
        </w:rPr>
        <w:t xml:space="preserve">click </w:t>
      </w:r>
      <w:r w:rsidRPr="0087588A">
        <w:t xml:space="preserve">its </w:t>
      </w:r>
      <w:r w:rsidRPr="0087588A">
        <w:rPr>
          <w:color w:val="0000FF"/>
          <w:spacing w:val="-1"/>
          <w:u w:val="single" w:color="0000FF"/>
        </w:rPr>
        <w:t xml:space="preserve">View </w:t>
      </w:r>
      <w:r w:rsidRPr="0087588A">
        <w:t>hyperlink.</w:t>
      </w:r>
    </w:p>
    <w:p w:rsidR="002A49DD" w:rsidRPr="0087588A" w:rsidRDefault="002A49DD" w:rsidP="00BD6B23">
      <w:pPr>
        <w:widowControl w:val="0"/>
        <w:numPr>
          <w:ilvl w:val="0"/>
          <w:numId w:val="114"/>
        </w:numPr>
        <w:tabs>
          <w:tab w:val="left" w:pos="1991"/>
        </w:tabs>
        <w:rPr>
          <w:sz w:val="24"/>
        </w:rPr>
      </w:pPr>
      <w:r w:rsidRPr="0087588A">
        <w:rPr>
          <w:sz w:val="24"/>
        </w:rPr>
        <w:t xml:space="preserve">The </w:t>
      </w:r>
      <w:r w:rsidRPr="0087588A">
        <w:rPr>
          <w:b/>
          <w:i/>
          <w:sz w:val="24"/>
        </w:rPr>
        <w:t xml:space="preserve">Review </w:t>
      </w:r>
      <w:r w:rsidRPr="0087588A">
        <w:rPr>
          <w:b/>
          <w:i/>
          <w:spacing w:val="-1"/>
          <w:sz w:val="24"/>
        </w:rPr>
        <w:t>Summary</w:t>
      </w:r>
      <w:r w:rsidRPr="0087588A">
        <w:rPr>
          <w:b/>
          <w:i/>
          <w:sz w:val="24"/>
        </w:rPr>
        <w:t xml:space="preserve"> </w:t>
      </w:r>
      <w:r w:rsidRPr="0087588A">
        <w:rPr>
          <w:spacing w:val="-1"/>
          <w:sz w:val="24"/>
        </w:rPr>
        <w:t>screen</w:t>
      </w:r>
      <w:r w:rsidRPr="0087588A">
        <w:rPr>
          <w:sz w:val="24"/>
        </w:rPr>
        <w:t xml:space="preserve"> will display </w:t>
      </w:r>
      <w:r w:rsidRPr="0087588A">
        <w:rPr>
          <w:spacing w:val="-1"/>
          <w:sz w:val="24"/>
        </w:rPr>
        <w:t xml:space="preserve">(Figure </w:t>
      </w:r>
      <w:r w:rsidRPr="0087588A">
        <w:rPr>
          <w:sz w:val="24"/>
        </w:rPr>
        <w:t>16</w:t>
      </w:r>
      <w:r w:rsidR="00D7401E" w:rsidRPr="0087588A">
        <w:rPr>
          <w:sz w:val="24"/>
        </w:rPr>
        <w:t>6</w:t>
      </w:r>
      <w:r w:rsidRPr="0087588A">
        <w:rPr>
          <w:sz w:val="24"/>
        </w:rPr>
        <w:t>).</w:t>
      </w:r>
    </w:p>
    <w:p w:rsidR="002A49DD" w:rsidRPr="0087588A" w:rsidRDefault="002A49DD" w:rsidP="00BD6B23">
      <w:pPr>
        <w:widowControl w:val="0"/>
        <w:numPr>
          <w:ilvl w:val="0"/>
          <w:numId w:val="114"/>
        </w:numPr>
        <w:tabs>
          <w:tab w:val="left" w:pos="1991"/>
        </w:tabs>
        <w:spacing w:before="9" w:line="278" w:lineRule="exact"/>
        <w:ind w:right="111"/>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Copy This Review</w:t>
      </w:r>
      <w:r w:rsidRPr="0087588A">
        <w:rPr>
          <w:spacing w:val="-1"/>
          <w:sz w:val="24"/>
        </w:rPr>
        <w:t>&gt;</w:t>
      </w:r>
      <w:r w:rsidRPr="0087588A">
        <w:rPr>
          <w:sz w:val="24"/>
        </w:rPr>
        <w:t xml:space="preserve"> </w:t>
      </w:r>
      <w:r w:rsidRPr="0087588A">
        <w:rPr>
          <w:spacing w:val="-1"/>
          <w:sz w:val="24"/>
        </w:rPr>
        <w:t>button</w:t>
      </w:r>
      <w:r w:rsidRPr="0087588A">
        <w:rPr>
          <w:sz w:val="24"/>
        </w:rPr>
        <w:t xml:space="preserve"> and an </w:t>
      </w:r>
      <w:r w:rsidRPr="0087588A">
        <w:rPr>
          <w:spacing w:val="-1"/>
          <w:sz w:val="24"/>
        </w:rPr>
        <w:t>identical</w:t>
      </w:r>
      <w:r w:rsidRPr="0087588A">
        <w:rPr>
          <w:sz w:val="24"/>
        </w:rPr>
        <w:t xml:space="preserve"> copy of</w:t>
      </w:r>
      <w:r w:rsidRPr="0087588A">
        <w:rPr>
          <w:spacing w:val="-2"/>
          <w:sz w:val="24"/>
        </w:rPr>
        <w:t xml:space="preserve"> </w:t>
      </w:r>
      <w:r w:rsidRPr="0087588A">
        <w:rPr>
          <w:sz w:val="24"/>
        </w:rPr>
        <w:t xml:space="preserve">the review will be </w:t>
      </w:r>
      <w:r w:rsidRPr="0087588A">
        <w:rPr>
          <w:spacing w:val="-1"/>
          <w:sz w:val="24"/>
        </w:rPr>
        <w:t>created.</w:t>
      </w:r>
    </w:p>
    <w:p w:rsidR="002A49DD" w:rsidRPr="0087588A" w:rsidRDefault="006B3633" w:rsidP="006B3633">
      <w:pPr>
        <w:jc w:val="center"/>
      </w:pPr>
      <w:r w:rsidRPr="0087588A">
        <w:rPr>
          <w:noProof/>
          <w:sz w:val="20"/>
          <w:szCs w:val="20"/>
        </w:rPr>
        <w:lastRenderedPageBreak/>
        <mc:AlternateContent>
          <mc:Choice Requires="wpg">
            <w:drawing>
              <wp:inline distT="0" distB="0" distL="0" distR="0" wp14:anchorId="12200F7D" wp14:editId="72FEF1C5">
                <wp:extent cx="4194175" cy="5222875"/>
                <wp:effectExtent l="9525" t="9525" r="6350" b="6350"/>
                <wp:docPr id="657" name="Group 274" descr="Review Summary Screen with Print and Copy This Review Buttons" title="Review Summary Screen with Print and Copy This Review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4175" cy="5222875"/>
                          <a:chOff x="0" y="0"/>
                          <a:chExt cx="6605" cy="8225"/>
                        </a:xfrm>
                      </wpg:grpSpPr>
                      <pic:pic xmlns:pic="http://schemas.openxmlformats.org/drawingml/2006/picture">
                        <pic:nvPicPr>
                          <pic:cNvPr id="658" name="Picture 277" descr="Review Summary Screen with Print and Copy This Review Buttons" title="Review Summary Screen with Print and Copy This Review Button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10" y="10"/>
                            <a:ext cx="6568" cy="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9" name="Group 275"/>
                        <wpg:cNvGrpSpPr>
                          <a:grpSpLocks/>
                        </wpg:cNvGrpSpPr>
                        <wpg:grpSpPr bwMode="auto">
                          <a:xfrm>
                            <a:off x="5" y="5"/>
                            <a:ext cx="6595" cy="8215"/>
                            <a:chOff x="5" y="5"/>
                            <a:chExt cx="6595" cy="8215"/>
                          </a:xfrm>
                        </wpg:grpSpPr>
                        <wps:wsp>
                          <wps:cNvPr id="660" name="Freeform 276"/>
                          <wps:cNvSpPr>
                            <a:spLocks/>
                          </wps:cNvSpPr>
                          <wps:spPr bwMode="auto">
                            <a:xfrm>
                              <a:off x="5" y="5"/>
                              <a:ext cx="6595" cy="8215"/>
                            </a:xfrm>
                            <a:custGeom>
                              <a:avLst/>
                              <a:gdLst>
                                <a:gd name="T0" fmla="+- 0 5 5"/>
                                <a:gd name="T1" fmla="*/ T0 w 6595"/>
                                <a:gd name="T2" fmla="+- 0 8220 5"/>
                                <a:gd name="T3" fmla="*/ 8220 h 8215"/>
                                <a:gd name="T4" fmla="+- 0 6600 5"/>
                                <a:gd name="T5" fmla="*/ T4 w 6595"/>
                                <a:gd name="T6" fmla="+- 0 8220 5"/>
                                <a:gd name="T7" fmla="*/ 8220 h 8215"/>
                                <a:gd name="T8" fmla="+- 0 6600 5"/>
                                <a:gd name="T9" fmla="*/ T8 w 6595"/>
                                <a:gd name="T10" fmla="+- 0 5 5"/>
                                <a:gd name="T11" fmla="*/ 5 h 8215"/>
                                <a:gd name="T12" fmla="+- 0 5 5"/>
                                <a:gd name="T13" fmla="*/ T12 w 6595"/>
                                <a:gd name="T14" fmla="+- 0 5 5"/>
                                <a:gd name="T15" fmla="*/ 5 h 8215"/>
                                <a:gd name="T16" fmla="+- 0 5 5"/>
                                <a:gd name="T17" fmla="*/ T16 w 6595"/>
                                <a:gd name="T18" fmla="+- 0 8220 5"/>
                                <a:gd name="T19" fmla="*/ 8220 h 8215"/>
                              </a:gdLst>
                              <a:ahLst/>
                              <a:cxnLst>
                                <a:cxn ang="0">
                                  <a:pos x="T1" y="T3"/>
                                </a:cxn>
                                <a:cxn ang="0">
                                  <a:pos x="T5" y="T7"/>
                                </a:cxn>
                                <a:cxn ang="0">
                                  <a:pos x="T9" y="T11"/>
                                </a:cxn>
                                <a:cxn ang="0">
                                  <a:pos x="T13" y="T15"/>
                                </a:cxn>
                                <a:cxn ang="0">
                                  <a:pos x="T17" y="T19"/>
                                </a:cxn>
                              </a:cxnLst>
                              <a:rect l="0" t="0" r="r" b="b"/>
                              <a:pathLst>
                                <a:path w="6595" h="8215">
                                  <a:moveTo>
                                    <a:pt x="0" y="8215"/>
                                  </a:moveTo>
                                  <a:lnTo>
                                    <a:pt x="6595" y="8215"/>
                                  </a:lnTo>
                                  <a:lnTo>
                                    <a:pt x="6595" y="0"/>
                                  </a:lnTo>
                                  <a:lnTo>
                                    <a:pt x="0" y="0"/>
                                  </a:lnTo>
                                  <a:lnTo>
                                    <a:pt x="0" y="82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74" o:spid="_x0000_s1026" alt="Title: Review Summary Screen with Print and Copy This Review Buttons - Description: Review Summary Screen with Print and Copy This Review Buttons" style="width:330.25pt;height:411.25pt;mso-position-horizontal-relative:char;mso-position-vertical-relative:line" coordsize="6605,8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&#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">
                <v:shape id="Picture 277" o:spid="_x0000_s1027" type="#_x0000_t75" alt="Review Summary Screen with Print and Copy This Review Buttons" style="position:absolute;left:10;top:10;width:6568;height:8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Xc6nBAAAA3AAAAA8AAABkcnMvZG93bnJldi54bWxET1trwjAUfhf8D+EIvmm64ULpjOIFoa86&#10;t70emrM22JyUJtPqrzcPgz1+fPflenCtuFIfrGcNL/MMBHHljeVaw/njMMtBhIhssPVMGu4UYL0a&#10;j5ZYGH/jI11PsRYphEOBGpoYu0LKUDXkMMx9R5y4H987jAn2tTQ93lK4a+Vrlinp0HJqaLCjXUPV&#10;5fTrNHwev74fub0oq/Jyvz9vF4o3pdbTybB5BxFpiP/iP3dpNKi3tDadSUd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HXc6nBAAAA3AAAAA8AAAAAAAAAAAAAAAAAnwIA&#10;AGRycy9kb3ducmV2LnhtbFBLBQYAAAAABAAEAPcAAACNAwAAAAA=&#10;">
                  <v:imagedata r:id="rId260" o:title="Review Summary Screen with Print and Copy This Review Buttons"/>
                </v:shape>
                <v:group id="Group 275" o:spid="_x0000_s1028" style="position:absolute;left:5;top:5;width:6595;height:8215" coordorigin="5,5" coordsize="6595,8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shape id="Freeform 276" o:spid="_x0000_s1029" style="position:absolute;left:5;top:5;width:6595;height:8215;visibility:visible;mso-wrap-style:square;v-text-anchor:top" coordsize="6595,8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esMA&#10;AADcAAAADwAAAGRycy9kb3ducmV2LnhtbERPTWvCQBC9C/0PywhepG4qNrSpq0ip0kNBmorQ25Cd&#10;JsHsbNhdNf33nUPB4+N9L9eD69SFQmw9G3iYZaCIK29brg0cvrb3T6BiQrbYeSYDvxRhvbobLbGw&#10;/sqfdClTrSSEY4EGmpT6QutYNeQwznxPLNyPDw6TwFBrG/Aq4a7T8yzLtcOWpaHBnl4bqk7l2RnI&#10;z4ud1/vp/nvzfAwfw7x96x5LYybjYfMCKtGQbuJ/97sVXy7z5Ywc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AtesMAAADcAAAADwAAAAAAAAAAAAAAAACYAgAAZHJzL2Rv&#10;d25yZXYueG1sUEsFBgAAAAAEAAQA9QAAAIgDAAAAAA==&#10;" path="m,8215r6595,l6595,,,,,8215xe" filled="f" strokeweight=".5pt">
                    <v:path arrowok="t" o:connecttype="custom" o:connectlocs="0,8220;6595,8220;6595,5;0,5;0,8220" o:connectangles="0,0,0,0,0"/>
                  </v:shape>
                </v:group>
                <w10:anchorlock/>
              </v:group>
            </w:pict>
          </mc:Fallback>
        </mc:AlternateContent>
      </w:r>
    </w:p>
    <w:p w:rsidR="006B3633" w:rsidRPr="0087588A" w:rsidRDefault="00216149" w:rsidP="00216149">
      <w:pPr>
        <w:pStyle w:val="Caption"/>
        <w:jc w:val="center"/>
      </w:pPr>
      <w:bookmarkStart w:id="1539" w:name="_Toc479683420"/>
      <w:bookmarkStart w:id="1540" w:name="_Toc479632203"/>
      <w:bookmarkStart w:id="1541" w:name="_Toc499543648"/>
      <w:r w:rsidRPr="0087588A">
        <w:t xml:space="preserve">Figure </w:t>
      </w:r>
      <w:fldSimple w:instr=" SEQ Figure \* ARABIC ">
        <w:r w:rsidR="00E65A84">
          <w:rPr>
            <w:noProof/>
          </w:rPr>
          <w:t>167</w:t>
        </w:r>
      </w:fldSimple>
      <w:r w:rsidR="006B3633" w:rsidRPr="0087588A">
        <w:t>: Review Summary Screen with Print and Copy This Review Buttons</w:t>
      </w:r>
      <w:bookmarkEnd w:id="1539"/>
      <w:bookmarkEnd w:id="1540"/>
      <w:bookmarkEnd w:id="1541"/>
      <w:r w:rsidR="000242E4" w:rsidRPr="0087588A">
        <w:fldChar w:fldCharType="begin"/>
      </w:r>
      <w:r w:rsidR="000242E4" w:rsidRPr="0087588A">
        <w:instrText xml:space="preserve"> XE "</w:instrText>
      </w:r>
      <w:r w:rsidR="000242E4" w:rsidRPr="0087588A">
        <w:rPr>
          <w:w w:val="95"/>
        </w:rPr>
        <w:instrText>Buttons</w:instrText>
      </w:r>
      <w:r w:rsidR="000242E4" w:rsidRPr="0087588A">
        <w:instrText xml:space="preserve">" \i </w:instrText>
      </w:r>
      <w:r w:rsidR="000242E4" w:rsidRPr="0087588A">
        <w:fldChar w:fldCharType="end"/>
      </w:r>
    </w:p>
    <w:p w:rsidR="006B3633" w:rsidRPr="0087588A" w:rsidRDefault="006B3633" w:rsidP="006B3633">
      <w:pPr>
        <w:pStyle w:val="Heading1"/>
      </w:pPr>
      <w:bookmarkStart w:id="1542" w:name="_Toc465421540"/>
      <w:bookmarkStart w:id="1543" w:name="_Toc465422368"/>
      <w:bookmarkStart w:id="1544" w:name="_Toc479676226"/>
      <w:bookmarkStart w:id="1545" w:name="_Toc479631961"/>
      <w:bookmarkStart w:id="1546" w:name="_Toc499543932"/>
      <w:r w:rsidRPr="0087588A">
        <w:t>Admin Menu</w:t>
      </w:r>
      <w:bookmarkEnd w:id="1542"/>
      <w:bookmarkEnd w:id="1543"/>
      <w:bookmarkEnd w:id="1544"/>
      <w:bookmarkEnd w:id="1545"/>
      <w:bookmarkEnd w:id="1546"/>
    </w:p>
    <w:p w:rsidR="00D1037C" w:rsidRPr="0087588A" w:rsidRDefault="006B3633" w:rsidP="006B3633">
      <w:pPr>
        <w:pStyle w:val="BodyText"/>
        <w:spacing w:before="238"/>
        <w:ind w:left="220" w:right="233"/>
      </w:pPr>
      <w:r w:rsidRPr="0087588A">
        <w:t xml:space="preserve">This chapter </w:t>
      </w:r>
      <w:r w:rsidRPr="0087588A">
        <w:rPr>
          <w:spacing w:val="-1"/>
        </w:rPr>
        <w:t>describes</w:t>
      </w:r>
      <w:r w:rsidRPr="0087588A">
        <w:t xml:space="preserve"> </w:t>
      </w:r>
      <w:r w:rsidRPr="0087588A">
        <w:rPr>
          <w:spacing w:val="-1"/>
        </w:rPr>
        <w:t>the</w:t>
      </w:r>
      <w:r w:rsidRPr="0087588A">
        <w:t xml:space="preserve"> </w:t>
      </w:r>
      <w:r w:rsidRPr="0087588A">
        <w:rPr>
          <w:b/>
          <w:i/>
        </w:rPr>
        <w:t xml:space="preserve">Admin </w:t>
      </w:r>
      <w:r w:rsidRPr="0087588A">
        <w:rPr>
          <w:spacing w:val="-1"/>
        </w:rPr>
        <w:t>menu.</w:t>
      </w:r>
      <w:r w:rsidRPr="0087588A">
        <w:t xml:space="preserve"> Only </w:t>
      </w:r>
      <w:r w:rsidRPr="0087588A">
        <w:rPr>
          <w:spacing w:val="-1"/>
        </w:rPr>
        <w:t>NUMI</w:t>
      </w:r>
      <w:r w:rsidRPr="0087588A">
        <w:t xml:space="preserve"> </w:t>
      </w:r>
      <w:r w:rsidRPr="0087588A">
        <w:rPr>
          <w:spacing w:val="-1"/>
        </w:rPr>
        <w:t>Administrators</w:t>
      </w:r>
      <w:r w:rsidRPr="0087588A">
        <w:t xml:space="preserve"> can use these </w:t>
      </w:r>
      <w:r w:rsidRPr="0087588A">
        <w:rPr>
          <w:spacing w:val="-1"/>
        </w:rPr>
        <w:t>features.</w:t>
      </w:r>
      <w:r w:rsidRPr="0087588A">
        <w:rPr>
          <w:spacing w:val="2"/>
        </w:rPr>
        <w:t xml:space="preserve"> </w:t>
      </w:r>
      <w:r w:rsidRPr="0087588A">
        <w:t>The</w:t>
      </w:r>
      <w:r w:rsidRPr="0087588A">
        <w:rPr>
          <w:spacing w:val="73"/>
        </w:rPr>
        <w:t xml:space="preserve"> </w:t>
      </w:r>
      <w:r w:rsidRPr="0087588A">
        <w:rPr>
          <w:spacing w:val="-1"/>
        </w:rPr>
        <w:t>menu</w:t>
      </w:r>
      <w:r w:rsidRPr="0087588A">
        <w:t xml:space="preserve"> is located in</w:t>
      </w:r>
      <w:r w:rsidRPr="0087588A">
        <w:rPr>
          <w:spacing w:val="-2"/>
        </w:rPr>
        <w:t xml:space="preserve"> </w:t>
      </w:r>
      <w:r w:rsidRPr="0087588A">
        <w:t>the</w:t>
      </w:r>
      <w:r w:rsidRPr="0087588A">
        <w:rPr>
          <w:spacing w:val="1"/>
        </w:rPr>
        <w:t xml:space="preserve"> </w:t>
      </w:r>
      <w:r w:rsidRPr="0087588A">
        <w:rPr>
          <w:b/>
          <w:spacing w:val="-1"/>
        </w:rPr>
        <w:t>Admin</w:t>
      </w:r>
      <w:r w:rsidRPr="0087588A">
        <w:rPr>
          <w:b/>
        </w:rPr>
        <w:t xml:space="preserve"> </w:t>
      </w:r>
      <w:r w:rsidRPr="0087588A">
        <w:rPr>
          <w:spacing w:val="-1"/>
        </w:rPr>
        <w:t>dropdown</w:t>
      </w:r>
      <w:r w:rsidRPr="0087588A">
        <w:t xml:space="preserve"> at the top of</w:t>
      </w:r>
      <w:r w:rsidRPr="0087588A">
        <w:rPr>
          <w:spacing w:val="-2"/>
        </w:rPr>
        <w:t xml:space="preserve"> </w:t>
      </w:r>
      <w:r w:rsidRPr="0087588A">
        <w:t>the</w:t>
      </w:r>
      <w:r w:rsidRPr="0087588A">
        <w:rPr>
          <w:spacing w:val="1"/>
        </w:rPr>
        <w:t xml:space="preserve"> </w:t>
      </w:r>
      <w:r w:rsidRPr="0087588A">
        <w:rPr>
          <w:b/>
          <w:i/>
        </w:rPr>
        <w:t xml:space="preserve">Patient </w:t>
      </w:r>
      <w:r w:rsidRPr="0087588A">
        <w:rPr>
          <w:b/>
          <w:i/>
          <w:spacing w:val="-1"/>
        </w:rPr>
        <w:t>Stay</w:t>
      </w:r>
      <w:r w:rsidRPr="0087588A">
        <w:rPr>
          <w:b/>
          <w:i/>
        </w:rPr>
        <w:t xml:space="preserve"> History</w:t>
      </w:r>
      <w:r w:rsidR="00332E48" w:rsidRPr="0087588A">
        <w:rPr>
          <w:b/>
          <w:i/>
        </w:rPr>
        <w:fldChar w:fldCharType="begin"/>
      </w:r>
      <w:r w:rsidR="00332E48" w:rsidRPr="0087588A">
        <w:instrText xml:space="preserve"> XE "</w:instrText>
      </w:r>
      <w:r w:rsidR="00332E48" w:rsidRPr="0087588A">
        <w:rPr>
          <w:spacing w:val="-1"/>
          <w:sz w:val="20"/>
        </w:rPr>
        <w:instrText>Patient</w:instrText>
      </w:r>
      <w:r w:rsidR="00332E48" w:rsidRPr="0087588A">
        <w:rPr>
          <w:sz w:val="20"/>
        </w:rPr>
        <w:instrText xml:space="preserve"> Stay</w:instrText>
      </w:r>
      <w:r w:rsidR="00332E48" w:rsidRPr="0087588A">
        <w:rPr>
          <w:spacing w:val="-1"/>
          <w:sz w:val="20"/>
        </w:rPr>
        <w:instrText xml:space="preserve"> History</w:instrText>
      </w:r>
      <w:r w:rsidR="00332E48" w:rsidRPr="0087588A">
        <w:instrText xml:space="preserve">" </w:instrText>
      </w:r>
      <w:r w:rsidR="00332E48" w:rsidRPr="0087588A">
        <w:rPr>
          <w:b/>
          <w:i/>
        </w:rPr>
        <w:fldChar w:fldCharType="end"/>
      </w:r>
      <w:r w:rsidR="00332E48" w:rsidRPr="0087588A">
        <w:t>,</w:t>
      </w:r>
      <w:r w:rsidRPr="0087588A">
        <w:rPr>
          <w:spacing w:val="-2"/>
        </w:rPr>
        <w:t xml:space="preserve"> </w:t>
      </w:r>
      <w:r w:rsidRPr="0087588A">
        <w:rPr>
          <w:b/>
          <w:i/>
          <w:spacing w:val="-1"/>
        </w:rPr>
        <w:t>InterQual</w:t>
      </w:r>
      <w:r w:rsidR="00A55CF9" w:rsidRPr="0087588A">
        <w:rPr>
          <w:b/>
          <w:vertAlign w:val="superscript"/>
        </w:rPr>
        <w:t>®</w:t>
      </w:r>
      <w:r w:rsidRPr="0087588A">
        <w:rPr>
          <w:b/>
          <w:i/>
          <w:spacing w:val="45"/>
        </w:rPr>
        <w:t xml:space="preserve"> </w:t>
      </w:r>
      <w:r w:rsidRPr="0087588A">
        <w:rPr>
          <w:b/>
          <w:i/>
        </w:rPr>
        <w:t>Criteria</w:t>
      </w:r>
      <w:r w:rsidRPr="0087588A">
        <w:rPr>
          <w:b/>
          <w:i/>
          <w:spacing w:val="-1"/>
        </w:rPr>
        <w:t xml:space="preserve"> </w:t>
      </w:r>
      <w:r w:rsidR="00261A28" w:rsidRPr="0087588A">
        <w:rPr>
          <w:b/>
          <w:i/>
        </w:rPr>
        <w:fldChar w:fldCharType="begin"/>
      </w:r>
      <w:r w:rsidR="00261A28" w:rsidRPr="0087588A">
        <w:instrText xml:space="preserve"> XE "</w:instrText>
      </w:r>
      <w:r w:rsidR="00261A28" w:rsidRPr="0087588A">
        <w:rPr>
          <w:spacing w:val="-1"/>
          <w:sz w:val="20"/>
        </w:rPr>
        <w:instrText>InterQual</w:instrText>
      </w:r>
      <w:r w:rsidR="00261A28" w:rsidRPr="0087588A">
        <w:rPr>
          <w:sz w:val="20"/>
        </w:rPr>
        <w:instrText xml:space="preserve"> </w:instrText>
      </w:r>
      <w:r w:rsidR="00261A28" w:rsidRPr="0087588A">
        <w:rPr>
          <w:spacing w:val="-1"/>
          <w:sz w:val="20"/>
        </w:rPr>
        <w:instrText>Criteria</w:instrText>
      </w:r>
      <w:r w:rsidR="00261A28" w:rsidRPr="0087588A">
        <w:instrText xml:space="preserve">" </w:instrText>
      </w:r>
      <w:r w:rsidR="00261A28" w:rsidRPr="0087588A">
        <w:rPr>
          <w:b/>
          <w:i/>
        </w:rPr>
        <w:fldChar w:fldCharType="end"/>
      </w:r>
      <w:r w:rsidR="00261A28" w:rsidRPr="0087588A">
        <w:rPr>
          <w:b/>
          <w:i/>
          <w:spacing w:val="-1"/>
        </w:rPr>
        <w:t xml:space="preserve"> </w:t>
      </w:r>
      <w:r w:rsidRPr="0087588A">
        <w:t>and</w:t>
      </w:r>
      <w:r w:rsidRPr="0087588A">
        <w:rPr>
          <w:spacing w:val="-1"/>
        </w:rPr>
        <w:t xml:space="preserve"> </w:t>
      </w:r>
      <w:r w:rsidRPr="0087588A">
        <w:rPr>
          <w:b/>
          <w:i/>
        </w:rPr>
        <w:t xml:space="preserve">Primary </w:t>
      </w:r>
      <w:r w:rsidRPr="0087588A">
        <w:rPr>
          <w:b/>
          <w:i/>
          <w:spacing w:val="-1"/>
        </w:rPr>
        <w:t>Review</w:t>
      </w:r>
      <w:r w:rsidRPr="0087588A">
        <w:rPr>
          <w:b/>
          <w:i/>
        </w:rPr>
        <w:t xml:space="preserve"> </w:t>
      </w:r>
      <w:r w:rsidRPr="0087588A">
        <w:rPr>
          <w:b/>
          <w:i/>
          <w:spacing w:val="-1"/>
        </w:rPr>
        <w:t>Summary</w:t>
      </w:r>
      <w:r w:rsidR="00332E48" w:rsidRPr="0087588A">
        <w:rPr>
          <w:b/>
          <w:i/>
          <w:spacing w:val="-1"/>
        </w:rPr>
        <w:fldChar w:fldCharType="begin"/>
      </w:r>
      <w:r w:rsidR="00332E48" w:rsidRPr="0087588A">
        <w:instrText xml:space="preserve"> XE "</w:instrText>
      </w:r>
      <w:r w:rsidR="00332E48" w:rsidRPr="0087588A">
        <w:rPr>
          <w:spacing w:val="-1"/>
          <w:sz w:val="20"/>
        </w:rPr>
        <w:instrText>Primary</w:instrText>
      </w:r>
      <w:r w:rsidR="00332E48" w:rsidRPr="0087588A">
        <w:rPr>
          <w:sz w:val="20"/>
        </w:rPr>
        <w:instrText xml:space="preserve"> </w:instrText>
      </w:r>
      <w:r w:rsidR="00332E48" w:rsidRPr="0087588A">
        <w:rPr>
          <w:spacing w:val="-1"/>
          <w:sz w:val="20"/>
        </w:rPr>
        <w:instrText>Review</w:instrText>
      </w:r>
      <w:r w:rsidR="00332E48" w:rsidRPr="0087588A">
        <w:rPr>
          <w:sz w:val="20"/>
        </w:rPr>
        <w:instrText xml:space="preserve"> </w:instrText>
      </w:r>
      <w:r w:rsidR="00332E48" w:rsidRPr="0087588A">
        <w:rPr>
          <w:spacing w:val="-1"/>
          <w:sz w:val="20"/>
        </w:rPr>
        <w:instrText>Summary</w:instrText>
      </w:r>
      <w:r w:rsidR="00332E48" w:rsidRPr="0087588A">
        <w:instrText xml:space="preserve">" </w:instrText>
      </w:r>
      <w:r w:rsidR="00332E48" w:rsidRPr="0087588A">
        <w:rPr>
          <w:b/>
          <w:i/>
          <w:spacing w:val="-1"/>
        </w:rPr>
        <w:fldChar w:fldCharType="end"/>
      </w:r>
      <w:r w:rsidRPr="0087588A">
        <w:rPr>
          <w:b/>
          <w:i/>
        </w:rPr>
        <w:t xml:space="preserve"> </w:t>
      </w:r>
      <w:r w:rsidRPr="0087588A">
        <w:rPr>
          <w:spacing w:val="-1"/>
        </w:rPr>
        <w:t>screens.</w:t>
      </w:r>
      <w:r w:rsidRPr="0087588A">
        <w:rPr>
          <w:spacing w:val="-2"/>
        </w:rPr>
        <w:t xml:space="preserve"> </w:t>
      </w:r>
      <w:r w:rsidRPr="0087588A">
        <w:rPr>
          <w:spacing w:val="-1"/>
        </w:rPr>
        <w:t>(Non-Administrator</w:t>
      </w:r>
      <w:r w:rsidRPr="0087588A">
        <w:t xml:space="preserve"> </w:t>
      </w:r>
      <w:r w:rsidRPr="0087588A">
        <w:rPr>
          <w:spacing w:val="-1"/>
        </w:rPr>
        <w:t>users</w:t>
      </w:r>
      <w:r w:rsidRPr="0087588A">
        <w:t xml:space="preserve"> will</w:t>
      </w:r>
      <w:r w:rsidRPr="0087588A">
        <w:rPr>
          <w:spacing w:val="-1"/>
        </w:rPr>
        <w:t xml:space="preserve"> </w:t>
      </w:r>
      <w:r w:rsidRPr="0087588A">
        <w:t>see</w:t>
      </w:r>
      <w:r w:rsidRPr="0087588A">
        <w:rPr>
          <w:spacing w:val="-1"/>
        </w:rPr>
        <w:t xml:space="preserve"> the</w:t>
      </w:r>
      <w:r w:rsidRPr="0087588A">
        <w:rPr>
          <w:spacing w:val="1"/>
        </w:rPr>
        <w:t xml:space="preserve"> </w:t>
      </w:r>
      <w:r w:rsidRPr="0087588A">
        <w:rPr>
          <w:b/>
          <w:i/>
          <w:spacing w:val="-1"/>
        </w:rPr>
        <w:t>Admin</w:t>
      </w:r>
      <w:r w:rsidRPr="0087588A">
        <w:rPr>
          <w:b/>
          <w:i/>
          <w:spacing w:val="89"/>
        </w:rPr>
        <w:t xml:space="preserve"> </w:t>
      </w:r>
      <w:r w:rsidRPr="0087588A">
        <w:rPr>
          <w:spacing w:val="-1"/>
        </w:rPr>
        <w:t>menu</w:t>
      </w:r>
      <w:r w:rsidRPr="0087588A">
        <w:t xml:space="preserve"> header on the </w:t>
      </w:r>
      <w:r w:rsidRPr="0087588A">
        <w:rPr>
          <w:spacing w:val="-1"/>
        </w:rPr>
        <w:t>screen</w:t>
      </w:r>
      <w:r w:rsidRPr="0087588A">
        <w:t xml:space="preserve"> but if </w:t>
      </w:r>
      <w:r w:rsidRPr="0087588A">
        <w:rPr>
          <w:spacing w:val="-1"/>
        </w:rPr>
        <w:t>they</w:t>
      </w:r>
      <w:r w:rsidRPr="0087588A">
        <w:t xml:space="preserve"> click on</w:t>
      </w:r>
      <w:r w:rsidRPr="0087588A">
        <w:rPr>
          <w:spacing w:val="-2"/>
        </w:rPr>
        <w:t xml:space="preserve"> </w:t>
      </w:r>
      <w:r w:rsidRPr="0087588A">
        <w:t>it</w:t>
      </w:r>
      <w:r w:rsidRPr="0087588A">
        <w:rPr>
          <w:spacing w:val="-1"/>
        </w:rPr>
        <w:t xml:space="preserve"> </w:t>
      </w:r>
      <w:r w:rsidRPr="0087588A">
        <w:t>they will not</w:t>
      </w:r>
      <w:r w:rsidRPr="0087588A">
        <w:rPr>
          <w:spacing w:val="-1"/>
        </w:rPr>
        <w:t xml:space="preserve"> </w:t>
      </w:r>
      <w:r w:rsidRPr="0087588A">
        <w:t xml:space="preserve">see any options). </w:t>
      </w:r>
    </w:p>
    <w:p w:rsidR="006B3633" w:rsidRPr="0087588A" w:rsidRDefault="006B3633" w:rsidP="006B3633">
      <w:pPr>
        <w:pStyle w:val="BodyText"/>
        <w:spacing w:before="238"/>
        <w:ind w:left="220" w:right="233"/>
      </w:pPr>
      <w:r w:rsidRPr="0087588A">
        <w:t>On this screen,</w:t>
      </w:r>
      <w:r w:rsidRPr="0087588A">
        <w:rPr>
          <w:spacing w:val="24"/>
        </w:rPr>
        <w:t xml:space="preserve"> </w:t>
      </w:r>
      <w:r w:rsidRPr="0087588A">
        <w:rPr>
          <w:spacing w:val="-1"/>
        </w:rPr>
        <w:t>Administrator</w:t>
      </w:r>
      <w:r w:rsidRPr="0087588A">
        <w:t xml:space="preserve"> users</w:t>
      </w:r>
      <w:r w:rsidRPr="0087588A">
        <w:rPr>
          <w:spacing w:val="-1"/>
        </w:rPr>
        <w:t xml:space="preserve"> </w:t>
      </w:r>
      <w:r w:rsidRPr="0087588A">
        <w:t xml:space="preserve">can search for </w:t>
      </w:r>
      <w:r w:rsidRPr="0087588A">
        <w:rPr>
          <w:spacing w:val="-1"/>
        </w:rPr>
        <w:t>VistA</w:t>
      </w:r>
      <w:r w:rsidRPr="0087588A">
        <w:t xml:space="preserve"> </w:t>
      </w:r>
      <w:r w:rsidRPr="0087588A">
        <w:rPr>
          <w:spacing w:val="-1"/>
        </w:rPr>
        <w:t>users,</w:t>
      </w:r>
      <w:r w:rsidRPr="0087588A">
        <w:rPr>
          <w:spacing w:val="2"/>
        </w:rPr>
        <w:t xml:space="preserve"> </w:t>
      </w:r>
      <w:r w:rsidRPr="0087588A">
        <w:rPr>
          <w:spacing w:val="-1"/>
        </w:rPr>
        <w:t>add</w:t>
      </w:r>
      <w:r w:rsidRPr="0087588A">
        <w:t xml:space="preserve"> them</w:t>
      </w:r>
      <w:r w:rsidRPr="0087588A">
        <w:rPr>
          <w:spacing w:val="-2"/>
        </w:rPr>
        <w:t xml:space="preserve"> </w:t>
      </w:r>
      <w:r w:rsidRPr="0087588A">
        <w:t xml:space="preserve">as NUMI users, add and </w:t>
      </w:r>
      <w:r w:rsidRPr="0087588A">
        <w:rPr>
          <w:spacing w:val="-1"/>
        </w:rPr>
        <w:t>edit</w:t>
      </w:r>
      <w:r w:rsidRPr="0087588A">
        <w:t xml:space="preserve"> NUMI</w:t>
      </w:r>
      <w:r w:rsidRPr="0087588A">
        <w:rPr>
          <w:spacing w:val="45"/>
        </w:rPr>
        <w:t xml:space="preserve"> </w:t>
      </w:r>
      <w:r w:rsidRPr="0087588A">
        <w:t xml:space="preserve">user </w:t>
      </w:r>
      <w:r w:rsidRPr="0087588A">
        <w:rPr>
          <w:spacing w:val="-1"/>
        </w:rPr>
        <w:t>information</w:t>
      </w:r>
      <w:r w:rsidRPr="0087588A">
        <w:t xml:space="preserve"> and</w:t>
      </w:r>
      <w:r w:rsidRPr="0087588A">
        <w:rPr>
          <w:spacing w:val="1"/>
        </w:rPr>
        <w:t xml:space="preserve"> </w:t>
      </w:r>
      <w:r w:rsidRPr="0087588A">
        <w:rPr>
          <w:spacing w:val="-1"/>
        </w:rPr>
        <w:t>assign privileges,</w:t>
      </w:r>
      <w:r w:rsidRPr="0087588A">
        <w:t xml:space="preserve"> deactivate</w:t>
      </w:r>
      <w:r w:rsidRPr="0087588A">
        <w:rPr>
          <w:spacing w:val="-2"/>
        </w:rPr>
        <w:t xml:space="preserve"> </w:t>
      </w:r>
      <w:r w:rsidRPr="0087588A">
        <w:t>user sites,</w:t>
      </w:r>
      <w:r w:rsidRPr="0087588A">
        <w:rPr>
          <w:spacing w:val="1"/>
        </w:rPr>
        <w:t xml:space="preserve"> </w:t>
      </w:r>
      <w:r w:rsidRPr="0087588A">
        <w:rPr>
          <w:spacing w:val="-1"/>
        </w:rPr>
        <w:t>and</w:t>
      </w:r>
      <w:r w:rsidRPr="0087588A">
        <w:t xml:space="preserve"> </w:t>
      </w:r>
      <w:r w:rsidRPr="0087588A">
        <w:rPr>
          <w:spacing w:val="-1"/>
        </w:rPr>
        <w:t>add/remove</w:t>
      </w:r>
      <w:r w:rsidRPr="0087588A">
        <w:t xml:space="preserve"> users </w:t>
      </w:r>
      <w:r w:rsidRPr="0087588A">
        <w:rPr>
          <w:spacing w:val="-1"/>
        </w:rPr>
        <w:t>from</w:t>
      </w:r>
      <w:r w:rsidRPr="0087588A">
        <w:rPr>
          <w:spacing w:val="-2"/>
        </w:rPr>
        <w:t xml:space="preserve"> </w:t>
      </w:r>
      <w:r w:rsidRPr="0087588A">
        <w:t>the</w:t>
      </w:r>
      <w:r w:rsidRPr="0087588A">
        <w:rPr>
          <w:spacing w:val="73"/>
        </w:rPr>
        <w:t xml:space="preserve"> </w:t>
      </w:r>
      <w:r w:rsidRPr="0087588A">
        <w:t xml:space="preserve">Physician </w:t>
      </w:r>
      <w:r w:rsidRPr="0087588A">
        <w:rPr>
          <w:spacing w:val="-1"/>
        </w:rPr>
        <w:t>Advisor,</w:t>
      </w:r>
      <w:r w:rsidRPr="0087588A">
        <w:t xml:space="preserve"> </w:t>
      </w:r>
      <w:r w:rsidRPr="0087588A">
        <w:rPr>
          <w:spacing w:val="-1"/>
        </w:rPr>
        <w:t>Primary</w:t>
      </w:r>
      <w:r w:rsidRPr="0087588A">
        <w:t xml:space="preserve"> </w:t>
      </w:r>
      <w:r w:rsidRPr="0087588A">
        <w:rPr>
          <w:spacing w:val="-1"/>
        </w:rPr>
        <w:t>Reviewer</w:t>
      </w:r>
      <w:r w:rsidRPr="0087588A">
        <w:t xml:space="preserve"> and Site </w:t>
      </w:r>
      <w:r w:rsidRPr="0087588A">
        <w:rPr>
          <w:spacing w:val="-1"/>
        </w:rPr>
        <w:t>Administrator</w:t>
      </w:r>
      <w:r w:rsidRPr="0087588A">
        <w:t xml:space="preserve"> panels. </w:t>
      </w:r>
    </w:p>
    <w:p w:rsidR="00473F6D" w:rsidRPr="0087588A" w:rsidRDefault="006B3633" w:rsidP="006B3633">
      <w:pPr>
        <w:pStyle w:val="BodyText"/>
        <w:spacing w:before="238"/>
        <w:ind w:left="220" w:right="233"/>
        <w:rPr>
          <w:spacing w:val="-2"/>
        </w:rPr>
      </w:pPr>
      <w:r w:rsidRPr="0087588A">
        <w:rPr>
          <w:spacing w:val="-1"/>
        </w:rPr>
        <w:t>There</w:t>
      </w:r>
      <w:r w:rsidRPr="0087588A">
        <w:t xml:space="preserve"> are 3 </w:t>
      </w:r>
      <w:r w:rsidRPr="0087588A">
        <w:rPr>
          <w:spacing w:val="-1"/>
        </w:rPr>
        <w:t>Admin</w:t>
      </w:r>
      <w:r w:rsidRPr="0087588A">
        <w:t xml:space="preserve"> options:</w:t>
      </w:r>
      <w:r w:rsidR="00F168CF" w:rsidRPr="0087588A">
        <w:rPr>
          <w:spacing w:val="75"/>
        </w:rPr>
        <w:t xml:space="preserve"> </w:t>
      </w:r>
      <w:r w:rsidRPr="0087588A">
        <w:rPr>
          <w:b/>
        </w:rPr>
        <w:t xml:space="preserve">Users, </w:t>
      </w:r>
      <w:r w:rsidRPr="0087588A">
        <w:rPr>
          <w:b/>
          <w:spacing w:val="-1"/>
        </w:rPr>
        <w:t>Admin</w:t>
      </w:r>
      <w:r w:rsidRPr="0087588A">
        <w:rPr>
          <w:b/>
        </w:rPr>
        <w:t xml:space="preserve"> Site</w:t>
      </w:r>
      <w:r w:rsidRPr="0087588A">
        <w:rPr>
          <w:b/>
          <w:spacing w:val="1"/>
        </w:rPr>
        <w:t xml:space="preserve"> </w:t>
      </w:r>
      <w:r w:rsidRPr="0087588A">
        <w:rPr>
          <w:b/>
        </w:rPr>
        <w:t>and</w:t>
      </w:r>
      <w:r w:rsidRPr="0087588A">
        <w:rPr>
          <w:b/>
          <w:spacing w:val="-2"/>
        </w:rPr>
        <w:t xml:space="preserve"> </w:t>
      </w:r>
      <w:r w:rsidRPr="0087588A">
        <w:rPr>
          <w:b/>
        </w:rPr>
        <w:t xml:space="preserve">Treating </w:t>
      </w:r>
      <w:r w:rsidRPr="0087588A">
        <w:rPr>
          <w:b/>
          <w:spacing w:val="-1"/>
        </w:rPr>
        <w:t>Specialty</w:t>
      </w:r>
      <w:r w:rsidRPr="0087588A">
        <w:rPr>
          <w:b/>
        </w:rPr>
        <w:t xml:space="preserve"> </w:t>
      </w:r>
      <w:r w:rsidRPr="0087588A">
        <w:rPr>
          <w:b/>
          <w:spacing w:val="-1"/>
        </w:rPr>
        <w:t>Configuration</w:t>
      </w:r>
      <w:r w:rsidRPr="0087588A">
        <w:rPr>
          <w:b/>
          <w:spacing w:val="1"/>
        </w:rPr>
        <w:t xml:space="preserve"> </w:t>
      </w:r>
      <w:r w:rsidRPr="0087588A">
        <w:rPr>
          <w:spacing w:val="-1"/>
        </w:rPr>
        <w:t>(Figure</w:t>
      </w:r>
      <w:r w:rsidRPr="0087588A">
        <w:t xml:space="preserve"> 16</w:t>
      </w:r>
      <w:r w:rsidR="00506172" w:rsidRPr="0087588A">
        <w:t>3</w:t>
      </w:r>
      <w:r w:rsidRPr="0087588A">
        <w:t>).</w:t>
      </w:r>
      <w:r w:rsidRPr="0087588A">
        <w:rPr>
          <w:spacing w:val="-2"/>
        </w:rPr>
        <w:t xml:space="preserve"> </w:t>
      </w:r>
    </w:p>
    <w:p w:rsidR="006B3633" w:rsidRPr="0087588A" w:rsidRDefault="006B3633" w:rsidP="006B3633">
      <w:pPr>
        <w:pStyle w:val="BodyText"/>
        <w:spacing w:before="238"/>
        <w:ind w:left="220" w:right="233"/>
      </w:pPr>
      <w:r w:rsidRPr="0087588A">
        <w:lastRenderedPageBreak/>
        <w:t xml:space="preserve">The </w:t>
      </w:r>
      <w:r w:rsidRPr="0087588A">
        <w:rPr>
          <w:spacing w:val="-1"/>
        </w:rPr>
        <w:t>administrative</w:t>
      </w:r>
      <w:r w:rsidRPr="0087588A">
        <w:rPr>
          <w:spacing w:val="81"/>
        </w:rPr>
        <w:t xml:space="preserve"> </w:t>
      </w:r>
      <w:r w:rsidRPr="0087588A">
        <w:rPr>
          <w:spacing w:val="-1"/>
        </w:rPr>
        <w:t>features</w:t>
      </w:r>
      <w:r w:rsidRPr="0087588A">
        <w:rPr>
          <w:spacing w:val="1"/>
        </w:rPr>
        <w:t xml:space="preserve"> </w:t>
      </w:r>
      <w:r w:rsidRPr="0087588A">
        <w:t>of</w:t>
      </w:r>
      <w:r w:rsidRPr="0087588A">
        <w:rPr>
          <w:spacing w:val="-1"/>
        </w:rPr>
        <w:t xml:space="preserve"> the</w:t>
      </w:r>
      <w:r w:rsidRPr="0087588A">
        <w:t xml:space="preserve"> </w:t>
      </w:r>
      <w:r w:rsidRPr="0087588A">
        <w:rPr>
          <w:b/>
          <w:i/>
        </w:rPr>
        <w:t xml:space="preserve">Users </w:t>
      </w:r>
      <w:r w:rsidRPr="0087588A">
        <w:t xml:space="preserve">screens </w:t>
      </w:r>
      <w:r w:rsidRPr="0087588A">
        <w:rPr>
          <w:spacing w:val="-1"/>
        </w:rPr>
        <w:t>are</w:t>
      </w:r>
      <w:r w:rsidRPr="0087588A">
        <w:t xml:space="preserve"> </w:t>
      </w:r>
      <w:r w:rsidRPr="0087588A">
        <w:rPr>
          <w:spacing w:val="-1"/>
        </w:rPr>
        <w:t>listed</w:t>
      </w:r>
      <w:r w:rsidRPr="0087588A">
        <w:t xml:space="preserve"> in Table</w:t>
      </w:r>
      <w:r w:rsidRPr="0087588A">
        <w:rPr>
          <w:spacing w:val="-1"/>
        </w:rPr>
        <w:t xml:space="preserve"> </w:t>
      </w:r>
      <w:r w:rsidR="00B5133C" w:rsidRPr="0087588A">
        <w:rPr>
          <w:spacing w:val="-1"/>
        </w:rPr>
        <w:t>9</w:t>
      </w:r>
      <w:r w:rsidRPr="0087588A">
        <w:t xml:space="preserve">, and the features of </w:t>
      </w:r>
      <w:r w:rsidRPr="0087588A">
        <w:rPr>
          <w:spacing w:val="-1"/>
        </w:rPr>
        <w:t>the</w:t>
      </w:r>
      <w:r w:rsidRPr="0087588A">
        <w:t xml:space="preserve"> </w:t>
      </w:r>
      <w:r w:rsidRPr="0087588A">
        <w:rPr>
          <w:b/>
          <w:i/>
        </w:rPr>
        <w:t xml:space="preserve">Admin Sites </w:t>
      </w:r>
      <w:r w:rsidRPr="0087588A">
        <w:rPr>
          <w:spacing w:val="-1"/>
        </w:rPr>
        <w:t>screens</w:t>
      </w:r>
      <w:r w:rsidRPr="0087588A">
        <w:rPr>
          <w:spacing w:val="47"/>
        </w:rPr>
        <w:t xml:space="preserve"> </w:t>
      </w:r>
      <w:r w:rsidRPr="0087588A">
        <w:t xml:space="preserve">are </w:t>
      </w:r>
      <w:r w:rsidRPr="0087588A">
        <w:rPr>
          <w:spacing w:val="-1"/>
        </w:rPr>
        <w:t>listed</w:t>
      </w:r>
      <w:r w:rsidRPr="0087588A">
        <w:t xml:space="preserve"> in</w:t>
      </w:r>
      <w:r w:rsidRPr="0087588A">
        <w:rPr>
          <w:spacing w:val="-1"/>
        </w:rPr>
        <w:t xml:space="preserve"> </w:t>
      </w:r>
      <w:r w:rsidRPr="0087588A">
        <w:t xml:space="preserve">Table </w:t>
      </w:r>
      <w:r w:rsidR="00B5133C" w:rsidRPr="0087588A">
        <w:t>10</w:t>
      </w:r>
      <w:r w:rsidRPr="0087588A">
        <w:t xml:space="preserve">. </w:t>
      </w:r>
      <w:r w:rsidRPr="0087588A">
        <w:rPr>
          <w:spacing w:val="-1"/>
        </w:rPr>
        <w:t>The</w:t>
      </w:r>
      <w:r w:rsidRPr="0087588A">
        <w:t xml:space="preserve"> Treating</w:t>
      </w:r>
      <w:r w:rsidRPr="0087588A">
        <w:rPr>
          <w:spacing w:val="-2"/>
        </w:rPr>
        <w:t xml:space="preserve"> </w:t>
      </w:r>
      <w:r w:rsidRPr="0087588A">
        <w:t xml:space="preserve">Specialty </w:t>
      </w:r>
      <w:r w:rsidRPr="0087588A">
        <w:rPr>
          <w:spacing w:val="-1"/>
        </w:rPr>
        <w:t>Configuration features</w:t>
      </w:r>
      <w:r w:rsidRPr="0087588A">
        <w:t xml:space="preserve"> are</w:t>
      </w:r>
      <w:r w:rsidRPr="0087588A">
        <w:rPr>
          <w:spacing w:val="-2"/>
        </w:rPr>
        <w:t xml:space="preserve"> </w:t>
      </w:r>
      <w:r w:rsidRPr="0087588A">
        <w:t xml:space="preserve">listed in </w:t>
      </w:r>
      <w:r w:rsidRPr="0087588A">
        <w:rPr>
          <w:spacing w:val="-1"/>
        </w:rPr>
        <w:t>Table</w:t>
      </w:r>
      <w:r w:rsidRPr="0087588A">
        <w:t xml:space="preserve"> </w:t>
      </w:r>
      <w:r w:rsidR="00B5133C" w:rsidRPr="0087588A">
        <w:t>11.</w:t>
      </w:r>
    </w:p>
    <w:p w:rsidR="006B3633" w:rsidRPr="0087588A" w:rsidRDefault="004331F2" w:rsidP="00B5133C">
      <w:pPr>
        <w:pStyle w:val="Caption"/>
        <w:jc w:val="center"/>
      </w:pPr>
      <w:bookmarkStart w:id="1547" w:name="_Toc479676297"/>
      <w:bookmarkStart w:id="1548" w:name="_Toc479632032"/>
      <w:bookmarkStart w:id="1549" w:name="_Toc499108048"/>
      <w:r w:rsidRPr="0087588A">
        <w:t xml:space="preserve">Table </w:t>
      </w:r>
      <w:fldSimple w:instr=" SEQ Table \* ARABIC ">
        <w:r w:rsidR="006C6F7D">
          <w:rPr>
            <w:noProof/>
          </w:rPr>
          <w:t>9</w:t>
        </w:r>
      </w:fldSimple>
      <w:r w:rsidR="006B3633" w:rsidRPr="0087588A">
        <w:t>:</w:t>
      </w:r>
      <w:r w:rsidR="006B3633" w:rsidRPr="0087588A">
        <w:rPr>
          <w:spacing w:val="-1"/>
        </w:rPr>
        <w:t xml:space="preserve"> Admin</w:t>
      </w:r>
      <w:r w:rsidR="006B3633" w:rsidRPr="0087588A">
        <w:rPr>
          <w:spacing w:val="1"/>
        </w:rPr>
        <w:t xml:space="preserve"> </w:t>
      </w:r>
      <w:r w:rsidR="006B3633" w:rsidRPr="0087588A">
        <w:rPr>
          <w:spacing w:val="-1"/>
        </w:rPr>
        <w:t xml:space="preserve">Users </w:t>
      </w:r>
      <w:r w:rsidR="006B3633" w:rsidRPr="0087588A">
        <w:t>features</w:t>
      </w:r>
      <w:bookmarkEnd w:id="1547"/>
      <w:bookmarkEnd w:id="1548"/>
      <w:bookmarkEnd w:id="1549"/>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6B3633" w:rsidRPr="0087588A" w:rsidTr="00D1037C">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6B3633" w:rsidRPr="0087588A" w:rsidRDefault="006B3633" w:rsidP="00D1037C">
            <w:pPr>
              <w:pStyle w:val="TableParagraph"/>
              <w:spacing w:before="158"/>
              <w:ind w:left="1"/>
              <w:jc w:val="center"/>
              <w:rPr>
                <w:rFonts w:ascii="Arial" w:eastAsia="Arial" w:hAnsi="Arial" w:cs="Arial"/>
                <w:sz w:val="20"/>
                <w:szCs w:val="20"/>
              </w:rPr>
            </w:pPr>
            <w:r w:rsidRPr="0087588A">
              <w:rPr>
                <w:rFonts w:ascii="Arial"/>
                <w:b/>
                <w:spacing w:val="-1"/>
                <w:sz w:val="20"/>
              </w:rPr>
              <w:t>FEATURES</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1489"/>
              <w:rPr>
                <w:rFonts w:ascii="Times New Roman" w:eastAsia="Times New Roman" w:hAnsi="Times New Roman" w:cs="Times New Roman"/>
                <w:sz w:val="24"/>
                <w:szCs w:val="24"/>
              </w:rPr>
            </w:pPr>
            <w:r w:rsidRPr="0087588A">
              <w:rPr>
                <w:rFonts w:ascii="Times New Roman"/>
                <w:sz w:val="24"/>
              </w:rPr>
              <w:t xml:space="preserve">National </w:t>
            </w:r>
            <w:r w:rsidRPr="0087588A">
              <w:rPr>
                <w:rFonts w:ascii="Times New Roman"/>
                <w:spacing w:val="-1"/>
                <w:sz w:val="24"/>
              </w:rPr>
              <w:t>Utilization</w:t>
            </w:r>
            <w:r w:rsidRPr="0087588A">
              <w:rPr>
                <w:rFonts w:ascii="Times New Roman"/>
                <w:sz w:val="24"/>
              </w:rPr>
              <w:t xml:space="preserve"> </w:t>
            </w:r>
            <w:r w:rsidRPr="0087588A">
              <w:rPr>
                <w:rFonts w:ascii="Times New Roman"/>
                <w:spacing w:val="-1"/>
                <w:sz w:val="24"/>
              </w:rPr>
              <w:t>Management</w:t>
            </w:r>
            <w:r w:rsidRPr="0087588A">
              <w:rPr>
                <w:rFonts w:ascii="Times New Roman"/>
                <w:sz w:val="24"/>
              </w:rPr>
              <w:t xml:space="preserve"> Integration </w:t>
            </w:r>
            <w:r w:rsidRPr="0087588A">
              <w:rPr>
                <w:rFonts w:ascii="Times New Roman"/>
                <w:spacing w:val="-1"/>
                <w:sz w:val="24"/>
              </w:rPr>
              <w:t>(NUMI)</w:t>
            </w:r>
            <w:r w:rsidRPr="0087588A">
              <w:rPr>
                <w:rFonts w:ascii="Times New Roman"/>
                <w:spacing w:val="2"/>
                <w:sz w:val="24"/>
              </w:rPr>
              <w:t xml:space="preserve"> </w:t>
            </w:r>
            <w:r w:rsidRPr="0087588A">
              <w:rPr>
                <w:rFonts w:ascii="Times New Roman"/>
                <w:sz w:val="24"/>
              </w:rPr>
              <w:t>Users</w:t>
            </w:r>
            <w:r w:rsidRPr="0087588A">
              <w:rPr>
                <w:rFonts w:ascii="Times New Roman"/>
                <w:spacing w:val="-1"/>
                <w:sz w:val="24"/>
              </w:rPr>
              <w:t xml:space="preserve"> </w:t>
            </w:r>
            <w:r w:rsidRPr="0087588A">
              <w:rPr>
                <w:rFonts w:ascii="Times New Roman"/>
                <w:sz w:val="24"/>
              </w:rPr>
              <w:t>Feature</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Find VistA</w:t>
            </w:r>
            <w:r w:rsidRPr="0087588A">
              <w:rPr>
                <w:rFonts w:ascii="Times New Roman"/>
                <w:spacing w:val="-1"/>
                <w:sz w:val="24"/>
              </w:rPr>
              <w:t xml:space="preserve"> Users</w:t>
            </w:r>
            <w:r w:rsidRPr="0087588A">
              <w:rPr>
                <w:rFonts w:ascii="Times New Roman"/>
                <w:sz w:val="24"/>
              </w:rPr>
              <w:t xml:space="preserve"> by </w:t>
            </w:r>
            <w:r w:rsidRPr="0087588A">
              <w:rPr>
                <w:rFonts w:ascii="Times New Roman"/>
                <w:spacing w:val="-1"/>
                <w:sz w:val="24"/>
              </w:rPr>
              <w:t>Name</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jc w:val="center"/>
              <w:rPr>
                <w:rFonts w:ascii="Times New Roman" w:eastAsia="Times New Roman" w:hAnsi="Times New Roman" w:cs="Times New Roman"/>
                <w:sz w:val="24"/>
                <w:szCs w:val="24"/>
              </w:rPr>
            </w:pPr>
            <w:r w:rsidRPr="0087588A">
              <w:rPr>
                <w:rFonts w:ascii="Times New Roman"/>
                <w:sz w:val="24"/>
              </w:rPr>
              <w:t>Find VistA</w:t>
            </w:r>
            <w:r w:rsidRPr="0087588A">
              <w:rPr>
                <w:rFonts w:ascii="Times New Roman"/>
                <w:spacing w:val="-1"/>
                <w:sz w:val="24"/>
              </w:rPr>
              <w:t xml:space="preserve"> Users</w:t>
            </w:r>
            <w:r w:rsidRPr="0087588A">
              <w:rPr>
                <w:rFonts w:ascii="Times New Roman"/>
                <w:sz w:val="24"/>
              </w:rPr>
              <w:t xml:space="preserve"> by Site</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jc w:val="center"/>
              <w:rPr>
                <w:rFonts w:ascii="Times New Roman" w:eastAsia="Times New Roman" w:hAnsi="Times New Roman" w:cs="Times New Roman"/>
                <w:sz w:val="24"/>
                <w:szCs w:val="24"/>
              </w:rPr>
            </w:pPr>
            <w:r w:rsidRPr="0087588A">
              <w:rPr>
                <w:rFonts w:ascii="Times New Roman"/>
                <w:sz w:val="24"/>
              </w:rPr>
              <w:t>Find VistA</w:t>
            </w:r>
            <w:r w:rsidRPr="0087588A">
              <w:rPr>
                <w:rFonts w:ascii="Times New Roman"/>
                <w:spacing w:val="-1"/>
                <w:sz w:val="24"/>
              </w:rPr>
              <w:t xml:space="preserve"> Users</w:t>
            </w:r>
            <w:r w:rsidRPr="0087588A">
              <w:rPr>
                <w:rFonts w:ascii="Times New Roman"/>
                <w:sz w:val="24"/>
              </w:rPr>
              <w:t xml:space="preserve"> by Status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3031"/>
              <w:rPr>
                <w:rFonts w:ascii="Times New Roman" w:eastAsia="Times New Roman" w:hAnsi="Times New Roman" w:cs="Times New Roman"/>
                <w:sz w:val="24"/>
                <w:szCs w:val="24"/>
              </w:rPr>
            </w:pPr>
            <w:r w:rsidRPr="0087588A">
              <w:rPr>
                <w:rFonts w:ascii="Times New Roman"/>
                <w:sz w:val="24"/>
              </w:rPr>
              <w:t xml:space="preserve">Add </w:t>
            </w:r>
            <w:r w:rsidRPr="0087588A">
              <w:rPr>
                <w:rFonts w:ascii="Times New Roman"/>
                <w:spacing w:val="-1"/>
                <w:sz w:val="24"/>
              </w:rPr>
              <w:t>NUMI</w:t>
            </w:r>
            <w:r w:rsidRPr="0087588A">
              <w:rPr>
                <w:rFonts w:ascii="Times New Roman"/>
                <w:spacing w:val="1"/>
                <w:sz w:val="24"/>
              </w:rPr>
              <w:t xml:space="preserve"> </w:t>
            </w:r>
            <w:r w:rsidRPr="0087588A">
              <w:rPr>
                <w:rFonts w:ascii="Times New Roman"/>
                <w:spacing w:val="-1"/>
                <w:sz w:val="24"/>
              </w:rPr>
              <w:t>User</w:t>
            </w:r>
            <w:r w:rsidRPr="0087588A">
              <w:rPr>
                <w:rFonts w:ascii="Times New Roman"/>
                <w:sz w:val="24"/>
              </w:rPr>
              <w:t xml:space="preserve"> / </w:t>
            </w:r>
            <w:r w:rsidRPr="0087588A">
              <w:rPr>
                <w:rFonts w:ascii="Times New Roman"/>
                <w:spacing w:val="-1"/>
                <w:sz w:val="24"/>
              </w:rPr>
              <w:t>Assign</w:t>
            </w:r>
            <w:r w:rsidRPr="0087588A">
              <w:rPr>
                <w:rFonts w:ascii="Times New Roman"/>
                <w:sz w:val="24"/>
              </w:rPr>
              <w:t xml:space="preserve"> Privileges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ind w:left="2746"/>
              <w:rPr>
                <w:rFonts w:ascii="Times New Roman" w:eastAsia="Times New Roman" w:hAnsi="Times New Roman" w:cs="Times New Roman"/>
                <w:sz w:val="24"/>
                <w:szCs w:val="24"/>
              </w:rPr>
            </w:pPr>
            <w:r w:rsidRPr="0087588A">
              <w:rPr>
                <w:rFonts w:ascii="Times New Roman"/>
                <w:sz w:val="24"/>
              </w:rPr>
              <w:t xml:space="preserve">View </w:t>
            </w:r>
            <w:r w:rsidRPr="0087588A">
              <w:rPr>
                <w:rFonts w:ascii="Times New Roman"/>
                <w:spacing w:val="-1"/>
                <w:sz w:val="24"/>
              </w:rPr>
              <w:t>NUMI</w:t>
            </w:r>
            <w:r w:rsidRPr="0087588A">
              <w:rPr>
                <w:rFonts w:ascii="Times New Roman"/>
                <w:sz w:val="24"/>
              </w:rPr>
              <w:t xml:space="preserve"> </w:t>
            </w:r>
            <w:r w:rsidRPr="0087588A">
              <w:rPr>
                <w:rFonts w:ascii="Times New Roman"/>
                <w:spacing w:val="-1"/>
                <w:sz w:val="24"/>
              </w:rPr>
              <w:t>User</w:t>
            </w:r>
            <w:r w:rsidRPr="0087588A">
              <w:rPr>
                <w:rFonts w:ascii="Times New Roman"/>
                <w:sz w:val="24"/>
              </w:rPr>
              <w:t xml:space="preserve"> information / </w:t>
            </w:r>
            <w:r w:rsidRPr="0087588A">
              <w:rPr>
                <w:rFonts w:ascii="Times New Roman"/>
                <w:spacing w:val="-1"/>
                <w:sz w:val="24"/>
              </w:rPr>
              <w:t>Privileges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Edit NUMI User information</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jc w:val="center"/>
              <w:rPr>
                <w:rFonts w:ascii="Times New Roman" w:eastAsia="Times New Roman" w:hAnsi="Times New Roman" w:cs="Times New Roman"/>
                <w:sz w:val="24"/>
                <w:szCs w:val="24"/>
              </w:rPr>
            </w:pPr>
            <w:r w:rsidRPr="0087588A">
              <w:rPr>
                <w:rFonts w:ascii="Times New Roman" w:eastAsia="Times New Roman" w:hAnsi="Times New Roman" w:cs="Times New Roman"/>
                <w:sz w:val="24"/>
                <w:szCs w:val="24"/>
              </w:rPr>
              <w:t xml:space="preserve">Deactivate a </w:t>
            </w:r>
            <w:r w:rsidRPr="0087588A">
              <w:rPr>
                <w:rFonts w:ascii="Times New Roman" w:eastAsia="Times New Roman" w:hAnsi="Times New Roman" w:cs="Times New Roman"/>
                <w:spacing w:val="-1"/>
                <w:sz w:val="24"/>
                <w:szCs w:val="24"/>
              </w:rPr>
              <w:t>User’s</w:t>
            </w:r>
            <w:r w:rsidRPr="0087588A">
              <w:rPr>
                <w:rFonts w:ascii="Times New Roman" w:eastAsia="Times New Roman" w:hAnsi="Times New Roman" w:cs="Times New Roman"/>
                <w:sz w:val="24"/>
                <w:szCs w:val="24"/>
              </w:rPr>
              <w:t xml:space="preserve"> </w:t>
            </w:r>
            <w:r w:rsidRPr="0087588A">
              <w:rPr>
                <w:rFonts w:ascii="Times New Roman" w:eastAsia="Times New Roman" w:hAnsi="Times New Roman" w:cs="Times New Roman"/>
                <w:spacing w:val="-1"/>
                <w:sz w:val="24"/>
                <w:szCs w:val="24"/>
              </w:rPr>
              <w:t>Site</w:t>
            </w:r>
          </w:p>
        </w:tc>
      </w:tr>
    </w:tbl>
    <w:p w:rsidR="006B3633" w:rsidRPr="0087588A" w:rsidRDefault="00B5133C" w:rsidP="00B5133C">
      <w:pPr>
        <w:pStyle w:val="Caption"/>
        <w:jc w:val="center"/>
      </w:pPr>
      <w:bookmarkStart w:id="1550" w:name="_Toc479676298"/>
      <w:bookmarkStart w:id="1551" w:name="_Toc479632033"/>
      <w:bookmarkStart w:id="1552" w:name="_Toc499108049"/>
      <w:r w:rsidRPr="0087588A">
        <w:t xml:space="preserve">Table </w:t>
      </w:r>
      <w:fldSimple w:instr=" SEQ Table \* ARABIC ">
        <w:r w:rsidR="006C6F7D">
          <w:rPr>
            <w:noProof/>
          </w:rPr>
          <w:t>10</w:t>
        </w:r>
      </w:fldSimple>
      <w:r w:rsidR="006B3633" w:rsidRPr="0087588A">
        <w:t>:</w:t>
      </w:r>
      <w:r w:rsidR="006B3633" w:rsidRPr="0087588A">
        <w:rPr>
          <w:spacing w:val="-1"/>
        </w:rPr>
        <w:t xml:space="preserve"> Admin</w:t>
      </w:r>
      <w:r w:rsidR="006B3633" w:rsidRPr="0087588A">
        <w:t xml:space="preserve"> Site </w:t>
      </w:r>
      <w:r w:rsidR="006B3633" w:rsidRPr="0087588A">
        <w:rPr>
          <w:spacing w:val="-1"/>
        </w:rPr>
        <w:t>features</w:t>
      </w:r>
      <w:bookmarkEnd w:id="1550"/>
      <w:bookmarkEnd w:id="1551"/>
      <w:bookmarkEnd w:id="1552"/>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6B3633" w:rsidRPr="0087588A" w:rsidTr="00D1037C">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6B3633" w:rsidRPr="0087588A" w:rsidRDefault="006B3633" w:rsidP="00D1037C">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73"/>
              <w:rPr>
                <w:rFonts w:ascii="Times New Roman" w:eastAsia="Times New Roman" w:hAnsi="Times New Roman" w:cs="Times New Roman"/>
                <w:sz w:val="24"/>
                <w:szCs w:val="24"/>
              </w:rPr>
            </w:pPr>
            <w:r w:rsidRPr="0087588A">
              <w:rPr>
                <w:rFonts w:ascii="Times New Roman"/>
                <w:sz w:val="24"/>
              </w:rPr>
              <w:t xml:space="preserve">National </w:t>
            </w:r>
            <w:r w:rsidRPr="0087588A">
              <w:rPr>
                <w:rFonts w:ascii="Times New Roman"/>
                <w:spacing w:val="-1"/>
                <w:sz w:val="24"/>
              </w:rPr>
              <w:t>Utilization</w:t>
            </w:r>
            <w:r w:rsidRPr="0087588A">
              <w:rPr>
                <w:rFonts w:ascii="Times New Roman"/>
                <w:sz w:val="24"/>
              </w:rPr>
              <w:t xml:space="preserve"> </w:t>
            </w:r>
            <w:r w:rsidRPr="0087588A">
              <w:rPr>
                <w:rFonts w:ascii="Times New Roman"/>
                <w:spacing w:val="-1"/>
                <w:sz w:val="24"/>
              </w:rPr>
              <w:t>Management</w:t>
            </w:r>
            <w:r w:rsidRPr="0087588A">
              <w:rPr>
                <w:rFonts w:ascii="Times New Roman"/>
                <w:sz w:val="24"/>
              </w:rPr>
              <w:t xml:space="preserve"> Integration </w:t>
            </w:r>
            <w:r w:rsidRPr="0087588A">
              <w:rPr>
                <w:rFonts w:ascii="Times New Roman"/>
                <w:spacing w:val="-1"/>
                <w:sz w:val="24"/>
              </w:rPr>
              <w:t>(NUMI)Admin</w:t>
            </w:r>
            <w:r w:rsidRPr="0087588A">
              <w:rPr>
                <w:rFonts w:ascii="Times New Roman"/>
                <w:spacing w:val="1"/>
                <w:sz w:val="24"/>
              </w:rPr>
              <w:t xml:space="preserve"> </w:t>
            </w:r>
            <w:r w:rsidRPr="0087588A">
              <w:rPr>
                <w:rFonts w:ascii="Times New Roman"/>
                <w:sz w:val="24"/>
              </w:rPr>
              <w:t xml:space="preserve">Sites </w:t>
            </w:r>
            <w:r w:rsidRPr="0087588A">
              <w:rPr>
                <w:rFonts w:ascii="Times New Roman"/>
                <w:spacing w:val="-1"/>
                <w:sz w:val="24"/>
              </w:rPr>
              <w:t>Feature</w:t>
            </w:r>
            <w:r w:rsidRPr="0087588A">
              <w:rPr>
                <w:rFonts w:ascii="Times New Roman"/>
                <w:sz w:val="24"/>
              </w:rPr>
              <w:t xml:space="preserve"> (find VistA </w:t>
            </w:r>
            <w:r w:rsidRPr="0087588A">
              <w:rPr>
                <w:rFonts w:ascii="Times New Roman"/>
                <w:spacing w:val="-1"/>
                <w:sz w:val="24"/>
              </w:rPr>
              <w:t>Users)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jc w:val="center"/>
              <w:rPr>
                <w:rFonts w:ascii="Times New Roman" w:eastAsia="Times New Roman" w:hAnsi="Times New Roman" w:cs="Times New Roman"/>
                <w:sz w:val="24"/>
                <w:szCs w:val="24"/>
              </w:rPr>
            </w:pPr>
            <w:r w:rsidRPr="0087588A">
              <w:rPr>
                <w:rFonts w:ascii="Times New Roman"/>
                <w:sz w:val="24"/>
              </w:rPr>
              <w:t xml:space="preserve">Find VistA </w:t>
            </w:r>
            <w:r w:rsidRPr="0087588A">
              <w:rPr>
                <w:rFonts w:ascii="Times New Roman"/>
                <w:spacing w:val="-1"/>
                <w:sz w:val="24"/>
              </w:rPr>
              <w:t>Users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763"/>
              <w:rPr>
                <w:rFonts w:ascii="Times New Roman" w:eastAsia="Times New Roman" w:hAnsi="Times New Roman" w:cs="Times New Roman"/>
                <w:sz w:val="24"/>
                <w:szCs w:val="24"/>
              </w:rPr>
            </w:pPr>
            <w:r w:rsidRPr="0087588A">
              <w:rPr>
                <w:rFonts w:ascii="Times New Roman"/>
                <w:sz w:val="24"/>
              </w:rPr>
              <w:t xml:space="preserve">Add </w:t>
            </w:r>
            <w:r w:rsidRPr="0087588A">
              <w:rPr>
                <w:rFonts w:ascii="Times New Roman"/>
                <w:spacing w:val="-1"/>
                <w:sz w:val="24"/>
              </w:rPr>
              <w:t>Users</w:t>
            </w:r>
            <w:r w:rsidRPr="0087588A">
              <w:rPr>
                <w:rFonts w:ascii="Times New Roman"/>
                <w:sz w:val="24"/>
              </w:rPr>
              <w:t xml:space="preserve"> to</w:t>
            </w:r>
            <w:r w:rsidRPr="0087588A">
              <w:rPr>
                <w:rFonts w:ascii="Times New Roman"/>
                <w:spacing w:val="-1"/>
                <w:sz w:val="24"/>
              </w:rPr>
              <w:t xml:space="preserve"> </w:t>
            </w:r>
            <w:r w:rsidRPr="0087588A">
              <w:rPr>
                <w:rFonts w:ascii="Times New Roman"/>
                <w:sz w:val="24"/>
              </w:rPr>
              <w:t>the Physician Advisor Panel</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770"/>
              <w:rPr>
                <w:rFonts w:ascii="Times New Roman" w:eastAsia="Times New Roman" w:hAnsi="Times New Roman" w:cs="Times New Roman"/>
                <w:sz w:val="24"/>
                <w:szCs w:val="24"/>
              </w:rPr>
            </w:pPr>
            <w:r w:rsidRPr="0087588A">
              <w:rPr>
                <w:rFonts w:ascii="Times New Roman"/>
                <w:sz w:val="24"/>
              </w:rPr>
              <w:t xml:space="preserve">Add </w:t>
            </w:r>
            <w:r w:rsidRPr="0087588A">
              <w:rPr>
                <w:rFonts w:ascii="Times New Roman"/>
                <w:spacing w:val="-1"/>
                <w:sz w:val="24"/>
              </w:rPr>
              <w:t>Users</w:t>
            </w:r>
            <w:r w:rsidRPr="0087588A">
              <w:rPr>
                <w:rFonts w:ascii="Times New Roman"/>
                <w:sz w:val="24"/>
              </w:rPr>
              <w:t xml:space="preserve"> to</w:t>
            </w:r>
            <w:r w:rsidRPr="0087588A">
              <w:rPr>
                <w:rFonts w:ascii="Times New Roman"/>
                <w:spacing w:val="-1"/>
                <w:sz w:val="24"/>
              </w:rPr>
              <w:t xml:space="preserve"> </w:t>
            </w:r>
            <w:r w:rsidRPr="0087588A">
              <w:rPr>
                <w:rFonts w:ascii="Times New Roman"/>
                <w:sz w:val="24"/>
              </w:rPr>
              <w:t xml:space="preserve">the </w:t>
            </w:r>
            <w:r w:rsidRPr="0087588A">
              <w:rPr>
                <w:rFonts w:ascii="Times New Roman"/>
                <w:spacing w:val="-1"/>
                <w:sz w:val="24"/>
              </w:rPr>
              <w:t>Primary</w:t>
            </w:r>
            <w:r w:rsidRPr="0087588A">
              <w:rPr>
                <w:rFonts w:ascii="Times New Roman"/>
                <w:sz w:val="24"/>
              </w:rPr>
              <w:t xml:space="preserve"> Reviewer</w:t>
            </w:r>
            <w:r w:rsidRPr="0087588A">
              <w:rPr>
                <w:rFonts w:ascii="Times New Roman"/>
                <w:spacing w:val="-1"/>
                <w:sz w:val="24"/>
              </w:rPr>
              <w:t xml:space="preserve"> </w:t>
            </w:r>
            <w:r w:rsidRPr="0087588A">
              <w:rPr>
                <w:rFonts w:ascii="Times New Roman"/>
                <w:sz w:val="24"/>
              </w:rPr>
              <w:t>Panel</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ind w:left="2736"/>
              <w:rPr>
                <w:rFonts w:ascii="Times New Roman" w:eastAsia="Times New Roman" w:hAnsi="Times New Roman" w:cs="Times New Roman"/>
                <w:sz w:val="24"/>
                <w:szCs w:val="24"/>
              </w:rPr>
            </w:pPr>
            <w:r w:rsidRPr="0087588A">
              <w:rPr>
                <w:rFonts w:ascii="Times New Roman"/>
                <w:spacing w:val="-1"/>
                <w:sz w:val="24"/>
              </w:rPr>
              <w:t>Add</w:t>
            </w:r>
            <w:r w:rsidRPr="0087588A">
              <w:rPr>
                <w:rFonts w:ascii="Times New Roman"/>
                <w:spacing w:val="-4"/>
                <w:sz w:val="24"/>
              </w:rPr>
              <w:t xml:space="preserve"> </w:t>
            </w:r>
            <w:r w:rsidRPr="0087588A">
              <w:rPr>
                <w:rFonts w:ascii="Times New Roman"/>
                <w:sz w:val="24"/>
              </w:rPr>
              <w:t>users</w:t>
            </w:r>
            <w:r w:rsidRPr="0087588A">
              <w:rPr>
                <w:rFonts w:ascii="Times New Roman"/>
                <w:spacing w:val="-3"/>
                <w:sz w:val="24"/>
              </w:rPr>
              <w:t xml:space="preserve"> </w:t>
            </w:r>
            <w:r w:rsidRPr="0087588A">
              <w:rPr>
                <w:rFonts w:ascii="Times New Roman"/>
                <w:sz w:val="24"/>
              </w:rPr>
              <w:t>to</w:t>
            </w:r>
            <w:r w:rsidRPr="0087588A">
              <w:rPr>
                <w:rFonts w:ascii="Times New Roman"/>
                <w:spacing w:val="-4"/>
                <w:sz w:val="24"/>
              </w:rPr>
              <w:t xml:space="preserve"> </w:t>
            </w:r>
            <w:r w:rsidRPr="0087588A">
              <w:rPr>
                <w:rFonts w:ascii="Times New Roman"/>
                <w:sz w:val="24"/>
              </w:rPr>
              <w:t>the</w:t>
            </w:r>
            <w:r w:rsidRPr="0087588A">
              <w:rPr>
                <w:rFonts w:ascii="Times New Roman"/>
                <w:spacing w:val="-3"/>
                <w:sz w:val="24"/>
              </w:rPr>
              <w:t xml:space="preserve"> </w:t>
            </w:r>
            <w:r w:rsidRPr="0087588A">
              <w:rPr>
                <w:rFonts w:ascii="Times New Roman"/>
                <w:spacing w:val="-1"/>
                <w:sz w:val="24"/>
              </w:rPr>
              <w:t>Site</w:t>
            </w:r>
            <w:r w:rsidRPr="0087588A">
              <w:rPr>
                <w:rFonts w:ascii="Times New Roman"/>
                <w:spacing w:val="-3"/>
                <w:sz w:val="24"/>
              </w:rPr>
              <w:t xml:space="preserve"> </w:t>
            </w:r>
            <w:r w:rsidRPr="0087588A">
              <w:rPr>
                <w:rFonts w:ascii="Times New Roman"/>
                <w:spacing w:val="-1"/>
                <w:sz w:val="24"/>
              </w:rPr>
              <w:t>Administrators</w:t>
            </w:r>
            <w:r w:rsidRPr="0087588A">
              <w:rPr>
                <w:rFonts w:ascii="Times New Roman"/>
                <w:spacing w:val="-4"/>
                <w:sz w:val="24"/>
              </w:rPr>
              <w:t xml:space="preserve"> </w:t>
            </w:r>
            <w:r w:rsidRPr="0087588A">
              <w:rPr>
                <w:rFonts w:ascii="Times New Roman"/>
                <w:spacing w:val="-1"/>
                <w:sz w:val="24"/>
              </w:rPr>
              <w:t>Panel</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429"/>
              <w:rPr>
                <w:rFonts w:ascii="Times New Roman" w:eastAsia="Times New Roman" w:hAnsi="Times New Roman" w:cs="Times New Roman"/>
                <w:sz w:val="24"/>
                <w:szCs w:val="24"/>
              </w:rPr>
            </w:pPr>
            <w:r w:rsidRPr="0087588A">
              <w:rPr>
                <w:rFonts w:ascii="Times New Roman"/>
                <w:spacing w:val="-1"/>
                <w:sz w:val="24"/>
              </w:rPr>
              <w:t>Remove</w:t>
            </w:r>
            <w:r w:rsidRPr="0087588A">
              <w:rPr>
                <w:rFonts w:ascii="Times New Roman"/>
                <w:sz w:val="24"/>
              </w:rPr>
              <w:t xml:space="preserve"> Users from</w:t>
            </w:r>
            <w:r w:rsidRPr="0087588A">
              <w:rPr>
                <w:rFonts w:ascii="Times New Roman"/>
                <w:spacing w:val="-2"/>
                <w:sz w:val="24"/>
              </w:rPr>
              <w:t xml:space="preserve"> </w:t>
            </w:r>
            <w:r w:rsidRPr="0087588A">
              <w:rPr>
                <w:rFonts w:ascii="Times New Roman"/>
                <w:sz w:val="24"/>
              </w:rPr>
              <w:t>the</w:t>
            </w:r>
            <w:r w:rsidRPr="0087588A">
              <w:rPr>
                <w:rFonts w:ascii="Times New Roman"/>
                <w:spacing w:val="1"/>
                <w:sz w:val="24"/>
              </w:rPr>
              <w:t xml:space="preserve"> </w:t>
            </w:r>
            <w:r w:rsidRPr="0087588A">
              <w:rPr>
                <w:rFonts w:ascii="Times New Roman"/>
                <w:sz w:val="24"/>
              </w:rPr>
              <w:t xml:space="preserve">Physician </w:t>
            </w:r>
            <w:r w:rsidRPr="0087588A">
              <w:rPr>
                <w:rFonts w:ascii="Times New Roman"/>
                <w:spacing w:val="-1"/>
                <w:sz w:val="24"/>
              </w:rPr>
              <w:t>Advisor</w:t>
            </w:r>
            <w:r w:rsidRPr="0087588A">
              <w:rPr>
                <w:rFonts w:ascii="Times New Roman"/>
                <w:spacing w:val="1"/>
                <w:sz w:val="24"/>
              </w:rPr>
              <w:t xml:space="preserve"> </w:t>
            </w:r>
            <w:r w:rsidRPr="0087588A">
              <w:rPr>
                <w:rFonts w:ascii="Times New Roman"/>
                <w:spacing w:val="-1"/>
                <w:sz w:val="24"/>
              </w:rPr>
              <w:t>Panel</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436"/>
              <w:rPr>
                <w:rFonts w:ascii="Times New Roman" w:eastAsia="Times New Roman" w:hAnsi="Times New Roman" w:cs="Times New Roman"/>
                <w:sz w:val="24"/>
                <w:szCs w:val="24"/>
              </w:rPr>
            </w:pPr>
            <w:r w:rsidRPr="0087588A">
              <w:rPr>
                <w:rFonts w:ascii="Times New Roman"/>
                <w:spacing w:val="-1"/>
                <w:sz w:val="24"/>
              </w:rPr>
              <w:t>Remove</w:t>
            </w:r>
            <w:r w:rsidRPr="0087588A">
              <w:rPr>
                <w:rFonts w:ascii="Times New Roman"/>
                <w:sz w:val="24"/>
              </w:rPr>
              <w:t xml:space="preserve"> Users from</w:t>
            </w:r>
            <w:r w:rsidRPr="0087588A">
              <w:rPr>
                <w:rFonts w:ascii="Times New Roman"/>
                <w:spacing w:val="-2"/>
                <w:sz w:val="24"/>
              </w:rPr>
              <w:t xml:space="preserve"> </w:t>
            </w:r>
            <w:r w:rsidRPr="0087588A">
              <w:rPr>
                <w:rFonts w:ascii="Times New Roman"/>
                <w:sz w:val="24"/>
              </w:rPr>
              <w:t xml:space="preserve">the </w:t>
            </w:r>
            <w:r w:rsidRPr="0087588A">
              <w:rPr>
                <w:rFonts w:ascii="Times New Roman"/>
                <w:spacing w:val="-1"/>
                <w:sz w:val="24"/>
              </w:rPr>
              <w:t>Primary</w:t>
            </w:r>
            <w:r w:rsidRPr="0087588A">
              <w:rPr>
                <w:rFonts w:ascii="Times New Roman"/>
                <w:sz w:val="24"/>
              </w:rPr>
              <w:t xml:space="preserve"> Reviewer </w:t>
            </w:r>
            <w:r w:rsidRPr="0087588A">
              <w:rPr>
                <w:rFonts w:ascii="Times New Roman"/>
                <w:spacing w:val="-1"/>
                <w:sz w:val="24"/>
              </w:rPr>
              <w:t>Panel</w:t>
            </w:r>
          </w:p>
        </w:tc>
      </w:tr>
      <w:tr w:rsidR="006B3633" w:rsidRPr="0087588A" w:rsidTr="00D1037C">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8"/>
              <w:ind w:left="2376"/>
              <w:rPr>
                <w:rFonts w:ascii="Times New Roman" w:eastAsia="Times New Roman" w:hAnsi="Times New Roman" w:cs="Times New Roman"/>
                <w:sz w:val="24"/>
                <w:szCs w:val="24"/>
              </w:rPr>
            </w:pPr>
            <w:r w:rsidRPr="0087588A">
              <w:rPr>
                <w:rFonts w:ascii="Times New Roman"/>
                <w:spacing w:val="-1"/>
                <w:sz w:val="24"/>
              </w:rPr>
              <w:t>Remove</w:t>
            </w:r>
            <w:r w:rsidRPr="0087588A">
              <w:rPr>
                <w:rFonts w:ascii="Times New Roman"/>
                <w:spacing w:val="-5"/>
                <w:sz w:val="24"/>
              </w:rPr>
              <w:t xml:space="preserve"> </w:t>
            </w:r>
            <w:r w:rsidRPr="0087588A">
              <w:rPr>
                <w:rFonts w:ascii="Times New Roman"/>
                <w:spacing w:val="-1"/>
                <w:sz w:val="24"/>
              </w:rPr>
              <w:t>Users</w:t>
            </w:r>
            <w:r w:rsidRPr="0087588A">
              <w:rPr>
                <w:rFonts w:ascii="Times New Roman"/>
                <w:spacing w:val="-6"/>
                <w:sz w:val="24"/>
              </w:rPr>
              <w:t xml:space="preserve"> </w:t>
            </w:r>
            <w:r w:rsidRPr="0087588A">
              <w:rPr>
                <w:rFonts w:ascii="Times New Roman"/>
                <w:sz w:val="24"/>
              </w:rPr>
              <w:t>from</w:t>
            </w:r>
            <w:r w:rsidRPr="0087588A">
              <w:rPr>
                <w:rFonts w:ascii="Times New Roman"/>
                <w:spacing w:val="-7"/>
                <w:sz w:val="24"/>
              </w:rPr>
              <w:t xml:space="preserve"> </w:t>
            </w:r>
            <w:r w:rsidRPr="0087588A">
              <w:rPr>
                <w:rFonts w:ascii="Times New Roman"/>
                <w:sz w:val="24"/>
              </w:rPr>
              <w:t>the</w:t>
            </w:r>
            <w:r w:rsidRPr="0087588A">
              <w:rPr>
                <w:rFonts w:ascii="Times New Roman"/>
                <w:spacing w:val="-5"/>
                <w:sz w:val="24"/>
              </w:rPr>
              <w:t xml:space="preserve"> </w:t>
            </w:r>
            <w:r w:rsidRPr="0087588A">
              <w:rPr>
                <w:rFonts w:ascii="Times New Roman"/>
                <w:spacing w:val="-1"/>
                <w:sz w:val="24"/>
              </w:rPr>
              <w:t>Site</w:t>
            </w:r>
            <w:r w:rsidRPr="0087588A">
              <w:rPr>
                <w:rFonts w:ascii="Times New Roman"/>
                <w:spacing w:val="-5"/>
                <w:sz w:val="24"/>
              </w:rPr>
              <w:t xml:space="preserve"> </w:t>
            </w:r>
            <w:r w:rsidRPr="0087588A">
              <w:rPr>
                <w:rFonts w:ascii="Times New Roman"/>
                <w:spacing w:val="-1"/>
                <w:sz w:val="24"/>
              </w:rPr>
              <w:t>Administrators</w:t>
            </w:r>
            <w:r w:rsidRPr="0087588A">
              <w:rPr>
                <w:rFonts w:ascii="Times New Roman"/>
                <w:spacing w:val="-6"/>
                <w:sz w:val="24"/>
              </w:rPr>
              <w:t xml:space="preserve"> </w:t>
            </w:r>
            <w:r w:rsidRPr="0087588A">
              <w:rPr>
                <w:rFonts w:ascii="Times New Roman"/>
                <w:spacing w:val="-1"/>
                <w:sz w:val="24"/>
              </w:rPr>
              <w:t>Panel</w:t>
            </w:r>
          </w:p>
        </w:tc>
      </w:tr>
    </w:tbl>
    <w:p w:rsidR="004C300F" w:rsidRPr="0087588A" w:rsidRDefault="00B5133C" w:rsidP="00B5133C">
      <w:pPr>
        <w:pStyle w:val="Caption"/>
        <w:jc w:val="center"/>
      </w:pPr>
      <w:bookmarkStart w:id="1553" w:name="_Toc479676299"/>
      <w:bookmarkStart w:id="1554" w:name="_Toc479632034"/>
      <w:bookmarkStart w:id="1555" w:name="_Toc499108050"/>
      <w:r w:rsidRPr="0087588A">
        <w:t xml:space="preserve">Table </w:t>
      </w:r>
      <w:fldSimple w:instr=" SEQ Table \* ARABIC ">
        <w:r w:rsidR="006C6F7D">
          <w:rPr>
            <w:noProof/>
          </w:rPr>
          <w:t>11</w:t>
        </w:r>
      </w:fldSimple>
      <w:r w:rsidR="004C300F" w:rsidRPr="0087588A">
        <w:t>:</w:t>
      </w:r>
      <w:r w:rsidR="004C300F" w:rsidRPr="0087588A">
        <w:rPr>
          <w:spacing w:val="-1"/>
        </w:rPr>
        <w:t xml:space="preserve"> Treating</w:t>
      </w:r>
      <w:r w:rsidR="004C300F" w:rsidRPr="0087588A">
        <w:t xml:space="preserve"> </w:t>
      </w:r>
      <w:r w:rsidR="004C300F" w:rsidRPr="0087588A">
        <w:rPr>
          <w:spacing w:val="-1"/>
        </w:rPr>
        <w:t>Specialty</w:t>
      </w:r>
      <w:r w:rsidR="004C300F" w:rsidRPr="0087588A">
        <w:t xml:space="preserve"> </w:t>
      </w:r>
      <w:r w:rsidR="004C300F" w:rsidRPr="0087588A">
        <w:rPr>
          <w:spacing w:val="-1"/>
        </w:rPr>
        <w:t>Configuration features</w:t>
      </w:r>
      <w:bookmarkEnd w:id="1553"/>
      <w:bookmarkEnd w:id="1554"/>
      <w:bookmarkEnd w:id="1555"/>
    </w:p>
    <w:p w:rsidR="004C300F" w:rsidRPr="0087588A" w:rsidRDefault="004C300F" w:rsidP="004C300F">
      <w:pPr>
        <w:jc w:val="center"/>
      </w:pPr>
      <w:r w:rsidRPr="0087588A">
        <w:rPr>
          <w:rFonts w:ascii="Arial" w:eastAsia="Arial" w:hAnsi="Arial" w:cs="Arial"/>
          <w:noProof/>
          <w:sz w:val="20"/>
          <w:szCs w:val="20"/>
        </w:rPr>
        <mc:AlternateContent>
          <mc:Choice Requires="wpg">
            <w:drawing>
              <wp:inline distT="0" distB="0" distL="0" distR="0" wp14:anchorId="751D5AB5" wp14:editId="022DDA34">
                <wp:extent cx="6095365" cy="546100"/>
                <wp:effectExtent l="9525" t="9525" r="10160" b="6350"/>
                <wp:docPr id="638" name="Group 255" descr="Admin Site features" title="Admin Site featur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5365" cy="546100"/>
                          <a:chOff x="0" y="0"/>
                          <a:chExt cx="9599" cy="860"/>
                        </a:xfrm>
                      </wpg:grpSpPr>
                      <wpg:grpSp>
                        <wpg:cNvPr id="639" name="Group 272"/>
                        <wpg:cNvGrpSpPr>
                          <a:grpSpLocks/>
                        </wpg:cNvGrpSpPr>
                        <wpg:grpSpPr bwMode="auto">
                          <a:xfrm>
                            <a:off x="9480" y="12"/>
                            <a:ext cx="104" cy="390"/>
                            <a:chOff x="9480" y="12"/>
                            <a:chExt cx="104" cy="390"/>
                          </a:xfrm>
                        </wpg:grpSpPr>
                        <wps:wsp>
                          <wps:cNvPr id="640" name="Freeform 273"/>
                          <wps:cNvSpPr>
                            <a:spLocks/>
                          </wps:cNvSpPr>
                          <wps:spPr bwMode="auto">
                            <a:xfrm>
                              <a:off x="9480" y="12"/>
                              <a:ext cx="104" cy="390"/>
                            </a:xfrm>
                            <a:custGeom>
                              <a:avLst/>
                              <a:gdLst>
                                <a:gd name="T0" fmla="+- 0 9480 9480"/>
                                <a:gd name="T1" fmla="*/ T0 w 104"/>
                                <a:gd name="T2" fmla="+- 0 402 12"/>
                                <a:gd name="T3" fmla="*/ 402 h 390"/>
                                <a:gd name="T4" fmla="+- 0 9583 9480"/>
                                <a:gd name="T5" fmla="*/ T4 w 104"/>
                                <a:gd name="T6" fmla="+- 0 402 12"/>
                                <a:gd name="T7" fmla="*/ 402 h 390"/>
                                <a:gd name="T8" fmla="+- 0 9583 9480"/>
                                <a:gd name="T9" fmla="*/ T8 w 104"/>
                                <a:gd name="T10" fmla="+- 0 12 12"/>
                                <a:gd name="T11" fmla="*/ 12 h 390"/>
                                <a:gd name="T12" fmla="+- 0 9480 9480"/>
                                <a:gd name="T13" fmla="*/ T12 w 104"/>
                                <a:gd name="T14" fmla="+- 0 12 12"/>
                                <a:gd name="T15" fmla="*/ 12 h 390"/>
                                <a:gd name="T16" fmla="+- 0 9480 9480"/>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3" y="390"/>
                                  </a:lnTo>
                                  <a:lnTo>
                                    <a:pt x="103"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1" name="Group 270"/>
                        <wpg:cNvGrpSpPr>
                          <a:grpSpLocks/>
                        </wpg:cNvGrpSpPr>
                        <wpg:grpSpPr bwMode="auto">
                          <a:xfrm>
                            <a:off x="15" y="12"/>
                            <a:ext cx="104" cy="390"/>
                            <a:chOff x="15" y="12"/>
                            <a:chExt cx="104" cy="390"/>
                          </a:xfrm>
                        </wpg:grpSpPr>
                        <wps:wsp>
                          <wps:cNvPr id="642" name="Freeform 271"/>
                          <wps:cNvSpPr>
                            <a:spLocks/>
                          </wps:cNvSpPr>
                          <wps:spPr bwMode="auto">
                            <a:xfrm>
                              <a:off x="15" y="12"/>
                              <a:ext cx="104" cy="390"/>
                            </a:xfrm>
                            <a:custGeom>
                              <a:avLst/>
                              <a:gdLst>
                                <a:gd name="T0" fmla="+- 0 15 15"/>
                                <a:gd name="T1" fmla="*/ T0 w 104"/>
                                <a:gd name="T2" fmla="+- 0 402 12"/>
                                <a:gd name="T3" fmla="*/ 402 h 390"/>
                                <a:gd name="T4" fmla="+- 0 119 15"/>
                                <a:gd name="T5" fmla="*/ T4 w 104"/>
                                <a:gd name="T6" fmla="+- 0 402 12"/>
                                <a:gd name="T7" fmla="*/ 402 h 390"/>
                                <a:gd name="T8" fmla="+- 0 119 15"/>
                                <a:gd name="T9" fmla="*/ T8 w 104"/>
                                <a:gd name="T10" fmla="+- 0 12 12"/>
                                <a:gd name="T11" fmla="*/ 12 h 390"/>
                                <a:gd name="T12" fmla="+- 0 15 15"/>
                                <a:gd name="T13" fmla="*/ T12 w 104"/>
                                <a:gd name="T14" fmla="+- 0 12 12"/>
                                <a:gd name="T15" fmla="*/ 12 h 390"/>
                                <a:gd name="T16" fmla="+- 0 15 15"/>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4" y="390"/>
                                  </a:lnTo>
                                  <a:lnTo>
                                    <a:pt x="104"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3" name="Group 268"/>
                        <wpg:cNvGrpSpPr>
                          <a:grpSpLocks/>
                        </wpg:cNvGrpSpPr>
                        <wpg:grpSpPr bwMode="auto">
                          <a:xfrm>
                            <a:off x="119" y="12"/>
                            <a:ext cx="9362" cy="390"/>
                            <a:chOff x="119" y="12"/>
                            <a:chExt cx="9362" cy="390"/>
                          </a:xfrm>
                        </wpg:grpSpPr>
                        <wps:wsp>
                          <wps:cNvPr id="644" name="Freeform 269"/>
                          <wps:cNvSpPr>
                            <a:spLocks/>
                          </wps:cNvSpPr>
                          <wps:spPr bwMode="auto">
                            <a:xfrm>
                              <a:off x="119" y="12"/>
                              <a:ext cx="9362" cy="390"/>
                            </a:xfrm>
                            <a:custGeom>
                              <a:avLst/>
                              <a:gdLst>
                                <a:gd name="T0" fmla="+- 0 119 119"/>
                                <a:gd name="T1" fmla="*/ T0 w 9362"/>
                                <a:gd name="T2" fmla="+- 0 402 12"/>
                                <a:gd name="T3" fmla="*/ 402 h 390"/>
                                <a:gd name="T4" fmla="+- 0 9480 119"/>
                                <a:gd name="T5" fmla="*/ T4 w 9362"/>
                                <a:gd name="T6" fmla="+- 0 402 12"/>
                                <a:gd name="T7" fmla="*/ 402 h 390"/>
                                <a:gd name="T8" fmla="+- 0 9480 119"/>
                                <a:gd name="T9" fmla="*/ T8 w 9362"/>
                                <a:gd name="T10" fmla="+- 0 12 12"/>
                                <a:gd name="T11" fmla="*/ 12 h 390"/>
                                <a:gd name="T12" fmla="+- 0 119 119"/>
                                <a:gd name="T13" fmla="*/ T12 w 9362"/>
                                <a:gd name="T14" fmla="+- 0 12 12"/>
                                <a:gd name="T15" fmla="*/ 12 h 390"/>
                                <a:gd name="T16" fmla="+- 0 119 119"/>
                                <a:gd name="T17" fmla="*/ T16 w 9362"/>
                                <a:gd name="T18" fmla="+- 0 402 12"/>
                                <a:gd name="T19" fmla="*/ 402 h 390"/>
                              </a:gdLst>
                              <a:ahLst/>
                              <a:cxnLst>
                                <a:cxn ang="0">
                                  <a:pos x="T1" y="T3"/>
                                </a:cxn>
                                <a:cxn ang="0">
                                  <a:pos x="T5" y="T7"/>
                                </a:cxn>
                                <a:cxn ang="0">
                                  <a:pos x="T9" y="T11"/>
                                </a:cxn>
                                <a:cxn ang="0">
                                  <a:pos x="T13" y="T15"/>
                                </a:cxn>
                                <a:cxn ang="0">
                                  <a:pos x="T17" y="T19"/>
                                </a:cxn>
                              </a:cxnLst>
                              <a:rect l="0" t="0" r="r" b="b"/>
                              <a:pathLst>
                                <a:path w="9362" h="390">
                                  <a:moveTo>
                                    <a:pt x="0" y="390"/>
                                  </a:moveTo>
                                  <a:lnTo>
                                    <a:pt x="9361" y="390"/>
                                  </a:lnTo>
                                  <a:lnTo>
                                    <a:pt x="9361"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5" name="Group 266"/>
                        <wpg:cNvGrpSpPr>
                          <a:grpSpLocks/>
                        </wpg:cNvGrpSpPr>
                        <wpg:grpSpPr bwMode="auto">
                          <a:xfrm>
                            <a:off x="6" y="6"/>
                            <a:ext cx="9587" cy="2"/>
                            <a:chOff x="6" y="6"/>
                            <a:chExt cx="9587" cy="2"/>
                          </a:xfrm>
                        </wpg:grpSpPr>
                        <wps:wsp>
                          <wps:cNvPr id="646" name="Freeform 267"/>
                          <wps:cNvSpPr>
                            <a:spLocks/>
                          </wps:cNvSpPr>
                          <wps:spPr bwMode="auto">
                            <a:xfrm>
                              <a:off x="6" y="6"/>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7" name="Group 264"/>
                        <wpg:cNvGrpSpPr>
                          <a:grpSpLocks/>
                        </wpg:cNvGrpSpPr>
                        <wpg:grpSpPr bwMode="auto">
                          <a:xfrm>
                            <a:off x="11" y="11"/>
                            <a:ext cx="2" cy="838"/>
                            <a:chOff x="11" y="11"/>
                            <a:chExt cx="2" cy="838"/>
                          </a:xfrm>
                        </wpg:grpSpPr>
                        <wps:wsp>
                          <wps:cNvPr id="648" name="Freeform 265"/>
                          <wps:cNvSpPr>
                            <a:spLocks/>
                          </wps:cNvSpPr>
                          <wps:spPr bwMode="auto">
                            <a:xfrm>
                              <a:off x="11"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9" name="Group 262"/>
                        <wpg:cNvGrpSpPr>
                          <a:grpSpLocks/>
                        </wpg:cNvGrpSpPr>
                        <wpg:grpSpPr bwMode="auto">
                          <a:xfrm>
                            <a:off x="9588" y="11"/>
                            <a:ext cx="2" cy="838"/>
                            <a:chOff x="9588" y="11"/>
                            <a:chExt cx="2" cy="838"/>
                          </a:xfrm>
                        </wpg:grpSpPr>
                        <wps:wsp>
                          <wps:cNvPr id="650" name="Freeform 263"/>
                          <wps:cNvSpPr>
                            <a:spLocks/>
                          </wps:cNvSpPr>
                          <wps:spPr bwMode="auto">
                            <a:xfrm>
                              <a:off x="9588"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1" name="Group 260"/>
                        <wpg:cNvGrpSpPr>
                          <a:grpSpLocks/>
                        </wpg:cNvGrpSpPr>
                        <wpg:grpSpPr bwMode="auto">
                          <a:xfrm>
                            <a:off x="6" y="407"/>
                            <a:ext cx="9587" cy="2"/>
                            <a:chOff x="6" y="407"/>
                            <a:chExt cx="9587" cy="2"/>
                          </a:xfrm>
                        </wpg:grpSpPr>
                        <wps:wsp>
                          <wps:cNvPr id="652" name="Freeform 261"/>
                          <wps:cNvSpPr>
                            <a:spLocks/>
                          </wps:cNvSpPr>
                          <wps:spPr bwMode="auto">
                            <a:xfrm>
                              <a:off x="6" y="407"/>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3" name="Group 256"/>
                        <wpg:cNvGrpSpPr>
                          <a:grpSpLocks/>
                        </wpg:cNvGrpSpPr>
                        <wpg:grpSpPr bwMode="auto">
                          <a:xfrm>
                            <a:off x="6" y="853"/>
                            <a:ext cx="9587" cy="2"/>
                            <a:chOff x="6" y="853"/>
                            <a:chExt cx="9587" cy="2"/>
                          </a:xfrm>
                        </wpg:grpSpPr>
                        <wps:wsp>
                          <wps:cNvPr id="654" name="Freeform 259"/>
                          <wps:cNvSpPr>
                            <a:spLocks/>
                          </wps:cNvSpPr>
                          <wps:spPr bwMode="auto">
                            <a:xfrm>
                              <a:off x="6" y="853"/>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Text Box 258"/>
                          <wps:cNvSpPr txBox="1">
                            <a:spLocks noChangeArrowheads="1"/>
                          </wps:cNvSpPr>
                          <wps:spPr bwMode="auto">
                            <a:xfrm>
                              <a:off x="11" y="6"/>
                              <a:ext cx="957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4C300F">
                                <w:pPr>
                                  <w:spacing w:before="164"/>
                                  <w:ind w:left="1"/>
                                  <w:jc w:val="center"/>
                                  <w:rPr>
                                    <w:rFonts w:ascii="Arial" w:eastAsia="Arial" w:hAnsi="Arial" w:cs="Arial"/>
                                    <w:sz w:val="20"/>
                                    <w:szCs w:val="20"/>
                                  </w:rPr>
                                </w:pPr>
                                <w:r>
                                  <w:rPr>
                                    <w:rFonts w:ascii="Arial"/>
                                    <w:b/>
                                    <w:spacing w:val="-1"/>
                                    <w:sz w:val="20"/>
                                  </w:rPr>
                                  <w:t>FEATURES</w:t>
                                </w:r>
                              </w:p>
                            </w:txbxContent>
                          </wps:txbx>
                          <wps:bodyPr rot="0" vert="horz" wrap="square" lIns="0" tIns="0" rIns="0" bIns="0" anchor="t" anchorCtr="0" upright="1">
                            <a:noAutofit/>
                          </wps:bodyPr>
                        </wps:wsp>
                        <wps:wsp>
                          <wps:cNvPr id="656" name="Text Box 257" descr="Admin Site features" title="Admin Site features"/>
                          <wps:cNvSpPr txBox="1">
                            <a:spLocks noChangeArrowheads="1"/>
                          </wps:cNvSpPr>
                          <wps:spPr bwMode="auto">
                            <a:xfrm>
                              <a:off x="11" y="407"/>
                              <a:ext cx="957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4C300F">
                                <w:pPr>
                                  <w:spacing w:before="162"/>
                                  <w:ind w:left="2960"/>
                                  <w:rPr>
                                    <w:sz w:val="24"/>
                                  </w:rPr>
                                </w:pPr>
                                <w:r>
                                  <w:rPr>
                                    <w:sz w:val="24"/>
                                  </w:rPr>
                                  <w:t xml:space="preserve">Assign or Update </w:t>
                                </w:r>
                                <w:r>
                                  <w:rPr>
                                    <w:spacing w:val="-1"/>
                                    <w:sz w:val="24"/>
                                  </w:rPr>
                                  <w:t>Treating</w:t>
                                </w:r>
                                <w:r>
                                  <w:rPr>
                                    <w:sz w:val="24"/>
                                  </w:rPr>
                                  <w:t xml:space="preserve"> </w:t>
                                </w:r>
                                <w:r>
                                  <w:rPr>
                                    <w:spacing w:val="-1"/>
                                    <w:sz w:val="24"/>
                                  </w:rPr>
                                  <w:t>Specialties</w:t>
                                </w:r>
                              </w:p>
                            </w:txbxContent>
                          </wps:txbx>
                          <wps:bodyPr rot="0" vert="horz" wrap="square" lIns="0" tIns="0" rIns="0" bIns="0" anchor="t" anchorCtr="0" upright="1">
                            <a:noAutofit/>
                          </wps:bodyPr>
                        </wps:wsp>
                      </wpg:grpSp>
                    </wpg:wgp>
                  </a:graphicData>
                </a:graphic>
              </wp:inline>
            </w:drawing>
          </mc:Choice>
          <mc:Fallback>
            <w:pict>
              <v:group id="Group 255" o:spid="_x0000_s1026" alt="Title: Admin Site features - Description: Admin Site features" style="width:479.95pt;height:43pt;mso-position-horizontal-relative:char;mso-position-vertical-relative:line" coordsize="959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">
                <v:group id="Group 272" o:spid="_x0000_s1027" style="position:absolute;left:9480;top:12;width:104;height:390" coordorigin="9480,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Freeform 273" o:spid="_x0000_s1028" style="position:absolute;left:9480;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FzVMQA&#10;AADcAAAADwAAAGRycy9kb3ducmV2LnhtbERPy2rCQBTdC/7DcIXudJJSJU0dgy0I6qY0VXB5ydwm&#10;wcydkJnm0a/vLApdHs57m42mET11rrasIF5FIIgLq2suFVw+D8sEhPPIGhvLpGAiB9luPttiqu3A&#10;H9TnvhQhhF2KCirv21RKV1Rk0K1sSxy4L9sZ9AF2pdQdDiHcNPIxijbSYM2hocKW3ioq7vm3UfCc&#10;nM/m5xrl42H9bi51fJtOr0elHhbj/gWEp9H/i//cR61g8xTmhzPh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xc1TEAAAA3AAAAA8AAAAAAAAAAAAAAAAAmAIAAGRycy9k&#10;b3ducmV2LnhtbFBLBQYAAAAABAAEAPUAAACJAwAAAAA=&#10;" path="m,390r103,l103,,,,,390xe" fillcolor="#e6e6e6" stroked="f">
                    <v:path arrowok="t" o:connecttype="custom" o:connectlocs="0,402;103,402;103,12;0,12;0,402" o:connectangles="0,0,0,0,0"/>
                  </v:shape>
                </v:group>
                <v:group id="Group 270" o:spid="_x0000_s1029" style="position:absolute;left:15;top:12;width:104;height:390" coordorigin="15,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Freeform 271" o:spid="_x0000_s1030" style="position:absolute;left:15;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IuMQA&#10;AADcAAAADwAAAGRycy9kb3ducmV2LnhtbESPQYvCMBSE74L/ITzBm6aKilajuAuCelm2Knh8NM+2&#10;2LyUJmr11xthYY/DzHzDLFaNKcWdaldYVjDoRyCIU6sLzhQcD5veFITzyBpLy6TgSQ5Wy3ZrgbG2&#10;D/6le+IzESDsYlSQe1/FUro0J4Oubyvi4F1sbdAHWWdS1/gIcFPKYRRNpMGCw0KOFX3nlF6Tm1Ew&#10;m+735nWKkmYz/jHHYnB+7r62SnU7zXoOwlPj/8N/7a1WMBkN4XMmHA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vSLjEAAAA3AAAAA8AAAAAAAAAAAAAAAAAmAIAAGRycy9k&#10;b3ducmV2LnhtbFBLBQYAAAAABAAEAPUAAACJAwAAAAA=&#10;" path="m,390r104,l104,,,,,390xe" fillcolor="#e6e6e6" stroked="f">
                    <v:path arrowok="t" o:connecttype="custom" o:connectlocs="0,402;104,402;104,12;0,12;0,402" o:connectangles="0,0,0,0,0"/>
                  </v:shape>
                </v:group>
                <v:group id="Group 268" o:spid="_x0000_s1031" style="position:absolute;left:119;top:12;width:9362;height:390" coordorigin="119,12" coordsize="9362,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Freeform 269" o:spid="_x0000_s1032" style="position:absolute;left:119;top:12;width:9362;height:390;visibility:visible;mso-wrap-style:square;v-text-anchor:top" coordsize="936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K/BcMA&#10;AADcAAAADwAAAGRycy9kb3ducmV2LnhtbESPQWsCMRSE7wX/Q3iCt5q1iJXVKCJUxJ66evD4SJ67&#10;q5uX3STq9t83hUKPw8x8wyzXvW3Eg3yoHSuYjDMQxNqZmksFp+PH6xxEiMgGG8ek4JsCrFeDlyXm&#10;xj35ix5FLEWCcMhRQRVjm0sZdEUWw9i1xMm7OG8xJulLaTw+E9w28i3LZtJizWmhwpa2FelbcbcK&#10;dvrT7LqT9ub83hZXU3c8OXRKjYb9ZgEiUh//w3/tvVEwm07h90w6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K/BcMAAADcAAAADwAAAAAAAAAAAAAAAACYAgAAZHJzL2Rv&#10;d25yZXYueG1sUEsFBgAAAAAEAAQA9QAAAIgDAAAAAA==&#10;" path="m,390r9361,l9361,,,,,390xe" fillcolor="#e6e6e6" stroked="f">
                    <v:path arrowok="t" o:connecttype="custom" o:connectlocs="0,402;9361,402;9361,12;0,12;0,402" o:connectangles="0,0,0,0,0"/>
                  </v:shape>
                </v:group>
                <v:group id="Group 266" o:spid="_x0000_s1033" style="position:absolute;left:6;top:6;width:9587;height:2" coordorigin="6,6"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Freeform 267" o:spid="_x0000_s1034" style="position:absolute;left:6;top:6;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JHsYA&#10;AADcAAAADwAAAGRycy9kb3ducmV2LnhtbESPzWvCQBTE74X+D8sr9FJ04wehRFdpK4peBK0Hj4/s&#10;az6afZtmtyb617uC4HGYmd8w03lnKnGixhWWFQz6EQji1OqCMwWH72XvHYTzyBory6TgTA7ms+en&#10;KSbatryj095nIkDYJagg975OpHRpTgZd39bEwfuxjUEfZJNJ3WAb4KaSwyiKpcGCw0KONX3llP7u&#10;/42Cv1UpL1xuN7gYfQ6ObxW1pd0q9frSfUxAeOr8I3xvr7WCeBzD7Uw4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tJHsYAAADcAAAADwAAAAAAAAAAAAAAAACYAgAAZHJz&#10;L2Rvd25yZXYueG1sUEsFBgAAAAAEAAQA9QAAAIsDAAAAAA==&#10;" path="m,l9587,e" filled="f" strokeweight=".58pt">
                    <v:path arrowok="t" o:connecttype="custom" o:connectlocs="0,0;9587,0" o:connectangles="0,0"/>
                  </v:shape>
                </v:group>
                <v:group id="Group 264" o:spid="_x0000_s1035" style="position:absolute;left:11;top:11;width:2;height:838" coordorigin="11,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Freeform 265" o:spid="_x0000_s1036" style="position:absolute;left:11;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Pe78A&#10;AADcAAAADwAAAGRycy9kb3ducmV2LnhtbERPzYrCMBC+L/gOYYS9ramudJdqWkQQvK76AEMztsVm&#10;EpJYW5/eHBY8fnz/22o0vRjIh86yguUiA0FcW91xo+ByPnz9gggRWWNvmRRMFKAqZx9bLLR98B8N&#10;p9iIFMKhQAVtjK6QMtQtGQwL64gTd7XeYEzQN1J7fKRw08tVluXSYMepoUVH+5bq2+luFDzvxq2+&#10;p+X1fMmH225qvHTjj1Kf83G3ARFpjG/xv/uoFeTrtDadSUdAli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Rw97vwAAANwAAAAPAAAAAAAAAAAAAAAAAJgCAABkcnMvZG93bnJl&#10;di54bWxQSwUGAAAAAAQABAD1AAAAhAMAAAAA&#10;" path="m,l,838e" filled="f" strokeweight=".58pt">
                    <v:path arrowok="t" o:connecttype="custom" o:connectlocs="0,11;0,849" o:connectangles="0,0"/>
                  </v:shape>
                </v:group>
                <v:group id="Group 262" o:spid="_x0000_s1037" style="position:absolute;left:9588;top:11;width:2;height:838" coordorigin="9588,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Freeform 263" o:spid="_x0000_s1038" style="position:absolute;left:9588;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6WnsMA&#10;AADcAAAADwAAAGRycy9kb3ducmV2LnhtbERPz2vCMBS+C/sfwhvsIjOdYJVqlLGxKXgYa4de35K3&#10;tqx5KU209b83B8Hjx/d7tRlsI87U+dqxgpdJAoJYO1NzqeCn+HhegPAB2WDjmBRcyMNm/TBaYWZc&#10;z990zkMpYgj7DBVUIbSZlF5XZNFPXEscuT/XWQwRdqU0HfYx3DZymiSptFhzbKiwpbeK9H9+sgr0&#10;+P2z/Prd6+CPczc9DNtTwUelnh6H1yWIQEO4i2/unVGQzuL8eCYe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6WnsMAAADcAAAADwAAAAAAAAAAAAAAAACYAgAAZHJzL2Rv&#10;d25yZXYueG1sUEsFBgAAAAAEAAQA9QAAAIgDAAAAAA==&#10;" path="m,l,838e" filled="f" strokeweight=".20464mm">
                    <v:path arrowok="t" o:connecttype="custom" o:connectlocs="0,11;0,849" o:connectangles="0,0"/>
                  </v:shape>
                </v:group>
                <v:group id="Group 260" o:spid="_x0000_s1039" style="position:absolute;left:6;top:407;width:9587;height:2" coordorigin="6,407"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shape id="Freeform 261" o:spid="_x0000_s1040" style="position:absolute;left:6;top:407;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ZwMYA&#10;AADcAAAADwAAAGRycy9kb3ducmV2LnhtbESPS2sCQRCE74H8h6EFL0FnVRTZOEpMSNCL4OPgsdnp&#10;7MOdnnVndFd/vRMQciyq6itqtmhNKa5Uu9yygkE/AkGcWJ1zquCw/+5NQTiPrLG0TApu5GAxf32Z&#10;Yaxtw1u67nwqAoRdjAoy76tYSpdkZND1bUUcvF9bG/RB1qnUNTYBbko5jKKJNJhzWMiwos+MktPu&#10;YhScfwp552Kzxq/RcnB8K6kp7Eapbqf9eAfhqfX/4Wd7pRVMxkP4OxO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nZwMYAAADcAAAADwAAAAAAAAAAAAAAAACYAgAAZHJz&#10;L2Rvd25yZXYueG1sUEsFBgAAAAAEAAQA9QAAAIsDAAAAAA==&#10;" path="m,l9587,e" filled="f" strokeweight=".58pt">
                    <v:path arrowok="t" o:connecttype="custom" o:connectlocs="0,0;9587,0" o:connectangles="0,0"/>
                  </v:shape>
                </v:group>
                <v:group id="Group 256" o:spid="_x0000_s1041" style="position:absolute;left:6;top:853;width:9587;height:2" coordorigin="6,853"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shape id="Freeform 259" o:spid="_x0000_s1042" style="position:absolute;left:6;top:853;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kL8YA&#10;AADcAAAADwAAAGRycy9kb3ducmV2LnhtbESPT2vCQBTE74V+h+UVeim60apIdBW1tNiLYPTg8ZF9&#10;5o/ZtzG7NWk/fbdQ8DjMzG+Y+bIzlbhR4wrLCgb9CARxanXBmYLj4b03BeE8ssbKMin4JgfLxePD&#10;HGNtW97TLfGZCBB2MSrIva9jKV2ak0HXtzVx8M62MeiDbDKpG2wD3FRyGEUTabDgsJBjTZuc0kvy&#10;ZRRcP0r5w+XuE99e14PTS0VtaXdKPT91qxkIT52/h//bW61gMh7B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zkL8YAAADcAAAADwAAAAAAAAAAAAAAAACYAgAAZHJz&#10;L2Rvd25yZXYueG1sUEsFBgAAAAAEAAQA9QAAAIsDAAAAAA==&#10;" path="m,l9587,e" filled="f" strokeweight=".58pt">
                    <v:path arrowok="t" o:connecttype="custom" o:connectlocs="0,0;9587,0" o:connectangles="0,0"/>
                  </v:shape>
                  <v:shapetype id="_x0000_t202" coordsize="21600,21600" o:spt="202" path="m,l,21600r21600,l21600,xe">
                    <v:stroke joinstyle="miter"/>
                    <v:path gradientshapeok="t" o:connecttype="rect"/>
                  </v:shapetype>
                  <v:shape id="Text Box 258" o:spid="_x0000_s1043" type="#_x0000_t202" style="position:absolute;left:11;top:6;width:9578;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QD8UA&#10;AADcAAAADwAAAGRycy9kb3ducmV2LnhtbESPQWvCQBSE70L/w/IKvelGwaDRVUQsFArSGA89vmaf&#10;yWL2bcxuNf33bkHwOMzMN8xy3dtGXKnzxrGC8SgBQVw6bbhScCzehzMQPiBrbByTgj/ysF69DJaY&#10;aXfjnK6HUIkIYZ+hgjqENpPSlzVZ9CPXEkfv5DqLIcqukrrDW4TbRk6SJJUWDceFGlva1lSeD79W&#10;weab85257H++8lNuimKe8Gd6Vurttd8sQATqwzP8aH9oBel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BAPxQAAANwAAAAPAAAAAAAAAAAAAAAAAJgCAABkcnMv&#10;ZG93bnJldi54bWxQSwUGAAAAAAQABAD1AAAAigMAAAAA&#10;" filled="f" stroked="f">
                    <v:textbox inset="0,0,0,0">
                      <w:txbxContent>
                        <w:p w:rsidR="00FD36B5" w:rsidRDefault="00FD36B5" w:rsidP="004C300F">
                          <w:pPr>
                            <w:spacing w:before="164"/>
                            <w:ind w:left="1"/>
                            <w:jc w:val="center"/>
                            <w:rPr>
                              <w:rFonts w:ascii="Arial" w:eastAsia="Arial" w:hAnsi="Arial" w:cs="Arial"/>
                              <w:sz w:val="20"/>
                              <w:szCs w:val="20"/>
                            </w:rPr>
                          </w:pPr>
                          <w:r>
                            <w:rPr>
                              <w:rFonts w:ascii="Arial"/>
                              <w:b/>
                              <w:spacing w:val="-1"/>
                              <w:sz w:val="20"/>
                            </w:rPr>
                            <w:t>FEATURES</w:t>
                          </w:r>
                        </w:p>
                      </w:txbxContent>
                    </v:textbox>
                  </v:shape>
                  <v:shape id="Text Box 257" o:spid="_x0000_s1044" type="#_x0000_t202" alt="Admin Site features" style="position:absolute;left:11;top:407;width:957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OeMQA&#10;AADcAAAADwAAAGRycy9kb3ducmV2LnhtbESPQWvCQBSE70L/w/IK3nRTw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jnjEAAAA3AAAAA8AAAAAAAAAAAAAAAAAmAIAAGRycy9k&#10;b3ducmV2LnhtbFBLBQYAAAAABAAEAPUAAACJAwAAAAA=&#10;" filled="f" stroked="f">
                    <v:textbox inset="0,0,0,0">
                      <w:txbxContent>
                        <w:p w:rsidR="00FD36B5" w:rsidRDefault="00FD36B5" w:rsidP="004C300F">
                          <w:pPr>
                            <w:spacing w:before="162"/>
                            <w:ind w:left="2960"/>
                            <w:rPr>
                              <w:sz w:val="24"/>
                            </w:rPr>
                          </w:pPr>
                          <w:r>
                            <w:rPr>
                              <w:sz w:val="24"/>
                            </w:rPr>
                            <w:t xml:space="preserve">Assign or Update </w:t>
                          </w:r>
                          <w:r>
                            <w:rPr>
                              <w:spacing w:val="-1"/>
                              <w:sz w:val="24"/>
                            </w:rPr>
                            <w:t>Treating</w:t>
                          </w:r>
                          <w:r>
                            <w:rPr>
                              <w:sz w:val="24"/>
                            </w:rPr>
                            <w:t xml:space="preserve"> </w:t>
                          </w:r>
                          <w:r>
                            <w:rPr>
                              <w:spacing w:val="-1"/>
                              <w:sz w:val="24"/>
                            </w:rPr>
                            <w:t>Specialties</w:t>
                          </w:r>
                        </w:p>
                      </w:txbxContent>
                    </v:textbox>
                  </v:shape>
                </v:group>
                <w10:anchorlock/>
              </v:group>
            </w:pict>
          </mc:Fallback>
        </mc:AlternateContent>
      </w:r>
    </w:p>
    <w:p w:rsidR="004C300F" w:rsidRPr="0087588A" w:rsidRDefault="004C300F" w:rsidP="004C300F"/>
    <w:p w:rsidR="00D1037C" w:rsidRPr="0087588A" w:rsidRDefault="00D1037C" w:rsidP="004C300F"/>
    <w:p w:rsidR="00D1037C" w:rsidRPr="0087588A" w:rsidRDefault="00D1037C" w:rsidP="004C300F"/>
    <w:p w:rsidR="00D456E2" w:rsidRPr="0087588A" w:rsidRDefault="00D456E2" w:rsidP="00D456E2">
      <w:pPr>
        <w:jc w:val="center"/>
      </w:pPr>
      <w:r w:rsidRPr="0087588A">
        <w:rPr>
          <w:rFonts w:ascii="Arial" w:eastAsia="Arial" w:hAnsi="Arial" w:cs="Arial"/>
          <w:noProof/>
          <w:sz w:val="20"/>
          <w:szCs w:val="20"/>
        </w:rPr>
        <w:lastRenderedPageBreak/>
        <w:drawing>
          <wp:inline distT="0" distB="0" distL="0" distR="0" wp14:anchorId="3418A787" wp14:editId="30DFA716">
            <wp:extent cx="1376832" cy="620268"/>
            <wp:effectExtent l="0" t="0" r="0" b="8890"/>
            <wp:docPr id="445" name="image189.png" descr="Admin Menu" title="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9.png"/>
                    <pic:cNvPicPr/>
                  </pic:nvPicPr>
                  <pic:blipFill>
                    <a:blip r:embed="rId261" cstate="print"/>
                    <a:stretch>
                      <a:fillRect/>
                    </a:stretch>
                  </pic:blipFill>
                  <pic:spPr>
                    <a:xfrm>
                      <a:off x="0" y="0"/>
                      <a:ext cx="1376832" cy="620268"/>
                    </a:xfrm>
                    <a:prstGeom prst="rect">
                      <a:avLst/>
                    </a:prstGeom>
                  </pic:spPr>
                </pic:pic>
              </a:graphicData>
            </a:graphic>
          </wp:inline>
        </w:drawing>
      </w:r>
    </w:p>
    <w:p w:rsidR="00D456E2" w:rsidRPr="0087588A" w:rsidRDefault="00216149" w:rsidP="00216149">
      <w:pPr>
        <w:pStyle w:val="Caption"/>
        <w:jc w:val="center"/>
      </w:pPr>
      <w:bookmarkStart w:id="1556" w:name="_Toc479683421"/>
      <w:bookmarkStart w:id="1557" w:name="_Toc479632204"/>
      <w:bookmarkStart w:id="1558" w:name="_Toc499543649"/>
      <w:r w:rsidRPr="0087588A">
        <w:t xml:space="preserve">Figure </w:t>
      </w:r>
      <w:fldSimple w:instr=" SEQ Figure \* ARABIC ">
        <w:r w:rsidR="00E65A84">
          <w:rPr>
            <w:noProof/>
          </w:rPr>
          <w:t>168</w:t>
        </w:r>
      </w:fldSimple>
      <w:r w:rsidRPr="0087588A">
        <w:t>:</w:t>
      </w:r>
      <w:r w:rsidR="00D456E2" w:rsidRPr="0087588A">
        <w:rPr>
          <w:rFonts w:ascii="Arial"/>
          <w:b w:val="0"/>
          <w:spacing w:val="-1"/>
          <w:sz w:val="18"/>
        </w:rPr>
        <w:t xml:space="preserve"> </w:t>
      </w:r>
      <w:r w:rsidR="00D456E2" w:rsidRPr="0087588A">
        <w:t>Admin Menu</w:t>
      </w:r>
      <w:bookmarkEnd w:id="1556"/>
      <w:bookmarkEnd w:id="1557"/>
      <w:bookmarkEnd w:id="1558"/>
    </w:p>
    <w:p w:rsidR="00D1037C" w:rsidRPr="0087588A" w:rsidRDefault="00D1037C" w:rsidP="00D1037C">
      <w:pPr>
        <w:pStyle w:val="Heading2"/>
      </w:pPr>
      <w:bookmarkStart w:id="1559" w:name="_Toc479676227"/>
      <w:bookmarkStart w:id="1560" w:name="_Toc479631962"/>
      <w:bookmarkStart w:id="1561" w:name="_Toc499543933"/>
      <w:r w:rsidRPr="0087588A">
        <w:t>Accessing the NUMI Users</w:t>
      </w:r>
      <w:r w:rsidR="00332E48" w:rsidRPr="0087588A">
        <w:fldChar w:fldCharType="begin"/>
      </w:r>
      <w:r w:rsidR="00332E48" w:rsidRPr="0087588A">
        <w:instrText xml:space="preserve"> XE "</w:instrText>
      </w:r>
      <w:r w:rsidR="00332E48" w:rsidRPr="0087588A">
        <w:rPr>
          <w:spacing w:val="-1"/>
          <w:sz w:val="20"/>
        </w:rPr>
        <w:instrText>NUMI</w:instrText>
      </w:r>
      <w:r w:rsidR="00332E48" w:rsidRPr="0087588A">
        <w:rPr>
          <w:sz w:val="20"/>
        </w:rPr>
        <w:instrText xml:space="preserve"> Users</w:instrText>
      </w:r>
      <w:r w:rsidR="00332E48" w:rsidRPr="0087588A">
        <w:instrText xml:space="preserve">" </w:instrText>
      </w:r>
      <w:r w:rsidR="00332E48" w:rsidRPr="0087588A">
        <w:fldChar w:fldCharType="end"/>
      </w:r>
      <w:r w:rsidR="00DF273B" w:rsidRPr="0087588A">
        <w:t xml:space="preserve"> </w:t>
      </w:r>
      <w:r w:rsidRPr="0087588A">
        <w:t>Feature</w:t>
      </w:r>
      <w:bookmarkEnd w:id="1559"/>
      <w:bookmarkEnd w:id="1560"/>
      <w:bookmarkEnd w:id="1561"/>
    </w:p>
    <w:p w:rsidR="00D1037C" w:rsidRPr="0087588A" w:rsidRDefault="00D1037C" w:rsidP="00D1037C">
      <w:pPr>
        <w:pStyle w:val="BodyText"/>
        <w:spacing w:before="118"/>
        <w:ind w:left="220" w:right="339"/>
      </w:pPr>
      <w:r w:rsidRPr="0087588A">
        <w:rPr>
          <w:spacing w:val="-1"/>
        </w:rPr>
        <w:t>NUMI</w:t>
      </w:r>
      <w:r w:rsidRPr="0087588A">
        <w:t xml:space="preserve"> Administrators </w:t>
      </w:r>
      <w:r w:rsidRPr="0087588A">
        <w:rPr>
          <w:spacing w:val="-1"/>
        </w:rPr>
        <w:t>will</w:t>
      </w:r>
      <w:r w:rsidRPr="0087588A">
        <w:t xml:space="preserve"> use </w:t>
      </w:r>
      <w:r w:rsidRPr="0087588A">
        <w:rPr>
          <w:spacing w:val="-1"/>
        </w:rPr>
        <w:t>this</w:t>
      </w:r>
      <w:r w:rsidRPr="0087588A">
        <w:t xml:space="preserve"> </w:t>
      </w:r>
      <w:r w:rsidRPr="0087588A">
        <w:rPr>
          <w:spacing w:val="-1"/>
        </w:rPr>
        <w:t>feature</w:t>
      </w:r>
      <w:r w:rsidRPr="0087588A">
        <w:t xml:space="preserve"> to </w:t>
      </w:r>
      <w:r w:rsidRPr="0087588A">
        <w:rPr>
          <w:spacing w:val="-1"/>
        </w:rPr>
        <w:t>find</w:t>
      </w:r>
      <w:r w:rsidRPr="0087588A">
        <w:t xml:space="preserve"> VistA </w:t>
      </w:r>
      <w:r w:rsidRPr="0087588A">
        <w:rPr>
          <w:spacing w:val="-1"/>
        </w:rPr>
        <w:t>users,</w:t>
      </w:r>
      <w:r w:rsidRPr="0087588A">
        <w:t xml:space="preserve"> </w:t>
      </w:r>
      <w:r w:rsidRPr="0087588A">
        <w:rPr>
          <w:spacing w:val="-1"/>
        </w:rPr>
        <w:t>add/edit</w:t>
      </w:r>
      <w:r w:rsidRPr="0087588A">
        <w:t xml:space="preserve"> </w:t>
      </w:r>
      <w:r w:rsidRPr="0087588A">
        <w:rPr>
          <w:spacing w:val="-1"/>
        </w:rPr>
        <w:t>NUMI</w:t>
      </w:r>
      <w:r w:rsidRPr="0087588A">
        <w:t xml:space="preserve"> user </w:t>
      </w:r>
      <w:r w:rsidRPr="0087588A">
        <w:rPr>
          <w:spacing w:val="-1"/>
        </w:rPr>
        <w:t>information</w:t>
      </w:r>
      <w:r w:rsidRPr="0087588A">
        <w:rPr>
          <w:spacing w:val="75"/>
        </w:rPr>
        <w:t xml:space="preserve"> </w:t>
      </w:r>
      <w:r w:rsidRPr="0087588A">
        <w:rPr>
          <w:spacing w:val="-1"/>
        </w:rPr>
        <w:t>including</w:t>
      </w:r>
      <w:r w:rsidRPr="0087588A">
        <w:t xml:space="preserve"> </w:t>
      </w:r>
      <w:r w:rsidRPr="0087588A">
        <w:rPr>
          <w:spacing w:val="-1"/>
        </w:rPr>
        <w:t>the</w:t>
      </w:r>
      <w:r w:rsidRPr="0087588A">
        <w:t xml:space="preserve"> </w:t>
      </w:r>
      <w:r w:rsidRPr="0087588A">
        <w:rPr>
          <w:spacing w:val="-1"/>
        </w:rPr>
        <w:t>assignment</w:t>
      </w:r>
      <w:r w:rsidRPr="0087588A">
        <w:t xml:space="preserve"> of user </w:t>
      </w:r>
      <w:r w:rsidRPr="0087588A">
        <w:rPr>
          <w:spacing w:val="-1"/>
        </w:rPr>
        <w:t>privileges,</w:t>
      </w:r>
      <w:r w:rsidRPr="0087588A">
        <w:t xml:space="preserve"> and</w:t>
      </w:r>
      <w:r w:rsidRPr="0087588A">
        <w:rPr>
          <w:spacing w:val="-2"/>
        </w:rPr>
        <w:t xml:space="preserve"> </w:t>
      </w:r>
      <w:r w:rsidRPr="0087588A">
        <w:t xml:space="preserve">deactivate </w:t>
      </w:r>
      <w:r w:rsidRPr="0087588A">
        <w:rPr>
          <w:spacing w:val="-1"/>
        </w:rPr>
        <w:t>user</w:t>
      </w:r>
      <w:r w:rsidRPr="0087588A">
        <w:t xml:space="preserve"> sites.</w:t>
      </w:r>
    </w:p>
    <w:p w:rsidR="00D1037C" w:rsidRPr="0087588A" w:rsidRDefault="00D1037C" w:rsidP="004451AB">
      <w:pPr>
        <w:pStyle w:val="Heading4"/>
        <w:widowControl w:val="0"/>
        <w:tabs>
          <w:tab w:val="clear" w:pos="2394"/>
        </w:tabs>
        <w:spacing w:before="120" w:after="0"/>
        <w:ind w:left="864"/>
      </w:pPr>
      <w:bookmarkStart w:id="1562" w:name="_Toc479676228"/>
      <w:bookmarkStart w:id="1563" w:name="_Toc479631963"/>
      <w:bookmarkStart w:id="1564" w:name="_Toc499543934"/>
      <w:r w:rsidRPr="0087588A">
        <w:t xml:space="preserve">To access the </w:t>
      </w:r>
      <w:r w:rsidRPr="0087588A">
        <w:rPr>
          <w:spacing w:val="-1"/>
        </w:rPr>
        <w:t>NUMI</w:t>
      </w:r>
      <w:r w:rsidRPr="0087588A">
        <w:t xml:space="preserve"> </w:t>
      </w:r>
      <w:r w:rsidRPr="0087588A">
        <w:rPr>
          <w:rFonts w:cs="Times New Roman"/>
        </w:rPr>
        <w:t>‘Users</w:t>
      </w:r>
      <w:r w:rsidR="00332E48" w:rsidRPr="0087588A">
        <w:fldChar w:fldCharType="begin"/>
      </w:r>
      <w:r w:rsidR="00332E48" w:rsidRPr="0087588A">
        <w:instrText xml:space="preserve"> XE "</w:instrText>
      </w:r>
      <w:r w:rsidR="00332E48" w:rsidRPr="0087588A">
        <w:rPr>
          <w:spacing w:val="-1"/>
          <w:sz w:val="20"/>
        </w:rPr>
        <w:instrText>NUMI</w:instrText>
      </w:r>
      <w:r w:rsidR="00332E48" w:rsidRPr="0087588A">
        <w:rPr>
          <w:sz w:val="20"/>
        </w:rPr>
        <w:instrText xml:space="preserve"> Users</w:instrText>
      </w:r>
      <w:r w:rsidR="00332E48" w:rsidRPr="0087588A">
        <w:instrText xml:space="preserve">" </w:instrText>
      </w:r>
      <w:r w:rsidR="00332E48" w:rsidRPr="0087588A">
        <w:fldChar w:fldCharType="end"/>
      </w:r>
      <w:r w:rsidRPr="0087588A">
        <w:rPr>
          <w:rFonts w:cs="Times New Roman"/>
        </w:rPr>
        <w:t xml:space="preserve">’ </w:t>
      </w:r>
      <w:r w:rsidRPr="0087588A">
        <w:rPr>
          <w:spacing w:val="-1"/>
        </w:rPr>
        <w:t>feature</w:t>
      </w:r>
      <w:bookmarkEnd w:id="1562"/>
      <w:bookmarkEnd w:id="1563"/>
      <w:bookmarkEnd w:id="1564"/>
    </w:p>
    <w:p w:rsidR="00D1037C" w:rsidRPr="0087588A" w:rsidRDefault="00D1037C" w:rsidP="00D1037C">
      <w:pPr>
        <w:widowControl w:val="0"/>
        <w:numPr>
          <w:ilvl w:val="2"/>
          <w:numId w:val="115"/>
        </w:numPr>
        <w:tabs>
          <w:tab w:val="left" w:pos="2111"/>
        </w:tabs>
        <w:spacing w:before="3"/>
        <w:ind w:right="321"/>
        <w:jc w:val="both"/>
        <w:rPr>
          <w:sz w:val="24"/>
        </w:rPr>
      </w:pPr>
      <w:r w:rsidRPr="0087588A">
        <w:rPr>
          <w:i/>
          <w:spacing w:val="-1"/>
          <w:sz w:val="24"/>
        </w:rPr>
        <w:t>Select</w:t>
      </w:r>
      <w:r w:rsidRPr="0087588A">
        <w:rPr>
          <w:i/>
          <w:sz w:val="24"/>
        </w:rPr>
        <w:t xml:space="preserve"> </w:t>
      </w:r>
      <w:r w:rsidRPr="0087588A">
        <w:rPr>
          <w:sz w:val="24"/>
        </w:rPr>
        <w:t xml:space="preserve">the </w:t>
      </w:r>
      <w:r w:rsidRPr="0087588A">
        <w:rPr>
          <w:b/>
          <w:spacing w:val="-1"/>
          <w:sz w:val="24"/>
        </w:rPr>
        <w:t>Admin</w:t>
      </w:r>
      <w:r w:rsidRPr="0087588A">
        <w:rPr>
          <w:b/>
          <w:sz w:val="24"/>
        </w:rPr>
        <w:t xml:space="preserve"> </w:t>
      </w:r>
      <w:r w:rsidRPr="0087588A">
        <w:rPr>
          <w:spacing w:val="-1"/>
          <w:sz w:val="24"/>
        </w:rPr>
        <w:t xml:space="preserve">dropdown </w:t>
      </w:r>
      <w:r w:rsidRPr="0087588A">
        <w:rPr>
          <w:sz w:val="24"/>
        </w:rPr>
        <w:t xml:space="preserve">and </w:t>
      </w:r>
      <w:r w:rsidRPr="0087588A">
        <w:rPr>
          <w:i/>
          <w:spacing w:val="-1"/>
          <w:sz w:val="24"/>
        </w:rPr>
        <w:t>click</w:t>
      </w:r>
      <w:r w:rsidRPr="0087588A">
        <w:rPr>
          <w:i/>
          <w:sz w:val="24"/>
        </w:rPr>
        <w:t xml:space="preserve"> </w:t>
      </w:r>
      <w:r w:rsidRPr="0087588A">
        <w:rPr>
          <w:sz w:val="24"/>
        </w:rPr>
        <w:t xml:space="preserve">on the </w:t>
      </w:r>
      <w:r w:rsidRPr="0087588A">
        <w:rPr>
          <w:b/>
          <w:spacing w:val="-1"/>
          <w:sz w:val="24"/>
        </w:rPr>
        <w:t>Users</w:t>
      </w:r>
      <w:r w:rsidRPr="0087588A">
        <w:rPr>
          <w:b/>
          <w:sz w:val="24"/>
        </w:rPr>
        <w:t xml:space="preserve"> </w:t>
      </w:r>
      <w:r w:rsidRPr="0087588A">
        <w:rPr>
          <w:sz w:val="24"/>
        </w:rPr>
        <w:t>option. A</w:t>
      </w:r>
      <w:r w:rsidRPr="0087588A">
        <w:rPr>
          <w:spacing w:val="-2"/>
          <w:sz w:val="24"/>
        </w:rPr>
        <w:t xml:space="preserve"> </w:t>
      </w:r>
      <w:r w:rsidRPr="0087588A">
        <w:rPr>
          <w:sz w:val="24"/>
        </w:rPr>
        <w:t xml:space="preserve">list of </w:t>
      </w:r>
      <w:r w:rsidRPr="0087588A">
        <w:rPr>
          <w:spacing w:val="-1"/>
          <w:sz w:val="24"/>
        </w:rPr>
        <w:t>existing</w:t>
      </w:r>
      <w:r w:rsidRPr="0087588A">
        <w:rPr>
          <w:spacing w:val="57"/>
          <w:sz w:val="24"/>
        </w:rPr>
        <w:t xml:space="preserve"> </w:t>
      </w:r>
      <w:r w:rsidRPr="0087588A">
        <w:rPr>
          <w:spacing w:val="-1"/>
          <w:sz w:val="24"/>
        </w:rPr>
        <w:t>NUMI</w:t>
      </w:r>
      <w:r w:rsidRPr="0087588A">
        <w:rPr>
          <w:sz w:val="24"/>
        </w:rPr>
        <w:t xml:space="preserve"> users</w:t>
      </w:r>
      <w:r w:rsidRPr="0087588A">
        <w:rPr>
          <w:spacing w:val="-1"/>
          <w:sz w:val="24"/>
        </w:rPr>
        <w:t xml:space="preserve"> </w:t>
      </w:r>
      <w:r w:rsidRPr="0087588A">
        <w:rPr>
          <w:sz w:val="24"/>
        </w:rPr>
        <w:t>displays on</w:t>
      </w:r>
      <w:r w:rsidRPr="0087588A">
        <w:rPr>
          <w:spacing w:val="-1"/>
          <w:sz w:val="24"/>
        </w:rPr>
        <w:t xml:space="preserve"> </w:t>
      </w:r>
      <w:r w:rsidRPr="0087588A">
        <w:rPr>
          <w:sz w:val="24"/>
        </w:rPr>
        <w:t>the</w:t>
      </w:r>
      <w:r w:rsidRPr="0087588A">
        <w:rPr>
          <w:spacing w:val="1"/>
          <w:sz w:val="24"/>
        </w:rPr>
        <w:t xml:space="preserve"> </w:t>
      </w:r>
      <w:r w:rsidRPr="0087588A">
        <w:rPr>
          <w:b/>
          <w:spacing w:val="-1"/>
          <w:sz w:val="24"/>
        </w:rPr>
        <w:t>NUMI</w:t>
      </w:r>
      <w:r w:rsidRPr="0087588A">
        <w:rPr>
          <w:b/>
          <w:sz w:val="24"/>
        </w:rPr>
        <w:t xml:space="preserve"> User List</w:t>
      </w:r>
      <w:r w:rsidRPr="0087588A">
        <w:rPr>
          <w:b/>
          <w:spacing w:val="1"/>
          <w:sz w:val="24"/>
        </w:rPr>
        <w:t xml:space="preserve"> </w:t>
      </w:r>
      <w:r w:rsidRPr="0087588A">
        <w:rPr>
          <w:spacing w:val="-1"/>
          <w:sz w:val="24"/>
        </w:rPr>
        <w:t>screen,</w:t>
      </w:r>
      <w:r w:rsidRPr="0087588A">
        <w:rPr>
          <w:sz w:val="24"/>
        </w:rPr>
        <w:t xml:space="preserve"> as</w:t>
      </w:r>
      <w:r w:rsidRPr="0087588A">
        <w:rPr>
          <w:spacing w:val="-1"/>
          <w:sz w:val="24"/>
        </w:rPr>
        <w:t xml:space="preserve"> illustrated</w:t>
      </w:r>
      <w:r w:rsidRPr="0087588A">
        <w:rPr>
          <w:sz w:val="24"/>
        </w:rPr>
        <w:t xml:space="preserve"> in</w:t>
      </w:r>
      <w:r w:rsidRPr="0087588A">
        <w:rPr>
          <w:spacing w:val="1"/>
          <w:sz w:val="24"/>
        </w:rPr>
        <w:t xml:space="preserve"> </w:t>
      </w:r>
      <w:r w:rsidRPr="0087588A">
        <w:rPr>
          <w:spacing w:val="-1"/>
          <w:sz w:val="24"/>
        </w:rPr>
        <w:t>Figure</w:t>
      </w:r>
      <w:r w:rsidR="00433022" w:rsidRPr="0087588A">
        <w:rPr>
          <w:spacing w:val="-1"/>
          <w:sz w:val="24"/>
        </w:rPr>
        <w:t xml:space="preserve"> 16</w:t>
      </w:r>
      <w:r w:rsidR="00D7401E" w:rsidRPr="0087588A">
        <w:rPr>
          <w:spacing w:val="-1"/>
          <w:sz w:val="24"/>
        </w:rPr>
        <w:t>8</w:t>
      </w:r>
      <w:r w:rsidR="00433022" w:rsidRPr="0087588A">
        <w:rPr>
          <w:spacing w:val="-1"/>
          <w:sz w:val="24"/>
        </w:rPr>
        <w:t>.</w:t>
      </w:r>
    </w:p>
    <w:p w:rsidR="00433022" w:rsidRPr="0087588A" w:rsidRDefault="00433022" w:rsidP="00433022">
      <w:pPr>
        <w:widowControl w:val="0"/>
        <w:tabs>
          <w:tab w:val="left" w:pos="2111"/>
        </w:tabs>
        <w:spacing w:before="3"/>
        <w:ind w:left="2030" w:right="321"/>
        <w:jc w:val="both"/>
        <w:rPr>
          <w:sz w:val="24"/>
        </w:rPr>
      </w:pPr>
    </w:p>
    <w:p w:rsidR="004C300F" w:rsidRPr="0087588A" w:rsidRDefault="00D1037C" w:rsidP="004C300F">
      <w:pPr>
        <w:jc w:val="center"/>
      </w:pPr>
      <w:r w:rsidRPr="0087588A">
        <w:rPr>
          <w:noProof/>
          <w:sz w:val="20"/>
          <w:szCs w:val="20"/>
        </w:rPr>
        <w:drawing>
          <wp:inline distT="0" distB="0" distL="0" distR="0" wp14:anchorId="39B9689A" wp14:editId="18EEA574">
            <wp:extent cx="5944006" cy="3714750"/>
            <wp:effectExtent l="19050" t="19050" r="19050" b="19050"/>
            <wp:docPr id="447" name="image190.png" descr="NUMI User List Screen" title="NUMI User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90.png"/>
                    <pic:cNvPicPr/>
                  </pic:nvPicPr>
                  <pic:blipFill>
                    <a:blip r:embed="rId262" cstate="print"/>
                    <a:stretch>
                      <a:fillRect/>
                    </a:stretch>
                  </pic:blipFill>
                  <pic:spPr>
                    <a:xfrm>
                      <a:off x="0" y="0"/>
                      <a:ext cx="5944006" cy="3714750"/>
                    </a:xfrm>
                    <a:prstGeom prst="rect">
                      <a:avLst/>
                    </a:prstGeom>
                    <a:ln>
                      <a:solidFill>
                        <a:schemeClr val="tx1"/>
                      </a:solidFill>
                    </a:ln>
                  </pic:spPr>
                </pic:pic>
              </a:graphicData>
            </a:graphic>
          </wp:inline>
        </w:drawing>
      </w:r>
    </w:p>
    <w:p w:rsidR="00D1037C" w:rsidRPr="0087588A" w:rsidRDefault="00216149" w:rsidP="00216149">
      <w:pPr>
        <w:pStyle w:val="Caption"/>
        <w:jc w:val="center"/>
      </w:pPr>
      <w:bookmarkStart w:id="1565" w:name="_Toc479683422"/>
      <w:bookmarkStart w:id="1566" w:name="_Toc479632205"/>
      <w:bookmarkStart w:id="1567" w:name="_Toc499543650"/>
      <w:r w:rsidRPr="0087588A">
        <w:t xml:space="preserve">Figure </w:t>
      </w:r>
      <w:fldSimple w:instr=" SEQ Figure \* ARABIC ">
        <w:r w:rsidR="00E65A84">
          <w:rPr>
            <w:noProof/>
          </w:rPr>
          <w:t>169</w:t>
        </w:r>
      </w:fldSimple>
      <w:r w:rsidR="00D1037C" w:rsidRPr="0087588A">
        <w:t>: NUMI User List Screen</w:t>
      </w:r>
      <w:bookmarkEnd w:id="1565"/>
      <w:bookmarkEnd w:id="1566"/>
      <w:bookmarkEnd w:id="1567"/>
    </w:p>
    <w:p w:rsidR="006D241F" w:rsidRPr="0087588A" w:rsidRDefault="006D241F" w:rsidP="004451AB">
      <w:pPr>
        <w:pStyle w:val="Heading3"/>
        <w:rPr>
          <w:b w:val="0"/>
          <w:bCs w:val="0"/>
        </w:rPr>
      </w:pPr>
      <w:bookmarkStart w:id="1568" w:name="_Toc465421542"/>
      <w:bookmarkStart w:id="1569" w:name="_Toc465422370"/>
      <w:bookmarkStart w:id="1570" w:name="_Toc479676229"/>
      <w:bookmarkStart w:id="1571" w:name="_Toc479631964"/>
      <w:bookmarkStart w:id="1572" w:name="_Toc499543935"/>
      <w:r w:rsidRPr="0087588A">
        <w:rPr>
          <w:spacing w:val="-1"/>
        </w:rPr>
        <w:t>Finding</w:t>
      </w:r>
      <w:r w:rsidRPr="0087588A">
        <w:rPr>
          <w:spacing w:val="-10"/>
        </w:rPr>
        <w:t xml:space="preserve"> </w:t>
      </w:r>
      <w:r w:rsidRPr="0087588A">
        <w:t>VistA</w:t>
      </w:r>
      <w:r w:rsidRPr="0087588A">
        <w:rPr>
          <w:spacing w:val="-9"/>
        </w:rPr>
        <w:t xml:space="preserve"> </w:t>
      </w:r>
      <w:r w:rsidRPr="0087588A">
        <w:t>Users</w:t>
      </w:r>
      <w:r w:rsidRPr="0087588A">
        <w:rPr>
          <w:spacing w:val="-9"/>
        </w:rPr>
        <w:t xml:space="preserve"> </w:t>
      </w:r>
      <w:r w:rsidRPr="0087588A">
        <w:t>by</w:t>
      </w:r>
      <w:r w:rsidRPr="0087588A">
        <w:rPr>
          <w:spacing w:val="-10"/>
        </w:rPr>
        <w:t xml:space="preserve"> </w:t>
      </w:r>
      <w:r w:rsidRPr="0087588A">
        <w:t>Name</w:t>
      </w:r>
      <w:bookmarkEnd w:id="1568"/>
      <w:bookmarkEnd w:id="1569"/>
      <w:bookmarkEnd w:id="1570"/>
      <w:bookmarkEnd w:id="1571"/>
      <w:bookmarkEnd w:id="1572"/>
    </w:p>
    <w:p w:rsidR="00473F6D" w:rsidRPr="0087588A" w:rsidRDefault="006D241F" w:rsidP="006D241F">
      <w:pPr>
        <w:pStyle w:val="BodyText"/>
        <w:spacing w:before="237"/>
        <w:ind w:right="209"/>
        <w:rPr>
          <w:spacing w:val="3"/>
        </w:rPr>
      </w:pPr>
      <w:r w:rsidRPr="0087588A">
        <w:t xml:space="preserve">The </w:t>
      </w:r>
      <w:r w:rsidRPr="0087588A">
        <w:rPr>
          <w:spacing w:val="-1"/>
        </w:rPr>
        <w:t>list</w:t>
      </w:r>
      <w:r w:rsidRPr="0087588A">
        <w:t xml:space="preserve"> of </w:t>
      </w:r>
      <w:r w:rsidRPr="0087588A">
        <w:rPr>
          <w:spacing w:val="-1"/>
        </w:rPr>
        <w:t>NUMI</w:t>
      </w:r>
      <w:r w:rsidRPr="0087588A">
        <w:t xml:space="preserve"> users </w:t>
      </w:r>
      <w:r w:rsidRPr="0087588A">
        <w:rPr>
          <w:spacing w:val="-1"/>
        </w:rPr>
        <w:t>can</w:t>
      </w:r>
      <w:r w:rsidRPr="0087588A">
        <w:t xml:space="preserve"> be very </w:t>
      </w:r>
      <w:r w:rsidRPr="0087588A">
        <w:rPr>
          <w:spacing w:val="-1"/>
        </w:rPr>
        <w:t>long.</w:t>
      </w:r>
      <w:r w:rsidRPr="0087588A">
        <w:t xml:space="preserve"> But you do</w:t>
      </w:r>
      <w:r w:rsidR="004A730A" w:rsidRPr="0087588A">
        <w:t xml:space="preserve"> not</w:t>
      </w:r>
      <w:r w:rsidRPr="0087588A">
        <w:t xml:space="preserve"> have</w:t>
      </w:r>
      <w:r w:rsidRPr="0087588A">
        <w:rPr>
          <w:spacing w:val="-1"/>
        </w:rPr>
        <w:t xml:space="preserve"> </w:t>
      </w:r>
      <w:r w:rsidRPr="0087588A">
        <w:t>to scroll</w:t>
      </w:r>
      <w:r w:rsidRPr="0087588A">
        <w:rPr>
          <w:spacing w:val="-1"/>
        </w:rPr>
        <w:t xml:space="preserve"> </w:t>
      </w:r>
      <w:r w:rsidRPr="0087588A">
        <w:t xml:space="preserve">thru the </w:t>
      </w:r>
      <w:r w:rsidRPr="0087588A">
        <w:rPr>
          <w:spacing w:val="-1"/>
        </w:rPr>
        <w:t xml:space="preserve">entire </w:t>
      </w:r>
      <w:r w:rsidRPr="0087588A">
        <w:t>list. NUMI</w:t>
      </w:r>
      <w:r w:rsidRPr="0087588A">
        <w:rPr>
          <w:spacing w:val="33"/>
        </w:rPr>
        <w:t xml:space="preserve"> </w:t>
      </w:r>
      <w:r w:rsidRPr="0087588A">
        <w:t xml:space="preserve">saves you </w:t>
      </w:r>
      <w:r w:rsidRPr="0087588A">
        <w:rPr>
          <w:spacing w:val="-1"/>
        </w:rPr>
        <w:t>time</w:t>
      </w:r>
      <w:r w:rsidRPr="0087588A">
        <w:t xml:space="preserve"> by </w:t>
      </w:r>
      <w:r w:rsidRPr="0087588A">
        <w:rPr>
          <w:spacing w:val="-1"/>
        </w:rPr>
        <w:t>letting</w:t>
      </w:r>
      <w:r w:rsidRPr="0087588A">
        <w:t xml:space="preserve"> you search</w:t>
      </w:r>
      <w:r w:rsidRPr="0087588A">
        <w:rPr>
          <w:spacing w:val="-1"/>
        </w:rPr>
        <w:t xml:space="preserve"> for</w:t>
      </w:r>
      <w:r w:rsidRPr="0087588A">
        <w:t xml:space="preserve"> specific</w:t>
      </w:r>
      <w:r w:rsidRPr="0087588A">
        <w:rPr>
          <w:spacing w:val="-2"/>
        </w:rPr>
        <w:t xml:space="preserve"> </w:t>
      </w:r>
      <w:r w:rsidRPr="0087588A">
        <w:t>VistA users</w:t>
      </w:r>
      <w:r w:rsidRPr="0087588A">
        <w:rPr>
          <w:spacing w:val="-1"/>
        </w:rPr>
        <w:t xml:space="preserve"> </w:t>
      </w:r>
      <w:r w:rsidRPr="0087588A">
        <w:t xml:space="preserve">using a Find </w:t>
      </w:r>
      <w:r w:rsidRPr="0087588A">
        <w:rPr>
          <w:spacing w:val="-1"/>
        </w:rPr>
        <w:t>feature.</w:t>
      </w:r>
      <w:r w:rsidRPr="0087588A">
        <w:rPr>
          <w:spacing w:val="3"/>
        </w:rPr>
        <w:t xml:space="preserve"> </w:t>
      </w:r>
    </w:p>
    <w:p w:rsidR="006D241F" w:rsidRPr="0087588A" w:rsidRDefault="006D241F" w:rsidP="006D241F">
      <w:pPr>
        <w:pStyle w:val="BodyText"/>
        <w:spacing w:before="237"/>
        <w:ind w:right="209"/>
      </w:pPr>
      <w:r w:rsidRPr="0087588A">
        <w:rPr>
          <w:spacing w:val="-1"/>
        </w:rPr>
        <w:t>You</w:t>
      </w:r>
      <w:r w:rsidRPr="0087588A">
        <w:t xml:space="preserve"> can</w:t>
      </w:r>
      <w:r w:rsidRPr="0087588A">
        <w:rPr>
          <w:spacing w:val="29"/>
        </w:rPr>
        <w:t xml:space="preserve"> </w:t>
      </w:r>
      <w:r w:rsidRPr="0087588A">
        <w:t>search by</w:t>
      </w:r>
      <w:r w:rsidRPr="0087588A">
        <w:rPr>
          <w:spacing w:val="-1"/>
        </w:rPr>
        <w:t xml:space="preserve"> the</w:t>
      </w:r>
      <w:r w:rsidRPr="0087588A">
        <w:t xml:space="preserve"> user’s</w:t>
      </w:r>
      <w:r w:rsidRPr="0087588A">
        <w:rPr>
          <w:spacing w:val="-1"/>
        </w:rPr>
        <w:t xml:space="preserve"> </w:t>
      </w:r>
      <w:r w:rsidRPr="0087588A">
        <w:t>full</w:t>
      </w:r>
      <w:r w:rsidRPr="0087588A">
        <w:rPr>
          <w:spacing w:val="-1"/>
        </w:rPr>
        <w:t xml:space="preserve"> name</w:t>
      </w:r>
      <w:r w:rsidRPr="0087588A">
        <w:t xml:space="preserve"> using </w:t>
      </w:r>
      <w:proofErr w:type="spellStart"/>
      <w:r w:rsidRPr="0087588A">
        <w:rPr>
          <w:i/>
        </w:rPr>
        <w:t>lastname</w:t>
      </w:r>
      <w:proofErr w:type="spellEnd"/>
      <w:r w:rsidRPr="0087588A">
        <w:rPr>
          <w:i/>
        </w:rPr>
        <w:t xml:space="preserve">, </w:t>
      </w:r>
      <w:proofErr w:type="spellStart"/>
      <w:r w:rsidRPr="0087588A">
        <w:rPr>
          <w:i/>
          <w:spacing w:val="-1"/>
        </w:rPr>
        <w:t>firstname</w:t>
      </w:r>
      <w:proofErr w:type="spellEnd"/>
      <w:r w:rsidRPr="0087588A">
        <w:rPr>
          <w:i/>
          <w:spacing w:val="1"/>
        </w:rPr>
        <w:t xml:space="preserve"> </w:t>
      </w:r>
      <w:r w:rsidRPr="0087588A">
        <w:rPr>
          <w:spacing w:val="-1"/>
        </w:rPr>
        <w:t>format</w:t>
      </w:r>
      <w:r w:rsidRPr="0087588A">
        <w:t xml:space="preserve"> (e.g., </w:t>
      </w:r>
      <w:r w:rsidRPr="0087588A">
        <w:rPr>
          <w:spacing w:val="-1"/>
        </w:rPr>
        <w:t>Smith,</w:t>
      </w:r>
      <w:r w:rsidRPr="0087588A">
        <w:t xml:space="preserve"> John) or</w:t>
      </w:r>
      <w:r w:rsidRPr="0087588A">
        <w:rPr>
          <w:spacing w:val="-1"/>
        </w:rPr>
        <w:t xml:space="preserve"> </w:t>
      </w:r>
      <w:r w:rsidRPr="0087588A">
        <w:t>you can</w:t>
      </w:r>
      <w:r w:rsidRPr="0087588A">
        <w:rPr>
          <w:spacing w:val="41"/>
        </w:rPr>
        <w:t xml:space="preserve"> </w:t>
      </w:r>
      <w:r w:rsidRPr="0087588A">
        <w:t>search by</w:t>
      </w:r>
      <w:r w:rsidRPr="0087588A">
        <w:rPr>
          <w:spacing w:val="-2"/>
        </w:rPr>
        <w:t xml:space="preserve"> </w:t>
      </w:r>
      <w:r w:rsidRPr="0087588A">
        <w:t>a</w:t>
      </w:r>
      <w:r w:rsidRPr="0087588A">
        <w:rPr>
          <w:spacing w:val="-1"/>
        </w:rPr>
        <w:t xml:space="preserve"> </w:t>
      </w:r>
      <w:r w:rsidRPr="0087588A">
        <w:t xml:space="preserve">partial </w:t>
      </w:r>
      <w:r w:rsidRPr="0087588A">
        <w:rPr>
          <w:spacing w:val="-1"/>
        </w:rPr>
        <w:t>name</w:t>
      </w:r>
      <w:r w:rsidRPr="0087588A">
        <w:rPr>
          <w:spacing w:val="1"/>
        </w:rPr>
        <w:t xml:space="preserve"> </w:t>
      </w:r>
      <w:r w:rsidRPr="0087588A">
        <w:t xml:space="preserve">(e.g., </w:t>
      </w:r>
      <w:proofErr w:type="spellStart"/>
      <w:r w:rsidRPr="0087588A">
        <w:rPr>
          <w:spacing w:val="-1"/>
        </w:rPr>
        <w:t>Smi</w:t>
      </w:r>
      <w:proofErr w:type="spellEnd"/>
      <w:r w:rsidRPr="0087588A">
        <w:rPr>
          <w:spacing w:val="-1"/>
        </w:rPr>
        <w:t>).</w:t>
      </w:r>
      <w:r w:rsidRPr="0087588A">
        <w:t xml:space="preserve"> </w:t>
      </w:r>
    </w:p>
    <w:p w:rsidR="006D241F" w:rsidRPr="0087588A" w:rsidRDefault="006D241F" w:rsidP="006D241F">
      <w:pPr>
        <w:pStyle w:val="BodyText"/>
        <w:spacing w:before="237"/>
        <w:ind w:right="209"/>
      </w:pPr>
      <w:r w:rsidRPr="0087588A">
        <w:lastRenderedPageBreak/>
        <w:t xml:space="preserve">Please </w:t>
      </w:r>
      <w:r w:rsidRPr="0087588A">
        <w:rPr>
          <w:spacing w:val="-1"/>
        </w:rPr>
        <w:t>note</w:t>
      </w:r>
      <w:r w:rsidRPr="0087588A">
        <w:t xml:space="preserve"> </w:t>
      </w:r>
      <w:r w:rsidRPr="0087588A">
        <w:rPr>
          <w:spacing w:val="-1"/>
        </w:rPr>
        <w:t>that</w:t>
      </w:r>
      <w:r w:rsidRPr="0087588A">
        <w:rPr>
          <w:spacing w:val="1"/>
        </w:rPr>
        <w:t xml:space="preserve"> </w:t>
      </w:r>
      <w:r w:rsidRPr="0087588A">
        <w:t xml:space="preserve">if you </w:t>
      </w:r>
      <w:r w:rsidRPr="0087588A">
        <w:rPr>
          <w:spacing w:val="-1"/>
        </w:rPr>
        <w:t>search</w:t>
      </w:r>
      <w:r w:rsidRPr="0087588A">
        <w:t xml:space="preserve"> by partial </w:t>
      </w:r>
      <w:r w:rsidRPr="0087588A">
        <w:rPr>
          <w:spacing w:val="-1"/>
        </w:rPr>
        <w:t>name</w:t>
      </w:r>
      <w:r w:rsidRPr="0087588A">
        <w:t xml:space="preserve"> you</w:t>
      </w:r>
      <w:r w:rsidRPr="0087588A">
        <w:rPr>
          <w:spacing w:val="1"/>
        </w:rPr>
        <w:t xml:space="preserve"> </w:t>
      </w:r>
      <w:r w:rsidRPr="0087588A">
        <w:rPr>
          <w:spacing w:val="-1"/>
        </w:rPr>
        <w:t>may</w:t>
      </w:r>
      <w:r w:rsidRPr="0087588A">
        <w:rPr>
          <w:spacing w:val="37"/>
        </w:rPr>
        <w:t xml:space="preserve"> </w:t>
      </w:r>
      <w:r w:rsidRPr="0087588A">
        <w:t xml:space="preserve">receive a long list of </w:t>
      </w:r>
      <w:r w:rsidRPr="0087588A">
        <w:rPr>
          <w:spacing w:val="-1"/>
        </w:rPr>
        <w:t>results</w:t>
      </w:r>
      <w:r w:rsidRPr="0087588A">
        <w:rPr>
          <w:spacing w:val="1"/>
        </w:rPr>
        <w:t xml:space="preserve"> </w:t>
      </w:r>
      <w:r w:rsidRPr="0087588A">
        <w:rPr>
          <w:spacing w:val="-1"/>
        </w:rPr>
        <w:t>(e.g.,</w:t>
      </w:r>
      <w:r w:rsidRPr="0087588A">
        <w:t xml:space="preserve"> </w:t>
      </w:r>
      <w:proofErr w:type="spellStart"/>
      <w:r w:rsidRPr="0087588A">
        <w:rPr>
          <w:spacing w:val="-1"/>
        </w:rPr>
        <w:t>Smi</w:t>
      </w:r>
      <w:proofErr w:type="spellEnd"/>
      <w:r w:rsidRPr="0087588A">
        <w:rPr>
          <w:spacing w:val="1"/>
        </w:rPr>
        <w:t xml:space="preserve"> </w:t>
      </w:r>
      <w:r w:rsidRPr="0087588A">
        <w:t xml:space="preserve">will </w:t>
      </w:r>
      <w:r w:rsidRPr="0087588A">
        <w:rPr>
          <w:spacing w:val="-1"/>
        </w:rPr>
        <w:t xml:space="preserve">retrieve </w:t>
      </w:r>
      <w:r w:rsidRPr="0087588A">
        <w:t>all</w:t>
      </w:r>
      <w:r w:rsidRPr="0087588A">
        <w:rPr>
          <w:spacing w:val="-1"/>
        </w:rPr>
        <w:t xml:space="preserve"> instances</w:t>
      </w:r>
      <w:r w:rsidRPr="0087588A">
        <w:t xml:space="preserve"> of</w:t>
      </w:r>
      <w:r w:rsidRPr="0087588A">
        <w:rPr>
          <w:spacing w:val="-2"/>
        </w:rPr>
        <w:t xml:space="preserve"> </w:t>
      </w:r>
      <w:r w:rsidRPr="0087588A">
        <w:rPr>
          <w:spacing w:val="-1"/>
        </w:rPr>
        <w:t>‘</w:t>
      </w:r>
      <w:proofErr w:type="spellStart"/>
      <w:r w:rsidRPr="0087588A">
        <w:rPr>
          <w:spacing w:val="-1"/>
        </w:rPr>
        <w:t>smi</w:t>
      </w:r>
      <w:proofErr w:type="spellEnd"/>
      <w:r w:rsidRPr="0087588A">
        <w:rPr>
          <w:spacing w:val="-1"/>
        </w:rPr>
        <w:t>’</w:t>
      </w:r>
      <w:r w:rsidRPr="0087588A">
        <w:rPr>
          <w:spacing w:val="1"/>
        </w:rPr>
        <w:t xml:space="preserve"> </w:t>
      </w:r>
      <w:r w:rsidRPr="0087588A">
        <w:t xml:space="preserve">in user </w:t>
      </w:r>
      <w:r w:rsidRPr="0087588A">
        <w:rPr>
          <w:spacing w:val="-1"/>
        </w:rPr>
        <w:t>names</w:t>
      </w:r>
      <w:r w:rsidRPr="0087588A">
        <w:t xml:space="preserve"> (e.g.,</w:t>
      </w:r>
      <w:r w:rsidRPr="0087588A">
        <w:rPr>
          <w:spacing w:val="65"/>
        </w:rPr>
        <w:t xml:space="preserve"> </w:t>
      </w:r>
      <w:r w:rsidRPr="0087588A">
        <w:rPr>
          <w:spacing w:val="-1"/>
        </w:rPr>
        <w:t>Goldsmith,</w:t>
      </w:r>
      <w:r w:rsidRPr="0087588A">
        <w:t xml:space="preserve"> </w:t>
      </w:r>
      <w:r w:rsidRPr="0087588A">
        <w:rPr>
          <w:spacing w:val="-1"/>
        </w:rPr>
        <w:t>Smit,</w:t>
      </w:r>
      <w:r w:rsidRPr="0087588A">
        <w:t xml:space="preserve"> </w:t>
      </w:r>
      <w:r w:rsidRPr="0087588A">
        <w:rPr>
          <w:spacing w:val="-1"/>
        </w:rPr>
        <w:t>Smith,</w:t>
      </w:r>
      <w:r w:rsidRPr="0087588A">
        <w:t xml:space="preserve"> </w:t>
      </w:r>
      <w:r w:rsidRPr="0087588A">
        <w:rPr>
          <w:spacing w:val="-1"/>
        </w:rPr>
        <w:t>Smithfield,</w:t>
      </w:r>
      <w:r w:rsidRPr="0087588A">
        <w:rPr>
          <w:spacing w:val="1"/>
        </w:rPr>
        <w:t xml:space="preserve"> </w:t>
      </w:r>
      <w:r w:rsidRPr="0087588A">
        <w:t>etc.).</w:t>
      </w:r>
    </w:p>
    <w:p w:rsidR="006D241F" w:rsidRPr="0087588A" w:rsidRDefault="006D241F" w:rsidP="004451AB">
      <w:pPr>
        <w:pStyle w:val="Heading4"/>
        <w:widowControl w:val="0"/>
        <w:tabs>
          <w:tab w:val="clear" w:pos="2394"/>
        </w:tabs>
        <w:spacing w:before="120" w:after="0"/>
        <w:ind w:left="864"/>
      </w:pPr>
      <w:bookmarkStart w:id="1573" w:name="_Toc479676230"/>
      <w:bookmarkStart w:id="1574" w:name="_Toc479631965"/>
      <w:bookmarkStart w:id="1575" w:name="_Toc499543936"/>
      <w:r w:rsidRPr="0087588A">
        <w:t>To find VistA users by name</w:t>
      </w:r>
      <w:bookmarkEnd w:id="1573"/>
      <w:bookmarkEnd w:id="1574"/>
      <w:bookmarkEnd w:id="1575"/>
    </w:p>
    <w:p w:rsidR="006D241F" w:rsidRPr="0087588A" w:rsidRDefault="006D241F" w:rsidP="00BD6B23">
      <w:pPr>
        <w:widowControl w:val="0"/>
        <w:numPr>
          <w:ilvl w:val="3"/>
          <w:numId w:val="116"/>
        </w:numPr>
        <w:tabs>
          <w:tab w:val="left" w:pos="1991"/>
        </w:tabs>
        <w:spacing w:line="275" w:lineRule="exact"/>
        <w:rPr>
          <w:sz w:val="24"/>
        </w:rPr>
      </w:pPr>
      <w:r w:rsidRPr="0087588A">
        <w:rPr>
          <w:i/>
          <w:sz w:val="24"/>
        </w:rPr>
        <w:t xml:space="preserve">Type </w:t>
      </w:r>
      <w:r w:rsidRPr="0087588A">
        <w:rPr>
          <w:sz w:val="24"/>
        </w:rPr>
        <w:t xml:space="preserve">the user’s </w:t>
      </w:r>
      <w:r w:rsidRPr="0087588A">
        <w:rPr>
          <w:spacing w:val="-1"/>
          <w:sz w:val="24"/>
        </w:rPr>
        <w:t>name</w:t>
      </w:r>
      <w:r w:rsidRPr="0087588A">
        <w:rPr>
          <w:sz w:val="24"/>
        </w:rPr>
        <w:t xml:space="preserve"> </w:t>
      </w:r>
      <w:r w:rsidRPr="0087588A">
        <w:rPr>
          <w:spacing w:val="-1"/>
          <w:sz w:val="24"/>
        </w:rPr>
        <w:t>into</w:t>
      </w:r>
      <w:r w:rsidRPr="0087588A">
        <w:rPr>
          <w:sz w:val="24"/>
        </w:rPr>
        <w:t xml:space="preserve"> the </w:t>
      </w:r>
      <w:r w:rsidRPr="0087588A">
        <w:rPr>
          <w:b/>
          <w:bCs/>
          <w:spacing w:val="-1"/>
          <w:sz w:val="24"/>
        </w:rPr>
        <w:t xml:space="preserve">VISTA </w:t>
      </w:r>
      <w:r w:rsidRPr="0087588A">
        <w:rPr>
          <w:b/>
          <w:bCs/>
          <w:sz w:val="24"/>
        </w:rPr>
        <w:t xml:space="preserve">User Name </w:t>
      </w:r>
      <w:r w:rsidRPr="0087588A">
        <w:rPr>
          <w:sz w:val="24"/>
        </w:rPr>
        <w:t>field</w:t>
      </w:r>
      <w:r w:rsidRPr="0087588A">
        <w:rPr>
          <w:spacing w:val="-1"/>
          <w:sz w:val="24"/>
        </w:rPr>
        <w:t xml:space="preserve"> (Figure</w:t>
      </w:r>
      <w:r w:rsidRPr="0087588A">
        <w:rPr>
          <w:sz w:val="24"/>
        </w:rPr>
        <w:t xml:space="preserve"> 16</w:t>
      </w:r>
      <w:r w:rsidR="00D7401E" w:rsidRPr="0087588A">
        <w:rPr>
          <w:sz w:val="24"/>
        </w:rPr>
        <w:t>9</w:t>
      </w:r>
      <w:r w:rsidRPr="0087588A">
        <w:rPr>
          <w:sz w:val="24"/>
        </w:rPr>
        <w:t>).</w:t>
      </w:r>
    </w:p>
    <w:p w:rsidR="006D241F" w:rsidRPr="0087588A" w:rsidRDefault="006D241F" w:rsidP="00BD6B23">
      <w:pPr>
        <w:widowControl w:val="0"/>
        <w:numPr>
          <w:ilvl w:val="3"/>
          <w:numId w:val="116"/>
        </w:numPr>
        <w:tabs>
          <w:tab w:val="left" w:pos="1991"/>
        </w:tabs>
        <w:spacing w:before="7"/>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D1037C" w:rsidRPr="0087588A" w:rsidRDefault="00D1037C" w:rsidP="00D1037C"/>
    <w:p w:rsidR="006D241F" w:rsidRPr="0087588A" w:rsidRDefault="006D241F" w:rsidP="006D241F">
      <w:pPr>
        <w:spacing w:line="200" w:lineRule="atLeast"/>
        <w:ind w:left="120"/>
        <w:rPr>
          <w:sz w:val="20"/>
          <w:szCs w:val="20"/>
        </w:rPr>
      </w:pPr>
      <w:r w:rsidRPr="0087588A">
        <w:rPr>
          <w:noProof/>
          <w:sz w:val="20"/>
          <w:szCs w:val="20"/>
        </w:rPr>
        <mc:AlternateContent>
          <mc:Choice Requires="wpg">
            <w:drawing>
              <wp:inline distT="0" distB="0" distL="0" distR="0" wp14:anchorId="60A891D5" wp14:editId="3DEF7511">
                <wp:extent cx="5715000" cy="790575"/>
                <wp:effectExtent l="0" t="0" r="19050" b="9525"/>
                <wp:docPr id="631" name="Group 248" descr="Find VistA Users search fields" title="Find VistA Users search field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790575"/>
                          <a:chOff x="0" y="0"/>
                          <a:chExt cx="9365" cy="1520"/>
                        </a:xfrm>
                      </wpg:grpSpPr>
                      <pic:pic xmlns:pic="http://schemas.openxmlformats.org/drawingml/2006/picture">
                        <pic:nvPicPr>
                          <pic:cNvPr id="632" name="Picture 251" descr="Find VistA Users search fields" title="Find VistA Users search field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10" y="10"/>
                            <a:ext cx="9322"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3" name="Group 249"/>
                        <wpg:cNvGrpSpPr>
                          <a:grpSpLocks/>
                        </wpg:cNvGrpSpPr>
                        <wpg:grpSpPr bwMode="auto">
                          <a:xfrm>
                            <a:off x="5" y="5"/>
                            <a:ext cx="9355" cy="1510"/>
                            <a:chOff x="5" y="5"/>
                            <a:chExt cx="9355" cy="1510"/>
                          </a:xfrm>
                        </wpg:grpSpPr>
                        <wps:wsp>
                          <wps:cNvPr id="634" name="Freeform 250"/>
                          <wps:cNvSpPr>
                            <a:spLocks/>
                          </wps:cNvSpPr>
                          <wps:spPr bwMode="auto">
                            <a:xfrm>
                              <a:off x="5" y="5"/>
                              <a:ext cx="9355" cy="1510"/>
                            </a:xfrm>
                            <a:custGeom>
                              <a:avLst/>
                              <a:gdLst>
                                <a:gd name="T0" fmla="+- 0 5 5"/>
                                <a:gd name="T1" fmla="*/ T0 w 9355"/>
                                <a:gd name="T2" fmla="+- 0 1515 5"/>
                                <a:gd name="T3" fmla="*/ 1515 h 1510"/>
                                <a:gd name="T4" fmla="+- 0 9360 5"/>
                                <a:gd name="T5" fmla="*/ T4 w 9355"/>
                                <a:gd name="T6" fmla="+- 0 1515 5"/>
                                <a:gd name="T7" fmla="*/ 1515 h 1510"/>
                                <a:gd name="T8" fmla="+- 0 9360 5"/>
                                <a:gd name="T9" fmla="*/ T8 w 9355"/>
                                <a:gd name="T10" fmla="+- 0 5 5"/>
                                <a:gd name="T11" fmla="*/ 5 h 1510"/>
                                <a:gd name="T12" fmla="+- 0 5 5"/>
                                <a:gd name="T13" fmla="*/ T12 w 9355"/>
                                <a:gd name="T14" fmla="+- 0 5 5"/>
                                <a:gd name="T15" fmla="*/ 5 h 1510"/>
                                <a:gd name="T16" fmla="+- 0 5 5"/>
                                <a:gd name="T17" fmla="*/ T16 w 9355"/>
                                <a:gd name="T18" fmla="+- 0 1515 5"/>
                                <a:gd name="T19" fmla="*/ 1515 h 1510"/>
                              </a:gdLst>
                              <a:ahLst/>
                              <a:cxnLst>
                                <a:cxn ang="0">
                                  <a:pos x="T1" y="T3"/>
                                </a:cxn>
                                <a:cxn ang="0">
                                  <a:pos x="T5" y="T7"/>
                                </a:cxn>
                                <a:cxn ang="0">
                                  <a:pos x="T9" y="T11"/>
                                </a:cxn>
                                <a:cxn ang="0">
                                  <a:pos x="T13" y="T15"/>
                                </a:cxn>
                                <a:cxn ang="0">
                                  <a:pos x="T17" y="T19"/>
                                </a:cxn>
                              </a:cxnLst>
                              <a:rect l="0" t="0" r="r" b="b"/>
                              <a:pathLst>
                                <a:path w="9355" h="1510">
                                  <a:moveTo>
                                    <a:pt x="0" y="1510"/>
                                  </a:moveTo>
                                  <a:lnTo>
                                    <a:pt x="9355" y="1510"/>
                                  </a:lnTo>
                                  <a:lnTo>
                                    <a:pt x="9355" y="0"/>
                                  </a:lnTo>
                                  <a:lnTo>
                                    <a:pt x="0" y="0"/>
                                  </a:lnTo>
                                  <a:lnTo>
                                    <a:pt x="0" y="15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8" o:spid="_x0000_s1026" alt="Title: Find VistA Users search fields - Description: Find VistA Users search fields" style="width:450pt;height:62.25pt;mso-position-horizontal-relative:char;mso-position-vertical-relative:line" coordsize="9365,1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">
                <v:shape id="Picture 251" o:spid="_x0000_s1027" type="#_x0000_t75" alt="Find VistA Users search fields" style="position:absolute;left:10;top:10;width:9322;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wKn3EAAAA3AAAAA8AAABkcnMvZG93bnJldi54bWxEj09rAjEUxO8Fv0N4greaVesiW6OI4J+b&#10;dCs9P5LX3W03L0sSdf32piD0OMzMb5jluretuJIPjWMFk3EGglg703Cl4Py5e12ACBHZYOuYFNwp&#10;wHo1eFliYdyNP+haxkokCIcCFdQxdoWUQddkMYxdR5y8b+ctxiR9JY3HW4LbVk6zLJcWG04LNXa0&#10;rUn/lher4LIo38rt109+0pOzn+u73B/mUqnRsN+8g4jUx//ws300CvLZFP7OpCM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wKn3EAAAA3AAAAA8AAAAAAAAAAAAAAAAA&#10;nwIAAGRycy9kb3ducmV2LnhtbFBLBQYAAAAABAAEAPcAAACQAwAAAAA=&#10;">
                  <v:imagedata r:id="rId264" o:title="Find VistA Users search fields"/>
                </v:shape>
                <v:group id="Group 249" o:spid="_x0000_s1028" style="position:absolute;left:5;top:5;width:9355;height:1510" coordorigin="5,5" coordsize="9355,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Freeform 250" o:spid="_x0000_s1029" style="position:absolute;left:5;top:5;width:9355;height:1510;visibility:visible;mso-wrap-style:square;v-text-anchor:top" coordsize="9355,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vG88MA&#10;AADcAAAADwAAAGRycy9kb3ducmV2LnhtbESPzWrDMBCE74W+g9hCb7Xc2pjgRAmhoZBbqePcF2v9&#10;Q6yVsRTF6dNXhUKPw8x8w2x2ixlFoNkNlhW8JikI4sbqgTsF9enjZQXCeWSNo2VScCcHu+3jwwZL&#10;bW/8RaHynYgQdiUq6L2fSild05NBl9iJOHqtnQ36KOdO6hlvEW5G+ZamhTQ4cFzocaL3nppLdTUK&#10;wue9xnBuMNPHtPo+5GHMTq1Sz0/Lfg3C0+L/w3/to1ZQZDn8no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vG88MAAADcAAAADwAAAAAAAAAAAAAAAACYAgAAZHJzL2Rv&#10;d25yZXYueG1sUEsFBgAAAAAEAAQA9QAAAIgDAAAAAA==&#10;" path="m,1510r9355,l9355,,,,,1510xe" filled="f" strokeweight=".5pt">
                    <v:path arrowok="t" o:connecttype="custom" o:connectlocs="0,1515;9355,1515;9355,5;0,5;0,1515" o:connectangles="0,0,0,0,0"/>
                  </v:shape>
                </v:group>
                <w10:anchorlock/>
              </v:group>
            </w:pict>
          </mc:Fallback>
        </mc:AlternateContent>
      </w:r>
    </w:p>
    <w:p w:rsidR="006D241F" w:rsidRPr="0087588A" w:rsidRDefault="005F0601" w:rsidP="005F0601">
      <w:pPr>
        <w:pStyle w:val="Caption"/>
        <w:jc w:val="center"/>
        <w:rPr>
          <w:rFonts w:ascii="Arial" w:eastAsia="Arial" w:hAnsi="Arial"/>
          <w:sz w:val="18"/>
          <w:szCs w:val="18"/>
        </w:rPr>
      </w:pPr>
      <w:bookmarkStart w:id="1576" w:name="_bookmark382"/>
      <w:bookmarkStart w:id="1577" w:name="_Toc479683423"/>
      <w:bookmarkStart w:id="1578" w:name="_Toc479632206"/>
      <w:bookmarkStart w:id="1579" w:name="_Toc499543651"/>
      <w:bookmarkEnd w:id="1576"/>
      <w:r w:rsidRPr="0087588A">
        <w:t xml:space="preserve">Figure </w:t>
      </w:r>
      <w:fldSimple w:instr=" SEQ Figure \* ARABIC ">
        <w:r w:rsidR="00E65A84">
          <w:rPr>
            <w:noProof/>
          </w:rPr>
          <w:t>170</w:t>
        </w:r>
      </w:fldSimple>
      <w:r w:rsidR="006D241F" w:rsidRPr="0087588A">
        <w:t>:</w:t>
      </w:r>
      <w:r w:rsidR="006D241F" w:rsidRPr="0087588A">
        <w:rPr>
          <w:rFonts w:ascii="Arial"/>
          <w:b w:val="0"/>
          <w:sz w:val="18"/>
        </w:rPr>
        <w:t xml:space="preserve"> </w:t>
      </w:r>
      <w:r w:rsidR="006D241F" w:rsidRPr="0087588A">
        <w:t>Find VistA Users search fields</w:t>
      </w:r>
      <w:bookmarkEnd w:id="1577"/>
      <w:bookmarkEnd w:id="1578"/>
      <w:bookmarkEnd w:id="1579"/>
    </w:p>
    <w:p w:rsidR="006D241F" w:rsidRPr="0087588A" w:rsidRDefault="006D241F" w:rsidP="004451AB">
      <w:pPr>
        <w:pStyle w:val="Heading3"/>
        <w:rPr>
          <w:b w:val="0"/>
          <w:bCs w:val="0"/>
        </w:rPr>
      </w:pPr>
      <w:bookmarkStart w:id="1580" w:name="_Toc465421543"/>
      <w:bookmarkStart w:id="1581" w:name="_Toc465422371"/>
      <w:bookmarkStart w:id="1582" w:name="_Toc479676231"/>
      <w:bookmarkStart w:id="1583" w:name="_Toc479631966"/>
      <w:bookmarkStart w:id="1584" w:name="_Toc499543937"/>
      <w:r w:rsidRPr="0087588A">
        <w:rPr>
          <w:spacing w:val="-1"/>
        </w:rPr>
        <w:t>Finding</w:t>
      </w:r>
      <w:r w:rsidRPr="0087588A">
        <w:rPr>
          <w:spacing w:val="-9"/>
        </w:rPr>
        <w:t xml:space="preserve"> </w:t>
      </w:r>
      <w:r w:rsidRPr="0087588A">
        <w:t>VistA</w:t>
      </w:r>
      <w:r w:rsidRPr="0087588A">
        <w:rPr>
          <w:spacing w:val="-8"/>
        </w:rPr>
        <w:t xml:space="preserve"> </w:t>
      </w:r>
      <w:r w:rsidRPr="0087588A">
        <w:t>Users</w:t>
      </w:r>
      <w:r w:rsidRPr="0087588A">
        <w:rPr>
          <w:spacing w:val="-10"/>
        </w:rPr>
        <w:t xml:space="preserve"> </w:t>
      </w:r>
      <w:r w:rsidRPr="0087588A">
        <w:t>by</w:t>
      </w:r>
      <w:r w:rsidRPr="0087588A">
        <w:rPr>
          <w:spacing w:val="-11"/>
        </w:rPr>
        <w:t xml:space="preserve"> </w:t>
      </w:r>
      <w:r w:rsidRPr="0087588A">
        <w:t>Site</w:t>
      </w:r>
      <w:bookmarkEnd w:id="1580"/>
      <w:bookmarkEnd w:id="1581"/>
      <w:bookmarkEnd w:id="1582"/>
      <w:bookmarkEnd w:id="1583"/>
      <w:bookmarkEnd w:id="1584"/>
    </w:p>
    <w:p w:rsidR="006D241F" w:rsidRPr="0087588A" w:rsidRDefault="006D241F" w:rsidP="004451AB">
      <w:pPr>
        <w:pStyle w:val="Heading4"/>
        <w:widowControl w:val="0"/>
        <w:tabs>
          <w:tab w:val="clear" w:pos="2394"/>
        </w:tabs>
        <w:spacing w:before="120" w:after="0"/>
        <w:ind w:left="864"/>
      </w:pPr>
      <w:bookmarkStart w:id="1585" w:name="_Toc479676232"/>
      <w:bookmarkStart w:id="1586" w:name="_Toc479631967"/>
      <w:bookmarkStart w:id="1587" w:name="_Toc499543938"/>
      <w:r w:rsidRPr="0087588A">
        <w:t>To find VistA users by Site</w:t>
      </w:r>
      <w:bookmarkEnd w:id="1585"/>
      <w:bookmarkEnd w:id="1586"/>
      <w:bookmarkEnd w:id="1587"/>
    </w:p>
    <w:p w:rsidR="006D241F" w:rsidRPr="0087588A" w:rsidRDefault="006D241F" w:rsidP="004451AB">
      <w:pPr>
        <w:widowControl w:val="0"/>
        <w:numPr>
          <w:ilvl w:val="3"/>
          <w:numId w:val="306"/>
        </w:numPr>
        <w:tabs>
          <w:tab w:val="left" w:pos="199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Site</w:t>
      </w:r>
      <w:r w:rsidRPr="0087588A">
        <w:rPr>
          <w:b/>
          <w:spacing w:val="-1"/>
          <w:sz w:val="24"/>
        </w:rPr>
        <w:t xml:space="preserve"> </w:t>
      </w:r>
      <w:r w:rsidRPr="0087588A">
        <w:rPr>
          <w:sz w:val="24"/>
        </w:rPr>
        <w:t>dropdown</w:t>
      </w:r>
      <w:r w:rsidRPr="0087588A">
        <w:rPr>
          <w:spacing w:val="-1"/>
          <w:sz w:val="24"/>
        </w:rPr>
        <w:t xml:space="preserve"> </w:t>
      </w:r>
      <w:r w:rsidRPr="0087588A">
        <w:rPr>
          <w:sz w:val="24"/>
        </w:rPr>
        <w:t>and select a</w:t>
      </w:r>
      <w:r w:rsidRPr="0087588A">
        <w:rPr>
          <w:spacing w:val="-1"/>
          <w:sz w:val="24"/>
        </w:rPr>
        <w:t xml:space="preserve"> </w:t>
      </w:r>
      <w:r w:rsidRPr="0087588A">
        <w:rPr>
          <w:sz w:val="24"/>
        </w:rPr>
        <w:t>site by</w:t>
      </w:r>
      <w:r w:rsidRPr="0087588A">
        <w:rPr>
          <w:spacing w:val="-1"/>
          <w:sz w:val="24"/>
        </w:rPr>
        <w:t xml:space="preserve"> </w:t>
      </w:r>
      <w:r w:rsidRPr="0087588A">
        <w:rPr>
          <w:i/>
          <w:spacing w:val="-1"/>
          <w:sz w:val="24"/>
        </w:rPr>
        <w:t>clicking</w:t>
      </w:r>
      <w:r w:rsidRPr="0087588A">
        <w:rPr>
          <w:i/>
          <w:sz w:val="24"/>
        </w:rPr>
        <w:t xml:space="preserve"> </w:t>
      </w:r>
      <w:r w:rsidRPr="0087588A">
        <w:rPr>
          <w:sz w:val="24"/>
        </w:rPr>
        <w:t>on it.</w:t>
      </w:r>
    </w:p>
    <w:p w:rsidR="006D241F" w:rsidRPr="0087588A" w:rsidRDefault="006D241F" w:rsidP="004451AB">
      <w:pPr>
        <w:widowControl w:val="0"/>
        <w:numPr>
          <w:ilvl w:val="3"/>
          <w:numId w:val="306"/>
        </w:numPr>
        <w:tabs>
          <w:tab w:val="left" w:pos="1991"/>
        </w:tabs>
        <w:spacing w:before="7"/>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6D241F" w:rsidRPr="0087588A" w:rsidRDefault="006D241F" w:rsidP="004451AB">
      <w:pPr>
        <w:pStyle w:val="Heading3"/>
        <w:rPr>
          <w:b w:val="0"/>
          <w:bCs w:val="0"/>
        </w:rPr>
      </w:pPr>
      <w:bookmarkStart w:id="1588" w:name="_Toc465421544"/>
      <w:bookmarkStart w:id="1589" w:name="_Toc465422372"/>
      <w:bookmarkStart w:id="1590" w:name="_Toc479676233"/>
      <w:bookmarkStart w:id="1591" w:name="_Toc479631968"/>
      <w:bookmarkStart w:id="1592" w:name="_Toc499543939"/>
      <w:r w:rsidRPr="0087588A">
        <w:rPr>
          <w:spacing w:val="-1"/>
        </w:rPr>
        <w:t>Finding</w:t>
      </w:r>
      <w:r w:rsidRPr="0087588A">
        <w:rPr>
          <w:spacing w:val="-10"/>
        </w:rPr>
        <w:t xml:space="preserve"> </w:t>
      </w:r>
      <w:r w:rsidRPr="0087588A">
        <w:t>VistA</w:t>
      </w:r>
      <w:r w:rsidRPr="0087588A">
        <w:rPr>
          <w:spacing w:val="-9"/>
        </w:rPr>
        <w:t xml:space="preserve"> </w:t>
      </w:r>
      <w:r w:rsidRPr="0087588A">
        <w:t>Users</w:t>
      </w:r>
      <w:r w:rsidRPr="0087588A">
        <w:rPr>
          <w:spacing w:val="-10"/>
        </w:rPr>
        <w:t xml:space="preserve"> </w:t>
      </w:r>
      <w:r w:rsidRPr="0087588A">
        <w:t>by</w:t>
      </w:r>
      <w:r w:rsidRPr="0087588A">
        <w:rPr>
          <w:spacing w:val="-12"/>
        </w:rPr>
        <w:t xml:space="preserve"> </w:t>
      </w:r>
      <w:r w:rsidRPr="0087588A">
        <w:t>Status</w:t>
      </w:r>
      <w:bookmarkEnd w:id="1588"/>
      <w:bookmarkEnd w:id="1589"/>
      <w:bookmarkEnd w:id="1590"/>
      <w:bookmarkEnd w:id="1591"/>
      <w:bookmarkEnd w:id="1592"/>
    </w:p>
    <w:p w:rsidR="006D241F" w:rsidRPr="0087588A" w:rsidRDefault="006D241F" w:rsidP="000443F5">
      <w:pPr>
        <w:pStyle w:val="Heading4"/>
        <w:widowControl w:val="0"/>
        <w:tabs>
          <w:tab w:val="clear" w:pos="2394"/>
        </w:tabs>
        <w:spacing w:before="120" w:after="0"/>
        <w:ind w:left="864"/>
      </w:pPr>
      <w:bookmarkStart w:id="1593" w:name="_Toc479676234"/>
      <w:bookmarkStart w:id="1594" w:name="_Toc479631969"/>
      <w:bookmarkStart w:id="1595" w:name="_Toc499543940"/>
      <w:r w:rsidRPr="0087588A">
        <w:t>To find VistA users by Status (Active / Inactive)</w:t>
      </w:r>
      <w:bookmarkEnd w:id="1593"/>
      <w:bookmarkEnd w:id="1594"/>
      <w:bookmarkEnd w:id="1595"/>
    </w:p>
    <w:p w:rsidR="006D241F" w:rsidRPr="0087588A" w:rsidRDefault="006D241F" w:rsidP="004451AB">
      <w:pPr>
        <w:widowControl w:val="0"/>
        <w:numPr>
          <w:ilvl w:val="3"/>
          <w:numId w:val="307"/>
        </w:numPr>
        <w:tabs>
          <w:tab w:val="left" w:pos="1901"/>
        </w:tabs>
        <w:spacing w:before="7"/>
        <w:ind w:left="1900"/>
      </w:pPr>
      <w:r w:rsidRPr="0087588A">
        <w:rPr>
          <w:i/>
          <w:spacing w:val="-1"/>
        </w:rPr>
        <w:t>Click</w:t>
      </w:r>
      <w:r w:rsidRPr="0087588A">
        <w:rPr>
          <w:i/>
        </w:rPr>
        <w:t xml:space="preserve"> </w:t>
      </w:r>
      <w:r w:rsidRPr="0087588A">
        <w:rPr>
          <w:spacing w:val="-1"/>
        </w:rPr>
        <w:t>the</w:t>
      </w:r>
      <w:r w:rsidRPr="0087588A">
        <w:t xml:space="preserve"> </w:t>
      </w:r>
      <w:r w:rsidRPr="0087588A">
        <w:rPr>
          <w:b/>
          <w:spacing w:val="-1"/>
        </w:rPr>
        <w:t>Status</w:t>
      </w:r>
      <w:r w:rsidRPr="0087588A">
        <w:rPr>
          <w:b/>
        </w:rPr>
        <w:t xml:space="preserve"> </w:t>
      </w:r>
      <w:r w:rsidRPr="0087588A">
        <w:rPr>
          <w:spacing w:val="-1"/>
        </w:rPr>
        <w:t>dropdown</w:t>
      </w:r>
      <w:r w:rsidR="00A014DB" w:rsidRPr="0087588A">
        <w:rPr>
          <w:spacing w:val="-1"/>
        </w:rPr>
        <w:t>, and</w:t>
      </w:r>
      <w:r w:rsidRPr="0087588A">
        <w:t xml:space="preserve"> select</w:t>
      </w:r>
      <w:r w:rsidRPr="0087588A">
        <w:rPr>
          <w:spacing w:val="-1"/>
        </w:rPr>
        <w:t xml:space="preserve"> </w:t>
      </w:r>
      <w:r w:rsidRPr="0087588A">
        <w:t>an option</w:t>
      </w:r>
      <w:r w:rsidR="00A014DB" w:rsidRPr="0087588A">
        <w:t>.</w:t>
      </w:r>
    </w:p>
    <w:p w:rsidR="006D241F" w:rsidRPr="0087588A" w:rsidRDefault="006D241F" w:rsidP="004451AB">
      <w:pPr>
        <w:widowControl w:val="0"/>
        <w:numPr>
          <w:ilvl w:val="3"/>
          <w:numId w:val="307"/>
        </w:numPr>
        <w:tabs>
          <w:tab w:val="left" w:pos="1901"/>
        </w:tabs>
        <w:spacing w:before="7"/>
        <w:ind w:left="1900"/>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6D241F" w:rsidRPr="0087588A" w:rsidRDefault="006D241F" w:rsidP="004451AB">
      <w:pPr>
        <w:pStyle w:val="Heading3"/>
        <w:rPr>
          <w:b w:val="0"/>
          <w:bCs w:val="0"/>
        </w:rPr>
      </w:pPr>
      <w:bookmarkStart w:id="1596" w:name="_Toc465421545"/>
      <w:bookmarkStart w:id="1597" w:name="_Toc465422373"/>
      <w:bookmarkStart w:id="1598" w:name="_Toc479676235"/>
      <w:bookmarkStart w:id="1599" w:name="_Toc479631970"/>
      <w:bookmarkStart w:id="1600" w:name="_Toc499543941"/>
      <w:r w:rsidRPr="0087588A">
        <w:rPr>
          <w:spacing w:val="-1"/>
        </w:rPr>
        <w:t>Assigning</w:t>
      </w:r>
      <w:r w:rsidRPr="0087588A">
        <w:rPr>
          <w:spacing w:val="-10"/>
        </w:rPr>
        <w:t xml:space="preserve"> </w:t>
      </w:r>
      <w:r w:rsidRPr="0087588A">
        <w:t>Privileges</w:t>
      </w:r>
      <w:r w:rsidRPr="0087588A">
        <w:rPr>
          <w:spacing w:val="-8"/>
        </w:rPr>
        <w:t xml:space="preserve"> </w:t>
      </w:r>
      <w:r w:rsidRPr="0087588A">
        <w:t>to</w:t>
      </w:r>
      <w:r w:rsidRPr="0087588A">
        <w:rPr>
          <w:spacing w:val="-10"/>
        </w:rPr>
        <w:t xml:space="preserve"> </w:t>
      </w:r>
      <w:r w:rsidRPr="0087588A">
        <w:t>a</w:t>
      </w:r>
      <w:r w:rsidRPr="0087588A">
        <w:rPr>
          <w:spacing w:val="-9"/>
        </w:rPr>
        <w:t xml:space="preserve"> </w:t>
      </w:r>
      <w:r w:rsidRPr="0087588A">
        <w:t>NUMI</w:t>
      </w:r>
      <w:r w:rsidRPr="0087588A">
        <w:rPr>
          <w:spacing w:val="-8"/>
        </w:rPr>
        <w:t xml:space="preserve"> </w:t>
      </w:r>
      <w:r w:rsidRPr="0087588A">
        <w:t>User</w:t>
      </w:r>
      <w:bookmarkEnd w:id="1596"/>
      <w:bookmarkEnd w:id="1597"/>
      <w:bookmarkEnd w:id="1598"/>
      <w:bookmarkEnd w:id="1599"/>
      <w:bookmarkEnd w:id="1600"/>
    </w:p>
    <w:p w:rsidR="006D241F" w:rsidRPr="0087588A" w:rsidRDefault="006D241F" w:rsidP="004451AB">
      <w:pPr>
        <w:pStyle w:val="Heading4"/>
        <w:widowControl w:val="0"/>
        <w:tabs>
          <w:tab w:val="clear" w:pos="2394"/>
        </w:tabs>
        <w:spacing w:before="120" w:after="0"/>
        <w:ind w:left="864"/>
      </w:pPr>
      <w:bookmarkStart w:id="1601" w:name="_Toc479676236"/>
      <w:bookmarkStart w:id="1602" w:name="_Toc479631971"/>
      <w:bookmarkStart w:id="1603" w:name="_Toc499543942"/>
      <w:r w:rsidRPr="0087588A">
        <w:t>To add a NUMI user and assign privileges</w:t>
      </w:r>
      <w:bookmarkEnd w:id="1601"/>
      <w:bookmarkEnd w:id="1602"/>
      <w:bookmarkEnd w:id="1603"/>
    </w:p>
    <w:p w:rsidR="006D241F" w:rsidRPr="0087588A" w:rsidRDefault="006D241F" w:rsidP="004451AB">
      <w:pPr>
        <w:widowControl w:val="0"/>
        <w:numPr>
          <w:ilvl w:val="3"/>
          <w:numId w:val="308"/>
        </w:numPr>
        <w:tabs>
          <w:tab w:val="left" w:pos="1991"/>
        </w:tabs>
        <w:spacing w:before="5" w:line="280" w:lineRule="exact"/>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4"/>
        </w:rPr>
        <w:t xml:space="preserve">Add </w:t>
      </w:r>
      <w:r w:rsidRPr="0087588A">
        <w:rPr>
          <w:rFonts w:ascii="Courier New"/>
          <w:sz w:val="24"/>
        </w:rPr>
        <w:t>New</w:t>
      </w:r>
      <w:r w:rsidRPr="0087588A">
        <w:rPr>
          <w:rFonts w:ascii="Courier New"/>
          <w:spacing w:val="-1"/>
          <w:sz w:val="24"/>
        </w:rPr>
        <w:t xml:space="preserve"> User</w:t>
      </w:r>
      <w:r w:rsidRPr="0087588A">
        <w:rPr>
          <w:spacing w:val="-1"/>
          <w:sz w:val="24"/>
        </w:rPr>
        <w:t>&gt;</w:t>
      </w:r>
      <w:r w:rsidRPr="0087588A">
        <w:rPr>
          <w:sz w:val="24"/>
        </w:rPr>
        <w:t xml:space="preserve"> button</w:t>
      </w:r>
      <w:r w:rsidRPr="0087588A">
        <w:rPr>
          <w:spacing w:val="1"/>
          <w:sz w:val="24"/>
        </w:rPr>
        <w:t xml:space="preserve"> </w:t>
      </w:r>
      <w:r w:rsidRPr="0087588A">
        <w:rPr>
          <w:spacing w:val="-1"/>
          <w:sz w:val="24"/>
        </w:rPr>
        <w:t>(shown</w:t>
      </w:r>
      <w:r w:rsidRPr="0087588A">
        <w:rPr>
          <w:sz w:val="24"/>
        </w:rPr>
        <w:t xml:space="preserve"> in Figure </w:t>
      </w:r>
      <w:r w:rsidR="00D7401E" w:rsidRPr="0087588A">
        <w:rPr>
          <w:sz w:val="24"/>
        </w:rPr>
        <w:t>170</w:t>
      </w:r>
      <w:r w:rsidRPr="0087588A">
        <w:rPr>
          <w:sz w:val="24"/>
        </w:rPr>
        <w:t>).</w:t>
      </w:r>
    </w:p>
    <w:p w:rsidR="006D241F" w:rsidRPr="0087588A" w:rsidRDefault="006D241F" w:rsidP="004451AB">
      <w:pPr>
        <w:widowControl w:val="0"/>
        <w:numPr>
          <w:ilvl w:val="3"/>
          <w:numId w:val="308"/>
        </w:numPr>
        <w:tabs>
          <w:tab w:val="left" w:pos="1991"/>
        </w:tabs>
        <w:spacing w:line="243" w:lineRule="auto"/>
        <w:ind w:right="415"/>
        <w:rPr>
          <w:sz w:val="24"/>
        </w:rPr>
      </w:pPr>
      <w:r w:rsidRPr="0087588A">
        <w:rPr>
          <w:spacing w:val="-1"/>
          <w:sz w:val="24"/>
        </w:rPr>
        <w:t>When</w:t>
      </w:r>
      <w:r w:rsidRPr="0087588A">
        <w:rPr>
          <w:sz w:val="24"/>
        </w:rPr>
        <w:t xml:space="preserve"> the </w:t>
      </w:r>
      <w:r w:rsidRPr="0087588A">
        <w:rPr>
          <w:b/>
          <w:bCs/>
          <w:i/>
          <w:sz w:val="24"/>
        </w:rPr>
        <w:t xml:space="preserve">Add </w:t>
      </w:r>
      <w:r w:rsidRPr="0087588A">
        <w:rPr>
          <w:b/>
          <w:bCs/>
          <w:i/>
          <w:spacing w:val="-1"/>
          <w:sz w:val="24"/>
        </w:rPr>
        <w:t>New</w:t>
      </w:r>
      <w:r w:rsidRPr="0087588A">
        <w:rPr>
          <w:b/>
          <w:bCs/>
          <w:i/>
          <w:sz w:val="24"/>
        </w:rPr>
        <w:t xml:space="preserve"> </w:t>
      </w:r>
      <w:r w:rsidRPr="0087588A">
        <w:rPr>
          <w:b/>
          <w:bCs/>
          <w:i/>
          <w:spacing w:val="-1"/>
          <w:sz w:val="24"/>
        </w:rPr>
        <w:t xml:space="preserve">User/Privileges </w:t>
      </w:r>
      <w:r w:rsidRPr="0087588A">
        <w:rPr>
          <w:sz w:val="24"/>
        </w:rPr>
        <w:t>screen displays (</w:t>
      </w:r>
      <w:hyperlink w:anchor="_bookmark386" w:history="1">
        <w:r w:rsidRPr="0087588A">
          <w:rPr>
            <w:sz w:val="24"/>
          </w:rPr>
          <w:t>Figure</w:t>
        </w:r>
        <w:r w:rsidRPr="0087588A">
          <w:rPr>
            <w:spacing w:val="-2"/>
            <w:sz w:val="24"/>
          </w:rPr>
          <w:t xml:space="preserve"> </w:t>
        </w:r>
        <w:r w:rsidRPr="0087588A">
          <w:rPr>
            <w:sz w:val="24"/>
          </w:rPr>
          <w:t>1</w:t>
        </w:r>
      </w:hyperlink>
      <w:r w:rsidR="00D7401E" w:rsidRPr="0087588A">
        <w:rPr>
          <w:sz w:val="24"/>
        </w:rPr>
        <w:t>70</w:t>
      </w:r>
      <w:r w:rsidRPr="0087588A">
        <w:rPr>
          <w:sz w:val="24"/>
        </w:rPr>
        <w:t xml:space="preserve">), enter </w:t>
      </w:r>
      <w:r w:rsidRPr="0087588A">
        <w:rPr>
          <w:spacing w:val="-1"/>
          <w:sz w:val="24"/>
        </w:rPr>
        <w:t>the</w:t>
      </w:r>
      <w:r w:rsidRPr="0087588A">
        <w:rPr>
          <w:spacing w:val="39"/>
          <w:sz w:val="24"/>
        </w:rPr>
        <w:t xml:space="preserve"> </w:t>
      </w:r>
      <w:r w:rsidRPr="0087588A">
        <w:rPr>
          <w:sz w:val="24"/>
        </w:rPr>
        <w:t xml:space="preserve">user’s </w:t>
      </w:r>
      <w:r w:rsidRPr="0087588A">
        <w:rPr>
          <w:spacing w:val="-1"/>
          <w:sz w:val="24"/>
        </w:rPr>
        <w:t>name</w:t>
      </w:r>
      <w:r w:rsidRPr="0087588A">
        <w:rPr>
          <w:spacing w:val="1"/>
          <w:sz w:val="24"/>
        </w:rPr>
        <w:t xml:space="preserve"> </w:t>
      </w:r>
      <w:r w:rsidRPr="0087588A">
        <w:rPr>
          <w:sz w:val="24"/>
        </w:rPr>
        <w:t xml:space="preserve">into </w:t>
      </w:r>
      <w:r w:rsidRPr="0087588A">
        <w:rPr>
          <w:spacing w:val="-1"/>
          <w:sz w:val="24"/>
        </w:rPr>
        <w:t>the</w:t>
      </w:r>
      <w:r w:rsidRPr="0087588A">
        <w:rPr>
          <w:sz w:val="24"/>
        </w:rPr>
        <w:t xml:space="preserve"> </w:t>
      </w:r>
      <w:r w:rsidRPr="0087588A">
        <w:rPr>
          <w:b/>
          <w:bCs/>
          <w:spacing w:val="-1"/>
          <w:sz w:val="24"/>
        </w:rPr>
        <w:t>VISTA</w:t>
      </w:r>
      <w:r w:rsidRPr="0087588A">
        <w:rPr>
          <w:b/>
          <w:bCs/>
          <w:sz w:val="24"/>
        </w:rPr>
        <w:t xml:space="preserve"> </w:t>
      </w:r>
      <w:r w:rsidRPr="0087588A">
        <w:rPr>
          <w:b/>
          <w:bCs/>
          <w:spacing w:val="-1"/>
          <w:sz w:val="24"/>
        </w:rPr>
        <w:t>User</w:t>
      </w:r>
      <w:r w:rsidRPr="0087588A">
        <w:rPr>
          <w:b/>
          <w:bCs/>
          <w:spacing w:val="1"/>
          <w:sz w:val="24"/>
        </w:rPr>
        <w:t xml:space="preserve"> </w:t>
      </w:r>
      <w:r w:rsidRPr="0087588A">
        <w:rPr>
          <w:b/>
          <w:bCs/>
          <w:sz w:val="24"/>
        </w:rPr>
        <w:t xml:space="preserve">Name </w:t>
      </w:r>
      <w:r w:rsidRPr="0087588A">
        <w:rPr>
          <w:sz w:val="24"/>
        </w:rPr>
        <w:t xml:space="preserve">field. </w:t>
      </w:r>
      <w:r w:rsidRPr="0087588A">
        <w:rPr>
          <w:spacing w:val="-1"/>
          <w:sz w:val="24"/>
        </w:rPr>
        <w:t>You</w:t>
      </w:r>
      <w:r w:rsidRPr="0087588A">
        <w:rPr>
          <w:sz w:val="24"/>
        </w:rPr>
        <w:t xml:space="preserve"> can also </w:t>
      </w:r>
      <w:r w:rsidRPr="0087588A">
        <w:rPr>
          <w:spacing w:val="-1"/>
          <w:sz w:val="24"/>
        </w:rPr>
        <w:t>enter</w:t>
      </w:r>
      <w:r w:rsidRPr="0087588A">
        <w:rPr>
          <w:sz w:val="24"/>
        </w:rPr>
        <w:t xml:space="preserve"> partial</w:t>
      </w:r>
      <w:r w:rsidRPr="0087588A">
        <w:rPr>
          <w:spacing w:val="27"/>
          <w:sz w:val="24"/>
        </w:rPr>
        <w:t xml:space="preserve"> </w:t>
      </w:r>
      <w:r w:rsidRPr="0087588A">
        <w:rPr>
          <w:spacing w:val="-1"/>
          <w:sz w:val="24"/>
        </w:rPr>
        <w:t>names</w:t>
      </w:r>
      <w:r w:rsidRPr="0087588A">
        <w:rPr>
          <w:sz w:val="24"/>
        </w:rPr>
        <w:t xml:space="preserve"> (e.g., </w:t>
      </w:r>
      <w:r w:rsidRPr="0087588A">
        <w:rPr>
          <w:spacing w:val="-1"/>
          <w:sz w:val="24"/>
        </w:rPr>
        <w:t>instead</w:t>
      </w:r>
      <w:r w:rsidRPr="0087588A">
        <w:rPr>
          <w:sz w:val="24"/>
        </w:rPr>
        <w:t xml:space="preserve"> of</w:t>
      </w:r>
      <w:r w:rsidRPr="0087588A">
        <w:rPr>
          <w:spacing w:val="-1"/>
          <w:sz w:val="24"/>
        </w:rPr>
        <w:t xml:space="preserve"> </w:t>
      </w:r>
      <w:r w:rsidRPr="0087588A">
        <w:rPr>
          <w:rFonts w:ascii="Courier New" w:eastAsia="Courier New" w:hAnsi="Courier New" w:cs="Courier New"/>
          <w:spacing w:val="-1"/>
          <w:sz w:val="20"/>
          <w:szCs w:val="20"/>
        </w:rPr>
        <w:t>Smith, John</w:t>
      </w:r>
      <w:r w:rsidRPr="0087588A">
        <w:rPr>
          <w:rFonts w:ascii="Courier New" w:eastAsia="Courier New" w:hAnsi="Courier New" w:cs="Courier New"/>
          <w:spacing w:val="-60"/>
          <w:sz w:val="20"/>
          <w:szCs w:val="20"/>
        </w:rPr>
        <w:t xml:space="preserve"> </w:t>
      </w:r>
      <w:r w:rsidRPr="0087588A">
        <w:rPr>
          <w:sz w:val="24"/>
        </w:rPr>
        <w:t xml:space="preserve">you can </w:t>
      </w:r>
      <w:r w:rsidRPr="0087588A">
        <w:rPr>
          <w:spacing w:val="-1"/>
          <w:sz w:val="24"/>
        </w:rPr>
        <w:t>search</w:t>
      </w:r>
      <w:r w:rsidRPr="0087588A">
        <w:rPr>
          <w:sz w:val="24"/>
        </w:rPr>
        <w:t xml:space="preserve"> by </w:t>
      </w:r>
      <w:r w:rsidRPr="0087588A">
        <w:rPr>
          <w:rFonts w:ascii="Courier New" w:eastAsia="Courier New" w:hAnsi="Courier New" w:cs="Courier New"/>
          <w:spacing w:val="-1"/>
          <w:sz w:val="20"/>
          <w:szCs w:val="20"/>
        </w:rPr>
        <w:t>Smith</w:t>
      </w:r>
      <w:r w:rsidRPr="0087588A">
        <w:rPr>
          <w:rFonts w:ascii="Courier New" w:eastAsia="Courier New" w:hAnsi="Courier New" w:cs="Courier New"/>
          <w:spacing w:val="-61"/>
          <w:sz w:val="20"/>
          <w:szCs w:val="20"/>
        </w:rPr>
        <w:t xml:space="preserve"> </w:t>
      </w:r>
      <w:r w:rsidRPr="0087588A">
        <w:rPr>
          <w:sz w:val="24"/>
        </w:rPr>
        <w:t xml:space="preserve">or </w:t>
      </w:r>
      <w:proofErr w:type="spellStart"/>
      <w:r w:rsidRPr="0087588A">
        <w:rPr>
          <w:rFonts w:ascii="Courier New" w:eastAsia="Courier New" w:hAnsi="Courier New" w:cs="Courier New"/>
          <w:spacing w:val="-1"/>
          <w:sz w:val="20"/>
          <w:szCs w:val="20"/>
        </w:rPr>
        <w:t>Smi</w:t>
      </w:r>
      <w:proofErr w:type="spellEnd"/>
      <w:r w:rsidRPr="0087588A">
        <w:rPr>
          <w:spacing w:val="-1"/>
          <w:sz w:val="24"/>
        </w:rPr>
        <w:t>).</w:t>
      </w:r>
    </w:p>
    <w:p w:rsidR="006D241F" w:rsidRPr="0087588A" w:rsidRDefault="006D241F" w:rsidP="004451AB">
      <w:pPr>
        <w:widowControl w:val="0"/>
        <w:numPr>
          <w:ilvl w:val="3"/>
          <w:numId w:val="308"/>
        </w:numPr>
        <w:tabs>
          <w:tab w:val="left" w:pos="1991"/>
        </w:tabs>
        <w:spacing w:line="265" w:lineRule="exact"/>
        <w:rPr>
          <w:sz w:val="24"/>
        </w:rPr>
      </w:pPr>
      <w:r w:rsidRPr="0087588A">
        <w:rPr>
          <w:sz w:val="24"/>
        </w:rPr>
        <w:t>Select</w:t>
      </w:r>
      <w:r w:rsidRPr="0087588A">
        <w:rPr>
          <w:spacing w:val="-1"/>
          <w:sz w:val="24"/>
        </w:rPr>
        <w:t xml:space="preserve"> </w:t>
      </w:r>
      <w:r w:rsidRPr="0087588A">
        <w:rPr>
          <w:sz w:val="24"/>
        </w:rPr>
        <w:t>the</w:t>
      </w:r>
      <w:r w:rsidRPr="0087588A">
        <w:rPr>
          <w:spacing w:val="1"/>
          <w:sz w:val="24"/>
        </w:rPr>
        <w:t xml:space="preserve"> </w:t>
      </w:r>
      <w:r w:rsidRPr="0087588A">
        <w:rPr>
          <w:b/>
          <w:spacing w:val="-1"/>
          <w:sz w:val="24"/>
        </w:rPr>
        <w:t xml:space="preserve">VISTA </w:t>
      </w:r>
      <w:r w:rsidRPr="0087588A">
        <w:rPr>
          <w:b/>
          <w:sz w:val="24"/>
        </w:rPr>
        <w:t>User</w:t>
      </w:r>
      <w:r w:rsidRPr="0087588A">
        <w:rPr>
          <w:b/>
          <w:spacing w:val="1"/>
          <w:sz w:val="24"/>
        </w:rPr>
        <w:t xml:space="preserve"> </w:t>
      </w:r>
      <w:r w:rsidRPr="0087588A">
        <w:rPr>
          <w:b/>
          <w:sz w:val="24"/>
        </w:rPr>
        <w:t>Login Site</w:t>
      </w:r>
      <w:r w:rsidRPr="0087588A">
        <w:rPr>
          <w:b/>
          <w:spacing w:val="1"/>
          <w:sz w:val="24"/>
        </w:rPr>
        <w:t xml:space="preserve"> </w:t>
      </w:r>
      <w:r w:rsidRPr="0087588A">
        <w:rPr>
          <w:spacing w:val="-1"/>
          <w:sz w:val="24"/>
        </w:rPr>
        <w:t>dropdown</w:t>
      </w:r>
      <w:r w:rsidRPr="0087588A">
        <w:rPr>
          <w:sz w:val="24"/>
        </w:rPr>
        <w:t xml:space="preserve"> and choose a </w:t>
      </w:r>
      <w:r w:rsidRPr="0087588A">
        <w:rPr>
          <w:spacing w:val="-1"/>
          <w:sz w:val="24"/>
        </w:rPr>
        <w:t>site</w:t>
      </w:r>
      <w:r w:rsidRPr="0087588A">
        <w:rPr>
          <w:sz w:val="24"/>
        </w:rPr>
        <w:t xml:space="preserve"> by </w:t>
      </w:r>
      <w:r w:rsidRPr="0087588A">
        <w:rPr>
          <w:i/>
          <w:spacing w:val="-1"/>
          <w:sz w:val="24"/>
        </w:rPr>
        <w:t xml:space="preserve">clicking </w:t>
      </w:r>
      <w:r w:rsidRPr="0087588A">
        <w:rPr>
          <w:spacing w:val="-1"/>
          <w:sz w:val="24"/>
        </w:rPr>
        <w:t xml:space="preserve">on </w:t>
      </w:r>
      <w:r w:rsidRPr="0087588A">
        <w:rPr>
          <w:i/>
          <w:spacing w:val="-1"/>
          <w:sz w:val="24"/>
        </w:rPr>
        <w:t>it.</w:t>
      </w:r>
    </w:p>
    <w:p w:rsidR="006D241F" w:rsidRPr="0087588A" w:rsidRDefault="006D241F" w:rsidP="004451AB">
      <w:pPr>
        <w:widowControl w:val="0"/>
        <w:numPr>
          <w:ilvl w:val="3"/>
          <w:numId w:val="308"/>
        </w:numPr>
        <w:tabs>
          <w:tab w:val="left" w:pos="1991"/>
        </w:tabs>
        <w:spacing w:before="7"/>
        <w:rPr>
          <w:sz w:val="24"/>
        </w:rPr>
      </w:pPr>
      <w:r w:rsidRPr="0087588A">
        <w:rPr>
          <w:sz w:val="24"/>
        </w:rPr>
        <w:t>Click the</w:t>
      </w:r>
      <w:r w:rsidRPr="0087588A">
        <w:rPr>
          <w:spacing w:val="-1"/>
          <w:sz w:val="24"/>
        </w:rPr>
        <w:t xml:space="preserve"> &lt;</w:t>
      </w:r>
      <w:r w:rsidRPr="0087588A">
        <w:rPr>
          <w:rFonts w:ascii="Courier New"/>
          <w:spacing w:val="-1"/>
          <w:sz w:val="20"/>
        </w:rPr>
        <w:t>Find VISTA User</w:t>
      </w:r>
      <w:r w:rsidRPr="0087588A">
        <w:rPr>
          <w:spacing w:val="-1"/>
          <w:sz w:val="24"/>
        </w:rPr>
        <w:t>&gt;</w:t>
      </w:r>
      <w:r w:rsidRPr="0087588A">
        <w:rPr>
          <w:sz w:val="24"/>
        </w:rPr>
        <w:t xml:space="preserve"> </w:t>
      </w:r>
      <w:r w:rsidRPr="0087588A">
        <w:rPr>
          <w:spacing w:val="-1"/>
          <w:sz w:val="24"/>
        </w:rPr>
        <w:t>button.</w:t>
      </w:r>
    </w:p>
    <w:p w:rsidR="006D241F" w:rsidRPr="0087588A" w:rsidRDefault="006D241F" w:rsidP="00D1037C"/>
    <w:p w:rsidR="006D241F" w:rsidRPr="0087588A" w:rsidRDefault="006D241F" w:rsidP="004C5F48">
      <w:pPr>
        <w:ind w:left="720"/>
      </w:pPr>
      <w:r w:rsidRPr="0087588A">
        <w:rPr>
          <w:noProof/>
          <w:sz w:val="20"/>
          <w:szCs w:val="20"/>
        </w:rPr>
        <mc:AlternateContent>
          <mc:Choice Requires="wpg">
            <w:drawing>
              <wp:inline distT="0" distB="0" distL="0" distR="0" wp14:anchorId="04404A66" wp14:editId="3172E2CD">
                <wp:extent cx="5591175" cy="857250"/>
                <wp:effectExtent l="0" t="0" r="9525" b="19050"/>
                <wp:docPr id="627" name="Group 244" descr="Add NUMI User" title="Add NUMI Us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1175" cy="857250"/>
                          <a:chOff x="0" y="0"/>
                          <a:chExt cx="9380" cy="1790"/>
                        </a:xfrm>
                      </wpg:grpSpPr>
                      <pic:pic xmlns:pic="http://schemas.openxmlformats.org/drawingml/2006/picture">
                        <pic:nvPicPr>
                          <pic:cNvPr id="628" name="Picture 247" descr="Add NUMI User" title="Add NUMI Use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10" y="10"/>
                            <a:ext cx="9337"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9" name="Group 245"/>
                        <wpg:cNvGrpSpPr>
                          <a:grpSpLocks/>
                        </wpg:cNvGrpSpPr>
                        <wpg:grpSpPr bwMode="auto">
                          <a:xfrm>
                            <a:off x="5" y="5"/>
                            <a:ext cx="9370" cy="1780"/>
                            <a:chOff x="5" y="5"/>
                            <a:chExt cx="9370" cy="1780"/>
                          </a:xfrm>
                        </wpg:grpSpPr>
                        <wps:wsp>
                          <wps:cNvPr id="630" name="Freeform 246"/>
                          <wps:cNvSpPr>
                            <a:spLocks/>
                          </wps:cNvSpPr>
                          <wps:spPr bwMode="auto">
                            <a:xfrm>
                              <a:off x="5" y="5"/>
                              <a:ext cx="9370" cy="1780"/>
                            </a:xfrm>
                            <a:custGeom>
                              <a:avLst/>
                              <a:gdLst>
                                <a:gd name="T0" fmla="+- 0 5 5"/>
                                <a:gd name="T1" fmla="*/ T0 w 9370"/>
                                <a:gd name="T2" fmla="+- 0 1785 5"/>
                                <a:gd name="T3" fmla="*/ 1785 h 1780"/>
                                <a:gd name="T4" fmla="+- 0 9375 5"/>
                                <a:gd name="T5" fmla="*/ T4 w 9370"/>
                                <a:gd name="T6" fmla="+- 0 1785 5"/>
                                <a:gd name="T7" fmla="*/ 1785 h 1780"/>
                                <a:gd name="T8" fmla="+- 0 9375 5"/>
                                <a:gd name="T9" fmla="*/ T8 w 9370"/>
                                <a:gd name="T10" fmla="+- 0 5 5"/>
                                <a:gd name="T11" fmla="*/ 5 h 1780"/>
                                <a:gd name="T12" fmla="+- 0 5 5"/>
                                <a:gd name="T13" fmla="*/ T12 w 9370"/>
                                <a:gd name="T14" fmla="+- 0 5 5"/>
                                <a:gd name="T15" fmla="*/ 5 h 1780"/>
                                <a:gd name="T16" fmla="+- 0 5 5"/>
                                <a:gd name="T17" fmla="*/ T16 w 9370"/>
                                <a:gd name="T18" fmla="+- 0 1785 5"/>
                                <a:gd name="T19" fmla="*/ 1785 h 1780"/>
                              </a:gdLst>
                              <a:ahLst/>
                              <a:cxnLst>
                                <a:cxn ang="0">
                                  <a:pos x="T1" y="T3"/>
                                </a:cxn>
                                <a:cxn ang="0">
                                  <a:pos x="T5" y="T7"/>
                                </a:cxn>
                                <a:cxn ang="0">
                                  <a:pos x="T9" y="T11"/>
                                </a:cxn>
                                <a:cxn ang="0">
                                  <a:pos x="T13" y="T15"/>
                                </a:cxn>
                                <a:cxn ang="0">
                                  <a:pos x="T17" y="T19"/>
                                </a:cxn>
                              </a:cxnLst>
                              <a:rect l="0" t="0" r="r" b="b"/>
                              <a:pathLst>
                                <a:path w="9370" h="1780">
                                  <a:moveTo>
                                    <a:pt x="0" y="1780"/>
                                  </a:moveTo>
                                  <a:lnTo>
                                    <a:pt x="9370" y="1780"/>
                                  </a:lnTo>
                                  <a:lnTo>
                                    <a:pt x="937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4" o:spid="_x0000_s1026" alt="Title: Add NUMI User - Description: Add NUMI User" style="width:440.25pt;height:67.5pt;mso-position-horizontal-relative:char;mso-position-vertical-relative:line" coordsize="9380,1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">
                <v:shape id="Picture 247" o:spid="_x0000_s1027" type="#_x0000_t75" alt="Add NUMI User" style="position:absolute;left:10;top:10;width:9337;height:1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8XKvCAAAA3AAAAA8AAABkcnMvZG93bnJldi54bWxET01rAjEQvQv9D2EK3jRbCyJb42JbpB4s&#10;UttLb9PN7Ca4mSxJ1PXfNwfB4+N9L6vBdeJMIVrPCp6mBQji2mvLrYKf781kASImZI2dZ1JwpQjV&#10;6mG0xFL7C3/R+ZBakUM4lqjApNSXUsbakMM49T1x5hofHKYMQyt1wEsOd52cFcVcOrScGwz29Gao&#10;Ph5OTkHz8WvWx/fP1+HZOmrj/s+aXVBq/DisX0AkGtJdfHNvtYL5LK/NZ/IR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PFyrwgAAANwAAAAPAAAAAAAAAAAAAAAAAJ8C&#10;AABkcnMvZG93bnJldi54bWxQSwUGAAAAAAQABAD3AAAAjgMAAAAA&#10;">
                  <v:imagedata r:id="rId266" o:title="Add NUMI User"/>
                </v:shape>
                <v:group id="Group 245" o:spid="_x0000_s1028" style="position:absolute;left:5;top:5;width:9370;height:1780" coordorigin="5,5" coordsize="9370,1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Freeform 246" o:spid="_x0000_s1029" style="position:absolute;left:5;top:5;width:9370;height:1780;visibility:visible;mso-wrap-style:square;v-text-anchor:top" coordsize="937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tzcEA&#10;AADcAAAADwAAAGRycy9kb3ducmV2LnhtbERPy4rCMBTdD/gP4QruxtQRRWtTkQFxEARf4PbSXNti&#10;c1ObWDt+vVkMzPJw3smyM5VoqXGlZQWjYQSCOLO65FzB+bT+nIFwHlljZZkU/JKDZdr7SDDW9skH&#10;ao8+FyGEXYwKCu/rWEqXFWTQDW1NHLirbQz6AJtc6gafIdxU8iuKptJgyaGhwJq+C8pux4dRsJ9X&#10;273bTFrOtt3u7i4bvXqxUoN+t1qA8NT5f/Gf+0crmI7D/HAmHAGZ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sLc3BAAAA3AAAAA8AAAAAAAAAAAAAAAAAmAIAAGRycy9kb3du&#10;cmV2LnhtbFBLBQYAAAAABAAEAPUAAACGAwAAAAA=&#10;" path="m,1780r9370,l9370,,,,,1780xe" filled="f" strokeweight=".5pt">
                    <v:path arrowok="t" o:connecttype="custom" o:connectlocs="0,1785;9370,1785;9370,5;0,5;0,1785" o:connectangles="0,0,0,0,0"/>
                  </v:shape>
                </v:group>
                <w10:anchorlock/>
              </v:group>
            </w:pict>
          </mc:Fallback>
        </mc:AlternateContent>
      </w:r>
    </w:p>
    <w:p w:rsidR="006D241F" w:rsidRPr="0087588A" w:rsidRDefault="005F0601" w:rsidP="005F0601">
      <w:pPr>
        <w:pStyle w:val="Caption"/>
        <w:jc w:val="center"/>
      </w:pPr>
      <w:bookmarkStart w:id="1604" w:name="_Toc479683424"/>
      <w:bookmarkStart w:id="1605" w:name="_Toc479632207"/>
      <w:bookmarkStart w:id="1606" w:name="_Toc499543652"/>
      <w:r w:rsidRPr="0087588A">
        <w:t xml:space="preserve">Figure </w:t>
      </w:r>
      <w:fldSimple w:instr=" SEQ Figure \* ARABIC ">
        <w:r w:rsidR="00E65A84">
          <w:rPr>
            <w:noProof/>
          </w:rPr>
          <w:t>171</w:t>
        </w:r>
      </w:fldSimple>
      <w:r w:rsidR="006D241F" w:rsidRPr="0087588A">
        <w:t>: Add NUMI User</w:t>
      </w:r>
      <w:bookmarkEnd w:id="1604"/>
      <w:bookmarkEnd w:id="1605"/>
      <w:bookmarkEnd w:id="1606"/>
    </w:p>
    <w:p w:rsidR="00E947B5" w:rsidRPr="0087588A" w:rsidRDefault="00E947B5" w:rsidP="004451AB">
      <w:pPr>
        <w:widowControl w:val="0"/>
        <w:numPr>
          <w:ilvl w:val="3"/>
          <w:numId w:val="308"/>
        </w:numPr>
        <w:tabs>
          <w:tab w:val="left" w:pos="1991"/>
        </w:tabs>
        <w:spacing w:before="7"/>
      </w:pPr>
      <w:r w:rsidRPr="0087588A">
        <w:rPr>
          <w:spacing w:val="-1"/>
          <w:sz w:val="24"/>
        </w:rPr>
        <w:t>When</w:t>
      </w:r>
      <w:r w:rsidRPr="0087588A">
        <w:rPr>
          <w:sz w:val="24"/>
        </w:rPr>
        <w:t xml:space="preserve"> the results </w:t>
      </w:r>
      <w:r w:rsidRPr="0087588A">
        <w:rPr>
          <w:spacing w:val="-1"/>
          <w:sz w:val="24"/>
        </w:rPr>
        <w:t xml:space="preserve">display </w:t>
      </w:r>
      <w:r w:rsidRPr="0087588A">
        <w:rPr>
          <w:sz w:val="24"/>
        </w:rPr>
        <w:t xml:space="preserve">on the </w:t>
      </w:r>
      <w:r w:rsidRPr="0087588A">
        <w:rPr>
          <w:spacing w:val="-1"/>
          <w:sz w:val="24"/>
        </w:rPr>
        <w:t>screen</w:t>
      </w:r>
      <w:r w:rsidRPr="0087588A">
        <w:rPr>
          <w:sz w:val="24"/>
        </w:rPr>
        <w:t xml:space="preserve"> (Figure </w:t>
      </w:r>
      <w:r w:rsidR="00D7401E" w:rsidRPr="0087588A">
        <w:rPr>
          <w:spacing w:val="-1"/>
          <w:sz w:val="24"/>
        </w:rPr>
        <w:t>170</w:t>
      </w:r>
      <w:r w:rsidRPr="0087588A">
        <w:rPr>
          <w:spacing w:val="-1"/>
          <w:sz w:val="24"/>
        </w:rPr>
        <w:t>),</w:t>
      </w:r>
      <w:r w:rsidRPr="0087588A">
        <w:rPr>
          <w:sz w:val="24"/>
        </w:rPr>
        <w:t xml:space="preserve"> click the</w:t>
      </w:r>
      <w:r w:rsidRPr="0087588A">
        <w:rPr>
          <w:spacing w:val="-1"/>
          <w:sz w:val="24"/>
        </w:rPr>
        <w:t xml:space="preserve"> </w:t>
      </w:r>
      <w:r w:rsidRPr="0087588A">
        <w:rPr>
          <w:rFonts w:ascii="Courier New"/>
          <w:color w:val="0000FF"/>
          <w:spacing w:val="-1"/>
          <w:sz w:val="24"/>
          <w:u w:val="single" w:color="0000FF"/>
        </w:rPr>
        <w:t>Select</w:t>
      </w:r>
      <w:r w:rsidR="00B34824" w:rsidRPr="0087588A">
        <w:rPr>
          <w:rFonts w:ascii="Courier New"/>
          <w:color w:val="0000FF"/>
          <w:spacing w:val="-1"/>
          <w:sz w:val="24"/>
          <w:u w:val="single" w:color="0000FF"/>
        </w:rPr>
        <w:t xml:space="preserve"> </w:t>
      </w:r>
      <w:r w:rsidR="00B0476B" w:rsidRPr="0087588A">
        <w:rPr>
          <w:sz w:val="24"/>
        </w:rPr>
        <w:t>Hyperlink</w:t>
      </w:r>
      <w:r w:rsidRPr="0087588A">
        <w:rPr>
          <w:sz w:val="24"/>
        </w:rPr>
        <w:t xml:space="preserve"> in</w:t>
      </w:r>
      <w:r w:rsidRPr="0087588A">
        <w:rPr>
          <w:spacing w:val="-1"/>
          <w:sz w:val="24"/>
        </w:rPr>
        <w:t xml:space="preserve"> </w:t>
      </w:r>
      <w:r w:rsidRPr="0087588A">
        <w:rPr>
          <w:sz w:val="24"/>
        </w:rPr>
        <w:t xml:space="preserve">the </w:t>
      </w:r>
      <w:r w:rsidRPr="0087588A">
        <w:rPr>
          <w:b/>
          <w:sz w:val="24"/>
        </w:rPr>
        <w:t xml:space="preserve">Select </w:t>
      </w:r>
      <w:r w:rsidRPr="0087588A">
        <w:rPr>
          <w:b/>
          <w:spacing w:val="-1"/>
          <w:sz w:val="24"/>
        </w:rPr>
        <w:t>One</w:t>
      </w:r>
      <w:r w:rsidRPr="0087588A">
        <w:rPr>
          <w:b/>
          <w:sz w:val="24"/>
        </w:rPr>
        <w:t xml:space="preserve"> </w:t>
      </w:r>
      <w:r w:rsidRPr="0087588A">
        <w:rPr>
          <w:spacing w:val="-1"/>
          <w:sz w:val="24"/>
        </w:rPr>
        <w:t>column</w:t>
      </w:r>
      <w:r w:rsidRPr="0087588A">
        <w:rPr>
          <w:sz w:val="24"/>
        </w:rPr>
        <w:t xml:space="preserve"> for the user </w:t>
      </w:r>
      <w:r w:rsidRPr="0087588A">
        <w:rPr>
          <w:spacing w:val="-1"/>
          <w:sz w:val="24"/>
        </w:rPr>
        <w:t>you</w:t>
      </w:r>
      <w:r w:rsidRPr="0087588A">
        <w:rPr>
          <w:sz w:val="24"/>
        </w:rPr>
        <w:t xml:space="preserve"> wish to </w:t>
      </w:r>
      <w:r w:rsidRPr="0087588A">
        <w:rPr>
          <w:spacing w:val="-1"/>
          <w:sz w:val="24"/>
        </w:rPr>
        <w:t>add</w:t>
      </w:r>
      <w:r w:rsidRPr="0087588A">
        <w:rPr>
          <w:spacing w:val="-1"/>
        </w:rPr>
        <w:t>.</w:t>
      </w:r>
    </w:p>
    <w:p w:rsidR="006D241F" w:rsidRPr="0087588A" w:rsidRDefault="006D241F" w:rsidP="006D241F"/>
    <w:p w:rsidR="00E947B5" w:rsidRPr="0087588A" w:rsidRDefault="00E947B5" w:rsidP="004C5F48">
      <w:pPr>
        <w:jc w:val="center"/>
      </w:pPr>
      <w:r w:rsidRPr="0087588A">
        <w:rPr>
          <w:noProof/>
          <w:sz w:val="20"/>
          <w:szCs w:val="20"/>
        </w:rPr>
        <w:lastRenderedPageBreak/>
        <w:drawing>
          <wp:inline distT="0" distB="0" distL="0" distR="0" wp14:anchorId="39200C55" wp14:editId="1D85E72E">
            <wp:extent cx="5324475" cy="1390848"/>
            <wp:effectExtent l="0" t="0" r="0" b="0"/>
            <wp:docPr id="449" name="image193.png" descr="Find VistA User results" title="Find VistA Us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93.png"/>
                    <pic:cNvPicPr/>
                  </pic:nvPicPr>
                  <pic:blipFill>
                    <a:blip r:embed="rId267" cstate="print"/>
                    <a:stretch>
                      <a:fillRect/>
                    </a:stretch>
                  </pic:blipFill>
                  <pic:spPr>
                    <a:xfrm>
                      <a:off x="0" y="0"/>
                      <a:ext cx="5324799" cy="1390933"/>
                    </a:xfrm>
                    <a:prstGeom prst="rect">
                      <a:avLst/>
                    </a:prstGeom>
                  </pic:spPr>
                </pic:pic>
              </a:graphicData>
            </a:graphic>
          </wp:inline>
        </w:drawing>
      </w:r>
    </w:p>
    <w:p w:rsidR="00E947B5" w:rsidRPr="0087588A" w:rsidRDefault="005F0601" w:rsidP="005F0601">
      <w:pPr>
        <w:pStyle w:val="Caption"/>
        <w:jc w:val="center"/>
      </w:pPr>
      <w:bookmarkStart w:id="1607" w:name="_Toc479683425"/>
      <w:bookmarkStart w:id="1608" w:name="_Toc479632208"/>
      <w:bookmarkStart w:id="1609" w:name="_Toc499543653"/>
      <w:r w:rsidRPr="0087588A">
        <w:t xml:space="preserve">Figure </w:t>
      </w:r>
      <w:fldSimple w:instr=" SEQ Figure \* ARABIC ">
        <w:r w:rsidR="00E65A84">
          <w:rPr>
            <w:noProof/>
          </w:rPr>
          <w:t>172</w:t>
        </w:r>
      </w:fldSimple>
      <w:r w:rsidR="00E947B5" w:rsidRPr="0087588A">
        <w:t>: Find VistA User results</w:t>
      </w:r>
      <w:bookmarkEnd w:id="1607"/>
      <w:bookmarkEnd w:id="1608"/>
      <w:bookmarkEnd w:id="1609"/>
    </w:p>
    <w:p w:rsidR="00E947B5" w:rsidRPr="0087588A" w:rsidRDefault="00E947B5" w:rsidP="00BD6B23">
      <w:pPr>
        <w:pStyle w:val="BodyText"/>
        <w:widowControl w:val="0"/>
        <w:numPr>
          <w:ilvl w:val="3"/>
          <w:numId w:val="117"/>
        </w:numPr>
        <w:tabs>
          <w:tab w:val="left" w:pos="1991"/>
        </w:tabs>
        <w:spacing w:before="0" w:after="0"/>
        <w:ind w:right="795"/>
      </w:pPr>
      <w:r w:rsidRPr="0087588A">
        <w:rPr>
          <w:spacing w:val="-1"/>
        </w:rPr>
        <w:t>When</w:t>
      </w:r>
      <w:r w:rsidRPr="0087588A">
        <w:t xml:space="preserve"> the screen with </w:t>
      </w:r>
      <w:r w:rsidRPr="0087588A">
        <w:rPr>
          <w:spacing w:val="-1"/>
        </w:rPr>
        <w:t>user</w:t>
      </w:r>
      <w:r w:rsidRPr="0087588A">
        <w:rPr>
          <w:spacing w:val="1"/>
        </w:rPr>
        <w:t xml:space="preserve"> </w:t>
      </w:r>
      <w:r w:rsidRPr="0087588A">
        <w:rPr>
          <w:spacing w:val="-1"/>
        </w:rPr>
        <w:t xml:space="preserve">privilege </w:t>
      </w:r>
      <w:r w:rsidRPr="0087588A">
        <w:t>checkboxes</w:t>
      </w:r>
      <w:r w:rsidRPr="0087588A">
        <w:rPr>
          <w:spacing w:val="-1"/>
        </w:rPr>
        <w:t xml:space="preserve"> </w:t>
      </w:r>
      <w:r w:rsidRPr="0087588A">
        <w:t xml:space="preserve">displays </w:t>
      </w:r>
      <w:r w:rsidRPr="0087588A">
        <w:rPr>
          <w:spacing w:val="-1"/>
        </w:rPr>
        <w:t>(Figure</w:t>
      </w:r>
      <w:r w:rsidRPr="0087588A">
        <w:t xml:space="preserve"> </w:t>
      </w:r>
      <w:r w:rsidR="00D7401E" w:rsidRPr="0087588A">
        <w:t>171</w:t>
      </w:r>
      <w:r w:rsidRPr="0087588A">
        <w:t>),</w:t>
      </w:r>
      <w:r w:rsidRPr="0087588A">
        <w:rPr>
          <w:spacing w:val="39"/>
        </w:rPr>
        <w:t xml:space="preserve"> </w:t>
      </w:r>
      <w:r w:rsidRPr="0087588A">
        <w:t>choose a site</w:t>
      </w:r>
      <w:r w:rsidRPr="0087588A">
        <w:rPr>
          <w:spacing w:val="-1"/>
        </w:rPr>
        <w:t xml:space="preserve"> </w:t>
      </w:r>
      <w:r w:rsidRPr="0087588A">
        <w:t xml:space="preserve">in the </w:t>
      </w:r>
      <w:r w:rsidRPr="0087588A">
        <w:rPr>
          <w:b/>
          <w:spacing w:val="-1"/>
        </w:rPr>
        <w:t>NUMI</w:t>
      </w:r>
      <w:r w:rsidRPr="0087588A">
        <w:rPr>
          <w:b/>
        </w:rPr>
        <w:t xml:space="preserve"> Access</w:t>
      </w:r>
      <w:r w:rsidRPr="0087588A">
        <w:rPr>
          <w:b/>
          <w:spacing w:val="-1"/>
        </w:rPr>
        <w:t xml:space="preserve"> </w:t>
      </w:r>
      <w:r w:rsidRPr="0087588A">
        <w:rPr>
          <w:b/>
        </w:rPr>
        <w:t xml:space="preserve">Site </w:t>
      </w:r>
      <w:r w:rsidRPr="0087588A">
        <w:rPr>
          <w:spacing w:val="-1"/>
        </w:rPr>
        <w:t>dropdown</w:t>
      </w:r>
      <w:r w:rsidRPr="0087588A">
        <w:t xml:space="preserve"> by</w:t>
      </w:r>
      <w:r w:rsidRPr="0087588A">
        <w:rPr>
          <w:spacing w:val="-1"/>
        </w:rPr>
        <w:t xml:space="preserve"> </w:t>
      </w:r>
      <w:r w:rsidRPr="0087588A">
        <w:rPr>
          <w:i/>
          <w:spacing w:val="-1"/>
        </w:rPr>
        <w:t>clicking</w:t>
      </w:r>
      <w:r w:rsidRPr="0087588A">
        <w:rPr>
          <w:i/>
        </w:rPr>
        <w:t xml:space="preserve"> </w:t>
      </w:r>
      <w:r w:rsidRPr="0087588A">
        <w:t>on it.</w:t>
      </w:r>
    </w:p>
    <w:p w:rsidR="00E947B5" w:rsidRPr="0087588A" w:rsidRDefault="00E947B5" w:rsidP="00E947B5">
      <w:pPr>
        <w:rPr>
          <w:b/>
          <w:sz w:val="24"/>
        </w:rPr>
      </w:pPr>
      <w:r w:rsidRPr="0087588A">
        <w:rPr>
          <w:b/>
          <w:noProof/>
          <w:sz w:val="24"/>
        </w:rPr>
        <w:drawing>
          <wp:inline distT="0" distB="0" distL="0" distR="0" wp14:anchorId="4865D857" wp14:editId="06296D48">
            <wp:extent cx="247650" cy="247396"/>
            <wp:effectExtent l="0" t="0" r="0" b="635"/>
            <wp:docPr id="45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pic:nvPicPr>
                  <pic:blipFill>
                    <a:blip r:embed="rId17" cstate="print"/>
                    <a:stretch>
                      <a:fillRect/>
                    </a:stretch>
                  </pic:blipFill>
                  <pic:spPr>
                    <a:xfrm>
                      <a:off x="0" y="0"/>
                      <a:ext cx="247650" cy="247396"/>
                    </a:xfrm>
                    <a:prstGeom prst="rect">
                      <a:avLst/>
                    </a:prstGeom>
                  </pic:spPr>
                </pic:pic>
              </a:graphicData>
            </a:graphic>
          </wp:inline>
        </w:drawing>
      </w:r>
      <w:r w:rsidR="00DF273B" w:rsidRPr="0087588A">
        <w:rPr>
          <w:b/>
          <w:sz w:val="24"/>
        </w:rPr>
        <w:t xml:space="preserve"> </w:t>
      </w:r>
      <w:r w:rsidRPr="0087588A">
        <w:rPr>
          <w:b/>
          <w:sz w:val="24"/>
        </w:rPr>
        <w:t xml:space="preserve">Multiple sites can be </w:t>
      </w:r>
      <w:r w:rsidRPr="0087588A">
        <w:rPr>
          <w:b/>
          <w:spacing w:val="-1"/>
          <w:sz w:val="24"/>
        </w:rPr>
        <w:t>chosen</w:t>
      </w:r>
      <w:r w:rsidRPr="0087588A">
        <w:rPr>
          <w:b/>
          <w:sz w:val="24"/>
        </w:rPr>
        <w:t xml:space="preserve"> from</w:t>
      </w:r>
      <w:r w:rsidRPr="0087588A">
        <w:rPr>
          <w:b/>
          <w:spacing w:val="-1"/>
          <w:sz w:val="24"/>
        </w:rPr>
        <w:t xml:space="preserve"> </w:t>
      </w:r>
      <w:r w:rsidRPr="0087588A">
        <w:rPr>
          <w:b/>
          <w:sz w:val="24"/>
        </w:rPr>
        <w:t>the Select Site</w:t>
      </w:r>
      <w:r w:rsidR="00332E48" w:rsidRPr="0087588A">
        <w:rPr>
          <w:b/>
          <w:sz w:val="24"/>
        </w:rPr>
        <w:fldChar w:fldCharType="begin"/>
      </w:r>
      <w:r w:rsidR="00332E48" w:rsidRPr="0087588A">
        <w:instrText xml:space="preserve"> XE "</w:instrText>
      </w:r>
      <w:r w:rsidR="00332E48" w:rsidRPr="0087588A">
        <w:rPr>
          <w:spacing w:val="-1"/>
          <w:sz w:val="20"/>
        </w:rPr>
        <w:instrText xml:space="preserve">Select </w:instrText>
      </w:r>
      <w:r w:rsidR="00332E48" w:rsidRPr="0087588A">
        <w:rPr>
          <w:sz w:val="20"/>
        </w:rPr>
        <w:instrText>Site</w:instrText>
      </w:r>
      <w:r w:rsidR="00332E48" w:rsidRPr="0087588A">
        <w:instrText xml:space="preserve">" </w:instrText>
      </w:r>
      <w:r w:rsidR="00332E48" w:rsidRPr="0087588A">
        <w:rPr>
          <w:b/>
          <w:sz w:val="24"/>
        </w:rPr>
        <w:fldChar w:fldCharType="end"/>
      </w:r>
      <w:r w:rsidR="00DF273B" w:rsidRPr="0087588A">
        <w:rPr>
          <w:b/>
          <w:sz w:val="24"/>
        </w:rPr>
        <w:t xml:space="preserve"> </w:t>
      </w:r>
      <w:r w:rsidRPr="0087588A">
        <w:rPr>
          <w:b/>
          <w:spacing w:val="-1"/>
          <w:sz w:val="24"/>
        </w:rPr>
        <w:t>for</w:t>
      </w:r>
      <w:r w:rsidRPr="0087588A">
        <w:rPr>
          <w:b/>
          <w:sz w:val="24"/>
        </w:rPr>
        <w:t xml:space="preserve"> </w:t>
      </w:r>
      <w:r w:rsidRPr="0087588A">
        <w:rPr>
          <w:b/>
          <w:spacing w:val="-1"/>
          <w:sz w:val="24"/>
        </w:rPr>
        <w:t>Granting</w:t>
      </w:r>
      <w:r w:rsidRPr="0087588A">
        <w:rPr>
          <w:b/>
          <w:sz w:val="24"/>
        </w:rPr>
        <w:t xml:space="preserve"> Access</w:t>
      </w:r>
      <w:r w:rsidRPr="0087588A">
        <w:rPr>
          <w:b/>
          <w:spacing w:val="-1"/>
          <w:sz w:val="24"/>
        </w:rPr>
        <w:t xml:space="preserve"> dropdown</w:t>
      </w:r>
      <w:r w:rsidRPr="0087588A">
        <w:rPr>
          <w:b/>
          <w:spacing w:val="3"/>
          <w:sz w:val="24"/>
        </w:rPr>
        <w:t xml:space="preserve"> </w:t>
      </w:r>
      <w:r w:rsidRPr="0087588A">
        <w:rPr>
          <w:b/>
          <w:sz w:val="24"/>
        </w:rPr>
        <w:t>on the</w:t>
      </w:r>
      <w:r w:rsidRPr="0087588A">
        <w:rPr>
          <w:b/>
          <w:spacing w:val="39"/>
          <w:sz w:val="24"/>
        </w:rPr>
        <w:t xml:space="preserve"> </w:t>
      </w:r>
      <w:r w:rsidRPr="0087588A">
        <w:rPr>
          <w:b/>
          <w:i/>
          <w:sz w:val="24"/>
        </w:rPr>
        <w:t xml:space="preserve">Add </w:t>
      </w:r>
      <w:r w:rsidRPr="0087588A">
        <w:rPr>
          <w:b/>
          <w:i/>
          <w:spacing w:val="-1"/>
          <w:sz w:val="24"/>
        </w:rPr>
        <w:t>User</w:t>
      </w:r>
      <w:r w:rsidRPr="0087588A">
        <w:rPr>
          <w:b/>
          <w:i/>
          <w:spacing w:val="1"/>
          <w:sz w:val="24"/>
        </w:rPr>
        <w:t xml:space="preserve"> </w:t>
      </w:r>
      <w:r w:rsidRPr="0087588A">
        <w:rPr>
          <w:b/>
          <w:spacing w:val="-1"/>
          <w:sz w:val="24"/>
        </w:rPr>
        <w:t>screen,</w:t>
      </w:r>
      <w:r w:rsidRPr="0087588A">
        <w:rPr>
          <w:b/>
          <w:sz w:val="24"/>
        </w:rPr>
        <w:t xml:space="preserve"> if</w:t>
      </w:r>
      <w:r w:rsidRPr="0087588A">
        <w:rPr>
          <w:b/>
          <w:spacing w:val="-1"/>
          <w:sz w:val="24"/>
        </w:rPr>
        <w:t xml:space="preserve"> </w:t>
      </w:r>
      <w:r w:rsidRPr="0087588A">
        <w:rPr>
          <w:b/>
          <w:sz w:val="24"/>
        </w:rPr>
        <w:t xml:space="preserve">the </w:t>
      </w:r>
      <w:r w:rsidRPr="0087588A">
        <w:rPr>
          <w:b/>
          <w:spacing w:val="-1"/>
          <w:sz w:val="24"/>
        </w:rPr>
        <w:t>user</w:t>
      </w:r>
      <w:r w:rsidRPr="0087588A">
        <w:rPr>
          <w:b/>
          <w:sz w:val="24"/>
        </w:rPr>
        <w:t xml:space="preserve"> has </w:t>
      </w:r>
      <w:r w:rsidRPr="0087588A">
        <w:rPr>
          <w:b/>
          <w:spacing w:val="-1"/>
          <w:sz w:val="24"/>
        </w:rPr>
        <w:t>permission</w:t>
      </w:r>
      <w:r w:rsidRPr="0087588A">
        <w:rPr>
          <w:b/>
          <w:sz w:val="24"/>
        </w:rPr>
        <w:t xml:space="preserve"> to</w:t>
      </w:r>
      <w:r w:rsidRPr="0087588A">
        <w:rPr>
          <w:b/>
          <w:spacing w:val="-1"/>
          <w:sz w:val="24"/>
        </w:rPr>
        <w:t xml:space="preserve"> </w:t>
      </w:r>
      <w:r w:rsidRPr="0087588A">
        <w:rPr>
          <w:b/>
          <w:sz w:val="24"/>
        </w:rPr>
        <w:t>visit more</w:t>
      </w:r>
      <w:r w:rsidRPr="0087588A">
        <w:rPr>
          <w:b/>
          <w:spacing w:val="-1"/>
          <w:sz w:val="24"/>
        </w:rPr>
        <w:t xml:space="preserve"> than</w:t>
      </w:r>
      <w:r w:rsidRPr="0087588A">
        <w:rPr>
          <w:b/>
          <w:sz w:val="24"/>
        </w:rPr>
        <w:t xml:space="preserve"> one </w:t>
      </w:r>
      <w:r w:rsidRPr="0087588A">
        <w:rPr>
          <w:b/>
          <w:spacing w:val="-1"/>
          <w:sz w:val="24"/>
        </w:rPr>
        <w:t>site.</w:t>
      </w:r>
      <w:r w:rsidRPr="0087588A">
        <w:rPr>
          <w:b/>
          <w:spacing w:val="1"/>
          <w:sz w:val="24"/>
        </w:rPr>
        <w:t xml:space="preserve"> However, o</w:t>
      </w:r>
      <w:r w:rsidRPr="0087588A">
        <w:rPr>
          <w:b/>
          <w:sz w:val="24"/>
        </w:rPr>
        <w:t>nly one site can be</w:t>
      </w:r>
      <w:r w:rsidRPr="0087588A">
        <w:rPr>
          <w:b/>
          <w:spacing w:val="57"/>
          <w:sz w:val="24"/>
        </w:rPr>
        <w:t xml:space="preserve"> </w:t>
      </w:r>
      <w:r w:rsidRPr="0087588A">
        <w:rPr>
          <w:b/>
          <w:sz w:val="24"/>
        </w:rPr>
        <w:t>selected and</w:t>
      </w:r>
      <w:r w:rsidRPr="0087588A">
        <w:rPr>
          <w:b/>
          <w:spacing w:val="-1"/>
          <w:sz w:val="24"/>
        </w:rPr>
        <w:t xml:space="preserve"> viewed</w:t>
      </w:r>
      <w:r w:rsidRPr="0087588A">
        <w:rPr>
          <w:b/>
          <w:sz w:val="24"/>
        </w:rPr>
        <w:t xml:space="preserve"> at</w:t>
      </w:r>
      <w:r w:rsidRPr="0087588A">
        <w:rPr>
          <w:b/>
          <w:spacing w:val="1"/>
          <w:sz w:val="24"/>
        </w:rPr>
        <w:t xml:space="preserve"> </w:t>
      </w:r>
      <w:r w:rsidRPr="0087588A">
        <w:rPr>
          <w:b/>
          <w:sz w:val="24"/>
        </w:rPr>
        <w:t>a time.</w:t>
      </w:r>
    </w:p>
    <w:p w:rsidR="00E947B5" w:rsidRPr="0087588A" w:rsidRDefault="00E947B5" w:rsidP="00E947B5">
      <w:pPr>
        <w:jc w:val="center"/>
      </w:pPr>
    </w:p>
    <w:p w:rsidR="00E947B5" w:rsidRPr="0087588A" w:rsidRDefault="00E947B5" w:rsidP="00E947B5">
      <w:pPr>
        <w:jc w:val="center"/>
      </w:pPr>
      <w:r w:rsidRPr="0087588A">
        <w:rPr>
          <w:noProof/>
          <w:sz w:val="20"/>
          <w:szCs w:val="20"/>
        </w:rPr>
        <w:drawing>
          <wp:inline distT="0" distB="0" distL="0" distR="0" wp14:anchorId="7E52174E" wp14:editId="2E54F55C">
            <wp:extent cx="4048125" cy="2251120"/>
            <wp:effectExtent l="0" t="0" r="0" b="0"/>
            <wp:docPr id="453" name="image194.png" descr="Add User Permissions" title="Add User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94.png"/>
                    <pic:cNvPicPr/>
                  </pic:nvPicPr>
                  <pic:blipFill>
                    <a:blip r:embed="rId268" cstate="print"/>
                    <a:stretch>
                      <a:fillRect/>
                    </a:stretch>
                  </pic:blipFill>
                  <pic:spPr>
                    <a:xfrm>
                      <a:off x="0" y="0"/>
                      <a:ext cx="4049241" cy="2251741"/>
                    </a:xfrm>
                    <a:prstGeom prst="rect">
                      <a:avLst/>
                    </a:prstGeom>
                  </pic:spPr>
                </pic:pic>
              </a:graphicData>
            </a:graphic>
          </wp:inline>
        </w:drawing>
      </w:r>
    </w:p>
    <w:p w:rsidR="000261B9" w:rsidRPr="0087588A" w:rsidRDefault="005F0601" w:rsidP="005F0601">
      <w:pPr>
        <w:pStyle w:val="Caption"/>
        <w:jc w:val="center"/>
      </w:pPr>
      <w:bookmarkStart w:id="1610" w:name="_Toc479683426"/>
      <w:bookmarkStart w:id="1611" w:name="_Toc479632209"/>
      <w:bookmarkStart w:id="1612" w:name="_Toc499543654"/>
      <w:r w:rsidRPr="0087588A">
        <w:t xml:space="preserve">Figure </w:t>
      </w:r>
      <w:fldSimple w:instr=" SEQ Figure \* ARABIC ">
        <w:r w:rsidR="00E65A84">
          <w:rPr>
            <w:noProof/>
          </w:rPr>
          <w:t>173</w:t>
        </w:r>
      </w:fldSimple>
      <w:r w:rsidRPr="0087588A">
        <w:t>:</w:t>
      </w:r>
      <w:r w:rsidR="000261B9" w:rsidRPr="0087588A">
        <w:rPr>
          <w:rFonts w:ascii="Arial"/>
          <w:b w:val="0"/>
          <w:spacing w:val="-1"/>
          <w:sz w:val="18"/>
        </w:rPr>
        <w:t xml:space="preserve"> </w:t>
      </w:r>
      <w:r w:rsidR="000261B9" w:rsidRPr="0087588A">
        <w:t>Add User Permissions</w:t>
      </w:r>
      <w:bookmarkEnd w:id="1610"/>
      <w:bookmarkEnd w:id="1611"/>
      <w:bookmarkEnd w:id="1612"/>
    </w:p>
    <w:p w:rsidR="000261B9" w:rsidRPr="0087588A" w:rsidRDefault="000261B9" w:rsidP="004C5F48">
      <w:pPr>
        <w:widowControl w:val="0"/>
        <w:numPr>
          <w:ilvl w:val="3"/>
          <w:numId w:val="167"/>
        </w:numPr>
        <w:tabs>
          <w:tab w:val="left" w:pos="1991"/>
        </w:tabs>
        <w:rPr>
          <w:sz w:val="24"/>
        </w:rPr>
      </w:pPr>
      <w:r w:rsidRPr="0087588A">
        <w:rPr>
          <w:sz w:val="24"/>
        </w:rPr>
        <w:t xml:space="preserve">Choose NUMI </w:t>
      </w:r>
      <w:r w:rsidRPr="0087588A">
        <w:rPr>
          <w:spacing w:val="-1"/>
          <w:sz w:val="24"/>
        </w:rPr>
        <w:t>privileges</w:t>
      </w:r>
      <w:r w:rsidRPr="0087588A">
        <w:rPr>
          <w:sz w:val="24"/>
        </w:rPr>
        <w:t xml:space="preserve"> by </w:t>
      </w:r>
      <w:r w:rsidRPr="0087588A">
        <w:rPr>
          <w:i/>
          <w:sz w:val="24"/>
        </w:rPr>
        <w:t>clicking</w:t>
      </w:r>
      <w:r w:rsidRPr="0087588A">
        <w:rPr>
          <w:i/>
          <w:spacing w:val="-1"/>
          <w:sz w:val="24"/>
        </w:rPr>
        <w:t xml:space="preserve"> </w:t>
      </w:r>
      <w:r w:rsidRPr="0087588A">
        <w:rPr>
          <w:sz w:val="24"/>
        </w:rPr>
        <w:t xml:space="preserve">on the </w:t>
      </w:r>
      <w:r w:rsidRPr="0087588A">
        <w:rPr>
          <w:b/>
          <w:sz w:val="24"/>
        </w:rPr>
        <w:t>User</w:t>
      </w:r>
      <w:r w:rsidRPr="0087588A">
        <w:rPr>
          <w:b/>
          <w:spacing w:val="-1"/>
          <w:sz w:val="24"/>
        </w:rPr>
        <w:t xml:space="preserve"> </w:t>
      </w:r>
      <w:r w:rsidRPr="0087588A">
        <w:rPr>
          <w:b/>
          <w:sz w:val="24"/>
        </w:rPr>
        <w:t xml:space="preserve">Privileges </w:t>
      </w:r>
      <w:r w:rsidRPr="0087588A">
        <w:rPr>
          <w:spacing w:val="-1"/>
          <w:sz w:val="24"/>
        </w:rPr>
        <w:t>checkboxes.</w:t>
      </w:r>
    </w:p>
    <w:p w:rsidR="000261B9" w:rsidRPr="0087588A" w:rsidRDefault="000261B9" w:rsidP="004C5F48">
      <w:pPr>
        <w:widowControl w:val="0"/>
        <w:numPr>
          <w:ilvl w:val="3"/>
          <w:numId w:val="167"/>
        </w:numPr>
        <w:tabs>
          <w:tab w:val="left" w:pos="1991"/>
        </w:tabs>
        <w:rPr>
          <w:sz w:val="24"/>
        </w:rPr>
      </w:pPr>
      <w:r w:rsidRPr="0087588A">
        <w:rPr>
          <w:i/>
          <w:spacing w:val="-1"/>
          <w:sz w:val="24"/>
        </w:rPr>
        <w:t>Type</w:t>
      </w:r>
      <w:r w:rsidRPr="0087588A">
        <w:rPr>
          <w:i/>
          <w:sz w:val="24"/>
        </w:rPr>
        <w:t xml:space="preserve"> </w:t>
      </w:r>
      <w:r w:rsidRPr="0087588A">
        <w:rPr>
          <w:sz w:val="24"/>
        </w:rPr>
        <w:t xml:space="preserve">a </w:t>
      </w:r>
      <w:r w:rsidRPr="0087588A">
        <w:rPr>
          <w:spacing w:val="-1"/>
          <w:sz w:val="24"/>
        </w:rPr>
        <w:t>reason</w:t>
      </w:r>
      <w:r w:rsidRPr="0087588A">
        <w:rPr>
          <w:sz w:val="24"/>
        </w:rPr>
        <w:t xml:space="preserve"> into </w:t>
      </w:r>
      <w:r w:rsidRPr="0087588A">
        <w:rPr>
          <w:spacing w:val="-1"/>
          <w:sz w:val="24"/>
        </w:rPr>
        <w:t>the</w:t>
      </w:r>
      <w:r w:rsidRPr="0087588A">
        <w:rPr>
          <w:sz w:val="24"/>
        </w:rPr>
        <w:t xml:space="preserve"> </w:t>
      </w:r>
      <w:r w:rsidRPr="0087588A">
        <w:rPr>
          <w:b/>
          <w:sz w:val="24"/>
        </w:rPr>
        <w:t>Reason</w:t>
      </w:r>
      <w:r w:rsidRPr="0087588A">
        <w:rPr>
          <w:b/>
          <w:spacing w:val="-1"/>
          <w:sz w:val="24"/>
        </w:rPr>
        <w:t xml:space="preserve"> </w:t>
      </w:r>
      <w:r w:rsidRPr="0087588A">
        <w:rPr>
          <w:sz w:val="24"/>
        </w:rPr>
        <w:t>field.</w:t>
      </w:r>
    </w:p>
    <w:p w:rsidR="000261B9" w:rsidRPr="0087588A" w:rsidRDefault="000261B9" w:rsidP="004C5F48">
      <w:pPr>
        <w:widowControl w:val="0"/>
        <w:numPr>
          <w:ilvl w:val="3"/>
          <w:numId w:val="167"/>
        </w:numPr>
        <w:tabs>
          <w:tab w:val="left" w:pos="1991"/>
        </w:tabs>
        <w:spacing w:before="9" w:line="237" w:lineRule="auto"/>
        <w:ind w:right="403"/>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Save</w:t>
      </w:r>
      <w:r w:rsidRPr="0087588A">
        <w:rPr>
          <w:spacing w:val="-1"/>
          <w:sz w:val="24"/>
        </w:rPr>
        <w:t>&gt;</w:t>
      </w:r>
      <w:r w:rsidRPr="0087588A">
        <w:rPr>
          <w:sz w:val="24"/>
        </w:rPr>
        <w:t xml:space="preserve"> button</w:t>
      </w:r>
      <w:r w:rsidRPr="0087588A">
        <w:rPr>
          <w:spacing w:val="-1"/>
          <w:sz w:val="24"/>
        </w:rPr>
        <w:t xml:space="preserve"> </w:t>
      </w:r>
      <w:r w:rsidRPr="0087588A">
        <w:rPr>
          <w:sz w:val="24"/>
        </w:rPr>
        <w:t xml:space="preserve">and the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Successfully updated user</w:t>
      </w:r>
      <w:r w:rsidRPr="0087588A">
        <w:rPr>
          <w:rFonts w:ascii="Courier New" w:eastAsia="Courier New" w:hAnsi="Courier New" w:cs="Courier New"/>
          <w:spacing w:val="38"/>
          <w:sz w:val="20"/>
          <w:szCs w:val="20"/>
        </w:rPr>
        <w:t xml:space="preserve"> </w:t>
      </w:r>
      <w:r w:rsidRPr="0087588A">
        <w:rPr>
          <w:rFonts w:ascii="Courier New" w:eastAsia="Courier New" w:hAnsi="Courier New" w:cs="Courier New"/>
          <w:spacing w:val="-1"/>
          <w:sz w:val="20"/>
          <w:szCs w:val="20"/>
        </w:rPr>
        <w:t>site. Site: &lt;location&gt; privileges</w:t>
      </w:r>
      <w:r w:rsidRPr="0087588A">
        <w:rPr>
          <w:spacing w:val="-1"/>
          <w:sz w:val="24"/>
        </w:rPr>
        <w:t>’</w:t>
      </w:r>
      <w:r w:rsidRPr="0087588A">
        <w:rPr>
          <w:sz w:val="24"/>
        </w:rPr>
        <w:t xml:space="preserve"> will </w:t>
      </w:r>
      <w:r w:rsidRPr="0087588A">
        <w:rPr>
          <w:spacing w:val="-1"/>
          <w:sz w:val="24"/>
        </w:rPr>
        <w:t>display,</w:t>
      </w:r>
      <w:r w:rsidRPr="0087588A">
        <w:rPr>
          <w:sz w:val="24"/>
        </w:rPr>
        <w:t xml:space="preserve"> as </w:t>
      </w:r>
      <w:r w:rsidRPr="0087588A">
        <w:rPr>
          <w:spacing w:val="-1"/>
          <w:sz w:val="24"/>
        </w:rPr>
        <w:t>illustrated</w:t>
      </w:r>
      <w:r w:rsidRPr="0087588A">
        <w:rPr>
          <w:sz w:val="24"/>
        </w:rPr>
        <w:t xml:space="preserve"> in</w:t>
      </w:r>
      <w:r w:rsidRPr="0087588A">
        <w:rPr>
          <w:spacing w:val="39"/>
          <w:sz w:val="24"/>
        </w:rPr>
        <w:t xml:space="preserve"> </w:t>
      </w:r>
      <w:r w:rsidRPr="0087588A">
        <w:rPr>
          <w:sz w:val="24"/>
        </w:rPr>
        <w:t>Figure 16</w:t>
      </w:r>
      <w:r w:rsidR="00C50602" w:rsidRPr="0087588A">
        <w:rPr>
          <w:sz w:val="24"/>
        </w:rPr>
        <w:t>8</w:t>
      </w:r>
      <w:r w:rsidRPr="0087588A">
        <w:rPr>
          <w:sz w:val="24"/>
        </w:rPr>
        <w:t>.</w:t>
      </w:r>
    </w:p>
    <w:p w:rsidR="000261B9" w:rsidRPr="0087588A" w:rsidRDefault="000261B9" w:rsidP="004451AB">
      <w:pPr>
        <w:pStyle w:val="Heading3"/>
        <w:rPr>
          <w:spacing w:val="-1"/>
        </w:rPr>
      </w:pPr>
      <w:bookmarkStart w:id="1613" w:name="_Toc465421546"/>
      <w:bookmarkStart w:id="1614" w:name="_Toc465422374"/>
      <w:bookmarkStart w:id="1615" w:name="_Toc479676237"/>
      <w:bookmarkStart w:id="1616" w:name="_Toc479631972"/>
      <w:bookmarkStart w:id="1617" w:name="_Toc499543943"/>
      <w:r w:rsidRPr="0087588A">
        <w:rPr>
          <w:spacing w:val="-1"/>
        </w:rPr>
        <w:t>Viewing NUMI User Information and Privileges</w:t>
      </w:r>
      <w:bookmarkEnd w:id="1613"/>
      <w:bookmarkEnd w:id="1614"/>
      <w:bookmarkEnd w:id="1615"/>
      <w:bookmarkEnd w:id="1616"/>
      <w:bookmarkEnd w:id="1617"/>
      <w:r w:rsidR="00332E48" w:rsidRPr="0087588A">
        <w:rPr>
          <w:spacing w:val="-1"/>
        </w:rPr>
        <w:fldChar w:fldCharType="begin"/>
      </w:r>
      <w:r w:rsidR="00332E48" w:rsidRPr="0087588A">
        <w:rPr>
          <w:spacing w:val="-1"/>
        </w:rPr>
        <w:instrText xml:space="preserve"> XE "NUMI User Information and Privileges" </w:instrText>
      </w:r>
      <w:r w:rsidR="00332E48" w:rsidRPr="0087588A">
        <w:rPr>
          <w:spacing w:val="-1"/>
        </w:rPr>
        <w:fldChar w:fldCharType="end"/>
      </w:r>
    </w:p>
    <w:p w:rsidR="000261B9" w:rsidRPr="0087588A" w:rsidRDefault="000261B9" w:rsidP="000443F5">
      <w:pPr>
        <w:pStyle w:val="Heading4"/>
        <w:widowControl w:val="0"/>
        <w:tabs>
          <w:tab w:val="clear" w:pos="2394"/>
        </w:tabs>
        <w:spacing w:before="120" w:after="0"/>
        <w:ind w:left="864"/>
      </w:pPr>
      <w:bookmarkStart w:id="1618" w:name="_Toc479676238"/>
      <w:bookmarkStart w:id="1619" w:name="_Toc479631973"/>
      <w:bookmarkStart w:id="1620" w:name="_Toc499543944"/>
      <w:r w:rsidRPr="0087588A">
        <w:t>To view</w:t>
      </w:r>
      <w:r w:rsidRPr="0087588A">
        <w:rPr>
          <w:spacing w:val="-2"/>
        </w:rPr>
        <w:t xml:space="preserve"> </w:t>
      </w:r>
      <w:r w:rsidRPr="0087588A">
        <w:t>a NUMI user’s</w:t>
      </w:r>
      <w:r w:rsidRPr="0087588A">
        <w:rPr>
          <w:spacing w:val="-1"/>
        </w:rPr>
        <w:t xml:space="preserve"> </w:t>
      </w:r>
      <w:r w:rsidRPr="0087588A">
        <w:t>information</w:t>
      </w:r>
      <w:r w:rsidRPr="0087588A">
        <w:rPr>
          <w:spacing w:val="-2"/>
        </w:rPr>
        <w:t xml:space="preserve"> </w:t>
      </w:r>
      <w:r w:rsidRPr="0087588A">
        <w:t xml:space="preserve">and </w:t>
      </w:r>
      <w:r w:rsidRPr="0087588A">
        <w:rPr>
          <w:spacing w:val="-1"/>
        </w:rPr>
        <w:t>privileges</w:t>
      </w:r>
      <w:bookmarkEnd w:id="1618"/>
      <w:bookmarkEnd w:id="1619"/>
      <w:bookmarkEnd w:id="1620"/>
    </w:p>
    <w:p w:rsidR="000261B9" w:rsidRPr="0087588A" w:rsidRDefault="000261B9" w:rsidP="00BD6B23">
      <w:pPr>
        <w:widowControl w:val="0"/>
        <w:numPr>
          <w:ilvl w:val="3"/>
          <w:numId w:val="162"/>
        </w:numPr>
        <w:tabs>
          <w:tab w:val="left" w:pos="1991"/>
        </w:tabs>
        <w:spacing w:before="6" w:line="278" w:lineRule="exact"/>
        <w:ind w:right="216"/>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rFonts w:ascii="Courier New"/>
          <w:color w:val="0000FF"/>
          <w:spacing w:val="-1"/>
          <w:sz w:val="20"/>
          <w:u w:val="single" w:color="0000FF"/>
        </w:rPr>
        <w:t>Select</w:t>
      </w:r>
      <w:r w:rsidRPr="0087588A">
        <w:rPr>
          <w:rFonts w:ascii="Courier New"/>
          <w:color w:val="0000FF"/>
          <w:spacing w:val="-61"/>
          <w:sz w:val="20"/>
          <w:u w:val="single" w:color="0000FF"/>
        </w:rPr>
        <w:t xml:space="preserve"> </w:t>
      </w:r>
      <w:r w:rsidRPr="0087588A">
        <w:rPr>
          <w:sz w:val="24"/>
        </w:rPr>
        <w:t>hyperlink for the</w:t>
      </w:r>
      <w:r w:rsidRPr="0087588A">
        <w:rPr>
          <w:spacing w:val="-1"/>
          <w:sz w:val="24"/>
        </w:rPr>
        <w:t xml:space="preserve"> </w:t>
      </w:r>
      <w:r w:rsidRPr="0087588A">
        <w:rPr>
          <w:sz w:val="24"/>
        </w:rPr>
        <w:t xml:space="preserve">desired </w:t>
      </w:r>
      <w:r w:rsidRPr="0087588A">
        <w:rPr>
          <w:spacing w:val="-1"/>
          <w:sz w:val="24"/>
        </w:rPr>
        <w:t xml:space="preserve">user </w:t>
      </w:r>
      <w:r w:rsidRPr="0087588A">
        <w:rPr>
          <w:sz w:val="24"/>
        </w:rPr>
        <w:t>on</w:t>
      </w:r>
      <w:r w:rsidRPr="0087588A">
        <w:rPr>
          <w:spacing w:val="43"/>
          <w:sz w:val="24"/>
        </w:rPr>
        <w:t xml:space="preserve"> </w:t>
      </w:r>
      <w:r w:rsidRPr="0087588A">
        <w:rPr>
          <w:sz w:val="24"/>
        </w:rPr>
        <w:t xml:space="preserve">the </w:t>
      </w:r>
      <w:r w:rsidRPr="0087588A">
        <w:rPr>
          <w:b/>
          <w:i/>
          <w:spacing w:val="-1"/>
          <w:sz w:val="24"/>
        </w:rPr>
        <w:t>NUMI</w:t>
      </w:r>
      <w:r w:rsidRPr="0087588A">
        <w:rPr>
          <w:b/>
          <w:i/>
          <w:sz w:val="24"/>
        </w:rPr>
        <w:t xml:space="preserve"> User List</w:t>
      </w:r>
      <w:r w:rsidRPr="0087588A">
        <w:rPr>
          <w:b/>
          <w:i/>
          <w:spacing w:val="1"/>
          <w:sz w:val="24"/>
        </w:rPr>
        <w:t xml:space="preserve"> </w:t>
      </w:r>
      <w:r w:rsidRPr="0087588A">
        <w:rPr>
          <w:spacing w:val="-1"/>
          <w:sz w:val="24"/>
        </w:rPr>
        <w:t>screen.</w:t>
      </w:r>
    </w:p>
    <w:p w:rsidR="000261B9" w:rsidRPr="0087588A" w:rsidRDefault="000261B9" w:rsidP="00BD6B23">
      <w:pPr>
        <w:pStyle w:val="BodyText"/>
        <w:widowControl w:val="0"/>
        <w:numPr>
          <w:ilvl w:val="3"/>
          <w:numId w:val="162"/>
        </w:numPr>
        <w:tabs>
          <w:tab w:val="left" w:pos="1991"/>
        </w:tabs>
        <w:spacing w:before="3" w:after="0" w:line="281" w:lineRule="exact"/>
        <w:rPr>
          <w:rFonts w:ascii="Courier New" w:eastAsia="Courier New" w:hAnsi="Courier New" w:cs="Courier New"/>
          <w:sz w:val="20"/>
        </w:rPr>
      </w:pPr>
      <w:r w:rsidRPr="0087588A">
        <w:t>Each accessible site</w:t>
      </w:r>
      <w:r w:rsidRPr="0087588A">
        <w:rPr>
          <w:spacing w:val="-1"/>
        </w:rPr>
        <w:t xml:space="preserve"> will</w:t>
      </w:r>
      <w:r w:rsidRPr="0087588A">
        <w:t xml:space="preserve"> display</w:t>
      </w:r>
      <w:r w:rsidRPr="0087588A">
        <w:rPr>
          <w:spacing w:val="-1"/>
        </w:rPr>
        <w:t xml:space="preserve"> either</w:t>
      </w:r>
      <w:r w:rsidRPr="0087588A">
        <w:t xml:space="preserve"> a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t>or</w:t>
      </w:r>
      <w:r w:rsidRPr="0087588A">
        <w:rPr>
          <w:spacing w:val="-1"/>
        </w:rPr>
        <w:t xml:space="preserve"> </w:t>
      </w:r>
      <w:r w:rsidRPr="0087588A">
        <w:t xml:space="preserve">an </w:t>
      </w:r>
      <w:r w:rsidRPr="0087588A">
        <w:rPr>
          <w:rFonts w:ascii="Courier New"/>
          <w:color w:val="0000FF"/>
          <w:spacing w:val="-1"/>
          <w:sz w:val="20"/>
          <w:u w:val="single" w:color="0000FF"/>
        </w:rPr>
        <w:t>Edit</w:t>
      </w:r>
      <w:r w:rsidR="009A644A" w:rsidRPr="0087588A">
        <w:rPr>
          <w:rFonts w:ascii="Courier New"/>
          <w:color w:val="0000FF"/>
          <w:spacing w:val="-1"/>
          <w:sz w:val="20"/>
          <w:u w:val="single" w:color="0000FF"/>
        </w:rPr>
        <w:t xml:space="preserve"> hyperlink.</w:t>
      </w:r>
    </w:p>
    <w:p w:rsidR="000261B9" w:rsidRPr="0087588A" w:rsidRDefault="000261B9" w:rsidP="000261B9"/>
    <w:p w:rsidR="000261B9" w:rsidRPr="0087588A" w:rsidRDefault="000261B9" w:rsidP="000261B9">
      <w:pPr>
        <w:jc w:val="center"/>
      </w:pPr>
      <w:r w:rsidRPr="0087588A">
        <w:rPr>
          <w:noProof/>
          <w:sz w:val="20"/>
          <w:szCs w:val="20"/>
        </w:rPr>
        <w:lastRenderedPageBreak/>
        <w:drawing>
          <wp:inline distT="0" distB="0" distL="0" distR="0" wp14:anchorId="0BC129D8" wp14:editId="0C6F0722">
            <wp:extent cx="5038725" cy="2906956"/>
            <wp:effectExtent l="0" t="0" r="0" b="8255"/>
            <wp:docPr id="455" name="image195.png" descr="View User Privileges" title="View User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95.png"/>
                    <pic:cNvPicPr/>
                  </pic:nvPicPr>
                  <pic:blipFill>
                    <a:blip r:embed="rId269" cstate="print"/>
                    <a:stretch>
                      <a:fillRect/>
                    </a:stretch>
                  </pic:blipFill>
                  <pic:spPr>
                    <a:xfrm>
                      <a:off x="0" y="0"/>
                      <a:ext cx="5041686" cy="2908664"/>
                    </a:xfrm>
                    <a:prstGeom prst="rect">
                      <a:avLst/>
                    </a:prstGeom>
                  </pic:spPr>
                </pic:pic>
              </a:graphicData>
            </a:graphic>
          </wp:inline>
        </w:drawing>
      </w:r>
    </w:p>
    <w:p w:rsidR="000261B9" w:rsidRPr="0087588A" w:rsidRDefault="005F0601" w:rsidP="005F0601">
      <w:pPr>
        <w:pStyle w:val="Caption"/>
        <w:jc w:val="center"/>
      </w:pPr>
      <w:bookmarkStart w:id="1621" w:name="_Toc479683427"/>
      <w:bookmarkStart w:id="1622" w:name="_Toc479632210"/>
      <w:bookmarkStart w:id="1623" w:name="_Toc499543655"/>
      <w:r w:rsidRPr="0087588A">
        <w:t xml:space="preserve">Figure </w:t>
      </w:r>
      <w:fldSimple w:instr=" SEQ Figure \* ARABIC ">
        <w:r w:rsidR="00E65A84">
          <w:rPr>
            <w:noProof/>
          </w:rPr>
          <w:t>174</w:t>
        </w:r>
      </w:fldSimple>
      <w:r w:rsidR="000261B9" w:rsidRPr="0087588A">
        <w:t>: View User Privileges</w:t>
      </w:r>
      <w:bookmarkEnd w:id="1621"/>
      <w:bookmarkEnd w:id="1622"/>
      <w:bookmarkEnd w:id="1623"/>
    </w:p>
    <w:p w:rsidR="00ED166C" w:rsidRPr="0087588A" w:rsidRDefault="00ED166C" w:rsidP="00BD6B23">
      <w:pPr>
        <w:pStyle w:val="BodyText"/>
        <w:widowControl w:val="0"/>
        <w:numPr>
          <w:ilvl w:val="3"/>
          <w:numId w:val="118"/>
        </w:numPr>
        <w:tabs>
          <w:tab w:val="left" w:pos="1991"/>
        </w:tabs>
        <w:spacing w:before="126" w:after="0"/>
      </w:pPr>
      <w:r w:rsidRPr="0087588A">
        <w:t xml:space="preserve">To view privileges </w:t>
      </w:r>
      <w:r w:rsidRPr="0087588A">
        <w:rPr>
          <w:spacing w:val="-1"/>
        </w:rPr>
        <w:t>for</w:t>
      </w:r>
      <w:r w:rsidRPr="0087588A">
        <w:t xml:space="preserve"> a </w:t>
      </w:r>
      <w:r w:rsidRPr="0087588A">
        <w:rPr>
          <w:spacing w:val="-1"/>
        </w:rPr>
        <w:t>particular</w:t>
      </w:r>
      <w:r w:rsidRPr="0087588A">
        <w:t xml:space="preserve"> site,</w:t>
      </w:r>
      <w:r w:rsidRPr="0087588A">
        <w:rPr>
          <w:spacing w:val="1"/>
        </w:rPr>
        <w:t xml:space="preserve"> </w:t>
      </w:r>
      <w:r w:rsidRPr="0087588A">
        <w:rPr>
          <w:i/>
        </w:rPr>
        <w:t>click</w:t>
      </w:r>
      <w:r w:rsidRPr="0087588A">
        <w:rPr>
          <w:i/>
          <w:spacing w:val="-1"/>
        </w:rPr>
        <w:t xml:space="preserve"> </w:t>
      </w:r>
      <w:r w:rsidRPr="0087588A">
        <w:t>the</w:t>
      </w:r>
      <w:r w:rsidRPr="0087588A">
        <w:rPr>
          <w:spacing w:val="-1"/>
        </w:rPr>
        <w:t xml:space="preserv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t xml:space="preserve">hyperlink for that </w:t>
      </w:r>
      <w:r w:rsidRPr="0087588A">
        <w:rPr>
          <w:spacing w:val="-1"/>
        </w:rPr>
        <w:t>site.</w:t>
      </w:r>
    </w:p>
    <w:p w:rsidR="00ED166C" w:rsidRPr="0087588A" w:rsidRDefault="00ED166C" w:rsidP="00BD6B23">
      <w:pPr>
        <w:pStyle w:val="BodyText"/>
        <w:widowControl w:val="0"/>
        <w:numPr>
          <w:ilvl w:val="3"/>
          <w:numId w:val="118"/>
        </w:numPr>
        <w:tabs>
          <w:tab w:val="left" w:pos="1991"/>
        </w:tabs>
        <w:spacing w:before="0" w:after="0"/>
        <w:ind w:right="443"/>
      </w:pPr>
      <w:r w:rsidRPr="0087588A">
        <w:rPr>
          <w:spacing w:val="-1"/>
        </w:rPr>
        <w:t>The</w:t>
      </w:r>
      <w:r w:rsidRPr="0087588A">
        <w:t xml:space="preserve"> </w:t>
      </w:r>
      <w:r w:rsidRPr="0087588A">
        <w:rPr>
          <w:spacing w:val="-1"/>
        </w:rPr>
        <w:t>information</w:t>
      </w:r>
      <w:r w:rsidRPr="0087588A">
        <w:t xml:space="preserve"> will display and </w:t>
      </w:r>
      <w:r w:rsidRPr="0087588A">
        <w:rPr>
          <w:spacing w:val="-1"/>
        </w:rPr>
        <w:t xml:space="preserve">the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t>hyperlink will</w:t>
      </w:r>
      <w:r w:rsidRPr="0087588A">
        <w:rPr>
          <w:spacing w:val="-1"/>
        </w:rPr>
        <w:t xml:space="preserve"> </w:t>
      </w:r>
      <w:r w:rsidRPr="0087588A">
        <w:t xml:space="preserve">change to </w:t>
      </w:r>
      <w:r w:rsidRPr="0087588A">
        <w:rPr>
          <w:spacing w:val="-1"/>
        </w:rPr>
        <w:t>grayed</w:t>
      </w:r>
      <w:r w:rsidRPr="0087588A">
        <w:rPr>
          <w:spacing w:val="35"/>
        </w:rPr>
        <w:t xml:space="preserve"> </w:t>
      </w:r>
      <w:r w:rsidRPr="0087588A">
        <w:t xml:space="preserve">out </w:t>
      </w:r>
      <w:r w:rsidRPr="0087588A">
        <w:rPr>
          <w:spacing w:val="-1"/>
        </w:rPr>
        <w:t>text</w:t>
      </w:r>
      <w:r w:rsidRPr="0087588A">
        <w:t xml:space="preserve"> </w:t>
      </w:r>
      <w:r w:rsidRPr="0087588A">
        <w:rPr>
          <w:spacing w:val="-1"/>
        </w:rPr>
        <w:t>displaying</w:t>
      </w:r>
      <w:r w:rsidRPr="0087588A">
        <w:rPr>
          <w:spacing w:val="1"/>
        </w:rPr>
        <w:t xml:space="preserve"> </w:t>
      </w:r>
      <w:r w:rsidRPr="0087588A">
        <w:rPr>
          <w:rFonts w:ascii="Courier New"/>
          <w:spacing w:val="-1"/>
          <w:sz w:val="20"/>
        </w:rPr>
        <w:t>Selected</w:t>
      </w:r>
      <w:r w:rsidRPr="0087588A">
        <w:rPr>
          <w:rFonts w:ascii="Courier New"/>
          <w:sz w:val="20"/>
        </w:rPr>
        <w:t xml:space="preserve"> </w:t>
      </w:r>
      <w:r w:rsidRPr="0087588A">
        <w:rPr>
          <w:rFonts w:ascii="Courier New"/>
          <w:spacing w:val="-1"/>
          <w:sz w:val="20"/>
        </w:rPr>
        <w:t>Site</w:t>
      </w:r>
      <w:r w:rsidR="00B0476B" w:rsidRPr="0087588A">
        <w:rPr>
          <w:rFonts w:ascii="Courier New"/>
          <w:spacing w:val="-1"/>
          <w:sz w:val="20"/>
        </w:rPr>
        <w:t>.</w:t>
      </w:r>
      <w:r w:rsidRPr="0087588A">
        <w:rPr>
          <w:rFonts w:ascii="Courier New"/>
          <w:spacing w:val="-1"/>
          <w:sz w:val="20"/>
        </w:rPr>
        <w:t xml:space="preserve"> </w:t>
      </w:r>
    </w:p>
    <w:p w:rsidR="00ED166C" w:rsidRPr="0087588A" w:rsidRDefault="00ED166C" w:rsidP="00BD6B23">
      <w:pPr>
        <w:pStyle w:val="BodyText"/>
        <w:widowControl w:val="0"/>
        <w:numPr>
          <w:ilvl w:val="3"/>
          <w:numId w:val="118"/>
        </w:numPr>
        <w:tabs>
          <w:tab w:val="left" w:pos="1991"/>
        </w:tabs>
        <w:spacing w:before="0" w:after="0"/>
        <w:ind w:right="209"/>
        <w:jc w:val="both"/>
      </w:pPr>
      <w:r w:rsidRPr="0087588A">
        <w:rPr>
          <w:spacing w:val="-1"/>
        </w:rPr>
        <w:t>While</w:t>
      </w:r>
      <w:r w:rsidRPr="0087588A">
        <w:t xml:space="preserve"> on </w:t>
      </w:r>
      <w:r w:rsidRPr="0087588A">
        <w:rPr>
          <w:spacing w:val="-1"/>
        </w:rPr>
        <w:t>this</w:t>
      </w:r>
      <w:r w:rsidRPr="0087588A">
        <w:t xml:space="preserve"> screen,</w:t>
      </w:r>
      <w:r w:rsidRPr="0087588A">
        <w:rPr>
          <w:spacing w:val="-1"/>
        </w:rPr>
        <w:t xml:space="preserve"> </w:t>
      </w:r>
      <w:r w:rsidRPr="0087588A">
        <w:t xml:space="preserve">if </w:t>
      </w:r>
      <w:r w:rsidRPr="0087588A">
        <w:rPr>
          <w:spacing w:val="-1"/>
        </w:rPr>
        <w:t>the</w:t>
      </w:r>
      <w:r w:rsidRPr="0087588A">
        <w:t xml:space="preserve"> user has</w:t>
      </w:r>
      <w:r w:rsidRPr="0087588A">
        <w:rPr>
          <w:spacing w:val="-1"/>
        </w:rPr>
        <w:t xml:space="preserve"> privileges</w:t>
      </w:r>
      <w:r w:rsidRPr="0087588A">
        <w:t xml:space="preserve"> at</w:t>
      </w:r>
      <w:r w:rsidRPr="0087588A">
        <w:rPr>
          <w:spacing w:val="-1"/>
        </w:rPr>
        <w:t xml:space="preserve"> multiple </w:t>
      </w:r>
      <w:r w:rsidRPr="0087588A">
        <w:t>sites, you can</w:t>
      </w:r>
      <w:r w:rsidRPr="0087588A">
        <w:rPr>
          <w:spacing w:val="1"/>
        </w:rPr>
        <w:t xml:space="preserve"> </w:t>
      </w:r>
      <w:r w:rsidRPr="0087588A">
        <w:rPr>
          <w:i/>
        </w:rPr>
        <w:t>click</w:t>
      </w:r>
      <w:r w:rsidRPr="0087588A">
        <w:rPr>
          <w:i/>
          <w:spacing w:val="49"/>
        </w:rPr>
        <w:t xml:space="preserve"> </w:t>
      </w:r>
      <w:r w:rsidRPr="0087588A">
        <w:t xml:space="preserve">on the </w:t>
      </w:r>
      <w:r w:rsidRPr="0087588A">
        <w:rPr>
          <w:b/>
          <w:spacing w:val="-1"/>
        </w:rPr>
        <w:t>NUMI</w:t>
      </w:r>
      <w:r w:rsidRPr="0087588A">
        <w:rPr>
          <w:b/>
        </w:rPr>
        <w:t xml:space="preserve"> Access Site </w:t>
      </w:r>
      <w:r w:rsidRPr="0087588A">
        <w:t xml:space="preserve">dropdown and then </w:t>
      </w:r>
      <w:r w:rsidRPr="0087588A">
        <w:rPr>
          <w:i/>
          <w:spacing w:val="-1"/>
        </w:rPr>
        <w:t>click</w:t>
      </w:r>
      <w:r w:rsidRPr="0087588A">
        <w:rPr>
          <w:i/>
        </w:rPr>
        <w:t xml:space="preserve"> </w:t>
      </w:r>
      <w:r w:rsidRPr="0087588A">
        <w:t xml:space="preserve">on the </w:t>
      </w:r>
      <w:r w:rsidRPr="0087588A">
        <w:rPr>
          <w:spacing w:val="-1"/>
        </w:rPr>
        <w:t>desired</w:t>
      </w:r>
      <w:r w:rsidRPr="0087588A">
        <w:t xml:space="preserve"> site in</w:t>
      </w:r>
      <w:r w:rsidRPr="0087588A">
        <w:rPr>
          <w:spacing w:val="-1"/>
        </w:rPr>
        <w:t xml:space="preserve"> the</w:t>
      </w:r>
      <w:r w:rsidRPr="0087588A">
        <w:rPr>
          <w:spacing w:val="27"/>
        </w:rPr>
        <w:t xml:space="preserve"> </w:t>
      </w:r>
      <w:r w:rsidRPr="0087588A">
        <w:t xml:space="preserve">dropdown to see </w:t>
      </w:r>
      <w:r w:rsidRPr="0087588A">
        <w:rPr>
          <w:spacing w:val="-1"/>
        </w:rPr>
        <w:t>them.</w:t>
      </w:r>
    </w:p>
    <w:p w:rsidR="00ED166C" w:rsidRPr="0087588A" w:rsidRDefault="00ED166C" w:rsidP="00BD6B23">
      <w:pPr>
        <w:widowControl w:val="0"/>
        <w:numPr>
          <w:ilvl w:val="3"/>
          <w:numId w:val="118"/>
        </w:numPr>
        <w:tabs>
          <w:tab w:val="left" w:pos="1991"/>
        </w:tabs>
        <w:spacing w:before="7"/>
        <w:rPr>
          <w:sz w:val="24"/>
        </w:rPr>
      </w:pPr>
      <w:r w:rsidRPr="0087588A">
        <w:rPr>
          <w:sz w:val="24"/>
        </w:rPr>
        <w:t>Click the</w:t>
      </w:r>
      <w:r w:rsidRPr="0087588A">
        <w:rPr>
          <w:spacing w:val="-1"/>
          <w:sz w:val="24"/>
        </w:rPr>
        <w:t xml:space="preserve"> &lt;</w:t>
      </w:r>
      <w:r w:rsidRPr="0087588A">
        <w:rPr>
          <w:rFonts w:ascii="Courier New"/>
          <w:spacing w:val="-1"/>
          <w:sz w:val="20"/>
        </w:rPr>
        <w:t>Cancel</w:t>
      </w:r>
      <w:r w:rsidRPr="0087588A">
        <w:rPr>
          <w:spacing w:val="-1"/>
          <w:sz w:val="24"/>
        </w:rPr>
        <w:t>&gt;</w:t>
      </w:r>
      <w:r w:rsidRPr="0087588A">
        <w:rPr>
          <w:sz w:val="24"/>
        </w:rPr>
        <w:t xml:space="preserve"> </w:t>
      </w:r>
      <w:r w:rsidRPr="0087588A">
        <w:rPr>
          <w:spacing w:val="-1"/>
          <w:sz w:val="24"/>
        </w:rPr>
        <w:t>button</w:t>
      </w:r>
      <w:r w:rsidRPr="0087588A">
        <w:rPr>
          <w:sz w:val="24"/>
        </w:rPr>
        <w:t xml:space="preserve"> to </w:t>
      </w:r>
      <w:r w:rsidRPr="0087588A">
        <w:rPr>
          <w:spacing w:val="-1"/>
          <w:sz w:val="24"/>
        </w:rPr>
        <w:t>return</w:t>
      </w:r>
      <w:r w:rsidRPr="0087588A">
        <w:rPr>
          <w:spacing w:val="-2"/>
          <w:sz w:val="24"/>
        </w:rPr>
        <w:t xml:space="preserve"> </w:t>
      </w:r>
      <w:r w:rsidRPr="0087588A">
        <w:rPr>
          <w:sz w:val="24"/>
        </w:rPr>
        <w:t>to the</w:t>
      </w:r>
      <w:r w:rsidRPr="0087588A">
        <w:rPr>
          <w:spacing w:val="1"/>
          <w:sz w:val="24"/>
        </w:rPr>
        <w:t xml:space="preserve"> </w:t>
      </w:r>
      <w:r w:rsidRPr="0087588A">
        <w:rPr>
          <w:b/>
          <w:i/>
          <w:spacing w:val="-1"/>
          <w:sz w:val="24"/>
        </w:rPr>
        <w:t>NUMI</w:t>
      </w:r>
      <w:r w:rsidRPr="0087588A">
        <w:rPr>
          <w:b/>
          <w:i/>
          <w:sz w:val="24"/>
        </w:rPr>
        <w:t xml:space="preserve"> User List</w:t>
      </w:r>
      <w:r w:rsidRPr="0087588A">
        <w:rPr>
          <w:b/>
          <w:i/>
          <w:spacing w:val="1"/>
          <w:sz w:val="24"/>
        </w:rPr>
        <w:t xml:space="preserve"> </w:t>
      </w:r>
      <w:r w:rsidRPr="0087588A">
        <w:rPr>
          <w:spacing w:val="-1"/>
          <w:sz w:val="24"/>
        </w:rPr>
        <w:t>screen.</w:t>
      </w:r>
    </w:p>
    <w:p w:rsidR="00ED166C" w:rsidRPr="0087588A" w:rsidRDefault="00ED166C" w:rsidP="00ED166C">
      <w:pPr>
        <w:spacing w:before="3"/>
        <w:rPr>
          <w:sz w:val="25"/>
          <w:szCs w:val="25"/>
        </w:rPr>
      </w:pPr>
    </w:p>
    <w:p w:rsidR="00ED166C" w:rsidRPr="0087588A" w:rsidRDefault="00ED166C" w:rsidP="001B719F">
      <w:pPr>
        <w:spacing w:line="200" w:lineRule="atLeast"/>
        <w:ind w:left="720"/>
        <w:rPr>
          <w:sz w:val="20"/>
          <w:szCs w:val="20"/>
        </w:rPr>
      </w:pPr>
      <w:r w:rsidRPr="0087588A">
        <w:rPr>
          <w:noProof/>
          <w:sz w:val="20"/>
          <w:szCs w:val="20"/>
        </w:rPr>
        <mc:AlternateContent>
          <mc:Choice Requires="wpg">
            <w:drawing>
              <wp:inline distT="0" distB="0" distL="0" distR="0" wp14:anchorId="1EE7F6E6" wp14:editId="43F7A654">
                <wp:extent cx="5514975" cy="1409700"/>
                <wp:effectExtent l="0" t="0" r="9525" b="19050"/>
                <wp:docPr id="623" name="Group 240" descr="View NUMI User Information" title="View NUMI User Inform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975" cy="1409700"/>
                          <a:chOff x="0" y="0"/>
                          <a:chExt cx="9365" cy="3470"/>
                        </a:xfrm>
                      </wpg:grpSpPr>
                      <pic:pic xmlns:pic="http://schemas.openxmlformats.org/drawingml/2006/picture">
                        <pic:nvPicPr>
                          <pic:cNvPr id="624" name="Picture 243" descr="View NUMI User Information" title="View NUMI User Information"/>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10" y="10"/>
                            <a:ext cx="9333"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5" name="Group 241"/>
                        <wpg:cNvGrpSpPr>
                          <a:grpSpLocks/>
                        </wpg:cNvGrpSpPr>
                        <wpg:grpSpPr bwMode="auto">
                          <a:xfrm>
                            <a:off x="5" y="5"/>
                            <a:ext cx="9355" cy="3460"/>
                            <a:chOff x="5" y="5"/>
                            <a:chExt cx="9355" cy="3460"/>
                          </a:xfrm>
                        </wpg:grpSpPr>
                        <wps:wsp>
                          <wps:cNvPr id="626" name="Freeform 242"/>
                          <wps:cNvSpPr>
                            <a:spLocks/>
                          </wps:cNvSpPr>
                          <wps:spPr bwMode="auto">
                            <a:xfrm>
                              <a:off x="5" y="5"/>
                              <a:ext cx="9355" cy="3460"/>
                            </a:xfrm>
                            <a:custGeom>
                              <a:avLst/>
                              <a:gdLst>
                                <a:gd name="T0" fmla="+- 0 5 5"/>
                                <a:gd name="T1" fmla="*/ T0 w 9355"/>
                                <a:gd name="T2" fmla="+- 0 3465 5"/>
                                <a:gd name="T3" fmla="*/ 3465 h 3460"/>
                                <a:gd name="T4" fmla="+- 0 9360 5"/>
                                <a:gd name="T5" fmla="*/ T4 w 9355"/>
                                <a:gd name="T6" fmla="+- 0 3465 5"/>
                                <a:gd name="T7" fmla="*/ 3465 h 3460"/>
                                <a:gd name="T8" fmla="+- 0 9360 5"/>
                                <a:gd name="T9" fmla="*/ T8 w 9355"/>
                                <a:gd name="T10" fmla="+- 0 5 5"/>
                                <a:gd name="T11" fmla="*/ 5 h 3460"/>
                                <a:gd name="T12" fmla="+- 0 5 5"/>
                                <a:gd name="T13" fmla="*/ T12 w 9355"/>
                                <a:gd name="T14" fmla="+- 0 5 5"/>
                                <a:gd name="T15" fmla="*/ 5 h 3460"/>
                                <a:gd name="T16" fmla="+- 0 5 5"/>
                                <a:gd name="T17" fmla="*/ T16 w 9355"/>
                                <a:gd name="T18" fmla="+- 0 3465 5"/>
                                <a:gd name="T19" fmla="*/ 3465 h 3460"/>
                              </a:gdLst>
                              <a:ahLst/>
                              <a:cxnLst>
                                <a:cxn ang="0">
                                  <a:pos x="T1" y="T3"/>
                                </a:cxn>
                                <a:cxn ang="0">
                                  <a:pos x="T5" y="T7"/>
                                </a:cxn>
                                <a:cxn ang="0">
                                  <a:pos x="T9" y="T11"/>
                                </a:cxn>
                                <a:cxn ang="0">
                                  <a:pos x="T13" y="T15"/>
                                </a:cxn>
                                <a:cxn ang="0">
                                  <a:pos x="T17" y="T19"/>
                                </a:cxn>
                              </a:cxnLst>
                              <a:rect l="0" t="0" r="r" b="b"/>
                              <a:pathLst>
                                <a:path w="9355" h="3460">
                                  <a:moveTo>
                                    <a:pt x="0" y="3460"/>
                                  </a:moveTo>
                                  <a:lnTo>
                                    <a:pt x="9355" y="3460"/>
                                  </a:lnTo>
                                  <a:lnTo>
                                    <a:pt x="9355" y="0"/>
                                  </a:lnTo>
                                  <a:lnTo>
                                    <a:pt x="0" y="0"/>
                                  </a:lnTo>
                                  <a:lnTo>
                                    <a:pt x="0" y="3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0" o:spid="_x0000_s1026" alt="Title: View NUMI User Information - Description: View NUMI User Information" style="width:434.25pt;height:111pt;mso-position-horizontal-relative:char;mso-position-vertical-relative:line" coordsize="9365,3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">
                <v:shape id="Picture 243" o:spid="_x0000_s1027" type="#_x0000_t75" alt="View NUMI User Information" style="position:absolute;left:10;top:10;width:9333;height: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yYdXFAAAA3AAAAA8AAABkcnMvZG93bnJldi54bWxEj0FrwkAUhO9C/8PyCr3ppsFKiW6CFAoB&#10;C6VqweMz+0xCs2/j7mrSf98tCB6HmfmGWRWj6cSVnG8tK3ieJSCIK6tbrhXsd+/TVxA+IGvsLJOC&#10;X/JQ5A+TFWbaDvxF122oRYSwz1BBE0KfSemrhgz6me2Jo3eyzmCI0tVSOxwi3HQyTZKFNNhyXGiw&#10;p7eGqp/txSg4vgyusuk5LaX/ONPhe77+3JRKPT2O6yWIQGO4h2/tUitYpHP4PxOP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MmHVxQAAANwAAAAPAAAAAAAAAAAAAAAA&#10;AJ8CAABkcnMvZG93bnJldi54bWxQSwUGAAAAAAQABAD3AAAAkQMAAAAA&#10;">
                  <v:imagedata r:id="rId271" o:title="View NUMI User Information"/>
                </v:shape>
                <v:group id="Group 241" o:spid="_x0000_s1028" style="position:absolute;left:5;top:5;width:9355;height:3460" coordorigin="5,5" coordsize="9355,3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yowcYAAADcAAAADwAAAGRycy9kb3ducmV2LnhtbESPQWuDQBSE74X+h+UV&#10;cmtWU5RisxEJbckhFGIKpbeH+6IS9624WzX/Phso5DjMzDfMOp9NJ0YaXGtZQbyMQBBXVrdcK/g+&#10;fjy/gnAeWWNnmRRcyEG+eXxYY6btxAcaS1+LAGGXoYLG+z6T0lUNGXRL2xMH72QHgz7IoZZ6wCnA&#10;TSdXUZRKgy2HhQZ72jZUncs/o+Bzwql4id/H/fm0vfwek6+ffUxKLZ7m4g2Ep9nfw//tnVaQrh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rKjBxgAAANwA&#10;AAAPAAAAAAAAAAAAAAAAAKoCAABkcnMvZG93bnJldi54bWxQSwUGAAAAAAQABAD6AAAAnQMAAAAA&#10;">
                  <v:shape id="Freeform 242" o:spid="_x0000_s1029" style="position:absolute;left:5;top:5;width:9355;height:3460;visibility:visible;mso-wrap-style:square;v-text-anchor:top" coordsize="9355,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QWsUA&#10;AADcAAAADwAAAGRycy9kb3ducmV2LnhtbESPQWvCQBSE70L/w/IK3nRTkdimrlIqiocKakPp8ZF9&#10;TUKzb9PdNcZ/3xUEj8PMfMPMl71pREfO15YVPI0TEMSF1TWXCvLP9egZhA/IGhvLpOBCHpaLh8Ec&#10;M23PfKDuGEoRIewzVFCF0GZS+qIig35sW+Lo/VhnMETpSqkdniPcNHKSJKk0WHNcqLCl94qK3+PJ&#10;KNhvZh/dDr/2fzZ3Rf6y+g65nSo1fOzfXkEE6sM9fGtvtYJ0ksL1TD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5BaxQAAANwAAAAPAAAAAAAAAAAAAAAAAJgCAABkcnMv&#10;ZG93bnJldi54bWxQSwUGAAAAAAQABAD1AAAAigMAAAAA&#10;" path="m,3460r9355,l9355,,,,,3460xe" filled="f" strokeweight=".5pt">
                    <v:path arrowok="t" o:connecttype="custom" o:connectlocs="0,3465;9355,3465;9355,5;0,5;0,3465" o:connectangles="0,0,0,0,0"/>
                  </v:shape>
                </v:group>
                <w10:anchorlock/>
              </v:group>
            </w:pict>
          </mc:Fallback>
        </mc:AlternateContent>
      </w:r>
    </w:p>
    <w:p w:rsidR="001B719F" w:rsidRPr="0087588A" w:rsidRDefault="005F0601" w:rsidP="005F0601">
      <w:pPr>
        <w:pStyle w:val="Caption"/>
        <w:jc w:val="center"/>
      </w:pPr>
      <w:bookmarkStart w:id="1624" w:name="_bookmark391"/>
      <w:bookmarkStart w:id="1625" w:name="_Toc479683428"/>
      <w:bookmarkStart w:id="1626" w:name="_Toc479632211"/>
      <w:bookmarkStart w:id="1627" w:name="_Toc499543656"/>
      <w:bookmarkEnd w:id="1624"/>
      <w:r w:rsidRPr="0087588A">
        <w:t xml:space="preserve">Figure </w:t>
      </w:r>
      <w:fldSimple w:instr=" SEQ Figure \* ARABIC ">
        <w:r w:rsidR="00E65A84">
          <w:rPr>
            <w:noProof/>
          </w:rPr>
          <w:t>175</w:t>
        </w:r>
      </w:fldSimple>
      <w:r w:rsidR="00ED166C" w:rsidRPr="0087588A">
        <w:t>: View NUMI User Information</w:t>
      </w:r>
      <w:bookmarkEnd w:id="1625"/>
      <w:bookmarkEnd w:id="1626"/>
      <w:bookmarkEnd w:id="1627"/>
    </w:p>
    <w:p w:rsidR="001B719F" w:rsidRPr="0087588A" w:rsidRDefault="001B719F">
      <w:pPr>
        <w:rPr>
          <w:rFonts w:cs="Arial"/>
          <w:b/>
          <w:bCs/>
          <w:sz w:val="20"/>
          <w:szCs w:val="20"/>
        </w:rPr>
      </w:pPr>
      <w:r w:rsidRPr="0087588A">
        <w:br w:type="page"/>
      </w:r>
    </w:p>
    <w:p w:rsidR="00ED166C" w:rsidRPr="0087588A" w:rsidRDefault="00ED166C" w:rsidP="004451AB">
      <w:pPr>
        <w:pStyle w:val="Heading3"/>
        <w:rPr>
          <w:spacing w:val="-1"/>
        </w:rPr>
      </w:pPr>
      <w:bookmarkStart w:id="1628" w:name="_Toc465421547"/>
      <w:bookmarkStart w:id="1629" w:name="_Toc465422375"/>
      <w:bookmarkStart w:id="1630" w:name="_Toc479676239"/>
      <w:bookmarkStart w:id="1631" w:name="_Toc479631974"/>
      <w:bookmarkStart w:id="1632" w:name="_Toc499543945"/>
      <w:r w:rsidRPr="0087588A">
        <w:rPr>
          <w:spacing w:val="-1"/>
        </w:rPr>
        <w:lastRenderedPageBreak/>
        <w:t>Editing NUMI User Information</w:t>
      </w:r>
      <w:bookmarkEnd w:id="1628"/>
      <w:bookmarkEnd w:id="1629"/>
      <w:bookmarkEnd w:id="1630"/>
      <w:bookmarkEnd w:id="1631"/>
      <w:bookmarkEnd w:id="1632"/>
      <w:r w:rsidR="000210DD" w:rsidRPr="0087588A">
        <w:rPr>
          <w:spacing w:val="-1"/>
        </w:rPr>
        <w:fldChar w:fldCharType="begin"/>
      </w:r>
      <w:r w:rsidR="000210DD" w:rsidRPr="0087588A">
        <w:rPr>
          <w:spacing w:val="-1"/>
        </w:rPr>
        <w:instrText xml:space="preserve"> XE "Editing NUMI User Information" </w:instrText>
      </w:r>
      <w:r w:rsidR="000210DD" w:rsidRPr="0087588A">
        <w:rPr>
          <w:spacing w:val="-1"/>
        </w:rPr>
        <w:fldChar w:fldCharType="end"/>
      </w:r>
    </w:p>
    <w:p w:rsidR="00ED166C" w:rsidRPr="0087588A" w:rsidRDefault="00ED166C" w:rsidP="000443F5">
      <w:pPr>
        <w:pStyle w:val="Heading4"/>
        <w:widowControl w:val="0"/>
        <w:tabs>
          <w:tab w:val="clear" w:pos="2394"/>
        </w:tabs>
        <w:spacing w:before="120" w:after="0"/>
        <w:ind w:left="864"/>
      </w:pPr>
      <w:bookmarkStart w:id="1633" w:name="_Toc479676240"/>
      <w:bookmarkStart w:id="1634" w:name="_Toc479631975"/>
      <w:bookmarkStart w:id="1635" w:name="_Toc499543946"/>
      <w:r w:rsidRPr="0087588A">
        <w:t>To edit NUMI user information</w:t>
      </w:r>
      <w:bookmarkEnd w:id="1633"/>
      <w:bookmarkEnd w:id="1634"/>
      <w:bookmarkEnd w:id="1635"/>
    </w:p>
    <w:p w:rsidR="00ED166C" w:rsidRPr="0087588A" w:rsidRDefault="00ED166C" w:rsidP="00BD6B23">
      <w:pPr>
        <w:widowControl w:val="0"/>
        <w:numPr>
          <w:ilvl w:val="3"/>
          <w:numId w:val="163"/>
        </w:numPr>
        <w:tabs>
          <w:tab w:val="left" w:pos="1991"/>
        </w:tabs>
        <w:spacing w:before="5" w:line="281" w:lineRule="exact"/>
        <w:rPr>
          <w:sz w:val="24"/>
        </w:rPr>
      </w:pPr>
      <w:r w:rsidRPr="0087588A">
        <w:rPr>
          <w:sz w:val="24"/>
        </w:rPr>
        <w:t xml:space="preserve">Click the </w:t>
      </w:r>
      <w:r w:rsidRPr="0087588A">
        <w:rPr>
          <w:rFonts w:ascii="Courier New"/>
          <w:color w:val="0000FF"/>
          <w:spacing w:val="-1"/>
          <w:sz w:val="20"/>
          <w:u w:val="single" w:color="0000FF"/>
        </w:rPr>
        <w:t>Select</w:t>
      </w:r>
      <w:r w:rsidRPr="0087588A">
        <w:rPr>
          <w:rFonts w:ascii="Courier New"/>
          <w:color w:val="0000FF"/>
          <w:spacing w:val="-61"/>
          <w:sz w:val="20"/>
          <w:u w:val="single" w:color="0000FF"/>
        </w:rPr>
        <w:t xml:space="preserve"> </w:t>
      </w:r>
      <w:r w:rsidRPr="0087588A">
        <w:rPr>
          <w:sz w:val="24"/>
        </w:rPr>
        <w:t xml:space="preserve">hyperlink </w:t>
      </w:r>
      <w:r w:rsidRPr="0087588A">
        <w:rPr>
          <w:spacing w:val="-1"/>
          <w:sz w:val="24"/>
        </w:rPr>
        <w:t>for</w:t>
      </w:r>
      <w:r w:rsidRPr="0087588A">
        <w:rPr>
          <w:sz w:val="24"/>
        </w:rPr>
        <w:t xml:space="preserve"> the </w:t>
      </w:r>
      <w:r w:rsidRPr="0087588A">
        <w:rPr>
          <w:spacing w:val="-1"/>
          <w:sz w:val="24"/>
        </w:rPr>
        <w:t>desired</w:t>
      </w:r>
      <w:r w:rsidRPr="0087588A">
        <w:rPr>
          <w:sz w:val="24"/>
        </w:rPr>
        <w:t xml:space="preserve"> </w:t>
      </w:r>
      <w:r w:rsidRPr="0087588A">
        <w:rPr>
          <w:spacing w:val="-1"/>
          <w:sz w:val="24"/>
        </w:rPr>
        <w:t>user</w:t>
      </w:r>
      <w:r w:rsidRPr="0087588A">
        <w:rPr>
          <w:sz w:val="24"/>
        </w:rPr>
        <w:t xml:space="preserve"> on</w:t>
      </w:r>
      <w:r w:rsidRPr="0087588A">
        <w:rPr>
          <w:spacing w:val="-2"/>
          <w:sz w:val="24"/>
        </w:rPr>
        <w:t xml:space="preserve"> </w:t>
      </w:r>
      <w:r w:rsidRPr="0087588A">
        <w:rPr>
          <w:sz w:val="24"/>
        </w:rPr>
        <w:t xml:space="preserve">the </w:t>
      </w:r>
      <w:r w:rsidRPr="0087588A">
        <w:rPr>
          <w:b/>
          <w:i/>
          <w:spacing w:val="-1"/>
          <w:sz w:val="24"/>
        </w:rPr>
        <w:t>NUMI</w:t>
      </w:r>
      <w:r w:rsidRPr="0087588A">
        <w:rPr>
          <w:b/>
          <w:i/>
          <w:sz w:val="24"/>
        </w:rPr>
        <w:t xml:space="preserve"> User List Screen.</w:t>
      </w:r>
    </w:p>
    <w:p w:rsidR="00ED166C" w:rsidRPr="0087588A" w:rsidRDefault="00ED166C" w:rsidP="00BD6B23">
      <w:pPr>
        <w:pStyle w:val="BodyText"/>
        <w:widowControl w:val="0"/>
        <w:numPr>
          <w:ilvl w:val="3"/>
          <w:numId w:val="163"/>
        </w:numPr>
        <w:tabs>
          <w:tab w:val="left" w:pos="1991"/>
        </w:tabs>
        <w:spacing w:before="7" w:after="0" w:line="281" w:lineRule="exact"/>
        <w:rPr>
          <w:rFonts w:ascii="Courier New" w:eastAsia="Courier New" w:hAnsi="Courier New" w:cs="Courier New"/>
          <w:sz w:val="20"/>
        </w:rPr>
      </w:pPr>
      <w:r w:rsidRPr="0087588A">
        <w:t xml:space="preserve">Each site </w:t>
      </w:r>
      <w:r w:rsidRPr="0087588A">
        <w:rPr>
          <w:spacing w:val="-1"/>
        </w:rPr>
        <w:t>that</w:t>
      </w:r>
      <w:r w:rsidRPr="0087588A">
        <w:t xml:space="preserve"> they </w:t>
      </w:r>
      <w:r w:rsidRPr="0087588A">
        <w:rPr>
          <w:spacing w:val="-1"/>
        </w:rPr>
        <w:t>have</w:t>
      </w:r>
      <w:r w:rsidRPr="0087588A">
        <w:t xml:space="preserve"> access to </w:t>
      </w:r>
      <w:r w:rsidRPr="0087588A">
        <w:rPr>
          <w:spacing w:val="-1"/>
        </w:rPr>
        <w:t>will</w:t>
      </w:r>
      <w:r w:rsidRPr="0087588A">
        <w:t xml:space="preserve"> display</w:t>
      </w:r>
      <w:r w:rsidRPr="0087588A">
        <w:rPr>
          <w:spacing w:val="-1"/>
        </w:rPr>
        <w:t xml:space="preserve"> either</w:t>
      </w:r>
      <w:r w:rsidRPr="0087588A">
        <w:t xml:space="preserve"> a</w:t>
      </w:r>
      <w:r w:rsidRPr="0087588A">
        <w:rPr>
          <w:spacing w:val="2"/>
        </w:rPr>
        <w:t xml:space="preserv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t>or</w:t>
      </w:r>
      <w:r w:rsidRPr="0087588A">
        <w:rPr>
          <w:spacing w:val="-1"/>
        </w:rPr>
        <w:t xml:space="preserve"> </w:t>
      </w:r>
      <w:r w:rsidRPr="0087588A">
        <w:t xml:space="preserve">an </w:t>
      </w:r>
      <w:r w:rsidRPr="0087588A">
        <w:rPr>
          <w:rFonts w:ascii="Courier New"/>
          <w:color w:val="0000FF"/>
          <w:spacing w:val="-1"/>
          <w:sz w:val="20"/>
          <w:u w:val="single" w:color="0000FF"/>
        </w:rPr>
        <w:t>Edit</w:t>
      </w:r>
      <w:r w:rsidR="009A644A" w:rsidRPr="0087588A">
        <w:rPr>
          <w:rFonts w:ascii="Courier New"/>
          <w:color w:val="0000FF"/>
          <w:spacing w:val="-1"/>
          <w:sz w:val="20"/>
          <w:u w:val="single" w:color="0000FF"/>
        </w:rPr>
        <w:t xml:space="preserve"> hyperlink.</w:t>
      </w:r>
    </w:p>
    <w:p w:rsidR="00ED166C" w:rsidRPr="0087588A" w:rsidRDefault="00ED166C" w:rsidP="00BD6B23">
      <w:pPr>
        <w:pStyle w:val="BodyText"/>
        <w:widowControl w:val="0"/>
        <w:numPr>
          <w:ilvl w:val="3"/>
          <w:numId w:val="163"/>
        </w:numPr>
        <w:tabs>
          <w:tab w:val="left" w:pos="1991"/>
        </w:tabs>
        <w:spacing w:before="9" w:after="0" w:line="278" w:lineRule="exact"/>
        <w:ind w:right="515"/>
      </w:pPr>
      <w:r w:rsidRPr="0087588A">
        <w:t xml:space="preserve">To edit privileges for a particular </w:t>
      </w:r>
      <w:r w:rsidRPr="0087588A">
        <w:rPr>
          <w:spacing w:val="-1"/>
        </w:rPr>
        <w:t>site,</w:t>
      </w:r>
      <w:r w:rsidRPr="0087588A">
        <w:t xml:space="preserve"> </w:t>
      </w:r>
      <w:r w:rsidRPr="0087588A">
        <w:rPr>
          <w:i/>
        </w:rPr>
        <w:t xml:space="preserve">click </w:t>
      </w:r>
      <w:r w:rsidRPr="0087588A">
        <w:t xml:space="preserve">the </w:t>
      </w:r>
      <w:r w:rsidRPr="0087588A">
        <w:rPr>
          <w:rFonts w:ascii="Courier New"/>
          <w:color w:val="0000FF"/>
          <w:spacing w:val="-1"/>
          <w:sz w:val="20"/>
          <w:u w:val="single" w:color="0000FF"/>
        </w:rPr>
        <w:t>Edit</w:t>
      </w:r>
      <w:r w:rsidRPr="0087588A">
        <w:rPr>
          <w:rFonts w:ascii="Courier New"/>
          <w:color w:val="0000FF"/>
          <w:spacing w:val="-61"/>
          <w:sz w:val="20"/>
          <w:u w:val="single" w:color="0000FF"/>
        </w:rPr>
        <w:t xml:space="preserve"> </w:t>
      </w:r>
      <w:r w:rsidRPr="0087588A">
        <w:rPr>
          <w:spacing w:val="-1"/>
        </w:rPr>
        <w:t xml:space="preserve">hyperlink </w:t>
      </w:r>
      <w:r w:rsidRPr="0087588A">
        <w:t xml:space="preserve">for that </w:t>
      </w:r>
      <w:r w:rsidRPr="0087588A">
        <w:rPr>
          <w:spacing w:val="-1"/>
        </w:rPr>
        <w:t>site.</w:t>
      </w:r>
    </w:p>
    <w:p w:rsidR="00ED166C" w:rsidRPr="0087588A" w:rsidRDefault="00ED166C" w:rsidP="00BD6B23">
      <w:pPr>
        <w:pStyle w:val="BodyText"/>
        <w:widowControl w:val="0"/>
        <w:numPr>
          <w:ilvl w:val="3"/>
          <w:numId w:val="163"/>
        </w:numPr>
        <w:tabs>
          <w:tab w:val="left" w:pos="1991"/>
        </w:tabs>
        <w:spacing w:before="3" w:after="0"/>
        <w:ind w:right="383"/>
      </w:pPr>
      <w:r w:rsidRPr="0087588A">
        <w:t xml:space="preserve">The </w:t>
      </w:r>
      <w:r w:rsidRPr="0087588A">
        <w:rPr>
          <w:spacing w:val="-1"/>
        </w:rPr>
        <w:t>information</w:t>
      </w:r>
      <w:r w:rsidRPr="0087588A">
        <w:t xml:space="preserve"> will display and </w:t>
      </w:r>
      <w:r w:rsidRPr="0087588A">
        <w:rPr>
          <w:spacing w:val="-1"/>
        </w:rPr>
        <w:t>the</w:t>
      </w:r>
      <w:r w:rsidRPr="0087588A">
        <w:t xml:space="preserve"> </w:t>
      </w:r>
      <w:r w:rsidRPr="0087588A">
        <w:rPr>
          <w:rFonts w:ascii="Courier New"/>
          <w:color w:val="0000FF"/>
          <w:spacing w:val="-1"/>
          <w:sz w:val="20"/>
          <w:u w:val="single" w:color="0000FF"/>
        </w:rPr>
        <w:t>Edit</w:t>
      </w:r>
      <w:r w:rsidRPr="0087588A">
        <w:rPr>
          <w:rFonts w:ascii="Courier New"/>
          <w:color w:val="0000FF"/>
          <w:spacing w:val="-60"/>
          <w:sz w:val="20"/>
          <w:u w:val="single" w:color="0000FF"/>
        </w:rPr>
        <w:t xml:space="preserve"> </w:t>
      </w:r>
      <w:r w:rsidRPr="0087588A">
        <w:t>hyperlink will</w:t>
      </w:r>
      <w:r w:rsidRPr="0087588A">
        <w:rPr>
          <w:spacing w:val="-1"/>
        </w:rPr>
        <w:t xml:space="preserve"> </w:t>
      </w:r>
      <w:r w:rsidRPr="0087588A">
        <w:t xml:space="preserve">change to </w:t>
      </w:r>
      <w:r w:rsidRPr="0087588A">
        <w:rPr>
          <w:spacing w:val="-1"/>
        </w:rPr>
        <w:t>grayed</w:t>
      </w:r>
      <w:r w:rsidRPr="0087588A">
        <w:rPr>
          <w:spacing w:val="31"/>
        </w:rPr>
        <w:t xml:space="preserve"> </w:t>
      </w:r>
      <w:r w:rsidRPr="0087588A">
        <w:t xml:space="preserve">out </w:t>
      </w:r>
      <w:r w:rsidRPr="0087588A">
        <w:rPr>
          <w:spacing w:val="-1"/>
        </w:rPr>
        <w:t>text</w:t>
      </w:r>
      <w:r w:rsidRPr="0087588A">
        <w:t xml:space="preserve"> </w:t>
      </w:r>
      <w:r w:rsidRPr="0087588A">
        <w:rPr>
          <w:spacing w:val="-1"/>
        </w:rPr>
        <w:t>displaying</w:t>
      </w:r>
      <w:r w:rsidRPr="0087588A">
        <w:rPr>
          <w:spacing w:val="1"/>
        </w:rPr>
        <w:t xml:space="preserve"> </w:t>
      </w:r>
      <w:r w:rsidRPr="0087588A">
        <w:rPr>
          <w:rFonts w:ascii="Courier New"/>
          <w:color w:val="5F5F5F"/>
          <w:spacing w:val="-1"/>
          <w:sz w:val="20"/>
        </w:rPr>
        <w:t>Selected</w:t>
      </w:r>
      <w:r w:rsidRPr="0087588A">
        <w:rPr>
          <w:rFonts w:ascii="Courier New"/>
          <w:color w:val="5F5F5F"/>
          <w:sz w:val="20"/>
        </w:rPr>
        <w:t xml:space="preserve"> </w:t>
      </w:r>
      <w:r w:rsidRPr="0087588A">
        <w:rPr>
          <w:rFonts w:ascii="Courier New"/>
          <w:color w:val="5F5F5F"/>
          <w:spacing w:val="-1"/>
          <w:sz w:val="20"/>
        </w:rPr>
        <w:t>Site</w:t>
      </w:r>
      <w:r w:rsidR="00B0476B" w:rsidRPr="0087588A">
        <w:rPr>
          <w:rFonts w:ascii="Courier New"/>
          <w:color w:val="5F5F5F"/>
          <w:spacing w:val="-1"/>
          <w:sz w:val="20"/>
        </w:rPr>
        <w:t>.</w:t>
      </w:r>
      <w:r w:rsidRPr="0087588A">
        <w:rPr>
          <w:rFonts w:ascii="Courier New"/>
          <w:color w:val="5F5F5F"/>
          <w:spacing w:val="-1"/>
          <w:sz w:val="20"/>
        </w:rPr>
        <w:t xml:space="preserve"> </w:t>
      </w:r>
    </w:p>
    <w:p w:rsidR="00ED166C" w:rsidRPr="0087588A" w:rsidRDefault="00ED166C" w:rsidP="00BD6B23">
      <w:pPr>
        <w:widowControl w:val="0"/>
        <w:numPr>
          <w:ilvl w:val="3"/>
          <w:numId w:val="163"/>
        </w:numPr>
        <w:tabs>
          <w:tab w:val="left" w:pos="1991"/>
        </w:tabs>
        <w:spacing w:line="269" w:lineRule="exact"/>
        <w:rPr>
          <w:sz w:val="24"/>
        </w:rPr>
      </w:pPr>
      <w:r w:rsidRPr="0087588A">
        <w:rPr>
          <w:i/>
          <w:sz w:val="24"/>
        </w:rPr>
        <w:t xml:space="preserve">Type </w:t>
      </w:r>
      <w:r w:rsidRPr="0087588A">
        <w:rPr>
          <w:sz w:val="24"/>
        </w:rPr>
        <w:t xml:space="preserve">a </w:t>
      </w:r>
      <w:r w:rsidRPr="0087588A">
        <w:rPr>
          <w:spacing w:val="-1"/>
          <w:sz w:val="24"/>
        </w:rPr>
        <w:t>reason</w:t>
      </w:r>
      <w:r w:rsidRPr="0087588A">
        <w:rPr>
          <w:sz w:val="24"/>
        </w:rPr>
        <w:t xml:space="preserve"> for the </w:t>
      </w:r>
      <w:r w:rsidRPr="0087588A">
        <w:rPr>
          <w:spacing w:val="-1"/>
          <w:sz w:val="24"/>
        </w:rPr>
        <w:t>change(s)</w:t>
      </w:r>
      <w:r w:rsidRPr="0087588A">
        <w:rPr>
          <w:sz w:val="24"/>
        </w:rPr>
        <w:t xml:space="preserve"> into</w:t>
      </w:r>
      <w:r w:rsidRPr="0087588A">
        <w:rPr>
          <w:spacing w:val="-2"/>
          <w:sz w:val="24"/>
        </w:rPr>
        <w:t xml:space="preserve"> </w:t>
      </w:r>
      <w:r w:rsidRPr="0087588A">
        <w:rPr>
          <w:spacing w:val="-1"/>
          <w:sz w:val="24"/>
        </w:rPr>
        <w:t>the</w:t>
      </w:r>
      <w:r w:rsidRPr="0087588A">
        <w:rPr>
          <w:sz w:val="24"/>
        </w:rPr>
        <w:t xml:space="preserve"> </w:t>
      </w:r>
      <w:r w:rsidRPr="0087588A">
        <w:rPr>
          <w:b/>
          <w:sz w:val="24"/>
        </w:rPr>
        <w:t>Reason</w:t>
      </w:r>
      <w:r w:rsidRPr="0087588A">
        <w:rPr>
          <w:b/>
          <w:spacing w:val="-1"/>
          <w:sz w:val="24"/>
        </w:rPr>
        <w:t xml:space="preserve"> </w:t>
      </w:r>
      <w:r w:rsidRPr="0087588A">
        <w:rPr>
          <w:sz w:val="24"/>
        </w:rPr>
        <w:t>field.</w:t>
      </w:r>
    </w:p>
    <w:p w:rsidR="00ED166C" w:rsidRPr="0087588A" w:rsidRDefault="00ED166C" w:rsidP="00BD6B23">
      <w:pPr>
        <w:pStyle w:val="BodyText"/>
        <w:widowControl w:val="0"/>
        <w:numPr>
          <w:ilvl w:val="3"/>
          <w:numId w:val="163"/>
        </w:numPr>
        <w:tabs>
          <w:tab w:val="left" w:pos="1991"/>
        </w:tabs>
        <w:spacing w:before="0" w:after="0"/>
        <w:ind w:right="888"/>
      </w:pPr>
      <w:r w:rsidRPr="0087588A">
        <w:t>Add or change the user’s privileges</w:t>
      </w:r>
      <w:r w:rsidRPr="0087588A">
        <w:rPr>
          <w:spacing w:val="1"/>
        </w:rPr>
        <w:t xml:space="preserve"> </w:t>
      </w:r>
      <w:r w:rsidRPr="0087588A">
        <w:rPr>
          <w:spacing w:val="-1"/>
        </w:rPr>
        <w:t>by</w:t>
      </w:r>
      <w:r w:rsidRPr="0087588A">
        <w:t xml:space="preserve"> </w:t>
      </w:r>
      <w:r w:rsidRPr="0087588A">
        <w:rPr>
          <w:spacing w:val="-1"/>
        </w:rPr>
        <w:t>selecting/deselecting the</w:t>
      </w:r>
      <w:r w:rsidRPr="0087588A">
        <w:t xml:space="preserve"> </w:t>
      </w:r>
      <w:r w:rsidRPr="0087588A">
        <w:rPr>
          <w:b/>
          <w:bCs/>
        </w:rPr>
        <w:t>User</w:t>
      </w:r>
      <w:r w:rsidRPr="0087588A">
        <w:rPr>
          <w:b/>
          <w:bCs/>
          <w:spacing w:val="41"/>
        </w:rPr>
        <w:t xml:space="preserve"> </w:t>
      </w:r>
      <w:r w:rsidRPr="0087588A">
        <w:rPr>
          <w:b/>
          <w:bCs/>
        </w:rPr>
        <w:t xml:space="preserve">Privileges </w:t>
      </w:r>
      <w:r w:rsidRPr="0087588A">
        <w:rPr>
          <w:spacing w:val="-1"/>
        </w:rPr>
        <w:t>checkboxes.</w:t>
      </w:r>
    </w:p>
    <w:p w:rsidR="00ED166C" w:rsidRPr="0087588A" w:rsidRDefault="00ED166C" w:rsidP="00BD6B23">
      <w:pPr>
        <w:widowControl w:val="0"/>
        <w:numPr>
          <w:ilvl w:val="3"/>
          <w:numId w:val="163"/>
        </w:numPr>
        <w:tabs>
          <w:tab w:val="left" w:pos="1991"/>
        </w:tabs>
        <w:rPr>
          <w:sz w:val="24"/>
        </w:rPr>
      </w:pPr>
      <w:r w:rsidRPr="0087588A">
        <w:rPr>
          <w:sz w:val="24"/>
        </w:rPr>
        <w:t>Select</w:t>
      </w:r>
      <w:r w:rsidRPr="0087588A">
        <w:rPr>
          <w:spacing w:val="-1"/>
          <w:sz w:val="24"/>
        </w:rPr>
        <w:t xml:space="preserve"> </w:t>
      </w:r>
      <w:r w:rsidR="00A014DB" w:rsidRPr="0087588A">
        <w:rPr>
          <w:spacing w:val="-1"/>
          <w:sz w:val="24"/>
        </w:rPr>
        <w:t xml:space="preserve">and click on the </w:t>
      </w:r>
      <w:r w:rsidRPr="0087588A">
        <w:rPr>
          <w:spacing w:val="-1"/>
          <w:sz w:val="24"/>
        </w:rPr>
        <w:t>site</w:t>
      </w:r>
      <w:r w:rsidRPr="0087588A">
        <w:rPr>
          <w:sz w:val="24"/>
        </w:rPr>
        <w:t xml:space="preserve"> that</w:t>
      </w:r>
      <w:r w:rsidRPr="0087588A">
        <w:rPr>
          <w:spacing w:val="-1"/>
          <w:sz w:val="24"/>
        </w:rPr>
        <w:t xml:space="preserve"> </w:t>
      </w:r>
      <w:r w:rsidRPr="0087588A">
        <w:rPr>
          <w:sz w:val="24"/>
        </w:rPr>
        <w:t xml:space="preserve">the </w:t>
      </w:r>
      <w:r w:rsidRPr="0087588A">
        <w:rPr>
          <w:spacing w:val="-1"/>
          <w:sz w:val="24"/>
        </w:rPr>
        <w:t>privileges</w:t>
      </w:r>
      <w:r w:rsidRPr="0087588A">
        <w:rPr>
          <w:sz w:val="24"/>
        </w:rPr>
        <w:t xml:space="preserve"> </w:t>
      </w:r>
      <w:r w:rsidRPr="0087588A">
        <w:rPr>
          <w:spacing w:val="-1"/>
          <w:sz w:val="24"/>
        </w:rPr>
        <w:t xml:space="preserve">will </w:t>
      </w:r>
      <w:r w:rsidRPr="0087588A">
        <w:rPr>
          <w:sz w:val="24"/>
        </w:rPr>
        <w:t>apply to</w:t>
      </w:r>
      <w:r w:rsidRPr="0087588A">
        <w:rPr>
          <w:spacing w:val="2"/>
          <w:sz w:val="24"/>
        </w:rPr>
        <w:t xml:space="preserve"> </w:t>
      </w:r>
      <w:r w:rsidRPr="0087588A">
        <w:rPr>
          <w:spacing w:val="-1"/>
          <w:sz w:val="24"/>
        </w:rPr>
        <w:t xml:space="preserve">from </w:t>
      </w:r>
      <w:r w:rsidRPr="0087588A">
        <w:rPr>
          <w:sz w:val="24"/>
        </w:rPr>
        <w:t xml:space="preserve">the </w:t>
      </w:r>
      <w:r w:rsidRPr="0087588A">
        <w:rPr>
          <w:b/>
          <w:sz w:val="24"/>
        </w:rPr>
        <w:t>NUMI Access Site</w:t>
      </w:r>
      <w:r w:rsidR="00E93937" w:rsidRPr="0087588A">
        <w:rPr>
          <w:b/>
          <w:sz w:val="24"/>
        </w:rPr>
        <w:t xml:space="preserve"> </w:t>
      </w:r>
      <w:r w:rsidR="00E93937" w:rsidRPr="0087588A">
        <w:rPr>
          <w:sz w:val="24"/>
        </w:rPr>
        <w:t>dropdown.</w:t>
      </w:r>
    </w:p>
    <w:p w:rsidR="00ED166C" w:rsidRPr="0087588A" w:rsidRDefault="00ED166C" w:rsidP="00BD6B23">
      <w:pPr>
        <w:widowControl w:val="0"/>
        <w:numPr>
          <w:ilvl w:val="3"/>
          <w:numId w:val="163"/>
        </w:numPr>
        <w:tabs>
          <w:tab w:val="left" w:pos="1991"/>
        </w:tabs>
        <w:spacing w:before="7"/>
        <w:rPr>
          <w:rFonts w:ascii="Courier New" w:eastAsia="Courier New" w:hAnsi="Courier New" w:cs="Courier New"/>
          <w:sz w:val="20"/>
          <w:szCs w:val="20"/>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Save</w:t>
      </w:r>
      <w:r w:rsidRPr="0087588A">
        <w:rPr>
          <w:spacing w:val="-1"/>
          <w:sz w:val="24"/>
        </w:rPr>
        <w:t>&gt;</w:t>
      </w:r>
      <w:r w:rsidRPr="0087588A">
        <w:rPr>
          <w:sz w:val="24"/>
        </w:rPr>
        <w:t xml:space="preserve"> </w:t>
      </w:r>
      <w:r w:rsidRPr="0087588A">
        <w:rPr>
          <w:spacing w:val="-1"/>
          <w:sz w:val="24"/>
        </w:rPr>
        <w:t>button.</w:t>
      </w:r>
      <w:r w:rsidRPr="0087588A">
        <w:rPr>
          <w:sz w:val="24"/>
        </w:rPr>
        <w:t xml:space="preserve"> The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Successfully Updated User:</w:t>
      </w:r>
    </w:p>
    <w:p w:rsidR="00ED166C" w:rsidRPr="0087588A" w:rsidRDefault="00ED166C" w:rsidP="00ED166C">
      <w:pPr>
        <w:pStyle w:val="BodyText"/>
        <w:spacing w:before="2" w:line="278" w:lineRule="exact"/>
        <w:ind w:left="1990" w:right="107"/>
      </w:pPr>
      <w:r w:rsidRPr="0087588A">
        <w:rPr>
          <w:rFonts w:ascii="Courier New" w:eastAsia="Courier New" w:hAnsi="Courier New" w:cs="Courier New"/>
          <w:spacing w:val="-1"/>
          <w:sz w:val="20"/>
        </w:rPr>
        <w:t>&lt;</w:t>
      </w:r>
      <w:proofErr w:type="gramStart"/>
      <w:r w:rsidRPr="0087588A">
        <w:rPr>
          <w:rFonts w:ascii="Courier New" w:eastAsia="Courier New" w:hAnsi="Courier New" w:cs="Courier New"/>
          <w:spacing w:val="-1"/>
          <w:sz w:val="20"/>
        </w:rPr>
        <w:t>user</w:t>
      </w:r>
      <w:proofErr w:type="gramEnd"/>
      <w:r w:rsidRPr="0087588A">
        <w:rPr>
          <w:rFonts w:ascii="Courier New" w:eastAsia="Courier New" w:hAnsi="Courier New" w:cs="Courier New"/>
          <w:spacing w:val="-1"/>
          <w:sz w:val="20"/>
        </w:rPr>
        <w:t xml:space="preserve"> name&gt;</w:t>
      </w:r>
      <w:r w:rsidRPr="0087588A">
        <w:rPr>
          <w:spacing w:val="-1"/>
        </w:rPr>
        <w:t>”</w:t>
      </w:r>
      <w:r w:rsidRPr="0087588A">
        <w:t xml:space="preserve"> will </w:t>
      </w:r>
      <w:r w:rsidRPr="0087588A">
        <w:rPr>
          <w:spacing w:val="-1"/>
        </w:rPr>
        <w:t>display,</w:t>
      </w:r>
      <w:r w:rsidRPr="0087588A">
        <w:t xml:space="preserve"> as well</w:t>
      </w:r>
      <w:r w:rsidRPr="0087588A">
        <w:rPr>
          <w:spacing w:val="-1"/>
        </w:rPr>
        <w:t xml:space="preserve"> as</w:t>
      </w:r>
      <w:r w:rsidRPr="0087588A">
        <w:t xml:space="preserve"> the reason</w:t>
      </w:r>
      <w:r w:rsidRPr="0087588A">
        <w:rPr>
          <w:spacing w:val="-2"/>
        </w:rPr>
        <w:t xml:space="preserve"> </w:t>
      </w:r>
      <w:r w:rsidRPr="0087588A">
        <w:t>you entered</w:t>
      </w:r>
      <w:r w:rsidR="00B0476B" w:rsidRPr="0087588A">
        <w:t>.</w:t>
      </w:r>
    </w:p>
    <w:p w:rsidR="00ED166C" w:rsidRPr="0087588A" w:rsidRDefault="00ED166C" w:rsidP="00ED166C">
      <w:pPr>
        <w:rPr>
          <w:noProof/>
        </w:rPr>
      </w:pPr>
      <w:r w:rsidRPr="0087588A">
        <w:rPr>
          <w:b/>
          <w:noProof/>
          <w:sz w:val="24"/>
        </w:rPr>
        <w:drawing>
          <wp:inline distT="0" distB="0" distL="0" distR="0" wp14:anchorId="50846E24" wp14:editId="038241A9">
            <wp:extent cx="247650" cy="247650"/>
            <wp:effectExtent l="0" t="0" r="0" b="0"/>
            <wp:docPr id="45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While </w:t>
      </w:r>
      <w:r w:rsidRPr="0087588A">
        <w:rPr>
          <w:b/>
          <w:spacing w:val="-1"/>
          <w:sz w:val="24"/>
        </w:rPr>
        <w:t>multiple</w:t>
      </w:r>
      <w:r w:rsidRPr="0087588A">
        <w:rPr>
          <w:b/>
          <w:sz w:val="24"/>
        </w:rPr>
        <w:t xml:space="preserve"> </w:t>
      </w:r>
      <w:r w:rsidRPr="0087588A">
        <w:rPr>
          <w:b/>
          <w:spacing w:val="-1"/>
          <w:sz w:val="24"/>
        </w:rPr>
        <w:t>sites</w:t>
      </w:r>
      <w:r w:rsidRPr="0087588A">
        <w:rPr>
          <w:b/>
          <w:sz w:val="24"/>
        </w:rPr>
        <w:t xml:space="preserve"> can</w:t>
      </w:r>
      <w:r w:rsidRPr="0087588A">
        <w:rPr>
          <w:b/>
          <w:spacing w:val="-1"/>
          <w:sz w:val="24"/>
        </w:rPr>
        <w:t xml:space="preserve"> </w:t>
      </w:r>
      <w:r w:rsidRPr="0087588A">
        <w:rPr>
          <w:b/>
          <w:sz w:val="24"/>
        </w:rPr>
        <w:t>be selected from the</w:t>
      </w:r>
      <w:r w:rsidRPr="0087588A">
        <w:rPr>
          <w:b/>
          <w:spacing w:val="-1"/>
          <w:sz w:val="24"/>
        </w:rPr>
        <w:t xml:space="preserve"> NUMI</w:t>
      </w:r>
      <w:r w:rsidRPr="0087588A">
        <w:rPr>
          <w:b/>
          <w:sz w:val="24"/>
        </w:rPr>
        <w:t xml:space="preserve"> Access Site </w:t>
      </w:r>
      <w:r w:rsidRPr="0087588A">
        <w:rPr>
          <w:b/>
          <w:spacing w:val="-1"/>
          <w:sz w:val="24"/>
        </w:rPr>
        <w:t>dropdown</w:t>
      </w:r>
      <w:r w:rsidRPr="0087588A">
        <w:rPr>
          <w:b/>
          <w:sz w:val="24"/>
        </w:rPr>
        <w:t xml:space="preserve"> if the user has permission to </w:t>
      </w:r>
      <w:r w:rsidRPr="0087588A">
        <w:rPr>
          <w:b/>
          <w:spacing w:val="-1"/>
          <w:sz w:val="24"/>
        </w:rPr>
        <w:t xml:space="preserve">visit </w:t>
      </w:r>
      <w:r w:rsidRPr="0087588A">
        <w:rPr>
          <w:b/>
          <w:sz w:val="24"/>
        </w:rPr>
        <w:t>more than</w:t>
      </w:r>
      <w:r w:rsidRPr="0087588A">
        <w:rPr>
          <w:b/>
          <w:spacing w:val="-2"/>
          <w:sz w:val="24"/>
        </w:rPr>
        <w:t xml:space="preserve"> </w:t>
      </w:r>
      <w:r w:rsidRPr="0087588A">
        <w:rPr>
          <w:b/>
          <w:sz w:val="24"/>
        </w:rPr>
        <w:t xml:space="preserve">one site, </w:t>
      </w:r>
      <w:r w:rsidRPr="0087588A">
        <w:rPr>
          <w:b/>
          <w:spacing w:val="-1"/>
          <w:sz w:val="24"/>
        </w:rPr>
        <w:t>only</w:t>
      </w:r>
      <w:r w:rsidRPr="0087588A">
        <w:rPr>
          <w:b/>
          <w:sz w:val="24"/>
        </w:rPr>
        <w:t xml:space="preserve"> one site’s</w:t>
      </w:r>
      <w:r w:rsidRPr="0087588A">
        <w:rPr>
          <w:b/>
          <w:spacing w:val="-1"/>
          <w:sz w:val="24"/>
        </w:rPr>
        <w:t xml:space="preserve"> </w:t>
      </w:r>
      <w:r w:rsidRPr="0087588A">
        <w:rPr>
          <w:b/>
          <w:sz w:val="24"/>
        </w:rPr>
        <w:t xml:space="preserve">privileges </w:t>
      </w:r>
      <w:r w:rsidRPr="0087588A">
        <w:rPr>
          <w:b/>
          <w:spacing w:val="-1"/>
          <w:sz w:val="24"/>
        </w:rPr>
        <w:t>can</w:t>
      </w:r>
      <w:r w:rsidRPr="0087588A">
        <w:rPr>
          <w:b/>
          <w:sz w:val="24"/>
        </w:rPr>
        <w:t xml:space="preserve"> be </w:t>
      </w:r>
      <w:r w:rsidRPr="0087588A">
        <w:rPr>
          <w:b/>
          <w:spacing w:val="-1"/>
          <w:sz w:val="24"/>
        </w:rPr>
        <w:t>viewed</w:t>
      </w:r>
      <w:r w:rsidRPr="0087588A">
        <w:rPr>
          <w:b/>
          <w:sz w:val="24"/>
        </w:rPr>
        <w:t xml:space="preserve"> at a time.</w:t>
      </w:r>
    </w:p>
    <w:p w:rsidR="00ED166C" w:rsidRPr="0087588A" w:rsidRDefault="00ED166C" w:rsidP="00ED166C"/>
    <w:p w:rsidR="00A91C50" w:rsidRPr="0087588A" w:rsidRDefault="00A91C50" w:rsidP="00143665">
      <w:pPr>
        <w:ind w:left="1440"/>
      </w:pPr>
      <w:r w:rsidRPr="0087588A">
        <w:rPr>
          <w:noProof/>
        </w:rPr>
        <w:drawing>
          <wp:anchor distT="0" distB="0" distL="114300" distR="114300" simplePos="0" relativeHeight="252125696" behindDoc="0" locked="0" layoutInCell="1" allowOverlap="1" wp14:anchorId="371D970F" wp14:editId="0538E9CD">
            <wp:simplePos x="0" y="0"/>
            <wp:positionH relativeFrom="page">
              <wp:posOffset>975360</wp:posOffset>
            </wp:positionH>
            <wp:positionV relativeFrom="paragraph">
              <wp:posOffset>-5715</wp:posOffset>
            </wp:positionV>
            <wp:extent cx="5610225" cy="3086100"/>
            <wp:effectExtent l="0" t="0" r="9525" b="0"/>
            <wp:wrapNone/>
            <wp:docPr id="86" name="Picture 239" descr="Edit NUMI User Screen" title="Edit NUMI Us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10225"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ED166C" w:rsidRPr="0087588A" w:rsidRDefault="005F0601" w:rsidP="005F0601">
      <w:pPr>
        <w:pStyle w:val="Caption"/>
        <w:jc w:val="center"/>
      </w:pPr>
      <w:bookmarkStart w:id="1636" w:name="_Toc479683429"/>
      <w:bookmarkStart w:id="1637" w:name="_Toc479632212"/>
      <w:bookmarkStart w:id="1638" w:name="_Toc499543657"/>
      <w:r w:rsidRPr="0087588A">
        <w:t xml:space="preserve">Figure </w:t>
      </w:r>
      <w:fldSimple w:instr=" SEQ Figure \* ARABIC ">
        <w:r w:rsidR="00E65A84">
          <w:rPr>
            <w:noProof/>
          </w:rPr>
          <w:t>176</w:t>
        </w:r>
      </w:fldSimple>
      <w:r w:rsidR="00A91C50" w:rsidRPr="0087588A">
        <w:t>: Edit NUMI User Screen</w:t>
      </w:r>
      <w:bookmarkEnd w:id="1636"/>
      <w:bookmarkEnd w:id="1637"/>
      <w:bookmarkEnd w:id="1638"/>
    </w:p>
    <w:p w:rsidR="00A91C50" w:rsidRPr="0087588A" w:rsidRDefault="00A91C50" w:rsidP="00ED166C"/>
    <w:p w:rsidR="00A91C50" w:rsidRPr="0087588A" w:rsidRDefault="00A91C50" w:rsidP="0005446F">
      <w:pPr>
        <w:spacing w:before="69"/>
        <w:ind w:right="222" w:firstLine="510"/>
        <w:rPr>
          <w:sz w:val="24"/>
        </w:rPr>
      </w:pPr>
      <w:r w:rsidRPr="0087588A">
        <w:rPr>
          <w:noProof/>
        </w:rPr>
        <w:drawing>
          <wp:anchor distT="0" distB="0" distL="114300" distR="114300" simplePos="0" relativeHeight="252173824" behindDoc="1" locked="0" layoutInCell="1" allowOverlap="1" wp14:anchorId="222429D7" wp14:editId="6065D347">
            <wp:simplePos x="0" y="0"/>
            <wp:positionH relativeFrom="page">
              <wp:posOffset>838200</wp:posOffset>
            </wp:positionH>
            <wp:positionV relativeFrom="paragraph">
              <wp:posOffset>-61595</wp:posOffset>
            </wp:positionV>
            <wp:extent cx="247650" cy="247650"/>
            <wp:effectExtent l="0" t="0" r="0" b="0"/>
            <wp:wrapNone/>
            <wp:docPr id="621" name="Picture 238"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588A">
        <w:rPr>
          <w:b/>
          <w:bCs/>
          <w:sz w:val="24"/>
        </w:rPr>
        <w:t>If</w:t>
      </w:r>
      <w:r w:rsidRPr="0087588A">
        <w:rPr>
          <w:b/>
          <w:bCs/>
          <w:spacing w:val="1"/>
          <w:sz w:val="24"/>
        </w:rPr>
        <w:t xml:space="preserve"> </w:t>
      </w:r>
      <w:r w:rsidRPr="0087588A">
        <w:rPr>
          <w:b/>
          <w:bCs/>
          <w:spacing w:val="-1"/>
          <w:sz w:val="24"/>
        </w:rPr>
        <w:t>someone</w:t>
      </w:r>
      <w:r w:rsidRPr="0087588A">
        <w:rPr>
          <w:b/>
          <w:bCs/>
          <w:sz w:val="24"/>
        </w:rPr>
        <w:t xml:space="preserve"> tries to </w:t>
      </w:r>
      <w:r w:rsidRPr="0087588A">
        <w:rPr>
          <w:b/>
          <w:bCs/>
          <w:spacing w:val="-1"/>
          <w:sz w:val="24"/>
        </w:rPr>
        <w:t>edit</w:t>
      </w:r>
      <w:r w:rsidRPr="0087588A">
        <w:rPr>
          <w:b/>
          <w:bCs/>
          <w:sz w:val="24"/>
        </w:rPr>
        <w:t xml:space="preserve"> a </w:t>
      </w:r>
      <w:r w:rsidRPr="0087588A">
        <w:rPr>
          <w:b/>
          <w:bCs/>
          <w:spacing w:val="-1"/>
          <w:sz w:val="24"/>
        </w:rPr>
        <w:t>NUMI</w:t>
      </w:r>
      <w:r w:rsidRPr="0087588A">
        <w:rPr>
          <w:b/>
          <w:bCs/>
          <w:sz w:val="24"/>
        </w:rPr>
        <w:t xml:space="preserve"> user record</w:t>
      </w:r>
      <w:r w:rsidRPr="0087588A">
        <w:rPr>
          <w:b/>
          <w:bCs/>
          <w:spacing w:val="-1"/>
          <w:sz w:val="24"/>
        </w:rPr>
        <w:t xml:space="preserve"> </w:t>
      </w:r>
      <w:r w:rsidRPr="0087588A">
        <w:rPr>
          <w:b/>
          <w:bCs/>
          <w:sz w:val="24"/>
        </w:rPr>
        <w:t xml:space="preserve">and they do not have </w:t>
      </w:r>
      <w:r w:rsidRPr="0087588A">
        <w:rPr>
          <w:b/>
          <w:bCs/>
          <w:spacing w:val="-1"/>
          <w:sz w:val="24"/>
        </w:rPr>
        <w:t>the</w:t>
      </w:r>
      <w:r w:rsidRPr="0087588A">
        <w:rPr>
          <w:b/>
          <w:bCs/>
          <w:sz w:val="24"/>
        </w:rPr>
        <w:t xml:space="preserve"> proper</w:t>
      </w:r>
      <w:r w:rsidRPr="0087588A">
        <w:rPr>
          <w:b/>
          <w:bCs/>
          <w:spacing w:val="27"/>
          <w:sz w:val="24"/>
        </w:rPr>
        <w:t xml:space="preserve"> </w:t>
      </w:r>
      <w:r w:rsidRPr="0087588A">
        <w:rPr>
          <w:b/>
          <w:bCs/>
          <w:spacing w:val="-1"/>
          <w:sz w:val="24"/>
        </w:rPr>
        <w:t>administrator</w:t>
      </w:r>
      <w:r w:rsidRPr="0087588A">
        <w:rPr>
          <w:b/>
          <w:bCs/>
          <w:sz w:val="24"/>
        </w:rPr>
        <w:t xml:space="preserve"> </w:t>
      </w:r>
      <w:r w:rsidRPr="0087588A">
        <w:rPr>
          <w:b/>
          <w:bCs/>
          <w:spacing w:val="-1"/>
          <w:sz w:val="24"/>
        </w:rPr>
        <w:t>privileges,</w:t>
      </w:r>
      <w:r w:rsidRPr="0087588A">
        <w:rPr>
          <w:b/>
          <w:bCs/>
          <w:sz w:val="24"/>
        </w:rPr>
        <w:t xml:space="preserve"> an error</w:t>
      </w:r>
      <w:r w:rsidRPr="0087588A">
        <w:rPr>
          <w:b/>
          <w:bCs/>
          <w:spacing w:val="-1"/>
          <w:sz w:val="24"/>
        </w:rPr>
        <w:t xml:space="preserve"> </w:t>
      </w:r>
      <w:r w:rsidRPr="0087588A">
        <w:rPr>
          <w:b/>
          <w:bCs/>
          <w:sz w:val="24"/>
        </w:rPr>
        <w:t xml:space="preserve">message </w:t>
      </w:r>
      <w:r w:rsidRPr="0087588A">
        <w:rPr>
          <w:b/>
          <w:bCs/>
          <w:spacing w:val="-1"/>
          <w:sz w:val="24"/>
        </w:rPr>
        <w:t>will</w:t>
      </w:r>
      <w:r w:rsidRPr="0087588A">
        <w:rPr>
          <w:b/>
          <w:bCs/>
          <w:sz w:val="24"/>
        </w:rPr>
        <w:t xml:space="preserve"> display: </w:t>
      </w:r>
      <w:r w:rsidRPr="0087588A">
        <w:rPr>
          <w:b/>
          <w:bCs/>
          <w:spacing w:val="-1"/>
          <w:sz w:val="24"/>
        </w:rPr>
        <w:t>“</w:t>
      </w:r>
      <w:r w:rsidRPr="0087588A">
        <w:rPr>
          <w:rFonts w:ascii="Courier New" w:eastAsia="Courier New" w:hAnsi="Courier New" w:cs="Courier New"/>
          <w:b/>
          <w:bCs/>
          <w:spacing w:val="-1"/>
          <w:sz w:val="20"/>
          <w:szCs w:val="20"/>
        </w:rPr>
        <w:t>You do not have admin access</w:t>
      </w:r>
      <w:r w:rsidRPr="0087588A">
        <w:rPr>
          <w:rFonts w:ascii="Courier New" w:eastAsia="Courier New" w:hAnsi="Courier New" w:cs="Courier New"/>
          <w:b/>
          <w:bCs/>
          <w:spacing w:val="64"/>
          <w:sz w:val="20"/>
          <w:szCs w:val="20"/>
        </w:rPr>
        <w:t xml:space="preserve"> </w:t>
      </w:r>
      <w:r w:rsidRPr="0087588A">
        <w:rPr>
          <w:rFonts w:ascii="Courier New" w:eastAsia="Courier New" w:hAnsi="Courier New" w:cs="Courier New"/>
          <w:b/>
          <w:bCs/>
          <w:spacing w:val="-1"/>
          <w:sz w:val="20"/>
          <w:szCs w:val="20"/>
        </w:rPr>
        <w:t>to modify user privileges for: &lt;user name&gt;</w:t>
      </w:r>
      <w:r w:rsidRPr="0087588A">
        <w:rPr>
          <w:b/>
          <w:bCs/>
          <w:spacing w:val="-1"/>
          <w:sz w:val="24"/>
        </w:rPr>
        <w:t>.”</w:t>
      </w:r>
    </w:p>
    <w:p w:rsidR="00A91C50" w:rsidRPr="0087588A" w:rsidRDefault="00A91C50" w:rsidP="00A91C50">
      <w:pPr>
        <w:rPr>
          <w:b/>
          <w:sz w:val="24"/>
        </w:rPr>
      </w:pPr>
      <w:r w:rsidRPr="0087588A">
        <w:rPr>
          <w:b/>
          <w:noProof/>
          <w:sz w:val="24"/>
        </w:rPr>
        <w:lastRenderedPageBreak/>
        <w:drawing>
          <wp:inline distT="0" distB="0" distL="0" distR="0" wp14:anchorId="3D673125" wp14:editId="3AD536ED">
            <wp:extent cx="247650" cy="247522"/>
            <wp:effectExtent l="0" t="0" r="0" b="635"/>
            <wp:docPr id="4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17" cstate="print"/>
                    <a:stretch>
                      <a:fillRect/>
                    </a:stretch>
                  </pic:blipFill>
                  <pic:spPr>
                    <a:xfrm>
                      <a:off x="0" y="0"/>
                      <a:ext cx="247650" cy="247522"/>
                    </a:xfrm>
                    <a:prstGeom prst="rect">
                      <a:avLst/>
                    </a:prstGeom>
                  </pic:spPr>
                </pic:pic>
              </a:graphicData>
            </a:graphic>
          </wp:inline>
        </w:drawing>
      </w:r>
      <w:r w:rsidR="00DF273B" w:rsidRPr="0087588A">
        <w:rPr>
          <w:b/>
          <w:sz w:val="24"/>
        </w:rPr>
        <w:t xml:space="preserve"> </w:t>
      </w:r>
      <w:r w:rsidRPr="0087588A">
        <w:rPr>
          <w:b/>
          <w:sz w:val="24"/>
        </w:rPr>
        <w:t>If a user’s</w:t>
      </w:r>
      <w:r w:rsidRPr="0087588A">
        <w:rPr>
          <w:b/>
          <w:spacing w:val="-2"/>
          <w:sz w:val="24"/>
        </w:rPr>
        <w:t xml:space="preserve"> </w:t>
      </w:r>
      <w:r w:rsidRPr="0087588A">
        <w:rPr>
          <w:b/>
          <w:sz w:val="24"/>
        </w:rPr>
        <w:t xml:space="preserve">privileges </w:t>
      </w:r>
      <w:r w:rsidRPr="0087588A">
        <w:rPr>
          <w:b/>
          <w:spacing w:val="-1"/>
          <w:sz w:val="24"/>
        </w:rPr>
        <w:t>are</w:t>
      </w:r>
      <w:r w:rsidRPr="0087588A">
        <w:rPr>
          <w:b/>
          <w:sz w:val="24"/>
        </w:rPr>
        <w:t xml:space="preserve"> changed, they </w:t>
      </w:r>
      <w:r w:rsidRPr="0087588A">
        <w:rPr>
          <w:b/>
          <w:spacing w:val="-1"/>
          <w:sz w:val="24"/>
        </w:rPr>
        <w:t>will</w:t>
      </w:r>
      <w:r w:rsidRPr="0087588A">
        <w:rPr>
          <w:b/>
          <w:sz w:val="24"/>
        </w:rPr>
        <w:t xml:space="preserve"> need to </w:t>
      </w:r>
      <w:r w:rsidRPr="0087588A">
        <w:rPr>
          <w:b/>
          <w:spacing w:val="-1"/>
          <w:sz w:val="24"/>
        </w:rPr>
        <w:t>logout</w:t>
      </w:r>
      <w:r w:rsidRPr="0087588A">
        <w:rPr>
          <w:b/>
          <w:sz w:val="24"/>
        </w:rPr>
        <w:t xml:space="preserve"> and log back in</w:t>
      </w:r>
      <w:r w:rsidRPr="0087588A">
        <w:rPr>
          <w:b/>
          <w:spacing w:val="-1"/>
          <w:sz w:val="24"/>
        </w:rPr>
        <w:t xml:space="preserve"> </w:t>
      </w:r>
      <w:r w:rsidRPr="0087588A">
        <w:rPr>
          <w:b/>
          <w:sz w:val="24"/>
        </w:rPr>
        <w:t xml:space="preserve">for </w:t>
      </w:r>
      <w:r w:rsidRPr="0087588A">
        <w:rPr>
          <w:b/>
          <w:spacing w:val="-1"/>
          <w:sz w:val="24"/>
        </w:rPr>
        <w:t>the</w:t>
      </w:r>
      <w:r w:rsidRPr="0087588A">
        <w:rPr>
          <w:b/>
          <w:spacing w:val="23"/>
          <w:sz w:val="24"/>
        </w:rPr>
        <w:t xml:space="preserve"> </w:t>
      </w:r>
      <w:r w:rsidRPr="0087588A">
        <w:rPr>
          <w:b/>
          <w:sz w:val="24"/>
        </w:rPr>
        <w:t>changes to take effect.</w:t>
      </w:r>
    </w:p>
    <w:p w:rsidR="00A91C50" w:rsidRPr="0087588A" w:rsidRDefault="00A91C50" w:rsidP="004451AB">
      <w:pPr>
        <w:pStyle w:val="Heading3"/>
        <w:rPr>
          <w:spacing w:val="-1"/>
        </w:rPr>
      </w:pPr>
      <w:bookmarkStart w:id="1639" w:name="_Toc465421548"/>
      <w:bookmarkStart w:id="1640" w:name="_Toc465422376"/>
      <w:bookmarkStart w:id="1641" w:name="_Toc479676241"/>
      <w:bookmarkStart w:id="1642" w:name="_Toc479631976"/>
      <w:bookmarkStart w:id="1643" w:name="_Toc499543947"/>
      <w:r w:rsidRPr="0087588A">
        <w:rPr>
          <w:spacing w:val="-1"/>
        </w:rPr>
        <w:t>Deactivating a User’s Site</w:t>
      </w:r>
      <w:bookmarkEnd w:id="1639"/>
      <w:bookmarkEnd w:id="1640"/>
      <w:bookmarkEnd w:id="1641"/>
      <w:bookmarkEnd w:id="1642"/>
      <w:bookmarkEnd w:id="1643"/>
      <w:r w:rsidR="000210DD" w:rsidRPr="0087588A">
        <w:rPr>
          <w:spacing w:val="-1"/>
        </w:rPr>
        <w:fldChar w:fldCharType="begin"/>
      </w:r>
      <w:r w:rsidR="000210DD" w:rsidRPr="0087588A">
        <w:rPr>
          <w:spacing w:val="-1"/>
        </w:rPr>
        <w:instrText xml:space="preserve"> XE "Deactivating a User’s Site" \i </w:instrText>
      </w:r>
      <w:r w:rsidR="000210DD" w:rsidRPr="0087588A">
        <w:rPr>
          <w:spacing w:val="-1"/>
        </w:rPr>
        <w:fldChar w:fldCharType="end"/>
      </w:r>
    </w:p>
    <w:p w:rsidR="00A91C50" w:rsidRPr="0087588A" w:rsidRDefault="00A91C50" w:rsidP="00A91C50">
      <w:pPr>
        <w:pStyle w:val="BodyText"/>
        <w:spacing w:before="237"/>
        <w:ind w:right="222"/>
      </w:pPr>
      <w:r w:rsidRPr="0087588A">
        <w:t xml:space="preserve">A user’s </w:t>
      </w:r>
      <w:r w:rsidRPr="0087588A">
        <w:rPr>
          <w:spacing w:val="-1"/>
        </w:rPr>
        <w:t>permission</w:t>
      </w:r>
      <w:r w:rsidRPr="0087588A">
        <w:t xml:space="preserve"> to visit</w:t>
      </w:r>
      <w:r w:rsidRPr="0087588A">
        <w:rPr>
          <w:spacing w:val="-1"/>
        </w:rPr>
        <w:t xml:space="preserve"> </w:t>
      </w:r>
      <w:r w:rsidRPr="0087588A">
        <w:t>and view</w:t>
      </w:r>
      <w:r w:rsidRPr="0087588A">
        <w:rPr>
          <w:spacing w:val="-2"/>
        </w:rPr>
        <w:t xml:space="preserve"> </w:t>
      </w:r>
      <w:r w:rsidRPr="0087588A">
        <w:t>site</w:t>
      </w:r>
      <w:r w:rsidRPr="0087588A">
        <w:rPr>
          <w:spacing w:val="-1"/>
        </w:rPr>
        <w:t xml:space="preserve"> information</w:t>
      </w:r>
      <w:r w:rsidRPr="0087588A">
        <w:t xml:space="preserve"> </w:t>
      </w:r>
      <w:r w:rsidRPr="0087588A">
        <w:rPr>
          <w:spacing w:val="-1"/>
        </w:rPr>
        <w:t>for</w:t>
      </w:r>
      <w:r w:rsidRPr="0087588A">
        <w:t xml:space="preserve"> a </w:t>
      </w:r>
      <w:r w:rsidRPr="0087588A">
        <w:rPr>
          <w:spacing w:val="-1"/>
        </w:rPr>
        <w:t>particular</w:t>
      </w:r>
      <w:r w:rsidRPr="0087588A">
        <w:t xml:space="preserve"> facility can </w:t>
      </w:r>
      <w:r w:rsidRPr="0087588A">
        <w:rPr>
          <w:spacing w:val="-1"/>
        </w:rPr>
        <w:t>be</w:t>
      </w:r>
      <w:r w:rsidRPr="0087588A">
        <w:t xml:space="preserve"> </w:t>
      </w:r>
      <w:r w:rsidRPr="0087588A">
        <w:rPr>
          <w:spacing w:val="-1"/>
        </w:rPr>
        <w:t>deactivated</w:t>
      </w:r>
      <w:r w:rsidRPr="0087588A">
        <w:rPr>
          <w:spacing w:val="73"/>
        </w:rPr>
        <w:t xml:space="preserve"> </w:t>
      </w:r>
      <w:r w:rsidRPr="0087588A">
        <w:t xml:space="preserve">using this </w:t>
      </w:r>
      <w:r w:rsidRPr="0087588A">
        <w:rPr>
          <w:spacing w:val="-1"/>
        </w:rPr>
        <w:t>feature</w:t>
      </w:r>
      <w:r w:rsidR="00D96CA8" w:rsidRPr="0087588A">
        <w:rPr>
          <w:spacing w:val="-1"/>
        </w:rPr>
        <w:t xml:space="preserve"> </w:t>
      </w:r>
      <w:r w:rsidRPr="0087588A">
        <w:t>(NUMI does not</w:t>
      </w:r>
      <w:r w:rsidRPr="0087588A">
        <w:rPr>
          <w:spacing w:val="-1"/>
        </w:rPr>
        <w:t xml:space="preserve"> </w:t>
      </w:r>
      <w:r w:rsidRPr="0087588A">
        <w:t>allow you to deactivate</w:t>
      </w:r>
      <w:r w:rsidRPr="0087588A">
        <w:rPr>
          <w:spacing w:val="-1"/>
        </w:rPr>
        <w:t xml:space="preserve"> </w:t>
      </w:r>
      <w:r w:rsidRPr="0087588A">
        <w:t>a</w:t>
      </w:r>
      <w:r w:rsidRPr="0087588A">
        <w:rPr>
          <w:spacing w:val="-1"/>
        </w:rPr>
        <w:t xml:space="preserve"> </w:t>
      </w:r>
      <w:r w:rsidRPr="0087588A">
        <w:rPr>
          <w:u w:val="single" w:color="000000"/>
        </w:rPr>
        <w:t>user</w:t>
      </w:r>
      <w:r w:rsidRPr="0087588A">
        <w:t xml:space="preserve">, but you can </w:t>
      </w:r>
      <w:r w:rsidRPr="0087588A">
        <w:rPr>
          <w:spacing w:val="-1"/>
        </w:rPr>
        <w:t>accomplish</w:t>
      </w:r>
      <w:r w:rsidRPr="0087588A">
        <w:t xml:space="preserve"> </w:t>
      </w:r>
      <w:r w:rsidRPr="0087588A">
        <w:rPr>
          <w:spacing w:val="-1"/>
        </w:rPr>
        <w:t>that</w:t>
      </w:r>
      <w:r w:rsidRPr="0087588A">
        <w:rPr>
          <w:spacing w:val="35"/>
        </w:rPr>
        <w:t xml:space="preserve"> </w:t>
      </w:r>
      <w:r w:rsidRPr="0087588A">
        <w:rPr>
          <w:spacing w:val="-1"/>
        </w:rPr>
        <w:t>general</w:t>
      </w:r>
      <w:r w:rsidRPr="0087588A">
        <w:t xml:space="preserve"> goal</w:t>
      </w:r>
      <w:r w:rsidRPr="0087588A">
        <w:rPr>
          <w:spacing w:val="-1"/>
        </w:rPr>
        <w:t xml:space="preserve"> </w:t>
      </w:r>
      <w:r w:rsidRPr="0087588A">
        <w:t>by deactivating all of</w:t>
      </w:r>
      <w:r w:rsidRPr="0087588A">
        <w:rPr>
          <w:spacing w:val="-1"/>
        </w:rPr>
        <w:t xml:space="preserve"> </w:t>
      </w:r>
      <w:r w:rsidRPr="0087588A">
        <w:t xml:space="preserve">their site </w:t>
      </w:r>
      <w:r w:rsidRPr="0087588A">
        <w:rPr>
          <w:spacing w:val="-1"/>
        </w:rPr>
        <w:t>permissions).</w:t>
      </w:r>
    </w:p>
    <w:p w:rsidR="00A91C50" w:rsidRPr="0087588A" w:rsidRDefault="00A91C50" w:rsidP="000443F5">
      <w:pPr>
        <w:pStyle w:val="Heading4"/>
        <w:widowControl w:val="0"/>
        <w:tabs>
          <w:tab w:val="clear" w:pos="2394"/>
        </w:tabs>
        <w:spacing w:before="120" w:after="0"/>
        <w:ind w:left="864"/>
      </w:pPr>
      <w:bookmarkStart w:id="1644" w:name="_Toc479676242"/>
      <w:bookmarkStart w:id="1645" w:name="_Toc479631977"/>
      <w:bookmarkStart w:id="1646" w:name="_Toc499543948"/>
      <w:r w:rsidRPr="0087588A">
        <w:t>To deactivate a user</w:t>
      </w:r>
      <w:r w:rsidRPr="0087588A">
        <w:rPr>
          <w:spacing w:val="1"/>
        </w:rPr>
        <w:t xml:space="preserve"> </w:t>
      </w:r>
      <w:r w:rsidRPr="0087588A">
        <w:t>site</w:t>
      </w:r>
      <w:bookmarkEnd w:id="1644"/>
      <w:bookmarkEnd w:id="1645"/>
      <w:bookmarkEnd w:id="1646"/>
    </w:p>
    <w:p w:rsidR="00A91C50" w:rsidRPr="0087588A" w:rsidRDefault="00A91C50" w:rsidP="00BD6B23">
      <w:pPr>
        <w:widowControl w:val="0"/>
        <w:numPr>
          <w:ilvl w:val="3"/>
          <w:numId w:val="164"/>
        </w:numPr>
        <w:tabs>
          <w:tab w:val="left" w:pos="1991"/>
        </w:tabs>
        <w:spacing w:before="5" w:line="281" w:lineRule="exact"/>
        <w:rPr>
          <w:sz w:val="24"/>
        </w:rPr>
      </w:pPr>
      <w:r w:rsidRPr="0087588A">
        <w:rPr>
          <w:sz w:val="24"/>
        </w:rPr>
        <w:t xml:space="preserve">Click the </w:t>
      </w:r>
      <w:r w:rsidRPr="0087588A">
        <w:rPr>
          <w:rFonts w:ascii="Courier New"/>
          <w:color w:val="0000FF"/>
          <w:spacing w:val="-1"/>
          <w:sz w:val="20"/>
          <w:u w:val="single" w:color="0000FF"/>
        </w:rPr>
        <w:t>Select</w:t>
      </w:r>
      <w:r w:rsidRPr="0087588A">
        <w:rPr>
          <w:rFonts w:ascii="Courier New"/>
          <w:color w:val="0000FF"/>
          <w:spacing w:val="-61"/>
          <w:sz w:val="20"/>
          <w:u w:val="single" w:color="0000FF"/>
        </w:rPr>
        <w:t xml:space="preserve"> </w:t>
      </w:r>
      <w:r w:rsidRPr="0087588A">
        <w:rPr>
          <w:sz w:val="24"/>
        </w:rPr>
        <w:t xml:space="preserve">hyperlink </w:t>
      </w:r>
      <w:r w:rsidRPr="0087588A">
        <w:rPr>
          <w:spacing w:val="-1"/>
          <w:sz w:val="24"/>
        </w:rPr>
        <w:t>for</w:t>
      </w:r>
      <w:r w:rsidRPr="0087588A">
        <w:rPr>
          <w:sz w:val="24"/>
        </w:rPr>
        <w:t xml:space="preserve"> the </w:t>
      </w:r>
      <w:r w:rsidRPr="0087588A">
        <w:rPr>
          <w:spacing w:val="-1"/>
          <w:sz w:val="24"/>
        </w:rPr>
        <w:t>desired</w:t>
      </w:r>
      <w:r w:rsidRPr="0087588A">
        <w:rPr>
          <w:sz w:val="24"/>
        </w:rPr>
        <w:t xml:space="preserve"> </w:t>
      </w:r>
      <w:r w:rsidRPr="0087588A">
        <w:rPr>
          <w:spacing w:val="-1"/>
          <w:sz w:val="24"/>
        </w:rPr>
        <w:t>user</w:t>
      </w:r>
      <w:r w:rsidRPr="0087588A">
        <w:rPr>
          <w:sz w:val="24"/>
        </w:rPr>
        <w:t xml:space="preserve"> on</w:t>
      </w:r>
      <w:r w:rsidRPr="0087588A">
        <w:rPr>
          <w:spacing w:val="-2"/>
          <w:sz w:val="24"/>
        </w:rPr>
        <w:t xml:space="preserve"> </w:t>
      </w:r>
      <w:r w:rsidRPr="0087588A">
        <w:rPr>
          <w:sz w:val="24"/>
        </w:rPr>
        <w:t>the</w:t>
      </w:r>
      <w:r w:rsidRPr="0087588A">
        <w:rPr>
          <w:spacing w:val="2"/>
          <w:sz w:val="24"/>
        </w:rPr>
        <w:t xml:space="preserve"> </w:t>
      </w:r>
      <w:r w:rsidRPr="0087588A">
        <w:rPr>
          <w:b/>
          <w:i/>
          <w:spacing w:val="-1"/>
          <w:sz w:val="24"/>
        </w:rPr>
        <w:t>NUMI</w:t>
      </w:r>
      <w:r w:rsidRPr="0087588A">
        <w:rPr>
          <w:b/>
          <w:i/>
          <w:sz w:val="24"/>
        </w:rPr>
        <w:t xml:space="preserve"> User List</w:t>
      </w:r>
      <w:r w:rsidR="009A644A" w:rsidRPr="0087588A">
        <w:rPr>
          <w:b/>
          <w:i/>
          <w:sz w:val="24"/>
        </w:rPr>
        <w:t xml:space="preserve"> screen.</w:t>
      </w:r>
    </w:p>
    <w:p w:rsidR="00A91C50" w:rsidRPr="0087588A" w:rsidRDefault="00A91C50" w:rsidP="00BD6B23">
      <w:pPr>
        <w:pStyle w:val="BodyText"/>
        <w:widowControl w:val="0"/>
        <w:numPr>
          <w:ilvl w:val="3"/>
          <w:numId w:val="164"/>
        </w:numPr>
        <w:tabs>
          <w:tab w:val="left" w:pos="1991"/>
        </w:tabs>
        <w:spacing w:before="7" w:after="0" w:line="281" w:lineRule="exact"/>
      </w:pPr>
      <w:r w:rsidRPr="0087588A">
        <w:t xml:space="preserve">Click the </w:t>
      </w:r>
      <w:r w:rsidRPr="0087588A">
        <w:rPr>
          <w:rFonts w:ascii="Courier New" w:eastAsia="Courier New" w:hAnsi="Courier New" w:cs="Courier New"/>
          <w:color w:val="0000FF"/>
          <w:spacing w:val="-1"/>
          <w:sz w:val="20"/>
          <w:u w:val="single" w:color="0000FF"/>
        </w:rPr>
        <w:t>Edit</w:t>
      </w:r>
      <w:r w:rsidRPr="0087588A">
        <w:rPr>
          <w:rFonts w:ascii="Courier New" w:eastAsia="Courier New" w:hAnsi="Courier New" w:cs="Courier New"/>
          <w:color w:val="0000FF"/>
          <w:spacing w:val="-61"/>
          <w:sz w:val="20"/>
          <w:u w:val="single" w:color="0000FF"/>
        </w:rPr>
        <w:t xml:space="preserve"> </w:t>
      </w:r>
      <w:r w:rsidRPr="0087588A">
        <w:rPr>
          <w:spacing w:val="-1"/>
        </w:rPr>
        <w:t>hyperlink</w:t>
      </w:r>
      <w:r w:rsidRPr="0087588A">
        <w:rPr>
          <w:spacing w:val="-2"/>
        </w:rPr>
        <w:t xml:space="preserve"> </w:t>
      </w:r>
      <w:r w:rsidRPr="0087588A">
        <w:t xml:space="preserve">to display </w:t>
      </w:r>
      <w:r w:rsidRPr="0087588A">
        <w:rPr>
          <w:spacing w:val="-1"/>
        </w:rPr>
        <w:t>the</w:t>
      </w:r>
      <w:r w:rsidRPr="0087588A">
        <w:t xml:space="preserve"> user’s privileges</w:t>
      </w:r>
      <w:r w:rsidRPr="0087588A">
        <w:rPr>
          <w:spacing w:val="-1"/>
        </w:rPr>
        <w:t xml:space="preserve"> </w:t>
      </w:r>
    </w:p>
    <w:p w:rsidR="00A91C50" w:rsidRPr="0087588A" w:rsidRDefault="00A91C50" w:rsidP="00BD6B23">
      <w:pPr>
        <w:widowControl w:val="0"/>
        <w:numPr>
          <w:ilvl w:val="3"/>
          <w:numId w:val="164"/>
        </w:numPr>
        <w:tabs>
          <w:tab w:val="left" w:pos="1991"/>
        </w:tabs>
        <w:ind w:right="355"/>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desired</w:t>
      </w:r>
      <w:r w:rsidRPr="0087588A">
        <w:rPr>
          <w:sz w:val="24"/>
        </w:rPr>
        <w:t xml:space="preserve"> </w:t>
      </w:r>
      <w:r w:rsidRPr="0087588A">
        <w:rPr>
          <w:spacing w:val="-1"/>
          <w:sz w:val="24"/>
        </w:rPr>
        <w:t>site</w:t>
      </w:r>
      <w:r w:rsidRPr="0087588A">
        <w:rPr>
          <w:sz w:val="24"/>
        </w:rPr>
        <w:t xml:space="preserve"> from the </w:t>
      </w:r>
      <w:r w:rsidRPr="0087588A">
        <w:rPr>
          <w:b/>
          <w:sz w:val="24"/>
        </w:rPr>
        <w:t xml:space="preserve">NUMI Access Site </w:t>
      </w:r>
      <w:r w:rsidRPr="0087588A">
        <w:rPr>
          <w:sz w:val="24"/>
        </w:rPr>
        <w:t xml:space="preserve">dropdown by </w:t>
      </w:r>
      <w:r w:rsidRPr="0087588A">
        <w:rPr>
          <w:i/>
          <w:sz w:val="24"/>
        </w:rPr>
        <w:t>clicking</w:t>
      </w:r>
      <w:r w:rsidRPr="0087588A">
        <w:rPr>
          <w:i/>
          <w:spacing w:val="-1"/>
          <w:sz w:val="24"/>
        </w:rPr>
        <w:t xml:space="preserve"> </w:t>
      </w:r>
      <w:r w:rsidRPr="0087588A">
        <w:rPr>
          <w:sz w:val="24"/>
        </w:rPr>
        <w:t>on</w:t>
      </w:r>
      <w:r w:rsidRPr="0087588A">
        <w:rPr>
          <w:spacing w:val="29"/>
          <w:sz w:val="24"/>
        </w:rPr>
        <w:t xml:space="preserve"> </w:t>
      </w:r>
      <w:r w:rsidRPr="0087588A">
        <w:rPr>
          <w:sz w:val="24"/>
        </w:rPr>
        <w:t>it.</w:t>
      </w:r>
    </w:p>
    <w:p w:rsidR="00A91C50" w:rsidRPr="0087588A" w:rsidRDefault="00A91C50" w:rsidP="00BD6B23">
      <w:pPr>
        <w:widowControl w:val="0"/>
        <w:numPr>
          <w:ilvl w:val="3"/>
          <w:numId w:val="164"/>
        </w:numPr>
        <w:tabs>
          <w:tab w:val="left" w:pos="1991"/>
        </w:tabs>
        <w:spacing w:before="7" w:line="284" w:lineRule="exact"/>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rFonts w:ascii="Courier New"/>
          <w:color w:val="0000FF"/>
          <w:spacing w:val="-1"/>
          <w:sz w:val="20"/>
          <w:u w:val="single" w:color="0000FF"/>
        </w:rPr>
        <w:t>Deactivate</w:t>
      </w:r>
      <w:r w:rsidRPr="0087588A">
        <w:rPr>
          <w:rFonts w:ascii="Courier New"/>
          <w:color w:val="0000FF"/>
          <w:spacing w:val="-61"/>
          <w:sz w:val="20"/>
          <w:u w:val="single" w:color="0000FF"/>
        </w:rPr>
        <w:t xml:space="preserve"> </w:t>
      </w:r>
      <w:r w:rsidRPr="0087588A">
        <w:rPr>
          <w:sz w:val="24"/>
        </w:rPr>
        <w:t>button.</w:t>
      </w:r>
    </w:p>
    <w:p w:rsidR="00A91C50" w:rsidRPr="0087588A" w:rsidRDefault="00A91C50" w:rsidP="00BD6B23">
      <w:pPr>
        <w:widowControl w:val="0"/>
        <w:numPr>
          <w:ilvl w:val="3"/>
          <w:numId w:val="164"/>
        </w:numPr>
        <w:tabs>
          <w:tab w:val="left" w:pos="1991"/>
        </w:tabs>
        <w:spacing w:line="284" w:lineRule="exact"/>
        <w:rPr>
          <w:rFonts w:ascii="Courier New" w:eastAsia="Courier New" w:hAnsi="Courier New" w:cs="Courier New"/>
          <w:sz w:val="20"/>
          <w:szCs w:val="20"/>
        </w:rPr>
      </w:pPr>
      <w:r w:rsidRPr="0087588A">
        <w:rPr>
          <w:spacing w:val="-1"/>
          <w:sz w:val="24"/>
        </w:rPr>
        <w:t>When</w:t>
      </w:r>
      <w:r w:rsidRPr="0087588A">
        <w:rPr>
          <w:sz w:val="24"/>
        </w:rPr>
        <w:t xml:space="preserve"> the </w:t>
      </w:r>
      <w:r w:rsidRPr="0087588A">
        <w:rPr>
          <w:spacing w:val="-1"/>
          <w:sz w:val="24"/>
        </w:rPr>
        <w:t>prompt</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Are you sure you want to</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deactivate user site</w:t>
      </w:r>
    </w:p>
    <w:p w:rsidR="00A91C50" w:rsidRPr="0087588A" w:rsidRDefault="00A91C50" w:rsidP="00A91C50">
      <w:pPr>
        <w:ind w:left="1990"/>
        <w:rPr>
          <w:sz w:val="24"/>
        </w:rPr>
      </w:pPr>
      <w:r w:rsidRPr="0087588A">
        <w:rPr>
          <w:rFonts w:ascii="Courier New" w:eastAsia="Courier New" w:hAnsi="Courier New" w:cs="Courier New"/>
          <w:spacing w:val="-1"/>
          <w:sz w:val="20"/>
          <w:szCs w:val="20"/>
        </w:rPr>
        <w:t>&lt;City, State&gt;</w:t>
      </w:r>
      <w:r w:rsidRPr="0087588A">
        <w:rPr>
          <w:spacing w:val="-1"/>
          <w:sz w:val="24"/>
        </w:rPr>
        <w:t>”</w:t>
      </w:r>
      <w:r w:rsidRPr="0087588A">
        <w:rPr>
          <w:sz w:val="24"/>
        </w:rPr>
        <w:t xml:space="preserve"> </w:t>
      </w:r>
      <w:r w:rsidRPr="0087588A">
        <w:rPr>
          <w:spacing w:val="-1"/>
          <w:sz w:val="24"/>
        </w:rPr>
        <w:t>displays.</w:t>
      </w:r>
    </w:p>
    <w:p w:rsidR="00A91C50" w:rsidRPr="0087588A" w:rsidRDefault="00A91C50" w:rsidP="00BD6B23">
      <w:pPr>
        <w:pStyle w:val="BodyText"/>
        <w:widowControl w:val="0"/>
        <w:numPr>
          <w:ilvl w:val="3"/>
          <w:numId w:val="164"/>
        </w:numPr>
        <w:tabs>
          <w:tab w:val="left" w:pos="1991"/>
        </w:tabs>
        <w:spacing w:before="0" w:after="0"/>
      </w:pPr>
      <w:r w:rsidRPr="0087588A">
        <w:rPr>
          <w:spacing w:val="-1"/>
        </w:rPr>
        <w:t>Click</w:t>
      </w:r>
      <w:r w:rsidRPr="0087588A">
        <w:t xml:space="preserve"> the</w:t>
      </w:r>
      <w:r w:rsidRPr="0087588A">
        <w:rPr>
          <w:spacing w:val="-1"/>
        </w:rPr>
        <w:t xml:space="preserve"> &lt;</w:t>
      </w:r>
      <w:r w:rsidRPr="0087588A">
        <w:rPr>
          <w:rFonts w:ascii="Courier New"/>
          <w:spacing w:val="-1"/>
          <w:sz w:val="20"/>
        </w:rPr>
        <w:t>OK</w:t>
      </w:r>
      <w:r w:rsidRPr="0087588A">
        <w:rPr>
          <w:spacing w:val="-1"/>
        </w:rPr>
        <w:t>&gt;</w:t>
      </w:r>
      <w:r w:rsidRPr="0087588A">
        <w:t xml:space="preserve"> button</w:t>
      </w:r>
      <w:r w:rsidRPr="0087588A">
        <w:rPr>
          <w:spacing w:val="-1"/>
        </w:rPr>
        <w:t xml:space="preserve"> </w:t>
      </w:r>
      <w:r w:rsidRPr="0087588A">
        <w:t>to</w:t>
      </w:r>
      <w:r w:rsidRPr="0087588A">
        <w:rPr>
          <w:spacing w:val="-1"/>
        </w:rPr>
        <w:t xml:space="preserve"> </w:t>
      </w:r>
      <w:r w:rsidRPr="0087588A">
        <w:t>deactivate</w:t>
      </w:r>
      <w:r w:rsidRPr="0087588A">
        <w:rPr>
          <w:spacing w:val="-1"/>
        </w:rPr>
        <w:t xml:space="preserve"> the</w:t>
      </w:r>
      <w:r w:rsidRPr="0087588A">
        <w:t xml:space="preserve"> site.</w:t>
      </w:r>
    </w:p>
    <w:p w:rsidR="005450BC" w:rsidRPr="0087588A" w:rsidRDefault="005450BC" w:rsidP="005450BC">
      <w:pPr>
        <w:pStyle w:val="Heading2"/>
      </w:pPr>
      <w:bookmarkStart w:id="1647" w:name="_Toc479676243"/>
      <w:bookmarkStart w:id="1648" w:name="_Toc479631978"/>
      <w:bookmarkStart w:id="1649" w:name="_Toc499543949"/>
      <w:r w:rsidRPr="0087588A">
        <w:t>Accessing the NUMI Site Admin Feature</w:t>
      </w:r>
      <w:bookmarkEnd w:id="1647"/>
      <w:bookmarkEnd w:id="1648"/>
      <w:bookmarkEnd w:id="1649"/>
    </w:p>
    <w:p w:rsidR="005450BC" w:rsidRPr="0087588A" w:rsidRDefault="005450BC" w:rsidP="005450BC">
      <w:pPr>
        <w:pStyle w:val="BodyText"/>
        <w:spacing w:before="146"/>
        <w:ind w:right="267"/>
        <w:jc w:val="both"/>
      </w:pPr>
      <w:r w:rsidRPr="0087588A">
        <w:rPr>
          <w:spacing w:val="-1"/>
        </w:rPr>
        <w:t>Administrators</w:t>
      </w:r>
      <w:r w:rsidRPr="0087588A">
        <w:t xml:space="preserve"> will </w:t>
      </w:r>
      <w:r w:rsidRPr="0087588A">
        <w:rPr>
          <w:spacing w:val="-1"/>
        </w:rPr>
        <w:t xml:space="preserve">use </w:t>
      </w:r>
      <w:r w:rsidRPr="0087588A">
        <w:t xml:space="preserve">this feature to </w:t>
      </w:r>
      <w:r w:rsidRPr="0087588A">
        <w:rPr>
          <w:spacing w:val="-1"/>
        </w:rPr>
        <w:t>find</w:t>
      </w:r>
      <w:r w:rsidRPr="0087588A">
        <w:t xml:space="preserve"> VistA users, and add or </w:t>
      </w:r>
      <w:r w:rsidRPr="0087588A">
        <w:rPr>
          <w:spacing w:val="-1"/>
        </w:rPr>
        <w:t>remove</w:t>
      </w:r>
      <w:r w:rsidRPr="0087588A">
        <w:t xml:space="preserve"> users </w:t>
      </w:r>
      <w:r w:rsidRPr="0087588A">
        <w:rPr>
          <w:spacing w:val="-1"/>
        </w:rPr>
        <w:t>from</w:t>
      </w:r>
      <w:r w:rsidRPr="0087588A">
        <w:t xml:space="preserve"> the NUMI</w:t>
      </w:r>
      <w:r w:rsidRPr="0087588A">
        <w:rPr>
          <w:spacing w:val="41"/>
        </w:rPr>
        <w:t xml:space="preserve"> </w:t>
      </w:r>
      <w:r w:rsidRPr="0087588A">
        <w:t xml:space="preserve">Physician </w:t>
      </w:r>
      <w:r w:rsidRPr="0087588A">
        <w:rPr>
          <w:spacing w:val="-1"/>
        </w:rPr>
        <w:t>Advisor,</w:t>
      </w:r>
      <w:r w:rsidRPr="0087588A">
        <w:t xml:space="preserve"> </w:t>
      </w:r>
      <w:r w:rsidRPr="0087588A">
        <w:rPr>
          <w:spacing w:val="-1"/>
        </w:rPr>
        <w:t>NUMI</w:t>
      </w:r>
      <w:r w:rsidRPr="0087588A">
        <w:t xml:space="preserve"> </w:t>
      </w:r>
      <w:r w:rsidRPr="0087588A">
        <w:rPr>
          <w:spacing w:val="-1"/>
        </w:rPr>
        <w:t>Primary</w:t>
      </w:r>
      <w:r w:rsidRPr="0087588A">
        <w:t xml:space="preserve"> Reviewer </w:t>
      </w:r>
      <w:r w:rsidRPr="0087588A">
        <w:rPr>
          <w:spacing w:val="-1"/>
        </w:rPr>
        <w:t>and</w:t>
      </w:r>
      <w:r w:rsidRPr="0087588A">
        <w:t xml:space="preserve"> </w:t>
      </w:r>
      <w:r w:rsidRPr="0087588A">
        <w:rPr>
          <w:spacing w:val="-1"/>
        </w:rPr>
        <w:t>NUMI</w:t>
      </w:r>
      <w:r w:rsidRPr="0087588A">
        <w:t xml:space="preserve"> Site </w:t>
      </w:r>
      <w:r w:rsidRPr="0087588A">
        <w:rPr>
          <w:spacing w:val="-1"/>
        </w:rPr>
        <w:t>Administrators</w:t>
      </w:r>
      <w:r w:rsidRPr="0087588A">
        <w:t xml:space="preserve"> </w:t>
      </w:r>
      <w:r w:rsidRPr="0087588A">
        <w:rPr>
          <w:spacing w:val="-1"/>
        </w:rPr>
        <w:t>lists.</w:t>
      </w:r>
      <w:r w:rsidRPr="0087588A">
        <w:t xml:space="preserve"> </w:t>
      </w:r>
      <w:r w:rsidRPr="0087588A">
        <w:rPr>
          <w:spacing w:val="-1"/>
        </w:rPr>
        <w:t>The</w:t>
      </w:r>
      <w:r w:rsidRPr="0087588A">
        <w:t xml:space="preserve"> </w:t>
      </w:r>
      <w:r w:rsidRPr="0087588A">
        <w:rPr>
          <w:spacing w:val="-1"/>
        </w:rPr>
        <w:t>examples</w:t>
      </w:r>
      <w:r w:rsidRPr="0087588A">
        <w:rPr>
          <w:spacing w:val="89"/>
        </w:rPr>
        <w:t xml:space="preserve"> </w:t>
      </w:r>
      <w:r w:rsidRPr="0087588A">
        <w:t xml:space="preserve">below </w:t>
      </w:r>
      <w:r w:rsidRPr="0087588A">
        <w:rPr>
          <w:spacing w:val="-1"/>
        </w:rPr>
        <w:t>illustrate</w:t>
      </w:r>
      <w:r w:rsidRPr="0087588A">
        <w:t xml:space="preserve"> adding </w:t>
      </w:r>
      <w:r w:rsidRPr="0087588A">
        <w:rPr>
          <w:spacing w:val="-1"/>
        </w:rPr>
        <w:t>HARRIS</w:t>
      </w:r>
      <w:r w:rsidRPr="0087588A">
        <w:t xml:space="preserve"> to several </w:t>
      </w:r>
      <w:r w:rsidRPr="0087588A">
        <w:rPr>
          <w:spacing w:val="-1"/>
        </w:rPr>
        <w:t>Admin</w:t>
      </w:r>
      <w:r w:rsidRPr="0087588A">
        <w:t xml:space="preserve"> lists.</w:t>
      </w:r>
    </w:p>
    <w:p w:rsidR="005450BC" w:rsidRPr="0087588A" w:rsidRDefault="005450BC" w:rsidP="000443F5">
      <w:pPr>
        <w:pStyle w:val="Heading4"/>
        <w:widowControl w:val="0"/>
        <w:tabs>
          <w:tab w:val="clear" w:pos="2394"/>
        </w:tabs>
        <w:spacing w:before="120" w:after="0"/>
        <w:ind w:left="864"/>
      </w:pPr>
      <w:bookmarkStart w:id="1650" w:name="_Toc479676244"/>
      <w:bookmarkStart w:id="1651" w:name="_Toc479631979"/>
      <w:bookmarkStart w:id="1652" w:name="_Toc499543950"/>
      <w:r w:rsidRPr="0087588A">
        <w:t xml:space="preserve">To access the </w:t>
      </w:r>
      <w:r w:rsidRPr="0087588A">
        <w:rPr>
          <w:spacing w:val="-1"/>
        </w:rPr>
        <w:t>NUMI</w:t>
      </w:r>
      <w:r w:rsidRPr="0087588A">
        <w:t xml:space="preserve"> </w:t>
      </w:r>
      <w:r w:rsidRPr="0087588A">
        <w:rPr>
          <w:spacing w:val="-1"/>
        </w:rPr>
        <w:t>‘Admin</w:t>
      </w:r>
      <w:r w:rsidRPr="0087588A">
        <w:t xml:space="preserve"> Site’ feature</w:t>
      </w:r>
      <w:bookmarkEnd w:id="1650"/>
      <w:bookmarkEnd w:id="1651"/>
      <w:bookmarkEnd w:id="1652"/>
    </w:p>
    <w:p w:rsidR="005450BC" w:rsidRPr="0087588A" w:rsidRDefault="005450BC" w:rsidP="00BD6B23">
      <w:pPr>
        <w:widowControl w:val="0"/>
        <w:numPr>
          <w:ilvl w:val="2"/>
          <w:numId w:val="119"/>
        </w:numPr>
        <w:tabs>
          <w:tab w:val="left" w:pos="1901"/>
        </w:tabs>
        <w:spacing w:line="275" w:lineRule="exact"/>
        <w:rPr>
          <w:sz w:val="24"/>
        </w:rPr>
      </w:pPr>
      <w:r w:rsidRPr="0087588A">
        <w:rPr>
          <w:i/>
          <w:sz w:val="24"/>
        </w:rPr>
        <w:t xml:space="preserve">Select </w:t>
      </w:r>
      <w:r w:rsidRPr="0087588A">
        <w:rPr>
          <w:sz w:val="24"/>
        </w:rPr>
        <w:t xml:space="preserve">the </w:t>
      </w:r>
      <w:r w:rsidRPr="0087588A">
        <w:rPr>
          <w:b/>
          <w:spacing w:val="-1"/>
          <w:sz w:val="24"/>
        </w:rPr>
        <w:t>Admin</w:t>
      </w:r>
      <w:r w:rsidRPr="0087588A">
        <w:rPr>
          <w:b/>
          <w:sz w:val="24"/>
        </w:rPr>
        <w:t xml:space="preserve"> </w:t>
      </w:r>
      <w:r w:rsidRPr="0087588A">
        <w:rPr>
          <w:spacing w:val="-1"/>
          <w:sz w:val="24"/>
        </w:rPr>
        <w:t>dropdown</w:t>
      </w:r>
      <w:r w:rsidRPr="0087588A">
        <w:rPr>
          <w:sz w:val="24"/>
        </w:rPr>
        <w:t xml:space="preserve"> and</w:t>
      </w:r>
      <w:r w:rsidRPr="0087588A">
        <w:rPr>
          <w:spacing w:val="-1"/>
          <w:sz w:val="24"/>
        </w:rPr>
        <w:t xml:space="preserve"> </w:t>
      </w:r>
      <w:r w:rsidRPr="0087588A">
        <w:rPr>
          <w:i/>
          <w:sz w:val="24"/>
        </w:rPr>
        <w:t xml:space="preserve">click </w:t>
      </w:r>
      <w:r w:rsidRPr="0087588A">
        <w:rPr>
          <w:sz w:val="24"/>
        </w:rPr>
        <w:t xml:space="preserve">on the </w:t>
      </w:r>
      <w:r w:rsidRPr="0087588A">
        <w:rPr>
          <w:b/>
          <w:spacing w:val="-1"/>
          <w:sz w:val="24"/>
        </w:rPr>
        <w:t>Admin</w:t>
      </w:r>
      <w:r w:rsidRPr="0087588A">
        <w:rPr>
          <w:b/>
          <w:sz w:val="24"/>
        </w:rPr>
        <w:t xml:space="preserve"> </w:t>
      </w:r>
      <w:r w:rsidRPr="0087588A">
        <w:rPr>
          <w:b/>
          <w:spacing w:val="-1"/>
          <w:sz w:val="24"/>
        </w:rPr>
        <w:t>Sites</w:t>
      </w:r>
      <w:r w:rsidRPr="0087588A">
        <w:rPr>
          <w:b/>
          <w:sz w:val="24"/>
        </w:rPr>
        <w:t xml:space="preserve"> </w:t>
      </w:r>
      <w:r w:rsidRPr="0087588A">
        <w:rPr>
          <w:spacing w:val="-1"/>
          <w:sz w:val="24"/>
        </w:rPr>
        <w:t>option.</w:t>
      </w:r>
    </w:p>
    <w:p w:rsidR="005450BC" w:rsidRPr="0087588A" w:rsidRDefault="005450BC" w:rsidP="00BD6B23">
      <w:pPr>
        <w:pStyle w:val="BodyText"/>
        <w:widowControl w:val="0"/>
        <w:numPr>
          <w:ilvl w:val="2"/>
          <w:numId w:val="119"/>
        </w:numPr>
        <w:tabs>
          <w:tab w:val="left" w:pos="1901"/>
        </w:tabs>
        <w:spacing w:before="0" w:after="0"/>
        <w:ind w:right="712"/>
      </w:pPr>
      <w:r w:rsidRPr="0087588A">
        <w:t xml:space="preserve">The </w:t>
      </w:r>
      <w:r w:rsidRPr="0087588A">
        <w:rPr>
          <w:b/>
          <w:i/>
        </w:rPr>
        <w:t xml:space="preserve">Site </w:t>
      </w:r>
      <w:r w:rsidRPr="0087588A">
        <w:rPr>
          <w:b/>
          <w:i/>
          <w:spacing w:val="-1"/>
        </w:rPr>
        <w:t>Admin</w:t>
      </w:r>
      <w:r w:rsidRPr="0087588A">
        <w:rPr>
          <w:b/>
          <w:i/>
        </w:rPr>
        <w:t xml:space="preserve"> </w:t>
      </w:r>
      <w:r w:rsidRPr="0087588A">
        <w:rPr>
          <w:b/>
          <w:i/>
          <w:spacing w:val="-1"/>
        </w:rPr>
        <w:t>Panel</w:t>
      </w:r>
      <w:r w:rsidRPr="0087588A">
        <w:rPr>
          <w:b/>
          <w:i/>
          <w:spacing w:val="1"/>
        </w:rPr>
        <w:t xml:space="preserve"> </w:t>
      </w:r>
      <w:r w:rsidRPr="0087588A">
        <w:rPr>
          <w:spacing w:val="-1"/>
        </w:rPr>
        <w:t xml:space="preserve">screen </w:t>
      </w:r>
      <w:r w:rsidRPr="0087588A">
        <w:t>displays</w:t>
      </w:r>
      <w:r w:rsidRPr="0087588A">
        <w:rPr>
          <w:spacing w:val="-1"/>
        </w:rPr>
        <w:t xml:space="preserve"> </w:t>
      </w:r>
      <w:r w:rsidRPr="0087588A">
        <w:t>the</w:t>
      </w:r>
      <w:r w:rsidRPr="0087588A">
        <w:rPr>
          <w:spacing w:val="-1"/>
        </w:rPr>
        <w:t xml:space="preserve"> names</w:t>
      </w:r>
      <w:r w:rsidRPr="0087588A">
        <w:t xml:space="preserve"> of existing </w:t>
      </w:r>
      <w:r w:rsidRPr="0087588A">
        <w:rPr>
          <w:spacing w:val="-1"/>
        </w:rPr>
        <w:t>users</w:t>
      </w:r>
      <w:r w:rsidRPr="0087588A">
        <w:t xml:space="preserve"> </w:t>
      </w:r>
      <w:r w:rsidRPr="0087588A">
        <w:rPr>
          <w:spacing w:val="-1"/>
        </w:rPr>
        <w:t>in</w:t>
      </w:r>
      <w:r w:rsidRPr="0087588A">
        <w:t xml:space="preserve"> the </w:t>
      </w:r>
      <w:r w:rsidRPr="0087588A">
        <w:rPr>
          <w:spacing w:val="-1"/>
        </w:rPr>
        <w:t>NUMI</w:t>
      </w:r>
      <w:r w:rsidRPr="0087588A">
        <w:rPr>
          <w:spacing w:val="2"/>
        </w:rPr>
        <w:t xml:space="preserve"> </w:t>
      </w:r>
      <w:r w:rsidRPr="0087588A">
        <w:t xml:space="preserve">Physician </w:t>
      </w:r>
      <w:r w:rsidRPr="0087588A">
        <w:rPr>
          <w:spacing w:val="-1"/>
        </w:rPr>
        <w:t>Utilization</w:t>
      </w:r>
      <w:r w:rsidRPr="0087588A">
        <w:rPr>
          <w:spacing w:val="41"/>
        </w:rPr>
        <w:t xml:space="preserve"> </w:t>
      </w:r>
      <w:r w:rsidRPr="0087588A">
        <w:rPr>
          <w:spacing w:val="-1"/>
        </w:rPr>
        <w:t>Management</w:t>
      </w:r>
      <w:r w:rsidRPr="0087588A">
        <w:t xml:space="preserve"> Advisor </w:t>
      </w:r>
      <w:r w:rsidRPr="0087588A">
        <w:rPr>
          <w:spacing w:val="-1"/>
        </w:rPr>
        <w:t>List,</w:t>
      </w:r>
      <w:r w:rsidRPr="0087588A">
        <w:t xml:space="preserve"> </w:t>
      </w:r>
      <w:r w:rsidRPr="0087588A">
        <w:rPr>
          <w:spacing w:val="-1"/>
        </w:rPr>
        <w:t>NUMI</w:t>
      </w:r>
      <w:r w:rsidRPr="0087588A">
        <w:rPr>
          <w:spacing w:val="1"/>
        </w:rPr>
        <w:t xml:space="preserve"> </w:t>
      </w:r>
      <w:r w:rsidRPr="0087588A">
        <w:rPr>
          <w:spacing w:val="-1"/>
        </w:rPr>
        <w:t>Primary</w:t>
      </w:r>
      <w:r w:rsidRPr="0087588A">
        <w:t xml:space="preserve"> Reviewer List and</w:t>
      </w:r>
      <w:r w:rsidRPr="0087588A">
        <w:rPr>
          <w:spacing w:val="-1"/>
        </w:rPr>
        <w:t xml:space="preserve"> NUMI</w:t>
      </w:r>
      <w:r w:rsidRPr="0087588A">
        <w:t xml:space="preserve"> Site</w:t>
      </w:r>
      <w:r w:rsidRPr="0087588A">
        <w:rPr>
          <w:spacing w:val="45"/>
        </w:rPr>
        <w:t xml:space="preserve"> </w:t>
      </w:r>
      <w:r w:rsidRPr="0087588A">
        <w:rPr>
          <w:spacing w:val="-1"/>
        </w:rPr>
        <w:t>Administrator</w:t>
      </w:r>
      <w:r w:rsidRPr="0087588A">
        <w:rPr>
          <w:spacing w:val="1"/>
        </w:rPr>
        <w:t xml:space="preserve"> </w:t>
      </w:r>
      <w:r w:rsidRPr="0087588A">
        <w:t xml:space="preserve">List </w:t>
      </w:r>
      <w:r w:rsidRPr="0087588A">
        <w:rPr>
          <w:spacing w:val="-1"/>
        </w:rPr>
        <w:t>panels.</w:t>
      </w:r>
    </w:p>
    <w:p w:rsidR="00A91C50" w:rsidRPr="0087588A" w:rsidRDefault="00A91C50" w:rsidP="00ED166C"/>
    <w:p w:rsidR="005450BC" w:rsidRPr="0087588A" w:rsidRDefault="005450BC" w:rsidP="005450BC">
      <w:pPr>
        <w:jc w:val="center"/>
      </w:pPr>
      <w:r w:rsidRPr="0087588A">
        <w:rPr>
          <w:noProof/>
          <w:sz w:val="20"/>
          <w:szCs w:val="20"/>
        </w:rPr>
        <w:lastRenderedPageBreak/>
        <w:drawing>
          <wp:inline distT="0" distB="0" distL="0" distR="0" wp14:anchorId="20A8FDD0" wp14:editId="0E1DD4A1">
            <wp:extent cx="4530552" cy="5057775"/>
            <wp:effectExtent l="0" t="0" r="3810" b="0"/>
            <wp:docPr id="461" name="image198.png" descr="Site Admin Screen (top section)" title="Site Admin Screen (to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98.png"/>
                    <pic:cNvPicPr/>
                  </pic:nvPicPr>
                  <pic:blipFill>
                    <a:blip r:embed="rId273" cstate="print"/>
                    <a:stretch>
                      <a:fillRect/>
                    </a:stretch>
                  </pic:blipFill>
                  <pic:spPr>
                    <a:xfrm>
                      <a:off x="0" y="0"/>
                      <a:ext cx="4534676" cy="5062379"/>
                    </a:xfrm>
                    <a:prstGeom prst="rect">
                      <a:avLst/>
                    </a:prstGeom>
                  </pic:spPr>
                </pic:pic>
              </a:graphicData>
            </a:graphic>
          </wp:inline>
        </w:drawing>
      </w:r>
    </w:p>
    <w:p w:rsidR="005450BC" w:rsidRPr="0087588A" w:rsidRDefault="005F0601" w:rsidP="005F0601">
      <w:pPr>
        <w:pStyle w:val="Caption"/>
        <w:jc w:val="center"/>
      </w:pPr>
      <w:bookmarkStart w:id="1653" w:name="_Toc479683430"/>
      <w:bookmarkStart w:id="1654" w:name="_Toc479632213"/>
      <w:bookmarkStart w:id="1655" w:name="_Toc499543658"/>
      <w:r w:rsidRPr="0087588A">
        <w:t xml:space="preserve">Figure </w:t>
      </w:r>
      <w:fldSimple w:instr=" SEQ Figure \* ARABIC ">
        <w:r w:rsidR="00E65A84">
          <w:rPr>
            <w:noProof/>
          </w:rPr>
          <w:t>177</w:t>
        </w:r>
      </w:fldSimple>
      <w:r w:rsidR="005450BC" w:rsidRPr="0087588A">
        <w:t>: Site Admin Screen (top section)</w:t>
      </w:r>
      <w:bookmarkEnd w:id="1653"/>
      <w:bookmarkEnd w:id="1654"/>
      <w:bookmarkEnd w:id="1655"/>
    </w:p>
    <w:p w:rsidR="00431B60" w:rsidRPr="0087588A" w:rsidRDefault="00431B60" w:rsidP="00431B60"/>
    <w:p w:rsidR="00A91C50" w:rsidRPr="0087588A" w:rsidRDefault="005450BC" w:rsidP="005450BC">
      <w:pPr>
        <w:jc w:val="center"/>
      </w:pPr>
      <w:r w:rsidRPr="0087588A">
        <w:rPr>
          <w:rFonts w:ascii="Arial" w:eastAsia="Arial" w:hAnsi="Arial" w:cs="Arial"/>
          <w:noProof/>
          <w:sz w:val="20"/>
          <w:szCs w:val="20"/>
        </w:rPr>
        <w:lastRenderedPageBreak/>
        <w:drawing>
          <wp:inline distT="0" distB="0" distL="0" distR="0" wp14:anchorId="51BD668B" wp14:editId="6A13CB52">
            <wp:extent cx="4676230" cy="6592252"/>
            <wp:effectExtent l="19050" t="19050" r="10160" b="18415"/>
            <wp:docPr id="463" name="image199.png" descr="Site Admin Screen (middle section)" title="Site Admin Screen (middl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99.png"/>
                    <pic:cNvPicPr/>
                  </pic:nvPicPr>
                  <pic:blipFill>
                    <a:blip r:embed="rId274" cstate="print"/>
                    <a:stretch>
                      <a:fillRect/>
                    </a:stretch>
                  </pic:blipFill>
                  <pic:spPr>
                    <a:xfrm>
                      <a:off x="0" y="0"/>
                      <a:ext cx="4676230" cy="6592252"/>
                    </a:xfrm>
                    <a:prstGeom prst="rect">
                      <a:avLst/>
                    </a:prstGeom>
                    <a:ln>
                      <a:solidFill>
                        <a:schemeClr val="tx1"/>
                      </a:solidFill>
                    </a:ln>
                  </pic:spPr>
                </pic:pic>
              </a:graphicData>
            </a:graphic>
          </wp:inline>
        </w:drawing>
      </w:r>
    </w:p>
    <w:p w:rsidR="005450BC" w:rsidRPr="0087588A" w:rsidRDefault="005F0601" w:rsidP="005F0601">
      <w:pPr>
        <w:pStyle w:val="Caption"/>
        <w:jc w:val="center"/>
      </w:pPr>
      <w:bookmarkStart w:id="1656" w:name="_Toc479683431"/>
      <w:bookmarkStart w:id="1657" w:name="_Toc479632214"/>
      <w:bookmarkStart w:id="1658" w:name="_Toc499543659"/>
      <w:r w:rsidRPr="0087588A">
        <w:t xml:space="preserve">Figure </w:t>
      </w:r>
      <w:fldSimple w:instr=" SEQ Figure \* ARABIC ">
        <w:r w:rsidR="00E65A84">
          <w:rPr>
            <w:noProof/>
          </w:rPr>
          <w:t>178</w:t>
        </w:r>
      </w:fldSimple>
      <w:r w:rsidR="005450BC" w:rsidRPr="0087588A">
        <w:t>: Site Admin Screen (middle section)</w:t>
      </w:r>
      <w:bookmarkEnd w:id="1656"/>
      <w:bookmarkEnd w:id="1657"/>
      <w:bookmarkEnd w:id="1658"/>
    </w:p>
    <w:p w:rsidR="00A91C50" w:rsidRPr="0087588A" w:rsidRDefault="00A91C50" w:rsidP="005450BC">
      <w:pPr>
        <w:jc w:val="center"/>
      </w:pPr>
    </w:p>
    <w:p w:rsidR="00A91C50" w:rsidRPr="0087588A" w:rsidRDefault="005450BC" w:rsidP="005450BC">
      <w:pPr>
        <w:jc w:val="center"/>
      </w:pPr>
      <w:r w:rsidRPr="0087588A">
        <w:rPr>
          <w:rFonts w:ascii="Arial" w:eastAsia="Arial" w:hAnsi="Arial" w:cs="Arial"/>
          <w:noProof/>
          <w:sz w:val="20"/>
          <w:szCs w:val="20"/>
        </w:rPr>
        <w:lastRenderedPageBreak/>
        <w:drawing>
          <wp:inline distT="0" distB="0" distL="0" distR="0" wp14:anchorId="7848BDE8" wp14:editId="19AA6B8A">
            <wp:extent cx="4819890" cy="4188714"/>
            <wp:effectExtent l="19050" t="19050" r="19050" b="21590"/>
            <wp:docPr id="465" name="image200.png" descr="Site Admin screen (bottom section)" title="Site Admin screen (bottom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00.png"/>
                    <pic:cNvPicPr/>
                  </pic:nvPicPr>
                  <pic:blipFill>
                    <a:blip r:embed="rId275" cstate="print"/>
                    <a:stretch>
                      <a:fillRect/>
                    </a:stretch>
                  </pic:blipFill>
                  <pic:spPr>
                    <a:xfrm>
                      <a:off x="0" y="0"/>
                      <a:ext cx="4819890" cy="4188714"/>
                    </a:xfrm>
                    <a:prstGeom prst="rect">
                      <a:avLst/>
                    </a:prstGeom>
                    <a:ln>
                      <a:solidFill>
                        <a:schemeClr val="tx1"/>
                      </a:solidFill>
                    </a:ln>
                  </pic:spPr>
                </pic:pic>
              </a:graphicData>
            </a:graphic>
          </wp:inline>
        </w:drawing>
      </w:r>
    </w:p>
    <w:p w:rsidR="005450BC" w:rsidRPr="0087588A" w:rsidRDefault="005F0601" w:rsidP="005F0601">
      <w:pPr>
        <w:pStyle w:val="Caption"/>
        <w:jc w:val="center"/>
      </w:pPr>
      <w:bookmarkStart w:id="1659" w:name="_Toc479683432"/>
      <w:bookmarkStart w:id="1660" w:name="_Toc479632215"/>
      <w:bookmarkStart w:id="1661" w:name="_Toc499543660"/>
      <w:r w:rsidRPr="0087588A">
        <w:t xml:space="preserve">Figure </w:t>
      </w:r>
      <w:fldSimple w:instr=" SEQ Figure \* ARABIC ">
        <w:r w:rsidR="00E65A84">
          <w:rPr>
            <w:noProof/>
          </w:rPr>
          <w:t>179</w:t>
        </w:r>
      </w:fldSimple>
      <w:r w:rsidR="00B61AAB" w:rsidRPr="0087588A">
        <w:t>: Site Admin screen (bottom section)</w:t>
      </w:r>
      <w:bookmarkEnd w:id="1659"/>
      <w:bookmarkEnd w:id="1660"/>
      <w:bookmarkEnd w:id="1661"/>
    </w:p>
    <w:p w:rsidR="00B61AAB" w:rsidRPr="0087588A" w:rsidRDefault="00B61AAB" w:rsidP="004451AB">
      <w:pPr>
        <w:pStyle w:val="Heading3"/>
        <w:rPr>
          <w:b w:val="0"/>
          <w:bCs w:val="0"/>
        </w:rPr>
      </w:pPr>
      <w:bookmarkStart w:id="1662" w:name="_Toc465421550"/>
      <w:bookmarkStart w:id="1663" w:name="_Toc465422378"/>
      <w:bookmarkStart w:id="1664" w:name="_Toc479676245"/>
      <w:bookmarkStart w:id="1665" w:name="_Toc479631980"/>
      <w:bookmarkStart w:id="1666" w:name="_Toc499543951"/>
      <w:r w:rsidRPr="0087588A">
        <w:rPr>
          <w:spacing w:val="-1"/>
        </w:rPr>
        <w:t>Finding</w:t>
      </w:r>
      <w:r w:rsidRPr="0087588A">
        <w:rPr>
          <w:spacing w:val="-9"/>
        </w:rPr>
        <w:t xml:space="preserve"> </w:t>
      </w:r>
      <w:r w:rsidRPr="0087588A">
        <w:t>a</w:t>
      </w:r>
      <w:r w:rsidRPr="0087588A">
        <w:rPr>
          <w:spacing w:val="-9"/>
        </w:rPr>
        <w:t xml:space="preserve"> </w:t>
      </w:r>
      <w:r w:rsidRPr="0087588A">
        <w:t>VistA</w:t>
      </w:r>
      <w:r w:rsidRPr="0087588A">
        <w:rPr>
          <w:spacing w:val="-10"/>
        </w:rPr>
        <w:t xml:space="preserve"> </w:t>
      </w:r>
      <w:r w:rsidRPr="0087588A">
        <w:t>User</w:t>
      </w:r>
      <w:bookmarkEnd w:id="1662"/>
      <w:bookmarkEnd w:id="1663"/>
      <w:bookmarkEnd w:id="1664"/>
      <w:bookmarkEnd w:id="1665"/>
      <w:bookmarkEnd w:id="1666"/>
      <w:r w:rsidR="000210DD" w:rsidRPr="0087588A">
        <w:fldChar w:fldCharType="begin"/>
      </w:r>
      <w:r w:rsidR="000210DD" w:rsidRPr="0087588A">
        <w:instrText xml:space="preserve"> XE "</w:instrText>
      </w:r>
      <w:r w:rsidR="000210DD" w:rsidRPr="0087588A">
        <w:rPr>
          <w:spacing w:val="-1"/>
          <w:sz w:val="20"/>
        </w:rPr>
        <w:instrText>Finding</w:instrText>
      </w:r>
      <w:r w:rsidR="000210DD" w:rsidRPr="0087588A">
        <w:rPr>
          <w:sz w:val="20"/>
        </w:rPr>
        <w:instrText xml:space="preserve"> a</w:instrText>
      </w:r>
      <w:r w:rsidR="000210DD" w:rsidRPr="0087588A">
        <w:rPr>
          <w:spacing w:val="-1"/>
          <w:sz w:val="20"/>
        </w:rPr>
        <w:instrText xml:space="preserve"> </w:instrText>
      </w:r>
      <w:r w:rsidR="000210DD" w:rsidRPr="0087588A">
        <w:rPr>
          <w:sz w:val="20"/>
        </w:rPr>
        <w:instrText>VistA</w:instrText>
      </w:r>
      <w:r w:rsidR="000210DD" w:rsidRPr="0087588A">
        <w:rPr>
          <w:spacing w:val="-1"/>
          <w:sz w:val="20"/>
        </w:rPr>
        <w:instrText xml:space="preserve"> </w:instrText>
      </w:r>
      <w:r w:rsidR="000210DD" w:rsidRPr="0087588A">
        <w:rPr>
          <w:sz w:val="20"/>
        </w:rPr>
        <w:instrText>User</w:instrText>
      </w:r>
      <w:r w:rsidR="000210DD" w:rsidRPr="0087588A">
        <w:instrText xml:space="preserve">" </w:instrText>
      </w:r>
      <w:r w:rsidR="000210DD" w:rsidRPr="0087588A">
        <w:fldChar w:fldCharType="end"/>
      </w:r>
    </w:p>
    <w:p w:rsidR="00B61AAB" w:rsidRPr="0087588A" w:rsidRDefault="00B61AAB" w:rsidP="000443F5">
      <w:pPr>
        <w:pStyle w:val="Heading4"/>
        <w:widowControl w:val="0"/>
        <w:tabs>
          <w:tab w:val="clear" w:pos="2394"/>
        </w:tabs>
        <w:spacing w:before="120" w:after="0"/>
        <w:ind w:left="864"/>
      </w:pPr>
      <w:bookmarkStart w:id="1667" w:name="_Toc479676246"/>
      <w:bookmarkStart w:id="1668" w:name="_Toc479631981"/>
      <w:bookmarkStart w:id="1669" w:name="_Toc499543952"/>
      <w:r w:rsidRPr="0087588A">
        <w:t xml:space="preserve">To find a VistA </w:t>
      </w:r>
      <w:r w:rsidRPr="0087588A">
        <w:rPr>
          <w:spacing w:val="-1"/>
        </w:rPr>
        <w:t>User</w:t>
      </w:r>
      <w:bookmarkEnd w:id="1667"/>
      <w:bookmarkEnd w:id="1668"/>
      <w:bookmarkEnd w:id="1669"/>
    </w:p>
    <w:p w:rsidR="00B61AAB" w:rsidRPr="0087588A" w:rsidRDefault="00B61AAB" w:rsidP="00BD6B23">
      <w:pPr>
        <w:widowControl w:val="0"/>
        <w:numPr>
          <w:ilvl w:val="3"/>
          <w:numId w:val="120"/>
        </w:numPr>
        <w:tabs>
          <w:tab w:val="left" w:pos="1901"/>
        </w:tabs>
        <w:spacing w:line="275" w:lineRule="exact"/>
        <w:rPr>
          <w:sz w:val="24"/>
        </w:rPr>
      </w:pPr>
      <w:r w:rsidRPr="0087588A">
        <w:rPr>
          <w:i/>
          <w:sz w:val="24"/>
        </w:rPr>
        <w:t xml:space="preserve">Type </w:t>
      </w:r>
      <w:r w:rsidRPr="0087588A">
        <w:rPr>
          <w:sz w:val="24"/>
        </w:rPr>
        <w:t xml:space="preserve">the user’s </w:t>
      </w:r>
      <w:r w:rsidRPr="0087588A">
        <w:rPr>
          <w:spacing w:val="-1"/>
          <w:sz w:val="24"/>
        </w:rPr>
        <w:t>name</w:t>
      </w:r>
      <w:r w:rsidRPr="0087588A">
        <w:rPr>
          <w:sz w:val="24"/>
        </w:rPr>
        <w:t xml:space="preserve"> </w:t>
      </w:r>
      <w:r w:rsidRPr="0087588A">
        <w:rPr>
          <w:spacing w:val="-1"/>
          <w:sz w:val="24"/>
        </w:rPr>
        <w:t>into</w:t>
      </w:r>
      <w:r w:rsidRPr="0087588A">
        <w:rPr>
          <w:sz w:val="24"/>
        </w:rPr>
        <w:t xml:space="preserve"> the</w:t>
      </w:r>
      <w:r w:rsidRPr="0087588A">
        <w:rPr>
          <w:spacing w:val="1"/>
          <w:sz w:val="24"/>
        </w:rPr>
        <w:t xml:space="preserve"> </w:t>
      </w:r>
      <w:r w:rsidRPr="0087588A">
        <w:rPr>
          <w:b/>
          <w:bCs/>
          <w:spacing w:val="-1"/>
          <w:sz w:val="24"/>
        </w:rPr>
        <w:t>VISTA</w:t>
      </w:r>
      <w:r w:rsidRPr="0087588A">
        <w:rPr>
          <w:b/>
          <w:bCs/>
          <w:sz w:val="24"/>
        </w:rPr>
        <w:t xml:space="preserve"> </w:t>
      </w:r>
      <w:r w:rsidRPr="0087588A">
        <w:rPr>
          <w:b/>
          <w:bCs/>
          <w:spacing w:val="-1"/>
          <w:sz w:val="24"/>
        </w:rPr>
        <w:t>User</w:t>
      </w:r>
      <w:r w:rsidRPr="0087588A">
        <w:rPr>
          <w:b/>
          <w:bCs/>
          <w:sz w:val="24"/>
        </w:rPr>
        <w:t xml:space="preserve"> Name</w:t>
      </w:r>
      <w:r w:rsidRPr="0087588A">
        <w:rPr>
          <w:b/>
          <w:bCs/>
          <w:spacing w:val="1"/>
          <w:sz w:val="24"/>
        </w:rPr>
        <w:t xml:space="preserve"> </w:t>
      </w:r>
      <w:r w:rsidRPr="0087588A">
        <w:rPr>
          <w:sz w:val="24"/>
        </w:rPr>
        <w:t>field.</w:t>
      </w:r>
    </w:p>
    <w:p w:rsidR="00B61AAB" w:rsidRPr="0087588A" w:rsidRDefault="00B61AAB" w:rsidP="00BD6B23">
      <w:pPr>
        <w:widowControl w:val="0"/>
        <w:numPr>
          <w:ilvl w:val="3"/>
          <w:numId w:val="120"/>
        </w:numPr>
        <w:tabs>
          <w:tab w:val="left" w:pos="1901"/>
        </w:tabs>
        <w:rPr>
          <w:sz w:val="24"/>
        </w:rPr>
      </w:pPr>
      <w:r w:rsidRPr="0087588A">
        <w:rPr>
          <w:sz w:val="24"/>
        </w:rPr>
        <w:t>Select</w:t>
      </w:r>
      <w:r w:rsidRPr="0087588A">
        <w:rPr>
          <w:spacing w:val="-1"/>
          <w:sz w:val="24"/>
        </w:rPr>
        <w:t xml:space="preserve"> </w:t>
      </w:r>
      <w:r w:rsidRPr="0087588A">
        <w:rPr>
          <w:sz w:val="24"/>
        </w:rPr>
        <w:t>a site</w:t>
      </w:r>
      <w:r w:rsidRPr="0087588A">
        <w:rPr>
          <w:spacing w:val="-1"/>
          <w:sz w:val="24"/>
        </w:rPr>
        <w:t xml:space="preserve"> </w:t>
      </w:r>
      <w:r w:rsidRPr="0087588A">
        <w:rPr>
          <w:sz w:val="24"/>
        </w:rPr>
        <w:t>from</w:t>
      </w:r>
      <w:r w:rsidRPr="0087588A">
        <w:rPr>
          <w:spacing w:val="-2"/>
          <w:sz w:val="24"/>
        </w:rPr>
        <w:t xml:space="preserve"> </w:t>
      </w:r>
      <w:r w:rsidRPr="0087588A">
        <w:rPr>
          <w:sz w:val="24"/>
        </w:rPr>
        <w:t>the</w:t>
      </w:r>
      <w:r w:rsidRPr="0087588A">
        <w:rPr>
          <w:spacing w:val="1"/>
          <w:sz w:val="24"/>
        </w:rPr>
        <w:t xml:space="preserve"> </w:t>
      </w:r>
      <w:r w:rsidRPr="0087588A">
        <w:rPr>
          <w:b/>
          <w:spacing w:val="-1"/>
          <w:sz w:val="24"/>
        </w:rPr>
        <w:t>VISTA</w:t>
      </w:r>
      <w:r w:rsidRPr="0087588A">
        <w:rPr>
          <w:b/>
          <w:sz w:val="24"/>
        </w:rPr>
        <w:t xml:space="preserve"> </w:t>
      </w:r>
      <w:r w:rsidRPr="0087588A">
        <w:rPr>
          <w:b/>
          <w:spacing w:val="-1"/>
          <w:sz w:val="24"/>
        </w:rPr>
        <w:t>User</w:t>
      </w:r>
      <w:r w:rsidRPr="0087588A">
        <w:rPr>
          <w:b/>
          <w:sz w:val="24"/>
        </w:rPr>
        <w:t xml:space="preserve"> Login Site</w:t>
      </w:r>
      <w:r w:rsidRPr="0087588A">
        <w:rPr>
          <w:b/>
          <w:spacing w:val="1"/>
          <w:sz w:val="24"/>
        </w:rPr>
        <w:t xml:space="preserve"> </w:t>
      </w:r>
      <w:r w:rsidRPr="0087588A">
        <w:rPr>
          <w:spacing w:val="-1"/>
          <w:sz w:val="24"/>
        </w:rPr>
        <w:t>dropdown</w:t>
      </w:r>
      <w:r w:rsidRPr="0087588A">
        <w:rPr>
          <w:sz w:val="24"/>
        </w:rPr>
        <w:t xml:space="preserve"> by</w:t>
      </w:r>
      <w:r w:rsidRPr="0087588A">
        <w:rPr>
          <w:spacing w:val="-1"/>
          <w:sz w:val="24"/>
        </w:rPr>
        <w:t xml:space="preserve"> </w:t>
      </w:r>
      <w:r w:rsidRPr="0087588A">
        <w:rPr>
          <w:i/>
          <w:sz w:val="24"/>
        </w:rPr>
        <w:t xml:space="preserve">clicking </w:t>
      </w:r>
      <w:r w:rsidRPr="0087588A">
        <w:rPr>
          <w:sz w:val="24"/>
        </w:rPr>
        <w:t xml:space="preserve">on </w:t>
      </w:r>
      <w:r w:rsidRPr="0087588A">
        <w:rPr>
          <w:spacing w:val="-1"/>
          <w:sz w:val="24"/>
        </w:rPr>
        <w:t>it.</w:t>
      </w:r>
    </w:p>
    <w:p w:rsidR="00B61AAB" w:rsidRPr="0087588A" w:rsidRDefault="00B61AAB" w:rsidP="00BD6B23">
      <w:pPr>
        <w:widowControl w:val="0"/>
        <w:numPr>
          <w:ilvl w:val="3"/>
          <w:numId w:val="120"/>
        </w:numPr>
        <w:tabs>
          <w:tab w:val="left" w:pos="1901"/>
        </w:tabs>
        <w:rPr>
          <w:sz w:val="24"/>
        </w:rPr>
      </w:pPr>
      <w:r w:rsidRPr="0087588A">
        <w:rPr>
          <w:sz w:val="24"/>
        </w:rPr>
        <w:t>Select</w:t>
      </w:r>
      <w:r w:rsidRPr="0087588A">
        <w:rPr>
          <w:spacing w:val="-1"/>
          <w:sz w:val="24"/>
        </w:rPr>
        <w:t xml:space="preserve"> </w:t>
      </w:r>
      <w:r w:rsidRPr="0087588A">
        <w:rPr>
          <w:sz w:val="24"/>
        </w:rPr>
        <w:t>a site</w:t>
      </w:r>
      <w:r w:rsidRPr="0087588A">
        <w:rPr>
          <w:spacing w:val="-1"/>
          <w:sz w:val="24"/>
        </w:rPr>
        <w:t xml:space="preserve"> </w:t>
      </w:r>
      <w:r w:rsidRPr="0087588A">
        <w:rPr>
          <w:sz w:val="24"/>
        </w:rPr>
        <w:t>from</w:t>
      </w:r>
      <w:r w:rsidRPr="0087588A">
        <w:rPr>
          <w:spacing w:val="-2"/>
          <w:sz w:val="24"/>
        </w:rPr>
        <w:t xml:space="preserve"> </w:t>
      </w:r>
      <w:r w:rsidRPr="0087588A">
        <w:rPr>
          <w:sz w:val="24"/>
        </w:rPr>
        <w:t>the</w:t>
      </w:r>
      <w:r w:rsidRPr="0087588A">
        <w:rPr>
          <w:spacing w:val="1"/>
          <w:sz w:val="24"/>
        </w:rPr>
        <w:t xml:space="preserve"> </w:t>
      </w:r>
      <w:r w:rsidRPr="0087588A">
        <w:rPr>
          <w:b/>
          <w:sz w:val="24"/>
        </w:rPr>
        <w:t>NUMI Access</w:t>
      </w:r>
      <w:r w:rsidRPr="0087588A">
        <w:rPr>
          <w:b/>
          <w:spacing w:val="-1"/>
          <w:sz w:val="24"/>
        </w:rPr>
        <w:t xml:space="preserve"> </w:t>
      </w:r>
      <w:r w:rsidRPr="0087588A">
        <w:rPr>
          <w:b/>
          <w:sz w:val="24"/>
        </w:rPr>
        <w:t>Site</w:t>
      </w:r>
      <w:r w:rsidRPr="0087588A">
        <w:rPr>
          <w:b/>
          <w:spacing w:val="1"/>
          <w:sz w:val="24"/>
        </w:rPr>
        <w:t xml:space="preserve"> </w:t>
      </w:r>
      <w:r w:rsidRPr="0087588A">
        <w:rPr>
          <w:spacing w:val="-1"/>
          <w:sz w:val="24"/>
        </w:rPr>
        <w:t>dropdown</w:t>
      </w:r>
      <w:r w:rsidRPr="0087588A">
        <w:rPr>
          <w:sz w:val="24"/>
        </w:rPr>
        <w:t xml:space="preserve"> by</w:t>
      </w:r>
      <w:r w:rsidRPr="0087588A">
        <w:rPr>
          <w:spacing w:val="-1"/>
          <w:sz w:val="24"/>
        </w:rPr>
        <w:t xml:space="preserve"> </w:t>
      </w:r>
      <w:r w:rsidRPr="0087588A">
        <w:rPr>
          <w:i/>
          <w:spacing w:val="-1"/>
          <w:sz w:val="24"/>
        </w:rPr>
        <w:t>clicking</w:t>
      </w:r>
      <w:r w:rsidRPr="0087588A">
        <w:rPr>
          <w:i/>
          <w:sz w:val="24"/>
        </w:rPr>
        <w:t xml:space="preserve"> </w:t>
      </w:r>
      <w:r w:rsidRPr="0087588A">
        <w:rPr>
          <w:sz w:val="24"/>
        </w:rPr>
        <w:t>on it.</w:t>
      </w:r>
    </w:p>
    <w:p w:rsidR="00B61AAB" w:rsidRPr="0087588A" w:rsidRDefault="00B61AAB" w:rsidP="00BD6B23">
      <w:pPr>
        <w:pStyle w:val="BodyText"/>
        <w:widowControl w:val="0"/>
        <w:numPr>
          <w:ilvl w:val="3"/>
          <w:numId w:val="120"/>
        </w:numPr>
        <w:tabs>
          <w:tab w:val="left" w:pos="1901"/>
        </w:tabs>
        <w:spacing w:before="10" w:after="0" w:line="276" w:lineRule="exact"/>
        <w:ind w:right="115"/>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 VISTA User</w:t>
      </w:r>
      <w:r w:rsidRPr="0087588A">
        <w:rPr>
          <w:spacing w:val="-1"/>
        </w:rPr>
        <w:t>&gt;</w:t>
      </w:r>
      <w:r w:rsidRPr="0087588A">
        <w:t xml:space="preserve"> </w:t>
      </w:r>
      <w:r w:rsidRPr="0087588A">
        <w:rPr>
          <w:spacing w:val="-1"/>
        </w:rPr>
        <w:t>button.</w:t>
      </w:r>
      <w:r w:rsidRPr="0087588A">
        <w:t xml:space="preserve"> A list</w:t>
      </w:r>
      <w:r w:rsidRPr="0087588A">
        <w:rPr>
          <w:spacing w:val="1"/>
        </w:rPr>
        <w:t xml:space="preserve"> </w:t>
      </w:r>
      <w:r w:rsidRPr="0087588A">
        <w:t>of</w:t>
      </w:r>
      <w:r w:rsidRPr="0087588A">
        <w:rPr>
          <w:spacing w:val="-1"/>
        </w:rPr>
        <w:t xml:space="preserve"> names</w:t>
      </w:r>
      <w:r w:rsidRPr="0087588A">
        <w:rPr>
          <w:spacing w:val="1"/>
        </w:rPr>
        <w:t xml:space="preserve"> </w:t>
      </w:r>
      <w:r w:rsidRPr="0087588A">
        <w:rPr>
          <w:spacing w:val="-1"/>
        </w:rPr>
        <w:t>matching</w:t>
      </w:r>
      <w:r w:rsidRPr="0087588A">
        <w:t xml:space="preserve"> your search</w:t>
      </w:r>
      <w:r w:rsidRPr="0087588A">
        <w:rPr>
          <w:spacing w:val="43"/>
        </w:rPr>
        <w:t xml:space="preserve"> </w:t>
      </w:r>
      <w:r w:rsidRPr="0087588A">
        <w:t>criteria will</w:t>
      </w:r>
      <w:r w:rsidRPr="0087588A">
        <w:rPr>
          <w:spacing w:val="-2"/>
        </w:rPr>
        <w:t xml:space="preserve"> </w:t>
      </w:r>
      <w:r w:rsidRPr="0087588A">
        <w:t>display</w:t>
      </w:r>
      <w:r w:rsidRPr="0087588A">
        <w:rPr>
          <w:spacing w:val="-1"/>
        </w:rPr>
        <w:t xml:space="preserve"> </w:t>
      </w:r>
      <w:r w:rsidRPr="0087588A">
        <w:t xml:space="preserve">in </w:t>
      </w:r>
      <w:r w:rsidRPr="0087588A">
        <w:rPr>
          <w:spacing w:val="-1"/>
        </w:rPr>
        <w:t>the</w:t>
      </w:r>
      <w:r w:rsidRPr="0087588A">
        <w:t xml:space="preserve"> Physician</w:t>
      </w:r>
      <w:r w:rsidRPr="0087588A">
        <w:rPr>
          <w:spacing w:val="-2"/>
        </w:rPr>
        <w:t xml:space="preserve"> </w:t>
      </w:r>
      <w:r w:rsidRPr="0087588A">
        <w:t xml:space="preserve">Advisor, </w:t>
      </w:r>
      <w:r w:rsidRPr="0087588A">
        <w:rPr>
          <w:spacing w:val="-1"/>
        </w:rPr>
        <w:t>Primary</w:t>
      </w:r>
      <w:r w:rsidRPr="0087588A">
        <w:t xml:space="preserve"> Reviewer and Site</w:t>
      </w:r>
      <w:r w:rsidRPr="0087588A">
        <w:rPr>
          <w:spacing w:val="26"/>
        </w:rPr>
        <w:t xml:space="preserve"> </w:t>
      </w:r>
      <w:r w:rsidRPr="0087588A">
        <w:rPr>
          <w:spacing w:val="-1"/>
        </w:rPr>
        <w:t>Administrators</w:t>
      </w:r>
      <w:r w:rsidRPr="0087588A">
        <w:rPr>
          <w:spacing w:val="1"/>
        </w:rPr>
        <w:t xml:space="preserve"> </w:t>
      </w:r>
      <w:r w:rsidRPr="0087588A">
        <w:t xml:space="preserve">VistA </w:t>
      </w:r>
      <w:r w:rsidRPr="0087588A">
        <w:rPr>
          <w:spacing w:val="-1"/>
        </w:rPr>
        <w:t>User</w:t>
      </w:r>
      <w:r w:rsidRPr="0087588A">
        <w:t xml:space="preserve"> List </w:t>
      </w:r>
      <w:r w:rsidRPr="0087588A">
        <w:rPr>
          <w:spacing w:val="-1"/>
        </w:rPr>
        <w:t>panels</w:t>
      </w:r>
      <w:r w:rsidRPr="0087588A">
        <w:rPr>
          <w:spacing w:val="1"/>
        </w:rPr>
        <w:t xml:space="preserve"> </w:t>
      </w:r>
    </w:p>
    <w:p w:rsidR="00B61AAB" w:rsidRPr="0087588A" w:rsidRDefault="00B61AAB" w:rsidP="00B61AAB">
      <w:pPr>
        <w:rPr>
          <w:b/>
          <w:sz w:val="24"/>
        </w:rPr>
      </w:pPr>
      <w:r w:rsidRPr="0087588A">
        <w:rPr>
          <w:b/>
          <w:noProof/>
          <w:sz w:val="24"/>
        </w:rPr>
        <w:drawing>
          <wp:inline distT="0" distB="0" distL="0" distR="0" wp14:anchorId="2DB456A8" wp14:editId="7A6D4372">
            <wp:extent cx="247650" cy="247650"/>
            <wp:effectExtent l="0" t="0" r="0" b="0"/>
            <wp:docPr id="4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When searching for a</w:t>
      </w:r>
      <w:r w:rsidRPr="0087588A">
        <w:rPr>
          <w:b/>
          <w:spacing w:val="-2"/>
          <w:sz w:val="24"/>
        </w:rPr>
        <w:t xml:space="preserve"> </w:t>
      </w:r>
      <w:r w:rsidRPr="0087588A">
        <w:rPr>
          <w:b/>
          <w:sz w:val="24"/>
        </w:rPr>
        <w:t xml:space="preserve">VistA </w:t>
      </w:r>
      <w:r w:rsidRPr="0087588A">
        <w:rPr>
          <w:b/>
          <w:spacing w:val="-1"/>
          <w:sz w:val="24"/>
        </w:rPr>
        <w:t>user,</w:t>
      </w:r>
      <w:r w:rsidRPr="0087588A">
        <w:rPr>
          <w:b/>
          <w:spacing w:val="-2"/>
          <w:sz w:val="24"/>
        </w:rPr>
        <w:t xml:space="preserve"> </w:t>
      </w:r>
      <w:r w:rsidRPr="0087588A">
        <w:rPr>
          <w:b/>
          <w:sz w:val="24"/>
        </w:rPr>
        <w:t xml:space="preserve">the user </w:t>
      </w:r>
      <w:r w:rsidRPr="0087588A">
        <w:rPr>
          <w:b/>
          <w:spacing w:val="-1"/>
          <w:sz w:val="24"/>
        </w:rPr>
        <w:t>name</w:t>
      </w:r>
      <w:r w:rsidRPr="0087588A">
        <w:rPr>
          <w:b/>
          <w:sz w:val="24"/>
        </w:rPr>
        <w:t xml:space="preserve"> is </w:t>
      </w:r>
      <w:r w:rsidRPr="0087588A">
        <w:rPr>
          <w:b/>
          <w:spacing w:val="-1"/>
          <w:sz w:val="24"/>
        </w:rPr>
        <w:t>required.</w:t>
      </w:r>
      <w:r w:rsidRPr="0087588A">
        <w:rPr>
          <w:b/>
          <w:sz w:val="24"/>
        </w:rPr>
        <w:t xml:space="preserve"> If you </w:t>
      </w:r>
      <w:r w:rsidRPr="0087588A">
        <w:rPr>
          <w:b/>
          <w:spacing w:val="-1"/>
          <w:sz w:val="24"/>
        </w:rPr>
        <w:t>try</w:t>
      </w:r>
      <w:r w:rsidRPr="0087588A">
        <w:rPr>
          <w:b/>
          <w:sz w:val="24"/>
        </w:rPr>
        <w:t xml:space="preserve"> to search for a</w:t>
      </w:r>
      <w:r w:rsidRPr="0087588A">
        <w:rPr>
          <w:b/>
          <w:spacing w:val="31"/>
          <w:sz w:val="24"/>
        </w:rPr>
        <w:t xml:space="preserve"> </w:t>
      </w:r>
      <w:r w:rsidRPr="0087588A">
        <w:rPr>
          <w:b/>
          <w:sz w:val="24"/>
        </w:rPr>
        <w:t xml:space="preserve">user </w:t>
      </w:r>
      <w:r w:rsidRPr="0087588A">
        <w:rPr>
          <w:b/>
          <w:spacing w:val="-1"/>
          <w:sz w:val="24"/>
        </w:rPr>
        <w:t>without</w:t>
      </w:r>
      <w:r w:rsidRPr="0087588A">
        <w:rPr>
          <w:b/>
          <w:sz w:val="24"/>
        </w:rPr>
        <w:t xml:space="preserve"> providing</w:t>
      </w:r>
      <w:r w:rsidRPr="0087588A">
        <w:rPr>
          <w:b/>
          <w:spacing w:val="-2"/>
          <w:sz w:val="24"/>
        </w:rPr>
        <w:t xml:space="preserve"> </w:t>
      </w:r>
      <w:r w:rsidRPr="0087588A">
        <w:rPr>
          <w:b/>
          <w:sz w:val="24"/>
        </w:rPr>
        <w:t xml:space="preserve">this </w:t>
      </w:r>
      <w:r w:rsidRPr="0087588A">
        <w:rPr>
          <w:b/>
          <w:spacing w:val="-1"/>
          <w:sz w:val="24"/>
        </w:rPr>
        <w:t>information,</w:t>
      </w:r>
      <w:r w:rsidRPr="0087588A">
        <w:rPr>
          <w:b/>
          <w:sz w:val="24"/>
        </w:rPr>
        <w:t xml:space="preserve"> the message </w:t>
      </w:r>
      <w:r w:rsidRPr="0087588A">
        <w:rPr>
          <w:b/>
          <w:spacing w:val="-1"/>
          <w:sz w:val="24"/>
        </w:rPr>
        <w:t>‘</w:t>
      </w:r>
      <w:r w:rsidRPr="0087588A">
        <w:rPr>
          <w:rFonts w:ascii="Courier New" w:eastAsia="Courier New" w:hAnsi="Courier New" w:cs="Courier New"/>
          <w:b/>
          <w:spacing w:val="-1"/>
          <w:sz w:val="24"/>
        </w:rPr>
        <w:t>Please enter VISTA User ID</w:t>
      </w:r>
      <w:r w:rsidRPr="0087588A">
        <w:rPr>
          <w:b/>
          <w:spacing w:val="-1"/>
          <w:sz w:val="24"/>
        </w:rPr>
        <w:t>’</w:t>
      </w:r>
      <w:r w:rsidRPr="0087588A">
        <w:rPr>
          <w:b/>
          <w:sz w:val="24"/>
        </w:rPr>
        <w:t xml:space="preserve"> </w:t>
      </w:r>
      <w:r w:rsidRPr="0087588A">
        <w:rPr>
          <w:b/>
          <w:spacing w:val="-1"/>
          <w:sz w:val="24"/>
        </w:rPr>
        <w:t>will</w:t>
      </w:r>
      <w:r w:rsidR="0081175D" w:rsidRPr="0087588A">
        <w:rPr>
          <w:b/>
          <w:spacing w:val="-1"/>
          <w:sz w:val="24"/>
        </w:rPr>
        <w:t xml:space="preserve"> display.</w:t>
      </w:r>
    </w:p>
    <w:p w:rsidR="00B61AAB" w:rsidRPr="0087588A" w:rsidRDefault="00B61AAB" w:rsidP="004451AB">
      <w:pPr>
        <w:pStyle w:val="Heading3"/>
        <w:rPr>
          <w:b w:val="0"/>
          <w:bCs w:val="0"/>
        </w:rPr>
      </w:pPr>
      <w:bookmarkStart w:id="1670" w:name="_Toc465421551"/>
      <w:bookmarkStart w:id="1671" w:name="_Toc465422379"/>
      <w:bookmarkStart w:id="1672" w:name="_Toc479676247"/>
      <w:bookmarkStart w:id="1673" w:name="_Toc479631982"/>
      <w:bookmarkStart w:id="1674" w:name="_Toc499543953"/>
      <w:r w:rsidRPr="0087588A">
        <w:t>Adding</w:t>
      </w:r>
      <w:r w:rsidRPr="0087588A">
        <w:rPr>
          <w:spacing w:val="-10"/>
        </w:rPr>
        <w:t xml:space="preserve"> </w:t>
      </w:r>
      <w:r w:rsidRPr="0087588A">
        <w:t>a</w:t>
      </w:r>
      <w:r w:rsidRPr="0087588A">
        <w:rPr>
          <w:spacing w:val="-7"/>
        </w:rPr>
        <w:t xml:space="preserve"> </w:t>
      </w:r>
      <w:r w:rsidRPr="0087588A">
        <w:t>User</w:t>
      </w:r>
      <w:r w:rsidRPr="0087588A">
        <w:rPr>
          <w:spacing w:val="-7"/>
        </w:rPr>
        <w:t xml:space="preserve"> </w:t>
      </w:r>
      <w:r w:rsidRPr="0087588A">
        <w:t>to</w:t>
      </w:r>
      <w:r w:rsidRPr="0087588A">
        <w:rPr>
          <w:spacing w:val="-9"/>
        </w:rPr>
        <w:t xml:space="preserve"> </w:t>
      </w:r>
      <w:r w:rsidRPr="0087588A">
        <w:t>NUMI</w:t>
      </w:r>
      <w:r w:rsidRPr="0087588A">
        <w:rPr>
          <w:spacing w:val="-8"/>
        </w:rPr>
        <w:t xml:space="preserve"> </w:t>
      </w:r>
      <w:r w:rsidRPr="0087588A">
        <w:rPr>
          <w:spacing w:val="-1"/>
        </w:rPr>
        <w:t>Physician</w:t>
      </w:r>
      <w:r w:rsidRPr="0087588A">
        <w:rPr>
          <w:spacing w:val="-7"/>
        </w:rPr>
        <w:t xml:space="preserve"> </w:t>
      </w:r>
      <w:r w:rsidRPr="0087588A">
        <w:t>Advisor</w:t>
      </w:r>
      <w:r w:rsidRPr="0087588A">
        <w:rPr>
          <w:spacing w:val="-7"/>
        </w:rPr>
        <w:t xml:space="preserve"> </w:t>
      </w:r>
      <w:r w:rsidRPr="0087588A">
        <w:t>Pane</w:t>
      </w:r>
      <w:r w:rsidR="000210DD" w:rsidRPr="0087588A">
        <w:fldChar w:fldCharType="begin"/>
      </w:r>
      <w:r w:rsidR="000210DD" w:rsidRPr="0087588A">
        <w:instrText xml:space="preserve"> XE "</w:instrText>
      </w:r>
      <w:r w:rsidR="000210DD" w:rsidRPr="0087588A">
        <w:rPr>
          <w:spacing w:val="-1"/>
          <w:sz w:val="20"/>
        </w:rPr>
        <w:instrText>NUMI</w:instrText>
      </w:r>
      <w:r w:rsidR="000210DD" w:rsidRPr="0087588A">
        <w:rPr>
          <w:sz w:val="20"/>
        </w:rPr>
        <w:instrText xml:space="preserve"> </w:instrText>
      </w:r>
      <w:r w:rsidR="000210DD" w:rsidRPr="0087588A">
        <w:rPr>
          <w:spacing w:val="-1"/>
          <w:sz w:val="20"/>
        </w:rPr>
        <w:instrText>Physician</w:instrText>
      </w:r>
      <w:r w:rsidR="000210DD" w:rsidRPr="0087588A">
        <w:rPr>
          <w:sz w:val="20"/>
        </w:rPr>
        <w:instrText xml:space="preserve"> </w:instrText>
      </w:r>
      <w:r w:rsidR="000210DD" w:rsidRPr="0087588A">
        <w:rPr>
          <w:spacing w:val="-1"/>
          <w:sz w:val="20"/>
        </w:rPr>
        <w:instrText>Advisor</w:instrText>
      </w:r>
      <w:r w:rsidR="000210DD" w:rsidRPr="0087588A">
        <w:rPr>
          <w:sz w:val="20"/>
        </w:rPr>
        <w:instrText xml:space="preserve"> </w:instrText>
      </w:r>
      <w:r w:rsidR="000210DD" w:rsidRPr="0087588A">
        <w:rPr>
          <w:spacing w:val="-1"/>
          <w:sz w:val="20"/>
        </w:rPr>
        <w:instrText>Panel</w:instrText>
      </w:r>
      <w:r w:rsidR="000210DD" w:rsidRPr="0087588A">
        <w:instrText xml:space="preserve">" </w:instrText>
      </w:r>
      <w:r w:rsidR="000210DD" w:rsidRPr="0087588A">
        <w:fldChar w:fldCharType="end"/>
      </w:r>
      <w:r w:rsidRPr="0087588A">
        <w:t>l</w:t>
      </w:r>
      <w:bookmarkEnd w:id="1670"/>
      <w:bookmarkEnd w:id="1671"/>
      <w:bookmarkEnd w:id="1672"/>
      <w:bookmarkEnd w:id="1673"/>
      <w:bookmarkEnd w:id="1674"/>
    </w:p>
    <w:p w:rsidR="00B61AAB" w:rsidRPr="0087588A" w:rsidRDefault="00B61AAB" w:rsidP="000443F5">
      <w:pPr>
        <w:pStyle w:val="Heading4"/>
        <w:widowControl w:val="0"/>
        <w:tabs>
          <w:tab w:val="clear" w:pos="2394"/>
        </w:tabs>
        <w:spacing w:before="120" w:after="0"/>
        <w:ind w:left="864"/>
      </w:pPr>
      <w:bookmarkStart w:id="1675" w:name="_Toc479676248"/>
      <w:bookmarkStart w:id="1676" w:name="_Toc479631983"/>
      <w:bookmarkStart w:id="1677" w:name="_Toc499543954"/>
      <w:r w:rsidRPr="0087588A">
        <w:t>To add a user to the list</w:t>
      </w:r>
      <w:bookmarkEnd w:id="1675"/>
      <w:bookmarkEnd w:id="1676"/>
      <w:bookmarkEnd w:id="1677"/>
    </w:p>
    <w:p w:rsidR="00B61AAB" w:rsidRPr="0087588A" w:rsidRDefault="00B61AAB" w:rsidP="000443F5">
      <w:pPr>
        <w:widowControl w:val="0"/>
        <w:numPr>
          <w:ilvl w:val="3"/>
          <w:numId w:val="431"/>
        </w:numPr>
        <w:tabs>
          <w:tab w:val="left" w:pos="1901"/>
        </w:tabs>
        <w:rPr>
          <w:b/>
          <w:sz w:val="24"/>
        </w:rPr>
      </w:pPr>
      <w:r w:rsidRPr="0087588A">
        <w:t xml:space="preserve">In the </w:t>
      </w:r>
      <w:r w:rsidRPr="0087588A">
        <w:rPr>
          <w:spacing w:val="-1"/>
        </w:rPr>
        <w:t>Physician</w:t>
      </w:r>
      <w:r w:rsidRPr="0087588A">
        <w:t xml:space="preserve"> Advisor Panel </w:t>
      </w:r>
      <w:r w:rsidRPr="0087588A">
        <w:rPr>
          <w:spacing w:val="-1"/>
        </w:rPr>
        <w:t>portion</w:t>
      </w:r>
      <w:r w:rsidRPr="0087588A">
        <w:t xml:space="preserve"> of</w:t>
      </w:r>
      <w:r w:rsidRPr="0087588A">
        <w:rPr>
          <w:spacing w:val="-1"/>
        </w:rPr>
        <w:t xml:space="preserve"> </w:t>
      </w:r>
      <w:r w:rsidRPr="0087588A">
        <w:t>the screen,</w:t>
      </w:r>
      <w:r w:rsidRPr="0087588A">
        <w:rPr>
          <w:spacing w:val="1"/>
        </w:rPr>
        <w:t xml:space="preserve"> </w:t>
      </w:r>
      <w:r w:rsidRPr="0087588A">
        <w:rPr>
          <w:i/>
        </w:rPr>
        <w:t xml:space="preserve">click </w:t>
      </w:r>
      <w:r w:rsidRPr="0087588A">
        <w:t>on</w:t>
      </w:r>
      <w:r w:rsidRPr="0087588A">
        <w:rPr>
          <w:spacing w:val="-2"/>
        </w:rPr>
        <w:t xml:space="preserve"> </w:t>
      </w:r>
      <w:r w:rsidRPr="0087588A">
        <w:t xml:space="preserve">a </w:t>
      </w:r>
      <w:r w:rsidRPr="0087588A">
        <w:rPr>
          <w:spacing w:val="-1"/>
        </w:rPr>
        <w:t>name</w:t>
      </w:r>
      <w:r w:rsidRPr="0087588A">
        <w:t xml:space="preserve"> in the </w:t>
      </w:r>
      <w:r w:rsidRPr="0087588A">
        <w:rPr>
          <w:b/>
          <w:sz w:val="24"/>
        </w:rPr>
        <w:t>VISTA User List.</w:t>
      </w:r>
    </w:p>
    <w:p w:rsidR="00B61AAB" w:rsidRPr="0087588A" w:rsidRDefault="00B61AAB" w:rsidP="000443F5">
      <w:pPr>
        <w:widowControl w:val="0"/>
        <w:numPr>
          <w:ilvl w:val="3"/>
          <w:numId w:val="431"/>
        </w:numPr>
        <w:tabs>
          <w:tab w:val="left" w:pos="1901"/>
        </w:tabs>
      </w:pPr>
      <w:r w:rsidRPr="0087588A">
        <w:t xml:space="preserve">Click the </w:t>
      </w:r>
      <w:r w:rsidRPr="0087588A">
        <w:rPr>
          <w:noProof/>
        </w:rPr>
        <w:drawing>
          <wp:inline distT="0" distB="0" distL="0" distR="0" wp14:anchorId="4CC15324" wp14:editId="2F9F671E">
            <wp:extent cx="229560" cy="228100"/>
            <wp:effectExtent l="0" t="0" r="0" b="635"/>
            <wp:docPr id="469"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01.png"/>
                    <pic:cNvPicPr/>
                  </pic:nvPicPr>
                  <pic:blipFill>
                    <a:blip r:embed="rId276" cstate="print"/>
                    <a:stretch>
                      <a:fillRect/>
                    </a:stretch>
                  </pic:blipFill>
                  <pic:spPr>
                    <a:xfrm>
                      <a:off x="0" y="0"/>
                      <a:ext cx="229560" cy="228100"/>
                    </a:xfrm>
                    <a:prstGeom prst="rect">
                      <a:avLst/>
                    </a:prstGeom>
                  </pic:spPr>
                </pic:pic>
              </a:graphicData>
            </a:graphic>
          </wp:inline>
        </w:drawing>
      </w:r>
      <w:r w:rsidR="00DF273B" w:rsidRPr="0087588A">
        <w:t xml:space="preserve"> </w:t>
      </w:r>
      <w:r w:rsidRPr="0087588A">
        <w:t>button, and the name will populate to the NUMI Physician Advisor List.</w:t>
      </w:r>
    </w:p>
    <w:p w:rsidR="000443F5" w:rsidRPr="0087588A" w:rsidRDefault="000443F5" w:rsidP="000443F5">
      <w:pPr>
        <w:widowControl w:val="0"/>
        <w:tabs>
          <w:tab w:val="left" w:pos="1901"/>
        </w:tabs>
        <w:ind w:left="1900"/>
        <w:rPr>
          <w:sz w:val="24"/>
        </w:rPr>
      </w:pPr>
    </w:p>
    <w:p w:rsidR="00B61AAB" w:rsidRPr="0087588A" w:rsidRDefault="00B61AAB" w:rsidP="000443F5">
      <w:pPr>
        <w:widowControl w:val="0"/>
        <w:numPr>
          <w:ilvl w:val="3"/>
          <w:numId w:val="431"/>
        </w:numPr>
        <w:tabs>
          <w:tab w:val="left" w:pos="1901"/>
        </w:tabs>
        <w:rPr>
          <w:sz w:val="24"/>
        </w:rPr>
      </w:pPr>
      <w:r w:rsidRPr="0087588A">
        <w:rPr>
          <w:spacing w:val="-1"/>
          <w:sz w:val="24"/>
        </w:rPr>
        <w:lastRenderedPageBreak/>
        <w:t>When</w:t>
      </w:r>
      <w:r w:rsidRPr="0087588A">
        <w:rPr>
          <w:sz w:val="24"/>
        </w:rPr>
        <w:t xml:space="preserve"> 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add</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&lt;name(s)&gt; to the</w:t>
      </w:r>
      <w:r w:rsidRPr="0087588A">
        <w:rPr>
          <w:rFonts w:ascii="Courier New" w:eastAsia="Courier New" w:hAnsi="Courier New" w:cs="Courier New"/>
          <w:spacing w:val="60"/>
          <w:sz w:val="20"/>
          <w:szCs w:val="20"/>
        </w:rPr>
        <w:t xml:space="preserve"> </w:t>
      </w:r>
      <w:r w:rsidRPr="0087588A">
        <w:rPr>
          <w:rFonts w:ascii="Courier New" w:eastAsia="Courier New" w:hAnsi="Courier New" w:cs="Courier New"/>
          <w:spacing w:val="-1"/>
          <w:sz w:val="20"/>
          <w:szCs w:val="20"/>
        </w:rPr>
        <w:t>Physician Advisor panel?</w:t>
      </w:r>
      <w:r w:rsidRPr="0087588A">
        <w:rPr>
          <w:spacing w:val="-1"/>
          <w:sz w:val="24"/>
        </w:rPr>
        <w:t>’</w:t>
      </w:r>
      <w:r w:rsidRPr="0087588A">
        <w:rPr>
          <w:sz w:val="24"/>
        </w:rPr>
        <w:t xml:space="preserve"> </w:t>
      </w:r>
      <w:r w:rsidRPr="0087588A">
        <w:rPr>
          <w:spacing w:val="-1"/>
          <w:sz w:val="24"/>
        </w:rPr>
        <w:t>displays,</w:t>
      </w:r>
      <w:r w:rsidRPr="0087588A">
        <w:rPr>
          <w:sz w:val="24"/>
        </w:rPr>
        <w:t xml:space="preserve"> </w:t>
      </w:r>
      <w:r w:rsidRPr="0087588A">
        <w:rPr>
          <w:i/>
          <w:sz w:val="24"/>
        </w:rPr>
        <w:t xml:space="preserve">click </w:t>
      </w:r>
      <w:r w:rsidRPr="0087588A">
        <w:rPr>
          <w:sz w:val="24"/>
        </w:rPr>
        <w:t>the</w:t>
      </w:r>
      <w:r w:rsidRPr="0087588A">
        <w:rPr>
          <w:spacing w:val="-1"/>
          <w:sz w:val="24"/>
        </w:rPr>
        <w:t xml:space="preserve"> &lt;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w:t>
      </w:r>
      <w:r w:rsidRPr="0087588A">
        <w:rPr>
          <w:spacing w:val="-1"/>
          <w:sz w:val="24"/>
        </w:rPr>
        <w:t>button.</w:t>
      </w:r>
    </w:p>
    <w:p w:rsidR="00B61AAB" w:rsidRPr="0087588A" w:rsidRDefault="00B61AAB" w:rsidP="004451AB">
      <w:pPr>
        <w:pStyle w:val="Heading3"/>
        <w:rPr>
          <w:b w:val="0"/>
          <w:bCs w:val="0"/>
        </w:rPr>
      </w:pPr>
      <w:bookmarkStart w:id="1678" w:name="_Toc465421552"/>
      <w:bookmarkStart w:id="1679" w:name="_Toc465422380"/>
      <w:bookmarkStart w:id="1680" w:name="_Toc479676249"/>
      <w:bookmarkStart w:id="1681" w:name="_Toc479631984"/>
      <w:bookmarkStart w:id="1682" w:name="_Toc499543955"/>
      <w:r w:rsidRPr="0087588A">
        <w:t>Adding</w:t>
      </w:r>
      <w:r w:rsidRPr="0087588A">
        <w:rPr>
          <w:spacing w:val="-10"/>
        </w:rPr>
        <w:t xml:space="preserve"> </w:t>
      </w:r>
      <w:r w:rsidRPr="0087588A">
        <w:t>a</w:t>
      </w:r>
      <w:r w:rsidRPr="0087588A">
        <w:rPr>
          <w:spacing w:val="-7"/>
        </w:rPr>
        <w:t xml:space="preserve"> </w:t>
      </w:r>
      <w:r w:rsidRPr="0087588A">
        <w:t>User</w:t>
      </w:r>
      <w:r w:rsidRPr="0087588A">
        <w:rPr>
          <w:spacing w:val="-7"/>
        </w:rPr>
        <w:t xml:space="preserve"> </w:t>
      </w:r>
      <w:r w:rsidRPr="0087588A">
        <w:t>to</w:t>
      </w:r>
      <w:r w:rsidRPr="0087588A">
        <w:rPr>
          <w:spacing w:val="-9"/>
        </w:rPr>
        <w:t xml:space="preserve"> </w:t>
      </w:r>
      <w:r w:rsidRPr="0087588A">
        <w:t>NUMI</w:t>
      </w:r>
      <w:r w:rsidRPr="0087588A">
        <w:rPr>
          <w:spacing w:val="-8"/>
        </w:rPr>
        <w:t xml:space="preserve"> </w:t>
      </w:r>
      <w:r w:rsidRPr="0087588A">
        <w:t>Primary</w:t>
      </w:r>
      <w:r w:rsidRPr="0087588A">
        <w:rPr>
          <w:spacing w:val="-11"/>
        </w:rPr>
        <w:t xml:space="preserve"> </w:t>
      </w:r>
      <w:r w:rsidRPr="0087588A">
        <w:t>Reviewer</w:t>
      </w:r>
      <w:r w:rsidRPr="0087588A">
        <w:rPr>
          <w:spacing w:val="-8"/>
        </w:rPr>
        <w:t xml:space="preserve"> </w:t>
      </w:r>
      <w:r w:rsidRPr="0087588A">
        <w:t>Panel</w:t>
      </w:r>
      <w:bookmarkEnd w:id="1678"/>
      <w:bookmarkEnd w:id="1679"/>
      <w:bookmarkEnd w:id="1680"/>
      <w:bookmarkEnd w:id="1681"/>
      <w:bookmarkEnd w:id="1682"/>
      <w:r w:rsidR="00DD3CEB" w:rsidRPr="0087588A">
        <w:fldChar w:fldCharType="begin"/>
      </w:r>
      <w:r w:rsidR="00DD3CEB" w:rsidRPr="0087588A">
        <w:instrText xml:space="preserve"> XE "</w:instrText>
      </w:r>
      <w:r w:rsidR="00DD3CEB" w:rsidRPr="0087588A">
        <w:rPr>
          <w:spacing w:val="-1"/>
          <w:sz w:val="20"/>
        </w:rPr>
        <w:instrText>NUMI</w:instrText>
      </w:r>
      <w:r w:rsidR="00DD3CEB" w:rsidRPr="0087588A">
        <w:rPr>
          <w:sz w:val="20"/>
        </w:rPr>
        <w:instrText xml:space="preserve"> </w:instrText>
      </w:r>
      <w:r w:rsidR="00DD3CEB" w:rsidRPr="0087588A">
        <w:rPr>
          <w:spacing w:val="-1"/>
          <w:sz w:val="20"/>
        </w:rPr>
        <w:instrText>Primary</w:instrText>
      </w:r>
      <w:r w:rsidR="00DD3CEB" w:rsidRPr="0087588A">
        <w:rPr>
          <w:sz w:val="20"/>
        </w:rPr>
        <w:instrText xml:space="preserve"> </w:instrText>
      </w:r>
      <w:r w:rsidR="00DD3CEB" w:rsidRPr="0087588A">
        <w:rPr>
          <w:spacing w:val="-1"/>
          <w:sz w:val="20"/>
        </w:rPr>
        <w:instrText>Reviewer</w:instrText>
      </w:r>
      <w:r w:rsidR="00DD3CEB" w:rsidRPr="0087588A">
        <w:rPr>
          <w:sz w:val="20"/>
        </w:rPr>
        <w:instrText xml:space="preserve"> </w:instrText>
      </w:r>
      <w:r w:rsidR="00DD3CEB" w:rsidRPr="0087588A">
        <w:rPr>
          <w:spacing w:val="-1"/>
          <w:sz w:val="20"/>
        </w:rPr>
        <w:instrText>Panel</w:instrText>
      </w:r>
      <w:r w:rsidR="00DD3CEB" w:rsidRPr="0087588A">
        <w:instrText xml:space="preserve">" </w:instrText>
      </w:r>
      <w:r w:rsidR="00DD3CEB" w:rsidRPr="0087588A">
        <w:fldChar w:fldCharType="end"/>
      </w:r>
    </w:p>
    <w:p w:rsidR="00B61AAB" w:rsidRPr="0087588A" w:rsidRDefault="00B61AAB" w:rsidP="000443F5">
      <w:pPr>
        <w:pStyle w:val="Heading4"/>
        <w:widowControl w:val="0"/>
        <w:tabs>
          <w:tab w:val="clear" w:pos="2394"/>
        </w:tabs>
        <w:spacing w:before="120" w:after="0"/>
        <w:ind w:left="864"/>
      </w:pPr>
      <w:bookmarkStart w:id="1683" w:name="_Toc479676250"/>
      <w:bookmarkStart w:id="1684" w:name="_Toc479631985"/>
      <w:bookmarkStart w:id="1685" w:name="_Toc499543956"/>
      <w:r w:rsidRPr="0087588A">
        <w:t xml:space="preserve">To </w:t>
      </w:r>
      <w:r w:rsidRPr="0087588A">
        <w:rPr>
          <w:spacing w:val="-1"/>
        </w:rPr>
        <w:t>add</w:t>
      </w:r>
      <w:r w:rsidRPr="0087588A">
        <w:t xml:space="preserve"> a user to the</w:t>
      </w:r>
      <w:r w:rsidRPr="0087588A">
        <w:rPr>
          <w:spacing w:val="-2"/>
        </w:rPr>
        <w:t xml:space="preserve"> </w:t>
      </w:r>
      <w:r w:rsidRPr="0087588A">
        <w:rPr>
          <w:spacing w:val="-1"/>
        </w:rPr>
        <w:t>list</w:t>
      </w:r>
      <w:bookmarkEnd w:id="1683"/>
      <w:bookmarkEnd w:id="1684"/>
      <w:bookmarkEnd w:id="1685"/>
    </w:p>
    <w:p w:rsidR="00B61AAB" w:rsidRPr="0087588A" w:rsidRDefault="00B61AAB" w:rsidP="004451AB">
      <w:pPr>
        <w:widowControl w:val="0"/>
        <w:numPr>
          <w:ilvl w:val="3"/>
          <w:numId w:val="295"/>
        </w:numPr>
        <w:tabs>
          <w:tab w:val="left" w:pos="1901"/>
        </w:tabs>
        <w:spacing w:before="5" w:line="238" w:lineRule="auto"/>
        <w:ind w:right="632"/>
      </w:pPr>
      <w:r w:rsidRPr="0087588A">
        <w:t xml:space="preserve">In the </w:t>
      </w:r>
      <w:r w:rsidRPr="0087588A">
        <w:rPr>
          <w:spacing w:val="-1"/>
        </w:rPr>
        <w:t>Primary</w:t>
      </w:r>
      <w:r w:rsidRPr="0087588A">
        <w:t xml:space="preserve"> Reviewer</w:t>
      </w:r>
      <w:r w:rsidRPr="0087588A">
        <w:rPr>
          <w:spacing w:val="-1"/>
        </w:rPr>
        <w:t xml:space="preserve"> </w:t>
      </w:r>
      <w:r w:rsidRPr="0087588A">
        <w:t xml:space="preserve">Panel </w:t>
      </w:r>
      <w:r w:rsidRPr="0087588A">
        <w:rPr>
          <w:spacing w:val="-1"/>
        </w:rPr>
        <w:t>portion</w:t>
      </w:r>
      <w:r w:rsidRPr="0087588A">
        <w:t xml:space="preserve"> of the screen, </w:t>
      </w:r>
      <w:r w:rsidRPr="0087588A">
        <w:rPr>
          <w:i/>
        </w:rPr>
        <w:t xml:space="preserve">click </w:t>
      </w:r>
      <w:r w:rsidRPr="0087588A">
        <w:t>on</w:t>
      </w:r>
      <w:r w:rsidRPr="0087588A">
        <w:rPr>
          <w:spacing w:val="-2"/>
        </w:rPr>
        <w:t xml:space="preserve"> </w:t>
      </w:r>
      <w:r w:rsidRPr="0087588A">
        <w:t xml:space="preserve">a </w:t>
      </w:r>
      <w:r w:rsidRPr="0087588A">
        <w:rPr>
          <w:spacing w:val="-1"/>
        </w:rPr>
        <w:t>name</w:t>
      </w:r>
      <w:r w:rsidRPr="0087588A">
        <w:t xml:space="preserve"> in the</w:t>
      </w:r>
      <w:r w:rsidR="00FD7F43" w:rsidRPr="0087588A">
        <w:t xml:space="preserve"> </w:t>
      </w:r>
      <w:r w:rsidRPr="0087588A">
        <w:rPr>
          <w:b/>
          <w:spacing w:val="-1"/>
        </w:rPr>
        <w:t>VISTA</w:t>
      </w:r>
      <w:r w:rsidRPr="0087588A">
        <w:rPr>
          <w:b/>
        </w:rPr>
        <w:t xml:space="preserve"> User List.</w:t>
      </w:r>
    </w:p>
    <w:p w:rsidR="00B61AAB" w:rsidRPr="0087588A" w:rsidRDefault="00B61AAB" w:rsidP="004451AB">
      <w:pPr>
        <w:widowControl w:val="0"/>
        <w:numPr>
          <w:ilvl w:val="3"/>
          <w:numId w:val="295"/>
        </w:numPr>
        <w:tabs>
          <w:tab w:val="left" w:pos="1901"/>
        </w:tabs>
        <w:spacing w:before="5" w:line="238" w:lineRule="auto"/>
        <w:ind w:right="632"/>
        <w:rPr>
          <w:sz w:val="24"/>
        </w:rPr>
      </w:pPr>
      <w:r w:rsidRPr="0087588A">
        <w:rPr>
          <w:i/>
          <w:sz w:val="24"/>
        </w:rPr>
        <w:t xml:space="preserve">Click </w:t>
      </w:r>
      <w:r w:rsidRPr="0087588A">
        <w:rPr>
          <w:spacing w:val="-1"/>
          <w:sz w:val="24"/>
        </w:rPr>
        <w:t xml:space="preserve">the </w:t>
      </w:r>
      <w:r w:rsidRPr="0087588A">
        <w:rPr>
          <w:noProof/>
          <w:spacing w:val="-1"/>
          <w:sz w:val="24"/>
        </w:rPr>
        <w:drawing>
          <wp:inline distT="0" distB="0" distL="0" distR="0" wp14:anchorId="1143B7FA" wp14:editId="6DF5AFA2">
            <wp:extent cx="229560" cy="228214"/>
            <wp:effectExtent l="0" t="0" r="0" b="635"/>
            <wp:docPr id="471"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01.png"/>
                    <pic:cNvPicPr/>
                  </pic:nvPicPr>
                  <pic:blipFill>
                    <a:blip r:embed="rId276" cstate="print"/>
                    <a:stretch>
                      <a:fillRect/>
                    </a:stretch>
                  </pic:blipFill>
                  <pic:spPr>
                    <a:xfrm>
                      <a:off x="0" y="0"/>
                      <a:ext cx="229560" cy="228214"/>
                    </a:xfrm>
                    <a:prstGeom prst="rect">
                      <a:avLst/>
                    </a:prstGeom>
                  </pic:spPr>
                </pic:pic>
              </a:graphicData>
            </a:graphic>
          </wp:inline>
        </w:drawing>
      </w:r>
      <w:r w:rsidR="00DF273B" w:rsidRPr="0087588A">
        <w:rPr>
          <w:spacing w:val="-1"/>
          <w:sz w:val="24"/>
        </w:rPr>
        <w:t xml:space="preserve"> </w:t>
      </w:r>
      <w:r w:rsidRPr="0087588A">
        <w:rPr>
          <w:sz w:val="24"/>
        </w:rPr>
        <w:t>button, and</w:t>
      </w:r>
      <w:r w:rsidRPr="0087588A">
        <w:rPr>
          <w:spacing w:val="-1"/>
          <w:sz w:val="24"/>
        </w:rPr>
        <w:t xml:space="preserve"> </w:t>
      </w:r>
      <w:r w:rsidRPr="0087588A">
        <w:rPr>
          <w:sz w:val="24"/>
        </w:rPr>
        <w:t xml:space="preserve">the </w:t>
      </w:r>
      <w:r w:rsidRPr="0087588A">
        <w:rPr>
          <w:spacing w:val="-1"/>
          <w:sz w:val="24"/>
        </w:rPr>
        <w:t>name</w:t>
      </w:r>
      <w:r w:rsidRPr="0087588A">
        <w:rPr>
          <w:spacing w:val="2"/>
          <w:sz w:val="24"/>
        </w:rPr>
        <w:t xml:space="preserve"> </w:t>
      </w:r>
      <w:r w:rsidRPr="0087588A">
        <w:rPr>
          <w:sz w:val="24"/>
        </w:rPr>
        <w:t xml:space="preserve">will </w:t>
      </w:r>
      <w:r w:rsidRPr="0087588A">
        <w:rPr>
          <w:spacing w:val="-1"/>
          <w:sz w:val="24"/>
        </w:rPr>
        <w:t xml:space="preserve">populate </w:t>
      </w:r>
      <w:r w:rsidRPr="0087588A">
        <w:rPr>
          <w:sz w:val="24"/>
        </w:rPr>
        <w:t xml:space="preserve">to </w:t>
      </w:r>
      <w:r w:rsidRPr="0087588A">
        <w:rPr>
          <w:spacing w:val="-1"/>
          <w:sz w:val="24"/>
        </w:rPr>
        <w:t>the</w:t>
      </w:r>
      <w:r w:rsidRPr="0087588A">
        <w:rPr>
          <w:sz w:val="24"/>
        </w:rPr>
        <w:t xml:space="preserve"> </w:t>
      </w:r>
      <w:r w:rsidRPr="0087588A">
        <w:rPr>
          <w:b/>
          <w:spacing w:val="-1"/>
          <w:sz w:val="24"/>
        </w:rPr>
        <w:t>NUMI</w:t>
      </w:r>
      <w:r w:rsidRPr="0087588A">
        <w:rPr>
          <w:b/>
          <w:sz w:val="24"/>
        </w:rPr>
        <w:t xml:space="preserve"> Primary</w:t>
      </w:r>
      <w:r w:rsidRPr="0087588A">
        <w:rPr>
          <w:b/>
          <w:spacing w:val="27"/>
          <w:sz w:val="24"/>
        </w:rPr>
        <w:t xml:space="preserve"> </w:t>
      </w:r>
      <w:r w:rsidRPr="0087588A">
        <w:rPr>
          <w:b/>
          <w:spacing w:val="-1"/>
          <w:sz w:val="24"/>
        </w:rPr>
        <w:t>Reviewer</w:t>
      </w:r>
      <w:r w:rsidRPr="0087588A">
        <w:rPr>
          <w:b/>
          <w:sz w:val="24"/>
        </w:rPr>
        <w:t xml:space="preserve"> List</w:t>
      </w:r>
      <w:r w:rsidRPr="0087588A">
        <w:rPr>
          <w:b/>
          <w:spacing w:val="1"/>
          <w:sz w:val="24"/>
        </w:rPr>
        <w:t xml:space="preserve"> </w:t>
      </w:r>
      <w:r w:rsidRPr="0087588A">
        <w:rPr>
          <w:sz w:val="24"/>
        </w:rPr>
        <w:t xml:space="preserve">portion </w:t>
      </w:r>
      <w:r w:rsidRPr="0087588A">
        <w:rPr>
          <w:spacing w:val="-1"/>
          <w:sz w:val="24"/>
        </w:rPr>
        <w:t>of</w:t>
      </w:r>
      <w:r w:rsidRPr="0087588A">
        <w:rPr>
          <w:sz w:val="24"/>
        </w:rPr>
        <w:t xml:space="preserve"> the panel.</w:t>
      </w:r>
    </w:p>
    <w:p w:rsidR="00B61AAB" w:rsidRPr="0087588A" w:rsidRDefault="00B61AAB" w:rsidP="004451AB">
      <w:pPr>
        <w:pStyle w:val="BodyText"/>
        <w:widowControl w:val="0"/>
        <w:numPr>
          <w:ilvl w:val="3"/>
          <w:numId w:val="295"/>
        </w:numPr>
        <w:tabs>
          <w:tab w:val="left" w:pos="1901"/>
        </w:tabs>
        <w:spacing w:before="0" w:after="0"/>
        <w:ind w:right="302"/>
      </w:pPr>
      <w:r w:rsidRPr="0087588A">
        <w:rPr>
          <w:spacing w:val="-1"/>
        </w:rPr>
        <w:t>When</w:t>
      </w:r>
      <w:r w:rsidRPr="0087588A">
        <w:t xml:space="preserve"> the </w:t>
      </w:r>
      <w:r w:rsidRPr="0087588A">
        <w:rPr>
          <w:spacing w:val="-1"/>
        </w:rPr>
        <w:t>message</w:t>
      </w:r>
      <w:r w:rsidRPr="0087588A">
        <w:t xml:space="preserve"> </w:t>
      </w:r>
      <w:r w:rsidRPr="0087588A">
        <w:rPr>
          <w:spacing w:val="-1"/>
        </w:rPr>
        <w:t xml:space="preserve">‘Are </w:t>
      </w:r>
      <w:r w:rsidRPr="0087588A">
        <w:t xml:space="preserve">you sure </w:t>
      </w:r>
      <w:r w:rsidRPr="0087588A">
        <w:rPr>
          <w:spacing w:val="-1"/>
        </w:rPr>
        <w:t>you</w:t>
      </w:r>
      <w:r w:rsidRPr="0087588A">
        <w:rPr>
          <w:spacing w:val="1"/>
        </w:rPr>
        <w:t xml:space="preserve"> </w:t>
      </w:r>
      <w:r w:rsidRPr="0087588A">
        <w:t xml:space="preserve">want to </w:t>
      </w:r>
      <w:r w:rsidRPr="0087588A">
        <w:rPr>
          <w:spacing w:val="-1"/>
        </w:rPr>
        <w:t>add</w:t>
      </w:r>
      <w:r w:rsidRPr="0087588A">
        <w:t xml:space="preserve"> </w:t>
      </w:r>
      <w:r w:rsidRPr="0087588A">
        <w:rPr>
          <w:spacing w:val="-1"/>
        </w:rPr>
        <w:t>&lt;name(s)&gt;</w:t>
      </w:r>
      <w:r w:rsidRPr="0087588A">
        <w:t xml:space="preserve"> to the </w:t>
      </w:r>
      <w:r w:rsidRPr="0087588A">
        <w:rPr>
          <w:spacing w:val="-1"/>
        </w:rPr>
        <w:t>Primary</w:t>
      </w:r>
      <w:r w:rsidRPr="0087588A">
        <w:rPr>
          <w:spacing w:val="57"/>
        </w:rPr>
        <w:t xml:space="preserve"> </w:t>
      </w:r>
      <w:r w:rsidRPr="0087588A">
        <w:t xml:space="preserve">Reviewer </w:t>
      </w:r>
      <w:r w:rsidRPr="0087588A">
        <w:rPr>
          <w:spacing w:val="-1"/>
        </w:rPr>
        <w:t>panel?’</w:t>
      </w:r>
      <w:r w:rsidRPr="0087588A">
        <w:t xml:space="preserve"> </w:t>
      </w:r>
      <w:r w:rsidRPr="0087588A">
        <w:rPr>
          <w:spacing w:val="-1"/>
        </w:rPr>
        <w:t>displays,</w:t>
      </w:r>
      <w:r w:rsidRPr="0087588A">
        <w:t xml:space="preserve"> </w:t>
      </w:r>
      <w:r w:rsidRPr="0087588A">
        <w:rPr>
          <w:i/>
        </w:rPr>
        <w:t xml:space="preserve">click </w:t>
      </w:r>
      <w:r w:rsidRPr="0087588A">
        <w:t>the</w:t>
      </w:r>
      <w:r w:rsidRPr="0087588A">
        <w:rPr>
          <w:spacing w:val="-1"/>
        </w:rPr>
        <w:t xml:space="preserve"> </w:t>
      </w:r>
      <w:r w:rsidRPr="0087588A">
        <w:t>&lt;OK&gt; button</w:t>
      </w:r>
    </w:p>
    <w:p w:rsidR="00B61AAB" w:rsidRPr="0087588A" w:rsidRDefault="00B61AAB" w:rsidP="004451AB">
      <w:pPr>
        <w:pStyle w:val="Heading3"/>
        <w:rPr>
          <w:b w:val="0"/>
          <w:bCs w:val="0"/>
        </w:rPr>
      </w:pPr>
      <w:bookmarkStart w:id="1686" w:name="_Toc465421553"/>
      <w:bookmarkStart w:id="1687" w:name="_Toc465422381"/>
      <w:bookmarkStart w:id="1688" w:name="_Toc479676251"/>
      <w:bookmarkStart w:id="1689" w:name="_Toc479631986"/>
      <w:bookmarkStart w:id="1690" w:name="_Toc499543957"/>
      <w:r w:rsidRPr="0087588A">
        <w:t>Adding</w:t>
      </w:r>
      <w:r w:rsidRPr="0087588A">
        <w:rPr>
          <w:spacing w:val="-10"/>
        </w:rPr>
        <w:t xml:space="preserve"> </w:t>
      </w:r>
      <w:r w:rsidRPr="0087588A">
        <w:t>a</w:t>
      </w:r>
      <w:r w:rsidRPr="0087588A">
        <w:rPr>
          <w:spacing w:val="-7"/>
        </w:rPr>
        <w:t xml:space="preserve"> </w:t>
      </w:r>
      <w:r w:rsidRPr="0087588A">
        <w:t>User</w:t>
      </w:r>
      <w:r w:rsidRPr="0087588A">
        <w:rPr>
          <w:spacing w:val="-8"/>
        </w:rPr>
        <w:t xml:space="preserve"> </w:t>
      </w:r>
      <w:r w:rsidRPr="0087588A">
        <w:t>to</w:t>
      </w:r>
      <w:r w:rsidRPr="0087588A">
        <w:rPr>
          <w:spacing w:val="-9"/>
        </w:rPr>
        <w:t xml:space="preserve"> </w:t>
      </w:r>
      <w:r w:rsidRPr="0087588A">
        <w:t>NUMI</w:t>
      </w:r>
      <w:r w:rsidRPr="0087588A">
        <w:rPr>
          <w:spacing w:val="-8"/>
        </w:rPr>
        <w:t xml:space="preserve"> </w:t>
      </w:r>
      <w:r w:rsidRPr="0087588A">
        <w:t>Site</w:t>
      </w:r>
      <w:r w:rsidRPr="0087588A">
        <w:rPr>
          <w:spacing w:val="-9"/>
        </w:rPr>
        <w:t xml:space="preserve"> </w:t>
      </w:r>
      <w:r w:rsidRPr="0087588A">
        <w:t>Administrators</w:t>
      </w:r>
      <w:r w:rsidRPr="0087588A">
        <w:rPr>
          <w:spacing w:val="-7"/>
        </w:rPr>
        <w:t xml:space="preserve"> </w:t>
      </w:r>
      <w:r w:rsidRPr="0087588A">
        <w:t>Panel</w:t>
      </w:r>
      <w:bookmarkEnd w:id="1686"/>
      <w:bookmarkEnd w:id="1687"/>
      <w:bookmarkEnd w:id="1688"/>
      <w:bookmarkEnd w:id="1689"/>
      <w:bookmarkEnd w:id="1690"/>
      <w:r w:rsidR="00DD3CEB" w:rsidRPr="0087588A">
        <w:fldChar w:fldCharType="begin"/>
      </w:r>
      <w:r w:rsidR="00DD3CEB" w:rsidRPr="0087588A">
        <w:instrText xml:space="preserve"> XE "</w:instrText>
      </w:r>
      <w:r w:rsidR="00DD3CEB" w:rsidRPr="0087588A">
        <w:rPr>
          <w:spacing w:val="-1"/>
          <w:sz w:val="20"/>
        </w:rPr>
        <w:instrText>NUMI</w:instrText>
      </w:r>
      <w:r w:rsidR="00DD3CEB" w:rsidRPr="0087588A">
        <w:rPr>
          <w:sz w:val="20"/>
        </w:rPr>
        <w:instrText xml:space="preserve"> </w:instrText>
      </w:r>
      <w:r w:rsidR="00DD3CEB" w:rsidRPr="0087588A">
        <w:rPr>
          <w:spacing w:val="-1"/>
          <w:sz w:val="20"/>
        </w:rPr>
        <w:instrText>Site Administrators</w:instrText>
      </w:r>
      <w:r w:rsidR="00DD3CEB" w:rsidRPr="0087588A">
        <w:rPr>
          <w:sz w:val="20"/>
        </w:rPr>
        <w:instrText xml:space="preserve"> </w:instrText>
      </w:r>
      <w:r w:rsidR="00DD3CEB" w:rsidRPr="0087588A">
        <w:rPr>
          <w:spacing w:val="-1"/>
          <w:sz w:val="20"/>
        </w:rPr>
        <w:instrText>Panel</w:instrText>
      </w:r>
      <w:r w:rsidR="00DD3CEB" w:rsidRPr="0087588A">
        <w:instrText xml:space="preserve">" </w:instrText>
      </w:r>
      <w:r w:rsidR="00DD3CEB" w:rsidRPr="0087588A">
        <w:fldChar w:fldCharType="end"/>
      </w:r>
    </w:p>
    <w:p w:rsidR="00B61AAB" w:rsidRPr="0087588A" w:rsidRDefault="00B61AAB" w:rsidP="000443F5">
      <w:pPr>
        <w:pStyle w:val="Heading4"/>
        <w:widowControl w:val="0"/>
        <w:tabs>
          <w:tab w:val="clear" w:pos="2394"/>
        </w:tabs>
        <w:spacing w:before="120" w:after="0"/>
        <w:ind w:left="864"/>
      </w:pPr>
      <w:bookmarkStart w:id="1691" w:name="_Toc479676252"/>
      <w:bookmarkStart w:id="1692" w:name="_Toc479631987"/>
      <w:bookmarkStart w:id="1693" w:name="_Toc499543958"/>
      <w:r w:rsidRPr="0087588A">
        <w:t xml:space="preserve">To </w:t>
      </w:r>
      <w:r w:rsidRPr="0087588A">
        <w:rPr>
          <w:spacing w:val="-1"/>
        </w:rPr>
        <w:t>add</w:t>
      </w:r>
      <w:r w:rsidRPr="0087588A">
        <w:t xml:space="preserve"> a user to the</w:t>
      </w:r>
      <w:r w:rsidRPr="0087588A">
        <w:rPr>
          <w:spacing w:val="-2"/>
        </w:rPr>
        <w:t xml:space="preserve"> </w:t>
      </w:r>
      <w:r w:rsidRPr="0087588A">
        <w:rPr>
          <w:spacing w:val="-1"/>
        </w:rPr>
        <w:t>list</w:t>
      </w:r>
      <w:bookmarkEnd w:id="1691"/>
      <w:bookmarkEnd w:id="1692"/>
      <w:bookmarkEnd w:id="1693"/>
    </w:p>
    <w:p w:rsidR="00B61AAB" w:rsidRPr="0087588A" w:rsidRDefault="00B61AAB" w:rsidP="004451AB">
      <w:pPr>
        <w:widowControl w:val="0"/>
        <w:numPr>
          <w:ilvl w:val="3"/>
          <w:numId w:val="296"/>
        </w:numPr>
        <w:tabs>
          <w:tab w:val="left" w:pos="1901"/>
        </w:tabs>
        <w:spacing w:before="5" w:line="238" w:lineRule="auto"/>
        <w:ind w:right="1112"/>
      </w:pPr>
      <w:r w:rsidRPr="0087588A">
        <w:t xml:space="preserve">In the </w:t>
      </w:r>
      <w:r w:rsidRPr="0087588A">
        <w:rPr>
          <w:spacing w:val="-1"/>
        </w:rPr>
        <w:t>Site</w:t>
      </w:r>
      <w:r w:rsidRPr="0087588A">
        <w:t xml:space="preserve"> </w:t>
      </w:r>
      <w:r w:rsidRPr="0087588A">
        <w:rPr>
          <w:spacing w:val="-1"/>
        </w:rPr>
        <w:t>Administrators</w:t>
      </w:r>
      <w:r w:rsidRPr="0087588A">
        <w:t xml:space="preserve"> Panel </w:t>
      </w:r>
      <w:r w:rsidRPr="0087588A">
        <w:rPr>
          <w:spacing w:val="-1"/>
        </w:rPr>
        <w:t>portion</w:t>
      </w:r>
      <w:r w:rsidRPr="0087588A">
        <w:t xml:space="preserve"> of</w:t>
      </w:r>
      <w:r w:rsidRPr="0087588A">
        <w:rPr>
          <w:spacing w:val="-1"/>
        </w:rPr>
        <w:t xml:space="preserve"> </w:t>
      </w:r>
      <w:r w:rsidRPr="0087588A">
        <w:t xml:space="preserve">the screen, </w:t>
      </w:r>
      <w:r w:rsidRPr="0087588A">
        <w:rPr>
          <w:i/>
        </w:rPr>
        <w:t xml:space="preserve">click </w:t>
      </w:r>
      <w:r w:rsidRPr="0087588A">
        <w:t>on</w:t>
      </w:r>
      <w:r w:rsidRPr="0087588A">
        <w:rPr>
          <w:spacing w:val="-2"/>
        </w:rPr>
        <w:t xml:space="preserve"> </w:t>
      </w:r>
      <w:r w:rsidRPr="0087588A">
        <w:t xml:space="preserve">a </w:t>
      </w:r>
      <w:r w:rsidRPr="0087588A">
        <w:rPr>
          <w:spacing w:val="-1"/>
        </w:rPr>
        <w:t>name</w:t>
      </w:r>
      <w:r w:rsidRPr="0087588A">
        <w:t xml:space="preserve"> in the</w:t>
      </w:r>
      <w:r w:rsidR="00FD7F43" w:rsidRPr="0087588A">
        <w:t xml:space="preserve"> </w:t>
      </w:r>
      <w:r w:rsidRPr="0087588A">
        <w:rPr>
          <w:b/>
          <w:spacing w:val="-1"/>
        </w:rPr>
        <w:t>VISTA</w:t>
      </w:r>
      <w:r w:rsidRPr="0087588A">
        <w:rPr>
          <w:b/>
        </w:rPr>
        <w:t xml:space="preserve"> User List</w:t>
      </w:r>
      <w:r w:rsidRPr="0087588A">
        <w:t>.</w:t>
      </w:r>
    </w:p>
    <w:p w:rsidR="00B61AAB" w:rsidRPr="0087588A" w:rsidRDefault="00B61AAB" w:rsidP="004451AB">
      <w:pPr>
        <w:widowControl w:val="0"/>
        <w:numPr>
          <w:ilvl w:val="3"/>
          <w:numId w:val="296"/>
        </w:numPr>
        <w:tabs>
          <w:tab w:val="left" w:pos="1901"/>
        </w:tabs>
        <w:spacing w:before="5" w:line="238" w:lineRule="auto"/>
        <w:ind w:right="1112"/>
        <w:rPr>
          <w:sz w:val="24"/>
        </w:rPr>
      </w:pPr>
      <w:r w:rsidRPr="0087588A">
        <w:rPr>
          <w:i/>
          <w:sz w:val="24"/>
        </w:rPr>
        <w:t xml:space="preserve">Click </w:t>
      </w:r>
      <w:r w:rsidRPr="0087588A">
        <w:rPr>
          <w:spacing w:val="-1"/>
          <w:sz w:val="24"/>
        </w:rPr>
        <w:t xml:space="preserve">the </w:t>
      </w:r>
      <w:r w:rsidRPr="0087588A">
        <w:rPr>
          <w:noProof/>
          <w:spacing w:val="-1"/>
          <w:sz w:val="24"/>
        </w:rPr>
        <w:drawing>
          <wp:inline distT="0" distB="0" distL="0" distR="0" wp14:anchorId="055FD470" wp14:editId="48658675">
            <wp:extent cx="229560" cy="228339"/>
            <wp:effectExtent l="0" t="0" r="0" b="635"/>
            <wp:docPr id="473"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01.png"/>
                    <pic:cNvPicPr/>
                  </pic:nvPicPr>
                  <pic:blipFill>
                    <a:blip r:embed="rId276" cstate="print"/>
                    <a:stretch>
                      <a:fillRect/>
                    </a:stretch>
                  </pic:blipFill>
                  <pic:spPr>
                    <a:xfrm>
                      <a:off x="0" y="0"/>
                      <a:ext cx="229560" cy="228339"/>
                    </a:xfrm>
                    <a:prstGeom prst="rect">
                      <a:avLst/>
                    </a:prstGeom>
                  </pic:spPr>
                </pic:pic>
              </a:graphicData>
            </a:graphic>
          </wp:inline>
        </w:drawing>
      </w:r>
      <w:r w:rsidR="00DF273B" w:rsidRPr="0087588A">
        <w:rPr>
          <w:spacing w:val="-1"/>
          <w:sz w:val="24"/>
        </w:rPr>
        <w:t xml:space="preserve"> </w:t>
      </w:r>
      <w:r w:rsidRPr="0087588A">
        <w:rPr>
          <w:sz w:val="24"/>
        </w:rPr>
        <w:t>button, and</w:t>
      </w:r>
      <w:r w:rsidRPr="0087588A">
        <w:rPr>
          <w:spacing w:val="-1"/>
          <w:sz w:val="24"/>
        </w:rPr>
        <w:t xml:space="preserve"> </w:t>
      </w:r>
      <w:r w:rsidRPr="0087588A">
        <w:rPr>
          <w:sz w:val="24"/>
        </w:rPr>
        <w:t xml:space="preserve">the </w:t>
      </w:r>
      <w:r w:rsidRPr="0087588A">
        <w:rPr>
          <w:spacing w:val="-1"/>
          <w:sz w:val="24"/>
        </w:rPr>
        <w:t>name</w:t>
      </w:r>
      <w:r w:rsidRPr="0087588A">
        <w:rPr>
          <w:spacing w:val="1"/>
          <w:sz w:val="24"/>
        </w:rPr>
        <w:t xml:space="preserve"> </w:t>
      </w:r>
      <w:r w:rsidRPr="0087588A">
        <w:rPr>
          <w:sz w:val="24"/>
        </w:rPr>
        <w:t xml:space="preserve">will </w:t>
      </w:r>
      <w:r w:rsidRPr="0087588A">
        <w:rPr>
          <w:spacing w:val="-1"/>
          <w:sz w:val="24"/>
        </w:rPr>
        <w:t xml:space="preserve">populate </w:t>
      </w:r>
      <w:r w:rsidRPr="0087588A">
        <w:rPr>
          <w:sz w:val="24"/>
        </w:rPr>
        <w:t xml:space="preserve">to </w:t>
      </w:r>
      <w:r w:rsidRPr="0087588A">
        <w:rPr>
          <w:spacing w:val="-1"/>
          <w:sz w:val="24"/>
        </w:rPr>
        <w:t>the</w:t>
      </w:r>
      <w:r w:rsidRPr="0087588A">
        <w:rPr>
          <w:spacing w:val="1"/>
          <w:sz w:val="24"/>
        </w:rPr>
        <w:t xml:space="preserve"> </w:t>
      </w:r>
      <w:r w:rsidRPr="0087588A">
        <w:rPr>
          <w:b/>
          <w:spacing w:val="-1"/>
          <w:sz w:val="24"/>
        </w:rPr>
        <w:t>NUMI</w:t>
      </w:r>
      <w:r w:rsidRPr="0087588A">
        <w:rPr>
          <w:b/>
          <w:sz w:val="24"/>
        </w:rPr>
        <w:t xml:space="preserve"> Site</w:t>
      </w:r>
      <w:r w:rsidRPr="0087588A">
        <w:rPr>
          <w:b/>
          <w:spacing w:val="27"/>
          <w:sz w:val="24"/>
        </w:rPr>
        <w:t xml:space="preserve"> </w:t>
      </w:r>
      <w:r w:rsidRPr="0087588A">
        <w:rPr>
          <w:b/>
          <w:spacing w:val="-1"/>
          <w:sz w:val="24"/>
        </w:rPr>
        <w:t>Administrators</w:t>
      </w:r>
      <w:r w:rsidRPr="0087588A">
        <w:rPr>
          <w:b/>
          <w:sz w:val="24"/>
        </w:rPr>
        <w:t xml:space="preserve"> List </w:t>
      </w:r>
      <w:r w:rsidRPr="0087588A">
        <w:rPr>
          <w:spacing w:val="-1"/>
          <w:sz w:val="24"/>
        </w:rPr>
        <w:t>portion</w:t>
      </w:r>
      <w:r w:rsidRPr="0087588A">
        <w:rPr>
          <w:sz w:val="24"/>
        </w:rPr>
        <w:t xml:space="preserve"> of the</w:t>
      </w:r>
      <w:r w:rsidRPr="0087588A">
        <w:rPr>
          <w:spacing w:val="-1"/>
          <w:sz w:val="24"/>
        </w:rPr>
        <w:t xml:space="preserve"> </w:t>
      </w:r>
      <w:r w:rsidRPr="0087588A">
        <w:rPr>
          <w:sz w:val="24"/>
        </w:rPr>
        <w:t>panel.</w:t>
      </w:r>
    </w:p>
    <w:p w:rsidR="00B61AAB" w:rsidRPr="0087588A" w:rsidRDefault="00B61AAB" w:rsidP="004451AB">
      <w:pPr>
        <w:widowControl w:val="0"/>
        <w:numPr>
          <w:ilvl w:val="3"/>
          <w:numId w:val="296"/>
        </w:numPr>
        <w:tabs>
          <w:tab w:val="left" w:pos="1901"/>
        </w:tabs>
        <w:spacing w:before="7"/>
        <w:ind w:right="239"/>
        <w:rPr>
          <w:sz w:val="24"/>
        </w:rPr>
      </w:pPr>
      <w:r w:rsidRPr="0087588A">
        <w:rPr>
          <w:spacing w:val="-1"/>
          <w:sz w:val="24"/>
        </w:rPr>
        <w:t>When</w:t>
      </w:r>
      <w:r w:rsidRPr="0087588A">
        <w:rPr>
          <w:sz w:val="24"/>
        </w:rPr>
        <w:t xml:space="preserve"> 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add</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&lt;name(s)&gt;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w:t>
      </w:r>
      <w:r w:rsidRPr="0087588A">
        <w:rPr>
          <w:rFonts w:ascii="Courier New" w:eastAsia="Courier New" w:hAnsi="Courier New" w:cs="Courier New"/>
          <w:sz w:val="20"/>
          <w:szCs w:val="20"/>
        </w:rPr>
        <w:t>the</w:t>
      </w:r>
      <w:r w:rsidRPr="0087588A">
        <w:rPr>
          <w:rFonts w:ascii="Courier New" w:eastAsia="Courier New" w:hAnsi="Courier New" w:cs="Courier New"/>
          <w:spacing w:val="61"/>
          <w:sz w:val="20"/>
          <w:szCs w:val="20"/>
        </w:rPr>
        <w:t xml:space="preserve"> </w:t>
      </w:r>
      <w:r w:rsidRPr="0087588A">
        <w:rPr>
          <w:rFonts w:ascii="Courier New" w:eastAsia="Courier New" w:hAnsi="Courier New" w:cs="Courier New"/>
          <w:spacing w:val="-1"/>
          <w:sz w:val="20"/>
          <w:szCs w:val="20"/>
        </w:rPr>
        <w:t>Site Administrators panel?’</w:t>
      </w:r>
      <w:r w:rsidRPr="0087588A">
        <w:rPr>
          <w:rFonts w:ascii="Courier New" w:eastAsia="Courier New" w:hAnsi="Courier New" w:cs="Courier New"/>
          <w:spacing w:val="-60"/>
          <w:sz w:val="20"/>
          <w:szCs w:val="20"/>
        </w:rPr>
        <w:t xml:space="preserve"> </w:t>
      </w:r>
      <w:r w:rsidRPr="0087588A">
        <w:rPr>
          <w:sz w:val="24"/>
        </w:rPr>
        <w:t xml:space="preserve">displays, </w:t>
      </w:r>
      <w:r w:rsidRPr="0087588A">
        <w:rPr>
          <w:i/>
          <w:spacing w:val="-1"/>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button</w:t>
      </w:r>
    </w:p>
    <w:p w:rsidR="00B61AAB" w:rsidRPr="0087588A" w:rsidRDefault="00B61AAB" w:rsidP="004451AB">
      <w:pPr>
        <w:pStyle w:val="Heading3"/>
      </w:pPr>
      <w:bookmarkStart w:id="1694" w:name="_Toc465421554"/>
      <w:bookmarkStart w:id="1695" w:name="_Toc465422382"/>
      <w:bookmarkStart w:id="1696" w:name="_Toc479676253"/>
      <w:bookmarkStart w:id="1697" w:name="_Toc479631988"/>
      <w:bookmarkStart w:id="1698" w:name="_Toc499543959"/>
      <w:r w:rsidRPr="0087588A">
        <w:t>Adding a User to NUMI Report Access Panel</w:t>
      </w:r>
      <w:bookmarkEnd w:id="1694"/>
      <w:bookmarkEnd w:id="1695"/>
      <w:bookmarkEnd w:id="1696"/>
      <w:bookmarkEnd w:id="1697"/>
      <w:bookmarkEnd w:id="1698"/>
      <w:r w:rsidR="00DD3CEB" w:rsidRPr="0087588A">
        <w:fldChar w:fldCharType="begin"/>
      </w:r>
      <w:r w:rsidR="00DD3CEB" w:rsidRPr="0087588A">
        <w:instrText xml:space="preserve"> XE "</w:instrText>
      </w:r>
      <w:r w:rsidR="00DD3CEB" w:rsidRPr="0087588A">
        <w:rPr>
          <w:spacing w:val="-1"/>
          <w:sz w:val="20"/>
        </w:rPr>
        <w:instrText>NUMI</w:instrText>
      </w:r>
      <w:r w:rsidR="00DD3CEB" w:rsidRPr="0087588A">
        <w:rPr>
          <w:sz w:val="20"/>
        </w:rPr>
        <w:instrText xml:space="preserve"> </w:instrText>
      </w:r>
      <w:r w:rsidR="00DD3CEB" w:rsidRPr="0087588A">
        <w:rPr>
          <w:spacing w:val="-1"/>
          <w:sz w:val="20"/>
        </w:rPr>
        <w:instrText xml:space="preserve">Report </w:instrText>
      </w:r>
      <w:r w:rsidR="00DD3CEB" w:rsidRPr="0087588A">
        <w:rPr>
          <w:sz w:val="20"/>
        </w:rPr>
        <w:instrText>Access</w:instrText>
      </w:r>
      <w:r w:rsidR="00DD3CEB" w:rsidRPr="0087588A">
        <w:rPr>
          <w:spacing w:val="-1"/>
          <w:sz w:val="20"/>
        </w:rPr>
        <w:instrText xml:space="preserve"> </w:instrText>
      </w:r>
      <w:r w:rsidR="00DD3CEB" w:rsidRPr="0087588A">
        <w:rPr>
          <w:sz w:val="20"/>
        </w:rPr>
        <w:instrText>Panel</w:instrText>
      </w:r>
      <w:r w:rsidR="00DD3CEB" w:rsidRPr="0087588A">
        <w:instrText xml:space="preserve">" </w:instrText>
      </w:r>
      <w:r w:rsidR="00DD3CEB" w:rsidRPr="0087588A">
        <w:fldChar w:fldCharType="end"/>
      </w:r>
    </w:p>
    <w:p w:rsidR="00B61AAB" w:rsidRPr="0087588A" w:rsidRDefault="00B61AAB" w:rsidP="00433022">
      <w:pPr>
        <w:pStyle w:val="BodyText"/>
        <w:spacing w:before="237"/>
      </w:pPr>
      <w:r w:rsidRPr="0087588A">
        <w:t xml:space="preserve">You can assign the </w:t>
      </w:r>
      <w:r w:rsidRPr="0087588A">
        <w:rPr>
          <w:spacing w:val="-1"/>
        </w:rPr>
        <w:t>“Report</w:t>
      </w:r>
      <w:r w:rsidRPr="0087588A">
        <w:t xml:space="preserve"> Access”</w:t>
      </w:r>
      <w:r w:rsidRPr="0087588A">
        <w:rPr>
          <w:spacing w:val="-2"/>
        </w:rPr>
        <w:t xml:space="preserve"> </w:t>
      </w:r>
      <w:r w:rsidRPr="0087588A">
        <w:t xml:space="preserve">role for a user when </w:t>
      </w:r>
      <w:r w:rsidRPr="0087588A">
        <w:rPr>
          <w:spacing w:val="-1"/>
        </w:rPr>
        <w:t>editing</w:t>
      </w:r>
      <w:r w:rsidRPr="0087588A">
        <w:t xml:space="preserve"> an </w:t>
      </w:r>
      <w:r w:rsidRPr="0087588A">
        <w:rPr>
          <w:spacing w:val="-1"/>
        </w:rPr>
        <w:t>individual</w:t>
      </w:r>
      <w:r w:rsidRPr="0087588A">
        <w:t xml:space="preserve"> user </w:t>
      </w:r>
      <w:r w:rsidRPr="0087588A">
        <w:rPr>
          <w:spacing w:val="-1"/>
        </w:rPr>
        <w:t>under</w:t>
      </w:r>
      <w:r w:rsidRPr="0087588A">
        <w:t xml:space="preserve"> </w:t>
      </w:r>
      <w:r w:rsidRPr="0087588A">
        <w:rPr>
          <w:spacing w:val="-1"/>
        </w:rPr>
        <w:t>Admin</w:t>
      </w:r>
      <w:r w:rsidRPr="0087588A">
        <w:t>/ Users, and</w:t>
      </w:r>
      <w:r w:rsidRPr="0087588A">
        <w:rPr>
          <w:spacing w:val="-1"/>
        </w:rPr>
        <w:t xml:space="preserve"> </w:t>
      </w:r>
      <w:r w:rsidRPr="0087588A">
        <w:t>when viewing roles and</w:t>
      </w:r>
      <w:r w:rsidRPr="0087588A">
        <w:rPr>
          <w:spacing w:val="-1"/>
        </w:rPr>
        <w:t xml:space="preserve"> </w:t>
      </w:r>
      <w:r w:rsidRPr="0087588A">
        <w:t xml:space="preserve">their </w:t>
      </w:r>
      <w:r w:rsidRPr="0087588A">
        <w:rPr>
          <w:spacing w:val="-1"/>
        </w:rPr>
        <w:t>members</w:t>
      </w:r>
      <w:r w:rsidRPr="0087588A">
        <w:t xml:space="preserve"> under </w:t>
      </w:r>
      <w:r w:rsidRPr="0087588A">
        <w:rPr>
          <w:spacing w:val="-1"/>
        </w:rPr>
        <w:t>Admin</w:t>
      </w:r>
      <w:r w:rsidRPr="0087588A">
        <w:t xml:space="preserve"> / </w:t>
      </w:r>
      <w:r w:rsidRPr="0087588A">
        <w:rPr>
          <w:spacing w:val="-1"/>
        </w:rPr>
        <w:t>Admin</w:t>
      </w:r>
      <w:r w:rsidRPr="0087588A">
        <w:t xml:space="preserve"> Sites. </w:t>
      </w:r>
      <w:r w:rsidRPr="0087588A">
        <w:rPr>
          <w:spacing w:val="-1"/>
        </w:rPr>
        <w:t>Only</w:t>
      </w:r>
      <w:r w:rsidRPr="0087588A">
        <w:t xml:space="preserve"> users that</w:t>
      </w:r>
      <w:r w:rsidRPr="0087588A">
        <w:rPr>
          <w:spacing w:val="29"/>
        </w:rPr>
        <w:t xml:space="preserve"> </w:t>
      </w:r>
      <w:r w:rsidRPr="0087588A">
        <w:t xml:space="preserve">have </w:t>
      </w:r>
      <w:r w:rsidRPr="0087588A">
        <w:rPr>
          <w:spacing w:val="-1"/>
        </w:rPr>
        <w:t>this</w:t>
      </w:r>
      <w:r w:rsidRPr="0087588A">
        <w:t xml:space="preserve"> role will be</w:t>
      </w:r>
      <w:r w:rsidRPr="0087588A">
        <w:rPr>
          <w:spacing w:val="-1"/>
        </w:rPr>
        <w:t xml:space="preserve"> </w:t>
      </w:r>
      <w:r w:rsidRPr="0087588A">
        <w:t>able to run and</w:t>
      </w:r>
      <w:r w:rsidRPr="0087588A">
        <w:rPr>
          <w:spacing w:val="-1"/>
        </w:rPr>
        <w:t xml:space="preserve"> </w:t>
      </w:r>
      <w:r w:rsidRPr="0087588A">
        <w:t xml:space="preserve">view </w:t>
      </w:r>
      <w:r w:rsidRPr="0087588A">
        <w:rPr>
          <w:spacing w:val="-1"/>
        </w:rPr>
        <w:t>reports.</w:t>
      </w:r>
    </w:p>
    <w:p w:rsidR="00B61AAB" w:rsidRPr="0087588A" w:rsidRDefault="00B61AAB" w:rsidP="000443F5">
      <w:pPr>
        <w:pStyle w:val="Heading4"/>
        <w:widowControl w:val="0"/>
        <w:tabs>
          <w:tab w:val="clear" w:pos="2394"/>
        </w:tabs>
        <w:spacing w:before="120" w:after="0"/>
        <w:ind w:left="864"/>
      </w:pPr>
      <w:bookmarkStart w:id="1699" w:name="_Toc479676254"/>
      <w:bookmarkStart w:id="1700" w:name="_Toc479631989"/>
      <w:bookmarkStart w:id="1701" w:name="_Toc499543960"/>
      <w:r w:rsidRPr="0087588A">
        <w:t>To add a user to the list</w:t>
      </w:r>
      <w:bookmarkEnd w:id="1699"/>
      <w:bookmarkEnd w:id="1700"/>
      <w:bookmarkEnd w:id="1701"/>
    </w:p>
    <w:p w:rsidR="00B61AAB" w:rsidRPr="0087588A" w:rsidRDefault="00B61AAB" w:rsidP="004451AB">
      <w:pPr>
        <w:widowControl w:val="0"/>
        <w:numPr>
          <w:ilvl w:val="3"/>
          <w:numId w:val="297"/>
        </w:numPr>
        <w:tabs>
          <w:tab w:val="left" w:pos="1901"/>
        </w:tabs>
        <w:spacing w:before="5" w:line="238" w:lineRule="auto"/>
        <w:ind w:right="1112"/>
        <w:rPr>
          <w:sz w:val="24"/>
        </w:rPr>
      </w:pPr>
      <w:r w:rsidRPr="0087588A">
        <w:rPr>
          <w:sz w:val="24"/>
        </w:rPr>
        <w:t xml:space="preserve">In the </w:t>
      </w:r>
      <w:r w:rsidRPr="0087588A">
        <w:rPr>
          <w:spacing w:val="-1"/>
          <w:sz w:val="24"/>
        </w:rPr>
        <w:t>Report</w:t>
      </w:r>
      <w:r w:rsidRPr="0087588A">
        <w:rPr>
          <w:sz w:val="24"/>
        </w:rPr>
        <w:t xml:space="preserve"> Access portion of the </w:t>
      </w:r>
      <w:r w:rsidRPr="0087588A">
        <w:rPr>
          <w:spacing w:val="-1"/>
          <w:sz w:val="24"/>
        </w:rPr>
        <w:t>screen,</w:t>
      </w:r>
      <w:r w:rsidRPr="0087588A">
        <w:rPr>
          <w:spacing w:val="1"/>
          <w:sz w:val="24"/>
        </w:rPr>
        <w:t xml:space="preserve"> </w:t>
      </w:r>
      <w:r w:rsidRPr="0087588A">
        <w:rPr>
          <w:i/>
          <w:spacing w:val="-1"/>
          <w:sz w:val="24"/>
        </w:rPr>
        <w:t xml:space="preserve">click </w:t>
      </w:r>
      <w:r w:rsidRPr="0087588A">
        <w:rPr>
          <w:sz w:val="24"/>
        </w:rPr>
        <w:t xml:space="preserve">on a </w:t>
      </w:r>
      <w:r w:rsidRPr="0087588A">
        <w:rPr>
          <w:spacing w:val="-1"/>
          <w:sz w:val="24"/>
        </w:rPr>
        <w:t>name</w:t>
      </w:r>
      <w:r w:rsidRPr="0087588A">
        <w:rPr>
          <w:sz w:val="24"/>
        </w:rPr>
        <w:t xml:space="preserve"> in the </w:t>
      </w:r>
      <w:r w:rsidRPr="0087588A">
        <w:rPr>
          <w:b/>
          <w:spacing w:val="-1"/>
          <w:sz w:val="24"/>
        </w:rPr>
        <w:t>VISTA</w:t>
      </w:r>
      <w:r w:rsidRPr="0087588A">
        <w:rPr>
          <w:b/>
          <w:spacing w:val="41"/>
          <w:sz w:val="24"/>
        </w:rPr>
        <w:t xml:space="preserve"> </w:t>
      </w:r>
      <w:r w:rsidRPr="0087588A">
        <w:rPr>
          <w:b/>
          <w:sz w:val="24"/>
        </w:rPr>
        <w:t>User List</w:t>
      </w:r>
      <w:r w:rsidRPr="0087588A">
        <w:rPr>
          <w:sz w:val="24"/>
        </w:rPr>
        <w:t>.</w:t>
      </w:r>
    </w:p>
    <w:p w:rsidR="00B61AAB" w:rsidRPr="0087588A" w:rsidRDefault="00B61AAB" w:rsidP="004451AB">
      <w:pPr>
        <w:widowControl w:val="0"/>
        <w:numPr>
          <w:ilvl w:val="3"/>
          <w:numId w:val="297"/>
        </w:numPr>
        <w:tabs>
          <w:tab w:val="left" w:pos="1901"/>
        </w:tabs>
        <w:spacing w:before="5" w:line="238" w:lineRule="auto"/>
        <w:ind w:right="1112"/>
        <w:rPr>
          <w:sz w:val="24"/>
        </w:rPr>
      </w:pPr>
      <w:r w:rsidRPr="0087588A">
        <w:rPr>
          <w:i/>
          <w:sz w:val="24"/>
        </w:rPr>
        <w:t xml:space="preserve">Click </w:t>
      </w:r>
      <w:r w:rsidRPr="0087588A">
        <w:rPr>
          <w:spacing w:val="-1"/>
          <w:sz w:val="24"/>
        </w:rPr>
        <w:t xml:space="preserve">the </w:t>
      </w:r>
      <w:r w:rsidRPr="0087588A">
        <w:rPr>
          <w:noProof/>
          <w:spacing w:val="-1"/>
          <w:sz w:val="24"/>
        </w:rPr>
        <w:drawing>
          <wp:inline distT="0" distB="0" distL="0" distR="0" wp14:anchorId="79E41210" wp14:editId="3D95EEAB">
            <wp:extent cx="229560" cy="228339"/>
            <wp:effectExtent l="0" t="0" r="0" b="635"/>
            <wp:docPr id="475"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1.png"/>
                    <pic:cNvPicPr/>
                  </pic:nvPicPr>
                  <pic:blipFill>
                    <a:blip r:embed="rId276" cstate="print"/>
                    <a:stretch>
                      <a:fillRect/>
                    </a:stretch>
                  </pic:blipFill>
                  <pic:spPr>
                    <a:xfrm>
                      <a:off x="0" y="0"/>
                      <a:ext cx="229560" cy="228339"/>
                    </a:xfrm>
                    <a:prstGeom prst="rect">
                      <a:avLst/>
                    </a:prstGeom>
                  </pic:spPr>
                </pic:pic>
              </a:graphicData>
            </a:graphic>
          </wp:inline>
        </w:drawing>
      </w:r>
      <w:r w:rsidR="00DF273B" w:rsidRPr="0087588A">
        <w:rPr>
          <w:spacing w:val="-1"/>
          <w:sz w:val="24"/>
        </w:rPr>
        <w:t xml:space="preserve"> </w:t>
      </w:r>
      <w:r w:rsidRPr="0087588A">
        <w:rPr>
          <w:sz w:val="24"/>
        </w:rPr>
        <w:t>button, and</w:t>
      </w:r>
      <w:r w:rsidRPr="0087588A">
        <w:rPr>
          <w:spacing w:val="-1"/>
          <w:sz w:val="24"/>
        </w:rPr>
        <w:t xml:space="preserve"> </w:t>
      </w:r>
      <w:r w:rsidRPr="0087588A">
        <w:rPr>
          <w:sz w:val="24"/>
        </w:rPr>
        <w:t xml:space="preserve">the </w:t>
      </w:r>
      <w:r w:rsidRPr="0087588A">
        <w:rPr>
          <w:spacing w:val="-1"/>
          <w:sz w:val="24"/>
        </w:rPr>
        <w:t>name</w:t>
      </w:r>
      <w:r w:rsidRPr="0087588A">
        <w:rPr>
          <w:spacing w:val="1"/>
          <w:sz w:val="24"/>
        </w:rPr>
        <w:t xml:space="preserve"> </w:t>
      </w:r>
      <w:r w:rsidRPr="0087588A">
        <w:rPr>
          <w:sz w:val="24"/>
        </w:rPr>
        <w:t xml:space="preserve">will </w:t>
      </w:r>
      <w:r w:rsidRPr="0087588A">
        <w:rPr>
          <w:spacing w:val="-1"/>
          <w:sz w:val="24"/>
        </w:rPr>
        <w:t xml:space="preserve">populate </w:t>
      </w:r>
      <w:r w:rsidRPr="0087588A">
        <w:rPr>
          <w:sz w:val="24"/>
        </w:rPr>
        <w:t xml:space="preserve">to </w:t>
      </w:r>
      <w:r w:rsidRPr="0087588A">
        <w:rPr>
          <w:spacing w:val="-1"/>
          <w:sz w:val="24"/>
        </w:rPr>
        <w:t>the</w:t>
      </w:r>
      <w:r w:rsidRPr="0087588A">
        <w:rPr>
          <w:spacing w:val="1"/>
          <w:sz w:val="24"/>
        </w:rPr>
        <w:t xml:space="preserve"> </w:t>
      </w:r>
      <w:r w:rsidRPr="0087588A">
        <w:rPr>
          <w:b/>
          <w:spacing w:val="-1"/>
          <w:sz w:val="24"/>
        </w:rPr>
        <w:t>NUMI</w:t>
      </w:r>
      <w:r w:rsidRPr="0087588A">
        <w:rPr>
          <w:b/>
          <w:sz w:val="24"/>
        </w:rPr>
        <w:t xml:space="preserve"> Report</w:t>
      </w:r>
      <w:r w:rsidRPr="0087588A">
        <w:rPr>
          <w:b/>
          <w:spacing w:val="27"/>
          <w:sz w:val="24"/>
        </w:rPr>
        <w:t xml:space="preserve"> </w:t>
      </w:r>
      <w:r w:rsidRPr="0087588A">
        <w:rPr>
          <w:b/>
          <w:sz w:val="24"/>
        </w:rPr>
        <w:t xml:space="preserve">Access </w:t>
      </w:r>
      <w:r w:rsidRPr="0087588A">
        <w:rPr>
          <w:spacing w:val="-1"/>
          <w:sz w:val="24"/>
        </w:rPr>
        <w:t>portion</w:t>
      </w:r>
      <w:r w:rsidRPr="0087588A">
        <w:rPr>
          <w:sz w:val="24"/>
        </w:rPr>
        <w:t xml:space="preserve"> of</w:t>
      </w:r>
      <w:r w:rsidRPr="0087588A">
        <w:rPr>
          <w:spacing w:val="-1"/>
          <w:sz w:val="24"/>
        </w:rPr>
        <w:t xml:space="preserve"> </w:t>
      </w:r>
      <w:r w:rsidRPr="0087588A">
        <w:rPr>
          <w:sz w:val="24"/>
        </w:rPr>
        <w:t>the panel.</w:t>
      </w:r>
    </w:p>
    <w:p w:rsidR="00B61AAB" w:rsidRPr="0087588A" w:rsidRDefault="00B61AAB" w:rsidP="004451AB">
      <w:pPr>
        <w:widowControl w:val="0"/>
        <w:numPr>
          <w:ilvl w:val="3"/>
          <w:numId w:val="297"/>
        </w:numPr>
        <w:tabs>
          <w:tab w:val="left" w:pos="1901"/>
        </w:tabs>
        <w:spacing w:before="5" w:line="238" w:lineRule="auto"/>
        <w:ind w:right="1112"/>
        <w:rPr>
          <w:sz w:val="24"/>
        </w:rPr>
      </w:pPr>
      <w:r w:rsidRPr="0087588A">
        <w:rPr>
          <w:spacing w:val="-1"/>
          <w:sz w:val="24"/>
        </w:rPr>
        <w:t>When</w:t>
      </w:r>
      <w:r w:rsidRPr="0087588A">
        <w:rPr>
          <w:sz w:val="24"/>
        </w:rPr>
        <w:t xml:space="preserve"> 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add</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&lt;name(s)&gt;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w:t>
      </w:r>
      <w:r w:rsidRPr="0087588A">
        <w:rPr>
          <w:rFonts w:ascii="Courier New" w:eastAsia="Courier New" w:hAnsi="Courier New" w:cs="Courier New"/>
          <w:sz w:val="20"/>
          <w:szCs w:val="20"/>
        </w:rPr>
        <w:t>the</w:t>
      </w:r>
      <w:r w:rsidRPr="0087588A">
        <w:rPr>
          <w:rFonts w:ascii="Courier New" w:eastAsia="Courier New" w:hAnsi="Courier New" w:cs="Courier New"/>
          <w:spacing w:val="61"/>
          <w:sz w:val="20"/>
          <w:szCs w:val="20"/>
        </w:rPr>
        <w:t xml:space="preserve"> </w:t>
      </w:r>
      <w:r w:rsidRPr="0087588A">
        <w:rPr>
          <w:rFonts w:ascii="Courier New" w:eastAsia="Courier New" w:hAnsi="Courier New" w:cs="Courier New"/>
          <w:spacing w:val="-1"/>
          <w:sz w:val="20"/>
          <w:szCs w:val="20"/>
        </w:rPr>
        <w:t>Report Access panel?’</w:t>
      </w:r>
      <w:r w:rsidRPr="0087588A">
        <w:rPr>
          <w:rFonts w:ascii="Courier New" w:eastAsia="Courier New" w:hAnsi="Courier New" w:cs="Courier New"/>
          <w:spacing w:val="-61"/>
          <w:sz w:val="20"/>
          <w:szCs w:val="20"/>
        </w:rPr>
        <w:t xml:space="preserve"> </w:t>
      </w:r>
      <w:r w:rsidRPr="0087588A">
        <w:rPr>
          <w:sz w:val="24"/>
        </w:rPr>
        <w:t>displays,</w:t>
      </w:r>
      <w:r w:rsidRPr="0087588A">
        <w:rPr>
          <w:spacing w:val="-1"/>
          <w:sz w:val="24"/>
        </w:rPr>
        <w:t xml:space="preserve"> </w:t>
      </w:r>
      <w:r w:rsidRPr="0087588A">
        <w:rPr>
          <w:i/>
          <w:spacing w:val="-1"/>
          <w:sz w:val="24"/>
        </w:rPr>
        <w:t xml:space="preserve">click </w:t>
      </w:r>
      <w:r w:rsidRPr="0087588A">
        <w:rPr>
          <w:sz w:val="24"/>
        </w:rPr>
        <w:t xml:space="preserve">the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button.</w:t>
      </w:r>
    </w:p>
    <w:p w:rsidR="00C50602" w:rsidRPr="0087588A" w:rsidRDefault="00C50602">
      <w:r w:rsidRPr="0087588A">
        <w:br w:type="page"/>
      </w:r>
    </w:p>
    <w:p w:rsidR="00FD7F43" w:rsidRPr="0087588A" w:rsidRDefault="00FD7F43" w:rsidP="004451AB">
      <w:pPr>
        <w:pStyle w:val="Heading3"/>
        <w:rPr>
          <w:b w:val="0"/>
          <w:bCs w:val="0"/>
        </w:rPr>
      </w:pPr>
      <w:bookmarkStart w:id="1702" w:name="_Toc479890022"/>
      <w:bookmarkStart w:id="1703" w:name="_Toc479897994"/>
      <w:bookmarkStart w:id="1704" w:name="_Toc479901132"/>
      <w:bookmarkStart w:id="1705" w:name="_Toc479931428"/>
      <w:bookmarkStart w:id="1706" w:name="_Toc465421555"/>
      <w:bookmarkStart w:id="1707" w:name="_Toc465422383"/>
      <w:bookmarkStart w:id="1708" w:name="_Toc479676255"/>
      <w:bookmarkStart w:id="1709" w:name="_Toc479631990"/>
      <w:bookmarkStart w:id="1710" w:name="_Toc499543961"/>
      <w:bookmarkEnd w:id="1702"/>
      <w:bookmarkEnd w:id="1703"/>
      <w:bookmarkEnd w:id="1704"/>
      <w:bookmarkEnd w:id="1705"/>
      <w:r w:rsidRPr="0087588A">
        <w:lastRenderedPageBreak/>
        <w:t>Removing</w:t>
      </w:r>
      <w:r w:rsidRPr="0087588A">
        <w:rPr>
          <w:spacing w:val="-9"/>
        </w:rPr>
        <w:t xml:space="preserve"> </w:t>
      </w:r>
      <w:r w:rsidRPr="0087588A">
        <w:t>a</w:t>
      </w:r>
      <w:r w:rsidRPr="0087588A">
        <w:rPr>
          <w:spacing w:val="-10"/>
        </w:rPr>
        <w:t xml:space="preserve"> </w:t>
      </w:r>
      <w:r w:rsidRPr="0087588A">
        <w:t>User</w:t>
      </w:r>
      <w:r w:rsidRPr="0087588A">
        <w:rPr>
          <w:spacing w:val="-8"/>
        </w:rPr>
        <w:t xml:space="preserve"> </w:t>
      </w:r>
      <w:r w:rsidRPr="0087588A">
        <w:t>from</w:t>
      </w:r>
      <w:r w:rsidRPr="0087588A">
        <w:rPr>
          <w:spacing w:val="-9"/>
        </w:rPr>
        <w:t xml:space="preserve"> </w:t>
      </w:r>
      <w:r w:rsidRPr="0087588A">
        <w:t>the</w:t>
      </w:r>
      <w:r w:rsidRPr="0087588A">
        <w:rPr>
          <w:spacing w:val="-10"/>
        </w:rPr>
        <w:t xml:space="preserve"> </w:t>
      </w:r>
      <w:r w:rsidRPr="0087588A">
        <w:t>NUMI</w:t>
      </w:r>
      <w:r w:rsidRPr="0087588A">
        <w:rPr>
          <w:spacing w:val="-7"/>
        </w:rPr>
        <w:t xml:space="preserve"> </w:t>
      </w:r>
      <w:r w:rsidRPr="0087588A">
        <w:rPr>
          <w:spacing w:val="-1"/>
        </w:rPr>
        <w:t>Physician</w:t>
      </w:r>
      <w:r w:rsidRPr="0087588A">
        <w:rPr>
          <w:spacing w:val="-7"/>
        </w:rPr>
        <w:t xml:space="preserve"> </w:t>
      </w:r>
      <w:r w:rsidRPr="0087588A">
        <w:t>Advisor</w:t>
      </w:r>
      <w:r w:rsidRPr="0087588A">
        <w:rPr>
          <w:spacing w:val="-7"/>
        </w:rPr>
        <w:t xml:space="preserve"> </w:t>
      </w:r>
      <w:r w:rsidRPr="0087588A">
        <w:t>Panel</w:t>
      </w:r>
      <w:bookmarkEnd w:id="1706"/>
      <w:bookmarkEnd w:id="1707"/>
      <w:bookmarkEnd w:id="1708"/>
      <w:bookmarkEnd w:id="1709"/>
      <w:bookmarkEnd w:id="1710"/>
      <w:r w:rsidR="0020648B" w:rsidRPr="0087588A">
        <w:fldChar w:fldCharType="begin"/>
      </w:r>
      <w:r w:rsidR="0020648B" w:rsidRPr="0087588A">
        <w:instrText xml:space="preserve"> XE "</w:instrText>
      </w:r>
      <w:r w:rsidR="0020648B" w:rsidRPr="0087588A">
        <w:rPr>
          <w:spacing w:val="-1"/>
          <w:sz w:val="20"/>
        </w:rPr>
        <w:instrText>NUMI</w:instrText>
      </w:r>
      <w:r w:rsidR="0020648B" w:rsidRPr="0087588A">
        <w:rPr>
          <w:sz w:val="20"/>
        </w:rPr>
        <w:instrText xml:space="preserve"> </w:instrText>
      </w:r>
      <w:r w:rsidR="0020648B" w:rsidRPr="0087588A">
        <w:rPr>
          <w:spacing w:val="-1"/>
          <w:sz w:val="20"/>
        </w:rPr>
        <w:instrText>Physician</w:instrText>
      </w:r>
      <w:r w:rsidR="0020648B" w:rsidRPr="0087588A">
        <w:rPr>
          <w:sz w:val="20"/>
        </w:rPr>
        <w:instrText xml:space="preserve"> </w:instrText>
      </w:r>
      <w:r w:rsidR="0020648B" w:rsidRPr="0087588A">
        <w:rPr>
          <w:spacing w:val="-1"/>
          <w:sz w:val="20"/>
        </w:rPr>
        <w:instrText>Advisor</w:instrText>
      </w:r>
      <w:r w:rsidR="0020648B" w:rsidRPr="0087588A">
        <w:rPr>
          <w:sz w:val="20"/>
        </w:rPr>
        <w:instrText xml:space="preserve"> </w:instrText>
      </w:r>
      <w:r w:rsidR="0020648B" w:rsidRPr="0087588A">
        <w:rPr>
          <w:spacing w:val="-1"/>
          <w:sz w:val="20"/>
        </w:rPr>
        <w:instrText>Panel</w:instrText>
      </w:r>
      <w:r w:rsidR="0020648B" w:rsidRPr="0087588A">
        <w:instrText xml:space="preserve">" </w:instrText>
      </w:r>
      <w:r w:rsidR="0020648B" w:rsidRPr="0087588A">
        <w:fldChar w:fldCharType="end"/>
      </w:r>
    </w:p>
    <w:p w:rsidR="00FD7F43" w:rsidRPr="0087588A" w:rsidRDefault="00FD7F43" w:rsidP="000443F5">
      <w:pPr>
        <w:pStyle w:val="Heading4"/>
        <w:widowControl w:val="0"/>
        <w:tabs>
          <w:tab w:val="clear" w:pos="2394"/>
        </w:tabs>
        <w:spacing w:before="120" w:after="0"/>
        <w:ind w:left="864"/>
      </w:pPr>
      <w:bookmarkStart w:id="1711" w:name="_Toc479676256"/>
      <w:bookmarkStart w:id="1712" w:name="_Toc479631991"/>
      <w:bookmarkStart w:id="1713" w:name="_Toc499543962"/>
      <w:r w:rsidRPr="0087588A">
        <w:t>To remove</w:t>
      </w:r>
      <w:r w:rsidRPr="0087588A">
        <w:rPr>
          <w:spacing w:val="-1"/>
        </w:rPr>
        <w:t xml:space="preserve"> </w:t>
      </w:r>
      <w:r w:rsidRPr="0087588A">
        <w:t xml:space="preserve">a user from the </w:t>
      </w:r>
      <w:r w:rsidRPr="0087588A">
        <w:rPr>
          <w:spacing w:val="-1"/>
        </w:rPr>
        <w:t>list</w:t>
      </w:r>
      <w:bookmarkEnd w:id="1711"/>
      <w:bookmarkEnd w:id="1712"/>
      <w:bookmarkEnd w:id="1713"/>
    </w:p>
    <w:p w:rsidR="00FD7F43" w:rsidRPr="0087588A" w:rsidRDefault="00FD7F43" w:rsidP="000443F5">
      <w:pPr>
        <w:widowControl w:val="0"/>
        <w:numPr>
          <w:ilvl w:val="3"/>
          <w:numId w:val="432"/>
        </w:numPr>
        <w:tabs>
          <w:tab w:val="left" w:pos="1991"/>
        </w:tabs>
        <w:spacing w:line="275" w:lineRule="exact"/>
        <w:rPr>
          <w:sz w:val="24"/>
        </w:rPr>
      </w:pPr>
      <w:r w:rsidRPr="0087588A">
        <w:rPr>
          <w:i/>
          <w:sz w:val="24"/>
        </w:rPr>
        <w:t xml:space="preserve">Click </w:t>
      </w:r>
      <w:r w:rsidRPr="0087588A">
        <w:rPr>
          <w:sz w:val="24"/>
        </w:rPr>
        <w:t xml:space="preserve">on a </w:t>
      </w:r>
      <w:r w:rsidRPr="0087588A">
        <w:rPr>
          <w:spacing w:val="-1"/>
          <w:sz w:val="24"/>
        </w:rPr>
        <w:t>name</w:t>
      </w:r>
      <w:r w:rsidRPr="0087588A">
        <w:rPr>
          <w:sz w:val="24"/>
        </w:rPr>
        <w:t xml:space="preserve"> in the </w:t>
      </w:r>
      <w:r w:rsidRPr="0087588A">
        <w:rPr>
          <w:b/>
          <w:spacing w:val="-1"/>
          <w:sz w:val="24"/>
        </w:rPr>
        <w:t>NUMI</w:t>
      </w:r>
      <w:r w:rsidRPr="0087588A">
        <w:rPr>
          <w:b/>
          <w:sz w:val="24"/>
        </w:rPr>
        <w:t xml:space="preserve"> Physician </w:t>
      </w:r>
      <w:r w:rsidRPr="0087588A">
        <w:rPr>
          <w:b/>
          <w:spacing w:val="-1"/>
          <w:sz w:val="24"/>
        </w:rPr>
        <w:t>Advisor</w:t>
      </w:r>
      <w:r w:rsidRPr="0087588A">
        <w:rPr>
          <w:b/>
          <w:spacing w:val="1"/>
          <w:sz w:val="24"/>
        </w:rPr>
        <w:t xml:space="preserve"> </w:t>
      </w:r>
      <w:r w:rsidRPr="0087588A">
        <w:rPr>
          <w:b/>
          <w:sz w:val="24"/>
        </w:rPr>
        <w:t>List</w:t>
      </w:r>
      <w:r w:rsidRPr="0087588A">
        <w:rPr>
          <w:sz w:val="24"/>
        </w:rPr>
        <w:t>.</w:t>
      </w:r>
    </w:p>
    <w:p w:rsidR="00FD7F43" w:rsidRPr="0087588A" w:rsidRDefault="00FD7F43" w:rsidP="000443F5">
      <w:pPr>
        <w:widowControl w:val="0"/>
        <w:numPr>
          <w:ilvl w:val="3"/>
          <w:numId w:val="432"/>
        </w:numPr>
        <w:tabs>
          <w:tab w:val="left" w:pos="1991"/>
        </w:tabs>
        <w:spacing w:line="275" w:lineRule="exact"/>
      </w:pPr>
      <w:r w:rsidRPr="0087588A">
        <w:rPr>
          <w:i/>
        </w:rPr>
        <w:t xml:space="preserve">Click </w:t>
      </w:r>
      <w:r w:rsidRPr="0087588A">
        <w:rPr>
          <w:spacing w:val="-1"/>
        </w:rPr>
        <w:t xml:space="preserve">the </w:t>
      </w:r>
      <w:r w:rsidRPr="0087588A">
        <w:rPr>
          <w:noProof/>
          <w:spacing w:val="-1"/>
          <w:position w:val="1"/>
        </w:rPr>
        <w:drawing>
          <wp:inline distT="0" distB="0" distL="0" distR="0" wp14:anchorId="3BF1DD87" wp14:editId="48CC61DA">
            <wp:extent cx="200751" cy="218992"/>
            <wp:effectExtent l="0" t="0" r="8890" b="0"/>
            <wp:docPr id="477"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2.png"/>
                    <pic:cNvPicPr/>
                  </pic:nvPicPr>
                  <pic:blipFill>
                    <a:blip r:embed="rId277" cstate="print"/>
                    <a:stretch>
                      <a:fillRect/>
                    </a:stretch>
                  </pic:blipFill>
                  <pic:spPr>
                    <a:xfrm>
                      <a:off x="0" y="0"/>
                      <a:ext cx="200751" cy="218992"/>
                    </a:xfrm>
                    <a:prstGeom prst="rect">
                      <a:avLst/>
                    </a:prstGeom>
                  </pic:spPr>
                </pic:pic>
              </a:graphicData>
            </a:graphic>
          </wp:inline>
        </w:drawing>
      </w:r>
      <w:r w:rsidR="00DF273B" w:rsidRPr="0087588A">
        <w:rPr>
          <w:spacing w:val="-1"/>
        </w:rPr>
        <w:t xml:space="preserve"> </w:t>
      </w:r>
      <w:r w:rsidRPr="0087588A">
        <w:t>button, and</w:t>
      </w:r>
      <w:r w:rsidRPr="0087588A">
        <w:rPr>
          <w:spacing w:val="-1"/>
        </w:rPr>
        <w:t xml:space="preserve"> the</w:t>
      </w:r>
      <w:r w:rsidRPr="0087588A">
        <w:t xml:space="preserve"> </w:t>
      </w:r>
      <w:r w:rsidRPr="0087588A">
        <w:rPr>
          <w:spacing w:val="-1"/>
        </w:rPr>
        <w:t>name</w:t>
      </w:r>
      <w:r w:rsidRPr="0087588A">
        <w:t xml:space="preserve"> will be </w:t>
      </w:r>
      <w:r w:rsidRPr="0087588A">
        <w:rPr>
          <w:spacing w:val="-1"/>
        </w:rPr>
        <w:t>moved</w:t>
      </w:r>
      <w:r w:rsidRPr="0087588A">
        <w:rPr>
          <w:spacing w:val="1"/>
        </w:rPr>
        <w:t xml:space="preserve"> </w:t>
      </w:r>
      <w:r w:rsidRPr="0087588A">
        <w:t>from</w:t>
      </w:r>
      <w:r w:rsidRPr="0087588A">
        <w:rPr>
          <w:spacing w:val="-2"/>
        </w:rPr>
        <w:t xml:space="preserve"> </w:t>
      </w:r>
      <w:r w:rsidRPr="0087588A">
        <w:t xml:space="preserve">the </w:t>
      </w:r>
      <w:r w:rsidRPr="0087588A">
        <w:rPr>
          <w:spacing w:val="-1"/>
        </w:rPr>
        <w:t>list</w:t>
      </w:r>
      <w:r w:rsidRPr="0087588A">
        <w:t xml:space="preserve"> to the</w:t>
      </w:r>
    </w:p>
    <w:p w:rsidR="00FD7F43" w:rsidRPr="0087588A" w:rsidRDefault="00FD7F43" w:rsidP="00FD7F43">
      <w:pPr>
        <w:ind w:left="1990"/>
        <w:rPr>
          <w:sz w:val="24"/>
        </w:rPr>
      </w:pPr>
      <w:r w:rsidRPr="0087588A">
        <w:rPr>
          <w:b/>
          <w:spacing w:val="-1"/>
          <w:sz w:val="24"/>
        </w:rPr>
        <w:t>VISTA</w:t>
      </w:r>
      <w:r w:rsidRPr="0087588A">
        <w:rPr>
          <w:b/>
          <w:sz w:val="24"/>
        </w:rPr>
        <w:t xml:space="preserve"> User List</w:t>
      </w:r>
      <w:r w:rsidRPr="0087588A">
        <w:rPr>
          <w:b/>
          <w:spacing w:val="1"/>
          <w:sz w:val="24"/>
        </w:rPr>
        <w:t xml:space="preserve"> </w:t>
      </w:r>
      <w:r w:rsidRPr="0087588A">
        <w:rPr>
          <w:sz w:val="24"/>
        </w:rPr>
        <w:t>of the panel.</w:t>
      </w:r>
    </w:p>
    <w:p w:rsidR="00FD7F43" w:rsidRPr="0087588A" w:rsidRDefault="00FD7F43" w:rsidP="000443F5">
      <w:pPr>
        <w:widowControl w:val="0"/>
        <w:numPr>
          <w:ilvl w:val="3"/>
          <w:numId w:val="432"/>
        </w:numPr>
        <w:tabs>
          <w:tab w:val="left" w:pos="1991"/>
        </w:tabs>
        <w:spacing w:line="275" w:lineRule="exact"/>
        <w:rPr>
          <w:sz w:val="24"/>
        </w:rPr>
      </w:pPr>
      <w:r w:rsidRPr="0087588A">
        <w:rPr>
          <w:spacing w:val="-1"/>
          <w:sz w:val="24"/>
        </w:rPr>
        <w:t>When</w:t>
      </w:r>
      <w:r w:rsidRPr="0087588A">
        <w:rPr>
          <w:sz w:val="24"/>
        </w:rPr>
        <w:t xml:space="preserve"> the </w:t>
      </w:r>
      <w:r w:rsidRPr="0087588A">
        <w:rPr>
          <w:spacing w:val="-1"/>
          <w:sz w:val="24"/>
        </w:rPr>
        <w:t>message</w:t>
      </w:r>
      <w:r w:rsidRPr="0087588A">
        <w:rPr>
          <w:sz w:val="24"/>
        </w:rPr>
        <w:t xml:space="preserve"> ‘</w:t>
      </w:r>
      <w:r w:rsidRPr="0087588A">
        <w:rPr>
          <w:rFonts w:ascii="Courier New" w:eastAsia="Courier New" w:hAnsi="Courier New" w:cs="Courier New"/>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remove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&lt;name(s)&gt; from</w:t>
      </w:r>
      <w:r w:rsidRPr="0087588A">
        <w:rPr>
          <w:rFonts w:ascii="Courier New" w:eastAsia="Courier New" w:hAnsi="Courier New" w:cs="Courier New"/>
          <w:spacing w:val="65"/>
          <w:sz w:val="20"/>
          <w:szCs w:val="20"/>
        </w:rPr>
        <w:t xml:space="preserve"> </w:t>
      </w:r>
      <w:r w:rsidRPr="0087588A">
        <w:rPr>
          <w:rFonts w:ascii="Courier New" w:eastAsia="Courier New" w:hAnsi="Courier New" w:cs="Courier New"/>
          <w:spacing w:val="-1"/>
          <w:sz w:val="20"/>
          <w:szCs w:val="20"/>
        </w:rPr>
        <w:t>the Physician Advisor panel?</w:t>
      </w:r>
      <w:r w:rsidRPr="0087588A">
        <w:rPr>
          <w:spacing w:val="-1"/>
          <w:sz w:val="24"/>
        </w:rPr>
        <w:t>’</w:t>
      </w:r>
      <w:r w:rsidRPr="0087588A">
        <w:rPr>
          <w:sz w:val="24"/>
        </w:rPr>
        <w:t xml:space="preserve"> displays,</w:t>
      </w:r>
      <w:r w:rsidRPr="0087588A">
        <w:rPr>
          <w:spacing w:val="-1"/>
          <w:sz w:val="24"/>
        </w:rPr>
        <w:t xml:space="preserve"> </w:t>
      </w:r>
      <w:r w:rsidRPr="0087588A">
        <w:rPr>
          <w:i/>
          <w:spacing w:val="-1"/>
          <w:sz w:val="24"/>
        </w:rPr>
        <w:t>click</w:t>
      </w:r>
      <w:r w:rsidRPr="0087588A">
        <w:rPr>
          <w:i/>
          <w:spacing w:val="60"/>
          <w:sz w:val="24"/>
        </w:rPr>
        <w:t xml:space="preserve"> </w:t>
      </w:r>
      <w:r w:rsidRPr="0087588A">
        <w:rPr>
          <w:sz w:val="24"/>
        </w:rPr>
        <w:t xml:space="preserve">the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 xml:space="preserve">&gt; </w:t>
      </w:r>
      <w:r w:rsidRPr="0087588A">
        <w:rPr>
          <w:sz w:val="24"/>
        </w:rPr>
        <w:t>button.</w:t>
      </w:r>
    </w:p>
    <w:p w:rsidR="00FD7F43" w:rsidRPr="0087588A" w:rsidRDefault="00FD7F43" w:rsidP="004451AB">
      <w:pPr>
        <w:pStyle w:val="Heading3"/>
        <w:rPr>
          <w:b w:val="0"/>
          <w:bCs w:val="0"/>
        </w:rPr>
      </w:pPr>
      <w:bookmarkStart w:id="1714" w:name="_Toc465421556"/>
      <w:bookmarkStart w:id="1715" w:name="_Toc465422384"/>
      <w:bookmarkStart w:id="1716" w:name="_Toc479676257"/>
      <w:bookmarkStart w:id="1717" w:name="_Toc479631992"/>
      <w:bookmarkStart w:id="1718" w:name="_Toc499543963"/>
      <w:r w:rsidRPr="0087588A">
        <w:t>Removing</w:t>
      </w:r>
      <w:r w:rsidRPr="0087588A">
        <w:rPr>
          <w:spacing w:val="-9"/>
        </w:rPr>
        <w:t xml:space="preserve"> </w:t>
      </w:r>
      <w:r w:rsidRPr="0087588A">
        <w:t>a</w:t>
      </w:r>
      <w:r w:rsidRPr="0087588A">
        <w:rPr>
          <w:spacing w:val="-10"/>
        </w:rPr>
        <w:t xml:space="preserve"> </w:t>
      </w:r>
      <w:r w:rsidRPr="0087588A">
        <w:t>User</w:t>
      </w:r>
      <w:r w:rsidRPr="0087588A">
        <w:rPr>
          <w:spacing w:val="-8"/>
        </w:rPr>
        <w:t xml:space="preserve"> </w:t>
      </w:r>
      <w:r w:rsidRPr="0087588A">
        <w:t>from</w:t>
      </w:r>
      <w:r w:rsidRPr="0087588A">
        <w:rPr>
          <w:spacing w:val="-9"/>
        </w:rPr>
        <w:t xml:space="preserve"> </w:t>
      </w:r>
      <w:r w:rsidRPr="0087588A">
        <w:t>the</w:t>
      </w:r>
      <w:r w:rsidRPr="0087588A">
        <w:rPr>
          <w:spacing w:val="-10"/>
        </w:rPr>
        <w:t xml:space="preserve"> </w:t>
      </w:r>
      <w:r w:rsidRPr="0087588A">
        <w:t>NUMI</w:t>
      </w:r>
      <w:r w:rsidRPr="0087588A">
        <w:rPr>
          <w:spacing w:val="-8"/>
        </w:rPr>
        <w:t xml:space="preserve"> </w:t>
      </w:r>
      <w:r w:rsidRPr="0087588A">
        <w:t>Primary</w:t>
      </w:r>
      <w:r w:rsidRPr="0087588A">
        <w:rPr>
          <w:spacing w:val="-11"/>
        </w:rPr>
        <w:t xml:space="preserve"> </w:t>
      </w:r>
      <w:r w:rsidRPr="0087588A">
        <w:t>Reviewer</w:t>
      </w:r>
      <w:r w:rsidRPr="0087588A">
        <w:rPr>
          <w:spacing w:val="-9"/>
        </w:rPr>
        <w:t xml:space="preserve"> </w:t>
      </w:r>
      <w:r w:rsidRPr="0087588A">
        <w:t>Panel</w:t>
      </w:r>
      <w:bookmarkEnd w:id="1714"/>
      <w:bookmarkEnd w:id="1715"/>
      <w:bookmarkEnd w:id="1716"/>
      <w:bookmarkEnd w:id="1717"/>
      <w:bookmarkEnd w:id="1718"/>
      <w:r w:rsidR="0020648B" w:rsidRPr="0087588A">
        <w:fldChar w:fldCharType="begin"/>
      </w:r>
      <w:r w:rsidR="0020648B" w:rsidRPr="0087588A">
        <w:instrText xml:space="preserve"> XE "</w:instrText>
      </w:r>
      <w:r w:rsidR="0020648B" w:rsidRPr="0087588A">
        <w:rPr>
          <w:spacing w:val="-1"/>
          <w:sz w:val="20"/>
        </w:rPr>
        <w:instrText>NUMI</w:instrText>
      </w:r>
      <w:r w:rsidR="0020648B" w:rsidRPr="0087588A">
        <w:rPr>
          <w:sz w:val="20"/>
        </w:rPr>
        <w:instrText xml:space="preserve"> </w:instrText>
      </w:r>
      <w:r w:rsidR="0020648B" w:rsidRPr="0087588A">
        <w:rPr>
          <w:spacing w:val="-1"/>
          <w:sz w:val="20"/>
        </w:rPr>
        <w:instrText>Primary</w:instrText>
      </w:r>
      <w:r w:rsidR="0020648B" w:rsidRPr="0087588A">
        <w:rPr>
          <w:sz w:val="20"/>
        </w:rPr>
        <w:instrText xml:space="preserve"> </w:instrText>
      </w:r>
      <w:r w:rsidR="0020648B" w:rsidRPr="0087588A">
        <w:rPr>
          <w:spacing w:val="-1"/>
          <w:sz w:val="20"/>
        </w:rPr>
        <w:instrText>Reviewer</w:instrText>
      </w:r>
      <w:r w:rsidR="0020648B" w:rsidRPr="0087588A">
        <w:rPr>
          <w:sz w:val="20"/>
        </w:rPr>
        <w:instrText xml:space="preserve"> </w:instrText>
      </w:r>
      <w:r w:rsidR="0020648B" w:rsidRPr="0087588A">
        <w:rPr>
          <w:spacing w:val="-1"/>
          <w:sz w:val="20"/>
        </w:rPr>
        <w:instrText>Panel</w:instrText>
      </w:r>
      <w:r w:rsidR="0020648B" w:rsidRPr="0087588A">
        <w:instrText xml:space="preserve">" </w:instrText>
      </w:r>
      <w:r w:rsidR="0020648B" w:rsidRPr="0087588A">
        <w:fldChar w:fldCharType="end"/>
      </w:r>
    </w:p>
    <w:p w:rsidR="00FD7F43" w:rsidRPr="0087588A" w:rsidRDefault="00FD7F43" w:rsidP="000443F5">
      <w:pPr>
        <w:pStyle w:val="Heading4"/>
        <w:widowControl w:val="0"/>
        <w:tabs>
          <w:tab w:val="clear" w:pos="2394"/>
        </w:tabs>
        <w:spacing w:before="120" w:after="0"/>
        <w:ind w:left="864"/>
      </w:pPr>
      <w:bookmarkStart w:id="1719" w:name="_Toc479676258"/>
      <w:bookmarkStart w:id="1720" w:name="_Toc479631993"/>
      <w:bookmarkStart w:id="1721" w:name="_Toc499543964"/>
      <w:r w:rsidRPr="0087588A">
        <w:t>To remove</w:t>
      </w:r>
      <w:r w:rsidRPr="0087588A">
        <w:rPr>
          <w:spacing w:val="-1"/>
        </w:rPr>
        <w:t xml:space="preserve"> </w:t>
      </w:r>
      <w:r w:rsidRPr="0087588A">
        <w:t xml:space="preserve">a user from the </w:t>
      </w:r>
      <w:r w:rsidRPr="0087588A">
        <w:rPr>
          <w:spacing w:val="-1"/>
        </w:rPr>
        <w:t>list</w:t>
      </w:r>
      <w:bookmarkEnd w:id="1719"/>
      <w:bookmarkEnd w:id="1720"/>
      <w:bookmarkEnd w:id="1721"/>
    </w:p>
    <w:p w:rsidR="00FD7F43" w:rsidRPr="0087588A" w:rsidRDefault="00FD7F43" w:rsidP="004451AB">
      <w:pPr>
        <w:pStyle w:val="BodyText"/>
        <w:widowControl w:val="0"/>
        <w:numPr>
          <w:ilvl w:val="3"/>
          <w:numId w:val="301"/>
        </w:numPr>
        <w:tabs>
          <w:tab w:val="left" w:pos="1901"/>
        </w:tabs>
        <w:spacing w:before="0" w:after="0" w:line="275" w:lineRule="exact"/>
      </w:pPr>
      <w:r w:rsidRPr="0087588A">
        <w:rPr>
          <w:i/>
        </w:rPr>
        <w:t xml:space="preserve">Click </w:t>
      </w:r>
      <w:r w:rsidRPr="0087588A">
        <w:t xml:space="preserve">on a </w:t>
      </w:r>
      <w:r w:rsidRPr="0087588A">
        <w:rPr>
          <w:spacing w:val="-1"/>
        </w:rPr>
        <w:t>name</w:t>
      </w:r>
      <w:r w:rsidRPr="0087588A">
        <w:t xml:space="preserve"> in the </w:t>
      </w:r>
      <w:r w:rsidRPr="0087588A">
        <w:rPr>
          <w:spacing w:val="-1"/>
        </w:rPr>
        <w:t>NUMI</w:t>
      </w:r>
      <w:r w:rsidRPr="0087588A">
        <w:t xml:space="preserve"> Primary </w:t>
      </w:r>
      <w:r w:rsidRPr="0087588A">
        <w:rPr>
          <w:spacing w:val="-1"/>
        </w:rPr>
        <w:t>Reviewer</w:t>
      </w:r>
      <w:r w:rsidRPr="0087588A">
        <w:t xml:space="preserve"> List.</w:t>
      </w:r>
    </w:p>
    <w:p w:rsidR="00FD7F43" w:rsidRPr="0087588A" w:rsidRDefault="00FD7F43" w:rsidP="004451AB">
      <w:pPr>
        <w:widowControl w:val="0"/>
        <w:numPr>
          <w:ilvl w:val="3"/>
          <w:numId w:val="301"/>
        </w:numPr>
        <w:tabs>
          <w:tab w:val="left" w:pos="1901"/>
        </w:tabs>
        <w:spacing w:before="3"/>
        <w:ind w:right="519"/>
        <w:rPr>
          <w:sz w:val="24"/>
        </w:rPr>
      </w:pPr>
      <w:r w:rsidRPr="0087588A">
        <w:rPr>
          <w:i/>
          <w:sz w:val="24"/>
        </w:rPr>
        <w:t xml:space="preserve">Click </w:t>
      </w:r>
      <w:r w:rsidRPr="0087588A">
        <w:rPr>
          <w:spacing w:val="-1"/>
          <w:sz w:val="24"/>
        </w:rPr>
        <w:t xml:space="preserve">the </w:t>
      </w:r>
      <w:r w:rsidRPr="0087588A">
        <w:rPr>
          <w:noProof/>
          <w:spacing w:val="-1"/>
          <w:position w:val="1"/>
          <w:sz w:val="24"/>
        </w:rPr>
        <w:drawing>
          <wp:inline distT="0" distB="0" distL="0" distR="0" wp14:anchorId="63D2D1EB" wp14:editId="29CC0987">
            <wp:extent cx="200751" cy="218992"/>
            <wp:effectExtent l="0" t="0" r="8890" b="0"/>
            <wp:docPr id="479"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2.png"/>
                    <pic:cNvPicPr/>
                  </pic:nvPicPr>
                  <pic:blipFill>
                    <a:blip r:embed="rId277" cstate="print"/>
                    <a:stretch>
                      <a:fillRect/>
                    </a:stretch>
                  </pic:blipFill>
                  <pic:spPr>
                    <a:xfrm>
                      <a:off x="0" y="0"/>
                      <a:ext cx="200751" cy="218992"/>
                    </a:xfrm>
                    <a:prstGeom prst="rect">
                      <a:avLst/>
                    </a:prstGeom>
                  </pic:spPr>
                </pic:pic>
              </a:graphicData>
            </a:graphic>
          </wp:inline>
        </w:drawing>
      </w:r>
      <w:r w:rsidR="00DF273B" w:rsidRPr="0087588A">
        <w:rPr>
          <w:spacing w:val="-1"/>
          <w:sz w:val="24"/>
        </w:rPr>
        <w:t xml:space="preserve"> </w:t>
      </w:r>
      <w:r w:rsidRPr="0087588A">
        <w:rPr>
          <w:sz w:val="24"/>
        </w:rPr>
        <w:t>button, and</w:t>
      </w:r>
      <w:r w:rsidRPr="0087588A">
        <w:rPr>
          <w:spacing w:val="-1"/>
          <w:sz w:val="24"/>
        </w:rPr>
        <w:t xml:space="preserve"> the</w:t>
      </w:r>
      <w:r w:rsidRPr="0087588A">
        <w:rPr>
          <w:sz w:val="24"/>
        </w:rPr>
        <w:t xml:space="preserve"> </w:t>
      </w:r>
      <w:r w:rsidRPr="0087588A">
        <w:rPr>
          <w:spacing w:val="-1"/>
          <w:sz w:val="24"/>
        </w:rPr>
        <w:t>name</w:t>
      </w:r>
      <w:r w:rsidRPr="0087588A">
        <w:rPr>
          <w:sz w:val="24"/>
        </w:rPr>
        <w:t xml:space="preserve"> will be </w:t>
      </w:r>
      <w:r w:rsidRPr="0087588A">
        <w:rPr>
          <w:spacing w:val="-1"/>
          <w:sz w:val="24"/>
        </w:rPr>
        <w:t>moved</w:t>
      </w:r>
      <w:r w:rsidRPr="0087588A">
        <w:rPr>
          <w:spacing w:val="1"/>
          <w:sz w:val="24"/>
        </w:rPr>
        <w:t xml:space="preserve"> </w:t>
      </w:r>
      <w:r w:rsidRPr="0087588A">
        <w:rPr>
          <w:sz w:val="24"/>
        </w:rPr>
        <w:t>from</w:t>
      </w:r>
      <w:r w:rsidRPr="0087588A">
        <w:rPr>
          <w:spacing w:val="-2"/>
          <w:sz w:val="24"/>
        </w:rPr>
        <w:t xml:space="preserve"> </w:t>
      </w:r>
      <w:r w:rsidRPr="0087588A">
        <w:rPr>
          <w:sz w:val="24"/>
        </w:rPr>
        <w:t xml:space="preserve">the </w:t>
      </w:r>
      <w:r w:rsidRPr="0087588A">
        <w:rPr>
          <w:spacing w:val="-1"/>
          <w:sz w:val="24"/>
        </w:rPr>
        <w:t>list</w:t>
      </w:r>
      <w:r w:rsidRPr="0087588A">
        <w:rPr>
          <w:sz w:val="24"/>
        </w:rPr>
        <w:t xml:space="preserve"> to the</w:t>
      </w:r>
      <w:r w:rsidRPr="0087588A">
        <w:rPr>
          <w:spacing w:val="25"/>
          <w:sz w:val="24"/>
        </w:rPr>
        <w:t xml:space="preserve"> </w:t>
      </w:r>
      <w:r w:rsidRPr="0087588A">
        <w:rPr>
          <w:b/>
          <w:spacing w:val="-1"/>
          <w:sz w:val="24"/>
        </w:rPr>
        <w:t>VISTA</w:t>
      </w:r>
      <w:r w:rsidRPr="0087588A">
        <w:rPr>
          <w:b/>
          <w:sz w:val="24"/>
        </w:rPr>
        <w:t xml:space="preserve"> User List </w:t>
      </w:r>
      <w:r w:rsidRPr="0087588A">
        <w:rPr>
          <w:spacing w:val="-1"/>
          <w:sz w:val="24"/>
        </w:rPr>
        <w:t>portion</w:t>
      </w:r>
      <w:r w:rsidRPr="0087588A">
        <w:rPr>
          <w:sz w:val="24"/>
        </w:rPr>
        <w:t xml:space="preserve"> of the</w:t>
      </w:r>
      <w:r w:rsidRPr="0087588A">
        <w:rPr>
          <w:spacing w:val="-1"/>
          <w:sz w:val="24"/>
        </w:rPr>
        <w:t xml:space="preserve"> </w:t>
      </w:r>
      <w:r w:rsidRPr="0087588A">
        <w:rPr>
          <w:sz w:val="24"/>
        </w:rPr>
        <w:t>panel.</w:t>
      </w:r>
    </w:p>
    <w:p w:rsidR="00FD7F43" w:rsidRPr="0087588A" w:rsidRDefault="00FD7F43" w:rsidP="004451AB">
      <w:pPr>
        <w:widowControl w:val="0"/>
        <w:numPr>
          <w:ilvl w:val="3"/>
          <w:numId w:val="301"/>
        </w:numPr>
        <w:tabs>
          <w:tab w:val="left" w:pos="1901"/>
        </w:tabs>
        <w:spacing w:before="7"/>
        <w:ind w:right="167"/>
        <w:rPr>
          <w:sz w:val="24"/>
        </w:rPr>
      </w:pPr>
      <w:r w:rsidRPr="0087588A">
        <w:rPr>
          <w:spacing w:val="-1"/>
          <w:sz w:val="24"/>
        </w:rPr>
        <w:t>When</w:t>
      </w:r>
      <w:r w:rsidRPr="0087588A">
        <w:rPr>
          <w:sz w:val="24"/>
        </w:rPr>
        <w:t xml:space="preserve"> the message </w:t>
      </w:r>
      <w:r w:rsidRPr="0087588A">
        <w:rPr>
          <w:rFonts w:ascii="Courier New" w:eastAsia="Courier New" w:hAnsi="Courier New" w:cs="Courier New"/>
          <w:spacing w:val="-1"/>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remove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&lt;name(s)&gt; from</w:t>
      </w:r>
      <w:r w:rsidRPr="0087588A">
        <w:rPr>
          <w:rFonts w:ascii="Courier New" w:eastAsia="Courier New" w:hAnsi="Courier New" w:cs="Courier New"/>
          <w:spacing w:val="59"/>
          <w:sz w:val="20"/>
          <w:szCs w:val="20"/>
        </w:rPr>
        <w:t xml:space="preserve"> </w:t>
      </w:r>
      <w:r w:rsidRPr="0087588A">
        <w:rPr>
          <w:rFonts w:ascii="Courier New" w:eastAsia="Courier New" w:hAnsi="Courier New" w:cs="Courier New"/>
          <w:spacing w:val="-1"/>
          <w:sz w:val="20"/>
          <w:szCs w:val="20"/>
        </w:rPr>
        <w:t>the Primary Reviewer panel?’</w:t>
      </w:r>
      <w:r w:rsidRPr="0087588A">
        <w:rPr>
          <w:rFonts w:ascii="Courier New" w:eastAsia="Courier New" w:hAnsi="Courier New" w:cs="Courier New"/>
          <w:spacing w:val="-60"/>
          <w:sz w:val="20"/>
          <w:szCs w:val="20"/>
        </w:rPr>
        <w:t xml:space="preserve"> </w:t>
      </w:r>
      <w:r w:rsidRPr="0087588A">
        <w:rPr>
          <w:sz w:val="24"/>
        </w:rPr>
        <w:t xml:space="preserve">displays, </w:t>
      </w:r>
      <w:r w:rsidRPr="0087588A">
        <w:rPr>
          <w:i/>
          <w:spacing w:val="-1"/>
          <w:sz w:val="24"/>
        </w:rPr>
        <w:t>click</w:t>
      </w:r>
      <w:r w:rsidRPr="0087588A">
        <w:rPr>
          <w:i/>
          <w:spacing w:val="59"/>
          <w:sz w:val="24"/>
        </w:rPr>
        <w:t xml:space="preserve"> </w:t>
      </w:r>
      <w:r w:rsidRPr="0087588A">
        <w:rPr>
          <w:sz w:val="24"/>
        </w:rPr>
        <w:t xml:space="preserve">the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w:t>
      </w:r>
      <w:r w:rsidRPr="0087588A">
        <w:rPr>
          <w:spacing w:val="-1"/>
          <w:sz w:val="24"/>
        </w:rPr>
        <w:t>button.</w:t>
      </w:r>
    </w:p>
    <w:p w:rsidR="00FD7F43" w:rsidRPr="0087588A" w:rsidRDefault="00FD7F43" w:rsidP="004451AB">
      <w:pPr>
        <w:pStyle w:val="Heading3"/>
      </w:pPr>
      <w:bookmarkStart w:id="1722" w:name="_Toc479901137"/>
      <w:bookmarkStart w:id="1723" w:name="_Toc479931433"/>
      <w:bookmarkStart w:id="1724" w:name="_Toc465421557"/>
      <w:bookmarkStart w:id="1725" w:name="_Toc465422385"/>
      <w:bookmarkStart w:id="1726" w:name="_Toc479676259"/>
      <w:bookmarkStart w:id="1727" w:name="_Toc479631994"/>
      <w:bookmarkStart w:id="1728" w:name="_Toc499543965"/>
      <w:bookmarkEnd w:id="1722"/>
      <w:bookmarkEnd w:id="1723"/>
      <w:r w:rsidRPr="0087588A">
        <w:t>Removing a User from the NUMI Site Administrators Panel</w:t>
      </w:r>
      <w:bookmarkEnd w:id="1724"/>
      <w:bookmarkEnd w:id="1725"/>
      <w:bookmarkEnd w:id="1726"/>
      <w:bookmarkEnd w:id="1727"/>
      <w:bookmarkEnd w:id="1728"/>
      <w:r w:rsidR="0020648B" w:rsidRPr="0087588A">
        <w:fldChar w:fldCharType="begin"/>
      </w:r>
      <w:r w:rsidR="0020648B" w:rsidRPr="0087588A">
        <w:instrText xml:space="preserve"> XE "</w:instrText>
      </w:r>
      <w:r w:rsidR="0020648B" w:rsidRPr="0087588A">
        <w:rPr>
          <w:spacing w:val="-1"/>
          <w:sz w:val="20"/>
        </w:rPr>
        <w:instrText>NUMI</w:instrText>
      </w:r>
      <w:r w:rsidR="0020648B" w:rsidRPr="0087588A">
        <w:rPr>
          <w:sz w:val="20"/>
        </w:rPr>
        <w:instrText xml:space="preserve"> </w:instrText>
      </w:r>
      <w:r w:rsidR="0020648B" w:rsidRPr="0087588A">
        <w:rPr>
          <w:spacing w:val="-1"/>
          <w:sz w:val="20"/>
        </w:rPr>
        <w:instrText>Site Administrators</w:instrText>
      </w:r>
      <w:r w:rsidR="0020648B" w:rsidRPr="0087588A">
        <w:rPr>
          <w:sz w:val="20"/>
        </w:rPr>
        <w:instrText xml:space="preserve"> </w:instrText>
      </w:r>
      <w:r w:rsidR="0020648B" w:rsidRPr="0087588A">
        <w:rPr>
          <w:spacing w:val="-1"/>
          <w:sz w:val="20"/>
        </w:rPr>
        <w:instrText>Panel</w:instrText>
      </w:r>
      <w:r w:rsidR="0020648B" w:rsidRPr="0087588A">
        <w:instrText xml:space="preserve">" </w:instrText>
      </w:r>
      <w:r w:rsidR="0020648B" w:rsidRPr="0087588A">
        <w:fldChar w:fldCharType="end"/>
      </w:r>
    </w:p>
    <w:p w:rsidR="00FD7F43" w:rsidRPr="0087588A" w:rsidRDefault="00FD7F43" w:rsidP="000443F5">
      <w:pPr>
        <w:pStyle w:val="Heading4"/>
        <w:widowControl w:val="0"/>
        <w:tabs>
          <w:tab w:val="clear" w:pos="2394"/>
        </w:tabs>
        <w:spacing w:before="120" w:after="0"/>
        <w:ind w:left="864"/>
      </w:pPr>
      <w:bookmarkStart w:id="1729" w:name="_Toc479676260"/>
      <w:bookmarkStart w:id="1730" w:name="_Toc479631995"/>
      <w:bookmarkStart w:id="1731" w:name="_Toc499543966"/>
      <w:r w:rsidRPr="0087588A">
        <w:t>To remove</w:t>
      </w:r>
      <w:r w:rsidRPr="0087588A">
        <w:rPr>
          <w:spacing w:val="-1"/>
        </w:rPr>
        <w:t xml:space="preserve"> </w:t>
      </w:r>
      <w:r w:rsidRPr="0087588A">
        <w:t xml:space="preserve">a user from the </w:t>
      </w:r>
      <w:r w:rsidRPr="0087588A">
        <w:rPr>
          <w:spacing w:val="-1"/>
        </w:rPr>
        <w:t>list</w:t>
      </w:r>
      <w:bookmarkEnd w:id="1729"/>
      <w:bookmarkEnd w:id="1730"/>
      <w:bookmarkEnd w:id="1731"/>
    </w:p>
    <w:p w:rsidR="00FD7F43" w:rsidRPr="0087588A" w:rsidRDefault="00FD7F43" w:rsidP="004451AB">
      <w:pPr>
        <w:pStyle w:val="BodyText"/>
        <w:widowControl w:val="0"/>
        <w:numPr>
          <w:ilvl w:val="3"/>
          <w:numId w:val="302"/>
        </w:numPr>
        <w:tabs>
          <w:tab w:val="left" w:pos="1991"/>
        </w:tabs>
        <w:spacing w:before="0" w:after="0" w:line="275" w:lineRule="exact"/>
      </w:pPr>
      <w:r w:rsidRPr="0087588A">
        <w:rPr>
          <w:i/>
        </w:rPr>
        <w:t xml:space="preserve">Click </w:t>
      </w:r>
      <w:r w:rsidRPr="0087588A">
        <w:t xml:space="preserve">on a </w:t>
      </w:r>
      <w:r w:rsidRPr="0087588A">
        <w:rPr>
          <w:spacing w:val="-1"/>
        </w:rPr>
        <w:t>name</w:t>
      </w:r>
      <w:r w:rsidRPr="0087588A">
        <w:t xml:space="preserve"> in the </w:t>
      </w:r>
      <w:r w:rsidRPr="0087588A">
        <w:rPr>
          <w:spacing w:val="-1"/>
        </w:rPr>
        <w:t>NUMI</w:t>
      </w:r>
      <w:r w:rsidRPr="0087588A">
        <w:t xml:space="preserve"> Site</w:t>
      </w:r>
      <w:r w:rsidRPr="0087588A">
        <w:rPr>
          <w:spacing w:val="-1"/>
        </w:rPr>
        <w:t xml:space="preserve"> Administrators</w:t>
      </w:r>
      <w:r w:rsidRPr="0087588A">
        <w:rPr>
          <w:spacing w:val="2"/>
        </w:rPr>
        <w:t xml:space="preserve"> </w:t>
      </w:r>
      <w:r w:rsidRPr="0087588A">
        <w:t>List.</w:t>
      </w:r>
    </w:p>
    <w:p w:rsidR="00FD7F43" w:rsidRPr="0087588A" w:rsidRDefault="00FD7F43" w:rsidP="004451AB">
      <w:pPr>
        <w:pStyle w:val="BodyText"/>
        <w:widowControl w:val="0"/>
        <w:numPr>
          <w:ilvl w:val="3"/>
          <w:numId w:val="302"/>
        </w:numPr>
        <w:tabs>
          <w:tab w:val="left" w:pos="1991"/>
        </w:tabs>
        <w:spacing w:before="0" w:after="0" w:line="275" w:lineRule="exact"/>
      </w:pPr>
      <w:r w:rsidRPr="0087588A">
        <w:rPr>
          <w:i/>
        </w:rPr>
        <w:t xml:space="preserve">Click </w:t>
      </w:r>
      <w:r w:rsidRPr="0087588A">
        <w:rPr>
          <w:spacing w:val="-1"/>
        </w:rPr>
        <w:t xml:space="preserve">the </w:t>
      </w:r>
      <w:r w:rsidRPr="0087588A">
        <w:rPr>
          <w:noProof/>
          <w:spacing w:val="-1"/>
          <w:position w:val="1"/>
        </w:rPr>
        <w:drawing>
          <wp:inline distT="0" distB="0" distL="0" distR="0" wp14:anchorId="13963BC4" wp14:editId="057F78C4">
            <wp:extent cx="200751" cy="218992"/>
            <wp:effectExtent l="0" t="0" r="8890" b="0"/>
            <wp:docPr id="481"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02.png"/>
                    <pic:cNvPicPr/>
                  </pic:nvPicPr>
                  <pic:blipFill>
                    <a:blip r:embed="rId277" cstate="print"/>
                    <a:stretch>
                      <a:fillRect/>
                    </a:stretch>
                  </pic:blipFill>
                  <pic:spPr>
                    <a:xfrm>
                      <a:off x="0" y="0"/>
                      <a:ext cx="200751" cy="218992"/>
                    </a:xfrm>
                    <a:prstGeom prst="rect">
                      <a:avLst/>
                    </a:prstGeom>
                  </pic:spPr>
                </pic:pic>
              </a:graphicData>
            </a:graphic>
          </wp:inline>
        </w:drawing>
      </w:r>
      <w:r w:rsidR="00DF273B" w:rsidRPr="0087588A">
        <w:rPr>
          <w:spacing w:val="-1"/>
        </w:rPr>
        <w:t xml:space="preserve"> </w:t>
      </w:r>
      <w:r w:rsidRPr="0087588A">
        <w:t>button, and</w:t>
      </w:r>
      <w:r w:rsidRPr="0087588A">
        <w:rPr>
          <w:spacing w:val="-1"/>
        </w:rPr>
        <w:t xml:space="preserve"> the</w:t>
      </w:r>
      <w:r w:rsidRPr="0087588A">
        <w:t xml:space="preserve"> </w:t>
      </w:r>
      <w:r w:rsidRPr="0087588A">
        <w:rPr>
          <w:spacing w:val="-1"/>
        </w:rPr>
        <w:t>name</w:t>
      </w:r>
      <w:r w:rsidRPr="0087588A">
        <w:t xml:space="preserve"> will be </w:t>
      </w:r>
      <w:r w:rsidRPr="0087588A">
        <w:rPr>
          <w:spacing w:val="-1"/>
        </w:rPr>
        <w:t>moved</w:t>
      </w:r>
      <w:r w:rsidRPr="0087588A">
        <w:rPr>
          <w:spacing w:val="1"/>
        </w:rPr>
        <w:t xml:space="preserve"> </w:t>
      </w:r>
      <w:r w:rsidRPr="0087588A">
        <w:t>from</w:t>
      </w:r>
      <w:r w:rsidRPr="0087588A">
        <w:rPr>
          <w:spacing w:val="-2"/>
        </w:rPr>
        <w:t xml:space="preserve"> </w:t>
      </w:r>
      <w:r w:rsidRPr="0087588A">
        <w:t xml:space="preserve">the </w:t>
      </w:r>
      <w:r w:rsidRPr="0087588A">
        <w:rPr>
          <w:spacing w:val="-1"/>
        </w:rPr>
        <w:t>list</w:t>
      </w:r>
      <w:r w:rsidRPr="0087588A">
        <w:t xml:space="preserve"> to the</w:t>
      </w:r>
    </w:p>
    <w:p w:rsidR="00FD7F43" w:rsidRPr="0087588A" w:rsidRDefault="00FD7F43" w:rsidP="00FD7F43">
      <w:pPr>
        <w:ind w:left="1990"/>
        <w:rPr>
          <w:sz w:val="24"/>
        </w:rPr>
      </w:pPr>
      <w:r w:rsidRPr="0087588A">
        <w:rPr>
          <w:b/>
          <w:spacing w:val="-1"/>
          <w:sz w:val="24"/>
        </w:rPr>
        <w:t>VISTA</w:t>
      </w:r>
      <w:r w:rsidRPr="0087588A">
        <w:rPr>
          <w:b/>
          <w:sz w:val="24"/>
        </w:rPr>
        <w:t xml:space="preserve"> User List</w:t>
      </w:r>
      <w:r w:rsidRPr="0087588A">
        <w:rPr>
          <w:b/>
          <w:spacing w:val="1"/>
          <w:sz w:val="24"/>
        </w:rPr>
        <w:t xml:space="preserve"> </w:t>
      </w:r>
      <w:r w:rsidRPr="0087588A">
        <w:rPr>
          <w:sz w:val="24"/>
        </w:rPr>
        <w:t>of the panel.</w:t>
      </w:r>
    </w:p>
    <w:p w:rsidR="00FD7F43" w:rsidRPr="0087588A" w:rsidRDefault="00FD7F43" w:rsidP="004451AB">
      <w:pPr>
        <w:pStyle w:val="BodyText"/>
        <w:widowControl w:val="0"/>
        <w:numPr>
          <w:ilvl w:val="3"/>
          <w:numId w:val="302"/>
        </w:numPr>
        <w:tabs>
          <w:tab w:val="left" w:pos="1991"/>
        </w:tabs>
        <w:spacing w:before="0" w:after="0" w:line="275" w:lineRule="exact"/>
      </w:pPr>
      <w:r w:rsidRPr="0087588A">
        <w:rPr>
          <w:spacing w:val="-1"/>
        </w:rPr>
        <w:t>When</w:t>
      </w:r>
      <w:r w:rsidRPr="0087588A">
        <w:t xml:space="preserve"> the </w:t>
      </w:r>
      <w:r w:rsidRPr="0087588A">
        <w:rPr>
          <w:spacing w:val="-1"/>
        </w:rPr>
        <w:t>message</w:t>
      </w:r>
      <w:r w:rsidRPr="0087588A">
        <w:t xml:space="preserve"> ‘</w:t>
      </w:r>
      <w:r w:rsidRPr="0087588A">
        <w:rPr>
          <w:rFonts w:ascii="Courier New" w:eastAsia="Courier New" w:hAnsi="Courier New" w:cs="Courier New"/>
          <w:sz w:val="20"/>
        </w:rPr>
        <w:t>Are</w:t>
      </w:r>
      <w:r w:rsidRPr="0087588A">
        <w:rPr>
          <w:rFonts w:ascii="Courier New" w:eastAsia="Courier New" w:hAnsi="Courier New" w:cs="Courier New"/>
          <w:spacing w:val="-2"/>
          <w:sz w:val="20"/>
        </w:rPr>
        <w:t xml:space="preserve"> </w:t>
      </w:r>
      <w:r w:rsidRPr="0087588A">
        <w:rPr>
          <w:rFonts w:ascii="Courier New" w:eastAsia="Courier New" w:hAnsi="Courier New" w:cs="Courier New"/>
          <w:spacing w:val="-1"/>
          <w:sz w:val="20"/>
        </w:rPr>
        <w:t>you</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sure you</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 xml:space="preserve">want </w:t>
      </w:r>
      <w:r w:rsidRPr="0087588A">
        <w:rPr>
          <w:rFonts w:ascii="Courier New" w:eastAsia="Courier New" w:hAnsi="Courier New" w:cs="Courier New"/>
          <w:sz w:val="20"/>
        </w:rPr>
        <w:t>to</w:t>
      </w:r>
      <w:r w:rsidRPr="0087588A">
        <w:rPr>
          <w:rFonts w:ascii="Courier New" w:eastAsia="Courier New" w:hAnsi="Courier New" w:cs="Courier New"/>
          <w:spacing w:val="-1"/>
          <w:sz w:val="20"/>
        </w:rPr>
        <w:t xml:space="preserve"> remove</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&lt;name(s)&gt; from</w:t>
      </w:r>
      <w:r w:rsidRPr="0087588A">
        <w:rPr>
          <w:rFonts w:ascii="Courier New" w:eastAsia="Courier New" w:hAnsi="Courier New" w:cs="Courier New"/>
          <w:spacing w:val="65"/>
          <w:sz w:val="20"/>
        </w:rPr>
        <w:t xml:space="preserve"> </w:t>
      </w:r>
      <w:r w:rsidRPr="0087588A">
        <w:rPr>
          <w:rFonts w:ascii="Courier New" w:eastAsia="Courier New" w:hAnsi="Courier New" w:cs="Courier New"/>
          <w:spacing w:val="-1"/>
          <w:sz w:val="20"/>
        </w:rPr>
        <w:t>the Site Administrators</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panel?</w:t>
      </w:r>
      <w:r w:rsidRPr="0087588A">
        <w:rPr>
          <w:spacing w:val="-1"/>
        </w:rPr>
        <w:t>’</w:t>
      </w:r>
      <w:r w:rsidRPr="0087588A">
        <w:t xml:space="preserve"> displays, </w:t>
      </w:r>
      <w:r w:rsidRPr="0087588A">
        <w:rPr>
          <w:i/>
          <w:spacing w:val="-1"/>
        </w:rPr>
        <w:t>click</w:t>
      </w:r>
      <w:r w:rsidRPr="0087588A">
        <w:rPr>
          <w:i/>
        </w:rPr>
        <w:t xml:space="preserve"> </w:t>
      </w:r>
      <w:r w:rsidRPr="0087588A">
        <w:rPr>
          <w:spacing w:val="-1"/>
        </w:rPr>
        <w:t>the</w:t>
      </w:r>
      <w:r w:rsidRPr="0087588A">
        <w:t xml:space="preserve"> </w:t>
      </w:r>
      <w:r w:rsidRPr="0087588A">
        <w:rPr>
          <w:spacing w:val="-1"/>
        </w:rPr>
        <w:t>&lt;</w:t>
      </w:r>
      <w:r w:rsidRPr="0087588A">
        <w:rPr>
          <w:rFonts w:ascii="Courier New" w:eastAsia="Courier New" w:hAnsi="Courier New" w:cs="Courier New"/>
          <w:spacing w:val="-1"/>
          <w:sz w:val="20"/>
        </w:rPr>
        <w:t>OK</w:t>
      </w:r>
      <w:r w:rsidRPr="0087588A">
        <w:rPr>
          <w:spacing w:val="-1"/>
        </w:rPr>
        <w:t xml:space="preserve">&gt; </w:t>
      </w:r>
      <w:r w:rsidRPr="0087588A">
        <w:t>button.</w:t>
      </w:r>
    </w:p>
    <w:p w:rsidR="00FD7F43" w:rsidRPr="0087588A" w:rsidRDefault="00FD7F43" w:rsidP="004451AB">
      <w:pPr>
        <w:pStyle w:val="Heading3"/>
        <w:rPr>
          <w:b w:val="0"/>
          <w:bCs w:val="0"/>
        </w:rPr>
      </w:pPr>
      <w:bookmarkStart w:id="1732" w:name="_Toc465421558"/>
      <w:bookmarkStart w:id="1733" w:name="_Toc465422386"/>
      <w:bookmarkStart w:id="1734" w:name="_Toc479676261"/>
      <w:bookmarkStart w:id="1735" w:name="_Toc479631996"/>
      <w:bookmarkStart w:id="1736" w:name="_Toc499543967"/>
      <w:r w:rsidRPr="0087588A">
        <w:t>Removing a User from the NUMI Report Access Panel</w:t>
      </w:r>
      <w:bookmarkEnd w:id="1732"/>
      <w:bookmarkEnd w:id="1733"/>
      <w:bookmarkEnd w:id="1734"/>
      <w:bookmarkEnd w:id="1735"/>
      <w:bookmarkEnd w:id="1736"/>
      <w:r w:rsidR="00A52D89" w:rsidRPr="0087588A">
        <w:fldChar w:fldCharType="begin"/>
      </w:r>
      <w:r w:rsidR="00A52D89" w:rsidRPr="0087588A">
        <w:instrText xml:space="preserve"> XE "</w:instrText>
      </w:r>
      <w:r w:rsidR="00A52D89" w:rsidRPr="0087588A">
        <w:rPr>
          <w:spacing w:val="-1"/>
          <w:sz w:val="20"/>
        </w:rPr>
        <w:instrText>NUMI</w:instrText>
      </w:r>
      <w:r w:rsidR="00A52D89" w:rsidRPr="0087588A">
        <w:rPr>
          <w:sz w:val="20"/>
        </w:rPr>
        <w:instrText xml:space="preserve"> </w:instrText>
      </w:r>
      <w:r w:rsidR="00A52D89" w:rsidRPr="0087588A">
        <w:rPr>
          <w:spacing w:val="-1"/>
          <w:sz w:val="20"/>
        </w:rPr>
        <w:instrText xml:space="preserve">Report </w:instrText>
      </w:r>
      <w:r w:rsidR="00A52D89" w:rsidRPr="0087588A">
        <w:rPr>
          <w:sz w:val="20"/>
        </w:rPr>
        <w:instrText>Access</w:instrText>
      </w:r>
      <w:r w:rsidR="00A52D89" w:rsidRPr="0087588A">
        <w:rPr>
          <w:spacing w:val="-1"/>
          <w:sz w:val="20"/>
        </w:rPr>
        <w:instrText xml:space="preserve"> </w:instrText>
      </w:r>
      <w:r w:rsidR="00A52D89" w:rsidRPr="0087588A">
        <w:rPr>
          <w:sz w:val="20"/>
        </w:rPr>
        <w:instrText>Panel</w:instrText>
      </w:r>
      <w:r w:rsidR="00A52D89" w:rsidRPr="0087588A">
        <w:instrText xml:space="preserve">" </w:instrText>
      </w:r>
      <w:r w:rsidR="00A52D89" w:rsidRPr="0087588A">
        <w:fldChar w:fldCharType="end"/>
      </w:r>
    </w:p>
    <w:p w:rsidR="00FD7F43" w:rsidRPr="0087588A" w:rsidRDefault="00FD7F43" w:rsidP="000443F5">
      <w:pPr>
        <w:pStyle w:val="Heading4"/>
        <w:widowControl w:val="0"/>
        <w:tabs>
          <w:tab w:val="clear" w:pos="2394"/>
        </w:tabs>
        <w:spacing w:before="120" w:after="0"/>
        <w:ind w:left="864"/>
      </w:pPr>
      <w:bookmarkStart w:id="1737" w:name="_Toc479676262"/>
      <w:bookmarkStart w:id="1738" w:name="_Toc479631997"/>
      <w:bookmarkStart w:id="1739" w:name="_Toc499543968"/>
      <w:r w:rsidRPr="0087588A">
        <w:t>To remove</w:t>
      </w:r>
      <w:r w:rsidRPr="0087588A">
        <w:rPr>
          <w:spacing w:val="-1"/>
        </w:rPr>
        <w:t xml:space="preserve"> </w:t>
      </w:r>
      <w:r w:rsidRPr="0087588A">
        <w:t xml:space="preserve">a user from the </w:t>
      </w:r>
      <w:r w:rsidRPr="0087588A">
        <w:rPr>
          <w:spacing w:val="-1"/>
        </w:rPr>
        <w:t>list</w:t>
      </w:r>
      <w:bookmarkEnd w:id="1737"/>
      <w:bookmarkEnd w:id="1738"/>
      <w:bookmarkEnd w:id="1739"/>
    </w:p>
    <w:p w:rsidR="00FD7F43" w:rsidRPr="0087588A" w:rsidRDefault="00FD7F43" w:rsidP="004451AB">
      <w:pPr>
        <w:pStyle w:val="BodyText"/>
        <w:widowControl w:val="0"/>
        <w:numPr>
          <w:ilvl w:val="3"/>
          <w:numId w:val="303"/>
        </w:numPr>
        <w:tabs>
          <w:tab w:val="left" w:pos="1991"/>
        </w:tabs>
        <w:spacing w:before="0" w:after="0" w:line="275" w:lineRule="exact"/>
      </w:pPr>
      <w:r w:rsidRPr="0087588A">
        <w:rPr>
          <w:i/>
        </w:rPr>
        <w:t xml:space="preserve">Click </w:t>
      </w:r>
      <w:r w:rsidRPr="0087588A">
        <w:t xml:space="preserve">on a </w:t>
      </w:r>
      <w:r w:rsidRPr="0087588A">
        <w:rPr>
          <w:spacing w:val="-1"/>
        </w:rPr>
        <w:t>name</w:t>
      </w:r>
      <w:r w:rsidRPr="0087588A">
        <w:t xml:space="preserve"> in the </w:t>
      </w:r>
      <w:r w:rsidRPr="0087588A">
        <w:rPr>
          <w:spacing w:val="-1"/>
        </w:rPr>
        <w:t>NUMI</w:t>
      </w:r>
      <w:r w:rsidRPr="0087588A">
        <w:rPr>
          <w:spacing w:val="1"/>
        </w:rPr>
        <w:t xml:space="preserve"> </w:t>
      </w:r>
      <w:r w:rsidRPr="0087588A">
        <w:t xml:space="preserve">Report Access </w:t>
      </w:r>
      <w:r w:rsidRPr="0087588A">
        <w:rPr>
          <w:spacing w:val="-1"/>
        </w:rPr>
        <w:t>List.</w:t>
      </w:r>
    </w:p>
    <w:p w:rsidR="00FD7F43" w:rsidRPr="0087588A" w:rsidRDefault="00FD7F43" w:rsidP="004451AB">
      <w:pPr>
        <w:pStyle w:val="BodyText"/>
        <w:widowControl w:val="0"/>
        <w:numPr>
          <w:ilvl w:val="3"/>
          <w:numId w:val="303"/>
        </w:numPr>
        <w:tabs>
          <w:tab w:val="left" w:pos="1991"/>
        </w:tabs>
        <w:spacing w:before="0" w:after="0" w:line="275" w:lineRule="exact"/>
      </w:pPr>
      <w:r w:rsidRPr="0087588A">
        <w:rPr>
          <w:i/>
        </w:rPr>
        <w:t xml:space="preserve">Click </w:t>
      </w:r>
      <w:r w:rsidRPr="0087588A">
        <w:rPr>
          <w:spacing w:val="-1"/>
        </w:rPr>
        <w:t xml:space="preserve">the </w:t>
      </w:r>
      <w:r w:rsidRPr="0087588A">
        <w:rPr>
          <w:noProof/>
          <w:spacing w:val="-1"/>
          <w:position w:val="1"/>
        </w:rPr>
        <w:drawing>
          <wp:inline distT="0" distB="0" distL="0" distR="0" wp14:anchorId="0648B147" wp14:editId="2DC59B81">
            <wp:extent cx="200751" cy="218992"/>
            <wp:effectExtent l="0" t="0" r="8890" b="0"/>
            <wp:docPr id="483"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02.png"/>
                    <pic:cNvPicPr/>
                  </pic:nvPicPr>
                  <pic:blipFill>
                    <a:blip r:embed="rId277" cstate="print"/>
                    <a:stretch>
                      <a:fillRect/>
                    </a:stretch>
                  </pic:blipFill>
                  <pic:spPr>
                    <a:xfrm>
                      <a:off x="0" y="0"/>
                      <a:ext cx="200751" cy="218992"/>
                    </a:xfrm>
                    <a:prstGeom prst="rect">
                      <a:avLst/>
                    </a:prstGeom>
                  </pic:spPr>
                </pic:pic>
              </a:graphicData>
            </a:graphic>
          </wp:inline>
        </w:drawing>
      </w:r>
      <w:r w:rsidR="00DF273B" w:rsidRPr="0087588A">
        <w:rPr>
          <w:spacing w:val="-1"/>
        </w:rPr>
        <w:t xml:space="preserve"> </w:t>
      </w:r>
      <w:r w:rsidRPr="0087588A">
        <w:t>button, and</w:t>
      </w:r>
      <w:r w:rsidRPr="0087588A">
        <w:rPr>
          <w:spacing w:val="-1"/>
        </w:rPr>
        <w:t xml:space="preserve"> the</w:t>
      </w:r>
      <w:r w:rsidRPr="0087588A">
        <w:t xml:space="preserve"> </w:t>
      </w:r>
      <w:r w:rsidRPr="0087588A">
        <w:rPr>
          <w:spacing w:val="-1"/>
        </w:rPr>
        <w:t>name</w:t>
      </w:r>
      <w:r w:rsidRPr="0087588A">
        <w:t xml:space="preserve"> will be </w:t>
      </w:r>
      <w:r w:rsidRPr="0087588A">
        <w:rPr>
          <w:spacing w:val="-1"/>
        </w:rPr>
        <w:t>moved</w:t>
      </w:r>
      <w:r w:rsidRPr="0087588A">
        <w:rPr>
          <w:spacing w:val="1"/>
        </w:rPr>
        <w:t xml:space="preserve"> </w:t>
      </w:r>
      <w:r w:rsidRPr="0087588A">
        <w:t>from</w:t>
      </w:r>
      <w:r w:rsidRPr="0087588A">
        <w:rPr>
          <w:spacing w:val="-2"/>
        </w:rPr>
        <w:t xml:space="preserve"> </w:t>
      </w:r>
      <w:r w:rsidRPr="0087588A">
        <w:t xml:space="preserve">the </w:t>
      </w:r>
      <w:r w:rsidRPr="0087588A">
        <w:rPr>
          <w:spacing w:val="-1"/>
        </w:rPr>
        <w:t>list</w:t>
      </w:r>
      <w:r w:rsidRPr="0087588A">
        <w:t xml:space="preserve"> to the</w:t>
      </w:r>
    </w:p>
    <w:p w:rsidR="00FD7F43" w:rsidRPr="0087588A" w:rsidRDefault="00FD7F43" w:rsidP="00FD7F43">
      <w:pPr>
        <w:ind w:left="1990"/>
        <w:rPr>
          <w:sz w:val="24"/>
        </w:rPr>
      </w:pPr>
      <w:r w:rsidRPr="0087588A">
        <w:rPr>
          <w:b/>
          <w:spacing w:val="-1"/>
          <w:sz w:val="24"/>
        </w:rPr>
        <w:t>VISTA</w:t>
      </w:r>
      <w:r w:rsidRPr="0087588A">
        <w:rPr>
          <w:b/>
          <w:sz w:val="24"/>
        </w:rPr>
        <w:t xml:space="preserve"> User List</w:t>
      </w:r>
      <w:r w:rsidRPr="0087588A">
        <w:rPr>
          <w:b/>
          <w:spacing w:val="1"/>
          <w:sz w:val="24"/>
        </w:rPr>
        <w:t xml:space="preserve"> </w:t>
      </w:r>
      <w:r w:rsidRPr="0087588A">
        <w:rPr>
          <w:sz w:val="24"/>
        </w:rPr>
        <w:t>of the panel.</w:t>
      </w:r>
    </w:p>
    <w:p w:rsidR="00FD7F43" w:rsidRPr="0087588A" w:rsidRDefault="00FD7F43" w:rsidP="004451AB">
      <w:pPr>
        <w:pStyle w:val="BodyText"/>
        <w:widowControl w:val="0"/>
        <w:numPr>
          <w:ilvl w:val="3"/>
          <w:numId w:val="303"/>
        </w:numPr>
        <w:tabs>
          <w:tab w:val="left" w:pos="1991"/>
        </w:tabs>
        <w:spacing w:before="0" w:after="0" w:line="275" w:lineRule="exact"/>
      </w:pPr>
      <w:r w:rsidRPr="0087588A">
        <w:rPr>
          <w:spacing w:val="-1"/>
        </w:rPr>
        <w:t>When</w:t>
      </w:r>
      <w:r w:rsidRPr="0087588A">
        <w:t xml:space="preserve"> the </w:t>
      </w:r>
      <w:r w:rsidRPr="0087588A">
        <w:rPr>
          <w:spacing w:val="-1"/>
        </w:rPr>
        <w:t>message</w:t>
      </w:r>
      <w:r w:rsidRPr="0087588A">
        <w:t xml:space="preserve"> ‘</w:t>
      </w:r>
      <w:r w:rsidRPr="0087588A">
        <w:rPr>
          <w:rFonts w:ascii="Courier New" w:eastAsia="Courier New" w:hAnsi="Courier New" w:cs="Courier New"/>
          <w:sz w:val="20"/>
        </w:rPr>
        <w:t>Are</w:t>
      </w:r>
      <w:r w:rsidRPr="0087588A">
        <w:rPr>
          <w:rFonts w:ascii="Courier New" w:eastAsia="Courier New" w:hAnsi="Courier New" w:cs="Courier New"/>
          <w:spacing w:val="-2"/>
          <w:sz w:val="20"/>
        </w:rPr>
        <w:t xml:space="preserve"> </w:t>
      </w:r>
      <w:r w:rsidRPr="0087588A">
        <w:rPr>
          <w:rFonts w:ascii="Courier New" w:eastAsia="Courier New" w:hAnsi="Courier New" w:cs="Courier New"/>
          <w:spacing w:val="-1"/>
          <w:sz w:val="20"/>
        </w:rPr>
        <w:t>you</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sure you want to remove &lt;name(s)&gt; from</w:t>
      </w:r>
      <w:r w:rsidRPr="0087588A">
        <w:rPr>
          <w:rFonts w:ascii="Courier New" w:eastAsia="Courier New" w:hAnsi="Courier New" w:cs="Courier New"/>
          <w:spacing w:val="42"/>
          <w:sz w:val="20"/>
        </w:rPr>
        <w:t xml:space="preserve"> </w:t>
      </w:r>
      <w:r w:rsidRPr="0087588A">
        <w:rPr>
          <w:rFonts w:ascii="Courier New" w:eastAsia="Courier New" w:hAnsi="Courier New" w:cs="Courier New"/>
          <w:spacing w:val="-1"/>
          <w:sz w:val="20"/>
        </w:rPr>
        <w:t>the Report Access panel?</w:t>
      </w:r>
      <w:r w:rsidRPr="0087588A">
        <w:rPr>
          <w:spacing w:val="-1"/>
        </w:rPr>
        <w:t>’</w:t>
      </w:r>
      <w:r w:rsidRPr="0087588A">
        <w:t xml:space="preserve"> </w:t>
      </w:r>
      <w:r w:rsidRPr="0087588A">
        <w:rPr>
          <w:spacing w:val="-1"/>
        </w:rPr>
        <w:t>displays,</w:t>
      </w:r>
      <w:r w:rsidRPr="0087588A">
        <w:t xml:space="preserve"> </w:t>
      </w:r>
      <w:r w:rsidRPr="0087588A">
        <w:rPr>
          <w:i/>
        </w:rPr>
        <w:t xml:space="preserve">click </w:t>
      </w:r>
      <w:r w:rsidRPr="0087588A">
        <w:t>the</w:t>
      </w:r>
      <w:r w:rsidRPr="0087588A">
        <w:rPr>
          <w:spacing w:val="-1"/>
        </w:rPr>
        <w:t xml:space="preserve"> &lt;</w:t>
      </w:r>
      <w:r w:rsidRPr="0087588A">
        <w:rPr>
          <w:rFonts w:ascii="Courier New" w:eastAsia="Courier New" w:hAnsi="Courier New" w:cs="Courier New"/>
          <w:spacing w:val="-1"/>
          <w:sz w:val="20"/>
        </w:rPr>
        <w:t>OK</w:t>
      </w:r>
      <w:r w:rsidRPr="0087588A">
        <w:rPr>
          <w:spacing w:val="-1"/>
        </w:rPr>
        <w:t>&gt;</w:t>
      </w:r>
      <w:r w:rsidRPr="0087588A">
        <w:t xml:space="preserve"> </w:t>
      </w:r>
      <w:r w:rsidRPr="0087588A">
        <w:rPr>
          <w:spacing w:val="-1"/>
        </w:rPr>
        <w:t>button.</w:t>
      </w:r>
    </w:p>
    <w:p w:rsidR="00FD7F43" w:rsidRPr="0087588A" w:rsidRDefault="00FD7F43" w:rsidP="00FD7F43">
      <w:pPr>
        <w:pStyle w:val="Heading2"/>
      </w:pPr>
      <w:bookmarkStart w:id="1740" w:name="_Toc479676263"/>
      <w:bookmarkStart w:id="1741" w:name="_Toc479631998"/>
      <w:bookmarkStart w:id="1742" w:name="_Toc499543969"/>
      <w:r w:rsidRPr="0087588A">
        <w:lastRenderedPageBreak/>
        <w:t>Accessing the NUMI Treating Specialty Configuration Feature</w:t>
      </w:r>
      <w:bookmarkEnd w:id="1740"/>
      <w:bookmarkEnd w:id="1741"/>
      <w:bookmarkEnd w:id="1742"/>
    </w:p>
    <w:p w:rsidR="00FD7F43" w:rsidRPr="0087588A" w:rsidRDefault="004F51BA" w:rsidP="004F51BA">
      <w:pPr>
        <w:pStyle w:val="BodyText"/>
        <w:jc w:val="center"/>
      </w:pPr>
      <w:r w:rsidRPr="0087588A">
        <w:rPr>
          <w:rFonts w:ascii="Arial" w:eastAsia="Arial" w:hAnsi="Arial" w:cs="Arial"/>
          <w:noProof/>
          <w:sz w:val="20"/>
        </w:rPr>
        <w:drawing>
          <wp:inline distT="0" distB="0" distL="0" distR="0" wp14:anchorId="10EB6BDF" wp14:editId="329612D8">
            <wp:extent cx="5562600" cy="2874813"/>
            <wp:effectExtent l="19050" t="19050" r="19050" b="20955"/>
            <wp:docPr id="485" name="image203.jpeg" descr="NUMI Treating Specialty Configuration Feature" title="NUMI Treating Specialty Configurat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03.jpeg"/>
                    <pic:cNvPicPr/>
                  </pic:nvPicPr>
                  <pic:blipFill>
                    <a:blip r:embed="rId278" cstate="print"/>
                    <a:stretch>
                      <a:fillRect/>
                    </a:stretch>
                  </pic:blipFill>
                  <pic:spPr>
                    <a:xfrm>
                      <a:off x="0" y="0"/>
                      <a:ext cx="5565357" cy="2876238"/>
                    </a:xfrm>
                    <a:prstGeom prst="rect">
                      <a:avLst/>
                    </a:prstGeom>
                    <a:ln>
                      <a:solidFill>
                        <a:schemeClr val="tx1"/>
                      </a:solidFill>
                    </a:ln>
                  </pic:spPr>
                </pic:pic>
              </a:graphicData>
            </a:graphic>
          </wp:inline>
        </w:drawing>
      </w:r>
    </w:p>
    <w:p w:rsidR="004F51BA" w:rsidRPr="0087588A" w:rsidRDefault="005F0601" w:rsidP="005F0601">
      <w:pPr>
        <w:pStyle w:val="Caption"/>
        <w:jc w:val="center"/>
      </w:pPr>
      <w:bookmarkStart w:id="1743" w:name="_Toc479683433"/>
      <w:bookmarkStart w:id="1744" w:name="_Toc479632216"/>
      <w:bookmarkStart w:id="1745" w:name="_Toc499543661"/>
      <w:r w:rsidRPr="0087588A">
        <w:t xml:space="preserve">Figure </w:t>
      </w:r>
      <w:fldSimple w:instr=" SEQ Figure \* ARABIC ">
        <w:r w:rsidR="00E65A84">
          <w:rPr>
            <w:noProof/>
          </w:rPr>
          <w:t>180</w:t>
        </w:r>
      </w:fldSimple>
      <w:r w:rsidR="004F51BA" w:rsidRPr="0087588A">
        <w:t>:</w:t>
      </w:r>
      <w:r w:rsidR="004F51BA" w:rsidRPr="0087588A">
        <w:rPr>
          <w:rFonts w:ascii="Arial"/>
          <w:b w:val="0"/>
          <w:sz w:val="18"/>
        </w:rPr>
        <w:t xml:space="preserve"> </w:t>
      </w:r>
      <w:r w:rsidR="004F51BA" w:rsidRPr="0087588A">
        <w:t>NUMI Treating Specialty Configuration Feature</w:t>
      </w:r>
      <w:bookmarkEnd w:id="1743"/>
      <w:bookmarkEnd w:id="1744"/>
      <w:bookmarkEnd w:id="1745"/>
    </w:p>
    <w:p w:rsidR="004F51BA" w:rsidRPr="0087588A" w:rsidRDefault="004F51BA" w:rsidP="004F51BA">
      <w:pPr>
        <w:pStyle w:val="BodyText"/>
        <w:ind w:right="282"/>
      </w:pPr>
      <w:r w:rsidRPr="0087588A">
        <w:t xml:space="preserve">Under the </w:t>
      </w:r>
      <w:r w:rsidRPr="0087588A">
        <w:rPr>
          <w:spacing w:val="-1"/>
        </w:rPr>
        <w:t>Admin</w:t>
      </w:r>
      <w:r w:rsidRPr="0087588A">
        <w:rPr>
          <w:spacing w:val="1"/>
        </w:rPr>
        <w:t xml:space="preserve"> </w:t>
      </w:r>
      <w:r w:rsidRPr="0087588A">
        <w:rPr>
          <w:spacing w:val="-1"/>
        </w:rPr>
        <w:t>menu,</w:t>
      </w:r>
      <w:r w:rsidRPr="0087588A">
        <w:t xml:space="preserve"> the</w:t>
      </w:r>
      <w:r w:rsidRPr="0087588A">
        <w:rPr>
          <w:spacing w:val="1"/>
        </w:rPr>
        <w:t xml:space="preserve"> </w:t>
      </w:r>
      <w:r w:rsidRPr="0087588A">
        <w:rPr>
          <w:spacing w:val="-1"/>
        </w:rPr>
        <w:t>“Treating</w:t>
      </w:r>
      <w:r w:rsidRPr="0087588A">
        <w:t xml:space="preserve"> Specialty</w:t>
      </w:r>
      <w:r w:rsidRPr="0087588A">
        <w:rPr>
          <w:spacing w:val="-2"/>
        </w:rPr>
        <w:t xml:space="preserve"> </w:t>
      </w:r>
      <w:r w:rsidRPr="0087588A">
        <w:rPr>
          <w:spacing w:val="-1"/>
        </w:rPr>
        <w:t>Configuration”</w:t>
      </w:r>
      <w:r w:rsidRPr="0087588A">
        <w:rPr>
          <w:spacing w:val="1"/>
        </w:rPr>
        <w:t xml:space="preserve"> </w:t>
      </w:r>
      <w:r w:rsidRPr="0087588A">
        <w:t>option</w:t>
      </w:r>
      <w:r w:rsidRPr="0087588A">
        <w:rPr>
          <w:spacing w:val="-2"/>
        </w:rPr>
        <w:t xml:space="preserve"> </w:t>
      </w:r>
      <w:r w:rsidRPr="0087588A">
        <w:t xml:space="preserve">is available. </w:t>
      </w:r>
      <w:r w:rsidRPr="0087588A">
        <w:rPr>
          <w:spacing w:val="-1"/>
        </w:rPr>
        <w:t>You</w:t>
      </w:r>
      <w:r w:rsidRPr="0087588A">
        <w:rPr>
          <w:spacing w:val="1"/>
        </w:rPr>
        <w:t xml:space="preserve"> </w:t>
      </w:r>
      <w:r w:rsidRPr="0087588A">
        <w:rPr>
          <w:spacing w:val="-1"/>
        </w:rPr>
        <w:t>must</w:t>
      </w:r>
      <w:r w:rsidRPr="0087588A">
        <w:rPr>
          <w:spacing w:val="55"/>
        </w:rPr>
        <w:t xml:space="preserve"> </w:t>
      </w:r>
      <w:r w:rsidRPr="0087588A">
        <w:t xml:space="preserve">have Site </w:t>
      </w:r>
      <w:r w:rsidRPr="0087588A">
        <w:rPr>
          <w:spacing w:val="-1"/>
        </w:rPr>
        <w:t>Administrator</w:t>
      </w:r>
      <w:r w:rsidRPr="0087588A">
        <w:rPr>
          <w:spacing w:val="1"/>
        </w:rPr>
        <w:t xml:space="preserve"> </w:t>
      </w:r>
      <w:r w:rsidRPr="0087588A">
        <w:t>rights</w:t>
      </w:r>
      <w:r w:rsidRPr="0087588A">
        <w:rPr>
          <w:spacing w:val="-1"/>
        </w:rPr>
        <w:t xml:space="preserve"> </w:t>
      </w:r>
      <w:r w:rsidRPr="0087588A">
        <w:t xml:space="preserve">to </w:t>
      </w:r>
      <w:r w:rsidRPr="0087588A">
        <w:rPr>
          <w:spacing w:val="-1"/>
        </w:rPr>
        <w:t>view</w:t>
      </w:r>
      <w:r w:rsidRPr="0087588A">
        <w:t xml:space="preserve"> this </w:t>
      </w:r>
      <w:r w:rsidRPr="0087588A">
        <w:rPr>
          <w:spacing w:val="-1"/>
        </w:rPr>
        <w:t>screen.</w:t>
      </w:r>
      <w:r w:rsidRPr="0087588A">
        <w:t xml:space="preserve"> </w:t>
      </w:r>
      <w:r w:rsidRPr="0087588A">
        <w:rPr>
          <w:spacing w:val="-1"/>
        </w:rPr>
        <w:t>Information</w:t>
      </w:r>
      <w:r w:rsidRPr="0087588A">
        <w:t xml:space="preserve"> viewable</w:t>
      </w:r>
      <w:r w:rsidRPr="0087588A">
        <w:rPr>
          <w:spacing w:val="-1"/>
        </w:rPr>
        <w:t xml:space="preserve"> </w:t>
      </w:r>
      <w:r w:rsidRPr="0087588A">
        <w:t xml:space="preserve">on the </w:t>
      </w:r>
      <w:r w:rsidRPr="0087588A">
        <w:rPr>
          <w:spacing w:val="-1"/>
        </w:rPr>
        <w:t>screen</w:t>
      </w:r>
      <w:r w:rsidRPr="0087588A">
        <w:t xml:space="preserve"> will </w:t>
      </w:r>
      <w:r w:rsidRPr="0087588A">
        <w:rPr>
          <w:spacing w:val="-1"/>
        </w:rPr>
        <w:t>apply</w:t>
      </w:r>
      <w:r w:rsidRPr="0087588A">
        <w:rPr>
          <w:spacing w:val="71"/>
        </w:rPr>
        <w:t xml:space="preserve"> </w:t>
      </w:r>
      <w:r w:rsidRPr="0087588A">
        <w:rPr>
          <w:spacing w:val="-1"/>
        </w:rPr>
        <w:t>facility-wide.</w:t>
      </w:r>
    </w:p>
    <w:p w:rsidR="004F51BA" w:rsidRPr="0087588A" w:rsidRDefault="004F51BA" w:rsidP="004F51BA">
      <w:pPr>
        <w:pStyle w:val="BodyText"/>
        <w:ind w:right="222"/>
      </w:pPr>
      <w:r w:rsidRPr="0087588A">
        <w:rPr>
          <w:spacing w:val="-1"/>
        </w:rPr>
        <w:t>The</w:t>
      </w:r>
      <w:r w:rsidRPr="0087588A">
        <w:t xml:space="preserve"> </w:t>
      </w:r>
      <w:r w:rsidRPr="0087588A">
        <w:rPr>
          <w:spacing w:val="-1"/>
        </w:rPr>
        <w:t>Treating</w:t>
      </w:r>
      <w:r w:rsidRPr="0087588A">
        <w:t xml:space="preserve"> Specialty</w:t>
      </w:r>
      <w:r w:rsidRPr="0087588A">
        <w:rPr>
          <w:spacing w:val="-2"/>
        </w:rPr>
        <w:t xml:space="preserve"> </w:t>
      </w:r>
      <w:r w:rsidRPr="0087588A">
        <w:rPr>
          <w:spacing w:val="-1"/>
        </w:rPr>
        <w:t>Configuration</w:t>
      </w:r>
      <w:r w:rsidRPr="0087588A">
        <w:t xml:space="preserve"> screen</w:t>
      </w:r>
      <w:r w:rsidRPr="0087588A">
        <w:rPr>
          <w:spacing w:val="-1"/>
        </w:rPr>
        <w:t xml:space="preserve"> explains,</w:t>
      </w:r>
      <w:r w:rsidRPr="0087588A">
        <w:t xml:space="preserve"> “You </w:t>
      </w:r>
      <w:r w:rsidRPr="0087588A">
        <w:rPr>
          <w:spacing w:val="-1"/>
        </w:rPr>
        <w:t>may</w:t>
      </w:r>
      <w:r w:rsidRPr="0087588A">
        <w:t xml:space="preserve"> use this utility</w:t>
      </w:r>
      <w:r w:rsidRPr="0087588A">
        <w:rPr>
          <w:spacing w:val="-2"/>
        </w:rPr>
        <w:t xml:space="preserve"> </w:t>
      </w:r>
      <w:r w:rsidRPr="0087588A">
        <w:t xml:space="preserve">to </w:t>
      </w:r>
      <w:r w:rsidRPr="0087588A">
        <w:rPr>
          <w:spacing w:val="-1"/>
        </w:rPr>
        <w:t>let NUMI</w:t>
      </w:r>
      <w:r w:rsidRPr="0087588A">
        <w:rPr>
          <w:spacing w:val="65"/>
        </w:rPr>
        <w:t xml:space="preserve"> </w:t>
      </w:r>
      <w:r w:rsidRPr="0087588A">
        <w:t xml:space="preserve">know </w:t>
      </w:r>
      <w:r w:rsidRPr="0087588A">
        <w:rPr>
          <w:spacing w:val="-1"/>
        </w:rPr>
        <w:t>which</w:t>
      </w:r>
      <w:r w:rsidRPr="0087588A">
        <w:t xml:space="preserve"> treating </w:t>
      </w:r>
      <w:r w:rsidRPr="0087588A">
        <w:rPr>
          <w:spacing w:val="-1"/>
        </w:rPr>
        <w:t>specialties</w:t>
      </w:r>
      <w:r w:rsidRPr="0087588A">
        <w:t xml:space="preserve"> </w:t>
      </w:r>
      <w:r w:rsidRPr="0087588A">
        <w:rPr>
          <w:spacing w:val="-1"/>
        </w:rPr>
        <w:t>from</w:t>
      </w:r>
      <w:r w:rsidRPr="0087588A">
        <w:t xml:space="preserve"> your facility are </w:t>
      </w:r>
      <w:r w:rsidRPr="0087588A">
        <w:rPr>
          <w:spacing w:val="-1"/>
        </w:rPr>
        <w:t>reviewable</w:t>
      </w:r>
      <w:r w:rsidRPr="0087588A">
        <w:t xml:space="preserve"> and </w:t>
      </w:r>
      <w:r w:rsidRPr="0087588A">
        <w:rPr>
          <w:spacing w:val="-1"/>
        </w:rPr>
        <w:t>whether</w:t>
      </w:r>
      <w:r w:rsidRPr="0087588A">
        <w:t xml:space="preserve"> </w:t>
      </w:r>
      <w:r w:rsidRPr="0087588A">
        <w:rPr>
          <w:spacing w:val="-1"/>
        </w:rPr>
        <w:t>or</w:t>
      </w:r>
      <w:r w:rsidRPr="0087588A">
        <w:t xml:space="preserve"> not</w:t>
      </w:r>
      <w:r w:rsidRPr="0087588A">
        <w:rPr>
          <w:spacing w:val="-1"/>
        </w:rPr>
        <w:t xml:space="preserve"> </w:t>
      </w:r>
      <w:r w:rsidRPr="0087588A">
        <w:t>they will be</w:t>
      </w:r>
      <w:r w:rsidRPr="0087588A">
        <w:rPr>
          <w:spacing w:val="61"/>
        </w:rPr>
        <w:t xml:space="preserve"> </w:t>
      </w:r>
      <w:r w:rsidRPr="0087588A">
        <w:t xml:space="preserve">reviewed. </w:t>
      </w:r>
      <w:r w:rsidRPr="0087588A">
        <w:rPr>
          <w:spacing w:val="-1"/>
        </w:rPr>
        <w:t>NUMI</w:t>
      </w:r>
      <w:r w:rsidRPr="0087588A">
        <w:t xml:space="preserve"> will use this</w:t>
      </w:r>
      <w:r w:rsidRPr="0087588A">
        <w:rPr>
          <w:spacing w:val="-1"/>
        </w:rPr>
        <w:t xml:space="preserve"> </w:t>
      </w:r>
      <w:r w:rsidRPr="0087588A">
        <w:t xml:space="preserve">information to </w:t>
      </w:r>
      <w:r w:rsidRPr="0087588A">
        <w:rPr>
          <w:spacing w:val="-1"/>
        </w:rPr>
        <w:t>determine</w:t>
      </w:r>
      <w:r w:rsidRPr="0087588A">
        <w:t xml:space="preserve"> which </w:t>
      </w:r>
      <w:r w:rsidRPr="0087588A">
        <w:rPr>
          <w:spacing w:val="-1"/>
        </w:rPr>
        <w:t>patient</w:t>
      </w:r>
      <w:r w:rsidRPr="0087588A">
        <w:t xml:space="preserve"> </w:t>
      </w:r>
      <w:r w:rsidRPr="0087588A">
        <w:rPr>
          <w:spacing w:val="-1"/>
        </w:rPr>
        <w:t>stays</w:t>
      </w:r>
      <w:r w:rsidRPr="0087588A">
        <w:t xml:space="preserve"> should be included in</w:t>
      </w:r>
      <w:r w:rsidRPr="0087588A">
        <w:rPr>
          <w:spacing w:val="35"/>
        </w:rPr>
        <w:t xml:space="preserve"> </w:t>
      </w:r>
      <w:r w:rsidRPr="0087588A">
        <w:t xml:space="preserve">your work list. </w:t>
      </w:r>
      <w:r w:rsidRPr="0087588A">
        <w:rPr>
          <w:spacing w:val="-1"/>
        </w:rPr>
        <w:t>NUMI</w:t>
      </w:r>
      <w:r w:rsidRPr="0087588A">
        <w:t xml:space="preserve"> will </w:t>
      </w:r>
      <w:r w:rsidRPr="0087588A">
        <w:rPr>
          <w:spacing w:val="-1"/>
        </w:rPr>
        <w:t>also</w:t>
      </w:r>
      <w:r w:rsidRPr="0087588A">
        <w:t xml:space="preserve"> use</w:t>
      </w:r>
      <w:r w:rsidRPr="0087588A">
        <w:rPr>
          <w:spacing w:val="-1"/>
        </w:rPr>
        <w:t xml:space="preserve"> this</w:t>
      </w:r>
      <w:r w:rsidRPr="0087588A">
        <w:t xml:space="preserve"> </w:t>
      </w:r>
      <w:r w:rsidRPr="0087588A">
        <w:rPr>
          <w:spacing w:val="-1"/>
        </w:rPr>
        <w:t>information</w:t>
      </w:r>
      <w:r w:rsidRPr="0087588A">
        <w:t xml:space="preserve"> to </w:t>
      </w:r>
      <w:r w:rsidRPr="0087588A">
        <w:rPr>
          <w:spacing w:val="-1"/>
        </w:rPr>
        <w:t>determine</w:t>
      </w:r>
      <w:r w:rsidRPr="0087588A">
        <w:t xml:space="preserve"> which </w:t>
      </w:r>
      <w:r w:rsidRPr="0087588A">
        <w:rPr>
          <w:spacing w:val="-1"/>
        </w:rPr>
        <w:t>patient</w:t>
      </w:r>
      <w:r w:rsidRPr="0087588A">
        <w:t xml:space="preserve"> </w:t>
      </w:r>
      <w:r w:rsidRPr="0087588A">
        <w:rPr>
          <w:spacing w:val="-1"/>
        </w:rPr>
        <w:t>stays</w:t>
      </w:r>
      <w:r w:rsidRPr="0087588A">
        <w:t xml:space="preserve"> </w:t>
      </w:r>
      <w:r w:rsidRPr="0087588A">
        <w:rPr>
          <w:spacing w:val="-1"/>
        </w:rPr>
        <w:t>should</w:t>
      </w:r>
      <w:r w:rsidRPr="0087588A">
        <w:t xml:space="preserve"> be</w:t>
      </w:r>
      <w:r w:rsidRPr="0087588A">
        <w:rPr>
          <w:spacing w:val="81"/>
        </w:rPr>
        <w:t xml:space="preserve"> </w:t>
      </w:r>
      <w:r w:rsidRPr="0087588A">
        <w:t>included</w:t>
      </w:r>
      <w:r w:rsidRPr="0087588A">
        <w:rPr>
          <w:spacing w:val="-2"/>
        </w:rPr>
        <w:t xml:space="preserve"> </w:t>
      </w:r>
      <w:r w:rsidRPr="0087588A">
        <w:t>in</w:t>
      </w:r>
      <w:r w:rsidRPr="0087588A">
        <w:rPr>
          <w:spacing w:val="-1"/>
        </w:rPr>
        <w:t xml:space="preserve"> performance</w:t>
      </w:r>
      <w:r w:rsidRPr="0087588A">
        <w:t xml:space="preserve"> score </w:t>
      </w:r>
      <w:r w:rsidRPr="0087588A">
        <w:rPr>
          <w:spacing w:val="-1"/>
        </w:rPr>
        <w:t>calculations.</w:t>
      </w:r>
      <w:r w:rsidRPr="0087588A">
        <w:rPr>
          <w:spacing w:val="-2"/>
        </w:rPr>
        <w:t xml:space="preserve"> </w:t>
      </w:r>
      <w:r w:rsidRPr="0087588A">
        <w:t xml:space="preserve">If your facility </w:t>
      </w:r>
      <w:r w:rsidRPr="0087588A">
        <w:rPr>
          <w:spacing w:val="-1"/>
        </w:rPr>
        <w:t xml:space="preserve">is </w:t>
      </w:r>
      <w:r w:rsidRPr="0087588A">
        <w:t xml:space="preserve">part of an </w:t>
      </w:r>
      <w:r w:rsidRPr="0087588A">
        <w:rPr>
          <w:spacing w:val="-1"/>
        </w:rPr>
        <w:t>integrated</w:t>
      </w:r>
      <w:r w:rsidRPr="0087588A">
        <w:t xml:space="preserve"> </w:t>
      </w:r>
      <w:r w:rsidRPr="0087588A">
        <w:rPr>
          <w:spacing w:val="-1"/>
        </w:rPr>
        <w:t xml:space="preserve">site </w:t>
      </w:r>
      <w:r w:rsidRPr="0087588A">
        <w:t>or</w:t>
      </w:r>
      <w:r w:rsidRPr="0087588A">
        <w:rPr>
          <w:spacing w:val="67"/>
        </w:rPr>
        <w:t xml:space="preserve"> </w:t>
      </w:r>
      <w:r w:rsidRPr="0087588A">
        <w:rPr>
          <w:spacing w:val="-1"/>
        </w:rPr>
        <w:t>integrated</w:t>
      </w:r>
      <w:r w:rsidRPr="0087588A">
        <w:t xml:space="preserve"> </w:t>
      </w:r>
      <w:r w:rsidRPr="0087588A">
        <w:rPr>
          <w:spacing w:val="-1"/>
        </w:rPr>
        <w:t>health system,</w:t>
      </w:r>
      <w:r w:rsidRPr="0087588A">
        <w:t xml:space="preserve"> you only need to </w:t>
      </w:r>
      <w:r w:rsidRPr="0087588A">
        <w:rPr>
          <w:spacing w:val="-1"/>
        </w:rPr>
        <w:t>configure</w:t>
      </w:r>
      <w:r w:rsidRPr="0087588A">
        <w:t xml:space="preserve"> treating</w:t>
      </w:r>
      <w:r w:rsidRPr="0087588A">
        <w:rPr>
          <w:spacing w:val="-2"/>
        </w:rPr>
        <w:t xml:space="preserve"> </w:t>
      </w:r>
      <w:r w:rsidRPr="0087588A">
        <w:t xml:space="preserve">specialties that are (or </w:t>
      </w:r>
      <w:r w:rsidRPr="0087588A">
        <w:rPr>
          <w:spacing w:val="-1"/>
        </w:rPr>
        <w:t>have</w:t>
      </w:r>
      <w:r w:rsidRPr="0087588A">
        <w:t xml:space="preserve"> been)</w:t>
      </w:r>
      <w:r w:rsidRPr="0087588A">
        <w:rPr>
          <w:spacing w:val="61"/>
        </w:rPr>
        <w:t xml:space="preserve"> </w:t>
      </w:r>
      <w:r w:rsidRPr="0087588A">
        <w:t xml:space="preserve">used by your </w:t>
      </w:r>
      <w:r w:rsidRPr="0087588A">
        <w:rPr>
          <w:spacing w:val="-1"/>
        </w:rPr>
        <w:t>specific</w:t>
      </w:r>
      <w:r w:rsidRPr="0087588A">
        <w:t xml:space="preserve"> </w:t>
      </w:r>
      <w:r w:rsidR="009A644A" w:rsidRPr="0087588A">
        <w:t>facility</w:t>
      </w:r>
      <w:r w:rsidR="009A644A" w:rsidRPr="0087588A">
        <w:rPr>
          <w:spacing w:val="1"/>
        </w:rPr>
        <w:t>”</w:t>
      </w:r>
      <w:r w:rsidRPr="0087588A">
        <w:t xml:space="preserve"> and</w:t>
      </w:r>
      <w:r w:rsidRPr="0087588A">
        <w:rPr>
          <w:spacing w:val="-1"/>
        </w:rPr>
        <w:t xml:space="preserve"> offers</w:t>
      </w:r>
      <w:r w:rsidRPr="0087588A">
        <w:t xml:space="preserve"> a list</w:t>
      </w:r>
      <w:r w:rsidRPr="0087588A">
        <w:rPr>
          <w:spacing w:val="-1"/>
        </w:rPr>
        <w:t xml:space="preserve"> </w:t>
      </w:r>
      <w:r w:rsidRPr="0087588A">
        <w:t>of</w:t>
      </w:r>
      <w:r w:rsidRPr="0087588A">
        <w:rPr>
          <w:spacing w:val="-1"/>
        </w:rPr>
        <w:t xml:space="preserve"> </w:t>
      </w:r>
      <w:r w:rsidRPr="0087588A">
        <w:t>Treating</w:t>
      </w:r>
      <w:r w:rsidRPr="0087588A">
        <w:rPr>
          <w:spacing w:val="-2"/>
        </w:rPr>
        <w:t xml:space="preserve"> </w:t>
      </w:r>
      <w:r w:rsidRPr="0087588A">
        <w:t>Specialties</w:t>
      </w:r>
      <w:r w:rsidRPr="0087588A">
        <w:rPr>
          <w:spacing w:val="-2"/>
        </w:rPr>
        <w:t xml:space="preserve"> </w:t>
      </w:r>
      <w:r w:rsidRPr="0087588A">
        <w:t xml:space="preserve">with </w:t>
      </w:r>
      <w:r w:rsidRPr="0087588A">
        <w:rPr>
          <w:spacing w:val="-1"/>
        </w:rPr>
        <w:t>accompanying</w:t>
      </w:r>
      <w:r w:rsidRPr="0087588A">
        <w:rPr>
          <w:spacing w:val="45"/>
        </w:rPr>
        <w:t xml:space="preserve"> </w:t>
      </w:r>
      <w:r w:rsidRPr="0087588A">
        <w:rPr>
          <w:spacing w:val="-1"/>
        </w:rPr>
        <w:t>Dismissal</w:t>
      </w:r>
      <w:r w:rsidRPr="0087588A">
        <w:t xml:space="preserve"> Behavior</w:t>
      </w:r>
      <w:r w:rsidRPr="0087588A">
        <w:rPr>
          <w:spacing w:val="-1"/>
        </w:rPr>
        <w:t xml:space="preserve"> list </w:t>
      </w:r>
      <w:r w:rsidRPr="0087588A">
        <w:t>boxes.</w:t>
      </w:r>
    </w:p>
    <w:p w:rsidR="004F51BA" w:rsidRPr="0087588A" w:rsidRDefault="004F51BA" w:rsidP="004F51BA">
      <w:pPr>
        <w:pStyle w:val="BodyText"/>
        <w:ind w:right="307"/>
      </w:pPr>
      <w:r w:rsidRPr="0087588A">
        <w:t xml:space="preserve">The </w:t>
      </w:r>
      <w:r w:rsidRPr="0087588A">
        <w:rPr>
          <w:spacing w:val="-1"/>
        </w:rPr>
        <w:t>list</w:t>
      </w:r>
      <w:r w:rsidRPr="0087588A">
        <w:t xml:space="preserve"> boxes are </w:t>
      </w:r>
      <w:r w:rsidRPr="0087588A">
        <w:rPr>
          <w:spacing w:val="-1"/>
        </w:rPr>
        <w:t>pre-populated</w:t>
      </w:r>
      <w:r w:rsidRPr="0087588A">
        <w:t xml:space="preserve"> </w:t>
      </w:r>
      <w:r w:rsidRPr="0087588A">
        <w:rPr>
          <w:spacing w:val="-1"/>
        </w:rPr>
        <w:t xml:space="preserve">with </w:t>
      </w:r>
      <w:r w:rsidRPr="0087588A">
        <w:t xml:space="preserve">the </w:t>
      </w:r>
      <w:r w:rsidRPr="0087588A">
        <w:rPr>
          <w:spacing w:val="-1"/>
        </w:rPr>
        <w:t>following</w:t>
      </w:r>
      <w:r w:rsidRPr="0087588A">
        <w:t xml:space="preserve"> choices </w:t>
      </w:r>
      <w:r w:rsidRPr="0087588A">
        <w:rPr>
          <w:spacing w:val="-1"/>
        </w:rPr>
        <w:t>for</w:t>
      </w:r>
      <w:r w:rsidRPr="0087588A">
        <w:t xml:space="preserve"> </w:t>
      </w:r>
      <w:r w:rsidRPr="0087588A">
        <w:rPr>
          <w:spacing w:val="-1"/>
        </w:rPr>
        <w:t>Dismissal</w:t>
      </w:r>
      <w:r w:rsidRPr="0087588A">
        <w:t xml:space="preserve"> </w:t>
      </w:r>
      <w:r w:rsidRPr="0087588A">
        <w:rPr>
          <w:spacing w:val="-1"/>
        </w:rPr>
        <w:t>Behaviors:</w:t>
      </w:r>
      <w:r w:rsidRPr="0087588A">
        <w:rPr>
          <w:spacing w:val="59"/>
        </w:rPr>
        <w:t xml:space="preserve"> </w:t>
      </w:r>
      <w:r w:rsidRPr="0087588A">
        <w:t>Not</w:t>
      </w:r>
      <w:r w:rsidRPr="0087588A">
        <w:rPr>
          <w:spacing w:val="79"/>
        </w:rPr>
        <w:t xml:space="preserve"> </w:t>
      </w:r>
      <w:r w:rsidRPr="0087588A">
        <w:rPr>
          <w:spacing w:val="-1"/>
        </w:rPr>
        <w:t>Configurable,</w:t>
      </w:r>
      <w:r w:rsidRPr="0087588A">
        <w:t xml:space="preserve"> Acute </w:t>
      </w:r>
      <w:r w:rsidRPr="0087588A">
        <w:rPr>
          <w:spacing w:val="-1"/>
        </w:rPr>
        <w:t>Reviewable,</w:t>
      </w:r>
      <w:r w:rsidRPr="0087588A">
        <w:t xml:space="preserve"> </w:t>
      </w:r>
      <w:proofErr w:type="spellStart"/>
      <w:r w:rsidRPr="0087588A">
        <w:rPr>
          <w:spacing w:val="-1"/>
        </w:rPr>
        <w:t>Obs</w:t>
      </w:r>
      <w:proofErr w:type="spellEnd"/>
      <w:r w:rsidRPr="0087588A">
        <w:t xml:space="preserve"> Reviewable, Acute </w:t>
      </w:r>
      <w:r w:rsidRPr="0087588A">
        <w:rPr>
          <w:spacing w:val="-1"/>
        </w:rPr>
        <w:t>Non</w:t>
      </w:r>
      <w:r w:rsidRPr="0087588A">
        <w:t xml:space="preserve"> Reviewable, </w:t>
      </w:r>
      <w:proofErr w:type="spellStart"/>
      <w:r w:rsidRPr="0087588A">
        <w:t>Obs</w:t>
      </w:r>
      <w:proofErr w:type="spellEnd"/>
      <w:r w:rsidRPr="0087588A">
        <w:t xml:space="preserve"> Not</w:t>
      </w:r>
      <w:r w:rsidRPr="0087588A">
        <w:rPr>
          <w:spacing w:val="47"/>
        </w:rPr>
        <w:t xml:space="preserve"> </w:t>
      </w:r>
      <w:r w:rsidRPr="0087588A">
        <w:t>Reviewable,</w:t>
      </w:r>
      <w:r w:rsidRPr="0087588A">
        <w:rPr>
          <w:spacing w:val="-2"/>
        </w:rPr>
        <w:t xml:space="preserve"> </w:t>
      </w:r>
      <w:r w:rsidRPr="0087588A">
        <w:t xml:space="preserve">Non-Acute Not Reviewable, and </w:t>
      </w:r>
      <w:r w:rsidRPr="0087588A">
        <w:rPr>
          <w:spacing w:val="-1"/>
        </w:rPr>
        <w:t>Opting</w:t>
      </w:r>
      <w:r w:rsidRPr="0087588A">
        <w:t xml:space="preserve"> Not to </w:t>
      </w:r>
      <w:r w:rsidRPr="0087588A">
        <w:rPr>
          <w:spacing w:val="-1"/>
        </w:rPr>
        <w:t>Review.</w:t>
      </w:r>
      <w:r w:rsidRPr="0087588A">
        <w:t xml:space="preserve"> More than </w:t>
      </w:r>
      <w:r w:rsidRPr="0087588A">
        <w:rPr>
          <w:spacing w:val="-1"/>
        </w:rPr>
        <w:t>one Treatment</w:t>
      </w:r>
      <w:r w:rsidRPr="0087588A">
        <w:rPr>
          <w:spacing w:val="35"/>
        </w:rPr>
        <w:t xml:space="preserve"> </w:t>
      </w:r>
      <w:r w:rsidRPr="0087588A">
        <w:t xml:space="preserve">Specialty </w:t>
      </w:r>
      <w:r w:rsidRPr="0087588A">
        <w:rPr>
          <w:spacing w:val="-1"/>
        </w:rPr>
        <w:t>can</w:t>
      </w:r>
      <w:r w:rsidRPr="0087588A">
        <w:t xml:space="preserve"> be updated</w:t>
      </w:r>
      <w:r w:rsidRPr="0087588A">
        <w:rPr>
          <w:spacing w:val="-1"/>
        </w:rPr>
        <w:t xml:space="preserve"> </w:t>
      </w:r>
      <w:r w:rsidRPr="0087588A">
        <w:t xml:space="preserve">with a new </w:t>
      </w:r>
      <w:r w:rsidRPr="0087588A">
        <w:rPr>
          <w:spacing w:val="-1"/>
        </w:rPr>
        <w:t>Dismissal</w:t>
      </w:r>
      <w:r w:rsidRPr="0087588A">
        <w:t xml:space="preserve"> Behavior. </w:t>
      </w:r>
      <w:r w:rsidRPr="0087588A">
        <w:rPr>
          <w:spacing w:val="-1"/>
        </w:rPr>
        <w:t>You</w:t>
      </w:r>
      <w:r w:rsidRPr="0087588A">
        <w:t xml:space="preserve"> </w:t>
      </w:r>
      <w:r w:rsidRPr="0087588A">
        <w:rPr>
          <w:spacing w:val="-1"/>
        </w:rPr>
        <w:t>may</w:t>
      </w:r>
      <w:r w:rsidRPr="0087588A">
        <w:t xml:space="preserve"> scroll</w:t>
      </w:r>
      <w:r w:rsidRPr="0087588A">
        <w:rPr>
          <w:spacing w:val="-1"/>
        </w:rPr>
        <w:t xml:space="preserve"> </w:t>
      </w:r>
      <w:r w:rsidRPr="0087588A">
        <w:t>through the</w:t>
      </w:r>
      <w:r w:rsidRPr="0087588A">
        <w:rPr>
          <w:spacing w:val="-2"/>
        </w:rPr>
        <w:t xml:space="preserve"> </w:t>
      </w:r>
      <w:r w:rsidRPr="0087588A">
        <w:rPr>
          <w:spacing w:val="-1"/>
        </w:rPr>
        <w:t>current</w:t>
      </w:r>
      <w:r w:rsidRPr="0087588A">
        <w:rPr>
          <w:spacing w:val="31"/>
        </w:rPr>
        <w:t xml:space="preserve"> </w:t>
      </w:r>
      <w:r w:rsidRPr="0087588A">
        <w:rPr>
          <w:spacing w:val="-1"/>
        </w:rPr>
        <w:t>Treatment</w:t>
      </w:r>
      <w:r w:rsidRPr="0087588A">
        <w:t xml:space="preserve"> </w:t>
      </w:r>
      <w:r w:rsidRPr="0087588A">
        <w:rPr>
          <w:spacing w:val="-1"/>
        </w:rPr>
        <w:t>Specialties/Dismissal</w:t>
      </w:r>
      <w:r w:rsidRPr="0087588A">
        <w:t xml:space="preserve"> Behaviors by</w:t>
      </w:r>
      <w:r w:rsidRPr="0087588A">
        <w:rPr>
          <w:spacing w:val="1"/>
        </w:rPr>
        <w:t xml:space="preserve"> </w:t>
      </w:r>
      <w:r w:rsidRPr="0087588A">
        <w:rPr>
          <w:spacing w:val="-1"/>
        </w:rPr>
        <w:t>clicking</w:t>
      </w:r>
      <w:r w:rsidRPr="0087588A">
        <w:t xml:space="preserve"> the </w:t>
      </w:r>
      <w:r w:rsidRPr="0087588A">
        <w:rPr>
          <w:color w:val="0000FF"/>
          <w:spacing w:val="-1"/>
          <w:u w:val="single" w:color="0000FF"/>
        </w:rPr>
        <w:t>Next</w:t>
      </w:r>
      <w:r w:rsidRPr="0087588A">
        <w:rPr>
          <w:spacing w:val="-1"/>
        </w:rPr>
        <w:t>,</w:t>
      </w:r>
      <w:r w:rsidRPr="0087588A">
        <w:t xml:space="preserve"> </w:t>
      </w:r>
      <w:r w:rsidRPr="0087588A">
        <w:rPr>
          <w:color w:val="0000FF"/>
          <w:u w:val="single" w:color="0000FF"/>
        </w:rPr>
        <w:t>Previous</w:t>
      </w:r>
      <w:r w:rsidRPr="0087588A">
        <w:t>,</w:t>
      </w:r>
      <w:r w:rsidRPr="0087588A">
        <w:rPr>
          <w:spacing w:val="-2"/>
        </w:rPr>
        <w:t xml:space="preserve"> </w:t>
      </w:r>
      <w:r w:rsidRPr="0087588A">
        <w:rPr>
          <w:color w:val="0000FF"/>
          <w:u w:val="single" w:color="0000FF"/>
        </w:rPr>
        <w:t xml:space="preserve">Last Page </w:t>
      </w:r>
      <w:r w:rsidRPr="0087588A">
        <w:rPr>
          <w:spacing w:val="-1"/>
        </w:rPr>
        <w:t>or</w:t>
      </w:r>
      <w:r w:rsidRPr="0087588A">
        <w:t xml:space="preserve"> </w:t>
      </w:r>
      <w:r w:rsidRPr="0087588A">
        <w:rPr>
          <w:color w:val="0000FF"/>
          <w:u w:val="single" w:color="0000FF"/>
        </w:rPr>
        <w:t>First</w:t>
      </w:r>
      <w:r w:rsidRPr="0087588A">
        <w:rPr>
          <w:color w:val="0000FF"/>
          <w:spacing w:val="69"/>
        </w:rPr>
        <w:t xml:space="preserve"> </w:t>
      </w:r>
      <w:r w:rsidRPr="0087588A">
        <w:rPr>
          <w:color w:val="0000FF"/>
          <w:u w:val="single" w:color="0000FF"/>
        </w:rPr>
        <w:t xml:space="preserve">Page </w:t>
      </w:r>
      <w:r w:rsidRPr="0087588A">
        <w:rPr>
          <w:spacing w:val="-1"/>
        </w:rPr>
        <w:t>hyperli</w:t>
      </w:r>
      <w:r w:rsidR="00BB376C" w:rsidRPr="0087588A">
        <w:rPr>
          <w:spacing w:val="-1"/>
        </w:rPr>
        <w:t>nks.</w:t>
      </w:r>
      <w:r w:rsidR="00BB376C" w:rsidRPr="0087588A">
        <w:t xml:space="preserve"> </w:t>
      </w:r>
    </w:p>
    <w:p w:rsidR="00430059" w:rsidRPr="0087588A" w:rsidRDefault="00430059" w:rsidP="000443F5">
      <w:pPr>
        <w:pStyle w:val="Heading4"/>
        <w:widowControl w:val="0"/>
        <w:tabs>
          <w:tab w:val="clear" w:pos="2394"/>
        </w:tabs>
        <w:spacing w:before="120" w:after="0"/>
        <w:ind w:left="864"/>
        <w:rPr>
          <w:spacing w:val="-1"/>
        </w:rPr>
      </w:pPr>
      <w:bookmarkStart w:id="1746" w:name="_Toc479676264"/>
      <w:bookmarkStart w:id="1747" w:name="_Toc479631999"/>
      <w:bookmarkStart w:id="1748" w:name="_Toc499543970"/>
      <w:r w:rsidRPr="0087588A">
        <w:t xml:space="preserve">To </w:t>
      </w:r>
      <w:r w:rsidRPr="0087588A">
        <w:rPr>
          <w:spacing w:val="-1"/>
        </w:rPr>
        <w:t>update</w:t>
      </w:r>
      <w:r w:rsidRPr="0087588A">
        <w:t xml:space="preserve"> a Treatment</w:t>
      </w:r>
      <w:r w:rsidRPr="0087588A">
        <w:rPr>
          <w:spacing w:val="-1"/>
        </w:rPr>
        <w:t xml:space="preserve"> </w:t>
      </w:r>
      <w:r w:rsidRPr="0087588A">
        <w:t xml:space="preserve">Specialty </w:t>
      </w:r>
      <w:r w:rsidRPr="0087588A">
        <w:rPr>
          <w:spacing w:val="-1"/>
        </w:rPr>
        <w:t>with</w:t>
      </w:r>
      <w:r w:rsidRPr="0087588A">
        <w:t xml:space="preserve"> a new</w:t>
      </w:r>
      <w:r w:rsidRPr="0087588A">
        <w:rPr>
          <w:spacing w:val="-1"/>
        </w:rPr>
        <w:t xml:space="preserve"> </w:t>
      </w:r>
      <w:r w:rsidRPr="0087588A">
        <w:t xml:space="preserve">Dismissal </w:t>
      </w:r>
      <w:r w:rsidRPr="0087588A">
        <w:rPr>
          <w:spacing w:val="-1"/>
        </w:rPr>
        <w:t>Behavior</w:t>
      </w:r>
      <w:bookmarkEnd w:id="1746"/>
      <w:bookmarkEnd w:id="1747"/>
      <w:bookmarkEnd w:id="1748"/>
    </w:p>
    <w:p w:rsidR="00D7401E" w:rsidRPr="0087588A" w:rsidRDefault="00430059" w:rsidP="000443F5">
      <w:pPr>
        <w:pStyle w:val="BodyText"/>
        <w:widowControl w:val="0"/>
        <w:numPr>
          <w:ilvl w:val="2"/>
          <w:numId w:val="93"/>
        </w:numPr>
        <w:tabs>
          <w:tab w:val="left" w:pos="1901"/>
        </w:tabs>
        <w:spacing w:after="0"/>
        <w:ind w:right="116"/>
      </w:pPr>
      <w:r w:rsidRPr="0087588A">
        <w:rPr>
          <w:spacing w:val="-1"/>
        </w:rPr>
        <w:t>Select</w:t>
      </w:r>
      <w:r w:rsidRPr="0087588A">
        <w:t xml:space="preserve"> </w:t>
      </w:r>
      <w:r w:rsidRPr="0087588A">
        <w:rPr>
          <w:spacing w:val="-1"/>
        </w:rPr>
        <w:t>new</w:t>
      </w:r>
      <w:r w:rsidRPr="0087588A">
        <w:t xml:space="preserve"> behavior(s) </w:t>
      </w:r>
      <w:r w:rsidRPr="0087588A">
        <w:rPr>
          <w:spacing w:val="-1"/>
        </w:rPr>
        <w:t>from</w:t>
      </w:r>
      <w:r w:rsidRPr="0087588A">
        <w:rPr>
          <w:spacing w:val="-2"/>
        </w:rPr>
        <w:t xml:space="preserve"> </w:t>
      </w:r>
      <w:r w:rsidRPr="0087588A">
        <w:t xml:space="preserve">the </w:t>
      </w:r>
      <w:r w:rsidRPr="0087588A">
        <w:rPr>
          <w:spacing w:val="-1"/>
        </w:rPr>
        <w:t>Treatment</w:t>
      </w:r>
      <w:r w:rsidRPr="0087588A">
        <w:t xml:space="preserve"> Dismissal </w:t>
      </w:r>
      <w:r w:rsidRPr="0087588A">
        <w:rPr>
          <w:spacing w:val="-1"/>
        </w:rPr>
        <w:t>Behavior</w:t>
      </w:r>
      <w:r w:rsidRPr="0087588A">
        <w:t xml:space="preserve"> dropdown for</w:t>
      </w:r>
      <w:r w:rsidRPr="0087588A">
        <w:rPr>
          <w:spacing w:val="43"/>
        </w:rPr>
        <w:t xml:space="preserve"> </w:t>
      </w:r>
      <w:r w:rsidRPr="0087588A">
        <w:t xml:space="preserve">the corresponding </w:t>
      </w:r>
      <w:r w:rsidRPr="0087588A">
        <w:rPr>
          <w:spacing w:val="-1"/>
        </w:rPr>
        <w:t>Treatment</w:t>
      </w:r>
      <w:r w:rsidRPr="0087588A">
        <w:t xml:space="preserve"> Specialty</w:t>
      </w:r>
      <w:r w:rsidRPr="0087588A">
        <w:rPr>
          <w:spacing w:val="1"/>
        </w:rPr>
        <w:t xml:space="preserve"> </w:t>
      </w:r>
      <w:r w:rsidR="00C50602" w:rsidRPr="0087588A">
        <w:rPr>
          <w:spacing w:val="-1"/>
        </w:rPr>
        <w:t>(Figure</w:t>
      </w:r>
      <w:r w:rsidR="00C50602" w:rsidRPr="0087588A">
        <w:t xml:space="preserve"> </w:t>
      </w:r>
      <w:r w:rsidR="00D7401E" w:rsidRPr="0087588A">
        <w:rPr>
          <w:spacing w:val="-1"/>
        </w:rPr>
        <w:t>180</w:t>
      </w:r>
      <w:r w:rsidRPr="0087588A">
        <w:rPr>
          <w:spacing w:val="-1"/>
        </w:rPr>
        <w:t>).</w:t>
      </w:r>
    </w:p>
    <w:p w:rsidR="004F51BA" w:rsidRPr="0087588A" w:rsidRDefault="00430059" w:rsidP="00430059">
      <w:pPr>
        <w:pStyle w:val="BodyText"/>
        <w:jc w:val="center"/>
      </w:pPr>
      <w:r w:rsidRPr="0087588A">
        <w:rPr>
          <w:noProof/>
          <w:sz w:val="20"/>
        </w:rPr>
        <w:lastRenderedPageBreak/>
        <w:drawing>
          <wp:inline distT="0" distB="0" distL="0" distR="0" wp14:anchorId="0F3BC9FD" wp14:editId="03C0A144">
            <wp:extent cx="1352550" cy="1053281"/>
            <wp:effectExtent l="0" t="0" r="0" b="0"/>
            <wp:docPr id="49" name="image204.png" descr="Select Treatment Dismissal Behavior list box" title="Select Treatment Dismissal Behavior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04.png"/>
                    <pic:cNvPicPr/>
                  </pic:nvPicPr>
                  <pic:blipFill>
                    <a:blip r:embed="rId279" cstate="print"/>
                    <a:stretch>
                      <a:fillRect/>
                    </a:stretch>
                  </pic:blipFill>
                  <pic:spPr>
                    <a:xfrm>
                      <a:off x="0" y="0"/>
                      <a:ext cx="1354461" cy="1054769"/>
                    </a:xfrm>
                    <a:prstGeom prst="rect">
                      <a:avLst/>
                    </a:prstGeom>
                    <a:effectLst>
                      <a:innerShdw blurRad="63500" dist="50800" dir="16200000">
                        <a:prstClr val="black">
                          <a:alpha val="50000"/>
                        </a:prstClr>
                      </a:innerShdw>
                    </a:effectLst>
                  </pic:spPr>
                </pic:pic>
              </a:graphicData>
            </a:graphic>
          </wp:inline>
        </w:drawing>
      </w:r>
    </w:p>
    <w:p w:rsidR="00430059" w:rsidRPr="0087588A" w:rsidRDefault="005F0601" w:rsidP="005F0601">
      <w:pPr>
        <w:pStyle w:val="Caption"/>
        <w:jc w:val="center"/>
      </w:pPr>
      <w:bookmarkStart w:id="1749" w:name="_Toc479683434"/>
      <w:bookmarkStart w:id="1750" w:name="_Toc479632217"/>
      <w:bookmarkStart w:id="1751" w:name="_Toc499543662"/>
      <w:r w:rsidRPr="0087588A">
        <w:t xml:space="preserve">Figure </w:t>
      </w:r>
      <w:fldSimple w:instr=" SEQ Figure \* ARABIC ">
        <w:r w:rsidR="00E65A84">
          <w:rPr>
            <w:noProof/>
          </w:rPr>
          <w:t>181</w:t>
        </w:r>
      </w:fldSimple>
      <w:r w:rsidR="00430059" w:rsidRPr="0087588A">
        <w:t>: Select Treatment Dismissal Behavior list box</w:t>
      </w:r>
      <w:bookmarkEnd w:id="1749"/>
      <w:bookmarkEnd w:id="1750"/>
      <w:bookmarkEnd w:id="1751"/>
    </w:p>
    <w:p w:rsidR="00430059" w:rsidRPr="0087588A" w:rsidRDefault="00430059" w:rsidP="008E5E4B">
      <w:pPr>
        <w:pStyle w:val="BodyText"/>
        <w:widowControl w:val="0"/>
        <w:numPr>
          <w:ilvl w:val="2"/>
          <w:numId w:val="93"/>
        </w:numPr>
        <w:tabs>
          <w:tab w:val="left" w:pos="1901"/>
        </w:tabs>
        <w:spacing w:before="0" w:after="0"/>
        <w:ind w:right="116"/>
        <w:rPr>
          <w:szCs w:val="24"/>
        </w:rPr>
      </w:pPr>
      <w:r w:rsidRPr="0087588A">
        <w:rPr>
          <w:i/>
          <w:spacing w:val="-1"/>
        </w:rPr>
        <w:t>Press</w:t>
      </w:r>
      <w:r w:rsidRPr="0087588A">
        <w:rPr>
          <w:i/>
        </w:rPr>
        <w:t xml:space="preserve"> </w:t>
      </w:r>
      <w:r w:rsidRPr="0087588A">
        <w:rPr>
          <w:spacing w:val="-1"/>
        </w:rPr>
        <w:t>&lt;</w:t>
      </w:r>
      <w:r w:rsidRPr="0087588A">
        <w:rPr>
          <w:rFonts w:ascii="Courier New"/>
          <w:spacing w:val="-1"/>
          <w:sz w:val="20"/>
        </w:rPr>
        <w:t>Save</w:t>
      </w:r>
      <w:r w:rsidRPr="0087588A">
        <w:rPr>
          <w:spacing w:val="-1"/>
        </w:rPr>
        <w:t>&gt;.</w:t>
      </w:r>
    </w:p>
    <w:p w:rsidR="00430059" w:rsidRPr="0087588A" w:rsidRDefault="00430059" w:rsidP="008E5E4B">
      <w:pPr>
        <w:pStyle w:val="BodyText"/>
        <w:widowControl w:val="0"/>
        <w:numPr>
          <w:ilvl w:val="2"/>
          <w:numId w:val="93"/>
        </w:numPr>
        <w:tabs>
          <w:tab w:val="left" w:pos="1901"/>
        </w:tabs>
        <w:spacing w:before="0" w:after="0"/>
        <w:ind w:right="116"/>
      </w:pPr>
      <w:r w:rsidRPr="0087588A">
        <w:rPr>
          <w:spacing w:val="-1"/>
        </w:rPr>
        <w:t>The</w:t>
      </w:r>
      <w:r w:rsidRPr="0087588A">
        <w:t xml:space="preserve"> </w:t>
      </w:r>
      <w:r w:rsidRPr="0087588A">
        <w:rPr>
          <w:spacing w:val="-1"/>
        </w:rPr>
        <w:t>choice(s)</w:t>
      </w:r>
      <w:r w:rsidRPr="0087588A">
        <w:t xml:space="preserve"> selected</w:t>
      </w:r>
      <w:r w:rsidRPr="0087588A">
        <w:rPr>
          <w:spacing w:val="-1"/>
        </w:rPr>
        <w:t xml:space="preserve"> </w:t>
      </w:r>
      <w:r w:rsidRPr="0087588A">
        <w:t>in</w:t>
      </w:r>
      <w:r w:rsidRPr="0087588A">
        <w:rPr>
          <w:spacing w:val="-1"/>
        </w:rPr>
        <w:t xml:space="preserve"> </w:t>
      </w:r>
      <w:r w:rsidRPr="0087588A">
        <w:t xml:space="preserve">the </w:t>
      </w:r>
      <w:r w:rsidRPr="0087588A">
        <w:rPr>
          <w:spacing w:val="-1"/>
        </w:rPr>
        <w:t>dropdowns</w:t>
      </w:r>
      <w:r w:rsidRPr="0087588A">
        <w:t xml:space="preserve"> are </w:t>
      </w:r>
      <w:r w:rsidRPr="0087588A">
        <w:rPr>
          <w:spacing w:val="-1"/>
        </w:rPr>
        <w:t>accepted.</w:t>
      </w:r>
    </w:p>
    <w:p w:rsidR="00430059" w:rsidRPr="0087588A" w:rsidRDefault="00430059" w:rsidP="00430059">
      <w:pPr>
        <w:pStyle w:val="Heading1"/>
      </w:pPr>
      <w:bookmarkStart w:id="1752" w:name="_Toc465421560"/>
      <w:bookmarkStart w:id="1753" w:name="_Toc465422388"/>
      <w:bookmarkStart w:id="1754" w:name="_Toc479676265"/>
      <w:bookmarkStart w:id="1755" w:name="_Toc479632000"/>
      <w:bookmarkStart w:id="1756" w:name="_Toc499543971"/>
      <w:r w:rsidRPr="0087588A">
        <w:t>Logging Out of the NUMI Application</w:t>
      </w:r>
      <w:bookmarkEnd w:id="1752"/>
      <w:bookmarkEnd w:id="1753"/>
      <w:bookmarkEnd w:id="1754"/>
      <w:bookmarkEnd w:id="1755"/>
      <w:bookmarkEnd w:id="1756"/>
    </w:p>
    <w:p w:rsidR="00430059" w:rsidRPr="0087588A" w:rsidRDefault="00430059" w:rsidP="00430059">
      <w:pPr>
        <w:spacing w:before="245"/>
        <w:ind w:left="100"/>
        <w:rPr>
          <w:sz w:val="24"/>
        </w:rPr>
      </w:pPr>
      <w:r w:rsidRPr="0087588A">
        <w:rPr>
          <w:sz w:val="24"/>
        </w:rPr>
        <w:t xml:space="preserve">The </w:t>
      </w:r>
      <w:r w:rsidR="00C50602" w:rsidRPr="0087588A">
        <w:rPr>
          <w:sz w:val="24"/>
        </w:rPr>
        <w:t>“</w:t>
      </w:r>
      <w:r w:rsidRPr="0087588A">
        <w:rPr>
          <w:rFonts w:ascii="Courier New"/>
          <w:spacing w:val="-1"/>
          <w:sz w:val="20"/>
        </w:rPr>
        <w:t>Logout</w:t>
      </w:r>
      <w:r w:rsidRPr="0087588A">
        <w:rPr>
          <w:rFonts w:ascii="Courier New"/>
          <w:spacing w:val="-60"/>
          <w:sz w:val="20"/>
        </w:rPr>
        <w:t xml:space="preserve"> </w:t>
      </w:r>
      <w:r w:rsidRPr="0087588A">
        <w:rPr>
          <w:sz w:val="24"/>
        </w:rPr>
        <w:t>option</w:t>
      </w:r>
      <w:r w:rsidR="00C50602" w:rsidRPr="0087588A">
        <w:rPr>
          <w:sz w:val="24"/>
        </w:rPr>
        <w:t>”</w:t>
      </w:r>
      <w:r w:rsidRPr="0087588A">
        <w:rPr>
          <w:sz w:val="24"/>
        </w:rPr>
        <w:t xml:space="preserve"> is </w:t>
      </w:r>
      <w:r w:rsidRPr="0087588A">
        <w:rPr>
          <w:spacing w:val="-1"/>
          <w:sz w:val="24"/>
        </w:rPr>
        <w:t>located</w:t>
      </w:r>
      <w:r w:rsidRPr="0087588A">
        <w:rPr>
          <w:sz w:val="24"/>
        </w:rPr>
        <w:t xml:space="preserve"> on </w:t>
      </w:r>
      <w:r w:rsidRPr="0087588A">
        <w:rPr>
          <w:spacing w:val="-1"/>
          <w:sz w:val="24"/>
        </w:rPr>
        <w:t xml:space="preserve">the </w:t>
      </w:r>
      <w:r w:rsidRPr="0087588A">
        <w:rPr>
          <w:b/>
          <w:i/>
          <w:sz w:val="24"/>
        </w:rPr>
        <w:t xml:space="preserve">Tools </w:t>
      </w:r>
      <w:r w:rsidRPr="0087588A">
        <w:rPr>
          <w:spacing w:val="-1"/>
          <w:sz w:val="24"/>
        </w:rPr>
        <w:t>menu.</w:t>
      </w:r>
    </w:p>
    <w:p w:rsidR="00430059" w:rsidRPr="0087588A" w:rsidRDefault="00430059" w:rsidP="000443F5">
      <w:pPr>
        <w:pStyle w:val="Heading4"/>
        <w:widowControl w:val="0"/>
        <w:tabs>
          <w:tab w:val="clear" w:pos="2394"/>
        </w:tabs>
        <w:spacing w:before="120" w:after="0"/>
        <w:ind w:left="864"/>
      </w:pPr>
      <w:bookmarkStart w:id="1757" w:name="_Toc479676266"/>
      <w:bookmarkStart w:id="1758" w:name="_Toc479632001"/>
      <w:bookmarkStart w:id="1759" w:name="_Toc499543972"/>
      <w:r w:rsidRPr="0087588A">
        <w:t xml:space="preserve">To logout of the </w:t>
      </w:r>
      <w:r w:rsidRPr="0087588A">
        <w:rPr>
          <w:spacing w:val="-1"/>
        </w:rPr>
        <w:t>NUMI</w:t>
      </w:r>
      <w:r w:rsidRPr="0087588A">
        <w:t xml:space="preserve"> </w:t>
      </w:r>
      <w:r w:rsidRPr="0087588A">
        <w:rPr>
          <w:spacing w:val="-1"/>
        </w:rPr>
        <w:t>application</w:t>
      </w:r>
      <w:bookmarkEnd w:id="1757"/>
      <w:bookmarkEnd w:id="1758"/>
      <w:bookmarkEnd w:id="1759"/>
    </w:p>
    <w:p w:rsidR="00430059" w:rsidRPr="0087588A" w:rsidRDefault="00430059" w:rsidP="00BD6B23">
      <w:pPr>
        <w:widowControl w:val="0"/>
        <w:numPr>
          <w:ilvl w:val="1"/>
          <w:numId w:val="122"/>
        </w:numPr>
        <w:tabs>
          <w:tab w:val="left" w:pos="22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Tools </w:t>
      </w:r>
      <w:r w:rsidRPr="0087588A">
        <w:rPr>
          <w:spacing w:val="-1"/>
          <w:sz w:val="24"/>
        </w:rPr>
        <w:t>dropdown.</w:t>
      </w:r>
    </w:p>
    <w:p w:rsidR="00430059" w:rsidRPr="0087588A" w:rsidRDefault="00430059" w:rsidP="00BD6B23">
      <w:pPr>
        <w:widowControl w:val="0"/>
        <w:numPr>
          <w:ilvl w:val="1"/>
          <w:numId w:val="122"/>
        </w:numPr>
        <w:tabs>
          <w:tab w:val="left" w:pos="2261"/>
        </w:tabs>
        <w:spacing w:before="7" w:line="280" w:lineRule="exact"/>
        <w:rPr>
          <w:sz w:val="24"/>
        </w:rPr>
      </w:pPr>
      <w:r w:rsidRPr="0087588A">
        <w:rPr>
          <w:i/>
          <w:sz w:val="24"/>
        </w:rPr>
        <w:t xml:space="preserve">Click </w:t>
      </w:r>
      <w:r w:rsidRPr="0087588A">
        <w:rPr>
          <w:sz w:val="24"/>
        </w:rPr>
        <w:t xml:space="preserve">on </w:t>
      </w:r>
      <w:r w:rsidRPr="0087588A">
        <w:rPr>
          <w:spacing w:val="-1"/>
          <w:sz w:val="24"/>
        </w:rPr>
        <w:t>&lt;</w:t>
      </w:r>
      <w:r w:rsidRPr="0087588A">
        <w:rPr>
          <w:rFonts w:ascii="Courier New"/>
          <w:spacing w:val="-1"/>
          <w:sz w:val="20"/>
        </w:rPr>
        <w:t>Logout</w:t>
      </w:r>
      <w:r w:rsidR="00370A93" w:rsidRPr="0087588A">
        <w:rPr>
          <w:rFonts w:ascii="Courier New"/>
          <w:spacing w:val="-1"/>
          <w:sz w:val="20"/>
        </w:rPr>
        <w:t xml:space="preserve"> from NUMI</w:t>
      </w:r>
      <w:r w:rsidRPr="0087588A">
        <w:rPr>
          <w:spacing w:val="-1"/>
          <w:sz w:val="24"/>
        </w:rPr>
        <w:t>&gt;</w:t>
      </w:r>
      <w:r w:rsidRPr="0087588A">
        <w:rPr>
          <w:sz w:val="24"/>
        </w:rPr>
        <w:t xml:space="preserve"> </w:t>
      </w:r>
      <w:r w:rsidRPr="0087588A">
        <w:rPr>
          <w:spacing w:val="-1"/>
          <w:sz w:val="24"/>
        </w:rPr>
        <w:t>option.</w:t>
      </w:r>
    </w:p>
    <w:p w:rsidR="00430059" w:rsidRPr="0087588A" w:rsidRDefault="00370A93" w:rsidP="00BD6B23">
      <w:pPr>
        <w:widowControl w:val="0"/>
        <w:numPr>
          <w:ilvl w:val="1"/>
          <w:numId w:val="122"/>
        </w:numPr>
        <w:tabs>
          <w:tab w:val="left" w:pos="2261"/>
        </w:tabs>
        <w:ind w:right="230"/>
        <w:rPr>
          <w:sz w:val="24"/>
        </w:rPr>
      </w:pPr>
      <w:r w:rsidRPr="0087588A">
        <w:rPr>
          <w:spacing w:val="-1"/>
          <w:sz w:val="24"/>
        </w:rPr>
        <w:t xml:space="preserve">User will be </w:t>
      </w:r>
      <w:r w:rsidR="00F133BF" w:rsidRPr="0087588A">
        <w:rPr>
          <w:spacing w:val="-1"/>
          <w:sz w:val="24"/>
        </w:rPr>
        <w:t>logged</w:t>
      </w:r>
      <w:r w:rsidRPr="0087588A">
        <w:rPr>
          <w:spacing w:val="-1"/>
          <w:sz w:val="24"/>
        </w:rPr>
        <w:t xml:space="preserve"> out of the NUMI application and t</w:t>
      </w:r>
      <w:r w:rsidR="00430059" w:rsidRPr="0087588A">
        <w:rPr>
          <w:spacing w:val="-1"/>
          <w:sz w:val="24"/>
        </w:rPr>
        <w:t>he</w:t>
      </w:r>
      <w:r w:rsidR="00430059" w:rsidRPr="0087588A">
        <w:rPr>
          <w:sz w:val="24"/>
        </w:rPr>
        <w:t xml:space="preserve"> </w:t>
      </w:r>
      <w:r w:rsidR="00430059" w:rsidRPr="0087588A">
        <w:rPr>
          <w:b/>
          <w:i/>
          <w:sz w:val="24"/>
        </w:rPr>
        <w:t xml:space="preserve">National </w:t>
      </w:r>
      <w:r w:rsidR="00430059" w:rsidRPr="0087588A">
        <w:rPr>
          <w:b/>
          <w:i/>
          <w:spacing w:val="-1"/>
          <w:sz w:val="24"/>
        </w:rPr>
        <w:t>Utilization</w:t>
      </w:r>
      <w:r w:rsidR="00430059" w:rsidRPr="0087588A">
        <w:rPr>
          <w:b/>
          <w:i/>
          <w:sz w:val="24"/>
        </w:rPr>
        <w:t xml:space="preserve"> Management </w:t>
      </w:r>
      <w:r w:rsidR="00430059" w:rsidRPr="0087588A">
        <w:rPr>
          <w:b/>
          <w:i/>
          <w:spacing w:val="-1"/>
          <w:sz w:val="24"/>
        </w:rPr>
        <w:t>Integration</w:t>
      </w:r>
      <w:r w:rsidR="00430059" w:rsidRPr="0087588A">
        <w:rPr>
          <w:b/>
          <w:i/>
          <w:sz w:val="24"/>
        </w:rPr>
        <w:t xml:space="preserve"> </w:t>
      </w:r>
      <w:r w:rsidR="00430059" w:rsidRPr="0087588A">
        <w:rPr>
          <w:b/>
          <w:i/>
          <w:spacing w:val="-1"/>
          <w:sz w:val="24"/>
        </w:rPr>
        <w:t>(NUMI) Screen</w:t>
      </w:r>
      <w:r w:rsidR="00430059" w:rsidRPr="0087588A">
        <w:rPr>
          <w:sz w:val="24"/>
        </w:rPr>
        <w:t xml:space="preserve"> will</w:t>
      </w:r>
      <w:r w:rsidR="00F133BF" w:rsidRPr="0087588A">
        <w:rPr>
          <w:sz w:val="24"/>
        </w:rPr>
        <w:t xml:space="preserve"> display.</w:t>
      </w:r>
      <w:r w:rsidR="00F133BF" w:rsidRPr="0087588A">
        <w:rPr>
          <w:spacing w:val="67"/>
          <w:sz w:val="24"/>
        </w:rPr>
        <w:t xml:space="preserve"> </w:t>
      </w:r>
    </w:p>
    <w:p w:rsidR="00AB5C52" w:rsidRPr="0087588A" w:rsidRDefault="00AB5C52" w:rsidP="00370A93">
      <w:pPr>
        <w:widowControl w:val="0"/>
        <w:numPr>
          <w:ilvl w:val="1"/>
          <w:numId w:val="122"/>
        </w:numPr>
        <w:tabs>
          <w:tab w:val="left" w:pos="2261"/>
        </w:tabs>
        <w:ind w:right="108"/>
      </w:pPr>
      <w:r w:rsidRPr="0087588A">
        <w:rPr>
          <w:sz w:val="24"/>
        </w:rPr>
        <w:t xml:space="preserve">If user wants to log out of the VA IAM SSO as well, which will log the user out of all other VA applications (e.g. Training Management System, etc.) that use VA IAM SSO login, </w:t>
      </w:r>
      <w:r w:rsidRPr="0087588A">
        <w:rPr>
          <w:i/>
          <w:iCs/>
        </w:rPr>
        <w:t xml:space="preserve">Click </w:t>
      </w:r>
      <w:r w:rsidRPr="0087588A">
        <w:rPr>
          <w:spacing w:val="-1"/>
        </w:rPr>
        <w:t>the</w:t>
      </w:r>
      <w:r w:rsidRPr="0087588A">
        <w:t xml:space="preserve"> &lt;Logout of IAM SSO</w:t>
      </w:r>
      <w:r w:rsidRPr="0087588A">
        <w:rPr>
          <w:spacing w:val="-1"/>
        </w:rPr>
        <w:t>&gt;</w:t>
      </w:r>
      <w:r w:rsidRPr="0087588A">
        <w:t xml:space="preserve"> </w:t>
      </w:r>
      <w:r w:rsidRPr="0087588A">
        <w:rPr>
          <w:spacing w:val="-1"/>
        </w:rPr>
        <w:t>button?</w:t>
      </w:r>
      <w:r w:rsidR="00DF273B" w:rsidRPr="0087588A">
        <w:rPr>
          <w:spacing w:val="-1"/>
        </w:rPr>
        <w:t xml:space="preserve"> </w:t>
      </w:r>
      <w:r w:rsidRPr="0087588A">
        <w:rPr>
          <w:spacing w:val="-1"/>
        </w:rPr>
        <w:t>Otherwise close the browser or click on the ‘</w:t>
      </w:r>
      <w:r w:rsidRPr="0087588A">
        <w:rPr>
          <w:spacing w:val="-1"/>
          <w:u w:val="single"/>
        </w:rPr>
        <w:t>here</w:t>
      </w:r>
      <w:r w:rsidRPr="0087588A">
        <w:rPr>
          <w:spacing w:val="-1"/>
        </w:rPr>
        <w:t>’ link to go to NUMI login page</w:t>
      </w:r>
    </w:p>
    <w:p w:rsidR="00370A93" w:rsidRPr="0087588A" w:rsidRDefault="00DF273B" w:rsidP="00370A93">
      <w:pPr>
        <w:widowControl w:val="0"/>
        <w:numPr>
          <w:ilvl w:val="1"/>
          <w:numId w:val="122"/>
        </w:numPr>
        <w:tabs>
          <w:tab w:val="left" w:pos="2261"/>
        </w:tabs>
        <w:ind w:right="108"/>
        <w:rPr>
          <w:sz w:val="24"/>
        </w:rPr>
      </w:pPr>
      <w:r w:rsidRPr="0087588A">
        <w:t xml:space="preserve"> </w:t>
      </w:r>
      <w:r w:rsidR="00370A93" w:rsidRPr="0087588A">
        <w:rPr>
          <w:sz w:val="24"/>
        </w:rPr>
        <w:t>The IAM SSO logout page will be displayed with the message</w:t>
      </w:r>
      <w:r w:rsidRPr="0087588A">
        <w:rPr>
          <w:sz w:val="24"/>
        </w:rPr>
        <w:t xml:space="preserve"> </w:t>
      </w:r>
      <w:r w:rsidR="00370A93" w:rsidRPr="0087588A">
        <w:rPr>
          <w:sz w:val="24"/>
        </w:rPr>
        <w:t>“You have been logged out of VA Single Sign-On”</w:t>
      </w:r>
    </w:p>
    <w:p w:rsidR="00430059" w:rsidRPr="0087588A" w:rsidRDefault="00D67663" w:rsidP="00BD6B23">
      <w:pPr>
        <w:widowControl w:val="0"/>
        <w:numPr>
          <w:ilvl w:val="1"/>
          <w:numId w:val="122"/>
        </w:numPr>
        <w:tabs>
          <w:tab w:val="left" w:pos="2261"/>
        </w:tabs>
        <w:spacing w:before="7"/>
        <w:rPr>
          <w:sz w:val="24"/>
        </w:rPr>
      </w:pPr>
      <w:r w:rsidRPr="0087588A">
        <w:rPr>
          <w:sz w:val="24"/>
        </w:rPr>
        <w:t xml:space="preserve"> Close the browser.</w:t>
      </w:r>
    </w:p>
    <w:p w:rsidR="00430059" w:rsidRPr="0087588A" w:rsidRDefault="00430059" w:rsidP="00430059">
      <w:pPr>
        <w:pStyle w:val="Heading1"/>
      </w:pPr>
      <w:bookmarkStart w:id="1760" w:name="_Toc465421561"/>
      <w:bookmarkStart w:id="1761" w:name="_Toc465422389"/>
      <w:bookmarkStart w:id="1762" w:name="_Toc479676267"/>
      <w:bookmarkStart w:id="1763" w:name="_Toc479632002"/>
      <w:bookmarkStart w:id="1764" w:name="_Toc499543973"/>
      <w:r w:rsidRPr="0087588A">
        <w:t>Online Help Menu</w:t>
      </w:r>
      <w:bookmarkEnd w:id="1760"/>
      <w:bookmarkEnd w:id="1761"/>
      <w:bookmarkEnd w:id="1762"/>
      <w:bookmarkEnd w:id="1763"/>
      <w:bookmarkEnd w:id="1764"/>
    </w:p>
    <w:p w:rsidR="00430059" w:rsidRPr="0087588A" w:rsidRDefault="00430059" w:rsidP="00430059">
      <w:pPr>
        <w:pStyle w:val="BodyText"/>
        <w:spacing w:before="238"/>
        <w:ind w:right="222"/>
      </w:pPr>
      <w:r w:rsidRPr="0087588A">
        <w:t>All NUMI users can</w:t>
      </w:r>
      <w:r w:rsidRPr="0087588A">
        <w:rPr>
          <w:spacing w:val="-2"/>
        </w:rPr>
        <w:t xml:space="preserve"> </w:t>
      </w:r>
      <w:r w:rsidRPr="0087588A">
        <w:t xml:space="preserve">access the </w:t>
      </w:r>
      <w:r w:rsidRPr="0087588A">
        <w:rPr>
          <w:spacing w:val="-1"/>
        </w:rPr>
        <w:t>most</w:t>
      </w:r>
      <w:r w:rsidRPr="0087588A">
        <w:t xml:space="preserve"> </w:t>
      </w:r>
      <w:r w:rsidRPr="0087588A">
        <w:rPr>
          <w:spacing w:val="-1"/>
        </w:rPr>
        <w:t>current</w:t>
      </w:r>
      <w:r w:rsidRPr="0087588A">
        <w:t xml:space="preserve"> </w:t>
      </w:r>
      <w:r w:rsidRPr="0087588A">
        <w:rPr>
          <w:spacing w:val="-1"/>
        </w:rPr>
        <w:t>version</w:t>
      </w:r>
      <w:r w:rsidRPr="0087588A">
        <w:t xml:space="preserve"> of this User Guide </w:t>
      </w:r>
      <w:r w:rsidRPr="0087588A">
        <w:rPr>
          <w:spacing w:val="-1"/>
        </w:rPr>
        <w:t>and</w:t>
      </w:r>
      <w:r w:rsidRPr="0087588A">
        <w:t xml:space="preserve"> other NUMI system</w:t>
      </w:r>
      <w:r w:rsidRPr="0087588A">
        <w:rPr>
          <w:spacing w:val="31"/>
        </w:rPr>
        <w:t xml:space="preserve"> </w:t>
      </w:r>
      <w:r w:rsidRPr="0087588A">
        <w:rPr>
          <w:spacing w:val="-1"/>
        </w:rPr>
        <w:t>documentation</w:t>
      </w:r>
      <w:r w:rsidRPr="0087588A">
        <w:t xml:space="preserve"> on the </w:t>
      </w:r>
      <w:r w:rsidRPr="0087588A">
        <w:rPr>
          <w:spacing w:val="-1"/>
        </w:rPr>
        <w:t>National</w:t>
      </w:r>
      <w:r w:rsidRPr="0087588A">
        <w:t xml:space="preserve"> VistA </w:t>
      </w:r>
      <w:r w:rsidRPr="0087588A">
        <w:rPr>
          <w:spacing w:val="-1"/>
        </w:rPr>
        <w:t>Software</w:t>
      </w:r>
      <w:r w:rsidRPr="0087588A">
        <w:t xml:space="preserve"> </w:t>
      </w:r>
      <w:r w:rsidRPr="0087588A">
        <w:rPr>
          <w:spacing w:val="-1"/>
        </w:rPr>
        <w:t>Documentation</w:t>
      </w:r>
      <w:r w:rsidRPr="0087588A">
        <w:t xml:space="preserve"> </w:t>
      </w:r>
      <w:r w:rsidRPr="0087588A">
        <w:rPr>
          <w:spacing w:val="-1"/>
        </w:rPr>
        <w:t>Library</w:t>
      </w:r>
      <w:r w:rsidRPr="0087588A">
        <w:t xml:space="preserve"> </w:t>
      </w:r>
      <w:r w:rsidR="009A644A" w:rsidRPr="0087588A">
        <w:t xml:space="preserve">at </w:t>
      </w:r>
      <w:hyperlink r:id="rId280">
        <w:r w:rsidRPr="0087588A">
          <w:rPr>
            <w:color w:val="0000FF"/>
            <w:spacing w:val="-1"/>
            <w:u w:val="single" w:color="0000FF"/>
          </w:rPr>
          <w:t>http://www.va.gov/vdl/application.asp?appid=184</w:t>
        </w:r>
        <w:r w:rsidRPr="0087588A">
          <w:rPr>
            <w:color w:val="0000FF"/>
            <w:spacing w:val="1"/>
            <w:u w:val="single" w:color="0000FF"/>
          </w:rPr>
          <w:t xml:space="preserve"> </w:t>
        </w:r>
      </w:hyperlink>
      <w:r w:rsidRPr="0087588A">
        <w:t>or through</w:t>
      </w:r>
      <w:r w:rsidRPr="0087588A">
        <w:rPr>
          <w:spacing w:val="-1"/>
        </w:rPr>
        <w:t xml:space="preserve"> </w:t>
      </w:r>
      <w:r w:rsidRPr="0087588A">
        <w:t>links on the</w:t>
      </w:r>
      <w:r w:rsidRPr="0087588A">
        <w:rPr>
          <w:spacing w:val="-2"/>
        </w:rPr>
        <w:t xml:space="preserve"> </w:t>
      </w:r>
      <w:r w:rsidRPr="0087588A">
        <w:rPr>
          <w:spacing w:val="-1"/>
        </w:rPr>
        <w:t>OQSV</w:t>
      </w:r>
      <w:r w:rsidRPr="0087588A">
        <w:t xml:space="preserve"> website.</w:t>
      </w:r>
    </w:p>
    <w:p w:rsidR="00430059" w:rsidRPr="0087588A" w:rsidRDefault="00430059" w:rsidP="00430059">
      <w:pPr>
        <w:pStyle w:val="BodyText"/>
        <w:spacing w:before="69"/>
        <w:ind w:right="222"/>
      </w:pPr>
      <w:r w:rsidRPr="0087588A">
        <w:t xml:space="preserve">The Office of </w:t>
      </w:r>
      <w:r w:rsidRPr="0087588A">
        <w:rPr>
          <w:spacing w:val="-1"/>
        </w:rPr>
        <w:t>Quality</w:t>
      </w:r>
      <w:r w:rsidRPr="0087588A">
        <w:t xml:space="preserve"> </w:t>
      </w:r>
      <w:r w:rsidRPr="0087588A">
        <w:rPr>
          <w:spacing w:val="-1"/>
        </w:rPr>
        <w:t>Safety</w:t>
      </w:r>
      <w:r w:rsidRPr="0087588A">
        <w:t xml:space="preserve"> and Value </w:t>
      </w:r>
      <w:r w:rsidRPr="0087588A">
        <w:rPr>
          <w:spacing w:val="-1"/>
        </w:rPr>
        <w:t>(OQSV)</w:t>
      </w:r>
      <w:r w:rsidRPr="0087588A">
        <w:t xml:space="preserve"> </w:t>
      </w:r>
      <w:r w:rsidRPr="0087588A">
        <w:rPr>
          <w:spacing w:val="-1"/>
        </w:rPr>
        <w:t>website</w:t>
      </w:r>
      <w:r w:rsidRPr="0087588A">
        <w:t xml:space="preserve"> </w:t>
      </w:r>
      <w:r w:rsidRPr="0087588A">
        <w:rPr>
          <w:spacing w:val="-1"/>
        </w:rPr>
        <w:t xml:space="preserve">can </w:t>
      </w:r>
      <w:r w:rsidRPr="0087588A">
        <w:t>be accessed</w:t>
      </w:r>
      <w:r w:rsidRPr="0087588A">
        <w:rPr>
          <w:spacing w:val="-2"/>
        </w:rPr>
        <w:t xml:space="preserve"> </w:t>
      </w:r>
      <w:r w:rsidRPr="0087588A">
        <w:t>from</w:t>
      </w:r>
      <w:r w:rsidRPr="0087588A">
        <w:rPr>
          <w:spacing w:val="-2"/>
        </w:rPr>
        <w:t xml:space="preserve"> </w:t>
      </w:r>
      <w:r w:rsidRPr="0087588A">
        <w:t>the online Help</w:t>
      </w:r>
      <w:r w:rsidRPr="0087588A">
        <w:rPr>
          <w:spacing w:val="47"/>
        </w:rPr>
        <w:t xml:space="preserve"> </w:t>
      </w:r>
      <w:r w:rsidRPr="0087588A">
        <w:rPr>
          <w:spacing w:val="-1"/>
        </w:rPr>
        <w:t>menu,</w:t>
      </w:r>
      <w:r w:rsidRPr="0087588A">
        <w:t xml:space="preserve"> located at the</w:t>
      </w:r>
      <w:r w:rsidRPr="0087588A">
        <w:rPr>
          <w:spacing w:val="-1"/>
        </w:rPr>
        <w:t xml:space="preserve"> </w:t>
      </w:r>
      <w:r w:rsidRPr="0087588A">
        <w:t>top</w:t>
      </w:r>
      <w:r w:rsidRPr="0087588A">
        <w:rPr>
          <w:spacing w:val="-1"/>
        </w:rPr>
        <w:t xml:space="preserve"> </w:t>
      </w:r>
      <w:r w:rsidRPr="0087588A">
        <w:t xml:space="preserve">of </w:t>
      </w:r>
      <w:r w:rsidRPr="0087588A">
        <w:rPr>
          <w:spacing w:val="-1"/>
        </w:rPr>
        <w:t>many</w:t>
      </w:r>
      <w:r w:rsidRPr="0087588A">
        <w:t xml:space="preserve"> NUMI screens.</w:t>
      </w:r>
      <w:r w:rsidRPr="0087588A">
        <w:rPr>
          <w:spacing w:val="-1"/>
        </w:rPr>
        <w:t xml:space="preserve"> </w:t>
      </w:r>
      <w:r w:rsidRPr="0087588A">
        <w:t>If the online</w:t>
      </w:r>
      <w:r w:rsidRPr="0087588A">
        <w:rPr>
          <w:spacing w:val="-1"/>
        </w:rPr>
        <w:t xml:space="preserve"> </w:t>
      </w:r>
      <w:r w:rsidRPr="0087588A">
        <w:t xml:space="preserve">help information </w:t>
      </w:r>
      <w:r w:rsidRPr="0087588A">
        <w:rPr>
          <w:spacing w:val="-1"/>
        </w:rPr>
        <w:t>does</w:t>
      </w:r>
      <w:r w:rsidRPr="0087588A">
        <w:t xml:space="preserve"> </w:t>
      </w:r>
      <w:r w:rsidRPr="0087588A">
        <w:rPr>
          <w:spacing w:val="-1"/>
        </w:rPr>
        <w:t>not</w:t>
      </w:r>
      <w:r w:rsidRPr="0087588A">
        <w:t xml:space="preserve"> answer</w:t>
      </w:r>
      <w:r w:rsidRPr="0087588A">
        <w:rPr>
          <w:spacing w:val="25"/>
        </w:rPr>
        <w:t xml:space="preserve"> </w:t>
      </w:r>
      <w:r w:rsidRPr="0087588A">
        <w:t xml:space="preserve">your </w:t>
      </w:r>
      <w:r w:rsidRPr="0087588A">
        <w:rPr>
          <w:spacing w:val="-1"/>
        </w:rPr>
        <w:t>question,</w:t>
      </w:r>
      <w:r w:rsidRPr="0087588A">
        <w:t xml:space="preserve"> first </w:t>
      </w:r>
      <w:r w:rsidRPr="0087588A">
        <w:rPr>
          <w:spacing w:val="-1"/>
        </w:rPr>
        <w:t>contact</w:t>
      </w:r>
      <w:r w:rsidRPr="0087588A">
        <w:t xml:space="preserve"> your </w:t>
      </w:r>
      <w:r w:rsidRPr="0087588A">
        <w:rPr>
          <w:spacing w:val="-1"/>
        </w:rPr>
        <w:t>NUMI</w:t>
      </w:r>
      <w:r w:rsidRPr="0087588A">
        <w:t xml:space="preserve"> site </w:t>
      </w:r>
      <w:r w:rsidRPr="0087588A">
        <w:rPr>
          <w:spacing w:val="-1"/>
        </w:rPr>
        <w:t>POC/Administrator</w:t>
      </w:r>
      <w:r w:rsidRPr="0087588A">
        <w:t xml:space="preserve"> </w:t>
      </w:r>
      <w:r w:rsidRPr="0087588A">
        <w:rPr>
          <w:spacing w:val="-1"/>
        </w:rPr>
        <w:t>for</w:t>
      </w:r>
      <w:r w:rsidRPr="0087588A">
        <w:t xml:space="preserve"> </w:t>
      </w:r>
      <w:r w:rsidRPr="0087588A">
        <w:rPr>
          <w:spacing w:val="-1"/>
        </w:rPr>
        <w:t>assistance.</w:t>
      </w:r>
      <w:r w:rsidRPr="0087588A">
        <w:t xml:space="preserve"> If the question</w:t>
      </w:r>
      <w:r w:rsidRPr="0087588A">
        <w:rPr>
          <w:spacing w:val="-2"/>
        </w:rPr>
        <w:t xml:space="preserve"> </w:t>
      </w:r>
      <w:r w:rsidRPr="0087588A">
        <w:t>is</w:t>
      </w:r>
      <w:r w:rsidRPr="0087588A">
        <w:rPr>
          <w:spacing w:val="85"/>
        </w:rPr>
        <w:t xml:space="preserve"> </w:t>
      </w:r>
      <w:r w:rsidRPr="0087588A">
        <w:t xml:space="preserve">still </w:t>
      </w:r>
      <w:r w:rsidRPr="0087588A">
        <w:rPr>
          <w:spacing w:val="-1"/>
        </w:rPr>
        <w:t>unresolved,</w:t>
      </w:r>
      <w:r w:rsidRPr="0087588A">
        <w:t xml:space="preserve"> you </w:t>
      </w:r>
      <w:r w:rsidRPr="0087588A">
        <w:rPr>
          <w:spacing w:val="-1"/>
        </w:rPr>
        <w:t>may</w:t>
      </w:r>
      <w:r w:rsidRPr="0087588A">
        <w:t xml:space="preserve"> log a </w:t>
      </w:r>
      <w:r w:rsidRPr="0087588A">
        <w:rPr>
          <w:spacing w:val="-1"/>
        </w:rPr>
        <w:t>Remedy</w:t>
      </w:r>
      <w:r w:rsidRPr="0087588A">
        <w:t xml:space="preserve"> </w:t>
      </w:r>
      <w:r w:rsidRPr="0087588A">
        <w:rPr>
          <w:spacing w:val="-1"/>
        </w:rPr>
        <w:t>ticket.</w:t>
      </w:r>
    </w:p>
    <w:p w:rsidR="00A91C50" w:rsidRPr="0087588A" w:rsidRDefault="00430059" w:rsidP="00430059">
      <w:r w:rsidRPr="0087588A">
        <w:t xml:space="preserve">You </w:t>
      </w:r>
      <w:r w:rsidRPr="0087588A">
        <w:rPr>
          <w:spacing w:val="-1"/>
        </w:rPr>
        <w:t>may</w:t>
      </w:r>
      <w:r w:rsidRPr="0087588A">
        <w:t xml:space="preserve"> also go to the</w:t>
      </w:r>
      <w:r w:rsidRPr="0087588A">
        <w:rPr>
          <w:spacing w:val="-1"/>
        </w:rPr>
        <w:t xml:space="preserve"> OQSV</w:t>
      </w:r>
      <w:r w:rsidRPr="0087588A">
        <w:t xml:space="preserve"> </w:t>
      </w:r>
      <w:r w:rsidRPr="0087588A">
        <w:rPr>
          <w:spacing w:val="-1"/>
        </w:rPr>
        <w:t>web</w:t>
      </w:r>
      <w:r w:rsidRPr="0087588A">
        <w:rPr>
          <w:spacing w:val="1"/>
        </w:rPr>
        <w:t xml:space="preserve"> </w:t>
      </w:r>
      <w:r w:rsidRPr="0087588A">
        <w:t xml:space="preserve">page </w:t>
      </w:r>
      <w:r w:rsidRPr="0087588A">
        <w:rPr>
          <w:spacing w:val="-1"/>
        </w:rPr>
        <w:t xml:space="preserve">directly </w:t>
      </w:r>
      <w:r w:rsidRPr="0087588A">
        <w:t xml:space="preserve">by typing </w:t>
      </w:r>
      <w:r w:rsidRPr="0087588A">
        <w:rPr>
          <w:spacing w:val="-1"/>
        </w:rPr>
        <w:t>this</w:t>
      </w:r>
      <w:r w:rsidRPr="0087588A">
        <w:t xml:space="preserve"> URL in your browser’s </w:t>
      </w:r>
      <w:r w:rsidRPr="0087588A">
        <w:rPr>
          <w:spacing w:val="-1"/>
        </w:rPr>
        <w:t>address</w:t>
      </w:r>
      <w:r w:rsidRPr="0087588A">
        <w:rPr>
          <w:spacing w:val="47"/>
        </w:rPr>
        <w:t xml:space="preserve"> </w:t>
      </w:r>
      <w:r w:rsidRPr="0087588A">
        <w:rPr>
          <w:spacing w:val="-1"/>
        </w:rPr>
        <w:t>line:</w:t>
      </w:r>
      <w:r w:rsidR="00DF273B" w:rsidRPr="0087588A">
        <w:t xml:space="preserve"> </w:t>
      </w:r>
      <w:hyperlink r:id="rId281" w:history="1">
        <w:r w:rsidRPr="0087588A">
          <w:rPr>
            <w:rStyle w:val="Hyperlink"/>
          </w:rPr>
          <w:t>http://vaww.oqsv.med.va.gov/functions/integrity/um/numi/numi.aspx</w:t>
        </w:r>
      </w:hyperlink>
    </w:p>
    <w:p w:rsidR="00430059" w:rsidRPr="0087588A" w:rsidRDefault="00430059" w:rsidP="00430059">
      <w:pPr>
        <w:pStyle w:val="Heading2"/>
      </w:pPr>
      <w:bookmarkStart w:id="1765" w:name="_Toc479676268"/>
      <w:bookmarkStart w:id="1766" w:name="_Toc479632003"/>
      <w:bookmarkStart w:id="1767" w:name="_Toc499543974"/>
      <w:r w:rsidRPr="0087588A">
        <w:t>Accessing the NUMI Treating Specialty Configuration Feature</w:t>
      </w:r>
      <w:bookmarkEnd w:id="1765"/>
      <w:bookmarkEnd w:id="1766"/>
      <w:bookmarkEnd w:id="1767"/>
    </w:p>
    <w:p w:rsidR="00132E60" w:rsidRPr="0087588A" w:rsidRDefault="00132E60" w:rsidP="000443F5">
      <w:pPr>
        <w:pStyle w:val="Heading4"/>
        <w:widowControl w:val="0"/>
        <w:tabs>
          <w:tab w:val="clear" w:pos="2394"/>
        </w:tabs>
        <w:spacing w:before="120" w:after="0"/>
        <w:ind w:left="864"/>
      </w:pPr>
      <w:bookmarkStart w:id="1768" w:name="_Toc479676269"/>
      <w:bookmarkStart w:id="1769" w:name="_Toc479632004"/>
      <w:bookmarkStart w:id="1770" w:name="_Toc499543975"/>
      <w:r w:rsidRPr="0087588A">
        <w:t>To access</w:t>
      </w:r>
      <w:r w:rsidRPr="0087588A">
        <w:rPr>
          <w:spacing w:val="1"/>
        </w:rPr>
        <w:t xml:space="preserve"> </w:t>
      </w:r>
      <w:r w:rsidRPr="0087588A">
        <w:rPr>
          <w:spacing w:val="-1"/>
        </w:rPr>
        <w:t>the</w:t>
      </w:r>
      <w:r w:rsidRPr="0087588A">
        <w:t xml:space="preserve"> online Help </w:t>
      </w:r>
      <w:r w:rsidRPr="0087588A">
        <w:rPr>
          <w:spacing w:val="-1"/>
        </w:rPr>
        <w:t>feature</w:t>
      </w:r>
      <w:bookmarkEnd w:id="1768"/>
      <w:bookmarkEnd w:id="1769"/>
      <w:bookmarkEnd w:id="1770"/>
    </w:p>
    <w:p w:rsidR="005F04D9" w:rsidRPr="0087588A" w:rsidRDefault="00132E60" w:rsidP="00BD6B23">
      <w:pPr>
        <w:widowControl w:val="0"/>
        <w:numPr>
          <w:ilvl w:val="0"/>
          <w:numId w:val="123"/>
        </w:numPr>
        <w:tabs>
          <w:tab w:val="left" w:pos="2261"/>
        </w:tabs>
        <w:spacing w:line="275" w:lineRule="exact"/>
        <w:rPr>
          <w:sz w:val="6"/>
          <w:szCs w:val="6"/>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Help </w:t>
      </w:r>
      <w:r w:rsidRPr="0087588A">
        <w:rPr>
          <w:spacing w:val="-1"/>
          <w:sz w:val="24"/>
        </w:rPr>
        <w:t>menu</w:t>
      </w:r>
      <w:r w:rsidRPr="0087588A">
        <w:rPr>
          <w:sz w:val="24"/>
        </w:rPr>
        <w:t xml:space="preserve"> dropdown</w:t>
      </w:r>
    </w:p>
    <w:p w:rsidR="00132E60" w:rsidRPr="0087588A" w:rsidRDefault="00132E60" w:rsidP="00132E60">
      <w:pPr>
        <w:widowControl w:val="0"/>
        <w:tabs>
          <w:tab w:val="left" w:pos="2261"/>
        </w:tabs>
        <w:spacing w:line="275" w:lineRule="exact"/>
        <w:ind w:left="2260"/>
        <w:rPr>
          <w:i/>
          <w:sz w:val="24"/>
        </w:rPr>
      </w:pPr>
    </w:p>
    <w:p w:rsidR="00DE51A3" w:rsidRPr="0087588A" w:rsidRDefault="00132E60" w:rsidP="00132E60">
      <w:pPr>
        <w:pStyle w:val="InstructionalBullet1"/>
        <w:ind w:left="720" w:hanging="360"/>
        <w:jc w:val="center"/>
        <w:rPr>
          <w:i w:val="0"/>
          <w:color w:val="auto"/>
          <w:sz w:val="24"/>
        </w:rPr>
      </w:pPr>
      <w:r w:rsidRPr="0087588A">
        <w:rPr>
          <w:noProof/>
        </w:rPr>
        <w:lastRenderedPageBreak/>
        <w:drawing>
          <wp:inline distT="0" distB="0" distL="0" distR="0" wp14:anchorId="348DECE1" wp14:editId="43C54DCD">
            <wp:extent cx="1250899" cy="881068"/>
            <wp:effectExtent l="19050" t="19050" r="26035" b="14605"/>
            <wp:docPr id="1108" name="Picture 1108" descr="Help Menu dropdown" title="Help Menu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258513" cy="886431"/>
                    </a:xfrm>
                    <a:prstGeom prst="rect">
                      <a:avLst/>
                    </a:prstGeom>
                    <a:ln>
                      <a:solidFill>
                        <a:schemeClr val="tx1"/>
                      </a:solidFill>
                    </a:ln>
                  </pic:spPr>
                </pic:pic>
              </a:graphicData>
            </a:graphic>
          </wp:inline>
        </w:drawing>
      </w:r>
    </w:p>
    <w:p w:rsidR="00132E60" w:rsidRPr="0087588A" w:rsidRDefault="005F0601" w:rsidP="005F0601">
      <w:pPr>
        <w:pStyle w:val="Caption"/>
        <w:jc w:val="center"/>
        <w:rPr>
          <w:i/>
          <w:sz w:val="24"/>
        </w:rPr>
      </w:pPr>
      <w:bookmarkStart w:id="1771" w:name="_Toc479683435"/>
      <w:bookmarkStart w:id="1772" w:name="_Toc479632218"/>
      <w:bookmarkStart w:id="1773" w:name="_Toc499543663"/>
      <w:r w:rsidRPr="0087588A">
        <w:t xml:space="preserve">Figure </w:t>
      </w:r>
      <w:fldSimple w:instr=" SEQ Figure \* ARABIC ">
        <w:r w:rsidR="00E65A84">
          <w:rPr>
            <w:noProof/>
          </w:rPr>
          <w:t>182</w:t>
        </w:r>
      </w:fldSimple>
      <w:r w:rsidR="00132E60" w:rsidRPr="0087588A">
        <w:t>: Help Menu dropdown</w:t>
      </w:r>
      <w:bookmarkEnd w:id="1771"/>
      <w:bookmarkEnd w:id="1772"/>
      <w:bookmarkEnd w:id="1773"/>
    </w:p>
    <w:p w:rsidR="00132E60" w:rsidRPr="0087588A" w:rsidRDefault="00132E60" w:rsidP="00BD6B23">
      <w:pPr>
        <w:widowControl w:val="0"/>
        <w:numPr>
          <w:ilvl w:val="0"/>
          <w:numId w:val="123"/>
        </w:numPr>
        <w:tabs>
          <w:tab w:val="left" w:pos="2261"/>
        </w:tabs>
        <w:spacing w:line="275" w:lineRule="exact"/>
        <w:rPr>
          <w:sz w:val="24"/>
        </w:rPr>
      </w:pPr>
      <w:r w:rsidRPr="0087588A">
        <w:rPr>
          <w:sz w:val="24"/>
        </w:rPr>
        <w:t>Select</w:t>
      </w:r>
      <w:r w:rsidRPr="0087588A">
        <w:rPr>
          <w:spacing w:val="-1"/>
          <w:sz w:val="24"/>
        </w:rPr>
        <w:t xml:space="preserve"> </w:t>
      </w:r>
      <w:r w:rsidRPr="0087588A">
        <w:rPr>
          <w:sz w:val="24"/>
        </w:rPr>
        <w:t>the</w:t>
      </w:r>
      <w:r w:rsidRPr="0087588A">
        <w:rPr>
          <w:spacing w:val="1"/>
          <w:sz w:val="24"/>
        </w:rPr>
        <w:t xml:space="preserve"> </w:t>
      </w:r>
      <w:r w:rsidRPr="0087588A">
        <w:rPr>
          <w:b/>
          <w:spacing w:val="-1"/>
          <w:sz w:val="24"/>
        </w:rPr>
        <w:t>On-Line</w:t>
      </w:r>
      <w:r w:rsidRPr="0087588A">
        <w:rPr>
          <w:b/>
          <w:sz w:val="24"/>
        </w:rPr>
        <w:t xml:space="preserve"> Help</w:t>
      </w:r>
      <w:r w:rsidRPr="0087588A">
        <w:rPr>
          <w:b/>
          <w:spacing w:val="-1"/>
          <w:sz w:val="24"/>
        </w:rPr>
        <w:t xml:space="preserve"> </w:t>
      </w:r>
      <w:r w:rsidRPr="0087588A">
        <w:rPr>
          <w:sz w:val="24"/>
        </w:rPr>
        <w:t>option by</w:t>
      </w:r>
      <w:r w:rsidRPr="0087588A">
        <w:rPr>
          <w:spacing w:val="-1"/>
          <w:sz w:val="24"/>
        </w:rPr>
        <w:t xml:space="preserve"> </w:t>
      </w:r>
      <w:r w:rsidRPr="0087588A">
        <w:rPr>
          <w:i/>
          <w:sz w:val="24"/>
        </w:rPr>
        <w:t xml:space="preserve">clicking </w:t>
      </w:r>
      <w:r w:rsidRPr="0087588A">
        <w:rPr>
          <w:sz w:val="24"/>
        </w:rPr>
        <w:t xml:space="preserve">on </w:t>
      </w:r>
      <w:r w:rsidRPr="0087588A">
        <w:rPr>
          <w:spacing w:val="-1"/>
          <w:sz w:val="24"/>
        </w:rPr>
        <w:t>it</w:t>
      </w:r>
      <w:r w:rsidRPr="0087588A">
        <w:rPr>
          <w:sz w:val="24"/>
        </w:rPr>
        <w:t xml:space="preserve"> and you will </w:t>
      </w:r>
      <w:r w:rsidRPr="0087588A">
        <w:rPr>
          <w:spacing w:val="-1"/>
          <w:sz w:val="24"/>
        </w:rPr>
        <w:t>be</w:t>
      </w:r>
      <w:r w:rsidRPr="0087588A">
        <w:rPr>
          <w:sz w:val="24"/>
        </w:rPr>
        <w:t xml:space="preserve"> </w:t>
      </w:r>
      <w:r w:rsidRPr="0087588A">
        <w:rPr>
          <w:spacing w:val="-1"/>
          <w:sz w:val="24"/>
        </w:rPr>
        <w:t>redirected</w:t>
      </w:r>
      <w:r w:rsidRPr="0087588A">
        <w:rPr>
          <w:spacing w:val="33"/>
          <w:sz w:val="24"/>
        </w:rPr>
        <w:t xml:space="preserve"> </w:t>
      </w:r>
      <w:r w:rsidRPr="0087588A">
        <w:rPr>
          <w:sz w:val="24"/>
        </w:rPr>
        <w:t xml:space="preserve">to the </w:t>
      </w:r>
      <w:r w:rsidRPr="0087588A">
        <w:rPr>
          <w:spacing w:val="-1"/>
          <w:sz w:val="24"/>
        </w:rPr>
        <w:t>Office</w:t>
      </w:r>
      <w:r w:rsidRPr="0087588A">
        <w:rPr>
          <w:sz w:val="24"/>
        </w:rPr>
        <w:t xml:space="preserve"> of </w:t>
      </w:r>
      <w:r w:rsidRPr="0087588A">
        <w:rPr>
          <w:spacing w:val="-1"/>
          <w:sz w:val="24"/>
        </w:rPr>
        <w:t>Quality</w:t>
      </w:r>
      <w:r w:rsidRPr="0087588A">
        <w:rPr>
          <w:spacing w:val="-2"/>
          <w:sz w:val="24"/>
        </w:rPr>
        <w:t xml:space="preserve"> </w:t>
      </w:r>
      <w:r w:rsidRPr="0087588A">
        <w:rPr>
          <w:sz w:val="24"/>
        </w:rPr>
        <w:t xml:space="preserve">Safety and Value </w:t>
      </w:r>
      <w:r w:rsidRPr="0087588A">
        <w:rPr>
          <w:spacing w:val="-1"/>
          <w:sz w:val="24"/>
        </w:rPr>
        <w:t>(OQSV)</w:t>
      </w:r>
      <w:r w:rsidRPr="0087588A">
        <w:rPr>
          <w:spacing w:val="1"/>
          <w:sz w:val="24"/>
        </w:rPr>
        <w:t xml:space="preserve"> </w:t>
      </w:r>
      <w:r w:rsidRPr="0087588A">
        <w:rPr>
          <w:sz w:val="24"/>
        </w:rPr>
        <w:t>web page</w:t>
      </w:r>
      <w:r w:rsidR="00C50602" w:rsidRPr="0087588A">
        <w:rPr>
          <w:sz w:val="24"/>
        </w:rPr>
        <w:t>.</w:t>
      </w:r>
    </w:p>
    <w:p w:rsidR="00132E60" w:rsidRPr="0087588A" w:rsidRDefault="00132E60" w:rsidP="00BD6B23">
      <w:pPr>
        <w:widowControl w:val="0"/>
        <w:numPr>
          <w:ilvl w:val="0"/>
          <w:numId w:val="123"/>
        </w:numPr>
        <w:tabs>
          <w:tab w:val="left" w:pos="2261"/>
        </w:tabs>
        <w:spacing w:line="275" w:lineRule="exact"/>
        <w:rPr>
          <w:sz w:val="24"/>
        </w:rPr>
      </w:pPr>
      <w:r w:rsidRPr="0087588A">
        <w:rPr>
          <w:sz w:val="24"/>
        </w:rPr>
        <w:t>Click on the</w:t>
      </w:r>
      <w:r w:rsidRPr="0087588A">
        <w:rPr>
          <w:spacing w:val="-1"/>
          <w:sz w:val="24"/>
        </w:rPr>
        <w:t xml:space="preserve"> </w:t>
      </w:r>
      <w:r w:rsidRPr="0087588A">
        <w:rPr>
          <w:b/>
          <w:spacing w:val="-1"/>
          <w:sz w:val="24"/>
        </w:rPr>
        <w:t>NUMI</w:t>
      </w:r>
      <w:r w:rsidRPr="0087588A">
        <w:rPr>
          <w:b/>
          <w:sz w:val="24"/>
        </w:rPr>
        <w:t xml:space="preserve"> User Guide </w:t>
      </w:r>
      <w:r w:rsidR="00CE4DDE" w:rsidRPr="0087588A">
        <w:rPr>
          <w:spacing w:val="-1"/>
          <w:sz w:val="24"/>
        </w:rPr>
        <w:t xml:space="preserve">option in the web page </w:t>
      </w:r>
      <w:r w:rsidRPr="0087588A">
        <w:rPr>
          <w:sz w:val="24"/>
        </w:rPr>
        <w:t xml:space="preserve">(Here </w:t>
      </w:r>
      <w:r w:rsidRPr="0087588A">
        <w:rPr>
          <w:spacing w:val="-1"/>
          <w:sz w:val="24"/>
        </w:rPr>
        <w:t>you</w:t>
      </w:r>
      <w:r w:rsidRPr="0087588A">
        <w:rPr>
          <w:sz w:val="24"/>
        </w:rPr>
        <w:t xml:space="preserve"> will be </w:t>
      </w:r>
      <w:r w:rsidRPr="0087588A">
        <w:rPr>
          <w:spacing w:val="-1"/>
          <w:sz w:val="24"/>
        </w:rPr>
        <w:t>able</w:t>
      </w:r>
      <w:r w:rsidRPr="0087588A">
        <w:rPr>
          <w:sz w:val="24"/>
        </w:rPr>
        <w:t xml:space="preserve"> to click on</w:t>
      </w:r>
      <w:r w:rsidRPr="0087588A">
        <w:rPr>
          <w:spacing w:val="-1"/>
          <w:sz w:val="24"/>
        </w:rPr>
        <w:t xml:space="preserve"> </w:t>
      </w:r>
      <w:r w:rsidRPr="0087588A">
        <w:rPr>
          <w:sz w:val="24"/>
        </w:rPr>
        <w:t>a</w:t>
      </w:r>
      <w:r w:rsidRPr="0087588A">
        <w:rPr>
          <w:spacing w:val="25"/>
          <w:sz w:val="24"/>
        </w:rPr>
        <w:t xml:space="preserve"> </w:t>
      </w:r>
      <w:r w:rsidRPr="0087588A">
        <w:rPr>
          <w:sz w:val="24"/>
        </w:rPr>
        <w:t>link that will</w:t>
      </w:r>
      <w:r w:rsidRPr="0087588A">
        <w:rPr>
          <w:spacing w:val="-2"/>
          <w:sz w:val="24"/>
        </w:rPr>
        <w:t xml:space="preserve"> </w:t>
      </w:r>
      <w:r w:rsidRPr="0087588A">
        <w:rPr>
          <w:sz w:val="24"/>
        </w:rPr>
        <w:t xml:space="preserve">open an </w:t>
      </w:r>
      <w:r w:rsidRPr="0087588A">
        <w:rPr>
          <w:spacing w:val="-1"/>
          <w:sz w:val="24"/>
        </w:rPr>
        <w:t>electronic</w:t>
      </w:r>
      <w:r w:rsidRPr="0087588A">
        <w:rPr>
          <w:sz w:val="24"/>
        </w:rPr>
        <w:t xml:space="preserve"> copy</w:t>
      </w:r>
      <w:r w:rsidRPr="0087588A">
        <w:rPr>
          <w:spacing w:val="-1"/>
          <w:sz w:val="24"/>
        </w:rPr>
        <w:t xml:space="preserve"> </w:t>
      </w:r>
      <w:r w:rsidRPr="0087588A">
        <w:rPr>
          <w:sz w:val="24"/>
        </w:rPr>
        <w:t>of</w:t>
      </w:r>
      <w:r w:rsidRPr="0087588A">
        <w:rPr>
          <w:spacing w:val="-1"/>
          <w:sz w:val="24"/>
        </w:rPr>
        <w:t xml:space="preserve"> </w:t>
      </w:r>
      <w:r w:rsidRPr="0087588A">
        <w:rPr>
          <w:sz w:val="24"/>
        </w:rPr>
        <w:t xml:space="preserve">this User </w:t>
      </w:r>
      <w:r w:rsidRPr="0087588A">
        <w:rPr>
          <w:spacing w:val="-1"/>
          <w:sz w:val="24"/>
        </w:rPr>
        <w:t>Guide</w:t>
      </w:r>
      <w:r w:rsidRPr="0087588A">
        <w:rPr>
          <w:sz w:val="24"/>
        </w:rPr>
        <w:t xml:space="preserve"> in its</w:t>
      </w:r>
      <w:r w:rsidRPr="0087588A">
        <w:rPr>
          <w:spacing w:val="-1"/>
          <w:sz w:val="24"/>
        </w:rPr>
        <w:t xml:space="preserve"> </w:t>
      </w:r>
      <w:r w:rsidRPr="0087588A">
        <w:rPr>
          <w:sz w:val="24"/>
        </w:rPr>
        <w:t>entirety. Or,</w:t>
      </w:r>
      <w:r w:rsidRPr="0087588A">
        <w:rPr>
          <w:spacing w:val="-2"/>
          <w:sz w:val="24"/>
        </w:rPr>
        <w:t xml:space="preserve"> </w:t>
      </w:r>
      <w:r w:rsidRPr="0087588A">
        <w:rPr>
          <w:sz w:val="24"/>
        </w:rPr>
        <w:t>if</w:t>
      </w:r>
      <w:r w:rsidRPr="0087588A">
        <w:rPr>
          <w:spacing w:val="26"/>
          <w:sz w:val="24"/>
        </w:rPr>
        <w:t xml:space="preserve"> </w:t>
      </w:r>
      <w:r w:rsidRPr="0087588A">
        <w:rPr>
          <w:sz w:val="24"/>
        </w:rPr>
        <w:t>you prefer,</w:t>
      </w:r>
      <w:r w:rsidRPr="0087588A">
        <w:rPr>
          <w:spacing w:val="-2"/>
          <w:sz w:val="24"/>
        </w:rPr>
        <w:t xml:space="preserve"> </w:t>
      </w:r>
      <w:r w:rsidRPr="0087588A">
        <w:rPr>
          <w:sz w:val="24"/>
        </w:rPr>
        <w:t xml:space="preserve">you can click on </w:t>
      </w:r>
      <w:r w:rsidRPr="0087588A">
        <w:rPr>
          <w:spacing w:val="-1"/>
          <w:sz w:val="24"/>
        </w:rPr>
        <w:t>individual</w:t>
      </w:r>
      <w:r w:rsidRPr="0087588A">
        <w:rPr>
          <w:sz w:val="24"/>
        </w:rPr>
        <w:t xml:space="preserve"> </w:t>
      </w:r>
      <w:r w:rsidRPr="0087588A">
        <w:rPr>
          <w:spacing w:val="-1"/>
          <w:sz w:val="24"/>
        </w:rPr>
        <w:t>links</w:t>
      </w:r>
      <w:r w:rsidRPr="0087588A">
        <w:rPr>
          <w:sz w:val="24"/>
        </w:rPr>
        <w:t xml:space="preserve"> to</w:t>
      </w:r>
      <w:r w:rsidRPr="0087588A">
        <w:rPr>
          <w:spacing w:val="-2"/>
          <w:sz w:val="24"/>
        </w:rPr>
        <w:t xml:space="preserve"> </w:t>
      </w:r>
      <w:r w:rsidRPr="0087588A">
        <w:rPr>
          <w:sz w:val="24"/>
        </w:rPr>
        <w:t xml:space="preserve">each chapter in the </w:t>
      </w:r>
      <w:r w:rsidRPr="0087588A">
        <w:rPr>
          <w:spacing w:val="-1"/>
          <w:sz w:val="24"/>
        </w:rPr>
        <w:t>document.)</w:t>
      </w:r>
    </w:p>
    <w:p w:rsidR="00132E60" w:rsidRPr="0087588A" w:rsidRDefault="00132E60" w:rsidP="00BD6B23">
      <w:pPr>
        <w:widowControl w:val="0"/>
        <w:numPr>
          <w:ilvl w:val="0"/>
          <w:numId w:val="123"/>
        </w:numPr>
        <w:tabs>
          <w:tab w:val="left" w:pos="2261"/>
        </w:tabs>
        <w:spacing w:line="275" w:lineRule="exact"/>
      </w:pPr>
      <w:r w:rsidRPr="0087588A">
        <w:rPr>
          <w:spacing w:val="-1"/>
          <w:sz w:val="24"/>
        </w:rPr>
        <w:t xml:space="preserve">Select the Copyright option by </w:t>
      </w:r>
      <w:r w:rsidRPr="0087588A">
        <w:rPr>
          <w:i/>
          <w:spacing w:val="-1"/>
          <w:sz w:val="24"/>
        </w:rPr>
        <w:t>clicking</w:t>
      </w:r>
      <w:r w:rsidRPr="0087588A">
        <w:rPr>
          <w:spacing w:val="-1"/>
          <w:sz w:val="24"/>
        </w:rPr>
        <w:t xml:space="preserve"> on </w:t>
      </w:r>
      <w:r w:rsidR="0078041D" w:rsidRPr="0087588A">
        <w:rPr>
          <w:spacing w:val="-1"/>
          <w:sz w:val="24"/>
        </w:rPr>
        <w:t>it</w:t>
      </w:r>
      <w:r w:rsidRPr="0087588A">
        <w:rPr>
          <w:spacing w:val="-1"/>
          <w:sz w:val="24"/>
        </w:rPr>
        <w:t xml:space="preserve"> and you will be redirected to the McKesson CERMe Proprietary Notice page</w:t>
      </w:r>
      <w:r w:rsidRPr="0087588A">
        <w:rPr>
          <w:spacing w:val="-1"/>
        </w:rPr>
        <w:t xml:space="preserve">. </w:t>
      </w:r>
    </w:p>
    <w:p w:rsidR="00132E60" w:rsidRPr="0087588A" w:rsidRDefault="00132E60" w:rsidP="00132E60">
      <w:pPr>
        <w:widowControl w:val="0"/>
        <w:tabs>
          <w:tab w:val="left" w:pos="2261"/>
        </w:tabs>
        <w:spacing w:line="275" w:lineRule="exact"/>
      </w:pPr>
    </w:p>
    <w:p w:rsidR="00132E60" w:rsidRPr="0087588A" w:rsidRDefault="00132E60" w:rsidP="00132E60">
      <w:pPr>
        <w:jc w:val="center"/>
      </w:pPr>
      <w:r w:rsidRPr="0087588A">
        <w:rPr>
          <w:noProof/>
        </w:rPr>
        <w:drawing>
          <wp:inline distT="0" distB="0" distL="0" distR="0" wp14:anchorId="2702662E" wp14:editId="2216B7A6">
            <wp:extent cx="3140766" cy="2339132"/>
            <wp:effectExtent l="19050" t="19050" r="21590" b="23495"/>
            <wp:docPr id="1109" name="Picture 1109" descr="OQSV Web Page" title="OQSV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141797" cy="2339900"/>
                    </a:xfrm>
                    <a:prstGeom prst="rect">
                      <a:avLst/>
                    </a:prstGeom>
                    <a:ln>
                      <a:solidFill>
                        <a:schemeClr val="tx1"/>
                      </a:solidFill>
                    </a:ln>
                  </pic:spPr>
                </pic:pic>
              </a:graphicData>
            </a:graphic>
          </wp:inline>
        </w:drawing>
      </w:r>
    </w:p>
    <w:p w:rsidR="00132E60" w:rsidRPr="0087588A" w:rsidRDefault="005F0601" w:rsidP="005F0601">
      <w:pPr>
        <w:pStyle w:val="Caption"/>
        <w:jc w:val="center"/>
      </w:pPr>
      <w:bookmarkStart w:id="1774" w:name="_Toc479683436"/>
      <w:bookmarkStart w:id="1775" w:name="_Toc479632219"/>
      <w:bookmarkStart w:id="1776" w:name="_Toc499543664"/>
      <w:r w:rsidRPr="0087588A">
        <w:t xml:space="preserve">Figure </w:t>
      </w:r>
      <w:fldSimple w:instr=" SEQ Figure \* ARABIC ">
        <w:r w:rsidR="00E65A84">
          <w:rPr>
            <w:noProof/>
          </w:rPr>
          <w:t>183</w:t>
        </w:r>
      </w:fldSimple>
      <w:r w:rsidR="00132E60" w:rsidRPr="0087588A">
        <w:t>: OQSV Web Page</w:t>
      </w:r>
      <w:bookmarkEnd w:id="1774"/>
      <w:bookmarkEnd w:id="1775"/>
      <w:bookmarkEnd w:id="1776"/>
    </w:p>
    <w:p w:rsidR="00132E60" w:rsidRPr="0087588A" w:rsidRDefault="00132E60" w:rsidP="00132E60">
      <w:pPr>
        <w:jc w:val="center"/>
      </w:pPr>
      <w:r w:rsidRPr="0087588A">
        <w:rPr>
          <w:noProof/>
        </w:rPr>
        <w:drawing>
          <wp:inline distT="0" distB="0" distL="0" distR="0" wp14:anchorId="781350DC" wp14:editId="1811F4A5">
            <wp:extent cx="3781425" cy="1791733"/>
            <wp:effectExtent l="19050" t="19050" r="9525" b="18415"/>
            <wp:docPr id="1110" name="Picture 1110" descr="McKesson CERMe Proprietary Notice" title="McKesson CERMe Proprietary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781425" cy="1791733"/>
                    </a:xfrm>
                    <a:prstGeom prst="rect">
                      <a:avLst/>
                    </a:prstGeom>
                    <a:ln>
                      <a:solidFill>
                        <a:schemeClr val="tx1"/>
                      </a:solidFill>
                    </a:ln>
                  </pic:spPr>
                </pic:pic>
              </a:graphicData>
            </a:graphic>
          </wp:inline>
        </w:drawing>
      </w:r>
    </w:p>
    <w:p w:rsidR="00132E60" w:rsidRPr="0087588A" w:rsidRDefault="005F0601" w:rsidP="005F0601">
      <w:pPr>
        <w:pStyle w:val="Caption"/>
        <w:jc w:val="center"/>
      </w:pPr>
      <w:bookmarkStart w:id="1777" w:name="_Toc479683437"/>
      <w:bookmarkStart w:id="1778" w:name="_Toc479632220"/>
      <w:bookmarkStart w:id="1779" w:name="_Toc499543665"/>
      <w:r w:rsidRPr="0087588A">
        <w:t xml:space="preserve">Figure </w:t>
      </w:r>
      <w:fldSimple w:instr=" SEQ Figure \* ARABIC ">
        <w:r w:rsidR="00E65A84">
          <w:rPr>
            <w:noProof/>
          </w:rPr>
          <w:t>184</w:t>
        </w:r>
      </w:fldSimple>
      <w:r w:rsidR="0078041D" w:rsidRPr="0087588A">
        <w:t>:</w:t>
      </w:r>
      <w:r w:rsidR="0078041D" w:rsidRPr="0087588A">
        <w:rPr>
          <w:rFonts w:ascii="Arial" w:eastAsia="Arial" w:hAnsi="Arial"/>
          <w:b w:val="0"/>
          <w:sz w:val="18"/>
          <w:szCs w:val="18"/>
        </w:rPr>
        <w:t xml:space="preserve"> </w:t>
      </w:r>
      <w:r w:rsidR="0078041D" w:rsidRPr="0087588A">
        <w:t>McKesson CERMe Proprietary Notice</w:t>
      </w:r>
      <w:bookmarkEnd w:id="1777"/>
      <w:bookmarkEnd w:id="1778"/>
      <w:bookmarkEnd w:id="1779"/>
    </w:p>
    <w:p w:rsidR="0078041D" w:rsidRPr="0087588A" w:rsidRDefault="0078041D">
      <w:r w:rsidRPr="0087588A">
        <w:br w:type="page"/>
      </w:r>
    </w:p>
    <w:p w:rsidR="0078041D" w:rsidRPr="0087588A" w:rsidRDefault="0078041D" w:rsidP="000D00D3">
      <w:pPr>
        <w:pStyle w:val="Heading1"/>
        <w:rPr>
          <w:b w:val="0"/>
          <w:bCs w:val="0"/>
        </w:rPr>
      </w:pPr>
      <w:bookmarkStart w:id="1780" w:name="_Toc465421563"/>
      <w:bookmarkStart w:id="1781" w:name="_Toc465422391"/>
      <w:bookmarkStart w:id="1782" w:name="_Toc479676270"/>
      <w:bookmarkStart w:id="1783" w:name="_Toc479632005"/>
      <w:bookmarkStart w:id="1784" w:name="_Toc499543976"/>
      <w:r w:rsidRPr="0087588A">
        <w:lastRenderedPageBreak/>
        <w:t>Glossary of Terms</w:t>
      </w:r>
      <w:bookmarkEnd w:id="1780"/>
      <w:bookmarkEnd w:id="1781"/>
      <w:bookmarkEnd w:id="1782"/>
      <w:bookmarkEnd w:id="1783"/>
      <w:bookmarkEnd w:id="1784"/>
    </w:p>
    <w:p w:rsidR="0078041D" w:rsidRPr="0087588A" w:rsidRDefault="0078041D" w:rsidP="0078041D">
      <w:pPr>
        <w:pStyle w:val="BodyText"/>
        <w:spacing w:before="238"/>
        <w:ind w:left="220"/>
      </w:pPr>
      <w:r w:rsidRPr="0087588A">
        <w:t xml:space="preserve">A glossary </w:t>
      </w:r>
      <w:r w:rsidRPr="0087588A">
        <w:rPr>
          <w:spacing w:val="-1"/>
        </w:rPr>
        <w:t xml:space="preserve">of </w:t>
      </w:r>
      <w:r w:rsidRPr="0087588A">
        <w:t>UM</w:t>
      </w:r>
      <w:r w:rsidRPr="0087588A">
        <w:rPr>
          <w:spacing w:val="-1"/>
        </w:rPr>
        <w:t xml:space="preserve"> terms</w:t>
      </w:r>
      <w:r w:rsidRPr="0087588A">
        <w:rPr>
          <w:spacing w:val="1"/>
        </w:rPr>
        <w:t xml:space="preserve"> </w:t>
      </w:r>
      <w:r w:rsidRPr="0087588A">
        <w:t xml:space="preserve">that are </w:t>
      </w:r>
      <w:r w:rsidRPr="0087588A">
        <w:rPr>
          <w:spacing w:val="-1"/>
        </w:rPr>
        <w:t>relevant</w:t>
      </w:r>
      <w:r w:rsidRPr="0087588A">
        <w:t xml:space="preserve"> to</w:t>
      </w:r>
      <w:r w:rsidRPr="0087588A">
        <w:rPr>
          <w:spacing w:val="-2"/>
        </w:rPr>
        <w:t xml:space="preserve"> </w:t>
      </w:r>
      <w:r w:rsidRPr="0087588A">
        <w:t>the</w:t>
      </w:r>
      <w:r w:rsidRPr="0087588A">
        <w:rPr>
          <w:spacing w:val="-1"/>
        </w:rPr>
        <w:t xml:space="preserve"> NUMI</w:t>
      </w:r>
      <w:r w:rsidRPr="0087588A">
        <w:t xml:space="preserve"> application</w:t>
      </w:r>
      <w:r w:rsidRPr="0087588A">
        <w:rPr>
          <w:spacing w:val="-1"/>
        </w:rPr>
        <w:t xml:space="preserve"> </w:t>
      </w:r>
      <w:r w:rsidRPr="0087588A">
        <w:t xml:space="preserve">are </w:t>
      </w:r>
      <w:r w:rsidRPr="0087588A">
        <w:rPr>
          <w:spacing w:val="-1"/>
        </w:rPr>
        <w:t>defined</w:t>
      </w:r>
      <w:r w:rsidRPr="0087588A">
        <w:t xml:space="preserve"> in </w:t>
      </w:r>
      <w:hyperlink w:anchor="_bookmark418" w:history="1">
        <w:r w:rsidRPr="0087588A">
          <w:rPr>
            <w:spacing w:val="-1"/>
          </w:rPr>
          <w:t>Table</w:t>
        </w:r>
        <w:r w:rsidRPr="0087588A">
          <w:t xml:space="preserve"> 1</w:t>
        </w:r>
      </w:hyperlink>
      <w:r w:rsidR="00B5133C" w:rsidRPr="0087588A">
        <w:t>2</w:t>
      </w:r>
      <w:r w:rsidRPr="0087588A">
        <w:t>.</w:t>
      </w:r>
    </w:p>
    <w:p w:rsidR="00132E60" w:rsidRPr="0087588A" w:rsidRDefault="00B5133C" w:rsidP="00B5133C">
      <w:pPr>
        <w:pStyle w:val="Caption"/>
        <w:jc w:val="center"/>
      </w:pPr>
      <w:bookmarkStart w:id="1785" w:name="_Toc479676300"/>
      <w:bookmarkStart w:id="1786" w:name="_Toc479632035"/>
      <w:bookmarkStart w:id="1787" w:name="_Toc499108051"/>
      <w:r w:rsidRPr="0087588A">
        <w:t xml:space="preserve">Table </w:t>
      </w:r>
      <w:fldSimple w:instr=" SEQ Table \* ARABIC ">
        <w:r w:rsidR="006C6F7D">
          <w:rPr>
            <w:noProof/>
          </w:rPr>
          <w:t>12</w:t>
        </w:r>
      </w:fldSimple>
      <w:r w:rsidR="0078041D" w:rsidRPr="0087588A">
        <w:t xml:space="preserve">: </w:t>
      </w:r>
      <w:r w:rsidR="0078041D" w:rsidRPr="0087588A">
        <w:rPr>
          <w:spacing w:val="-1"/>
        </w:rPr>
        <w:t xml:space="preserve">Glossary </w:t>
      </w:r>
      <w:r w:rsidR="0078041D" w:rsidRPr="0087588A">
        <w:t>of Terms</w:t>
      </w:r>
      <w:bookmarkEnd w:id="1785"/>
      <w:bookmarkEnd w:id="1786"/>
      <w:bookmarkEnd w:id="1787"/>
    </w:p>
    <w:tbl>
      <w:tblPr>
        <w:tblW w:w="9530" w:type="dxa"/>
        <w:tblInd w:w="106" w:type="dxa"/>
        <w:tblLayout w:type="fixed"/>
        <w:tblCellMar>
          <w:left w:w="0" w:type="dxa"/>
          <w:right w:w="0" w:type="dxa"/>
        </w:tblCellMar>
        <w:tblLook w:val="01E0" w:firstRow="1" w:lastRow="1" w:firstColumn="1" w:lastColumn="1" w:noHBand="0" w:noVBand="0"/>
      </w:tblPr>
      <w:tblGrid>
        <w:gridCol w:w="4220"/>
        <w:gridCol w:w="5310"/>
      </w:tblGrid>
      <w:tr w:rsidR="0078041D" w:rsidRPr="0087588A" w:rsidTr="004451AB">
        <w:trPr>
          <w:trHeight w:hRule="exact" w:val="567"/>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8"/>
              <w:jc w:val="center"/>
              <w:rPr>
                <w:rFonts w:ascii="Arial" w:eastAsia="Arial" w:hAnsi="Arial" w:cs="Arial"/>
                <w:sz w:val="20"/>
                <w:szCs w:val="20"/>
              </w:rPr>
            </w:pPr>
            <w:r w:rsidRPr="0087588A">
              <w:rPr>
                <w:rFonts w:ascii="Arial"/>
                <w:b/>
                <w:sz w:val="20"/>
                <w:szCs w:val="20"/>
              </w:rPr>
              <w:t>Term</w:t>
            </w:r>
          </w:p>
        </w:tc>
        <w:tc>
          <w:tcPr>
            <w:tcW w:w="531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8"/>
              <w:jc w:val="center"/>
              <w:rPr>
                <w:rFonts w:ascii="Arial" w:eastAsia="Arial" w:hAnsi="Arial" w:cs="Arial"/>
                <w:sz w:val="20"/>
                <w:szCs w:val="20"/>
              </w:rPr>
            </w:pPr>
            <w:r w:rsidRPr="0087588A">
              <w:rPr>
                <w:rFonts w:ascii="Arial"/>
                <w:b/>
                <w:spacing w:val="-1"/>
                <w:sz w:val="20"/>
                <w:szCs w:val="20"/>
              </w:rPr>
              <w:t>Description</w:t>
            </w:r>
          </w:p>
        </w:tc>
      </w:tr>
      <w:tr w:rsidR="0078041D" w:rsidRPr="0087588A" w:rsidTr="004451AB">
        <w:trPr>
          <w:trHeight w:hRule="exact" w:val="997"/>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Acute</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293"/>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A level of health</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which the </w:t>
            </w:r>
            <w:r w:rsidRPr="0087588A">
              <w:rPr>
                <w:rFonts w:ascii="Times New Roman" w:eastAsia="Times New Roman" w:hAnsi="Times New Roman" w:cs="Times New Roman"/>
                <w:spacing w:val="-1"/>
                <w:sz w:val="20"/>
                <w:szCs w:val="20"/>
              </w:rPr>
              <w:t>patient’s</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severity of </w:t>
            </w:r>
            <w:r w:rsidRPr="0087588A">
              <w:rPr>
                <w:rFonts w:ascii="Times New Roman" w:eastAsia="Times New Roman" w:hAnsi="Times New Roman" w:cs="Times New Roman"/>
                <w:spacing w:val="-1"/>
                <w:sz w:val="20"/>
                <w:szCs w:val="20"/>
              </w:rPr>
              <w:t>illness</w:t>
            </w:r>
            <w:r w:rsidRPr="0087588A">
              <w:rPr>
                <w:rFonts w:ascii="Times New Roman" w:eastAsia="Times New Roman" w:hAnsi="Times New Roman" w:cs="Times New Roman"/>
                <w:sz w:val="20"/>
                <w:szCs w:val="20"/>
              </w:rPr>
              <w:t xml:space="preserve"> and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intensity of service can</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 xml:space="preserve">only be </w:t>
            </w:r>
            <w:r w:rsidRPr="0087588A">
              <w:rPr>
                <w:rFonts w:ascii="Times New Roman" w:eastAsia="Times New Roman" w:hAnsi="Times New Roman" w:cs="Times New Roman"/>
                <w:spacing w:val="-1"/>
                <w:sz w:val="20"/>
                <w:szCs w:val="20"/>
              </w:rPr>
              <w:t>performed</w:t>
            </w:r>
            <w:r w:rsidRPr="0087588A">
              <w:rPr>
                <w:rFonts w:ascii="Times New Roman" w:eastAsia="Times New Roman" w:hAnsi="Times New Roman" w:cs="Times New Roman"/>
                <w:sz w:val="20"/>
                <w:szCs w:val="20"/>
              </w:rPr>
              <w:t xml:space="preserve"> in an </w:t>
            </w:r>
            <w:r w:rsidRPr="0087588A">
              <w:rPr>
                <w:rFonts w:ascii="Times New Roman" w:eastAsia="Times New Roman" w:hAnsi="Times New Roman" w:cs="Times New Roman"/>
                <w:spacing w:val="-1"/>
                <w:sz w:val="20"/>
                <w:szCs w:val="20"/>
              </w:rPr>
              <w:t>in-patient</w:t>
            </w:r>
            <w:r w:rsidRPr="0087588A">
              <w:rPr>
                <w:rFonts w:ascii="Times New Roman" w:eastAsia="Times New Roman" w:hAnsi="Times New Roman" w:cs="Times New Roman"/>
                <w:sz w:val="20"/>
                <w:szCs w:val="20"/>
              </w:rPr>
              <w:t xml:space="preserve"> setting.</w:t>
            </w:r>
          </w:p>
        </w:tc>
      </w:tr>
      <w:tr w:rsidR="0078041D" w:rsidRPr="0087588A" w:rsidTr="004451AB">
        <w:trPr>
          <w:trHeight w:hRule="exact" w:val="293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Admission</w:t>
            </w:r>
            <w:r w:rsidRPr="0087588A">
              <w:rPr>
                <w:rFonts w:ascii="Times New Roman"/>
                <w:sz w:val="20"/>
                <w:szCs w:val="20"/>
              </w:rPr>
              <w:t xml:space="preserve"> Review</w:t>
            </w:r>
            <w:r w:rsidR="00A52D89" w:rsidRPr="0087588A">
              <w:rPr>
                <w:rFonts w:ascii="Times New Roman"/>
                <w:sz w:val="24"/>
              </w:rPr>
              <w:fldChar w:fldCharType="begin"/>
            </w:r>
            <w:r w:rsidR="00A52D89" w:rsidRPr="0087588A">
              <w:instrText xml:space="preserve"> XE "</w:instrText>
            </w:r>
            <w:r w:rsidR="00A52D89" w:rsidRPr="0087588A">
              <w:rPr>
                <w:spacing w:val="-1"/>
                <w:sz w:val="20"/>
              </w:rPr>
              <w:instrText>Admission</w:instrText>
            </w:r>
            <w:r w:rsidR="00A52D89" w:rsidRPr="0087588A">
              <w:rPr>
                <w:spacing w:val="1"/>
                <w:sz w:val="20"/>
              </w:rPr>
              <w:instrText xml:space="preserve"> </w:instrText>
            </w:r>
            <w:r w:rsidR="00A52D89" w:rsidRPr="0087588A">
              <w:rPr>
                <w:spacing w:val="-1"/>
                <w:sz w:val="20"/>
              </w:rPr>
              <w:instrText>Review</w:instrText>
            </w:r>
            <w:r w:rsidR="00A52D89" w:rsidRPr="0087588A">
              <w:instrText xml:space="preserve">" </w:instrText>
            </w:r>
            <w:r w:rsidR="00A52D89" w:rsidRPr="0087588A">
              <w:rPr>
                <w:rFonts w:ascii="Times New Roman"/>
                <w:sz w:val="24"/>
              </w:rPr>
              <w:fldChar w:fldCharType="end"/>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ight="155"/>
              <w:rPr>
                <w:rFonts w:ascii="Times New Roman" w:eastAsia="Times New Roman" w:hAnsi="Times New Roman" w:cs="Times New Roman"/>
                <w:sz w:val="20"/>
                <w:szCs w:val="20"/>
              </w:rPr>
            </w:pPr>
            <w:r w:rsidRPr="0087588A">
              <w:rPr>
                <w:rFonts w:ascii="Times New Roman"/>
                <w:sz w:val="20"/>
                <w:szCs w:val="20"/>
              </w:rPr>
              <w:t xml:space="preserve">An assessment of </w:t>
            </w:r>
            <w:r w:rsidRPr="0087588A">
              <w:rPr>
                <w:rFonts w:ascii="Times New Roman"/>
                <w:spacing w:val="-1"/>
                <w:sz w:val="20"/>
                <w:szCs w:val="20"/>
              </w:rPr>
              <w:t>medical</w:t>
            </w:r>
            <w:r w:rsidRPr="0087588A">
              <w:rPr>
                <w:rFonts w:ascii="Times New Roman"/>
                <w:sz w:val="20"/>
                <w:szCs w:val="20"/>
              </w:rPr>
              <w:t xml:space="preserve"> necessity</w:t>
            </w:r>
            <w:r w:rsidRPr="0087588A">
              <w:rPr>
                <w:rFonts w:ascii="Times New Roman"/>
                <w:spacing w:val="-2"/>
                <w:sz w:val="20"/>
                <w:szCs w:val="20"/>
              </w:rPr>
              <w:t xml:space="preserve"> </w:t>
            </w:r>
            <w:r w:rsidRPr="0087588A">
              <w:rPr>
                <w:rFonts w:ascii="Times New Roman"/>
                <w:sz w:val="20"/>
                <w:szCs w:val="20"/>
              </w:rPr>
              <w:t>and</w:t>
            </w:r>
            <w:r w:rsidRPr="0087588A">
              <w:rPr>
                <w:rFonts w:ascii="Times New Roman"/>
                <w:spacing w:val="25"/>
                <w:sz w:val="20"/>
                <w:szCs w:val="20"/>
              </w:rPr>
              <w:t xml:space="preserve"> </w:t>
            </w:r>
            <w:r w:rsidRPr="0087588A">
              <w:rPr>
                <w:rFonts w:ascii="Times New Roman"/>
                <w:spacing w:val="-1"/>
                <w:sz w:val="20"/>
                <w:szCs w:val="20"/>
              </w:rPr>
              <w:t>appropriateness</w:t>
            </w:r>
            <w:r w:rsidRPr="0087588A">
              <w:rPr>
                <w:rFonts w:ascii="Times New Roman"/>
                <w:sz w:val="20"/>
                <w:szCs w:val="20"/>
              </w:rPr>
              <w:t xml:space="preserve"> of a </w:t>
            </w:r>
            <w:r w:rsidRPr="0087588A">
              <w:rPr>
                <w:rFonts w:ascii="Times New Roman"/>
                <w:spacing w:val="-1"/>
                <w:sz w:val="20"/>
                <w:szCs w:val="20"/>
              </w:rPr>
              <w:t>hospital</w:t>
            </w:r>
            <w:r w:rsidRPr="0087588A">
              <w:rPr>
                <w:rFonts w:ascii="Times New Roman"/>
                <w:sz w:val="20"/>
                <w:szCs w:val="20"/>
              </w:rPr>
              <w:t xml:space="preserve"> </w:t>
            </w:r>
            <w:r w:rsidRPr="0087588A">
              <w:rPr>
                <w:rFonts w:ascii="Times New Roman"/>
                <w:spacing w:val="-1"/>
                <w:sz w:val="20"/>
                <w:szCs w:val="20"/>
              </w:rPr>
              <w:t>admission</w:t>
            </w:r>
            <w:r w:rsidRPr="0087588A">
              <w:rPr>
                <w:rFonts w:ascii="Times New Roman"/>
                <w:sz w:val="20"/>
                <w:szCs w:val="20"/>
              </w:rPr>
              <w:t xml:space="preserve"> after</w:t>
            </w:r>
            <w:r w:rsidRPr="0087588A">
              <w:rPr>
                <w:rFonts w:ascii="Times New Roman"/>
                <w:spacing w:val="55"/>
                <w:sz w:val="20"/>
                <w:szCs w:val="20"/>
              </w:rPr>
              <w:t xml:space="preserve"> </w:t>
            </w:r>
            <w:r w:rsidRPr="0087588A">
              <w:rPr>
                <w:rFonts w:ascii="Times New Roman"/>
                <w:sz w:val="20"/>
                <w:szCs w:val="20"/>
              </w:rPr>
              <w:t xml:space="preserve">the </w:t>
            </w:r>
            <w:r w:rsidRPr="0087588A">
              <w:rPr>
                <w:rFonts w:ascii="Times New Roman"/>
                <w:spacing w:val="-1"/>
                <w:sz w:val="20"/>
                <w:szCs w:val="20"/>
              </w:rPr>
              <w:t>hospitalization</w:t>
            </w:r>
            <w:r w:rsidRPr="0087588A">
              <w:rPr>
                <w:rFonts w:ascii="Times New Roman"/>
                <w:sz w:val="20"/>
                <w:szCs w:val="20"/>
              </w:rPr>
              <w:t xml:space="preserve"> has </w:t>
            </w:r>
            <w:r w:rsidRPr="0087588A">
              <w:rPr>
                <w:rFonts w:ascii="Times New Roman"/>
                <w:spacing w:val="-1"/>
                <w:sz w:val="20"/>
                <w:szCs w:val="20"/>
              </w:rPr>
              <w:t>occurred</w:t>
            </w:r>
            <w:r w:rsidRPr="0087588A">
              <w:rPr>
                <w:rFonts w:ascii="Times New Roman"/>
                <w:sz w:val="20"/>
                <w:szCs w:val="20"/>
              </w:rPr>
              <w:t xml:space="preserve"> and</w:t>
            </w:r>
            <w:r w:rsidRPr="0087588A">
              <w:rPr>
                <w:rFonts w:ascii="Times New Roman"/>
                <w:spacing w:val="-2"/>
                <w:sz w:val="20"/>
                <w:szCs w:val="20"/>
              </w:rPr>
              <w:t xml:space="preserve"> </w:t>
            </w:r>
            <w:r w:rsidRPr="0087588A">
              <w:rPr>
                <w:rFonts w:ascii="Times New Roman"/>
                <w:sz w:val="20"/>
                <w:szCs w:val="20"/>
              </w:rPr>
              <w:t>the patient</w:t>
            </w:r>
            <w:r w:rsidRPr="0087588A">
              <w:rPr>
                <w:rFonts w:ascii="Times New Roman"/>
                <w:spacing w:val="39"/>
                <w:sz w:val="20"/>
                <w:szCs w:val="20"/>
              </w:rPr>
              <w:t xml:space="preserve"> </w:t>
            </w:r>
            <w:r w:rsidRPr="0087588A">
              <w:rPr>
                <w:rFonts w:ascii="Times New Roman"/>
                <w:sz w:val="20"/>
                <w:szCs w:val="20"/>
              </w:rPr>
              <w:t xml:space="preserve">has been </w:t>
            </w:r>
            <w:r w:rsidRPr="0087588A">
              <w:rPr>
                <w:rFonts w:ascii="Times New Roman"/>
                <w:spacing w:val="-1"/>
                <w:sz w:val="20"/>
                <w:szCs w:val="20"/>
              </w:rPr>
              <w:t>moved</w:t>
            </w:r>
            <w:r w:rsidRPr="0087588A">
              <w:rPr>
                <w:rFonts w:ascii="Times New Roman"/>
                <w:sz w:val="20"/>
                <w:szCs w:val="20"/>
              </w:rPr>
              <w:t xml:space="preserve"> to a </w:t>
            </w:r>
            <w:r w:rsidRPr="0087588A">
              <w:rPr>
                <w:rFonts w:ascii="Times New Roman"/>
                <w:spacing w:val="-1"/>
                <w:sz w:val="20"/>
                <w:szCs w:val="20"/>
              </w:rPr>
              <w:t>higher</w:t>
            </w:r>
            <w:r w:rsidRPr="0087588A">
              <w:rPr>
                <w:rFonts w:ascii="Times New Roman"/>
                <w:sz w:val="20"/>
                <w:szCs w:val="20"/>
              </w:rPr>
              <w:t xml:space="preserve"> level of care (e.g.,</w:t>
            </w:r>
            <w:r w:rsidRPr="0087588A">
              <w:rPr>
                <w:rFonts w:ascii="Times New Roman"/>
                <w:spacing w:val="28"/>
                <w:sz w:val="20"/>
                <w:szCs w:val="20"/>
              </w:rPr>
              <w:t xml:space="preserve"> </w:t>
            </w:r>
            <w:r w:rsidRPr="0087588A">
              <w:rPr>
                <w:rFonts w:ascii="Times New Roman"/>
                <w:sz w:val="20"/>
                <w:szCs w:val="20"/>
              </w:rPr>
              <w:t>from</w:t>
            </w:r>
            <w:r w:rsidRPr="0087588A">
              <w:rPr>
                <w:rFonts w:ascii="Times New Roman"/>
                <w:spacing w:val="-2"/>
                <w:sz w:val="20"/>
                <w:szCs w:val="20"/>
              </w:rPr>
              <w:t xml:space="preserve"> </w:t>
            </w:r>
            <w:r w:rsidRPr="0087588A">
              <w:rPr>
                <w:rFonts w:ascii="Times New Roman"/>
                <w:sz w:val="20"/>
                <w:szCs w:val="20"/>
              </w:rPr>
              <w:t>a</w:t>
            </w:r>
            <w:r w:rsidRPr="0087588A">
              <w:rPr>
                <w:rFonts w:ascii="Times New Roman"/>
                <w:spacing w:val="1"/>
                <w:sz w:val="20"/>
                <w:szCs w:val="20"/>
              </w:rPr>
              <w:t xml:space="preserve"> </w:t>
            </w:r>
            <w:r w:rsidRPr="0087588A">
              <w:rPr>
                <w:rFonts w:ascii="Times New Roman"/>
                <w:spacing w:val="-1"/>
                <w:sz w:val="20"/>
                <w:szCs w:val="20"/>
              </w:rPr>
              <w:t>Ward</w:t>
            </w:r>
            <w:r w:rsidRPr="0087588A">
              <w:rPr>
                <w:rFonts w:ascii="Times New Roman"/>
                <w:sz w:val="20"/>
                <w:szCs w:val="20"/>
              </w:rPr>
              <w:t xml:space="preserve"> to MICU).</w:t>
            </w:r>
            <w:r w:rsidRPr="0087588A">
              <w:rPr>
                <w:rFonts w:ascii="Times New Roman"/>
                <w:spacing w:val="-2"/>
                <w:sz w:val="20"/>
                <w:szCs w:val="20"/>
              </w:rPr>
              <w:t xml:space="preserve"> </w:t>
            </w:r>
            <w:r w:rsidRPr="0087588A">
              <w:rPr>
                <w:rFonts w:ascii="Times New Roman"/>
                <w:sz w:val="20"/>
                <w:szCs w:val="20"/>
              </w:rPr>
              <w:t xml:space="preserve">This </w:t>
            </w:r>
            <w:r w:rsidRPr="0087588A">
              <w:rPr>
                <w:rFonts w:ascii="Times New Roman"/>
                <w:spacing w:val="-1"/>
                <w:sz w:val="20"/>
                <w:szCs w:val="20"/>
              </w:rPr>
              <w:t>review</w:t>
            </w:r>
            <w:r w:rsidRPr="0087588A">
              <w:rPr>
                <w:rFonts w:ascii="Times New Roman"/>
                <w:sz w:val="20"/>
                <w:szCs w:val="20"/>
              </w:rPr>
              <w:t xml:space="preserve"> is</w:t>
            </w:r>
            <w:r w:rsidRPr="0087588A">
              <w:rPr>
                <w:rFonts w:ascii="Times New Roman"/>
                <w:spacing w:val="27"/>
                <w:sz w:val="20"/>
                <w:szCs w:val="20"/>
              </w:rPr>
              <w:t xml:space="preserve"> </w:t>
            </w:r>
            <w:r w:rsidRPr="0087588A">
              <w:rPr>
                <w:rFonts w:ascii="Times New Roman"/>
                <w:sz w:val="20"/>
                <w:szCs w:val="20"/>
              </w:rPr>
              <w:t xml:space="preserve">typically </w:t>
            </w:r>
            <w:r w:rsidRPr="0087588A">
              <w:rPr>
                <w:rFonts w:ascii="Times New Roman"/>
                <w:spacing w:val="-1"/>
                <w:sz w:val="20"/>
                <w:szCs w:val="20"/>
              </w:rPr>
              <w:t>performed</w:t>
            </w:r>
            <w:r w:rsidRPr="0087588A">
              <w:rPr>
                <w:rFonts w:ascii="Times New Roman"/>
                <w:sz w:val="20"/>
                <w:szCs w:val="20"/>
              </w:rPr>
              <w:t xml:space="preserve"> on </w:t>
            </w:r>
            <w:r w:rsidRPr="0087588A">
              <w:rPr>
                <w:rFonts w:ascii="Times New Roman"/>
                <w:spacing w:val="-1"/>
                <w:sz w:val="20"/>
                <w:szCs w:val="20"/>
              </w:rPr>
              <w:t>admission,</w:t>
            </w:r>
            <w:r w:rsidRPr="0087588A">
              <w:rPr>
                <w:rFonts w:ascii="Times New Roman"/>
                <w:sz w:val="20"/>
                <w:szCs w:val="20"/>
              </w:rPr>
              <w:t xml:space="preserve"> within 24</w:t>
            </w:r>
            <w:r w:rsidRPr="0087588A">
              <w:rPr>
                <w:rFonts w:ascii="Times New Roman"/>
                <w:spacing w:val="29"/>
                <w:sz w:val="20"/>
                <w:szCs w:val="20"/>
              </w:rPr>
              <w:t xml:space="preserve"> </w:t>
            </w:r>
            <w:r w:rsidRPr="0087588A">
              <w:rPr>
                <w:rFonts w:ascii="Times New Roman"/>
                <w:sz w:val="20"/>
                <w:szCs w:val="20"/>
              </w:rPr>
              <w:t xml:space="preserve">hours </w:t>
            </w:r>
            <w:r w:rsidRPr="0087588A">
              <w:rPr>
                <w:rFonts w:ascii="Times New Roman"/>
                <w:spacing w:val="-1"/>
                <w:sz w:val="20"/>
                <w:szCs w:val="20"/>
              </w:rPr>
              <w:t>following</w:t>
            </w:r>
            <w:r w:rsidRPr="0087588A">
              <w:rPr>
                <w:rFonts w:ascii="Times New Roman"/>
                <w:sz w:val="20"/>
                <w:szCs w:val="20"/>
              </w:rPr>
              <w:t xml:space="preserve"> </w:t>
            </w:r>
            <w:r w:rsidRPr="0087588A">
              <w:rPr>
                <w:rFonts w:ascii="Times New Roman"/>
                <w:spacing w:val="-1"/>
                <w:sz w:val="20"/>
                <w:szCs w:val="20"/>
              </w:rPr>
              <w:t>admission</w:t>
            </w:r>
            <w:r w:rsidRPr="0087588A">
              <w:rPr>
                <w:rFonts w:ascii="Times New Roman"/>
                <w:sz w:val="20"/>
                <w:szCs w:val="20"/>
              </w:rPr>
              <w:t xml:space="preserve"> or no later</w:t>
            </w:r>
            <w:r w:rsidRPr="0087588A">
              <w:rPr>
                <w:rFonts w:ascii="Times New Roman"/>
                <w:spacing w:val="-1"/>
                <w:sz w:val="20"/>
                <w:szCs w:val="20"/>
              </w:rPr>
              <w:t xml:space="preserve"> </w:t>
            </w:r>
            <w:r w:rsidRPr="0087588A">
              <w:rPr>
                <w:rFonts w:ascii="Times New Roman"/>
                <w:sz w:val="20"/>
                <w:szCs w:val="20"/>
              </w:rPr>
              <w:t>than the</w:t>
            </w:r>
            <w:r w:rsidRPr="0087588A">
              <w:rPr>
                <w:rFonts w:ascii="Times New Roman"/>
                <w:spacing w:val="31"/>
                <w:sz w:val="20"/>
                <w:szCs w:val="20"/>
              </w:rPr>
              <w:t xml:space="preserve"> </w:t>
            </w:r>
            <w:r w:rsidRPr="0087588A">
              <w:rPr>
                <w:rFonts w:ascii="Times New Roman"/>
                <w:sz w:val="20"/>
                <w:szCs w:val="20"/>
              </w:rPr>
              <w:t xml:space="preserve">first </w:t>
            </w:r>
            <w:r w:rsidRPr="0087588A">
              <w:rPr>
                <w:rFonts w:ascii="Times New Roman"/>
                <w:spacing w:val="-1"/>
                <w:sz w:val="20"/>
                <w:szCs w:val="20"/>
              </w:rPr>
              <w:t>business</w:t>
            </w:r>
            <w:r w:rsidRPr="0087588A">
              <w:rPr>
                <w:rFonts w:ascii="Times New Roman"/>
                <w:sz w:val="20"/>
                <w:szCs w:val="20"/>
              </w:rPr>
              <w:t xml:space="preserve"> day </w:t>
            </w:r>
            <w:r w:rsidRPr="0087588A">
              <w:rPr>
                <w:rFonts w:ascii="Times New Roman"/>
                <w:spacing w:val="-1"/>
                <w:sz w:val="20"/>
                <w:szCs w:val="20"/>
              </w:rPr>
              <w:t>following</w:t>
            </w:r>
            <w:r w:rsidRPr="0087588A">
              <w:rPr>
                <w:rFonts w:ascii="Times New Roman"/>
                <w:sz w:val="20"/>
                <w:szCs w:val="20"/>
              </w:rPr>
              <w:t xml:space="preserve"> the </w:t>
            </w:r>
            <w:r w:rsidRPr="0087588A">
              <w:rPr>
                <w:rFonts w:ascii="Times New Roman"/>
                <w:spacing w:val="-1"/>
                <w:sz w:val="20"/>
                <w:szCs w:val="20"/>
              </w:rPr>
              <w:t>admission.</w:t>
            </w:r>
          </w:p>
          <w:p w:rsidR="0078041D" w:rsidRPr="0087588A" w:rsidRDefault="0078041D" w:rsidP="00B204F6">
            <w:pPr>
              <w:pStyle w:val="TableParagraph"/>
              <w:ind w:left="102" w:right="408"/>
              <w:rPr>
                <w:rFonts w:ascii="Times New Roman" w:eastAsia="Times New Roman" w:hAnsi="Times New Roman" w:cs="Times New Roman"/>
                <w:sz w:val="20"/>
                <w:szCs w:val="20"/>
              </w:rPr>
            </w:pPr>
            <w:r w:rsidRPr="0087588A">
              <w:rPr>
                <w:rFonts w:ascii="Times New Roman"/>
                <w:spacing w:val="-1"/>
                <w:sz w:val="20"/>
                <w:szCs w:val="20"/>
              </w:rPr>
              <w:t>Standardized</w:t>
            </w:r>
            <w:r w:rsidRPr="0087588A">
              <w:rPr>
                <w:rFonts w:ascii="Times New Roman"/>
                <w:sz w:val="20"/>
                <w:szCs w:val="20"/>
              </w:rPr>
              <w:t xml:space="preserve"> review </w:t>
            </w:r>
            <w:r w:rsidRPr="0087588A">
              <w:rPr>
                <w:rFonts w:ascii="Times New Roman"/>
                <w:spacing w:val="-1"/>
                <w:sz w:val="20"/>
                <w:szCs w:val="20"/>
              </w:rPr>
              <w:t>criteria</w:t>
            </w:r>
            <w:r w:rsidRPr="0087588A">
              <w:rPr>
                <w:rFonts w:ascii="Times New Roman"/>
                <w:sz w:val="20"/>
                <w:szCs w:val="20"/>
              </w:rPr>
              <w:t xml:space="preserve"> </w:t>
            </w:r>
            <w:r w:rsidRPr="0087588A">
              <w:rPr>
                <w:rFonts w:ascii="Times New Roman"/>
                <w:spacing w:val="-1"/>
                <w:sz w:val="20"/>
                <w:szCs w:val="20"/>
              </w:rPr>
              <w:t>must</w:t>
            </w:r>
            <w:r w:rsidRPr="0087588A">
              <w:rPr>
                <w:rFonts w:ascii="Times New Roman"/>
                <w:sz w:val="20"/>
                <w:szCs w:val="20"/>
              </w:rPr>
              <w:t xml:space="preserve"> be used to</w:t>
            </w:r>
            <w:r w:rsidRPr="0087588A">
              <w:rPr>
                <w:rFonts w:ascii="Times New Roman"/>
                <w:spacing w:val="39"/>
                <w:sz w:val="20"/>
                <w:szCs w:val="20"/>
              </w:rPr>
              <w:t xml:space="preserve"> </w:t>
            </w:r>
            <w:r w:rsidRPr="0087588A">
              <w:rPr>
                <w:rFonts w:ascii="Times New Roman"/>
                <w:spacing w:val="-1"/>
                <w:sz w:val="20"/>
                <w:szCs w:val="20"/>
              </w:rPr>
              <w:t>determine</w:t>
            </w:r>
            <w:r w:rsidRPr="0087588A">
              <w:rPr>
                <w:rFonts w:ascii="Times New Roman"/>
                <w:sz w:val="20"/>
                <w:szCs w:val="20"/>
              </w:rPr>
              <w:t xml:space="preserve"> </w:t>
            </w:r>
            <w:r w:rsidRPr="0087588A">
              <w:rPr>
                <w:rFonts w:ascii="Times New Roman"/>
                <w:spacing w:val="-1"/>
                <w:sz w:val="20"/>
                <w:szCs w:val="20"/>
              </w:rPr>
              <w:t>the</w:t>
            </w:r>
            <w:r w:rsidRPr="0087588A">
              <w:rPr>
                <w:rFonts w:ascii="Times New Roman"/>
                <w:sz w:val="20"/>
                <w:szCs w:val="20"/>
              </w:rPr>
              <w:t xml:space="preserve"> appropriateness of </w:t>
            </w:r>
            <w:r w:rsidRPr="0087588A">
              <w:rPr>
                <w:rFonts w:ascii="Times New Roman"/>
                <w:spacing w:val="-1"/>
                <w:sz w:val="20"/>
                <w:szCs w:val="20"/>
              </w:rPr>
              <w:t>care.</w:t>
            </w:r>
          </w:p>
        </w:tc>
      </w:tr>
      <w:tr w:rsidR="0078041D"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ALOC</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Alternate</w:t>
            </w:r>
            <w:r w:rsidRPr="0087588A">
              <w:rPr>
                <w:rFonts w:ascii="Times New Roman"/>
                <w:spacing w:val="-1"/>
                <w:sz w:val="20"/>
                <w:szCs w:val="20"/>
              </w:rPr>
              <w:t xml:space="preserve"> </w:t>
            </w:r>
            <w:r w:rsidRPr="0087588A">
              <w:rPr>
                <w:rFonts w:ascii="Times New Roman"/>
                <w:sz w:val="20"/>
                <w:szCs w:val="20"/>
              </w:rPr>
              <w:t>Level Of</w:t>
            </w:r>
            <w:r w:rsidRPr="0087588A">
              <w:rPr>
                <w:rFonts w:ascii="Times New Roman"/>
                <w:spacing w:val="-2"/>
                <w:sz w:val="20"/>
                <w:szCs w:val="20"/>
              </w:rPr>
              <w:t xml:space="preserve"> </w:t>
            </w:r>
            <w:r w:rsidRPr="0087588A">
              <w:rPr>
                <w:rFonts w:ascii="Times New Roman"/>
                <w:sz w:val="20"/>
                <w:szCs w:val="20"/>
              </w:rPr>
              <w:t>Care</w:t>
            </w:r>
          </w:p>
        </w:tc>
      </w:tr>
      <w:tr w:rsidR="0078041D" w:rsidRPr="0087588A" w:rsidTr="004451AB">
        <w:trPr>
          <w:trHeight w:hRule="exact" w:val="15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 xml:space="preserve">Behavioral </w:t>
            </w:r>
            <w:r w:rsidRPr="0087588A">
              <w:rPr>
                <w:rFonts w:ascii="Times New Roman"/>
                <w:sz w:val="20"/>
                <w:szCs w:val="20"/>
              </w:rPr>
              <w:t>Health</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65" w:line="232" w:lineRule="auto"/>
              <w:ind w:left="102" w:right="315"/>
              <w:rPr>
                <w:rFonts w:ascii="Times New Roman" w:eastAsia="Times New Roman" w:hAnsi="Times New Roman" w:cs="Times New Roman"/>
                <w:sz w:val="20"/>
                <w:szCs w:val="20"/>
              </w:rPr>
            </w:pPr>
            <w:r w:rsidRPr="0087588A">
              <w:rPr>
                <w:rFonts w:ascii="Times New Roman" w:hAnsi="Times New Roman"/>
                <w:sz w:val="20"/>
                <w:szCs w:val="20"/>
              </w:rPr>
              <w:t xml:space="preserve">Assists in </w:t>
            </w:r>
            <w:r w:rsidRPr="0087588A">
              <w:rPr>
                <w:rFonts w:ascii="Times New Roman" w:hAnsi="Times New Roman"/>
                <w:spacing w:val="-1"/>
                <w:sz w:val="20"/>
                <w:szCs w:val="20"/>
              </w:rPr>
              <w:t>determining</w:t>
            </w:r>
            <w:r w:rsidRPr="0087588A">
              <w:rPr>
                <w:rFonts w:ascii="Times New Roman" w:hAnsi="Times New Roman"/>
                <w:sz w:val="20"/>
                <w:szCs w:val="20"/>
              </w:rPr>
              <w:t xml:space="preserve"> initial and </w:t>
            </w:r>
            <w:r w:rsidRPr="0087588A">
              <w:rPr>
                <w:rFonts w:ascii="Times New Roman" w:hAnsi="Times New Roman"/>
                <w:spacing w:val="-1"/>
                <w:sz w:val="20"/>
                <w:szCs w:val="20"/>
              </w:rPr>
              <w:t>successive</w:t>
            </w:r>
            <w:r w:rsidRPr="0087588A">
              <w:rPr>
                <w:rFonts w:ascii="Times New Roman" w:hAnsi="Times New Roman"/>
                <w:spacing w:val="31"/>
                <w:sz w:val="20"/>
                <w:szCs w:val="20"/>
              </w:rPr>
              <w:t xml:space="preserve"> </w:t>
            </w:r>
            <w:r w:rsidRPr="0087588A">
              <w:rPr>
                <w:rFonts w:ascii="Times New Roman" w:hAnsi="Times New Roman"/>
                <w:sz w:val="20"/>
                <w:szCs w:val="20"/>
              </w:rPr>
              <w:t xml:space="preserve">level of </w:t>
            </w:r>
            <w:r w:rsidRPr="0087588A">
              <w:rPr>
                <w:rFonts w:ascii="Times New Roman" w:hAnsi="Times New Roman"/>
                <w:spacing w:val="-1"/>
                <w:sz w:val="20"/>
                <w:szCs w:val="20"/>
              </w:rPr>
              <w:t>care</w:t>
            </w:r>
            <w:r w:rsidRPr="0087588A">
              <w:rPr>
                <w:rFonts w:ascii="Times New Roman" w:hAnsi="Times New Roman"/>
                <w:sz w:val="20"/>
                <w:szCs w:val="20"/>
              </w:rPr>
              <w:t xml:space="preserve"> decisions for </w:t>
            </w:r>
            <w:r w:rsidRPr="0087588A">
              <w:rPr>
                <w:rFonts w:ascii="Times New Roman" w:hAnsi="Times New Roman"/>
                <w:spacing w:val="-1"/>
                <w:sz w:val="20"/>
                <w:szCs w:val="20"/>
              </w:rPr>
              <w:t>psychiatric</w:t>
            </w:r>
            <w:r w:rsidRPr="0087588A">
              <w:rPr>
                <w:rFonts w:ascii="Times New Roman" w:hAnsi="Times New Roman"/>
                <w:spacing w:val="25"/>
                <w:sz w:val="20"/>
                <w:szCs w:val="20"/>
              </w:rPr>
              <w:t xml:space="preserve"> </w:t>
            </w:r>
            <w:r w:rsidRPr="0087588A">
              <w:rPr>
                <w:rFonts w:ascii="Times New Roman" w:hAnsi="Times New Roman"/>
                <w:sz w:val="20"/>
                <w:szCs w:val="20"/>
              </w:rPr>
              <w:t xml:space="preserve">conditions, </w:t>
            </w:r>
            <w:r w:rsidRPr="0087588A">
              <w:rPr>
                <w:rFonts w:ascii="Times New Roman" w:hAnsi="Times New Roman"/>
                <w:spacing w:val="-1"/>
                <w:sz w:val="20"/>
                <w:szCs w:val="20"/>
              </w:rPr>
              <w:t>chemical</w:t>
            </w:r>
            <w:r w:rsidRPr="0087588A">
              <w:rPr>
                <w:rFonts w:ascii="Times New Roman" w:hAnsi="Times New Roman"/>
                <w:sz w:val="20"/>
                <w:szCs w:val="20"/>
              </w:rPr>
              <w:t xml:space="preserve"> dependency and</w:t>
            </w:r>
            <w:r w:rsidRPr="0087588A">
              <w:rPr>
                <w:rFonts w:ascii="Times New Roman" w:hAnsi="Times New Roman"/>
                <w:spacing w:val="-1"/>
                <w:sz w:val="20"/>
                <w:szCs w:val="20"/>
              </w:rPr>
              <w:t xml:space="preserve"> </w:t>
            </w:r>
            <w:r w:rsidRPr="0087588A">
              <w:rPr>
                <w:rFonts w:ascii="Times New Roman" w:hAnsi="Times New Roman"/>
                <w:sz w:val="20"/>
                <w:szCs w:val="20"/>
              </w:rPr>
              <w:t>dual</w:t>
            </w:r>
            <w:r w:rsidRPr="0087588A">
              <w:rPr>
                <w:rFonts w:ascii="Times New Roman" w:hAnsi="Times New Roman"/>
                <w:spacing w:val="25"/>
                <w:sz w:val="20"/>
                <w:szCs w:val="20"/>
              </w:rPr>
              <w:t xml:space="preserve"> </w:t>
            </w:r>
            <w:r w:rsidRPr="0087588A">
              <w:rPr>
                <w:rFonts w:ascii="Times New Roman" w:hAnsi="Times New Roman"/>
                <w:sz w:val="20"/>
                <w:szCs w:val="20"/>
              </w:rPr>
              <w:t xml:space="preserve">diagnosis </w:t>
            </w:r>
            <w:r w:rsidRPr="0087588A">
              <w:rPr>
                <w:rFonts w:ascii="Times New Roman" w:hAnsi="Times New Roman"/>
                <w:spacing w:val="-1"/>
                <w:sz w:val="20"/>
                <w:szCs w:val="20"/>
              </w:rPr>
              <w:t>for</w:t>
            </w:r>
            <w:r w:rsidRPr="0087588A">
              <w:rPr>
                <w:rFonts w:ascii="Times New Roman" w:hAnsi="Times New Roman"/>
                <w:sz w:val="20"/>
                <w:szCs w:val="20"/>
              </w:rPr>
              <w:t xml:space="preserve"> </w:t>
            </w:r>
            <w:r w:rsidRPr="0087588A">
              <w:rPr>
                <w:rFonts w:ascii="Times New Roman" w:hAnsi="Times New Roman"/>
                <w:spacing w:val="-1"/>
                <w:sz w:val="20"/>
                <w:szCs w:val="20"/>
              </w:rPr>
              <w:t>individuals</w:t>
            </w:r>
            <w:r w:rsidRPr="0087588A">
              <w:rPr>
                <w:rFonts w:ascii="Times New Roman" w:hAnsi="Times New Roman"/>
                <w:spacing w:val="-2"/>
                <w:sz w:val="20"/>
                <w:szCs w:val="20"/>
              </w:rPr>
              <w:t xml:space="preserve"> </w:t>
            </w:r>
            <w:r w:rsidRPr="0087588A">
              <w:rPr>
                <w:rFonts w:ascii="Times New Roman" w:hAnsi="Times New Roman"/>
                <w:sz w:val="20"/>
                <w:szCs w:val="20"/>
              </w:rPr>
              <w:t xml:space="preserve">at each </w:t>
            </w:r>
            <w:r w:rsidRPr="0087588A">
              <w:rPr>
                <w:rFonts w:ascii="Times New Roman" w:hAnsi="Times New Roman"/>
                <w:spacing w:val="-1"/>
                <w:sz w:val="20"/>
                <w:szCs w:val="20"/>
              </w:rPr>
              <w:t>stage</w:t>
            </w:r>
            <w:r w:rsidRPr="0087588A">
              <w:rPr>
                <w:rFonts w:ascii="Times New Roman" w:hAnsi="Times New Roman"/>
                <w:sz w:val="20"/>
                <w:szCs w:val="20"/>
              </w:rPr>
              <w:t xml:space="preserve"> of life,</w:t>
            </w:r>
            <w:r w:rsidRPr="0087588A">
              <w:rPr>
                <w:rFonts w:ascii="Times New Roman" w:hAnsi="Times New Roman"/>
                <w:spacing w:val="31"/>
                <w:sz w:val="20"/>
                <w:szCs w:val="20"/>
              </w:rPr>
              <w:t xml:space="preserve"> </w:t>
            </w:r>
            <w:r w:rsidRPr="0087588A">
              <w:rPr>
                <w:rFonts w:ascii="Times New Roman" w:hAnsi="Times New Roman"/>
                <w:sz w:val="20"/>
                <w:szCs w:val="20"/>
              </w:rPr>
              <w:t>e.g.,</w:t>
            </w:r>
            <w:r w:rsidRPr="0087588A">
              <w:rPr>
                <w:rFonts w:ascii="Times New Roman" w:hAnsi="Times New Roman"/>
                <w:spacing w:val="-1"/>
                <w:sz w:val="20"/>
                <w:szCs w:val="20"/>
              </w:rPr>
              <w:t xml:space="preserve"> InterQual</w:t>
            </w:r>
            <w:r w:rsidRPr="0087588A">
              <w:rPr>
                <w:rFonts w:ascii="Times New Roman" w:hAnsi="Times New Roman"/>
                <w:spacing w:val="-1"/>
                <w:position w:val="11"/>
                <w:sz w:val="20"/>
                <w:szCs w:val="20"/>
              </w:rPr>
              <w:t>®</w:t>
            </w:r>
            <w:r w:rsidRPr="0087588A">
              <w:rPr>
                <w:rFonts w:ascii="Times New Roman" w:hAnsi="Times New Roman"/>
                <w:spacing w:val="19"/>
                <w:position w:val="11"/>
                <w:sz w:val="20"/>
                <w:szCs w:val="20"/>
              </w:rPr>
              <w:t xml:space="preserve"> </w:t>
            </w:r>
            <w:r w:rsidRPr="0087588A">
              <w:rPr>
                <w:rFonts w:ascii="Times New Roman" w:hAnsi="Times New Roman"/>
                <w:spacing w:val="-1"/>
                <w:sz w:val="20"/>
                <w:szCs w:val="20"/>
              </w:rPr>
              <w:t>Behavioral</w:t>
            </w:r>
            <w:r w:rsidRPr="0087588A">
              <w:rPr>
                <w:rFonts w:ascii="Times New Roman" w:hAnsi="Times New Roman"/>
                <w:sz w:val="20"/>
                <w:szCs w:val="20"/>
              </w:rPr>
              <w:t xml:space="preserve"> </w:t>
            </w:r>
            <w:r w:rsidRPr="0087588A">
              <w:rPr>
                <w:rFonts w:ascii="Times New Roman" w:hAnsi="Times New Roman"/>
                <w:spacing w:val="-1"/>
                <w:sz w:val="20"/>
                <w:szCs w:val="20"/>
              </w:rPr>
              <w:t>Health Criteria.</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BH</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 xml:space="preserve">Behavioral </w:t>
            </w:r>
            <w:r w:rsidRPr="0087588A">
              <w:rPr>
                <w:rFonts w:ascii="Times New Roman"/>
                <w:spacing w:val="-1"/>
                <w:sz w:val="20"/>
                <w:szCs w:val="20"/>
              </w:rPr>
              <w:t>Health</w:t>
            </w:r>
          </w:p>
        </w:tc>
      </w:tr>
      <w:tr w:rsidR="0078041D" w:rsidRPr="0087588A" w:rsidTr="004451AB">
        <w:trPr>
          <w:trHeight w:hRule="exact" w:val="1549"/>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CERMe</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64" w:line="232" w:lineRule="auto"/>
              <w:ind w:left="102" w:right="322"/>
              <w:rPr>
                <w:rFonts w:ascii="Times New Roman" w:eastAsia="Times New Roman" w:hAnsi="Times New Roman" w:cs="Times New Roman"/>
                <w:sz w:val="20"/>
                <w:szCs w:val="20"/>
              </w:rPr>
            </w:pPr>
            <w:r w:rsidRPr="0087588A">
              <w:rPr>
                <w:rFonts w:ascii="Times New Roman" w:hAnsi="Times New Roman"/>
                <w:sz w:val="20"/>
                <w:szCs w:val="20"/>
              </w:rPr>
              <w:t>Acronym</w:t>
            </w:r>
            <w:r w:rsidRPr="0087588A">
              <w:rPr>
                <w:rFonts w:ascii="Times New Roman" w:hAnsi="Times New Roman"/>
                <w:spacing w:val="-1"/>
                <w:sz w:val="20"/>
                <w:szCs w:val="20"/>
              </w:rPr>
              <w:t xml:space="preserve"> </w:t>
            </w:r>
            <w:r w:rsidRPr="0087588A">
              <w:rPr>
                <w:rFonts w:ascii="Times New Roman" w:hAnsi="Times New Roman"/>
                <w:sz w:val="20"/>
                <w:szCs w:val="20"/>
              </w:rPr>
              <w:t>for Care Enhance Review</w:t>
            </w:r>
            <w:r w:rsidRPr="0087588A">
              <w:rPr>
                <w:rFonts w:ascii="Times New Roman" w:hAnsi="Times New Roman"/>
                <w:spacing w:val="-2"/>
                <w:sz w:val="20"/>
                <w:szCs w:val="20"/>
              </w:rPr>
              <w:t xml:space="preserve"> </w:t>
            </w:r>
            <w:r w:rsidRPr="0087588A">
              <w:rPr>
                <w:rFonts w:ascii="Times New Roman" w:hAnsi="Times New Roman"/>
                <w:sz w:val="20"/>
                <w:szCs w:val="20"/>
              </w:rPr>
              <w:t xml:space="preserve">Manager </w:t>
            </w:r>
            <w:r w:rsidRPr="0087588A">
              <w:rPr>
                <w:rFonts w:ascii="Times New Roman" w:hAnsi="Times New Roman"/>
                <w:spacing w:val="-1"/>
                <w:sz w:val="20"/>
                <w:szCs w:val="20"/>
              </w:rPr>
              <w:t xml:space="preserve">enterprise. </w:t>
            </w:r>
            <w:r w:rsidRPr="0087588A">
              <w:rPr>
                <w:rFonts w:ascii="Times New Roman" w:hAnsi="Times New Roman"/>
                <w:sz w:val="20"/>
                <w:szCs w:val="20"/>
              </w:rPr>
              <w:t xml:space="preserve">A </w:t>
            </w:r>
            <w:r w:rsidRPr="0087588A">
              <w:rPr>
                <w:rFonts w:ascii="Times New Roman" w:hAnsi="Times New Roman"/>
                <w:spacing w:val="-1"/>
                <w:sz w:val="20"/>
                <w:szCs w:val="20"/>
              </w:rPr>
              <w:t>Web-based</w:t>
            </w:r>
            <w:r w:rsidRPr="0087588A">
              <w:rPr>
                <w:rFonts w:ascii="Times New Roman" w:hAnsi="Times New Roman"/>
                <w:sz w:val="20"/>
                <w:szCs w:val="20"/>
              </w:rPr>
              <w:t xml:space="preserve"> </w:t>
            </w:r>
            <w:r w:rsidRPr="0087588A">
              <w:rPr>
                <w:rFonts w:ascii="Times New Roman" w:hAnsi="Times New Roman"/>
                <w:spacing w:val="-1"/>
                <w:sz w:val="20"/>
                <w:szCs w:val="20"/>
              </w:rPr>
              <w:t>application,</w:t>
            </w:r>
            <w:r w:rsidRPr="0087588A">
              <w:rPr>
                <w:rFonts w:ascii="Times New Roman" w:hAnsi="Times New Roman"/>
                <w:sz w:val="20"/>
                <w:szCs w:val="20"/>
              </w:rPr>
              <w:t xml:space="preserve"> </w:t>
            </w:r>
            <w:r w:rsidRPr="0087588A">
              <w:rPr>
                <w:rFonts w:ascii="Times New Roman" w:hAnsi="Times New Roman"/>
                <w:spacing w:val="-1"/>
                <w:sz w:val="20"/>
                <w:szCs w:val="20"/>
              </w:rPr>
              <w:t>made</w:t>
            </w:r>
            <w:r w:rsidRPr="0087588A">
              <w:rPr>
                <w:rFonts w:ascii="Times New Roman" w:hAnsi="Times New Roman"/>
                <w:spacing w:val="55"/>
                <w:sz w:val="20"/>
                <w:szCs w:val="20"/>
              </w:rPr>
              <w:t xml:space="preserve"> </w:t>
            </w:r>
            <w:r w:rsidRPr="0087588A">
              <w:rPr>
                <w:rFonts w:ascii="Times New Roman" w:hAnsi="Times New Roman"/>
                <w:sz w:val="20"/>
                <w:szCs w:val="20"/>
              </w:rPr>
              <w:t>available by</w:t>
            </w:r>
            <w:r w:rsidRPr="0087588A">
              <w:rPr>
                <w:rFonts w:ascii="Times New Roman" w:hAnsi="Times New Roman"/>
                <w:spacing w:val="-1"/>
                <w:sz w:val="20"/>
                <w:szCs w:val="20"/>
              </w:rPr>
              <w:t xml:space="preserve"> </w:t>
            </w:r>
            <w:r w:rsidRPr="0087588A">
              <w:rPr>
                <w:rFonts w:ascii="Times New Roman" w:hAnsi="Times New Roman"/>
                <w:sz w:val="20"/>
                <w:szCs w:val="20"/>
              </w:rPr>
              <w:t xml:space="preserve">McKesson </w:t>
            </w:r>
            <w:r w:rsidRPr="0087588A">
              <w:rPr>
                <w:rFonts w:ascii="Times New Roman" w:hAnsi="Times New Roman"/>
                <w:spacing w:val="-1"/>
                <w:sz w:val="20"/>
                <w:szCs w:val="20"/>
              </w:rPr>
              <w:t>that</w:t>
            </w:r>
            <w:r w:rsidRPr="0087588A">
              <w:rPr>
                <w:rFonts w:ascii="Times New Roman" w:hAnsi="Times New Roman"/>
                <w:sz w:val="20"/>
                <w:szCs w:val="20"/>
              </w:rPr>
              <w:t xml:space="preserve"> </w:t>
            </w:r>
            <w:r w:rsidRPr="0087588A">
              <w:rPr>
                <w:rFonts w:ascii="Times New Roman" w:hAnsi="Times New Roman"/>
                <w:spacing w:val="-1"/>
                <w:sz w:val="20"/>
                <w:szCs w:val="20"/>
              </w:rPr>
              <w:t>provides</w:t>
            </w:r>
            <w:r w:rsidRPr="0087588A">
              <w:rPr>
                <w:rFonts w:ascii="Times New Roman" w:hAnsi="Times New Roman"/>
                <w:spacing w:val="20"/>
                <w:sz w:val="20"/>
                <w:szCs w:val="20"/>
              </w:rPr>
              <w:t xml:space="preserve"> </w:t>
            </w:r>
            <w:r w:rsidRPr="0087588A">
              <w:rPr>
                <w:rFonts w:ascii="Times New Roman" w:hAnsi="Times New Roman"/>
                <w:spacing w:val="-1"/>
                <w:sz w:val="20"/>
                <w:szCs w:val="20"/>
              </w:rPr>
              <w:t>computerized</w:t>
            </w:r>
            <w:r w:rsidRPr="0087588A">
              <w:rPr>
                <w:rFonts w:ascii="Times New Roman" w:hAnsi="Times New Roman"/>
                <w:spacing w:val="-2"/>
                <w:sz w:val="20"/>
                <w:szCs w:val="20"/>
              </w:rPr>
              <w:t xml:space="preserve"> </w:t>
            </w:r>
            <w:r w:rsidRPr="0087588A">
              <w:rPr>
                <w:rFonts w:ascii="Times New Roman" w:hAnsi="Times New Roman"/>
                <w:spacing w:val="-1"/>
                <w:sz w:val="20"/>
                <w:szCs w:val="20"/>
              </w:rPr>
              <w:t>InterQual</w:t>
            </w:r>
            <w:r w:rsidRPr="0087588A">
              <w:rPr>
                <w:rFonts w:ascii="Times New Roman" w:hAnsi="Times New Roman"/>
                <w:spacing w:val="-1"/>
                <w:position w:val="11"/>
                <w:sz w:val="20"/>
                <w:szCs w:val="20"/>
              </w:rPr>
              <w:t>®</w:t>
            </w:r>
            <w:r w:rsidRPr="0087588A">
              <w:rPr>
                <w:rFonts w:ascii="Times New Roman" w:hAnsi="Times New Roman"/>
                <w:spacing w:val="19"/>
                <w:position w:val="11"/>
                <w:sz w:val="20"/>
                <w:szCs w:val="20"/>
              </w:rPr>
              <w:t xml:space="preserve"> </w:t>
            </w:r>
            <w:r w:rsidRPr="0087588A">
              <w:rPr>
                <w:rFonts w:ascii="Times New Roman" w:hAnsi="Times New Roman"/>
                <w:spacing w:val="-1"/>
                <w:sz w:val="20"/>
                <w:szCs w:val="20"/>
              </w:rPr>
              <w:t>templates</w:t>
            </w:r>
            <w:r w:rsidRPr="0087588A">
              <w:rPr>
                <w:rFonts w:ascii="Times New Roman" w:hAnsi="Times New Roman"/>
                <w:sz w:val="20"/>
                <w:szCs w:val="20"/>
              </w:rPr>
              <w:t xml:space="preserve"> to</w:t>
            </w:r>
            <w:r w:rsidRPr="0087588A">
              <w:rPr>
                <w:rFonts w:ascii="Times New Roman" w:hAnsi="Times New Roman"/>
                <w:spacing w:val="-1"/>
                <w:sz w:val="20"/>
                <w:szCs w:val="20"/>
              </w:rPr>
              <w:t xml:space="preserve"> field</w:t>
            </w:r>
            <w:r w:rsidRPr="0087588A">
              <w:rPr>
                <w:rFonts w:ascii="Times New Roman" w:hAnsi="Times New Roman"/>
                <w:spacing w:val="59"/>
                <w:sz w:val="20"/>
                <w:szCs w:val="20"/>
              </w:rPr>
              <w:t xml:space="preserve"> </w:t>
            </w:r>
            <w:r w:rsidRPr="0087588A">
              <w:rPr>
                <w:rFonts w:ascii="Times New Roman" w:hAnsi="Times New Roman"/>
                <w:spacing w:val="-1"/>
                <w:sz w:val="20"/>
                <w:szCs w:val="20"/>
              </w:rPr>
              <w:t>Utilization Management</w:t>
            </w:r>
            <w:r w:rsidRPr="0087588A">
              <w:rPr>
                <w:rFonts w:ascii="Times New Roman" w:hAnsi="Times New Roman"/>
                <w:sz w:val="20"/>
                <w:szCs w:val="20"/>
              </w:rPr>
              <w:t xml:space="preserve"> </w:t>
            </w:r>
            <w:r w:rsidRPr="0087588A">
              <w:rPr>
                <w:rFonts w:ascii="Times New Roman" w:hAnsi="Times New Roman"/>
                <w:spacing w:val="-1"/>
                <w:sz w:val="20"/>
                <w:szCs w:val="20"/>
              </w:rPr>
              <w:t>staff.</w:t>
            </w:r>
          </w:p>
        </w:tc>
      </w:tr>
      <w:tr w:rsidR="0078041D"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Concurrent</w:t>
            </w:r>
            <w:r w:rsidRPr="0087588A">
              <w:rPr>
                <w:rFonts w:ascii="Times New Roman"/>
                <w:spacing w:val="-1"/>
                <w:sz w:val="20"/>
                <w:szCs w:val="20"/>
              </w:rPr>
              <w:t xml:space="preserve"> </w:t>
            </w:r>
            <w:r w:rsidRPr="0087588A">
              <w:rPr>
                <w:rFonts w:ascii="Times New Roman"/>
                <w:sz w:val="20"/>
                <w:szCs w:val="20"/>
              </w:rPr>
              <w:t>Review</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ight="281"/>
              <w:rPr>
                <w:rFonts w:ascii="Times New Roman" w:eastAsia="Times New Roman" w:hAnsi="Times New Roman" w:cs="Times New Roman"/>
                <w:sz w:val="20"/>
                <w:szCs w:val="20"/>
              </w:rPr>
            </w:pPr>
            <w:r w:rsidRPr="0087588A">
              <w:rPr>
                <w:rFonts w:ascii="Times New Roman"/>
                <w:sz w:val="20"/>
                <w:szCs w:val="20"/>
              </w:rPr>
              <w:t xml:space="preserve">A </w:t>
            </w:r>
            <w:r w:rsidRPr="0087588A">
              <w:rPr>
                <w:rFonts w:ascii="Times New Roman"/>
                <w:spacing w:val="-1"/>
                <w:sz w:val="20"/>
                <w:szCs w:val="20"/>
              </w:rPr>
              <w:t>Behavioral</w:t>
            </w:r>
            <w:r w:rsidRPr="0087588A">
              <w:rPr>
                <w:rFonts w:ascii="Times New Roman"/>
                <w:sz w:val="20"/>
                <w:szCs w:val="20"/>
              </w:rPr>
              <w:t xml:space="preserve"> Health</w:t>
            </w:r>
            <w:r w:rsidRPr="0087588A">
              <w:rPr>
                <w:rFonts w:ascii="Times New Roman"/>
                <w:spacing w:val="-2"/>
                <w:sz w:val="20"/>
                <w:szCs w:val="20"/>
              </w:rPr>
              <w:t xml:space="preserve"> </w:t>
            </w:r>
            <w:r w:rsidRPr="0087588A">
              <w:rPr>
                <w:rFonts w:ascii="Times New Roman"/>
                <w:spacing w:val="-1"/>
                <w:sz w:val="20"/>
                <w:szCs w:val="20"/>
              </w:rPr>
              <w:t>review</w:t>
            </w:r>
            <w:r w:rsidRPr="0087588A">
              <w:rPr>
                <w:rFonts w:ascii="Times New Roman"/>
                <w:sz w:val="20"/>
                <w:szCs w:val="20"/>
              </w:rPr>
              <w:t xml:space="preserve"> </w:t>
            </w:r>
            <w:r w:rsidRPr="0087588A">
              <w:rPr>
                <w:rFonts w:ascii="Times New Roman"/>
                <w:spacing w:val="-1"/>
                <w:sz w:val="20"/>
                <w:szCs w:val="20"/>
              </w:rPr>
              <w:t>for</w:t>
            </w:r>
            <w:r w:rsidRPr="0087588A">
              <w:rPr>
                <w:rFonts w:ascii="Times New Roman"/>
                <w:sz w:val="20"/>
                <w:szCs w:val="20"/>
              </w:rPr>
              <w:t xml:space="preserve"> a patient who</w:t>
            </w:r>
            <w:r w:rsidRPr="0087588A">
              <w:rPr>
                <w:rFonts w:ascii="Times New Roman"/>
                <w:spacing w:val="33"/>
                <w:sz w:val="20"/>
                <w:szCs w:val="20"/>
              </w:rPr>
              <w:t xml:space="preserve"> </w:t>
            </w:r>
            <w:r w:rsidRPr="0087588A">
              <w:rPr>
                <w:rFonts w:ascii="Times New Roman"/>
                <w:sz w:val="20"/>
                <w:szCs w:val="20"/>
              </w:rPr>
              <w:t>has already received</w:t>
            </w:r>
            <w:r w:rsidRPr="0087588A">
              <w:rPr>
                <w:rFonts w:ascii="Times New Roman"/>
                <w:spacing w:val="-1"/>
                <w:sz w:val="20"/>
                <w:szCs w:val="20"/>
              </w:rPr>
              <w:t xml:space="preserve"> </w:t>
            </w:r>
            <w:r w:rsidRPr="0087588A">
              <w:rPr>
                <w:rFonts w:ascii="Times New Roman"/>
                <w:sz w:val="20"/>
                <w:szCs w:val="20"/>
              </w:rPr>
              <w:t xml:space="preserve">an initial </w:t>
            </w:r>
            <w:r w:rsidRPr="0087588A">
              <w:rPr>
                <w:rFonts w:ascii="Times New Roman"/>
                <w:spacing w:val="-1"/>
                <w:sz w:val="20"/>
                <w:szCs w:val="20"/>
              </w:rPr>
              <w:t>review.</w:t>
            </w:r>
          </w:p>
        </w:tc>
      </w:tr>
      <w:tr w:rsidR="0078041D" w:rsidRPr="0087588A" w:rsidTr="004451AB">
        <w:trPr>
          <w:trHeight w:hRule="exact" w:val="1273"/>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Concurrent</w:t>
            </w:r>
            <w:r w:rsidRPr="0087588A">
              <w:rPr>
                <w:rFonts w:ascii="Times New Roman"/>
                <w:spacing w:val="-1"/>
                <w:sz w:val="20"/>
                <w:szCs w:val="20"/>
              </w:rPr>
              <w:t xml:space="preserve"> </w:t>
            </w:r>
            <w:r w:rsidRPr="0087588A">
              <w:rPr>
                <w:rFonts w:ascii="Times New Roman"/>
                <w:sz w:val="20"/>
                <w:szCs w:val="20"/>
              </w:rPr>
              <w:t>Review Process</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29"/>
              <w:rPr>
                <w:rFonts w:ascii="Times New Roman" w:eastAsia="Times New Roman" w:hAnsi="Times New Roman" w:cs="Times New Roman"/>
                <w:sz w:val="20"/>
                <w:szCs w:val="20"/>
              </w:rPr>
            </w:pPr>
            <w:r w:rsidRPr="0087588A">
              <w:rPr>
                <w:rFonts w:ascii="Times New Roman"/>
                <w:sz w:val="20"/>
                <w:szCs w:val="20"/>
              </w:rPr>
              <w:t xml:space="preserve">An assessment of </w:t>
            </w:r>
            <w:r w:rsidRPr="0087588A">
              <w:rPr>
                <w:rFonts w:ascii="Times New Roman"/>
                <w:spacing w:val="-1"/>
                <w:sz w:val="20"/>
                <w:szCs w:val="20"/>
              </w:rPr>
              <w:t>medical</w:t>
            </w:r>
            <w:r w:rsidRPr="0087588A">
              <w:rPr>
                <w:rFonts w:ascii="Times New Roman"/>
                <w:sz w:val="20"/>
                <w:szCs w:val="20"/>
              </w:rPr>
              <w:t xml:space="preserve"> necessity</w:t>
            </w:r>
            <w:r w:rsidRPr="0087588A">
              <w:rPr>
                <w:rFonts w:ascii="Times New Roman"/>
                <w:spacing w:val="-2"/>
                <w:sz w:val="20"/>
                <w:szCs w:val="20"/>
              </w:rPr>
              <w:t xml:space="preserve"> </w:t>
            </w:r>
            <w:r w:rsidRPr="0087588A">
              <w:rPr>
                <w:rFonts w:ascii="Times New Roman"/>
                <w:sz w:val="20"/>
                <w:szCs w:val="20"/>
              </w:rPr>
              <w:t>or</w:t>
            </w:r>
            <w:r w:rsidRPr="0087588A">
              <w:rPr>
                <w:rFonts w:ascii="Times New Roman"/>
                <w:spacing w:val="25"/>
                <w:sz w:val="20"/>
                <w:szCs w:val="20"/>
              </w:rPr>
              <w:t xml:space="preserve"> </w:t>
            </w:r>
            <w:r w:rsidRPr="0087588A">
              <w:rPr>
                <w:rFonts w:ascii="Times New Roman"/>
                <w:spacing w:val="-1"/>
                <w:sz w:val="20"/>
                <w:szCs w:val="20"/>
              </w:rPr>
              <w:t>appropriateness</w:t>
            </w:r>
            <w:r w:rsidRPr="0087588A">
              <w:rPr>
                <w:rFonts w:ascii="Times New Roman"/>
                <w:sz w:val="20"/>
                <w:szCs w:val="20"/>
              </w:rPr>
              <w:t xml:space="preserve"> of </w:t>
            </w:r>
            <w:r w:rsidRPr="0087588A">
              <w:rPr>
                <w:rFonts w:ascii="Times New Roman"/>
                <w:spacing w:val="-1"/>
                <w:sz w:val="20"/>
                <w:szCs w:val="20"/>
              </w:rPr>
              <w:t>services</w:t>
            </w:r>
            <w:r w:rsidRPr="0087588A">
              <w:rPr>
                <w:rFonts w:ascii="Times New Roman"/>
                <w:sz w:val="20"/>
                <w:szCs w:val="20"/>
              </w:rPr>
              <w:t xml:space="preserve"> </w:t>
            </w:r>
            <w:r w:rsidRPr="0087588A">
              <w:rPr>
                <w:rFonts w:ascii="Times New Roman"/>
                <w:spacing w:val="-1"/>
                <w:sz w:val="20"/>
                <w:szCs w:val="20"/>
              </w:rPr>
              <w:t>that</w:t>
            </w:r>
            <w:r w:rsidRPr="0087588A">
              <w:rPr>
                <w:rFonts w:ascii="Times New Roman"/>
                <w:sz w:val="20"/>
                <w:szCs w:val="20"/>
              </w:rPr>
              <w:t xml:space="preserve"> covers the </w:t>
            </w:r>
            <w:r w:rsidRPr="0087588A">
              <w:rPr>
                <w:rFonts w:ascii="Times New Roman"/>
                <w:spacing w:val="-1"/>
                <w:sz w:val="20"/>
                <w:szCs w:val="20"/>
              </w:rPr>
              <w:t>time</w:t>
            </w:r>
            <w:r w:rsidRPr="0087588A">
              <w:rPr>
                <w:rFonts w:ascii="Times New Roman"/>
                <w:spacing w:val="51"/>
                <w:sz w:val="20"/>
                <w:szCs w:val="20"/>
              </w:rPr>
              <w:t xml:space="preserve"> </w:t>
            </w:r>
            <w:r w:rsidRPr="0087588A">
              <w:rPr>
                <w:rFonts w:ascii="Times New Roman"/>
                <w:sz w:val="20"/>
                <w:szCs w:val="20"/>
              </w:rPr>
              <w:t>period</w:t>
            </w:r>
            <w:r w:rsidRPr="0087588A">
              <w:rPr>
                <w:rFonts w:ascii="Times New Roman"/>
                <w:spacing w:val="-1"/>
                <w:sz w:val="20"/>
                <w:szCs w:val="20"/>
              </w:rPr>
              <w:t xml:space="preserve"> throughout</w:t>
            </w:r>
            <w:r w:rsidRPr="0087588A">
              <w:rPr>
                <w:rFonts w:ascii="Times New Roman"/>
                <w:sz w:val="20"/>
                <w:szCs w:val="20"/>
              </w:rPr>
              <w:t xml:space="preserve"> the</w:t>
            </w:r>
            <w:r w:rsidRPr="0087588A">
              <w:rPr>
                <w:rFonts w:ascii="Times New Roman"/>
                <w:spacing w:val="-1"/>
                <w:sz w:val="20"/>
                <w:szCs w:val="20"/>
              </w:rPr>
              <w:t xml:space="preserve"> time</w:t>
            </w:r>
            <w:r w:rsidRPr="0087588A">
              <w:rPr>
                <w:rFonts w:ascii="Times New Roman"/>
                <w:sz w:val="20"/>
                <w:szCs w:val="20"/>
              </w:rPr>
              <w:t xml:space="preserve"> of review and the</w:t>
            </w:r>
            <w:r w:rsidRPr="0087588A">
              <w:rPr>
                <w:rFonts w:ascii="Times New Roman"/>
                <w:spacing w:val="21"/>
                <w:sz w:val="20"/>
                <w:szCs w:val="20"/>
              </w:rPr>
              <w:t xml:space="preserve"> </w:t>
            </w:r>
            <w:r w:rsidRPr="0087588A">
              <w:rPr>
                <w:rFonts w:ascii="Times New Roman"/>
                <w:sz w:val="20"/>
                <w:szCs w:val="20"/>
              </w:rPr>
              <w:t>previous 24</w:t>
            </w:r>
            <w:r w:rsidRPr="0087588A">
              <w:rPr>
                <w:rFonts w:ascii="Times New Roman"/>
                <w:spacing w:val="-2"/>
                <w:sz w:val="20"/>
                <w:szCs w:val="20"/>
              </w:rPr>
              <w:t xml:space="preserve"> </w:t>
            </w:r>
            <w:r w:rsidRPr="0087588A">
              <w:rPr>
                <w:rFonts w:ascii="Times New Roman"/>
                <w:sz w:val="20"/>
                <w:szCs w:val="20"/>
              </w:rPr>
              <w:t>hours.</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COTS</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Commercial</w:t>
            </w:r>
            <w:r w:rsidRPr="0087588A">
              <w:rPr>
                <w:rFonts w:ascii="Times New Roman"/>
                <w:sz w:val="20"/>
                <w:szCs w:val="20"/>
              </w:rPr>
              <w:t xml:space="preserve"> </w:t>
            </w:r>
            <w:r w:rsidRPr="0087588A">
              <w:rPr>
                <w:rFonts w:ascii="Times New Roman"/>
                <w:spacing w:val="-1"/>
                <w:sz w:val="20"/>
                <w:szCs w:val="20"/>
              </w:rPr>
              <w:t>Off-the-Shelf</w:t>
            </w:r>
          </w:p>
        </w:tc>
      </w:tr>
      <w:tr w:rsidR="0078041D" w:rsidRPr="0087588A" w:rsidTr="004451AB">
        <w:trPr>
          <w:trHeight w:hRule="exact" w:val="447"/>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CPRS</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Computerized</w:t>
            </w:r>
            <w:r w:rsidRPr="0087588A">
              <w:rPr>
                <w:rFonts w:ascii="Times New Roman"/>
                <w:sz w:val="20"/>
                <w:szCs w:val="20"/>
              </w:rPr>
              <w:t xml:space="preserve"> Patient</w:t>
            </w:r>
            <w:r w:rsidRPr="0087588A">
              <w:rPr>
                <w:rFonts w:ascii="Times New Roman"/>
                <w:spacing w:val="-2"/>
                <w:sz w:val="20"/>
                <w:szCs w:val="20"/>
              </w:rPr>
              <w:t xml:space="preserve"> </w:t>
            </w:r>
            <w:r w:rsidRPr="0087588A">
              <w:rPr>
                <w:rFonts w:ascii="Times New Roman"/>
                <w:sz w:val="20"/>
                <w:szCs w:val="20"/>
              </w:rPr>
              <w:t>Record System</w:t>
            </w:r>
          </w:p>
        </w:tc>
      </w:tr>
    </w:tbl>
    <w:p w:rsidR="00132E60" w:rsidRPr="0087588A" w:rsidRDefault="00132E60" w:rsidP="0078041D">
      <w:pPr>
        <w:pStyle w:val="InstructionalBullet1"/>
        <w:ind w:left="720" w:hanging="360"/>
        <w:jc w:val="center"/>
        <w:rPr>
          <w:i w:val="0"/>
          <w:color w:val="auto"/>
          <w:sz w:val="24"/>
        </w:rPr>
      </w:pPr>
    </w:p>
    <w:tbl>
      <w:tblPr>
        <w:tblW w:w="9620" w:type="dxa"/>
        <w:tblInd w:w="106" w:type="dxa"/>
        <w:tblLayout w:type="fixed"/>
        <w:tblCellMar>
          <w:left w:w="0" w:type="dxa"/>
          <w:right w:w="0" w:type="dxa"/>
        </w:tblCellMar>
        <w:tblLook w:val="01E0" w:firstRow="1" w:lastRow="1" w:firstColumn="1" w:lastColumn="1" w:noHBand="0" w:noVBand="0"/>
      </w:tblPr>
      <w:tblGrid>
        <w:gridCol w:w="4220"/>
        <w:gridCol w:w="5400"/>
      </w:tblGrid>
      <w:tr w:rsidR="00A05559" w:rsidRPr="0087588A" w:rsidTr="004451AB">
        <w:trPr>
          <w:trHeight w:hRule="exact" w:val="585"/>
          <w:tblHeader/>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7"/>
              <w:jc w:val="center"/>
              <w:rPr>
                <w:rFonts w:ascii="Arial" w:eastAsia="Arial" w:hAnsi="Arial" w:cs="Arial"/>
                <w:sz w:val="20"/>
                <w:szCs w:val="20"/>
              </w:rPr>
            </w:pPr>
            <w:r w:rsidRPr="0087588A">
              <w:rPr>
                <w:rFonts w:ascii="Arial"/>
                <w:b/>
                <w:sz w:val="20"/>
                <w:szCs w:val="20"/>
              </w:rPr>
              <w:t>Term</w:t>
            </w:r>
          </w:p>
        </w:tc>
        <w:tc>
          <w:tcPr>
            <w:tcW w:w="540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7"/>
              <w:jc w:val="center"/>
              <w:rPr>
                <w:rFonts w:ascii="Arial" w:eastAsia="Arial" w:hAnsi="Arial" w:cs="Arial"/>
                <w:sz w:val="20"/>
                <w:szCs w:val="20"/>
              </w:rPr>
            </w:pPr>
            <w:r w:rsidRPr="0087588A">
              <w:rPr>
                <w:rFonts w:ascii="Arial"/>
                <w:b/>
                <w:spacing w:val="-1"/>
                <w:sz w:val="20"/>
                <w:szCs w:val="20"/>
              </w:rPr>
              <w:t>Description</w:t>
            </w:r>
          </w:p>
        </w:tc>
      </w:tr>
      <w:tr w:rsidR="00A05559" w:rsidRPr="0087588A" w:rsidTr="004451AB">
        <w:trPr>
          <w:trHeight w:hRule="exact" w:val="4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CS</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Continued</w:t>
            </w:r>
            <w:r w:rsidRPr="0087588A">
              <w:rPr>
                <w:rFonts w:ascii="Times New Roman"/>
                <w:spacing w:val="-1"/>
                <w:sz w:val="20"/>
                <w:szCs w:val="20"/>
              </w:rPr>
              <w:t xml:space="preserve"> </w:t>
            </w:r>
            <w:r w:rsidRPr="0087588A">
              <w:rPr>
                <w:rFonts w:ascii="Times New Roman"/>
                <w:sz w:val="20"/>
                <w:szCs w:val="20"/>
              </w:rPr>
              <w:t>Stay</w:t>
            </w:r>
          </w:p>
        </w:tc>
      </w:tr>
      <w:tr w:rsidR="00A05559" w:rsidRPr="0087588A" w:rsidTr="004451AB">
        <w:trPr>
          <w:trHeight w:hRule="exact" w:val="45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8"/>
              <w:ind w:left="102"/>
              <w:rPr>
                <w:rFonts w:ascii="Times New Roman" w:eastAsia="Times New Roman" w:hAnsi="Times New Roman" w:cs="Times New Roman"/>
                <w:sz w:val="20"/>
                <w:szCs w:val="20"/>
              </w:rPr>
            </w:pPr>
            <w:r w:rsidRPr="0087588A">
              <w:rPr>
                <w:rFonts w:ascii="Times New Roman"/>
                <w:spacing w:val="-1"/>
                <w:sz w:val="20"/>
                <w:szCs w:val="20"/>
              </w:rPr>
              <w:t>DoD</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8"/>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Department</w:t>
            </w:r>
            <w:r w:rsidRPr="0087588A">
              <w:rPr>
                <w:rFonts w:ascii="Times New Roman"/>
                <w:sz w:val="20"/>
                <w:szCs w:val="20"/>
              </w:rPr>
              <w:t xml:space="preserve"> of </w:t>
            </w:r>
            <w:r w:rsidRPr="0087588A">
              <w:rPr>
                <w:rFonts w:ascii="Times New Roman"/>
                <w:spacing w:val="-1"/>
                <w:sz w:val="20"/>
                <w:szCs w:val="20"/>
              </w:rPr>
              <w:t>Defense</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ECT</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9"/>
                <w:sz w:val="20"/>
                <w:szCs w:val="20"/>
              </w:rPr>
              <w:t xml:space="preserve"> </w:t>
            </w:r>
            <w:r w:rsidRPr="0087588A">
              <w:rPr>
                <w:rFonts w:ascii="Times New Roman"/>
                <w:sz w:val="20"/>
                <w:szCs w:val="20"/>
              </w:rPr>
              <w:t>for</w:t>
            </w:r>
            <w:r w:rsidRPr="0087588A">
              <w:rPr>
                <w:rFonts w:ascii="Times New Roman"/>
                <w:spacing w:val="-7"/>
                <w:sz w:val="20"/>
                <w:szCs w:val="20"/>
              </w:rPr>
              <w:t xml:space="preserve"> </w:t>
            </w:r>
            <w:r w:rsidRPr="0087588A">
              <w:rPr>
                <w:rFonts w:ascii="Times New Roman"/>
                <w:spacing w:val="-1"/>
                <w:sz w:val="20"/>
                <w:szCs w:val="20"/>
              </w:rPr>
              <w:t>Electroconvulsive</w:t>
            </w:r>
            <w:r w:rsidRPr="0087588A">
              <w:rPr>
                <w:rFonts w:ascii="Times New Roman"/>
                <w:spacing w:val="-7"/>
                <w:sz w:val="20"/>
                <w:szCs w:val="20"/>
              </w:rPr>
              <w:t xml:space="preserve"> </w:t>
            </w:r>
            <w:r w:rsidRPr="0087588A">
              <w:rPr>
                <w:rFonts w:ascii="Times New Roman"/>
                <w:spacing w:val="-1"/>
                <w:sz w:val="20"/>
                <w:szCs w:val="20"/>
              </w:rPr>
              <w:t>Therapy</w:t>
            </w:r>
          </w:p>
        </w:tc>
      </w:tr>
      <w:tr w:rsidR="00A05559" w:rsidRPr="0087588A" w:rsidTr="004451AB">
        <w:trPr>
          <w:trHeight w:hRule="exact" w:val="18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 xml:space="preserve">Episode Day of </w:t>
            </w:r>
            <w:r w:rsidRPr="0087588A">
              <w:rPr>
                <w:rFonts w:ascii="Times New Roman"/>
                <w:spacing w:val="-1"/>
                <w:sz w:val="20"/>
                <w:szCs w:val="20"/>
              </w:rPr>
              <w:t>Care</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01"/>
              <w:rPr>
                <w:rFonts w:ascii="Times New Roman" w:eastAsia="Times New Roman" w:hAnsi="Times New Roman" w:cs="Times New Roman"/>
                <w:sz w:val="20"/>
                <w:szCs w:val="20"/>
              </w:rPr>
            </w:pPr>
            <w:r w:rsidRPr="0087588A">
              <w:rPr>
                <w:rFonts w:ascii="Times New Roman"/>
                <w:sz w:val="20"/>
                <w:szCs w:val="20"/>
              </w:rPr>
              <w:t>A term</w:t>
            </w:r>
            <w:r w:rsidRPr="0087588A">
              <w:rPr>
                <w:rFonts w:ascii="Times New Roman"/>
                <w:spacing w:val="-2"/>
                <w:sz w:val="20"/>
                <w:szCs w:val="20"/>
              </w:rPr>
              <w:t xml:space="preserve"> </w:t>
            </w:r>
            <w:r w:rsidRPr="0087588A">
              <w:rPr>
                <w:rFonts w:ascii="Times New Roman"/>
                <w:spacing w:val="-1"/>
                <w:sz w:val="20"/>
                <w:szCs w:val="20"/>
              </w:rPr>
              <w:t>commonly</w:t>
            </w:r>
            <w:r w:rsidRPr="0087588A">
              <w:rPr>
                <w:rFonts w:ascii="Times New Roman"/>
                <w:sz w:val="20"/>
                <w:szCs w:val="20"/>
              </w:rPr>
              <w:t xml:space="preserve"> used</w:t>
            </w:r>
            <w:r w:rsidRPr="0087588A">
              <w:rPr>
                <w:rFonts w:ascii="Times New Roman"/>
                <w:spacing w:val="1"/>
                <w:sz w:val="20"/>
                <w:szCs w:val="20"/>
              </w:rPr>
              <w:t xml:space="preserve"> </w:t>
            </w:r>
            <w:r w:rsidRPr="0087588A">
              <w:rPr>
                <w:rFonts w:ascii="Times New Roman"/>
                <w:sz w:val="20"/>
                <w:szCs w:val="20"/>
              </w:rPr>
              <w:t xml:space="preserve">to </w:t>
            </w:r>
            <w:r w:rsidRPr="0087588A">
              <w:rPr>
                <w:rFonts w:ascii="Times New Roman"/>
                <w:spacing w:val="-1"/>
                <w:sz w:val="20"/>
                <w:szCs w:val="20"/>
              </w:rPr>
              <w:t>measure</w:t>
            </w:r>
            <w:r w:rsidRPr="0087588A">
              <w:rPr>
                <w:rFonts w:ascii="Times New Roman"/>
                <w:sz w:val="20"/>
                <w:szCs w:val="20"/>
              </w:rPr>
              <w:t xml:space="preserve"> </w:t>
            </w:r>
            <w:r w:rsidRPr="0087588A">
              <w:rPr>
                <w:rFonts w:ascii="Times New Roman"/>
                <w:spacing w:val="-1"/>
                <w:sz w:val="20"/>
                <w:szCs w:val="20"/>
              </w:rPr>
              <w:t>the</w:t>
            </w:r>
            <w:r w:rsidRPr="0087588A">
              <w:rPr>
                <w:rFonts w:ascii="Times New Roman"/>
                <w:spacing w:val="29"/>
                <w:sz w:val="20"/>
                <w:szCs w:val="20"/>
              </w:rPr>
              <w:t xml:space="preserve"> </w:t>
            </w:r>
            <w:r w:rsidRPr="0087588A">
              <w:rPr>
                <w:rFonts w:ascii="Times New Roman"/>
                <w:sz w:val="20"/>
                <w:szCs w:val="20"/>
              </w:rPr>
              <w:t>duration of</w:t>
            </w:r>
            <w:r w:rsidRPr="0087588A">
              <w:rPr>
                <w:rFonts w:ascii="Times New Roman"/>
                <w:spacing w:val="-1"/>
                <w:sz w:val="20"/>
                <w:szCs w:val="20"/>
              </w:rPr>
              <w:t xml:space="preserve"> </w:t>
            </w:r>
            <w:r w:rsidRPr="0087588A">
              <w:rPr>
                <w:rFonts w:ascii="Times New Roman"/>
                <w:sz w:val="20"/>
                <w:szCs w:val="20"/>
              </w:rPr>
              <w:t>a single</w:t>
            </w:r>
            <w:r w:rsidRPr="0087588A">
              <w:rPr>
                <w:rFonts w:ascii="Times New Roman"/>
                <w:spacing w:val="-1"/>
                <w:sz w:val="20"/>
                <w:szCs w:val="20"/>
              </w:rPr>
              <w:t xml:space="preserve"> episode</w:t>
            </w:r>
            <w:r w:rsidRPr="0087588A">
              <w:rPr>
                <w:rFonts w:ascii="Times New Roman"/>
                <w:sz w:val="20"/>
                <w:szCs w:val="20"/>
              </w:rPr>
              <w:t xml:space="preserve"> of </w:t>
            </w:r>
            <w:r w:rsidRPr="0087588A">
              <w:rPr>
                <w:rFonts w:ascii="Times New Roman"/>
                <w:spacing w:val="-1"/>
                <w:sz w:val="20"/>
                <w:szCs w:val="20"/>
              </w:rPr>
              <w:t>hospitalization.</w:t>
            </w:r>
            <w:r w:rsidRPr="0087588A">
              <w:rPr>
                <w:rFonts w:ascii="Times New Roman"/>
                <w:spacing w:val="42"/>
                <w:sz w:val="20"/>
                <w:szCs w:val="20"/>
              </w:rPr>
              <w:t xml:space="preserve"> </w:t>
            </w:r>
            <w:r w:rsidRPr="0087588A">
              <w:rPr>
                <w:rFonts w:ascii="Times New Roman"/>
                <w:sz w:val="20"/>
                <w:szCs w:val="20"/>
              </w:rPr>
              <w:t xml:space="preserve">Inpatient days are </w:t>
            </w:r>
            <w:r w:rsidRPr="0087588A">
              <w:rPr>
                <w:rFonts w:ascii="Times New Roman"/>
                <w:spacing w:val="-1"/>
                <w:sz w:val="20"/>
                <w:szCs w:val="20"/>
              </w:rPr>
              <w:t>calculated</w:t>
            </w:r>
            <w:r w:rsidRPr="0087588A">
              <w:rPr>
                <w:rFonts w:ascii="Times New Roman"/>
                <w:sz w:val="20"/>
                <w:szCs w:val="20"/>
              </w:rPr>
              <w:t xml:space="preserve"> by </w:t>
            </w:r>
            <w:r w:rsidRPr="0087588A">
              <w:rPr>
                <w:rFonts w:ascii="Times New Roman"/>
                <w:spacing w:val="-1"/>
                <w:sz w:val="20"/>
                <w:szCs w:val="20"/>
              </w:rPr>
              <w:t>subtracting</w:t>
            </w:r>
            <w:r w:rsidRPr="0087588A">
              <w:rPr>
                <w:rFonts w:ascii="Times New Roman"/>
                <w:sz w:val="20"/>
                <w:szCs w:val="20"/>
              </w:rPr>
              <w:t xml:space="preserve"> day</w:t>
            </w:r>
            <w:r w:rsidRPr="0087588A">
              <w:rPr>
                <w:rFonts w:ascii="Times New Roman"/>
                <w:spacing w:val="37"/>
                <w:sz w:val="20"/>
                <w:szCs w:val="20"/>
              </w:rPr>
              <w:t xml:space="preserve"> </w:t>
            </w:r>
            <w:r w:rsidRPr="0087588A">
              <w:rPr>
                <w:rFonts w:ascii="Times New Roman"/>
                <w:sz w:val="20"/>
                <w:szCs w:val="20"/>
              </w:rPr>
              <w:t>of</w:t>
            </w:r>
            <w:r w:rsidRPr="0087588A">
              <w:rPr>
                <w:rFonts w:ascii="Times New Roman"/>
                <w:spacing w:val="-1"/>
                <w:sz w:val="20"/>
                <w:szCs w:val="20"/>
              </w:rPr>
              <w:t xml:space="preserve"> admission</w:t>
            </w:r>
            <w:r w:rsidRPr="0087588A">
              <w:rPr>
                <w:rFonts w:ascii="Times New Roman"/>
                <w:sz w:val="20"/>
                <w:szCs w:val="20"/>
              </w:rPr>
              <w:t xml:space="preserve"> from</w:t>
            </w:r>
            <w:r w:rsidRPr="0087588A">
              <w:rPr>
                <w:rFonts w:ascii="Times New Roman"/>
                <w:spacing w:val="-2"/>
                <w:sz w:val="20"/>
                <w:szCs w:val="20"/>
              </w:rPr>
              <w:t xml:space="preserve"> </w:t>
            </w:r>
            <w:r w:rsidRPr="0087588A">
              <w:rPr>
                <w:rFonts w:ascii="Times New Roman"/>
                <w:sz w:val="20"/>
                <w:szCs w:val="20"/>
              </w:rPr>
              <w:t>day</w:t>
            </w:r>
            <w:r w:rsidRPr="0087588A">
              <w:rPr>
                <w:rFonts w:ascii="Times New Roman"/>
                <w:spacing w:val="1"/>
                <w:sz w:val="20"/>
                <w:szCs w:val="20"/>
              </w:rPr>
              <w:t xml:space="preserve"> </w:t>
            </w:r>
            <w:r w:rsidRPr="0087588A">
              <w:rPr>
                <w:rFonts w:ascii="Times New Roman"/>
                <w:sz w:val="20"/>
                <w:szCs w:val="20"/>
              </w:rPr>
              <w:t>of</w:t>
            </w:r>
            <w:r w:rsidRPr="0087588A">
              <w:rPr>
                <w:rFonts w:ascii="Times New Roman"/>
                <w:spacing w:val="-1"/>
                <w:sz w:val="20"/>
                <w:szCs w:val="20"/>
              </w:rPr>
              <w:t xml:space="preserve"> discharge.</w:t>
            </w:r>
            <w:r w:rsidRPr="0087588A">
              <w:rPr>
                <w:rFonts w:ascii="Times New Roman"/>
                <w:sz w:val="20"/>
                <w:szCs w:val="20"/>
              </w:rPr>
              <w:t xml:space="preserve"> </w:t>
            </w:r>
            <w:r w:rsidRPr="0087588A">
              <w:rPr>
                <w:rFonts w:ascii="Times New Roman"/>
                <w:spacing w:val="-1"/>
                <w:sz w:val="20"/>
                <w:szCs w:val="20"/>
              </w:rPr>
              <w:t>However,</w:t>
            </w:r>
            <w:r w:rsidRPr="0087588A">
              <w:rPr>
                <w:rFonts w:ascii="Times New Roman"/>
                <w:spacing w:val="50"/>
                <w:sz w:val="20"/>
                <w:szCs w:val="20"/>
              </w:rPr>
              <w:t xml:space="preserve"> </w:t>
            </w:r>
            <w:r w:rsidRPr="0087588A">
              <w:rPr>
                <w:rFonts w:ascii="Times New Roman"/>
                <w:sz w:val="20"/>
                <w:szCs w:val="20"/>
              </w:rPr>
              <w:t xml:space="preserve">persons </w:t>
            </w:r>
            <w:r w:rsidRPr="0087588A">
              <w:rPr>
                <w:rFonts w:ascii="Times New Roman"/>
                <w:spacing w:val="-1"/>
                <w:sz w:val="20"/>
                <w:szCs w:val="20"/>
              </w:rPr>
              <w:t>entering</w:t>
            </w:r>
            <w:r w:rsidRPr="0087588A">
              <w:rPr>
                <w:rFonts w:ascii="Times New Roman"/>
                <w:sz w:val="20"/>
                <w:szCs w:val="20"/>
              </w:rPr>
              <w:t xml:space="preserve"> and </w:t>
            </w:r>
            <w:r w:rsidRPr="0087588A">
              <w:rPr>
                <w:rFonts w:ascii="Times New Roman"/>
                <w:spacing w:val="-1"/>
                <w:sz w:val="20"/>
                <w:szCs w:val="20"/>
              </w:rPr>
              <w:t>leaving</w:t>
            </w:r>
            <w:r w:rsidRPr="0087588A">
              <w:rPr>
                <w:rFonts w:ascii="Times New Roman"/>
                <w:sz w:val="20"/>
                <w:szCs w:val="20"/>
              </w:rPr>
              <w:t xml:space="preserve"> a hospital on</w:t>
            </w:r>
            <w:r w:rsidRPr="0087588A">
              <w:rPr>
                <w:rFonts w:ascii="Times New Roman"/>
                <w:spacing w:val="-2"/>
                <w:sz w:val="20"/>
                <w:szCs w:val="20"/>
              </w:rPr>
              <w:t xml:space="preserve"> </w:t>
            </w:r>
            <w:r w:rsidRPr="0087588A">
              <w:rPr>
                <w:rFonts w:ascii="Times New Roman"/>
                <w:sz w:val="20"/>
                <w:szCs w:val="20"/>
              </w:rPr>
              <w:t>the</w:t>
            </w:r>
            <w:r w:rsidRPr="0087588A">
              <w:rPr>
                <w:rFonts w:ascii="Times New Roman"/>
                <w:spacing w:val="25"/>
                <w:sz w:val="20"/>
                <w:szCs w:val="20"/>
              </w:rPr>
              <w:t xml:space="preserve"> </w:t>
            </w:r>
            <w:r w:rsidRPr="0087588A">
              <w:rPr>
                <w:rFonts w:ascii="Times New Roman"/>
                <w:spacing w:val="-1"/>
                <w:sz w:val="20"/>
                <w:szCs w:val="20"/>
              </w:rPr>
              <w:t>same</w:t>
            </w:r>
            <w:r w:rsidRPr="0087588A">
              <w:rPr>
                <w:rFonts w:ascii="Times New Roman"/>
                <w:sz w:val="20"/>
                <w:szCs w:val="20"/>
              </w:rPr>
              <w:t xml:space="preserve"> day have a </w:t>
            </w:r>
            <w:r w:rsidRPr="0087588A">
              <w:rPr>
                <w:rFonts w:ascii="Times New Roman"/>
                <w:spacing w:val="-1"/>
                <w:sz w:val="20"/>
                <w:szCs w:val="20"/>
              </w:rPr>
              <w:t xml:space="preserve">length </w:t>
            </w:r>
            <w:r w:rsidRPr="0087588A">
              <w:rPr>
                <w:rFonts w:ascii="Times New Roman"/>
                <w:sz w:val="20"/>
                <w:szCs w:val="20"/>
              </w:rPr>
              <w:t>of</w:t>
            </w:r>
            <w:r w:rsidRPr="0087588A">
              <w:rPr>
                <w:rFonts w:ascii="Times New Roman"/>
                <w:spacing w:val="-1"/>
                <w:sz w:val="20"/>
                <w:szCs w:val="20"/>
              </w:rPr>
              <w:t xml:space="preserve"> </w:t>
            </w:r>
            <w:r w:rsidRPr="0087588A">
              <w:rPr>
                <w:rFonts w:ascii="Times New Roman"/>
                <w:sz w:val="20"/>
                <w:szCs w:val="20"/>
              </w:rPr>
              <w:t xml:space="preserve">stay of </w:t>
            </w:r>
            <w:r w:rsidRPr="0087588A">
              <w:rPr>
                <w:rFonts w:ascii="Times New Roman"/>
                <w:spacing w:val="-1"/>
                <w:sz w:val="20"/>
                <w:szCs w:val="20"/>
              </w:rPr>
              <w:t>one.</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ET</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Eastern</w:t>
            </w:r>
            <w:r w:rsidRPr="0087588A">
              <w:rPr>
                <w:rFonts w:ascii="Times New Roman"/>
                <w:sz w:val="20"/>
                <w:szCs w:val="20"/>
              </w:rPr>
              <w:t xml:space="preserve"> </w:t>
            </w:r>
            <w:r w:rsidRPr="0087588A">
              <w:rPr>
                <w:rFonts w:ascii="Times New Roman"/>
                <w:spacing w:val="-1"/>
                <w:sz w:val="20"/>
                <w:szCs w:val="20"/>
              </w:rPr>
              <w:t>Time</w:t>
            </w:r>
          </w:p>
        </w:tc>
      </w:tr>
      <w:tr w:rsidR="00A05559" w:rsidRPr="0087588A" w:rsidTr="004451AB">
        <w:trPr>
          <w:trHeight w:hRule="exact" w:val="4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FAQ</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 xml:space="preserve">Frequently </w:t>
            </w:r>
            <w:r w:rsidRPr="0087588A">
              <w:rPr>
                <w:rFonts w:ascii="Times New Roman"/>
                <w:sz w:val="20"/>
                <w:szCs w:val="20"/>
              </w:rPr>
              <w:t>Asked Questions</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G&amp;L</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Gains and</w:t>
            </w:r>
            <w:r w:rsidRPr="0087588A">
              <w:rPr>
                <w:rFonts w:ascii="Times New Roman"/>
                <w:spacing w:val="-2"/>
                <w:sz w:val="20"/>
                <w:szCs w:val="20"/>
              </w:rPr>
              <w:t xml:space="preserve"> </w:t>
            </w:r>
            <w:r w:rsidRPr="0087588A">
              <w:rPr>
                <w:rFonts w:ascii="Times New Roman"/>
                <w:sz w:val="20"/>
                <w:szCs w:val="20"/>
              </w:rPr>
              <w:t>Losses</w:t>
            </w:r>
          </w:p>
        </w:tc>
      </w:tr>
      <w:tr w:rsidR="00A05559" w:rsidRPr="0087588A" w:rsidTr="004451AB">
        <w:trPr>
          <w:trHeight w:hRule="exact" w:val="73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HIPPA</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254"/>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Health</w:t>
            </w:r>
            <w:r w:rsidRPr="0087588A">
              <w:rPr>
                <w:rFonts w:ascii="Times New Roman"/>
                <w:spacing w:val="-2"/>
                <w:sz w:val="20"/>
                <w:szCs w:val="20"/>
              </w:rPr>
              <w:t xml:space="preserve"> </w:t>
            </w:r>
            <w:r w:rsidRPr="0087588A">
              <w:rPr>
                <w:rFonts w:ascii="Times New Roman"/>
                <w:sz w:val="20"/>
                <w:szCs w:val="20"/>
              </w:rPr>
              <w:t xml:space="preserve">Insurance </w:t>
            </w:r>
            <w:r w:rsidRPr="0087588A">
              <w:rPr>
                <w:rFonts w:ascii="Times New Roman"/>
                <w:spacing w:val="-1"/>
                <w:sz w:val="20"/>
                <w:szCs w:val="20"/>
              </w:rPr>
              <w:t>Portability</w:t>
            </w:r>
            <w:r w:rsidRPr="0087588A">
              <w:rPr>
                <w:rFonts w:ascii="Times New Roman"/>
                <w:sz w:val="20"/>
                <w:szCs w:val="20"/>
              </w:rPr>
              <w:t xml:space="preserve"> and</w:t>
            </w:r>
            <w:r w:rsidRPr="0087588A">
              <w:rPr>
                <w:rFonts w:ascii="Times New Roman"/>
                <w:spacing w:val="20"/>
                <w:sz w:val="20"/>
                <w:szCs w:val="20"/>
              </w:rPr>
              <w:t xml:space="preserve"> </w:t>
            </w:r>
            <w:r w:rsidRPr="0087588A">
              <w:rPr>
                <w:rFonts w:ascii="Times New Roman"/>
                <w:spacing w:val="-1"/>
                <w:sz w:val="20"/>
                <w:szCs w:val="20"/>
              </w:rPr>
              <w:t>Accountability</w:t>
            </w:r>
            <w:r w:rsidRPr="0087588A">
              <w:rPr>
                <w:rFonts w:ascii="Times New Roman"/>
                <w:sz w:val="20"/>
                <w:szCs w:val="20"/>
              </w:rPr>
              <w:t xml:space="preserve"> Act of </w:t>
            </w:r>
            <w:r w:rsidRPr="0087588A">
              <w:rPr>
                <w:rFonts w:ascii="Times New Roman"/>
                <w:spacing w:val="-1"/>
                <w:sz w:val="20"/>
                <w:szCs w:val="20"/>
              </w:rPr>
              <w:t>1996</w:t>
            </w:r>
          </w:p>
        </w:tc>
      </w:tr>
      <w:tr w:rsidR="00A05559" w:rsidRPr="0087588A" w:rsidTr="004451AB">
        <w:trPr>
          <w:trHeight w:hRule="exact" w:val="1288"/>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 xml:space="preserve">Hospital </w:t>
            </w:r>
            <w:r w:rsidRPr="0087588A">
              <w:rPr>
                <w:rFonts w:ascii="Times New Roman"/>
                <w:spacing w:val="-1"/>
                <w:sz w:val="20"/>
                <w:szCs w:val="20"/>
              </w:rPr>
              <w:t>Admission</w:t>
            </w:r>
            <w:r w:rsidRPr="0087588A">
              <w:rPr>
                <w:rFonts w:ascii="Times New Roman"/>
                <w:sz w:val="20"/>
                <w:szCs w:val="20"/>
              </w:rPr>
              <w:t xml:space="preserve"> Review</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143665">
            <w:pPr>
              <w:pStyle w:val="TableParagraph"/>
              <w:spacing w:before="156"/>
              <w:ind w:left="102" w:right="141"/>
              <w:rPr>
                <w:rFonts w:ascii="Times New Roman" w:eastAsia="Times New Roman" w:hAnsi="Times New Roman" w:cs="Times New Roman"/>
                <w:sz w:val="20"/>
                <w:szCs w:val="20"/>
              </w:rPr>
            </w:pPr>
            <w:r w:rsidRPr="0087588A">
              <w:rPr>
                <w:rFonts w:ascii="Times New Roman"/>
                <w:sz w:val="20"/>
                <w:szCs w:val="20"/>
              </w:rPr>
              <w:t xml:space="preserve">A review </w:t>
            </w:r>
            <w:r w:rsidRPr="0087588A">
              <w:rPr>
                <w:rFonts w:ascii="Times New Roman"/>
                <w:spacing w:val="-1"/>
                <w:sz w:val="20"/>
                <w:szCs w:val="20"/>
              </w:rPr>
              <w:t>that</w:t>
            </w:r>
            <w:r w:rsidRPr="0087588A">
              <w:rPr>
                <w:rFonts w:ascii="Times New Roman"/>
                <w:sz w:val="20"/>
                <w:szCs w:val="20"/>
              </w:rPr>
              <w:t xml:space="preserve"> is </w:t>
            </w:r>
            <w:r w:rsidRPr="0087588A">
              <w:rPr>
                <w:rFonts w:ascii="Times New Roman"/>
                <w:spacing w:val="-1"/>
                <w:sz w:val="20"/>
                <w:szCs w:val="20"/>
              </w:rPr>
              <w:t>performed</w:t>
            </w:r>
            <w:r w:rsidRPr="0087588A">
              <w:rPr>
                <w:rFonts w:ascii="Times New Roman"/>
                <w:sz w:val="20"/>
                <w:szCs w:val="20"/>
              </w:rPr>
              <w:t xml:space="preserve"> when a </w:t>
            </w:r>
            <w:r w:rsidRPr="0087588A">
              <w:rPr>
                <w:rFonts w:ascii="Times New Roman"/>
                <w:spacing w:val="-1"/>
                <w:sz w:val="20"/>
                <w:szCs w:val="20"/>
              </w:rPr>
              <w:t>patient</w:t>
            </w:r>
            <w:r w:rsidRPr="0087588A">
              <w:rPr>
                <w:rFonts w:ascii="Times New Roman"/>
                <w:sz w:val="20"/>
                <w:szCs w:val="20"/>
              </w:rPr>
              <w:t xml:space="preserve"> </w:t>
            </w:r>
            <w:r w:rsidRPr="0087588A">
              <w:rPr>
                <w:rFonts w:ascii="Times New Roman"/>
                <w:spacing w:val="-1"/>
                <w:sz w:val="20"/>
                <w:szCs w:val="20"/>
              </w:rPr>
              <w:t>first</w:t>
            </w:r>
            <w:r w:rsidRPr="0087588A">
              <w:rPr>
                <w:rFonts w:ascii="Times New Roman"/>
                <w:spacing w:val="41"/>
                <w:sz w:val="20"/>
                <w:szCs w:val="20"/>
              </w:rPr>
              <w:t xml:space="preserve"> </w:t>
            </w:r>
            <w:r w:rsidRPr="0087588A">
              <w:rPr>
                <w:rFonts w:ascii="Times New Roman"/>
                <w:spacing w:val="-1"/>
                <w:sz w:val="20"/>
                <w:szCs w:val="20"/>
              </w:rPr>
              <w:t>comes</w:t>
            </w:r>
            <w:r w:rsidRPr="0087588A">
              <w:rPr>
                <w:rFonts w:ascii="Times New Roman"/>
                <w:sz w:val="20"/>
                <w:szCs w:val="20"/>
              </w:rPr>
              <w:t xml:space="preserve"> into the hospital.</w:t>
            </w:r>
            <w:r w:rsidRPr="0087588A">
              <w:rPr>
                <w:rFonts w:ascii="Times New Roman"/>
                <w:spacing w:val="-2"/>
                <w:sz w:val="20"/>
                <w:szCs w:val="20"/>
              </w:rPr>
              <w:t xml:space="preserve"> </w:t>
            </w:r>
            <w:r w:rsidRPr="0087588A">
              <w:rPr>
                <w:rFonts w:ascii="Times New Roman"/>
                <w:sz w:val="20"/>
                <w:szCs w:val="20"/>
              </w:rPr>
              <w:t xml:space="preserve">All </w:t>
            </w:r>
            <w:r w:rsidRPr="0087588A">
              <w:rPr>
                <w:rFonts w:ascii="Times New Roman"/>
                <w:spacing w:val="-1"/>
                <w:sz w:val="20"/>
                <w:szCs w:val="20"/>
              </w:rPr>
              <w:t>admission</w:t>
            </w:r>
            <w:r w:rsidRPr="0087588A">
              <w:rPr>
                <w:rFonts w:ascii="Times New Roman"/>
                <w:sz w:val="20"/>
                <w:szCs w:val="20"/>
              </w:rPr>
              <w:t xml:space="preserve"> reviews</w:t>
            </w:r>
            <w:r w:rsidRPr="0087588A">
              <w:rPr>
                <w:rFonts w:ascii="Times New Roman"/>
                <w:spacing w:val="21"/>
                <w:sz w:val="20"/>
                <w:szCs w:val="20"/>
              </w:rPr>
              <w:t xml:space="preserve"> </w:t>
            </w:r>
            <w:r w:rsidRPr="0087588A">
              <w:rPr>
                <w:rFonts w:ascii="Times New Roman"/>
                <w:sz w:val="20"/>
                <w:szCs w:val="20"/>
              </w:rPr>
              <w:t>should be dated with the</w:t>
            </w:r>
            <w:r w:rsidRPr="0087588A">
              <w:rPr>
                <w:rFonts w:ascii="Times New Roman"/>
                <w:spacing w:val="-2"/>
                <w:sz w:val="20"/>
                <w:szCs w:val="20"/>
              </w:rPr>
              <w:t xml:space="preserve"> </w:t>
            </w:r>
            <w:r w:rsidRPr="0087588A">
              <w:rPr>
                <w:rFonts w:ascii="Times New Roman"/>
                <w:spacing w:val="-1"/>
                <w:sz w:val="20"/>
                <w:szCs w:val="20"/>
              </w:rPr>
              <w:t>actual</w:t>
            </w:r>
            <w:r w:rsidRPr="0087588A">
              <w:rPr>
                <w:rFonts w:ascii="Times New Roman"/>
                <w:sz w:val="20"/>
                <w:szCs w:val="20"/>
              </w:rPr>
              <w:t xml:space="preserve"> </w:t>
            </w:r>
            <w:r w:rsidRPr="0087588A">
              <w:rPr>
                <w:rFonts w:ascii="Times New Roman"/>
                <w:spacing w:val="-1"/>
                <w:sz w:val="20"/>
                <w:szCs w:val="20"/>
              </w:rPr>
              <w:t>admission</w:t>
            </w:r>
            <w:r w:rsidRPr="0087588A">
              <w:rPr>
                <w:rFonts w:ascii="Times New Roman"/>
                <w:sz w:val="20"/>
                <w:szCs w:val="20"/>
              </w:rPr>
              <w:t xml:space="preserve"> date,</w:t>
            </w:r>
            <w:r w:rsidRPr="0087588A">
              <w:rPr>
                <w:rFonts w:ascii="Times New Roman"/>
                <w:spacing w:val="25"/>
                <w:sz w:val="20"/>
                <w:szCs w:val="20"/>
              </w:rPr>
              <w:t xml:space="preserve"> </w:t>
            </w:r>
            <w:r w:rsidRPr="0087588A">
              <w:rPr>
                <w:rFonts w:ascii="Times New Roman"/>
                <w:spacing w:val="-1"/>
                <w:sz w:val="20"/>
                <w:szCs w:val="20"/>
              </w:rPr>
              <w:t>regardless</w:t>
            </w:r>
            <w:r w:rsidRPr="0087588A">
              <w:rPr>
                <w:rFonts w:ascii="Times New Roman"/>
                <w:sz w:val="20"/>
                <w:szCs w:val="20"/>
              </w:rPr>
              <w:t xml:space="preserve"> </w:t>
            </w:r>
            <w:r w:rsidRPr="0087588A">
              <w:rPr>
                <w:rFonts w:ascii="Times New Roman"/>
                <w:spacing w:val="-1"/>
                <w:sz w:val="20"/>
                <w:szCs w:val="20"/>
              </w:rPr>
              <w:t>of</w:t>
            </w:r>
            <w:r w:rsidRPr="0087588A">
              <w:rPr>
                <w:rFonts w:ascii="Times New Roman"/>
                <w:sz w:val="20"/>
                <w:szCs w:val="20"/>
              </w:rPr>
              <w:t xml:space="preserve"> </w:t>
            </w:r>
            <w:r w:rsidRPr="0087588A">
              <w:rPr>
                <w:rFonts w:ascii="Times New Roman"/>
                <w:spacing w:val="-1"/>
                <w:sz w:val="20"/>
                <w:szCs w:val="20"/>
              </w:rPr>
              <w:t>when</w:t>
            </w:r>
            <w:r w:rsidRPr="0087588A">
              <w:rPr>
                <w:rFonts w:ascii="Times New Roman"/>
                <w:sz w:val="20"/>
                <w:szCs w:val="20"/>
              </w:rPr>
              <w:t xml:space="preserve"> the review is </w:t>
            </w:r>
            <w:r w:rsidRPr="0087588A">
              <w:rPr>
                <w:rFonts w:ascii="Times New Roman"/>
                <w:spacing w:val="-1"/>
                <w:sz w:val="20"/>
                <w:szCs w:val="20"/>
              </w:rPr>
              <w:t>performed.</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HTTP</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 xml:space="preserve">Hypertext </w:t>
            </w:r>
            <w:r w:rsidRPr="0087588A">
              <w:rPr>
                <w:rFonts w:ascii="Times New Roman"/>
                <w:sz w:val="20"/>
                <w:szCs w:val="20"/>
              </w:rPr>
              <w:t xml:space="preserve">Transfer </w:t>
            </w:r>
            <w:r w:rsidRPr="0087588A">
              <w:rPr>
                <w:rFonts w:ascii="Times New Roman"/>
                <w:spacing w:val="-1"/>
                <w:sz w:val="20"/>
                <w:szCs w:val="20"/>
              </w:rPr>
              <w:t>Protocol</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DB1035" w:rsidRPr="0087588A" w:rsidRDefault="00DB1035" w:rsidP="00B204F6">
            <w:pPr>
              <w:pStyle w:val="TableParagraph"/>
              <w:spacing w:before="157"/>
              <w:ind w:left="102"/>
              <w:rPr>
                <w:rFonts w:ascii="Times New Roman"/>
                <w:spacing w:val="-1"/>
                <w:sz w:val="20"/>
                <w:szCs w:val="20"/>
              </w:rPr>
            </w:pPr>
            <w:r w:rsidRPr="0087588A">
              <w:rPr>
                <w:rFonts w:ascii="Times New Roman"/>
                <w:spacing w:val="-1"/>
                <w:sz w:val="20"/>
                <w:szCs w:val="20"/>
              </w:rPr>
              <w:t>IAM</w:t>
            </w:r>
          </w:p>
        </w:tc>
        <w:tc>
          <w:tcPr>
            <w:tcW w:w="5400" w:type="dxa"/>
            <w:tcBorders>
              <w:top w:val="single" w:sz="5" w:space="0" w:color="000000"/>
              <w:left w:val="single" w:sz="5" w:space="0" w:color="000000"/>
              <w:bottom w:val="single" w:sz="5" w:space="0" w:color="000000"/>
              <w:right w:val="single" w:sz="5" w:space="0" w:color="000000"/>
            </w:tcBorders>
          </w:tcPr>
          <w:p w:rsidR="00DB1035" w:rsidRPr="0087588A" w:rsidRDefault="00B5133C" w:rsidP="00B204F6">
            <w:pPr>
              <w:pStyle w:val="TableParagraph"/>
              <w:spacing w:before="157"/>
              <w:ind w:left="102"/>
              <w:rPr>
                <w:rFonts w:ascii="Times New Roman"/>
                <w:sz w:val="20"/>
                <w:szCs w:val="20"/>
              </w:rPr>
            </w:pPr>
            <w:r w:rsidRPr="0087588A">
              <w:rPr>
                <w:rFonts w:ascii="Times New Roman"/>
                <w:sz w:val="20"/>
                <w:szCs w:val="20"/>
              </w:rPr>
              <w:t>Identity</w:t>
            </w:r>
            <w:r w:rsidR="00DB1035" w:rsidRPr="0087588A">
              <w:rPr>
                <w:rFonts w:ascii="Times New Roman"/>
                <w:sz w:val="20"/>
                <w:szCs w:val="20"/>
              </w:rPr>
              <w:t xml:space="preserve"> and Access Management</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IE</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Internet</w:t>
            </w:r>
            <w:r w:rsidRPr="0087588A">
              <w:rPr>
                <w:rFonts w:ascii="Times New Roman"/>
                <w:sz w:val="20"/>
                <w:szCs w:val="20"/>
              </w:rPr>
              <w:t xml:space="preserve"> Explorer</w:t>
            </w:r>
          </w:p>
        </w:tc>
      </w:tr>
      <w:tr w:rsidR="00A05559" w:rsidRPr="0087588A" w:rsidTr="004451AB">
        <w:trPr>
          <w:trHeight w:hRule="exact" w:val="4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IEN</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Internal</w:t>
            </w:r>
            <w:r w:rsidRPr="0087588A">
              <w:rPr>
                <w:rFonts w:ascii="Times New Roman"/>
                <w:sz w:val="20"/>
                <w:szCs w:val="20"/>
              </w:rPr>
              <w:t xml:space="preserve"> Entry </w:t>
            </w:r>
            <w:r w:rsidRPr="0087588A">
              <w:rPr>
                <w:rFonts w:ascii="Times New Roman"/>
                <w:spacing w:val="-1"/>
                <w:sz w:val="20"/>
                <w:szCs w:val="20"/>
              </w:rPr>
              <w:t>Number</w:t>
            </w:r>
          </w:p>
        </w:tc>
      </w:tr>
      <w:tr w:rsidR="00A05559" w:rsidRPr="0087588A" w:rsidTr="004451AB">
        <w:trPr>
          <w:trHeight w:hRule="exact" w:val="1548"/>
        </w:trPr>
        <w:tc>
          <w:tcPr>
            <w:tcW w:w="4220" w:type="dxa"/>
            <w:tcBorders>
              <w:top w:val="single" w:sz="5" w:space="0" w:color="000000"/>
              <w:left w:val="single" w:sz="5" w:space="0" w:color="000000"/>
              <w:bottom w:val="nil"/>
              <w:right w:val="single" w:sz="5" w:space="0" w:color="000000"/>
            </w:tcBorders>
          </w:tcPr>
          <w:p w:rsidR="0078041D" w:rsidRPr="0087588A" w:rsidRDefault="0078041D" w:rsidP="00B204F6">
            <w:pPr>
              <w:pStyle w:val="TableParagraph"/>
              <w:spacing w:before="122"/>
              <w:ind w:left="102"/>
              <w:rPr>
                <w:rFonts w:ascii="Times New Roman" w:eastAsia="Times New Roman" w:hAnsi="Times New Roman" w:cs="Times New Roman"/>
                <w:sz w:val="20"/>
                <w:szCs w:val="20"/>
              </w:rPr>
            </w:pPr>
            <w:r w:rsidRPr="0087588A">
              <w:rPr>
                <w:rFonts w:ascii="Times New Roman" w:hAnsi="Times New Roman"/>
                <w:sz w:val="20"/>
                <w:szCs w:val="20"/>
              </w:rPr>
              <w:t>InterQual</w:t>
            </w:r>
            <w:r w:rsidRPr="0087588A">
              <w:rPr>
                <w:rFonts w:ascii="Times New Roman" w:hAnsi="Times New Roman"/>
                <w:position w:val="11"/>
                <w:sz w:val="20"/>
                <w:szCs w:val="20"/>
              </w:rPr>
              <w:t>®</w:t>
            </w:r>
            <w:r w:rsidRPr="0087588A">
              <w:rPr>
                <w:rFonts w:ascii="Times New Roman" w:hAnsi="Times New Roman"/>
                <w:spacing w:val="18"/>
                <w:position w:val="11"/>
                <w:sz w:val="20"/>
                <w:szCs w:val="20"/>
              </w:rPr>
              <w:t xml:space="preserve"> </w:t>
            </w:r>
            <w:r w:rsidRPr="0087588A">
              <w:rPr>
                <w:rFonts w:ascii="Times New Roman" w:hAnsi="Times New Roman"/>
                <w:sz w:val="20"/>
                <w:szCs w:val="20"/>
              </w:rPr>
              <w:t xml:space="preserve">Clinical </w:t>
            </w:r>
            <w:r w:rsidRPr="0087588A">
              <w:rPr>
                <w:rFonts w:ascii="Times New Roman" w:hAnsi="Times New Roman"/>
                <w:spacing w:val="-1"/>
                <w:sz w:val="20"/>
                <w:szCs w:val="20"/>
              </w:rPr>
              <w:t>Evidence Summaries</w:t>
            </w:r>
          </w:p>
        </w:tc>
        <w:tc>
          <w:tcPr>
            <w:tcW w:w="5400" w:type="dxa"/>
            <w:tcBorders>
              <w:top w:val="single" w:sz="5" w:space="0" w:color="000000"/>
              <w:left w:val="single" w:sz="5" w:space="0" w:color="000000"/>
              <w:bottom w:val="nil"/>
              <w:right w:val="single" w:sz="5" w:space="0" w:color="000000"/>
            </w:tcBorders>
          </w:tcPr>
          <w:p w:rsidR="0078041D" w:rsidRPr="0087588A" w:rsidRDefault="0078041D" w:rsidP="00B204F6">
            <w:pPr>
              <w:pStyle w:val="TableParagraph"/>
              <w:spacing w:before="157"/>
              <w:ind w:left="102" w:right="120"/>
              <w:rPr>
                <w:rFonts w:ascii="Times New Roman" w:eastAsia="Times New Roman" w:hAnsi="Times New Roman" w:cs="Times New Roman"/>
                <w:sz w:val="20"/>
                <w:szCs w:val="20"/>
              </w:rPr>
            </w:pPr>
            <w:r w:rsidRPr="0087588A">
              <w:rPr>
                <w:rFonts w:ascii="Times New Roman"/>
                <w:sz w:val="20"/>
                <w:szCs w:val="20"/>
              </w:rPr>
              <w:t xml:space="preserve">Collection </w:t>
            </w:r>
            <w:r w:rsidRPr="0087588A">
              <w:rPr>
                <w:rFonts w:ascii="Times New Roman"/>
                <w:spacing w:val="-1"/>
                <w:sz w:val="20"/>
                <w:szCs w:val="20"/>
              </w:rPr>
              <w:t>of</w:t>
            </w:r>
            <w:r w:rsidRPr="0087588A">
              <w:rPr>
                <w:rFonts w:ascii="Times New Roman"/>
                <w:sz w:val="20"/>
                <w:szCs w:val="20"/>
              </w:rPr>
              <w:t xml:space="preserve"> current </w:t>
            </w:r>
            <w:r w:rsidRPr="0087588A">
              <w:rPr>
                <w:rFonts w:ascii="Times New Roman"/>
                <w:spacing w:val="-1"/>
                <w:sz w:val="20"/>
                <w:szCs w:val="20"/>
              </w:rPr>
              <w:t>white</w:t>
            </w:r>
            <w:r w:rsidRPr="0087588A">
              <w:rPr>
                <w:rFonts w:ascii="Times New Roman"/>
                <w:sz w:val="20"/>
                <w:szCs w:val="20"/>
              </w:rPr>
              <w:t xml:space="preserve"> papers</w:t>
            </w:r>
            <w:r w:rsidRPr="0087588A">
              <w:rPr>
                <w:rFonts w:ascii="Times New Roman"/>
                <w:spacing w:val="-1"/>
                <w:sz w:val="20"/>
                <w:szCs w:val="20"/>
              </w:rPr>
              <w:t xml:space="preserve"> that</w:t>
            </w:r>
            <w:r w:rsidRPr="0087588A">
              <w:rPr>
                <w:rFonts w:ascii="Times New Roman"/>
                <w:spacing w:val="26"/>
                <w:sz w:val="20"/>
                <w:szCs w:val="20"/>
              </w:rPr>
              <w:t xml:space="preserve"> </w:t>
            </w:r>
            <w:r w:rsidRPr="0087588A">
              <w:rPr>
                <w:rFonts w:ascii="Times New Roman"/>
                <w:sz w:val="20"/>
                <w:szCs w:val="20"/>
              </w:rPr>
              <w:t>synthesize</w:t>
            </w:r>
            <w:r w:rsidRPr="0087588A">
              <w:rPr>
                <w:rFonts w:ascii="Times New Roman"/>
                <w:spacing w:val="-1"/>
                <w:sz w:val="20"/>
                <w:szCs w:val="20"/>
              </w:rPr>
              <w:t xml:space="preserve"> medical</w:t>
            </w:r>
            <w:r w:rsidRPr="0087588A">
              <w:rPr>
                <w:rFonts w:ascii="Times New Roman"/>
                <w:sz w:val="20"/>
                <w:szCs w:val="20"/>
              </w:rPr>
              <w:t xml:space="preserve"> </w:t>
            </w:r>
            <w:r w:rsidRPr="0087588A">
              <w:rPr>
                <w:rFonts w:ascii="Times New Roman"/>
                <w:spacing w:val="-1"/>
                <w:sz w:val="20"/>
                <w:szCs w:val="20"/>
              </w:rPr>
              <w:t>research</w:t>
            </w:r>
            <w:r w:rsidRPr="0087588A">
              <w:rPr>
                <w:rFonts w:ascii="Times New Roman"/>
                <w:sz w:val="20"/>
                <w:szCs w:val="20"/>
              </w:rPr>
              <w:t xml:space="preserve"> to </w:t>
            </w:r>
            <w:r w:rsidRPr="0087588A">
              <w:rPr>
                <w:rFonts w:ascii="Times New Roman"/>
                <w:spacing w:val="-1"/>
                <w:sz w:val="20"/>
                <w:szCs w:val="20"/>
              </w:rPr>
              <w:t>support</w:t>
            </w:r>
            <w:r w:rsidRPr="0087588A">
              <w:rPr>
                <w:rFonts w:ascii="Times New Roman"/>
                <w:spacing w:val="37"/>
                <w:sz w:val="20"/>
                <w:szCs w:val="20"/>
              </w:rPr>
              <w:t xml:space="preserve"> </w:t>
            </w:r>
            <w:r w:rsidRPr="0087588A">
              <w:rPr>
                <w:rFonts w:ascii="Times New Roman"/>
                <w:spacing w:val="-1"/>
                <w:sz w:val="20"/>
                <w:szCs w:val="20"/>
              </w:rPr>
              <w:t>controversial</w:t>
            </w:r>
            <w:r w:rsidRPr="0087588A">
              <w:rPr>
                <w:rFonts w:ascii="Times New Roman"/>
                <w:sz w:val="20"/>
                <w:szCs w:val="20"/>
              </w:rPr>
              <w:t xml:space="preserve"> </w:t>
            </w:r>
            <w:r w:rsidRPr="0087588A">
              <w:rPr>
                <w:rFonts w:ascii="Times New Roman"/>
                <w:spacing w:val="-1"/>
                <w:sz w:val="20"/>
                <w:szCs w:val="20"/>
              </w:rPr>
              <w:t>diagnoses,</w:t>
            </w:r>
            <w:r w:rsidRPr="0087588A">
              <w:rPr>
                <w:rFonts w:ascii="Times New Roman"/>
                <w:sz w:val="20"/>
                <w:szCs w:val="20"/>
              </w:rPr>
              <w:t xml:space="preserve"> </w:t>
            </w:r>
            <w:r w:rsidRPr="0087588A">
              <w:rPr>
                <w:rFonts w:ascii="Times New Roman"/>
                <w:spacing w:val="-1"/>
                <w:sz w:val="20"/>
                <w:szCs w:val="20"/>
              </w:rPr>
              <w:t>which</w:t>
            </w:r>
            <w:r w:rsidRPr="0087588A">
              <w:rPr>
                <w:rFonts w:ascii="Times New Roman"/>
                <w:sz w:val="20"/>
                <w:szCs w:val="20"/>
              </w:rPr>
              <w:t xml:space="preserve"> support second-</w:t>
            </w:r>
            <w:r w:rsidRPr="0087588A">
              <w:rPr>
                <w:rFonts w:ascii="Times New Roman"/>
                <w:spacing w:val="47"/>
                <w:sz w:val="20"/>
                <w:szCs w:val="20"/>
              </w:rPr>
              <w:t xml:space="preserve"> </w:t>
            </w:r>
            <w:r w:rsidRPr="0087588A">
              <w:rPr>
                <w:rFonts w:ascii="Times New Roman"/>
                <w:sz w:val="20"/>
                <w:szCs w:val="20"/>
              </w:rPr>
              <w:t xml:space="preserve">level </w:t>
            </w:r>
            <w:r w:rsidRPr="0087588A">
              <w:rPr>
                <w:rFonts w:ascii="Times New Roman"/>
                <w:spacing w:val="-1"/>
                <w:sz w:val="20"/>
                <w:szCs w:val="20"/>
              </w:rPr>
              <w:t>medical</w:t>
            </w:r>
            <w:r w:rsidRPr="0087588A">
              <w:rPr>
                <w:rFonts w:ascii="Times New Roman"/>
                <w:sz w:val="20"/>
                <w:szCs w:val="20"/>
              </w:rPr>
              <w:t xml:space="preserve"> </w:t>
            </w:r>
            <w:r w:rsidRPr="0087588A">
              <w:rPr>
                <w:rFonts w:ascii="Times New Roman"/>
                <w:spacing w:val="-1"/>
                <w:sz w:val="20"/>
                <w:szCs w:val="20"/>
              </w:rPr>
              <w:t>review</w:t>
            </w:r>
            <w:r w:rsidRPr="0087588A">
              <w:rPr>
                <w:rFonts w:ascii="Times New Roman"/>
                <w:sz w:val="20"/>
                <w:szCs w:val="20"/>
              </w:rPr>
              <w:t xml:space="preserve"> </w:t>
            </w:r>
            <w:r w:rsidRPr="0087588A">
              <w:rPr>
                <w:rFonts w:ascii="Times New Roman"/>
                <w:spacing w:val="-1"/>
                <w:sz w:val="20"/>
                <w:szCs w:val="20"/>
              </w:rPr>
              <w:t>recommendations</w:t>
            </w:r>
            <w:r w:rsidRPr="0087588A">
              <w:rPr>
                <w:rFonts w:ascii="Times New Roman"/>
                <w:sz w:val="20"/>
                <w:szCs w:val="20"/>
              </w:rPr>
              <w:t xml:space="preserve"> and</w:t>
            </w:r>
            <w:r w:rsidRPr="0087588A">
              <w:rPr>
                <w:rFonts w:ascii="Times New Roman"/>
                <w:spacing w:val="43"/>
                <w:sz w:val="20"/>
                <w:szCs w:val="20"/>
              </w:rPr>
              <w:t xml:space="preserve"> </w:t>
            </w:r>
            <w:r w:rsidRPr="0087588A">
              <w:rPr>
                <w:rFonts w:ascii="Times New Roman"/>
                <w:spacing w:val="-1"/>
                <w:sz w:val="20"/>
                <w:szCs w:val="20"/>
              </w:rPr>
              <w:t>promote</w:t>
            </w:r>
            <w:r w:rsidRPr="0087588A">
              <w:rPr>
                <w:rFonts w:ascii="Times New Roman"/>
                <w:sz w:val="20"/>
                <w:szCs w:val="20"/>
              </w:rPr>
              <w:t xml:space="preserve"> evidence-based</w:t>
            </w:r>
            <w:r w:rsidRPr="0087588A">
              <w:rPr>
                <w:rFonts w:ascii="Times New Roman"/>
                <w:spacing w:val="-1"/>
                <w:sz w:val="20"/>
                <w:szCs w:val="20"/>
              </w:rPr>
              <w:t xml:space="preserve"> standards</w:t>
            </w:r>
            <w:r w:rsidRPr="0087588A">
              <w:rPr>
                <w:rFonts w:ascii="Times New Roman"/>
                <w:sz w:val="20"/>
                <w:szCs w:val="20"/>
              </w:rPr>
              <w:t xml:space="preserve"> of care.</w:t>
            </w:r>
          </w:p>
        </w:tc>
      </w:tr>
      <w:tr w:rsidR="00A05559" w:rsidRPr="0087588A" w:rsidTr="004451AB">
        <w:trPr>
          <w:trHeight w:hRule="exact" w:val="1432"/>
        </w:trPr>
        <w:tc>
          <w:tcPr>
            <w:tcW w:w="4220" w:type="dxa"/>
            <w:tcBorders>
              <w:top w:val="nil"/>
              <w:left w:val="single" w:sz="5" w:space="0" w:color="000000"/>
              <w:bottom w:val="single" w:sz="5" w:space="0" w:color="000000"/>
              <w:right w:val="single" w:sz="5" w:space="0" w:color="000000"/>
            </w:tcBorders>
          </w:tcPr>
          <w:p w:rsidR="0078041D" w:rsidRPr="0087588A" w:rsidRDefault="0078041D" w:rsidP="00B204F6">
            <w:pPr>
              <w:pStyle w:val="TableParagraph"/>
              <w:spacing w:before="140"/>
              <w:ind w:left="102"/>
              <w:rPr>
                <w:rFonts w:ascii="Times New Roman" w:eastAsia="Times New Roman" w:hAnsi="Times New Roman" w:cs="Times New Roman"/>
                <w:sz w:val="20"/>
                <w:szCs w:val="20"/>
              </w:rPr>
            </w:pPr>
            <w:r w:rsidRPr="0087588A">
              <w:rPr>
                <w:rFonts w:ascii="Times New Roman" w:hAnsi="Times New Roman"/>
                <w:spacing w:val="-1"/>
                <w:sz w:val="20"/>
                <w:szCs w:val="20"/>
              </w:rPr>
              <w:t>InterQual</w:t>
            </w:r>
            <w:r w:rsidRPr="0087588A">
              <w:rPr>
                <w:rFonts w:ascii="Times New Roman" w:hAnsi="Times New Roman"/>
                <w:spacing w:val="-1"/>
                <w:position w:val="11"/>
                <w:sz w:val="20"/>
                <w:szCs w:val="20"/>
              </w:rPr>
              <w:t>®</w:t>
            </w:r>
            <w:r w:rsidRPr="0087588A">
              <w:rPr>
                <w:rFonts w:ascii="Times New Roman" w:hAnsi="Times New Roman"/>
                <w:spacing w:val="17"/>
                <w:position w:val="11"/>
                <w:sz w:val="20"/>
                <w:szCs w:val="20"/>
              </w:rPr>
              <w:t xml:space="preserve"> </w:t>
            </w:r>
            <w:r w:rsidRPr="0087588A">
              <w:rPr>
                <w:rFonts w:ascii="Times New Roman" w:hAnsi="Times New Roman"/>
                <w:spacing w:val="-1"/>
                <w:sz w:val="20"/>
                <w:szCs w:val="20"/>
              </w:rPr>
              <w:t>Criteria</w:t>
            </w:r>
          </w:p>
        </w:tc>
        <w:tc>
          <w:tcPr>
            <w:tcW w:w="5400" w:type="dxa"/>
            <w:tcBorders>
              <w:top w:val="nil"/>
              <w:left w:val="single" w:sz="5" w:space="0" w:color="000000"/>
              <w:bottom w:val="single" w:sz="5" w:space="0" w:color="000000"/>
              <w:right w:val="single" w:sz="5" w:space="0" w:color="000000"/>
            </w:tcBorders>
          </w:tcPr>
          <w:p w:rsidR="0078041D" w:rsidRPr="0087588A" w:rsidRDefault="0078041D" w:rsidP="00B204F6">
            <w:pPr>
              <w:pStyle w:val="TableParagraph"/>
              <w:spacing w:before="18" w:line="276" w:lineRule="exact"/>
              <w:ind w:left="102" w:right="172"/>
              <w:rPr>
                <w:rFonts w:ascii="Times New Roman" w:eastAsia="Times New Roman" w:hAnsi="Times New Roman" w:cs="Times New Roman"/>
                <w:sz w:val="20"/>
                <w:szCs w:val="20"/>
              </w:rPr>
            </w:pPr>
            <w:r w:rsidRPr="0087588A">
              <w:rPr>
                <w:rFonts w:ascii="Times New Roman" w:eastAsia="Times New Roman" w:hAnsi="Times New Roman" w:cs="Times New Roman"/>
                <w:spacing w:val="-1"/>
                <w:sz w:val="20"/>
                <w:szCs w:val="20"/>
              </w:rPr>
              <w:t>InterQual</w:t>
            </w:r>
            <w:r w:rsidRPr="0087588A">
              <w:rPr>
                <w:rFonts w:ascii="Times New Roman" w:eastAsia="Times New Roman" w:hAnsi="Times New Roman" w:cs="Times New Roman"/>
                <w:spacing w:val="-1"/>
                <w:position w:val="11"/>
                <w:sz w:val="20"/>
                <w:szCs w:val="20"/>
              </w:rPr>
              <w:t>®</w:t>
            </w:r>
            <w:r w:rsidRPr="0087588A">
              <w:rPr>
                <w:rFonts w:ascii="Times New Roman" w:eastAsia="Times New Roman" w:hAnsi="Times New Roman" w:cs="Times New Roman"/>
                <w:spacing w:val="18"/>
                <w:position w:val="11"/>
                <w:sz w:val="20"/>
                <w:szCs w:val="20"/>
              </w:rPr>
              <w:t xml:space="preserve"> </w:t>
            </w:r>
            <w:r w:rsidRPr="0087588A">
              <w:rPr>
                <w:rFonts w:ascii="Times New Roman" w:eastAsia="Times New Roman" w:hAnsi="Times New Roman" w:cs="Times New Roman"/>
                <w:sz w:val="20"/>
                <w:szCs w:val="20"/>
              </w:rPr>
              <w:t>is a</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product</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the </w:t>
            </w:r>
            <w:r w:rsidRPr="0087588A">
              <w:rPr>
                <w:rFonts w:ascii="Times New Roman" w:eastAsia="Times New Roman" w:hAnsi="Times New Roman" w:cs="Times New Roman"/>
                <w:spacing w:val="-1"/>
                <w:sz w:val="20"/>
                <w:szCs w:val="20"/>
              </w:rPr>
              <w:t>InterQual</w:t>
            </w:r>
            <w:r w:rsidRPr="0087588A">
              <w:rPr>
                <w:rFonts w:ascii="Times New Roman" w:eastAsia="Times New Roman" w:hAnsi="Times New Roman" w:cs="Times New Roman"/>
                <w:spacing w:val="-1"/>
                <w:position w:val="11"/>
                <w:sz w:val="20"/>
                <w:szCs w:val="20"/>
              </w:rPr>
              <w:t>®</w:t>
            </w:r>
            <w:r w:rsidRPr="0087588A">
              <w:rPr>
                <w:rFonts w:ascii="Times New Roman" w:eastAsia="Times New Roman" w:hAnsi="Times New Roman" w:cs="Times New Roman"/>
                <w:spacing w:val="35"/>
                <w:w w:val="99"/>
                <w:position w:val="11"/>
                <w:sz w:val="20"/>
                <w:szCs w:val="20"/>
              </w:rPr>
              <w:t xml:space="preserve"> </w:t>
            </w:r>
            <w:r w:rsidRPr="0087588A">
              <w:rPr>
                <w:rFonts w:ascii="Times New Roman" w:eastAsia="Times New Roman" w:hAnsi="Times New Roman" w:cs="Times New Roman"/>
                <w:sz w:val="20"/>
                <w:szCs w:val="20"/>
              </w:rPr>
              <w:t>division</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McKesson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Corporation.</w:t>
            </w:r>
            <w:r w:rsidRPr="0087588A">
              <w:rPr>
                <w:rFonts w:ascii="Times New Roman" w:eastAsia="Times New Roman" w:hAnsi="Times New Roman" w:cs="Times New Roman"/>
                <w:spacing w:val="-3"/>
                <w:sz w:val="20"/>
                <w:szCs w:val="20"/>
              </w:rPr>
              <w:t xml:space="preserve"> </w:t>
            </w:r>
            <w:r w:rsidR="009A644A" w:rsidRPr="0087588A">
              <w:rPr>
                <w:rFonts w:ascii="Times New Roman" w:eastAsia="Times New Roman" w:hAnsi="Times New Roman" w:cs="Times New Roman"/>
                <w:sz w:val="20"/>
                <w:szCs w:val="20"/>
              </w:rPr>
              <w:t>InterQual</w:t>
            </w:r>
            <w:r w:rsidR="009A644A" w:rsidRPr="0087588A">
              <w:rPr>
                <w:rFonts w:ascii="Times New Roman" w:eastAsia="Times New Roman" w:hAnsi="Times New Roman" w:cs="Times New Roman"/>
                <w:position w:val="11"/>
                <w:sz w:val="20"/>
                <w:szCs w:val="20"/>
              </w:rPr>
              <w:t>®</w:t>
            </w:r>
            <w:r w:rsidR="009A644A" w:rsidRPr="0087588A">
              <w:rPr>
                <w:rFonts w:ascii="Times New Roman" w:eastAsia="Times New Roman" w:hAnsi="Times New Roman" w:cs="Times New Roman"/>
                <w:w w:val="99"/>
                <w:position w:val="11"/>
                <w:sz w:val="20"/>
                <w:szCs w:val="20"/>
              </w:rPr>
              <w:t xml:space="preserve"> </w:t>
            </w:r>
            <w:r w:rsidR="009A644A" w:rsidRPr="0087588A">
              <w:rPr>
                <w:rFonts w:ascii="Times New Roman" w:eastAsia="Times New Roman" w:hAnsi="Times New Roman" w:cs="Times New Roman"/>
                <w:sz w:val="20"/>
                <w:szCs w:val="20"/>
              </w:rPr>
              <w:t>criteria are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used</w:t>
            </w:r>
            <w:r w:rsidRPr="0087588A">
              <w:rPr>
                <w:rFonts w:ascii="Times New Roman" w:eastAsia="Times New Roman" w:hAnsi="Times New Roman" w:cs="Times New Roman"/>
                <w:sz w:val="20"/>
                <w:szCs w:val="20"/>
              </w:rPr>
              <w:t xml:space="preserve"> to determine if a </w:t>
            </w:r>
            <w:r w:rsidRPr="0087588A">
              <w:rPr>
                <w:rFonts w:ascii="Times New Roman" w:eastAsia="Times New Roman" w:hAnsi="Times New Roman" w:cs="Times New Roman"/>
                <w:spacing w:val="-1"/>
                <w:sz w:val="20"/>
                <w:szCs w:val="20"/>
              </w:rPr>
              <w:t>patient’s</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hospital </w:t>
            </w:r>
            <w:r w:rsidRPr="0087588A">
              <w:rPr>
                <w:rFonts w:ascii="Times New Roman" w:eastAsia="Times New Roman" w:hAnsi="Times New Roman" w:cs="Times New Roman"/>
                <w:spacing w:val="-1"/>
                <w:sz w:val="20"/>
                <w:szCs w:val="20"/>
              </w:rPr>
              <w:t>length</w:t>
            </w:r>
            <w:r w:rsidRPr="0087588A">
              <w:rPr>
                <w:rFonts w:ascii="Times New Roman" w:eastAsia="Times New Roman" w:hAnsi="Times New Roman" w:cs="Times New Roman"/>
                <w:sz w:val="20"/>
                <w:szCs w:val="20"/>
              </w:rPr>
              <w:t xml:space="preserve"> of stay </w:t>
            </w:r>
            <w:r w:rsidRPr="0087588A">
              <w:rPr>
                <w:rFonts w:ascii="Times New Roman" w:eastAsia="Times New Roman" w:hAnsi="Times New Roman" w:cs="Times New Roman"/>
                <w:spacing w:val="-1"/>
                <w:sz w:val="20"/>
                <w:szCs w:val="20"/>
              </w:rPr>
              <w:t>is</w:t>
            </w:r>
            <w:r w:rsidRPr="0087588A">
              <w:rPr>
                <w:rFonts w:ascii="Times New Roman" w:eastAsia="Times New Roman" w:hAnsi="Times New Roman" w:cs="Times New Roman"/>
                <w:sz w:val="20"/>
                <w:szCs w:val="20"/>
              </w:rPr>
              <w:t xml:space="preserve"> appropriate. The</w:t>
            </w:r>
            <w:r w:rsidRPr="0087588A">
              <w:rPr>
                <w:rFonts w:ascii="Times New Roman" w:eastAsia="Times New Roman" w:hAnsi="Times New Roman" w:cs="Times New Roman"/>
                <w:spacing w:val="26"/>
                <w:sz w:val="20"/>
                <w:szCs w:val="20"/>
              </w:rPr>
              <w:t xml:space="preserve"> </w:t>
            </w:r>
            <w:r w:rsidR="009A644A" w:rsidRPr="0087588A">
              <w:rPr>
                <w:rFonts w:ascii="Times New Roman" w:eastAsia="Times New Roman" w:hAnsi="Times New Roman" w:cs="Times New Roman"/>
                <w:sz w:val="20"/>
                <w:szCs w:val="20"/>
              </w:rPr>
              <w:t>criteria are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based</w:t>
            </w:r>
            <w:r w:rsidRPr="0087588A">
              <w:rPr>
                <w:rFonts w:ascii="Times New Roman" w:eastAsia="Times New Roman" w:hAnsi="Times New Roman" w:cs="Times New Roman"/>
                <w:sz w:val="20"/>
                <w:szCs w:val="20"/>
              </w:rPr>
              <w:t xml:space="preserve"> on the </w:t>
            </w:r>
            <w:r w:rsidRPr="0087588A">
              <w:rPr>
                <w:rFonts w:ascii="Times New Roman" w:eastAsia="Times New Roman" w:hAnsi="Times New Roman" w:cs="Times New Roman"/>
                <w:spacing w:val="-1"/>
                <w:sz w:val="20"/>
                <w:szCs w:val="20"/>
              </w:rPr>
              <w:t>diagnoses</w:t>
            </w:r>
            <w:r w:rsidRPr="0087588A">
              <w:rPr>
                <w:rFonts w:ascii="Times New Roman" w:eastAsia="Times New Roman" w:hAnsi="Times New Roman" w:cs="Times New Roman"/>
                <w:sz w:val="20"/>
                <w:szCs w:val="20"/>
              </w:rPr>
              <w:t xml:space="preserve"> and any</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pacing w:val="-1"/>
                <w:sz w:val="20"/>
                <w:szCs w:val="20"/>
              </w:rPr>
              <w:t>treatments</w:t>
            </w:r>
            <w:r w:rsidRPr="0087588A">
              <w:rPr>
                <w:rFonts w:ascii="Times New Roman" w:eastAsia="Times New Roman" w:hAnsi="Times New Roman" w:cs="Times New Roman"/>
                <w:sz w:val="20"/>
                <w:szCs w:val="20"/>
              </w:rPr>
              <w:t xml:space="preserve"> involved in</w:t>
            </w:r>
            <w:r w:rsidRPr="0087588A">
              <w:rPr>
                <w:rFonts w:ascii="Times New Roman" w:eastAsia="Times New Roman" w:hAnsi="Times New Roman" w:cs="Times New Roman"/>
                <w:spacing w:val="-1"/>
                <w:sz w:val="20"/>
                <w:szCs w:val="20"/>
              </w:rPr>
              <w:t xml:space="preserve"> the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patient’s</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care.</w:t>
            </w:r>
          </w:p>
        </w:tc>
      </w:tr>
      <w:tr w:rsidR="00451B4B" w:rsidRPr="0087588A" w:rsidTr="004451AB">
        <w:trPr>
          <w:trHeight w:hRule="exact" w:val="101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21"/>
              <w:ind w:left="102"/>
              <w:rPr>
                <w:rFonts w:ascii="Times New Roman" w:eastAsia="Times New Roman" w:hAnsi="Times New Roman" w:cs="Times New Roman"/>
                <w:sz w:val="20"/>
                <w:szCs w:val="20"/>
              </w:rPr>
            </w:pPr>
            <w:r w:rsidRPr="0087588A">
              <w:rPr>
                <w:rFonts w:ascii="Times New Roman" w:hAnsi="Times New Roman"/>
                <w:spacing w:val="-1"/>
                <w:sz w:val="20"/>
                <w:szCs w:val="20"/>
              </w:rPr>
              <w:lastRenderedPageBreak/>
              <w:t>InterQual</w:t>
            </w:r>
            <w:r w:rsidRPr="0087588A">
              <w:rPr>
                <w:rFonts w:ascii="Times New Roman" w:hAnsi="Times New Roman"/>
                <w:spacing w:val="-1"/>
                <w:position w:val="11"/>
                <w:sz w:val="20"/>
                <w:szCs w:val="20"/>
              </w:rPr>
              <w:t>®</w:t>
            </w:r>
            <w:r w:rsidRPr="0087588A">
              <w:rPr>
                <w:rFonts w:ascii="Times New Roman" w:hAnsi="Times New Roman"/>
                <w:spacing w:val="18"/>
                <w:position w:val="11"/>
                <w:sz w:val="20"/>
                <w:szCs w:val="20"/>
              </w:rPr>
              <w:t xml:space="preserve"> </w:t>
            </w:r>
            <w:r w:rsidRPr="0087588A">
              <w:rPr>
                <w:rFonts w:ascii="Times New Roman" w:hAnsi="Times New Roman"/>
                <w:sz w:val="20"/>
                <w:szCs w:val="20"/>
              </w:rPr>
              <w:t xml:space="preserve">Level of </w:t>
            </w:r>
            <w:r w:rsidRPr="0087588A">
              <w:rPr>
                <w:rFonts w:ascii="Times New Roman" w:hAnsi="Times New Roman"/>
                <w:spacing w:val="-1"/>
                <w:sz w:val="20"/>
                <w:szCs w:val="20"/>
              </w:rPr>
              <w:t xml:space="preserve">Care </w:t>
            </w:r>
            <w:r w:rsidRPr="0087588A">
              <w:rPr>
                <w:rFonts w:ascii="Times New Roman" w:hAnsi="Times New Roman"/>
                <w:sz w:val="20"/>
                <w:szCs w:val="20"/>
              </w:rPr>
              <w:t>Criteria</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3247EA">
            <w:pPr>
              <w:pStyle w:val="TableParagraph"/>
              <w:spacing w:before="156"/>
              <w:ind w:left="102" w:right="175"/>
              <w:rPr>
                <w:rFonts w:ascii="Times New Roman" w:eastAsia="Times New Roman" w:hAnsi="Times New Roman" w:cs="Times New Roman"/>
                <w:sz w:val="20"/>
                <w:szCs w:val="20"/>
              </w:rPr>
            </w:pPr>
            <w:r w:rsidRPr="0087588A">
              <w:rPr>
                <w:rFonts w:ascii="Times New Roman"/>
                <w:spacing w:val="-1"/>
                <w:sz w:val="20"/>
                <w:szCs w:val="20"/>
              </w:rPr>
              <w:t>InterQual</w:t>
            </w:r>
            <w:r w:rsidRPr="0087588A">
              <w:rPr>
                <w:rFonts w:ascii="Times New Roman"/>
                <w:sz w:val="20"/>
                <w:szCs w:val="20"/>
              </w:rPr>
              <w:t xml:space="preserve"> </w:t>
            </w:r>
            <w:r w:rsidRPr="0087588A">
              <w:rPr>
                <w:rFonts w:ascii="Times New Roman"/>
                <w:spacing w:val="-1"/>
                <w:sz w:val="20"/>
                <w:szCs w:val="20"/>
              </w:rPr>
              <w:t>Level</w:t>
            </w:r>
            <w:r w:rsidRPr="0087588A">
              <w:rPr>
                <w:rFonts w:ascii="Times New Roman"/>
                <w:sz w:val="20"/>
                <w:szCs w:val="20"/>
              </w:rPr>
              <w:t xml:space="preserve"> of </w:t>
            </w:r>
            <w:r w:rsidRPr="0087588A">
              <w:rPr>
                <w:rFonts w:ascii="Times New Roman"/>
                <w:spacing w:val="-1"/>
                <w:sz w:val="20"/>
                <w:szCs w:val="20"/>
              </w:rPr>
              <w:t>Care Criteria</w:t>
            </w:r>
            <w:r w:rsidRPr="0087588A">
              <w:rPr>
                <w:rFonts w:ascii="Times New Roman"/>
                <w:sz w:val="20"/>
                <w:szCs w:val="20"/>
              </w:rPr>
              <w:t xml:space="preserve"> addresses</w:t>
            </w:r>
            <w:r w:rsidRPr="0087588A">
              <w:rPr>
                <w:rFonts w:ascii="Times New Roman"/>
                <w:spacing w:val="45"/>
                <w:sz w:val="20"/>
                <w:szCs w:val="20"/>
              </w:rPr>
              <w:t xml:space="preserve"> </w:t>
            </w:r>
            <w:r w:rsidRPr="0087588A">
              <w:rPr>
                <w:rFonts w:ascii="Times New Roman"/>
                <w:spacing w:val="-1"/>
                <w:sz w:val="20"/>
                <w:szCs w:val="20"/>
              </w:rPr>
              <w:t>admissions</w:t>
            </w:r>
            <w:r w:rsidRPr="0087588A">
              <w:rPr>
                <w:rFonts w:ascii="Times New Roman"/>
                <w:sz w:val="20"/>
                <w:szCs w:val="20"/>
              </w:rPr>
              <w:t xml:space="preserve"> and </w:t>
            </w:r>
            <w:r w:rsidRPr="0087588A">
              <w:rPr>
                <w:rFonts w:ascii="Times New Roman"/>
                <w:spacing w:val="-1"/>
                <w:sz w:val="20"/>
                <w:szCs w:val="20"/>
              </w:rPr>
              <w:t>continued</w:t>
            </w:r>
            <w:r w:rsidRPr="0087588A">
              <w:rPr>
                <w:rFonts w:ascii="Times New Roman"/>
                <w:sz w:val="20"/>
                <w:szCs w:val="20"/>
              </w:rPr>
              <w:t xml:space="preserve"> stays </w:t>
            </w:r>
            <w:r w:rsidRPr="0087588A">
              <w:rPr>
                <w:rFonts w:ascii="Times New Roman"/>
                <w:spacing w:val="-1"/>
                <w:sz w:val="20"/>
                <w:szCs w:val="20"/>
              </w:rPr>
              <w:t>across</w:t>
            </w:r>
            <w:r w:rsidRPr="0087588A">
              <w:rPr>
                <w:rFonts w:ascii="Times New Roman"/>
                <w:sz w:val="20"/>
                <w:szCs w:val="20"/>
              </w:rPr>
              <w:t xml:space="preserve"> the</w:t>
            </w:r>
            <w:r w:rsidRPr="0087588A">
              <w:rPr>
                <w:rFonts w:ascii="Times New Roman"/>
                <w:spacing w:val="43"/>
                <w:sz w:val="20"/>
                <w:szCs w:val="20"/>
              </w:rPr>
              <w:t xml:space="preserve"> </w:t>
            </w:r>
            <w:r w:rsidRPr="0087588A">
              <w:rPr>
                <w:rFonts w:ascii="Times New Roman"/>
                <w:sz w:val="20"/>
                <w:szCs w:val="20"/>
              </w:rPr>
              <w:t>continuum</w:t>
            </w:r>
            <w:r w:rsidRPr="0087588A">
              <w:rPr>
                <w:rFonts w:ascii="Times New Roman"/>
                <w:spacing w:val="-2"/>
                <w:sz w:val="20"/>
                <w:szCs w:val="20"/>
              </w:rPr>
              <w:t xml:space="preserve"> </w:t>
            </w:r>
            <w:r w:rsidRPr="0087588A">
              <w:rPr>
                <w:rFonts w:ascii="Times New Roman"/>
                <w:sz w:val="20"/>
                <w:szCs w:val="20"/>
              </w:rPr>
              <w:t>of care, from</w:t>
            </w:r>
            <w:r w:rsidRPr="0087588A">
              <w:rPr>
                <w:rFonts w:ascii="Times New Roman"/>
                <w:spacing w:val="-1"/>
                <w:sz w:val="20"/>
                <w:szCs w:val="20"/>
              </w:rPr>
              <w:t xml:space="preserve"> </w:t>
            </w:r>
            <w:r w:rsidRPr="0087588A">
              <w:rPr>
                <w:rFonts w:ascii="Times New Roman"/>
                <w:sz w:val="20"/>
                <w:szCs w:val="20"/>
              </w:rPr>
              <w:t xml:space="preserve">acute </w:t>
            </w:r>
            <w:r w:rsidRPr="0087588A">
              <w:rPr>
                <w:rFonts w:ascii="Times New Roman"/>
                <w:spacing w:val="-1"/>
                <w:sz w:val="20"/>
                <w:szCs w:val="20"/>
              </w:rPr>
              <w:t>settings</w:t>
            </w:r>
            <w:r w:rsidRPr="0087588A">
              <w:rPr>
                <w:rFonts w:ascii="Times New Roman"/>
                <w:sz w:val="20"/>
                <w:szCs w:val="20"/>
              </w:rPr>
              <w:t xml:space="preserve"> through</w:t>
            </w:r>
            <w:r w:rsidR="00795D72" w:rsidRPr="0087588A">
              <w:rPr>
                <w:rFonts w:ascii="Times New Roman"/>
                <w:sz w:val="20"/>
                <w:szCs w:val="20"/>
              </w:rPr>
              <w:t xml:space="preserve"> homecare</w:t>
            </w:r>
          </w:p>
        </w:tc>
      </w:tr>
      <w:tr w:rsidR="0078041D" w:rsidRPr="0087588A" w:rsidTr="004451AB">
        <w:trPr>
          <w:trHeight w:hRule="exact" w:val="585"/>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7"/>
              <w:jc w:val="center"/>
              <w:rPr>
                <w:rFonts w:ascii="Arial" w:eastAsia="Arial" w:hAnsi="Arial" w:cs="Arial"/>
                <w:sz w:val="20"/>
                <w:szCs w:val="20"/>
              </w:rPr>
            </w:pPr>
            <w:r w:rsidRPr="0087588A">
              <w:rPr>
                <w:rFonts w:ascii="Arial"/>
                <w:b/>
                <w:sz w:val="20"/>
                <w:szCs w:val="20"/>
              </w:rPr>
              <w:t>Term</w:t>
            </w:r>
          </w:p>
        </w:tc>
        <w:tc>
          <w:tcPr>
            <w:tcW w:w="540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7"/>
              <w:jc w:val="center"/>
              <w:rPr>
                <w:rFonts w:ascii="Arial" w:eastAsia="Arial" w:hAnsi="Arial" w:cs="Arial"/>
                <w:sz w:val="20"/>
                <w:szCs w:val="20"/>
              </w:rPr>
            </w:pPr>
            <w:r w:rsidRPr="0087588A">
              <w:rPr>
                <w:rFonts w:ascii="Arial"/>
                <w:b/>
                <w:spacing w:val="-1"/>
                <w:sz w:val="20"/>
                <w:szCs w:val="20"/>
              </w:rPr>
              <w:t>Description</w:t>
            </w:r>
          </w:p>
        </w:tc>
      </w:tr>
      <w:tr w:rsidR="0078041D" w:rsidRPr="0087588A" w:rsidTr="004451AB">
        <w:trPr>
          <w:trHeight w:hRule="exact" w:val="287"/>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rPr>
                <w:sz w:val="20"/>
                <w:szCs w:val="20"/>
              </w:rPr>
            </w:pP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line="273" w:lineRule="exact"/>
              <w:ind w:left="102"/>
              <w:rPr>
                <w:rFonts w:ascii="Times New Roman" w:eastAsia="Times New Roman" w:hAnsi="Times New Roman" w:cs="Times New Roman"/>
                <w:sz w:val="20"/>
                <w:szCs w:val="20"/>
              </w:rPr>
            </w:pPr>
            <w:proofErr w:type="gramStart"/>
            <w:r w:rsidRPr="0087588A">
              <w:rPr>
                <w:rFonts w:ascii="Times New Roman"/>
                <w:spacing w:val="-1"/>
                <w:sz w:val="20"/>
                <w:szCs w:val="20"/>
              </w:rPr>
              <w:t>home</w:t>
            </w:r>
            <w:proofErr w:type="gramEnd"/>
            <w:r w:rsidRPr="0087588A">
              <w:rPr>
                <w:rFonts w:ascii="Times New Roman"/>
                <w:sz w:val="20"/>
                <w:szCs w:val="20"/>
              </w:rPr>
              <w:t xml:space="preserve"> care </w:t>
            </w:r>
            <w:r w:rsidRPr="0087588A">
              <w:rPr>
                <w:rFonts w:ascii="Times New Roman"/>
                <w:spacing w:val="-1"/>
                <w:sz w:val="20"/>
                <w:szCs w:val="20"/>
              </w:rPr>
              <w:t>and</w:t>
            </w:r>
            <w:r w:rsidRPr="0087588A">
              <w:rPr>
                <w:rFonts w:ascii="Times New Roman"/>
                <w:sz w:val="20"/>
                <w:szCs w:val="20"/>
              </w:rPr>
              <w:t xml:space="preserve"> </w:t>
            </w:r>
            <w:r w:rsidRPr="0087588A">
              <w:rPr>
                <w:rFonts w:ascii="Times New Roman"/>
                <w:spacing w:val="-1"/>
                <w:sz w:val="20"/>
                <w:szCs w:val="20"/>
              </w:rPr>
              <w:t>outpatient</w:t>
            </w:r>
            <w:r w:rsidRPr="0087588A">
              <w:rPr>
                <w:rFonts w:ascii="Times New Roman"/>
                <w:sz w:val="20"/>
                <w:szCs w:val="20"/>
              </w:rPr>
              <w:t xml:space="preserve"> </w:t>
            </w:r>
            <w:r w:rsidRPr="0087588A">
              <w:rPr>
                <w:rFonts w:ascii="Times New Roman"/>
                <w:spacing w:val="-1"/>
                <w:sz w:val="20"/>
                <w:szCs w:val="20"/>
              </w:rPr>
              <w:t>treatment.</w:t>
            </w:r>
          </w:p>
        </w:tc>
      </w:tr>
      <w:tr w:rsidR="0078041D"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IRM</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266"/>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Information</w:t>
            </w:r>
            <w:r w:rsidRPr="0087588A">
              <w:rPr>
                <w:rFonts w:ascii="Times New Roman"/>
                <w:sz w:val="20"/>
                <w:szCs w:val="20"/>
              </w:rPr>
              <w:t xml:space="preserve"> Resource</w:t>
            </w:r>
            <w:r w:rsidRPr="0087588A">
              <w:rPr>
                <w:rFonts w:ascii="Times New Roman"/>
                <w:spacing w:val="29"/>
                <w:sz w:val="20"/>
                <w:szCs w:val="20"/>
              </w:rPr>
              <w:t xml:space="preserve"> </w:t>
            </w:r>
            <w:r w:rsidRPr="0087588A">
              <w:rPr>
                <w:rFonts w:ascii="Times New Roman"/>
                <w:spacing w:val="-1"/>
                <w:sz w:val="20"/>
                <w:szCs w:val="20"/>
              </w:rPr>
              <w:t>Management</w:t>
            </w:r>
          </w:p>
        </w:tc>
      </w:tr>
      <w:tr w:rsidR="0078041D" w:rsidRPr="0087588A"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 xml:space="preserve">Level of </w:t>
            </w:r>
            <w:r w:rsidRPr="0087588A">
              <w:rPr>
                <w:rFonts w:ascii="Times New Roman"/>
                <w:spacing w:val="-1"/>
                <w:sz w:val="20"/>
                <w:szCs w:val="20"/>
              </w:rPr>
              <w:t>Care</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C54D96">
            <w:pPr>
              <w:pStyle w:val="TableParagraph"/>
              <w:spacing w:before="165" w:line="232" w:lineRule="auto"/>
              <w:ind w:left="102" w:right="315"/>
              <w:rPr>
                <w:rFonts w:ascii="Times New Roman" w:eastAsia="Times New Roman" w:hAnsi="Times New Roman" w:cs="Times New Roman"/>
                <w:sz w:val="20"/>
                <w:szCs w:val="20"/>
              </w:rPr>
            </w:pPr>
            <w:r w:rsidRPr="0087588A">
              <w:rPr>
                <w:rFonts w:ascii="Times New Roman" w:hAnsi="Times New Roman"/>
                <w:spacing w:val="-1"/>
                <w:sz w:val="20"/>
                <w:szCs w:val="20"/>
              </w:rPr>
              <w:t>Refers</w:t>
            </w:r>
            <w:r w:rsidRPr="0087588A">
              <w:rPr>
                <w:rFonts w:ascii="Times New Roman" w:hAnsi="Times New Roman"/>
                <w:sz w:val="20"/>
                <w:szCs w:val="20"/>
              </w:rPr>
              <w:t xml:space="preserve"> to the</w:t>
            </w:r>
            <w:r w:rsidRPr="0087588A">
              <w:rPr>
                <w:rFonts w:ascii="Times New Roman" w:hAnsi="Times New Roman"/>
                <w:spacing w:val="-1"/>
                <w:sz w:val="20"/>
                <w:szCs w:val="20"/>
              </w:rPr>
              <w:t xml:space="preserve"> </w:t>
            </w:r>
            <w:r w:rsidRPr="0087588A">
              <w:rPr>
                <w:rFonts w:ascii="Times New Roman" w:hAnsi="Times New Roman"/>
                <w:sz w:val="20"/>
                <w:szCs w:val="20"/>
              </w:rPr>
              <w:t>continuum</w:t>
            </w:r>
            <w:r w:rsidRPr="0087588A">
              <w:rPr>
                <w:rFonts w:ascii="Times New Roman" w:hAnsi="Times New Roman"/>
                <w:spacing w:val="-1"/>
                <w:sz w:val="20"/>
                <w:szCs w:val="20"/>
              </w:rPr>
              <w:t xml:space="preserve"> </w:t>
            </w:r>
            <w:r w:rsidRPr="0087588A">
              <w:rPr>
                <w:rFonts w:ascii="Times New Roman" w:hAnsi="Times New Roman"/>
                <w:sz w:val="20"/>
                <w:szCs w:val="20"/>
              </w:rPr>
              <w:t>of</w:t>
            </w:r>
            <w:r w:rsidRPr="0087588A">
              <w:rPr>
                <w:rFonts w:ascii="Times New Roman" w:hAnsi="Times New Roman"/>
                <w:spacing w:val="-1"/>
                <w:sz w:val="20"/>
                <w:szCs w:val="20"/>
              </w:rPr>
              <w:t xml:space="preserve"> </w:t>
            </w:r>
            <w:r w:rsidRPr="0087588A">
              <w:rPr>
                <w:rFonts w:ascii="Times New Roman" w:hAnsi="Times New Roman"/>
                <w:sz w:val="20"/>
                <w:szCs w:val="20"/>
              </w:rPr>
              <w:t xml:space="preserve">care, </w:t>
            </w:r>
            <w:r w:rsidRPr="0087588A">
              <w:rPr>
                <w:rFonts w:ascii="Times New Roman" w:hAnsi="Times New Roman"/>
                <w:spacing w:val="-1"/>
                <w:sz w:val="20"/>
                <w:szCs w:val="20"/>
              </w:rPr>
              <w:t>which</w:t>
            </w:r>
            <w:r w:rsidRPr="0087588A">
              <w:rPr>
                <w:rFonts w:ascii="Times New Roman" w:hAnsi="Times New Roman"/>
                <w:spacing w:val="29"/>
                <w:sz w:val="20"/>
                <w:szCs w:val="20"/>
              </w:rPr>
              <w:t xml:space="preserve"> </w:t>
            </w:r>
            <w:r w:rsidRPr="0087588A">
              <w:rPr>
                <w:rFonts w:ascii="Times New Roman" w:hAnsi="Times New Roman"/>
                <w:sz w:val="20"/>
                <w:szCs w:val="20"/>
              </w:rPr>
              <w:t xml:space="preserve">includes </w:t>
            </w:r>
            <w:r w:rsidRPr="0087588A">
              <w:rPr>
                <w:rFonts w:ascii="Times New Roman" w:hAnsi="Times New Roman"/>
                <w:spacing w:val="-1"/>
                <w:sz w:val="20"/>
                <w:szCs w:val="20"/>
              </w:rPr>
              <w:t>various</w:t>
            </w:r>
            <w:r w:rsidRPr="0087588A">
              <w:rPr>
                <w:rFonts w:ascii="Times New Roman" w:hAnsi="Times New Roman"/>
                <w:sz w:val="20"/>
                <w:szCs w:val="20"/>
              </w:rPr>
              <w:t xml:space="preserve"> </w:t>
            </w:r>
            <w:r w:rsidRPr="0087588A">
              <w:rPr>
                <w:rFonts w:ascii="Times New Roman" w:hAnsi="Times New Roman"/>
                <w:spacing w:val="-1"/>
                <w:sz w:val="20"/>
                <w:szCs w:val="20"/>
              </w:rPr>
              <w:t>intensities</w:t>
            </w:r>
            <w:r w:rsidRPr="0087588A">
              <w:rPr>
                <w:rFonts w:ascii="Times New Roman" w:hAnsi="Times New Roman"/>
                <w:sz w:val="20"/>
                <w:szCs w:val="20"/>
              </w:rPr>
              <w:t xml:space="preserve"> of </w:t>
            </w:r>
            <w:r w:rsidRPr="0087588A">
              <w:rPr>
                <w:rFonts w:ascii="Times New Roman" w:hAnsi="Times New Roman"/>
                <w:spacing w:val="-1"/>
                <w:sz w:val="20"/>
                <w:szCs w:val="20"/>
              </w:rPr>
              <w:t>service</w:t>
            </w:r>
            <w:r w:rsidRPr="0087588A">
              <w:rPr>
                <w:rFonts w:ascii="Times New Roman" w:hAnsi="Times New Roman"/>
                <w:sz w:val="20"/>
                <w:szCs w:val="20"/>
              </w:rPr>
              <w:t xml:space="preserve"> levels</w:t>
            </w:r>
            <w:r w:rsidRPr="0087588A">
              <w:rPr>
                <w:rFonts w:ascii="Times New Roman" w:hAnsi="Times New Roman"/>
                <w:spacing w:val="41"/>
                <w:sz w:val="20"/>
                <w:szCs w:val="20"/>
              </w:rPr>
              <w:t xml:space="preserve"> </w:t>
            </w:r>
            <w:r w:rsidRPr="0087588A">
              <w:rPr>
                <w:rFonts w:ascii="Times New Roman" w:hAnsi="Times New Roman"/>
                <w:sz w:val="20"/>
                <w:szCs w:val="20"/>
              </w:rPr>
              <w:t xml:space="preserve">such as </w:t>
            </w:r>
            <w:r w:rsidRPr="0087588A">
              <w:rPr>
                <w:rFonts w:ascii="Times New Roman" w:hAnsi="Times New Roman"/>
                <w:spacing w:val="-1"/>
                <w:sz w:val="20"/>
                <w:szCs w:val="20"/>
              </w:rPr>
              <w:t>acute,</w:t>
            </w:r>
            <w:r w:rsidRPr="0087588A">
              <w:rPr>
                <w:rFonts w:ascii="Times New Roman" w:hAnsi="Times New Roman"/>
                <w:sz w:val="20"/>
                <w:szCs w:val="20"/>
              </w:rPr>
              <w:t xml:space="preserve"> </w:t>
            </w:r>
            <w:r w:rsidRPr="0087588A">
              <w:rPr>
                <w:rFonts w:ascii="Times New Roman" w:hAnsi="Times New Roman"/>
                <w:spacing w:val="-1"/>
                <w:sz w:val="20"/>
                <w:szCs w:val="20"/>
              </w:rPr>
              <w:t>rehabilitation,</w:t>
            </w:r>
            <w:r w:rsidRPr="0087588A">
              <w:rPr>
                <w:rFonts w:ascii="Times New Roman" w:hAnsi="Times New Roman"/>
                <w:sz w:val="20"/>
                <w:szCs w:val="20"/>
              </w:rPr>
              <w:t xml:space="preserve"> sub-acute, </w:t>
            </w:r>
            <w:r w:rsidRPr="0087588A">
              <w:rPr>
                <w:rFonts w:ascii="Times New Roman" w:hAnsi="Times New Roman"/>
                <w:spacing w:val="-1"/>
                <w:sz w:val="20"/>
                <w:szCs w:val="20"/>
              </w:rPr>
              <w:t>home</w:t>
            </w:r>
            <w:r w:rsidRPr="0087588A">
              <w:rPr>
                <w:rFonts w:ascii="Times New Roman" w:hAnsi="Times New Roman"/>
                <w:spacing w:val="37"/>
                <w:sz w:val="20"/>
                <w:szCs w:val="20"/>
              </w:rPr>
              <w:t xml:space="preserve"> </w:t>
            </w:r>
            <w:r w:rsidRPr="0087588A">
              <w:rPr>
                <w:rFonts w:ascii="Times New Roman" w:hAnsi="Times New Roman"/>
                <w:sz w:val="20"/>
                <w:szCs w:val="20"/>
              </w:rPr>
              <w:t xml:space="preserve">care and </w:t>
            </w:r>
            <w:r w:rsidRPr="0087588A">
              <w:rPr>
                <w:rFonts w:ascii="Times New Roman" w:hAnsi="Times New Roman"/>
                <w:spacing w:val="-1"/>
                <w:sz w:val="20"/>
                <w:szCs w:val="20"/>
              </w:rPr>
              <w:t>outpatient</w:t>
            </w:r>
            <w:r w:rsidRPr="0087588A">
              <w:rPr>
                <w:rFonts w:ascii="Times New Roman" w:hAnsi="Times New Roman"/>
                <w:sz w:val="20"/>
                <w:szCs w:val="20"/>
              </w:rPr>
              <w:t xml:space="preserve"> </w:t>
            </w:r>
            <w:r w:rsidRPr="0087588A">
              <w:rPr>
                <w:rFonts w:ascii="Times New Roman" w:hAnsi="Times New Roman"/>
                <w:spacing w:val="-1"/>
                <w:sz w:val="20"/>
                <w:szCs w:val="20"/>
              </w:rPr>
              <w:t>rehabilitation.</w:t>
            </w:r>
            <w:r w:rsidRPr="0087588A">
              <w:rPr>
                <w:rFonts w:ascii="Times New Roman" w:hAnsi="Times New Roman"/>
                <w:sz w:val="20"/>
                <w:szCs w:val="20"/>
              </w:rPr>
              <w:t xml:space="preserve"> </w:t>
            </w:r>
            <w:r w:rsidRPr="0087588A">
              <w:rPr>
                <w:rFonts w:ascii="Times New Roman" w:hAnsi="Times New Roman"/>
                <w:spacing w:val="-1"/>
                <w:sz w:val="20"/>
                <w:szCs w:val="20"/>
              </w:rPr>
              <w:t>See</w:t>
            </w:r>
            <w:r w:rsidRPr="0087588A">
              <w:rPr>
                <w:rFonts w:ascii="Times New Roman" w:hAnsi="Times New Roman"/>
                <w:sz w:val="20"/>
                <w:szCs w:val="20"/>
              </w:rPr>
              <w:t xml:space="preserve"> also</w:t>
            </w:r>
            <w:r w:rsidRPr="0087588A">
              <w:rPr>
                <w:rFonts w:ascii="Times New Roman" w:hAnsi="Times New Roman"/>
                <w:spacing w:val="41"/>
                <w:sz w:val="20"/>
                <w:szCs w:val="20"/>
              </w:rPr>
              <w:t xml:space="preserve"> </w:t>
            </w:r>
            <w:r w:rsidRPr="0087588A">
              <w:rPr>
                <w:rFonts w:ascii="Times New Roman" w:hAnsi="Times New Roman"/>
                <w:spacing w:val="-1"/>
                <w:sz w:val="20"/>
                <w:szCs w:val="20"/>
              </w:rPr>
              <w:t>InterQual</w:t>
            </w:r>
            <w:r w:rsidRPr="0087588A">
              <w:rPr>
                <w:rFonts w:ascii="Times New Roman" w:hAnsi="Times New Roman"/>
                <w:spacing w:val="-1"/>
                <w:position w:val="11"/>
                <w:sz w:val="20"/>
                <w:szCs w:val="20"/>
              </w:rPr>
              <w:t>®</w:t>
            </w:r>
            <w:r w:rsidRPr="0087588A">
              <w:rPr>
                <w:rFonts w:ascii="Times New Roman" w:hAnsi="Times New Roman"/>
                <w:spacing w:val="18"/>
                <w:position w:val="11"/>
                <w:sz w:val="20"/>
                <w:szCs w:val="20"/>
              </w:rPr>
              <w:t xml:space="preserve"> </w:t>
            </w:r>
            <w:r w:rsidRPr="0087588A">
              <w:rPr>
                <w:rFonts w:ascii="Times New Roman" w:hAnsi="Times New Roman"/>
                <w:sz w:val="20"/>
                <w:szCs w:val="20"/>
              </w:rPr>
              <w:t xml:space="preserve">Level of </w:t>
            </w:r>
            <w:r w:rsidRPr="0087588A">
              <w:rPr>
                <w:rFonts w:ascii="Times New Roman" w:hAnsi="Times New Roman"/>
                <w:spacing w:val="-1"/>
                <w:sz w:val="20"/>
                <w:szCs w:val="20"/>
              </w:rPr>
              <w:t xml:space="preserve">Care </w:t>
            </w:r>
            <w:r w:rsidRPr="0087588A">
              <w:rPr>
                <w:rFonts w:ascii="Times New Roman" w:hAnsi="Times New Roman"/>
                <w:sz w:val="20"/>
                <w:szCs w:val="20"/>
              </w:rPr>
              <w:t>Criteria.</w:t>
            </w:r>
          </w:p>
        </w:tc>
      </w:tr>
      <w:tr w:rsidR="0078041D"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LOC</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Level Of</w:t>
            </w:r>
            <w:r w:rsidRPr="0087588A">
              <w:rPr>
                <w:rFonts w:ascii="Times New Roman"/>
                <w:spacing w:val="-2"/>
                <w:sz w:val="20"/>
                <w:szCs w:val="20"/>
              </w:rPr>
              <w:t xml:space="preserve"> </w:t>
            </w:r>
            <w:r w:rsidRPr="0087588A">
              <w:rPr>
                <w:rFonts w:ascii="Times New Roman"/>
                <w:sz w:val="20"/>
                <w:szCs w:val="20"/>
              </w:rPr>
              <w:t>Care</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MDWS</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Medical</w:t>
            </w:r>
            <w:r w:rsidRPr="0087588A">
              <w:rPr>
                <w:rFonts w:ascii="Times New Roman"/>
                <w:sz w:val="20"/>
                <w:szCs w:val="20"/>
              </w:rPr>
              <w:t xml:space="preserve"> </w:t>
            </w:r>
            <w:r w:rsidRPr="0087588A">
              <w:rPr>
                <w:rFonts w:ascii="Times New Roman"/>
                <w:spacing w:val="-1"/>
                <w:sz w:val="20"/>
                <w:szCs w:val="20"/>
              </w:rPr>
              <w:t>Domain</w:t>
            </w:r>
            <w:r w:rsidRPr="0087588A">
              <w:rPr>
                <w:rFonts w:ascii="Times New Roman"/>
                <w:sz w:val="20"/>
                <w:szCs w:val="20"/>
              </w:rPr>
              <w:t xml:space="preserve"> </w:t>
            </w:r>
            <w:r w:rsidRPr="0087588A">
              <w:rPr>
                <w:rFonts w:ascii="Times New Roman"/>
                <w:spacing w:val="-1"/>
                <w:sz w:val="20"/>
                <w:szCs w:val="20"/>
              </w:rPr>
              <w:t>Web</w:t>
            </w:r>
            <w:r w:rsidRPr="0087588A">
              <w:rPr>
                <w:rFonts w:ascii="Times New Roman"/>
                <w:sz w:val="20"/>
                <w:szCs w:val="20"/>
              </w:rPr>
              <w:t xml:space="preserve"> Services</w:t>
            </w:r>
          </w:p>
        </w:tc>
      </w:tr>
      <w:tr w:rsidR="0078041D" w:rsidRPr="0087588A"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Movement</w:t>
            </w:r>
            <w:r w:rsidRPr="0087588A">
              <w:rPr>
                <w:rFonts w:ascii="Times New Roman"/>
                <w:sz w:val="20"/>
                <w:szCs w:val="20"/>
              </w:rPr>
              <w:t xml:space="preserve"> Types</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95"/>
              <w:rPr>
                <w:rFonts w:ascii="Times New Roman" w:eastAsia="Times New Roman" w:hAnsi="Times New Roman" w:cs="Times New Roman"/>
                <w:sz w:val="20"/>
                <w:szCs w:val="20"/>
              </w:rPr>
            </w:pPr>
            <w:r w:rsidRPr="0087588A">
              <w:rPr>
                <w:rFonts w:ascii="Times New Roman"/>
                <w:sz w:val="20"/>
                <w:szCs w:val="20"/>
              </w:rPr>
              <w:t xml:space="preserve">A </w:t>
            </w:r>
            <w:r w:rsidRPr="0087588A">
              <w:rPr>
                <w:rFonts w:ascii="Times New Roman"/>
                <w:spacing w:val="-1"/>
                <w:sz w:val="20"/>
                <w:szCs w:val="20"/>
              </w:rPr>
              <w:t>movement</w:t>
            </w:r>
            <w:r w:rsidRPr="0087588A">
              <w:rPr>
                <w:rFonts w:ascii="Times New Roman"/>
                <w:sz w:val="20"/>
                <w:szCs w:val="20"/>
              </w:rPr>
              <w:t xml:space="preserve"> refers to </w:t>
            </w:r>
            <w:r w:rsidRPr="0087588A">
              <w:rPr>
                <w:rFonts w:ascii="Times New Roman"/>
                <w:spacing w:val="-1"/>
                <w:sz w:val="20"/>
                <w:szCs w:val="20"/>
              </w:rPr>
              <w:t>the</w:t>
            </w:r>
            <w:r w:rsidRPr="0087588A">
              <w:rPr>
                <w:rFonts w:ascii="Times New Roman"/>
                <w:sz w:val="20"/>
                <w:szCs w:val="20"/>
              </w:rPr>
              <w:t xml:space="preserve"> act </w:t>
            </w:r>
            <w:r w:rsidRPr="0087588A">
              <w:rPr>
                <w:rFonts w:ascii="Times New Roman"/>
                <w:spacing w:val="-1"/>
                <w:sz w:val="20"/>
                <w:szCs w:val="20"/>
              </w:rPr>
              <w:t>or</w:t>
            </w:r>
            <w:r w:rsidRPr="0087588A">
              <w:rPr>
                <w:rFonts w:ascii="Times New Roman"/>
                <w:sz w:val="20"/>
                <w:szCs w:val="20"/>
              </w:rPr>
              <w:t xml:space="preserve"> </w:t>
            </w:r>
            <w:r w:rsidRPr="0087588A">
              <w:rPr>
                <w:rFonts w:ascii="Times New Roman"/>
                <w:spacing w:val="-1"/>
                <w:sz w:val="20"/>
                <w:szCs w:val="20"/>
              </w:rPr>
              <w:t>process</w:t>
            </w:r>
            <w:r w:rsidRPr="0087588A">
              <w:rPr>
                <w:rFonts w:ascii="Times New Roman"/>
                <w:sz w:val="20"/>
                <w:szCs w:val="20"/>
              </w:rPr>
              <w:t xml:space="preserve"> of</w:t>
            </w:r>
            <w:r w:rsidRPr="0087588A">
              <w:rPr>
                <w:rFonts w:ascii="Times New Roman"/>
                <w:spacing w:val="31"/>
                <w:sz w:val="20"/>
                <w:szCs w:val="20"/>
              </w:rPr>
              <w:t xml:space="preserve"> </w:t>
            </w:r>
            <w:r w:rsidRPr="0087588A">
              <w:rPr>
                <w:rFonts w:ascii="Times New Roman"/>
                <w:sz w:val="20"/>
                <w:szCs w:val="20"/>
              </w:rPr>
              <w:t xml:space="preserve">moving a </w:t>
            </w:r>
            <w:r w:rsidRPr="0087588A">
              <w:rPr>
                <w:rFonts w:ascii="Times New Roman"/>
                <w:spacing w:val="-1"/>
                <w:sz w:val="20"/>
                <w:szCs w:val="20"/>
              </w:rPr>
              <w:t>sick,</w:t>
            </w:r>
            <w:r w:rsidRPr="0087588A">
              <w:rPr>
                <w:rFonts w:ascii="Times New Roman"/>
                <w:sz w:val="20"/>
                <w:szCs w:val="20"/>
              </w:rPr>
              <w:t xml:space="preserve"> </w:t>
            </w:r>
            <w:r w:rsidRPr="0087588A">
              <w:rPr>
                <w:rFonts w:ascii="Times New Roman"/>
                <w:spacing w:val="-1"/>
                <w:sz w:val="20"/>
                <w:szCs w:val="20"/>
              </w:rPr>
              <w:t>injured,</w:t>
            </w:r>
            <w:r w:rsidRPr="0087588A">
              <w:rPr>
                <w:rFonts w:ascii="Times New Roman"/>
                <w:sz w:val="20"/>
                <w:szCs w:val="20"/>
              </w:rPr>
              <w:t xml:space="preserve"> wounded, or other</w:t>
            </w:r>
            <w:r w:rsidRPr="0087588A">
              <w:rPr>
                <w:rFonts w:ascii="Times New Roman"/>
                <w:spacing w:val="22"/>
                <w:sz w:val="20"/>
                <w:szCs w:val="20"/>
              </w:rPr>
              <w:t xml:space="preserve"> </w:t>
            </w:r>
            <w:r w:rsidRPr="0087588A">
              <w:rPr>
                <w:rFonts w:ascii="Times New Roman"/>
                <w:sz w:val="20"/>
                <w:szCs w:val="20"/>
              </w:rPr>
              <w:t xml:space="preserve">person to </w:t>
            </w:r>
            <w:r w:rsidRPr="0087588A">
              <w:rPr>
                <w:rFonts w:ascii="Times New Roman"/>
                <w:spacing w:val="-1"/>
                <w:sz w:val="20"/>
                <w:szCs w:val="20"/>
              </w:rPr>
              <w:t>obtain</w:t>
            </w:r>
            <w:r w:rsidRPr="0087588A">
              <w:rPr>
                <w:rFonts w:ascii="Times New Roman"/>
                <w:sz w:val="20"/>
                <w:szCs w:val="20"/>
              </w:rPr>
              <w:t xml:space="preserve"> </w:t>
            </w:r>
            <w:r w:rsidRPr="0087588A">
              <w:rPr>
                <w:rFonts w:ascii="Times New Roman"/>
                <w:spacing w:val="-1"/>
                <w:sz w:val="20"/>
                <w:szCs w:val="20"/>
              </w:rPr>
              <w:t>medical</w:t>
            </w:r>
            <w:r w:rsidRPr="0087588A">
              <w:rPr>
                <w:rFonts w:ascii="Times New Roman"/>
                <w:sz w:val="20"/>
                <w:szCs w:val="20"/>
              </w:rPr>
              <w:t xml:space="preserve"> care </w:t>
            </w:r>
            <w:r w:rsidRPr="0087588A">
              <w:rPr>
                <w:rFonts w:ascii="Times New Roman"/>
                <w:spacing w:val="-1"/>
                <w:sz w:val="20"/>
                <w:szCs w:val="20"/>
              </w:rPr>
              <w:t>or</w:t>
            </w:r>
            <w:r w:rsidRPr="0087588A">
              <w:rPr>
                <w:rFonts w:ascii="Times New Roman"/>
                <w:sz w:val="20"/>
                <w:szCs w:val="20"/>
              </w:rPr>
              <w:t xml:space="preserve"> </w:t>
            </w:r>
            <w:r w:rsidRPr="0087588A">
              <w:rPr>
                <w:rFonts w:ascii="Times New Roman"/>
                <w:spacing w:val="-1"/>
                <w:sz w:val="20"/>
                <w:szCs w:val="20"/>
              </w:rPr>
              <w:t>treatment.</w:t>
            </w:r>
            <w:r w:rsidRPr="0087588A">
              <w:rPr>
                <w:rFonts w:ascii="Times New Roman"/>
                <w:spacing w:val="35"/>
                <w:sz w:val="20"/>
                <w:szCs w:val="20"/>
              </w:rPr>
              <w:t xml:space="preserve"> </w:t>
            </w:r>
            <w:r w:rsidRPr="0087588A">
              <w:rPr>
                <w:rFonts w:ascii="Times New Roman"/>
                <w:spacing w:val="-1"/>
                <w:sz w:val="20"/>
                <w:szCs w:val="20"/>
              </w:rPr>
              <w:t>Movement</w:t>
            </w:r>
            <w:r w:rsidRPr="0087588A">
              <w:rPr>
                <w:rFonts w:ascii="Times New Roman"/>
                <w:sz w:val="20"/>
                <w:szCs w:val="20"/>
              </w:rPr>
              <w:t xml:space="preserve"> types in NUMI </w:t>
            </w:r>
            <w:r w:rsidRPr="0087588A">
              <w:rPr>
                <w:rFonts w:ascii="Times New Roman"/>
                <w:spacing w:val="-1"/>
                <w:sz w:val="20"/>
                <w:szCs w:val="20"/>
              </w:rPr>
              <w:t>include Admission,</w:t>
            </w:r>
            <w:r w:rsidRPr="0087588A">
              <w:rPr>
                <w:rFonts w:ascii="Times New Roman"/>
                <w:spacing w:val="41"/>
                <w:sz w:val="20"/>
                <w:szCs w:val="20"/>
              </w:rPr>
              <w:t xml:space="preserve"> </w:t>
            </w:r>
            <w:r w:rsidRPr="0087588A">
              <w:rPr>
                <w:rFonts w:ascii="Times New Roman"/>
                <w:sz w:val="20"/>
                <w:szCs w:val="20"/>
              </w:rPr>
              <w:t xml:space="preserve">Continued </w:t>
            </w:r>
            <w:r w:rsidRPr="0087588A">
              <w:rPr>
                <w:rFonts w:ascii="Times New Roman"/>
                <w:spacing w:val="-1"/>
                <w:sz w:val="20"/>
                <w:szCs w:val="20"/>
              </w:rPr>
              <w:t>Stay,</w:t>
            </w:r>
            <w:r w:rsidRPr="0087588A">
              <w:rPr>
                <w:rFonts w:ascii="Times New Roman"/>
                <w:sz w:val="20"/>
                <w:szCs w:val="20"/>
              </w:rPr>
              <w:t xml:space="preserve"> </w:t>
            </w:r>
            <w:r w:rsidRPr="0087588A">
              <w:rPr>
                <w:rFonts w:ascii="Times New Roman"/>
                <w:spacing w:val="-1"/>
                <w:sz w:val="20"/>
                <w:szCs w:val="20"/>
              </w:rPr>
              <w:t>Discharge</w:t>
            </w:r>
            <w:r w:rsidRPr="0087588A">
              <w:rPr>
                <w:rFonts w:ascii="Times New Roman"/>
                <w:sz w:val="20"/>
                <w:szCs w:val="20"/>
              </w:rPr>
              <w:t xml:space="preserve"> and </w:t>
            </w:r>
            <w:r w:rsidRPr="0087588A">
              <w:rPr>
                <w:rFonts w:ascii="Times New Roman"/>
                <w:spacing w:val="-1"/>
                <w:sz w:val="20"/>
                <w:szCs w:val="20"/>
              </w:rPr>
              <w:t>Transfer.</w:t>
            </w:r>
          </w:p>
        </w:tc>
      </w:tr>
      <w:tr w:rsidR="0078041D" w:rsidRPr="0087588A"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 xml:space="preserve">National </w:t>
            </w:r>
            <w:r w:rsidRPr="0087588A">
              <w:rPr>
                <w:rFonts w:ascii="Times New Roman"/>
                <w:spacing w:val="-1"/>
                <w:sz w:val="20"/>
                <w:szCs w:val="20"/>
              </w:rPr>
              <w:t>Utilization</w:t>
            </w:r>
            <w:r w:rsidRPr="0087588A">
              <w:rPr>
                <w:rFonts w:ascii="Times New Roman"/>
                <w:sz w:val="20"/>
                <w:szCs w:val="20"/>
              </w:rPr>
              <w:t xml:space="preserve"> </w:t>
            </w:r>
            <w:r w:rsidRPr="0087588A">
              <w:rPr>
                <w:rFonts w:ascii="Times New Roman"/>
                <w:spacing w:val="-1"/>
                <w:sz w:val="20"/>
                <w:szCs w:val="20"/>
              </w:rPr>
              <w:t>Management</w:t>
            </w:r>
            <w:r w:rsidRPr="0087588A">
              <w:rPr>
                <w:rFonts w:ascii="Times New Roman"/>
                <w:sz w:val="20"/>
                <w:szCs w:val="20"/>
              </w:rPr>
              <w:t xml:space="preserve"> Integration</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321"/>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 xml:space="preserve">A </w:t>
            </w:r>
            <w:r w:rsidRPr="0087588A">
              <w:rPr>
                <w:rFonts w:ascii="Times New Roman" w:eastAsia="Times New Roman" w:hAnsi="Times New Roman" w:cs="Times New Roman"/>
                <w:spacing w:val="-1"/>
                <w:sz w:val="20"/>
                <w:szCs w:val="20"/>
              </w:rPr>
              <w:t>Web-based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application</w:t>
            </w:r>
            <w:r w:rsidRPr="0087588A">
              <w:rPr>
                <w:rFonts w:ascii="Times New Roman" w:eastAsia="Times New Roman" w:hAnsi="Times New Roman" w:cs="Times New Roman"/>
                <w:sz w:val="20"/>
                <w:szCs w:val="20"/>
              </w:rPr>
              <w:t xml:space="preserve"> that automates</w:t>
            </w:r>
            <w:r w:rsidRPr="0087588A">
              <w:rPr>
                <w:rFonts w:ascii="Times New Roman" w:eastAsia="Times New Roman" w:hAnsi="Times New Roman" w:cs="Times New Roman"/>
                <w:spacing w:val="31"/>
                <w:sz w:val="20"/>
                <w:szCs w:val="20"/>
              </w:rPr>
              <w:t xml:space="preserve"> </w:t>
            </w:r>
            <w:r w:rsidRPr="0087588A">
              <w:rPr>
                <w:rFonts w:ascii="Times New Roman" w:eastAsia="Times New Roman" w:hAnsi="Times New Roman" w:cs="Times New Roman"/>
                <w:spacing w:val="-1"/>
                <w:sz w:val="20"/>
                <w:szCs w:val="20"/>
              </w:rPr>
              <w:t>documentation</w:t>
            </w:r>
            <w:r w:rsidRPr="0087588A">
              <w:rPr>
                <w:rFonts w:ascii="Times New Roman" w:eastAsia="Times New Roman" w:hAnsi="Times New Roman" w:cs="Times New Roman"/>
                <w:sz w:val="20"/>
                <w:szCs w:val="20"/>
              </w:rPr>
              <w:t xml:space="preserve"> of </w:t>
            </w:r>
            <w:r w:rsidRPr="0087588A">
              <w:rPr>
                <w:rFonts w:ascii="Times New Roman" w:eastAsia="Times New Roman" w:hAnsi="Times New Roman" w:cs="Times New Roman"/>
                <w:spacing w:val="-1"/>
                <w:sz w:val="20"/>
                <w:szCs w:val="20"/>
              </w:rPr>
              <w:t>clinical</w:t>
            </w:r>
            <w:r w:rsidRPr="0087588A">
              <w:rPr>
                <w:rFonts w:ascii="Times New Roman" w:eastAsia="Times New Roman" w:hAnsi="Times New Roman" w:cs="Times New Roman"/>
                <w:sz w:val="20"/>
                <w:szCs w:val="20"/>
              </w:rPr>
              <w:t xml:space="preserve"> features </w:t>
            </w:r>
            <w:r w:rsidRPr="0087588A">
              <w:rPr>
                <w:rFonts w:ascii="Times New Roman" w:eastAsia="Times New Roman" w:hAnsi="Times New Roman" w:cs="Times New Roman"/>
                <w:spacing w:val="-1"/>
                <w:sz w:val="20"/>
                <w:szCs w:val="20"/>
              </w:rPr>
              <w:t>relevant</w:t>
            </w:r>
            <w:r w:rsidRPr="0087588A">
              <w:rPr>
                <w:rFonts w:ascii="Times New Roman" w:eastAsia="Times New Roman" w:hAnsi="Times New Roman" w:cs="Times New Roman"/>
                <w:sz w:val="20"/>
                <w:szCs w:val="20"/>
              </w:rPr>
              <w:t xml:space="preserve"> to</w:t>
            </w:r>
            <w:r w:rsidRPr="0087588A">
              <w:rPr>
                <w:rFonts w:ascii="Times New Roman" w:eastAsia="Times New Roman" w:hAnsi="Times New Roman" w:cs="Times New Roman"/>
                <w:spacing w:val="49"/>
                <w:sz w:val="20"/>
                <w:szCs w:val="20"/>
              </w:rPr>
              <w:t xml:space="preserve"> </w:t>
            </w:r>
            <w:r w:rsidRPr="0087588A">
              <w:rPr>
                <w:rFonts w:ascii="Times New Roman" w:eastAsia="Times New Roman" w:hAnsi="Times New Roman" w:cs="Times New Roman"/>
                <w:sz w:val="20"/>
                <w:szCs w:val="20"/>
              </w:rPr>
              <w:t>each patient’s condition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and the </w:t>
            </w:r>
            <w:r w:rsidRPr="0087588A">
              <w:rPr>
                <w:rFonts w:ascii="Times New Roman" w:eastAsia="Times New Roman" w:hAnsi="Times New Roman" w:cs="Times New Roman"/>
                <w:spacing w:val="-1"/>
                <w:sz w:val="20"/>
                <w:szCs w:val="20"/>
              </w:rPr>
              <w:t>associated</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pacing w:val="-1"/>
                <w:sz w:val="20"/>
                <w:szCs w:val="20"/>
              </w:rPr>
              <w:t>clinical services</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provided</w:t>
            </w:r>
            <w:r w:rsidRPr="0087588A">
              <w:rPr>
                <w:rFonts w:ascii="Times New Roman" w:eastAsia="Times New Roman" w:hAnsi="Times New Roman" w:cs="Times New Roman"/>
                <w:sz w:val="20"/>
                <w:szCs w:val="20"/>
              </w:rPr>
              <w:t xml:space="preserve"> as part of</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pacing w:val="-1"/>
                <w:sz w:val="20"/>
                <w:szCs w:val="20"/>
              </w:rPr>
              <w:t>VHA’s</w:t>
            </w:r>
            <w:r w:rsidRPr="0087588A">
              <w:rPr>
                <w:rFonts w:ascii="Times New Roman" w:eastAsia="Times New Roman" w:hAnsi="Times New Roman" w:cs="Times New Roman"/>
                <w:spacing w:val="47"/>
                <w:sz w:val="20"/>
                <w:szCs w:val="20"/>
              </w:rPr>
              <w:t xml:space="preserve"> </w:t>
            </w:r>
            <w:r w:rsidRPr="0087588A">
              <w:rPr>
                <w:rFonts w:ascii="Times New Roman" w:eastAsia="Times New Roman" w:hAnsi="Times New Roman" w:cs="Times New Roman"/>
                <w:spacing w:val="-1"/>
                <w:sz w:val="20"/>
                <w:szCs w:val="20"/>
              </w:rPr>
              <w:t>medical</w:t>
            </w:r>
            <w:r w:rsidRPr="0087588A">
              <w:rPr>
                <w:rFonts w:ascii="Times New Roman" w:eastAsia="Times New Roman" w:hAnsi="Times New Roman" w:cs="Times New Roman"/>
                <w:sz w:val="20"/>
                <w:szCs w:val="20"/>
              </w:rPr>
              <w:t xml:space="preserve"> benefits </w:t>
            </w:r>
            <w:r w:rsidRPr="0087588A">
              <w:rPr>
                <w:rFonts w:ascii="Times New Roman" w:eastAsia="Times New Roman" w:hAnsi="Times New Roman" w:cs="Times New Roman"/>
                <w:spacing w:val="-1"/>
                <w:sz w:val="20"/>
                <w:szCs w:val="20"/>
              </w:rPr>
              <w:t>package.</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NQF</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National</w:t>
            </w:r>
            <w:r w:rsidRPr="0087588A">
              <w:rPr>
                <w:rFonts w:ascii="Times New Roman"/>
                <w:sz w:val="20"/>
                <w:szCs w:val="20"/>
              </w:rPr>
              <w:t xml:space="preserve"> Quality </w:t>
            </w:r>
            <w:r w:rsidRPr="0087588A">
              <w:rPr>
                <w:rFonts w:ascii="Times New Roman"/>
                <w:spacing w:val="-1"/>
                <w:sz w:val="20"/>
                <w:szCs w:val="20"/>
              </w:rPr>
              <w:t>Forum</w:t>
            </w:r>
          </w:p>
        </w:tc>
      </w:tr>
      <w:tr w:rsidR="0078041D"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NUMI</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4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National</w:t>
            </w:r>
            <w:r w:rsidRPr="0087588A">
              <w:rPr>
                <w:rFonts w:ascii="Times New Roman"/>
                <w:sz w:val="20"/>
                <w:szCs w:val="20"/>
              </w:rPr>
              <w:t xml:space="preserve"> </w:t>
            </w:r>
            <w:r w:rsidRPr="0087588A">
              <w:rPr>
                <w:rFonts w:ascii="Times New Roman"/>
                <w:spacing w:val="-1"/>
                <w:sz w:val="20"/>
                <w:szCs w:val="20"/>
              </w:rPr>
              <w:t>Utilization</w:t>
            </w:r>
            <w:r w:rsidRPr="0087588A">
              <w:rPr>
                <w:rFonts w:ascii="Times New Roman"/>
                <w:sz w:val="20"/>
                <w:szCs w:val="20"/>
              </w:rPr>
              <w:t xml:space="preserve"> </w:t>
            </w:r>
            <w:r w:rsidRPr="0087588A">
              <w:rPr>
                <w:rFonts w:ascii="Times New Roman"/>
                <w:spacing w:val="-1"/>
                <w:sz w:val="20"/>
                <w:szCs w:val="20"/>
              </w:rPr>
              <w:t>Management</w:t>
            </w:r>
            <w:r w:rsidRPr="0087588A">
              <w:rPr>
                <w:rFonts w:ascii="Times New Roman"/>
                <w:spacing w:val="49"/>
                <w:sz w:val="20"/>
                <w:szCs w:val="20"/>
              </w:rPr>
              <w:t xml:space="preserve"> </w:t>
            </w:r>
            <w:r w:rsidRPr="0087588A">
              <w:rPr>
                <w:rFonts w:ascii="Times New Roman"/>
                <w:spacing w:val="-1"/>
                <w:sz w:val="20"/>
                <w:szCs w:val="20"/>
              </w:rPr>
              <w:t>Integration</w:t>
            </w:r>
          </w:p>
        </w:tc>
      </w:tr>
      <w:tr w:rsidR="0078041D" w:rsidRPr="0087588A" w:rsidTr="004451AB">
        <w:trPr>
          <w:trHeight w:hRule="exact" w:val="1273"/>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Observation(s)</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267"/>
              <w:rPr>
                <w:rFonts w:ascii="Times New Roman" w:eastAsia="Times New Roman" w:hAnsi="Times New Roman" w:cs="Times New Roman"/>
                <w:sz w:val="20"/>
                <w:szCs w:val="20"/>
              </w:rPr>
            </w:pPr>
            <w:r w:rsidRPr="0087588A">
              <w:rPr>
                <w:rFonts w:ascii="Times New Roman"/>
                <w:sz w:val="20"/>
                <w:szCs w:val="20"/>
              </w:rPr>
              <w:t xml:space="preserve">An </w:t>
            </w:r>
            <w:r w:rsidRPr="0087588A">
              <w:rPr>
                <w:rFonts w:ascii="Times New Roman"/>
                <w:spacing w:val="-1"/>
                <w:sz w:val="20"/>
                <w:szCs w:val="20"/>
              </w:rPr>
              <w:t>alternative</w:t>
            </w:r>
            <w:r w:rsidRPr="0087588A">
              <w:rPr>
                <w:rFonts w:ascii="Times New Roman"/>
                <w:sz w:val="20"/>
                <w:szCs w:val="20"/>
              </w:rPr>
              <w:t xml:space="preserve"> level of</w:t>
            </w:r>
            <w:r w:rsidRPr="0087588A">
              <w:rPr>
                <w:rFonts w:ascii="Times New Roman"/>
                <w:spacing w:val="-1"/>
                <w:sz w:val="20"/>
                <w:szCs w:val="20"/>
              </w:rPr>
              <w:t xml:space="preserve"> </w:t>
            </w:r>
            <w:r w:rsidRPr="0087588A">
              <w:rPr>
                <w:rFonts w:ascii="Times New Roman"/>
                <w:sz w:val="20"/>
                <w:szCs w:val="20"/>
              </w:rPr>
              <w:t>health</w:t>
            </w:r>
            <w:r w:rsidRPr="0087588A">
              <w:rPr>
                <w:rFonts w:ascii="Times New Roman"/>
                <w:spacing w:val="-1"/>
                <w:sz w:val="20"/>
                <w:szCs w:val="20"/>
              </w:rPr>
              <w:t xml:space="preserve"> </w:t>
            </w:r>
            <w:r w:rsidRPr="0087588A">
              <w:rPr>
                <w:rFonts w:ascii="Times New Roman"/>
                <w:sz w:val="20"/>
                <w:szCs w:val="20"/>
              </w:rPr>
              <w:t>care</w:t>
            </w:r>
            <w:r w:rsidRPr="0087588A">
              <w:rPr>
                <w:rFonts w:ascii="Times New Roman"/>
                <w:spacing w:val="-1"/>
                <w:sz w:val="20"/>
                <w:szCs w:val="20"/>
              </w:rPr>
              <w:t xml:space="preserve"> comprising</w:t>
            </w:r>
            <w:r w:rsidRPr="0087588A">
              <w:rPr>
                <w:rFonts w:ascii="Times New Roman"/>
                <w:spacing w:val="35"/>
                <w:sz w:val="20"/>
                <w:szCs w:val="20"/>
              </w:rPr>
              <w:t xml:space="preserve"> </w:t>
            </w:r>
            <w:r w:rsidRPr="0087588A">
              <w:rPr>
                <w:rFonts w:ascii="Times New Roman"/>
                <w:sz w:val="20"/>
                <w:szCs w:val="20"/>
              </w:rPr>
              <w:t xml:space="preserve">short-stay </w:t>
            </w:r>
            <w:r w:rsidRPr="0087588A">
              <w:rPr>
                <w:rFonts w:ascii="Times New Roman"/>
                <w:spacing w:val="-1"/>
                <w:sz w:val="20"/>
                <w:szCs w:val="20"/>
              </w:rPr>
              <w:t>encounters</w:t>
            </w:r>
            <w:r w:rsidRPr="0087588A">
              <w:rPr>
                <w:rFonts w:ascii="Times New Roman"/>
                <w:sz w:val="20"/>
                <w:szCs w:val="20"/>
              </w:rPr>
              <w:t xml:space="preserve"> </w:t>
            </w:r>
            <w:r w:rsidRPr="0087588A">
              <w:rPr>
                <w:rFonts w:ascii="Times New Roman"/>
                <w:spacing w:val="-1"/>
                <w:sz w:val="20"/>
                <w:szCs w:val="20"/>
              </w:rPr>
              <w:t>for</w:t>
            </w:r>
            <w:r w:rsidRPr="0087588A">
              <w:rPr>
                <w:rFonts w:ascii="Times New Roman"/>
                <w:sz w:val="20"/>
                <w:szCs w:val="20"/>
              </w:rPr>
              <w:t xml:space="preserve"> patients </w:t>
            </w:r>
            <w:r w:rsidRPr="0087588A">
              <w:rPr>
                <w:rFonts w:ascii="Times New Roman"/>
                <w:spacing w:val="-1"/>
                <w:sz w:val="20"/>
                <w:szCs w:val="20"/>
              </w:rPr>
              <w:t>who</w:t>
            </w:r>
            <w:r w:rsidRPr="0087588A">
              <w:rPr>
                <w:rFonts w:ascii="Times New Roman"/>
                <w:sz w:val="20"/>
                <w:szCs w:val="20"/>
              </w:rPr>
              <w:t xml:space="preserve"> require</w:t>
            </w:r>
            <w:r w:rsidRPr="0087588A">
              <w:rPr>
                <w:rFonts w:ascii="Times New Roman"/>
                <w:spacing w:val="21"/>
                <w:sz w:val="20"/>
                <w:szCs w:val="20"/>
              </w:rPr>
              <w:t xml:space="preserve"> </w:t>
            </w:r>
            <w:r w:rsidRPr="0087588A">
              <w:rPr>
                <w:rFonts w:ascii="Times New Roman"/>
                <w:sz w:val="20"/>
                <w:szCs w:val="20"/>
              </w:rPr>
              <w:t xml:space="preserve">close nursing </w:t>
            </w:r>
            <w:r w:rsidRPr="0087588A">
              <w:rPr>
                <w:rFonts w:ascii="Times New Roman"/>
                <w:spacing w:val="-1"/>
                <w:sz w:val="20"/>
                <w:szCs w:val="20"/>
              </w:rPr>
              <w:t>observation</w:t>
            </w:r>
            <w:r w:rsidRPr="0087588A">
              <w:rPr>
                <w:rFonts w:ascii="Times New Roman"/>
                <w:sz w:val="20"/>
                <w:szCs w:val="20"/>
              </w:rPr>
              <w:t xml:space="preserve"> or </w:t>
            </w:r>
            <w:r w:rsidRPr="0087588A">
              <w:rPr>
                <w:rFonts w:ascii="Times New Roman"/>
                <w:spacing w:val="-1"/>
                <w:sz w:val="20"/>
                <w:szCs w:val="20"/>
              </w:rPr>
              <w:t>medical</w:t>
            </w:r>
            <w:r w:rsidRPr="0087588A">
              <w:rPr>
                <w:rFonts w:ascii="Times New Roman"/>
                <w:spacing w:val="31"/>
                <w:sz w:val="20"/>
                <w:szCs w:val="20"/>
              </w:rPr>
              <w:t xml:space="preserve"> </w:t>
            </w:r>
            <w:r w:rsidRPr="0087588A">
              <w:rPr>
                <w:rFonts w:ascii="Times New Roman"/>
                <w:spacing w:val="-1"/>
                <w:sz w:val="20"/>
                <w:szCs w:val="20"/>
              </w:rPr>
              <w:t>management.</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OEF</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Operation</w:t>
            </w:r>
            <w:r w:rsidRPr="0087588A">
              <w:rPr>
                <w:rFonts w:ascii="Times New Roman"/>
                <w:spacing w:val="-2"/>
                <w:sz w:val="20"/>
                <w:szCs w:val="20"/>
              </w:rPr>
              <w:t xml:space="preserve"> </w:t>
            </w:r>
            <w:r w:rsidRPr="0087588A">
              <w:rPr>
                <w:rFonts w:ascii="Times New Roman"/>
                <w:sz w:val="20"/>
                <w:szCs w:val="20"/>
              </w:rPr>
              <w:t xml:space="preserve">Enduring </w:t>
            </w:r>
            <w:r w:rsidRPr="0087588A">
              <w:rPr>
                <w:rFonts w:ascii="Times New Roman"/>
                <w:spacing w:val="-1"/>
                <w:sz w:val="20"/>
                <w:szCs w:val="20"/>
              </w:rPr>
              <w:t>Freedom</w:t>
            </w:r>
          </w:p>
        </w:tc>
      </w:tr>
      <w:tr w:rsidR="0078041D"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OIF</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Operation</w:t>
            </w:r>
            <w:r w:rsidRPr="0087588A">
              <w:rPr>
                <w:rFonts w:ascii="Times New Roman"/>
                <w:spacing w:val="-1"/>
                <w:sz w:val="20"/>
                <w:szCs w:val="20"/>
              </w:rPr>
              <w:t xml:space="preserve"> </w:t>
            </w:r>
            <w:r w:rsidRPr="0087588A">
              <w:rPr>
                <w:rFonts w:ascii="Times New Roman"/>
                <w:sz w:val="20"/>
                <w:szCs w:val="20"/>
              </w:rPr>
              <w:t xml:space="preserve">Iraqi </w:t>
            </w:r>
            <w:r w:rsidRPr="0087588A">
              <w:rPr>
                <w:rFonts w:ascii="Times New Roman"/>
                <w:spacing w:val="-1"/>
                <w:sz w:val="20"/>
                <w:szCs w:val="20"/>
              </w:rPr>
              <w:t>Freedom</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OIG</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Office</w:t>
            </w:r>
            <w:r w:rsidRPr="0087588A">
              <w:rPr>
                <w:rFonts w:ascii="Times New Roman"/>
                <w:sz w:val="20"/>
                <w:szCs w:val="20"/>
              </w:rPr>
              <w:t xml:space="preserve"> of Inspector </w:t>
            </w:r>
            <w:r w:rsidRPr="0087588A">
              <w:rPr>
                <w:rFonts w:ascii="Times New Roman"/>
                <w:spacing w:val="-1"/>
                <w:sz w:val="20"/>
                <w:szCs w:val="20"/>
              </w:rPr>
              <w:t>General</w:t>
            </w:r>
          </w:p>
        </w:tc>
      </w:tr>
      <w:tr w:rsidR="0078041D"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lastRenderedPageBreak/>
              <w:t>OQSV</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634"/>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Office</w:t>
            </w:r>
            <w:r w:rsidRPr="0087588A">
              <w:rPr>
                <w:rFonts w:ascii="Times New Roman"/>
                <w:sz w:val="20"/>
                <w:szCs w:val="20"/>
              </w:rPr>
              <w:t xml:space="preserve"> of Quality </w:t>
            </w:r>
            <w:r w:rsidRPr="0087588A">
              <w:rPr>
                <w:rFonts w:ascii="Times New Roman"/>
                <w:spacing w:val="-1"/>
                <w:sz w:val="20"/>
                <w:szCs w:val="20"/>
              </w:rPr>
              <w:t>Safety</w:t>
            </w:r>
            <w:r w:rsidRPr="0087588A">
              <w:rPr>
                <w:rFonts w:ascii="Times New Roman"/>
                <w:sz w:val="20"/>
                <w:szCs w:val="20"/>
              </w:rPr>
              <w:t xml:space="preserve"> and</w:t>
            </w:r>
            <w:r w:rsidRPr="0087588A">
              <w:rPr>
                <w:rFonts w:ascii="Times New Roman"/>
                <w:spacing w:val="28"/>
                <w:sz w:val="20"/>
                <w:szCs w:val="20"/>
              </w:rPr>
              <w:t xml:space="preserve"> </w:t>
            </w:r>
            <w:r w:rsidRPr="0087588A">
              <w:rPr>
                <w:rFonts w:ascii="Times New Roman"/>
                <w:sz w:val="20"/>
                <w:szCs w:val="20"/>
              </w:rPr>
              <w:t>Value</w:t>
            </w:r>
          </w:p>
        </w:tc>
      </w:tr>
      <w:tr w:rsidR="0078041D"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PC</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Personal</w:t>
            </w:r>
            <w:r w:rsidRPr="0087588A">
              <w:rPr>
                <w:rFonts w:ascii="Times New Roman"/>
                <w:sz w:val="20"/>
                <w:szCs w:val="20"/>
              </w:rPr>
              <w:t xml:space="preserve"> </w:t>
            </w:r>
            <w:r w:rsidRPr="0087588A">
              <w:rPr>
                <w:rFonts w:ascii="Times New Roman"/>
                <w:spacing w:val="-1"/>
                <w:sz w:val="20"/>
                <w:szCs w:val="20"/>
              </w:rPr>
              <w:t>Computer</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POC</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Point of </w:t>
            </w:r>
            <w:r w:rsidRPr="0087588A">
              <w:rPr>
                <w:rFonts w:ascii="Times New Roman"/>
                <w:spacing w:val="-1"/>
                <w:sz w:val="20"/>
                <w:szCs w:val="20"/>
              </w:rPr>
              <w:t>Contact</w:t>
            </w:r>
          </w:p>
        </w:tc>
      </w:tr>
      <w:tr w:rsidR="0078041D" w:rsidRPr="0087588A" w:rsidTr="004451AB">
        <w:trPr>
          <w:trHeight w:hRule="exact" w:val="447"/>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RLOC</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Recommended</w:t>
            </w:r>
            <w:r w:rsidRPr="0087588A">
              <w:rPr>
                <w:rFonts w:ascii="Times New Roman"/>
                <w:sz w:val="20"/>
                <w:szCs w:val="20"/>
              </w:rPr>
              <w:t xml:space="preserve"> Level</w:t>
            </w:r>
            <w:r w:rsidRPr="0087588A">
              <w:rPr>
                <w:rFonts w:ascii="Times New Roman"/>
                <w:spacing w:val="-1"/>
                <w:sz w:val="20"/>
                <w:szCs w:val="20"/>
              </w:rPr>
              <w:t xml:space="preserve"> </w:t>
            </w:r>
            <w:r w:rsidRPr="0087588A">
              <w:rPr>
                <w:rFonts w:ascii="Times New Roman"/>
                <w:sz w:val="20"/>
                <w:szCs w:val="20"/>
              </w:rPr>
              <w:t>Of</w:t>
            </w:r>
            <w:r w:rsidRPr="0087588A">
              <w:rPr>
                <w:rFonts w:ascii="Times New Roman"/>
                <w:spacing w:val="-2"/>
                <w:sz w:val="20"/>
                <w:szCs w:val="20"/>
              </w:rPr>
              <w:t xml:space="preserve"> </w:t>
            </w:r>
            <w:r w:rsidRPr="0087588A">
              <w:rPr>
                <w:rFonts w:ascii="Times New Roman"/>
                <w:sz w:val="20"/>
                <w:szCs w:val="20"/>
              </w:rPr>
              <w:t>Care</w:t>
            </w:r>
          </w:p>
        </w:tc>
      </w:tr>
      <w:tr w:rsidR="00795D72" w:rsidRPr="0087588A" w:rsidTr="004451AB">
        <w:trPr>
          <w:trHeight w:hRule="exact" w:val="549"/>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95D72" w:rsidRPr="0087588A" w:rsidRDefault="00795D72" w:rsidP="00B204F6">
            <w:pPr>
              <w:pStyle w:val="TableParagraph"/>
              <w:spacing w:before="157"/>
              <w:jc w:val="center"/>
              <w:rPr>
                <w:rFonts w:ascii="Arial" w:eastAsia="Arial" w:hAnsi="Arial" w:cs="Arial"/>
                <w:sz w:val="20"/>
                <w:szCs w:val="20"/>
              </w:rPr>
            </w:pPr>
            <w:r w:rsidRPr="0087588A">
              <w:rPr>
                <w:rFonts w:ascii="Arial"/>
                <w:b/>
                <w:sz w:val="20"/>
                <w:szCs w:val="20"/>
              </w:rPr>
              <w:t>Term</w:t>
            </w:r>
          </w:p>
        </w:tc>
        <w:tc>
          <w:tcPr>
            <w:tcW w:w="5400" w:type="dxa"/>
            <w:tcBorders>
              <w:top w:val="single" w:sz="5" w:space="0" w:color="000000"/>
              <w:left w:val="single" w:sz="5" w:space="0" w:color="000000"/>
              <w:bottom w:val="single" w:sz="5" w:space="0" w:color="000000"/>
              <w:right w:val="single" w:sz="5" w:space="0" w:color="000000"/>
            </w:tcBorders>
            <w:shd w:val="clear" w:color="auto" w:fill="E6E6E6"/>
          </w:tcPr>
          <w:p w:rsidR="00795D72" w:rsidRPr="0087588A" w:rsidRDefault="00795D72" w:rsidP="00B204F6">
            <w:pPr>
              <w:pStyle w:val="TableParagraph"/>
              <w:spacing w:before="157"/>
              <w:jc w:val="center"/>
              <w:rPr>
                <w:rFonts w:ascii="Arial" w:eastAsia="Arial" w:hAnsi="Arial" w:cs="Arial"/>
                <w:sz w:val="20"/>
                <w:szCs w:val="20"/>
              </w:rPr>
            </w:pPr>
            <w:r w:rsidRPr="0087588A">
              <w:rPr>
                <w:rFonts w:ascii="Arial"/>
                <w:b/>
                <w:spacing w:val="-1"/>
                <w:sz w:val="20"/>
                <w:szCs w:val="20"/>
              </w:rPr>
              <w:t>Description</w:t>
            </w:r>
          </w:p>
        </w:tc>
      </w:tr>
      <w:tr w:rsidR="00795D72" w:rsidRPr="0087588A" w:rsidTr="004451AB">
        <w:trPr>
          <w:trHeight w:hRule="exact" w:val="1827"/>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Severity of</w:t>
            </w:r>
            <w:r w:rsidRPr="0087588A">
              <w:rPr>
                <w:rFonts w:ascii="Times New Roman"/>
                <w:spacing w:val="-1"/>
                <w:sz w:val="20"/>
                <w:szCs w:val="20"/>
              </w:rPr>
              <w:t xml:space="preserve"> </w:t>
            </w:r>
            <w:r w:rsidRPr="0087588A">
              <w:rPr>
                <w:rFonts w:ascii="Times New Roman"/>
                <w:sz w:val="20"/>
                <w:szCs w:val="20"/>
              </w:rPr>
              <w:t>Illness</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ight="195"/>
              <w:rPr>
                <w:rFonts w:ascii="Times New Roman" w:eastAsia="Times New Roman" w:hAnsi="Times New Roman" w:cs="Times New Roman"/>
                <w:sz w:val="20"/>
                <w:szCs w:val="20"/>
              </w:rPr>
            </w:pPr>
            <w:r w:rsidRPr="0087588A">
              <w:rPr>
                <w:rFonts w:ascii="Times New Roman"/>
                <w:sz w:val="20"/>
                <w:szCs w:val="20"/>
              </w:rPr>
              <w:t xml:space="preserve">The extent </w:t>
            </w:r>
            <w:r w:rsidRPr="0087588A">
              <w:rPr>
                <w:rFonts w:ascii="Times New Roman"/>
                <w:spacing w:val="-1"/>
                <w:sz w:val="20"/>
                <w:szCs w:val="20"/>
              </w:rPr>
              <w:t>of</w:t>
            </w:r>
            <w:r w:rsidRPr="0087588A">
              <w:rPr>
                <w:rFonts w:ascii="Times New Roman"/>
                <w:sz w:val="20"/>
                <w:szCs w:val="20"/>
              </w:rPr>
              <w:t xml:space="preserve"> organ </w:t>
            </w:r>
            <w:r w:rsidRPr="0087588A">
              <w:rPr>
                <w:rFonts w:ascii="Times New Roman"/>
                <w:spacing w:val="-1"/>
                <w:sz w:val="20"/>
                <w:szCs w:val="20"/>
              </w:rPr>
              <w:t>system</w:t>
            </w:r>
            <w:r w:rsidRPr="0087588A">
              <w:rPr>
                <w:rFonts w:ascii="Times New Roman"/>
                <w:sz w:val="20"/>
                <w:szCs w:val="20"/>
              </w:rPr>
              <w:t xml:space="preserve"> derangement or</w:t>
            </w:r>
            <w:r w:rsidRPr="0087588A">
              <w:rPr>
                <w:rFonts w:ascii="Times New Roman"/>
                <w:spacing w:val="25"/>
                <w:sz w:val="20"/>
                <w:szCs w:val="20"/>
              </w:rPr>
              <w:t xml:space="preserve"> </w:t>
            </w:r>
            <w:r w:rsidRPr="0087588A">
              <w:rPr>
                <w:rFonts w:ascii="Times New Roman"/>
                <w:spacing w:val="-1"/>
                <w:sz w:val="20"/>
                <w:szCs w:val="20"/>
              </w:rPr>
              <w:t>physiologic de-compensation</w:t>
            </w:r>
            <w:r w:rsidRPr="0087588A">
              <w:rPr>
                <w:rFonts w:ascii="Times New Roman"/>
                <w:sz w:val="20"/>
                <w:szCs w:val="20"/>
              </w:rPr>
              <w:t xml:space="preserve"> </w:t>
            </w:r>
            <w:r w:rsidRPr="0087588A">
              <w:rPr>
                <w:rFonts w:ascii="Times New Roman"/>
                <w:spacing w:val="-1"/>
                <w:sz w:val="20"/>
                <w:szCs w:val="20"/>
              </w:rPr>
              <w:t>for</w:t>
            </w:r>
            <w:r w:rsidRPr="0087588A">
              <w:rPr>
                <w:rFonts w:ascii="Times New Roman"/>
                <w:sz w:val="20"/>
                <w:szCs w:val="20"/>
              </w:rPr>
              <w:t xml:space="preserve"> a </w:t>
            </w:r>
            <w:r w:rsidRPr="0087588A">
              <w:rPr>
                <w:rFonts w:ascii="Times New Roman"/>
                <w:spacing w:val="-1"/>
                <w:sz w:val="20"/>
                <w:szCs w:val="20"/>
              </w:rPr>
              <w:t>patient.</w:t>
            </w:r>
            <w:r w:rsidRPr="0087588A">
              <w:rPr>
                <w:rFonts w:ascii="Times New Roman"/>
                <w:spacing w:val="61"/>
                <w:sz w:val="20"/>
                <w:szCs w:val="20"/>
              </w:rPr>
              <w:t xml:space="preserve"> </w:t>
            </w:r>
            <w:r w:rsidRPr="0087588A">
              <w:rPr>
                <w:rFonts w:ascii="Times New Roman"/>
                <w:sz w:val="20"/>
                <w:szCs w:val="20"/>
              </w:rPr>
              <w:t>Classified</w:t>
            </w:r>
            <w:r w:rsidRPr="0087588A">
              <w:rPr>
                <w:rFonts w:ascii="Times New Roman"/>
                <w:spacing w:val="-1"/>
                <w:sz w:val="20"/>
                <w:szCs w:val="20"/>
              </w:rPr>
              <w:t xml:space="preserve"> into</w:t>
            </w:r>
            <w:r w:rsidRPr="0087588A">
              <w:rPr>
                <w:rFonts w:ascii="Times New Roman"/>
                <w:sz w:val="20"/>
                <w:szCs w:val="20"/>
              </w:rPr>
              <w:t xml:space="preserve"> </w:t>
            </w:r>
            <w:r w:rsidRPr="0087588A">
              <w:rPr>
                <w:rFonts w:ascii="Times New Roman"/>
                <w:spacing w:val="-1"/>
                <w:sz w:val="20"/>
                <w:szCs w:val="20"/>
              </w:rPr>
              <w:t>minor,</w:t>
            </w:r>
            <w:r w:rsidRPr="0087588A">
              <w:rPr>
                <w:rFonts w:ascii="Times New Roman"/>
                <w:sz w:val="20"/>
                <w:szCs w:val="20"/>
              </w:rPr>
              <w:t xml:space="preserve"> moderate, </w:t>
            </w:r>
            <w:r w:rsidRPr="0087588A">
              <w:rPr>
                <w:rFonts w:ascii="Times New Roman"/>
                <w:spacing w:val="-1"/>
                <w:sz w:val="20"/>
                <w:szCs w:val="20"/>
              </w:rPr>
              <w:t>major,</w:t>
            </w:r>
            <w:r w:rsidRPr="0087588A">
              <w:rPr>
                <w:rFonts w:ascii="Times New Roman"/>
                <w:sz w:val="20"/>
                <w:szCs w:val="20"/>
              </w:rPr>
              <w:t xml:space="preserve"> and</w:t>
            </w:r>
            <w:r w:rsidRPr="0087588A">
              <w:rPr>
                <w:rFonts w:ascii="Times New Roman"/>
                <w:spacing w:val="21"/>
                <w:sz w:val="20"/>
                <w:szCs w:val="20"/>
              </w:rPr>
              <w:t xml:space="preserve"> </w:t>
            </w:r>
            <w:r w:rsidRPr="0087588A">
              <w:rPr>
                <w:rFonts w:ascii="Times New Roman"/>
                <w:spacing w:val="-1"/>
                <w:sz w:val="20"/>
                <w:szCs w:val="20"/>
              </w:rPr>
              <w:t>extreme.</w:t>
            </w:r>
            <w:r w:rsidRPr="0087588A">
              <w:rPr>
                <w:rFonts w:ascii="Times New Roman"/>
                <w:sz w:val="20"/>
                <w:szCs w:val="20"/>
              </w:rPr>
              <w:t xml:space="preserve"> Meant to </w:t>
            </w:r>
            <w:r w:rsidRPr="0087588A">
              <w:rPr>
                <w:rFonts w:ascii="Times New Roman"/>
                <w:spacing w:val="-1"/>
                <w:sz w:val="20"/>
                <w:szCs w:val="20"/>
              </w:rPr>
              <w:t>provide</w:t>
            </w:r>
            <w:r w:rsidRPr="0087588A">
              <w:rPr>
                <w:rFonts w:ascii="Times New Roman"/>
                <w:sz w:val="20"/>
                <w:szCs w:val="20"/>
              </w:rPr>
              <w:t xml:space="preserve"> a basis </w:t>
            </w:r>
            <w:r w:rsidRPr="0087588A">
              <w:rPr>
                <w:rFonts w:ascii="Times New Roman"/>
                <w:spacing w:val="-1"/>
                <w:sz w:val="20"/>
                <w:szCs w:val="20"/>
              </w:rPr>
              <w:t>for</w:t>
            </w:r>
            <w:r w:rsidRPr="0087588A">
              <w:rPr>
                <w:rFonts w:ascii="Times New Roman"/>
                <w:spacing w:val="25"/>
                <w:sz w:val="20"/>
                <w:szCs w:val="20"/>
              </w:rPr>
              <w:t xml:space="preserve"> </w:t>
            </w:r>
            <w:r w:rsidRPr="0087588A">
              <w:rPr>
                <w:rFonts w:ascii="Times New Roman"/>
                <w:spacing w:val="-1"/>
                <w:sz w:val="20"/>
                <w:szCs w:val="20"/>
              </w:rPr>
              <w:t>evaluating</w:t>
            </w:r>
            <w:r w:rsidRPr="0087588A">
              <w:rPr>
                <w:rFonts w:ascii="Times New Roman"/>
                <w:sz w:val="20"/>
                <w:szCs w:val="20"/>
              </w:rPr>
              <w:t xml:space="preserve"> </w:t>
            </w:r>
            <w:r w:rsidRPr="0087588A">
              <w:rPr>
                <w:rFonts w:ascii="Times New Roman"/>
                <w:spacing w:val="-1"/>
                <w:sz w:val="20"/>
                <w:szCs w:val="20"/>
              </w:rPr>
              <w:t>hospital</w:t>
            </w:r>
            <w:r w:rsidRPr="0087588A">
              <w:rPr>
                <w:rFonts w:ascii="Times New Roman"/>
                <w:sz w:val="20"/>
                <w:szCs w:val="20"/>
              </w:rPr>
              <w:t xml:space="preserve"> </w:t>
            </w:r>
            <w:r w:rsidRPr="0087588A">
              <w:rPr>
                <w:rFonts w:ascii="Times New Roman"/>
                <w:spacing w:val="-1"/>
                <w:sz w:val="20"/>
                <w:szCs w:val="20"/>
              </w:rPr>
              <w:t>resource</w:t>
            </w:r>
            <w:r w:rsidRPr="0087588A">
              <w:rPr>
                <w:rFonts w:ascii="Times New Roman"/>
                <w:sz w:val="20"/>
                <w:szCs w:val="20"/>
              </w:rPr>
              <w:t xml:space="preserve"> use </w:t>
            </w:r>
            <w:r w:rsidRPr="0087588A">
              <w:rPr>
                <w:rFonts w:ascii="Times New Roman"/>
                <w:spacing w:val="-1"/>
                <w:sz w:val="20"/>
                <w:szCs w:val="20"/>
              </w:rPr>
              <w:t>or</w:t>
            </w:r>
            <w:r w:rsidRPr="0087588A">
              <w:rPr>
                <w:rFonts w:ascii="Times New Roman"/>
                <w:sz w:val="20"/>
                <w:szCs w:val="20"/>
              </w:rPr>
              <w:t xml:space="preserve"> to</w:t>
            </w:r>
            <w:r w:rsidRPr="0087588A">
              <w:rPr>
                <w:rFonts w:ascii="Times New Roman"/>
                <w:spacing w:val="-2"/>
                <w:sz w:val="20"/>
                <w:szCs w:val="20"/>
              </w:rPr>
              <w:t xml:space="preserve"> </w:t>
            </w:r>
            <w:r w:rsidRPr="0087588A">
              <w:rPr>
                <w:rFonts w:ascii="Times New Roman"/>
                <w:spacing w:val="-1"/>
                <w:sz w:val="20"/>
                <w:szCs w:val="20"/>
              </w:rPr>
              <w:t>establish</w:t>
            </w:r>
            <w:r w:rsidRPr="0087588A">
              <w:rPr>
                <w:rFonts w:ascii="Times New Roman"/>
                <w:spacing w:val="59"/>
                <w:sz w:val="20"/>
                <w:szCs w:val="20"/>
              </w:rPr>
              <w:t xml:space="preserve"> </w:t>
            </w:r>
            <w:r w:rsidRPr="0087588A">
              <w:rPr>
                <w:rFonts w:ascii="Times New Roman"/>
                <w:spacing w:val="-1"/>
                <w:sz w:val="20"/>
                <w:szCs w:val="20"/>
              </w:rPr>
              <w:t>patient</w:t>
            </w:r>
            <w:r w:rsidRPr="0087588A">
              <w:rPr>
                <w:rFonts w:ascii="Times New Roman"/>
                <w:sz w:val="20"/>
                <w:szCs w:val="20"/>
              </w:rPr>
              <w:t xml:space="preserve"> care</w:t>
            </w:r>
            <w:r w:rsidRPr="0087588A">
              <w:rPr>
                <w:rFonts w:ascii="Times New Roman"/>
                <w:spacing w:val="-1"/>
                <w:sz w:val="20"/>
                <w:szCs w:val="20"/>
              </w:rPr>
              <w:t xml:space="preserve"> </w:t>
            </w:r>
            <w:r w:rsidRPr="0087588A">
              <w:rPr>
                <w:rFonts w:ascii="Times New Roman"/>
                <w:sz w:val="20"/>
                <w:szCs w:val="20"/>
              </w:rPr>
              <w:t>guidelines.</w:t>
            </w:r>
          </w:p>
        </w:tc>
      </w:tr>
      <w:tr w:rsidR="00795D72"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SQL</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Structured</w:t>
            </w:r>
            <w:r w:rsidRPr="0087588A">
              <w:rPr>
                <w:rFonts w:ascii="Times New Roman"/>
                <w:spacing w:val="-1"/>
                <w:sz w:val="20"/>
                <w:szCs w:val="20"/>
              </w:rPr>
              <w:t xml:space="preserve"> </w:t>
            </w:r>
            <w:r w:rsidRPr="0087588A">
              <w:rPr>
                <w:rFonts w:ascii="Times New Roman"/>
                <w:sz w:val="20"/>
                <w:szCs w:val="20"/>
              </w:rPr>
              <w:t>Query Language</w:t>
            </w:r>
          </w:p>
        </w:tc>
      </w:tr>
      <w:tr w:rsidR="00795D72"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SSN</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Social </w:t>
            </w:r>
            <w:r w:rsidRPr="0087588A">
              <w:rPr>
                <w:rFonts w:ascii="Times New Roman"/>
                <w:spacing w:val="-1"/>
                <w:sz w:val="20"/>
                <w:szCs w:val="20"/>
              </w:rPr>
              <w:t>Security</w:t>
            </w:r>
            <w:r w:rsidRPr="0087588A">
              <w:rPr>
                <w:rFonts w:ascii="Times New Roman"/>
                <w:sz w:val="20"/>
                <w:szCs w:val="20"/>
              </w:rPr>
              <w:t xml:space="preserve"> </w:t>
            </w:r>
            <w:r w:rsidRPr="0087588A">
              <w:rPr>
                <w:rFonts w:ascii="Times New Roman"/>
                <w:spacing w:val="-1"/>
                <w:sz w:val="20"/>
                <w:szCs w:val="20"/>
              </w:rPr>
              <w:t>Number</w:t>
            </w:r>
          </w:p>
        </w:tc>
      </w:tr>
      <w:tr w:rsidR="00DB1035"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DB1035" w:rsidRPr="0087588A" w:rsidRDefault="00DB1035" w:rsidP="00B204F6">
            <w:pPr>
              <w:pStyle w:val="TableParagraph"/>
              <w:spacing w:before="156"/>
              <w:ind w:left="102"/>
              <w:rPr>
                <w:rFonts w:ascii="Times New Roman"/>
                <w:spacing w:val="-1"/>
                <w:sz w:val="20"/>
                <w:szCs w:val="20"/>
              </w:rPr>
            </w:pPr>
            <w:r w:rsidRPr="0087588A">
              <w:rPr>
                <w:rFonts w:ascii="Times New Roman"/>
                <w:spacing w:val="-1"/>
                <w:sz w:val="20"/>
                <w:szCs w:val="20"/>
              </w:rPr>
              <w:t>SSO</w:t>
            </w:r>
          </w:p>
        </w:tc>
        <w:tc>
          <w:tcPr>
            <w:tcW w:w="5400" w:type="dxa"/>
            <w:tcBorders>
              <w:top w:val="single" w:sz="5" w:space="0" w:color="000000"/>
              <w:left w:val="single" w:sz="5" w:space="0" w:color="000000"/>
              <w:bottom w:val="single" w:sz="5" w:space="0" w:color="000000"/>
              <w:right w:val="single" w:sz="5" w:space="0" w:color="000000"/>
            </w:tcBorders>
          </w:tcPr>
          <w:p w:rsidR="00DB1035" w:rsidRPr="0087588A" w:rsidRDefault="00DB1035" w:rsidP="00B204F6">
            <w:pPr>
              <w:pStyle w:val="TableParagraph"/>
              <w:spacing w:before="156"/>
              <w:ind w:left="102"/>
              <w:rPr>
                <w:rFonts w:ascii="Times New Roman"/>
                <w:sz w:val="20"/>
                <w:szCs w:val="20"/>
              </w:rPr>
            </w:pPr>
            <w:r w:rsidRPr="0087588A">
              <w:rPr>
                <w:rFonts w:ascii="Times New Roman"/>
                <w:sz w:val="20"/>
                <w:szCs w:val="20"/>
              </w:rPr>
              <w:t>Single Sign-On</w:t>
            </w:r>
          </w:p>
        </w:tc>
      </w:tr>
      <w:tr w:rsidR="00795D72"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UM</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Utilization</w:t>
            </w:r>
            <w:r w:rsidRPr="0087588A">
              <w:rPr>
                <w:rFonts w:ascii="Times New Roman"/>
                <w:spacing w:val="-1"/>
                <w:sz w:val="20"/>
                <w:szCs w:val="20"/>
              </w:rPr>
              <w:t xml:space="preserve"> Management</w:t>
            </w:r>
          </w:p>
        </w:tc>
      </w:tr>
      <w:tr w:rsidR="00795D72"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URL</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uniform</w:t>
            </w:r>
            <w:r w:rsidRPr="0087588A">
              <w:rPr>
                <w:rFonts w:ascii="Times New Roman"/>
                <w:spacing w:val="-2"/>
                <w:sz w:val="20"/>
                <w:szCs w:val="20"/>
              </w:rPr>
              <w:t xml:space="preserve"> </w:t>
            </w:r>
            <w:r w:rsidRPr="0087588A">
              <w:rPr>
                <w:rFonts w:ascii="Times New Roman"/>
                <w:sz w:val="20"/>
                <w:szCs w:val="20"/>
              </w:rPr>
              <w:t xml:space="preserve">Resource </w:t>
            </w:r>
            <w:r w:rsidRPr="0087588A">
              <w:rPr>
                <w:rFonts w:ascii="Times New Roman"/>
                <w:spacing w:val="-1"/>
                <w:sz w:val="20"/>
                <w:szCs w:val="20"/>
              </w:rPr>
              <w:t>Locator</w:t>
            </w:r>
          </w:p>
        </w:tc>
      </w:tr>
      <w:tr w:rsidR="00795D72" w:rsidRPr="0087588A"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Utilization Management</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ight="220"/>
              <w:rPr>
                <w:rFonts w:ascii="Times New Roman" w:eastAsia="Times New Roman" w:hAnsi="Times New Roman" w:cs="Times New Roman"/>
                <w:sz w:val="20"/>
                <w:szCs w:val="20"/>
              </w:rPr>
            </w:pPr>
            <w:r w:rsidRPr="0087588A">
              <w:rPr>
                <w:rFonts w:ascii="Times New Roman"/>
                <w:sz w:val="20"/>
                <w:szCs w:val="20"/>
              </w:rPr>
              <w:t>The process</w:t>
            </w:r>
            <w:r w:rsidRPr="0087588A">
              <w:rPr>
                <w:rFonts w:ascii="Times New Roman"/>
                <w:spacing w:val="-1"/>
                <w:sz w:val="20"/>
                <w:szCs w:val="20"/>
              </w:rPr>
              <w:t xml:space="preserve"> </w:t>
            </w:r>
            <w:r w:rsidRPr="0087588A">
              <w:rPr>
                <w:rFonts w:ascii="Times New Roman"/>
                <w:sz w:val="20"/>
                <w:szCs w:val="20"/>
              </w:rPr>
              <w:t>of</w:t>
            </w:r>
            <w:r w:rsidRPr="0087588A">
              <w:rPr>
                <w:rFonts w:ascii="Times New Roman"/>
                <w:spacing w:val="-1"/>
                <w:sz w:val="20"/>
                <w:szCs w:val="20"/>
              </w:rPr>
              <w:t xml:space="preserve"> evaluating</w:t>
            </w:r>
            <w:r w:rsidRPr="0087588A">
              <w:rPr>
                <w:rFonts w:ascii="Times New Roman"/>
                <w:sz w:val="20"/>
                <w:szCs w:val="20"/>
              </w:rPr>
              <w:t xml:space="preserve"> and </w:t>
            </w:r>
            <w:r w:rsidRPr="0087588A">
              <w:rPr>
                <w:rFonts w:ascii="Times New Roman"/>
                <w:spacing w:val="-1"/>
                <w:sz w:val="20"/>
                <w:szCs w:val="20"/>
              </w:rPr>
              <w:t>determining</w:t>
            </w:r>
            <w:r w:rsidRPr="0087588A">
              <w:rPr>
                <w:rFonts w:ascii="Times New Roman"/>
                <w:sz w:val="20"/>
                <w:szCs w:val="20"/>
              </w:rPr>
              <w:t xml:space="preserve"> the</w:t>
            </w:r>
            <w:r w:rsidRPr="0087588A">
              <w:rPr>
                <w:rFonts w:ascii="Times New Roman"/>
                <w:spacing w:val="37"/>
                <w:sz w:val="20"/>
                <w:szCs w:val="20"/>
              </w:rPr>
              <w:t xml:space="preserve"> </w:t>
            </w:r>
            <w:r w:rsidRPr="0087588A">
              <w:rPr>
                <w:rFonts w:ascii="Times New Roman"/>
                <w:sz w:val="20"/>
                <w:szCs w:val="20"/>
              </w:rPr>
              <w:t xml:space="preserve">coverage </w:t>
            </w:r>
            <w:r w:rsidRPr="0087588A">
              <w:rPr>
                <w:rFonts w:ascii="Times New Roman"/>
                <w:spacing w:val="-1"/>
                <w:sz w:val="20"/>
                <w:szCs w:val="20"/>
              </w:rPr>
              <w:t>and</w:t>
            </w:r>
            <w:r w:rsidRPr="0087588A">
              <w:rPr>
                <w:rFonts w:ascii="Times New Roman"/>
                <w:sz w:val="20"/>
                <w:szCs w:val="20"/>
              </w:rPr>
              <w:t xml:space="preserve"> the </w:t>
            </w:r>
            <w:r w:rsidRPr="0087588A">
              <w:rPr>
                <w:rFonts w:ascii="Times New Roman"/>
                <w:spacing w:val="-1"/>
                <w:sz w:val="20"/>
                <w:szCs w:val="20"/>
              </w:rPr>
              <w:t>appropriateness</w:t>
            </w:r>
            <w:r w:rsidRPr="0087588A">
              <w:rPr>
                <w:rFonts w:ascii="Times New Roman"/>
                <w:sz w:val="20"/>
                <w:szCs w:val="20"/>
              </w:rPr>
              <w:t xml:space="preserve"> of</w:t>
            </w:r>
            <w:r w:rsidRPr="0087588A">
              <w:rPr>
                <w:rFonts w:ascii="Times New Roman"/>
                <w:spacing w:val="-2"/>
                <w:sz w:val="20"/>
                <w:szCs w:val="20"/>
              </w:rPr>
              <w:t xml:space="preserve"> </w:t>
            </w:r>
            <w:r w:rsidRPr="0087588A">
              <w:rPr>
                <w:rFonts w:ascii="Times New Roman"/>
                <w:spacing w:val="-1"/>
                <w:sz w:val="20"/>
                <w:szCs w:val="20"/>
              </w:rPr>
              <w:t>medical</w:t>
            </w:r>
            <w:r w:rsidRPr="0087588A">
              <w:rPr>
                <w:rFonts w:ascii="Times New Roman"/>
                <w:spacing w:val="37"/>
                <w:sz w:val="20"/>
                <w:szCs w:val="20"/>
              </w:rPr>
              <w:t xml:space="preserve"> </w:t>
            </w:r>
            <w:r w:rsidRPr="0087588A">
              <w:rPr>
                <w:rFonts w:ascii="Times New Roman"/>
                <w:sz w:val="20"/>
                <w:szCs w:val="20"/>
              </w:rPr>
              <w:t xml:space="preserve">care </w:t>
            </w:r>
            <w:r w:rsidRPr="0087588A">
              <w:rPr>
                <w:rFonts w:ascii="Times New Roman"/>
                <w:spacing w:val="-1"/>
                <w:sz w:val="20"/>
                <w:szCs w:val="20"/>
              </w:rPr>
              <w:t>services</w:t>
            </w:r>
            <w:r w:rsidRPr="0087588A">
              <w:rPr>
                <w:rFonts w:ascii="Times New Roman"/>
                <w:sz w:val="20"/>
                <w:szCs w:val="20"/>
              </w:rPr>
              <w:t xml:space="preserve"> across</w:t>
            </w:r>
            <w:r w:rsidRPr="0087588A">
              <w:rPr>
                <w:rFonts w:ascii="Times New Roman"/>
                <w:spacing w:val="-1"/>
                <w:sz w:val="20"/>
                <w:szCs w:val="20"/>
              </w:rPr>
              <w:t xml:space="preserve"> </w:t>
            </w:r>
            <w:r w:rsidRPr="0087588A">
              <w:rPr>
                <w:rFonts w:ascii="Times New Roman"/>
                <w:sz w:val="20"/>
                <w:szCs w:val="20"/>
              </w:rPr>
              <w:t>the</w:t>
            </w:r>
            <w:r w:rsidRPr="0087588A">
              <w:rPr>
                <w:rFonts w:ascii="Times New Roman"/>
                <w:spacing w:val="-1"/>
                <w:sz w:val="20"/>
                <w:szCs w:val="20"/>
              </w:rPr>
              <w:t xml:space="preserve"> patient</w:t>
            </w:r>
            <w:r w:rsidRPr="0087588A">
              <w:rPr>
                <w:rFonts w:ascii="Times New Roman"/>
                <w:sz w:val="20"/>
                <w:szCs w:val="20"/>
              </w:rPr>
              <w:t xml:space="preserve"> </w:t>
            </w:r>
            <w:r w:rsidRPr="0087588A">
              <w:rPr>
                <w:rFonts w:ascii="Times New Roman"/>
                <w:spacing w:val="-1"/>
                <w:sz w:val="20"/>
                <w:szCs w:val="20"/>
              </w:rPr>
              <w:t>health</w:t>
            </w:r>
            <w:r w:rsidRPr="0087588A">
              <w:rPr>
                <w:rFonts w:ascii="Times New Roman"/>
                <w:sz w:val="20"/>
                <w:szCs w:val="20"/>
              </w:rPr>
              <w:t xml:space="preserve"> care</w:t>
            </w:r>
            <w:r w:rsidRPr="0087588A">
              <w:rPr>
                <w:rFonts w:ascii="Times New Roman"/>
                <w:spacing w:val="33"/>
                <w:sz w:val="20"/>
                <w:szCs w:val="20"/>
              </w:rPr>
              <w:t xml:space="preserve"> </w:t>
            </w:r>
            <w:r w:rsidRPr="0087588A">
              <w:rPr>
                <w:rFonts w:ascii="Times New Roman"/>
                <w:sz w:val="20"/>
                <w:szCs w:val="20"/>
              </w:rPr>
              <w:t>continuum</w:t>
            </w:r>
            <w:r w:rsidRPr="0087588A">
              <w:rPr>
                <w:rFonts w:ascii="Times New Roman"/>
                <w:spacing w:val="-2"/>
                <w:sz w:val="20"/>
                <w:szCs w:val="20"/>
              </w:rPr>
              <w:t xml:space="preserve"> </w:t>
            </w:r>
            <w:r w:rsidRPr="0087588A">
              <w:rPr>
                <w:rFonts w:ascii="Times New Roman"/>
                <w:sz w:val="20"/>
                <w:szCs w:val="20"/>
              </w:rPr>
              <w:t xml:space="preserve">to ensure </w:t>
            </w:r>
            <w:r w:rsidRPr="0087588A">
              <w:rPr>
                <w:rFonts w:ascii="Times New Roman"/>
                <w:spacing w:val="-1"/>
                <w:sz w:val="20"/>
                <w:szCs w:val="20"/>
              </w:rPr>
              <w:t xml:space="preserve">the </w:t>
            </w:r>
            <w:r w:rsidRPr="0087588A">
              <w:rPr>
                <w:rFonts w:ascii="Times New Roman"/>
                <w:sz w:val="20"/>
                <w:szCs w:val="20"/>
              </w:rPr>
              <w:t xml:space="preserve">proper use </w:t>
            </w:r>
            <w:r w:rsidRPr="0087588A">
              <w:rPr>
                <w:rFonts w:ascii="Times New Roman"/>
                <w:spacing w:val="-1"/>
                <w:sz w:val="20"/>
                <w:szCs w:val="20"/>
              </w:rPr>
              <w:t>of</w:t>
            </w:r>
            <w:r w:rsidRPr="0087588A">
              <w:rPr>
                <w:rFonts w:ascii="Times New Roman"/>
                <w:spacing w:val="22"/>
                <w:sz w:val="20"/>
                <w:szCs w:val="20"/>
              </w:rPr>
              <w:t xml:space="preserve"> </w:t>
            </w:r>
            <w:r w:rsidRPr="0087588A">
              <w:rPr>
                <w:rFonts w:ascii="Times New Roman"/>
                <w:spacing w:val="-1"/>
                <w:sz w:val="20"/>
                <w:szCs w:val="20"/>
              </w:rPr>
              <w:t>resources.</w:t>
            </w:r>
          </w:p>
        </w:tc>
      </w:tr>
      <w:tr w:rsidR="00795D72" w:rsidRPr="0087588A" w:rsidTr="004451AB">
        <w:trPr>
          <w:trHeight w:hRule="exact" w:val="1274"/>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 xml:space="preserve">Utilization </w:t>
            </w:r>
            <w:r w:rsidRPr="0087588A">
              <w:rPr>
                <w:rFonts w:ascii="Times New Roman"/>
                <w:sz w:val="20"/>
                <w:szCs w:val="20"/>
              </w:rPr>
              <w:t>Review</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ight="230"/>
              <w:rPr>
                <w:rFonts w:ascii="Times New Roman" w:eastAsia="Times New Roman" w:hAnsi="Times New Roman" w:cs="Times New Roman"/>
                <w:sz w:val="20"/>
                <w:szCs w:val="20"/>
              </w:rPr>
            </w:pPr>
            <w:r w:rsidRPr="0087588A">
              <w:rPr>
                <w:rFonts w:ascii="Times New Roman"/>
                <w:sz w:val="20"/>
                <w:szCs w:val="20"/>
              </w:rPr>
              <w:t xml:space="preserve">A </w:t>
            </w:r>
            <w:r w:rsidRPr="0087588A">
              <w:rPr>
                <w:rFonts w:ascii="Times New Roman"/>
                <w:spacing w:val="-1"/>
                <w:sz w:val="20"/>
                <w:szCs w:val="20"/>
              </w:rPr>
              <w:t>formal</w:t>
            </w:r>
            <w:r w:rsidRPr="0087588A">
              <w:rPr>
                <w:rFonts w:ascii="Times New Roman"/>
                <w:sz w:val="20"/>
                <w:szCs w:val="20"/>
              </w:rPr>
              <w:t xml:space="preserve"> evaluation or</w:t>
            </w:r>
            <w:r w:rsidRPr="0087588A">
              <w:rPr>
                <w:rFonts w:ascii="Times New Roman"/>
                <w:spacing w:val="-1"/>
                <w:sz w:val="20"/>
                <w:szCs w:val="20"/>
              </w:rPr>
              <w:t xml:space="preserve"> the</w:t>
            </w:r>
            <w:r w:rsidRPr="0087588A">
              <w:rPr>
                <w:rFonts w:ascii="Times New Roman"/>
                <w:sz w:val="20"/>
                <w:szCs w:val="20"/>
              </w:rPr>
              <w:t xml:space="preserve"> </w:t>
            </w:r>
            <w:r w:rsidRPr="0087588A">
              <w:rPr>
                <w:rFonts w:ascii="Times New Roman"/>
                <w:spacing w:val="-1"/>
                <w:sz w:val="20"/>
                <w:szCs w:val="20"/>
              </w:rPr>
              <w:t>coverage,</w:t>
            </w:r>
            <w:r w:rsidRPr="0087588A">
              <w:rPr>
                <w:rFonts w:ascii="Times New Roman"/>
                <w:sz w:val="20"/>
                <w:szCs w:val="20"/>
              </w:rPr>
              <w:t xml:space="preserve"> </w:t>
            </w:r>
            <w:r w:rsidRPr="0087588A">
              <w:rPr>
                <w:rFonts w:ascii="Times New Roman"/>
                <w:spacing w:val="-1"/>
                <w:sz w:val="20"/>
                <w:szCs w:val="20"/>
              </w:rPr>
              <w:t>medical</w:t>
            </w:r>
            <w:r w:rsidRPr="0087588A">
              <w:rPr>
                <w:rFonts w:ascii="Times New Roman"/>
                <w:spacing w:val="35"/>
                <w:sz w:val="20"/>
                <w:szCs w:val="20"/>
              </w:rPr>
              <w:t xml:space="preserve"> </w:t>
            </w:r>
            <w:r w:rsidRPr="0087588A">
              <w:rPr>
                <w:rFonts w:ascii="Times New Roman"/>
                <w:sz w:val="20"/>
                <w:szCs w:val="20"/>
              </w:rPr>
              <w:t xml:space="preserve">necessity, </w:t>
            </w:r>
            <w:r w:rsidRPr="0087588A">
              <w:rPr>
                <w:rFonts w:ascii="Times New Roman"/>
                <w:spacing w:val="-1"/>
                <w:sz w:val="20"/>
                <w:szCs w:val="20"/>
              </w:rPr>
              <w:t>efficiency</w:t>
            </w:r>
            <w:r w:rsidRPr="0087588A">
              <w:rPr>
                <w:rFonts w:ascii="Times New Roman"/>
                <w:sz w:val="20"/>
                <w:szCs w:val="20"/>
              </w:rPr>
              <w:t xml:space="preserve"> or</w:t>
            </w:r>
            <w:r w:rsidRPr="0087588A">
              <w:rPr>
                <w:rFonts w:ascii="Times New Roman"/>
                <w:spacing w:val="-1"/>
                <w:sz w:val="20"/>
                <w:szCs w:val="20"/>
              </w:rPr>
              <w:t xml:space="preserve"> appropriateness</w:t>
            </w:r>
            <w:r w:rsidRPr="0087588A">
              <w:rPr>
                <w:rFonts w:ascii="Times New Roman"/>
                <w:sz w:val="20"/>
                <w:szCs w:val="20"/>
              </w:rPr>
              <w:t xml:space="preserve"> of</w:t>
            </w:r>
            <w:r w:rsidRPr="0087588A">
              <w:rPr>
                <w:rFonts w:ascii="Times New Roman"/>
                <w:spacing w:val="43"/>
                <w:sz w:val="20"/>
                <w:szCs w:val="20"/>
              </w:rPr>
              <w:t xml:space="preserve"> </w:t>
            </w:r>
            <w:r w:rsidRPr="0087588A">
              <w:rPr>
                <w:rFonts w:ascii="Times New Roman"/>
                <w:sz w:val="20"/>
                <w:szCs w:val="20"/>
              </w:rPr>
              <w:t>health</w:t>
            </w:r>
            <w:r w:rsidRPr="0087588A">
              <w:rPr>
                <w:rFonts w:ascii="Times New Roman"/>
                <w:spacing w:val="-1"/>
                <w:sz w:val="20"/>
                <w:szCs w:val="20"/>
              </w:rPr>
              <w:t xml:space="preserve"> </w:t>
            </w:r>
            <w:r w:rsidRPr="0087588A">
              <w:rPr>
                <w:rFonts w:ascii="Times New Roman"/>
                <w:sz w:val="20"/>
                <w:szCs w:val="20"/>
              </w:rPr>
              <w:t>care</w:t>
            </w:r>
            <w:r w:rsidRPr="0087588A">
              <w:rPr>
                <w:rFonts w:ascii="Times New Roman"/>
                <w:spacing w:val="-1"/>
                <w:sz w:val="20"/>
                <w:szCs w:val="20"/>
              </w:rPr>
              <w:t xml:space="preserve"> services</w:t>
            </w:r>
            <w:r w:rsidRPr="0087588A">
              <w:rPr>
                <w:rFonts w:ascii="Times New Roman"/>
                <w:sz w:val="20"/>
                <w:szCs w:val="20"/>
              </w:rPr>
              <w:t xml:space="preserve"> and </w:t>
            </w:r>
            <w:r w:rsidRPr="0087588A">
              <w:rPr>
                <w:rFonts w:ascii="Times New Roman"/>
                <w:spacing w:val="-1"/>
                <w:sz w:val="20"/>
                <w:szCs w:val="20"/>
              </w:rPr>
              <w:t>treatment</w:t>
            </w:r>
            <w:r w:rsidRPr="0087588A">
              <w:rPr>
                <w:rFonts w:ascii="Times New Roman"/>
                <w:sz w:val="20"/>
                <w:szCs w:val="20"/>
              </w:rPr>
              <w:t xml:space="preserve"> plans </w:t>
            </w:r>
            <w:r w:rsidRPr="0087588A">
              <w:rPr>
                <w:rFonts w:ascii="Times New Roman"/>
                <w:spacing w:val="-1"/>
                <w:sz w:val="20"/>
                <w:szCs w:val="20"/>
              </w:rPr>
              <w:t>for</w:t>
            </w:r>
            <w:r w:rsidRPr="0087588A">
              <w:rPr>
                <w:rFonts w:ascii="Times New Roman"/>
                <w:sz w:val="20"/>
                <w:szCs w:val="20"/>
              </w:rPr>
              <w:t xml:space="preserve"> an</w:t>
            </w:r>
            <w:r w:rsidRPr="0087588A">
              <w:rPr>
                <w:rFonts w:ascii="Times New Roman"/>
                <w:spacing w:val="33"/>
                <w:sz w:val="20"/>
                <w:szCs w:val="20"/>
              </w:rPr>
              <w:t xml:space="preserve"> </w:t>
            </w:r>
            <w:r w:rsidRPr="0087588A">
              <w:rPr>
                <w:rFonts w:ascii="Times New Roman"/>
                <w:spacing w:val="-1"/>
                <w:sz w:val="20"/>
                <w:szCs w:val="20"/>
              </w:rPr>
              <w:t>individual</w:t>
            </w:r>
            <w:r w:rsidRPr="0087588A">
              <w:rPr>
                <w:rFonts w:ascii="Times New Roman"/>
                <w:sz w:val="20"/>
                <w:szCs w:val="20"/>
              </w:rPr>
              <w:t xml:space="preserve"> </w:t>
            </w:r>
            <w:r w:rsidRPr="0087588A">
              <w:rPr>
                <w:rFonts w:ascii="Times New Roman"/>
                <w:spacing w:val="-1"/>
                <w:sz w:val="20"/>
                <w:szCs w:val="20"/>
              </w:rPr>
              <w:t>patient</w:t>
            </w:r>
          </w:p>
        </w:tc>
      </w:tr>
      <w:tr w:rsidR="00795D72"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VA</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Department</w:t>
            </w:r>
            <w:r w:rsidRPr="0087588A">
              <w:rPr>
                <w:rFonts w:ascii="Times New Roman"/>
                <w:sz w:val="20"/>
                <w:szCs w:val="20"/>
              </w:rPr>
              <w:t xml:space="preserve"> of </w:t>
            </w:r>
            <w:r w:rsidRPr="0087588A">
              <w:rPr>
                <w:rFonts w:ascii="Times New Roman"/>
                <w:spacing w:val="-1"/>
                <w:sz w:val="20"/>
                <w:szCs w:val="20"/>
              </w:rPr>
              <w:t>Veterans</w:t>
            </w:r>
            <w:r w:rsidRPr="0087588A">
              <w:rPr>
                <w:rFonts w:ascii="Times New Roman"/>
                <w:sz w:val="20"/>
                <w:szCs w:val="20"/>
              </w:rPr>
              <w:t xml:space="preserve"> </w:t>
            </w:r>
            <w:r w:rsidRPr="0087588A">
              <w:rPr>
                <w:rFonts w:ascii="Times New Roman"/>
                <w:spacing w:val="-1"/>
                <w:sz w:val="20"/>
                <w:szCs w:val="20"/>
              </w:rPr>
              <w:t>Affairs</w:t>
            </w:r>
          </w:p>
        </w:tc>
      </w:tr>
      <w:tr w:rsidR="00795D72"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VHA</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 xml:space="preserve">Veterans Health </w:t>
            </w:r>
            <w:r w:rsidRPr="0087588A">
              <w:rPr>
                <w:rFonts w:ascii="Times New Roman"/>
                <w:spacing w:val="-1"/>
                <w:sz w:val="20"/>
                <w:szCs w:val="20"/>
              </w:rPr>
              <w:t>Administration</w:t>
            </w:r>
          </w:p>
        </w:tc>
      </w:tr>
      <w:tr w:rsidR="00161EE4"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161EE4" w:rsidRPr="0087588A" w:rsidRDefault="00161EE4" w:rsidP="00161EE4">
            <w:pPr>
              <w:pStyle w:val="TableParagraph"/>
              <w:spacing w:before="156"/>
              <w:ind w:left="102"/>
              <w:rPr>
                <w:rFonts w:ascii="Times New Roman"/>
                <w:spacing w:val="-1"/>
                <w:sz w:val="20"/>
                <w:szCs w:val="20"/>
              </w:rPr>
            </w:pPr>
            <w:r w:rsidRPr="0087588A">
              <w:rPr>
                <w:rFonts w:ascii="Times New Roman"/>
                <w:spacing w:val="-1"/>
                <w:sz w:val="20"/>
                <w:szCs w:val="20"/>
              </w:rPr>
              <w:t>VIA</w:t>
            </w:r>
          </w:p>
        </w:tc>
        <w:tc>
          <w:tcPr>
            <w:tcW w:w="5400" w:type="dxa"/>
            <w:tcBorders>
              <w:top w:val="single" w:sz="5" w:space="0" w:color="000000"/>
              <w:left w:val="single" w:sz="5" w:space="0" w:color="000000"/>
              <w:bottom w:val="single" w:sz="5" w:space="0" w:color="000000"/>
              <w:right w:val="single" w:sz="5" w:space="0" w:color="000000"/>
            </w:tcBorders>
          </w:tcPr>
          <w:p w:rsidR="00161EE4" w:rsidRPr="0087588A" w:rsidRDefault="00161EE4" w:rsidP="00161EE4">
            <w:pPr>
              <w:pStyle w:val="TableParagraph"/>
              <w:spacing w:before="156"/>
              <w:ind w:left="102"/>
              <w:rPr>
                <w:rFonts w:ascii="Times New Roman"/>
                <w:sz w:val="20"/>
                <w:szCs w:val="20"/>
              </w:rPr>
            </w:pPr>
            <w:r w:rsidRPr="0087588A">
              <w:rPr>
                <w:rFonts w:ascii="Times New Roman"/>
                <w:sz w:val="20"/>
                <w:szCs w:val="20"/>
              </w:rPr>
              <w:t>VistA Integration Adapt</w:t>
            </w:r>
            <w:r w:rsidR="00E31C74" w:rsidRPr="0087588A">
              <w:rPr>
                <w:rFonts w:ascii="Times New Roman"/>
                <w:sz w:val="20"/>
                <w:szCs w:val="20"/>
              </w:rPr>
              <w:t>e</w:t>
            </w:r>
            <w:r w:rsidRPr="0087588A">
              <w:rPr>
                <w:rFonts w:ascii="Times New Roman"/>
                <w:sz w:val="20"/>
                <w:szCs w:val="20"/>
              </w:rPr>
              <w:t>r</w:t>
            </w:r>
          </w:p>
        </w:tc>
      </w:tr>
      <w:tr w:rsidR="00161EE4"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VISN</w:t>
            </w:r>
          </w:p>
        </w:tc>
        <w:tc>
          <w:tcPr>
            <w:tcW w:w="540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ight="7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Veterans Integrated </w:t>
            </w:r>
            <w:r w:rsidRPr="0087588A">
              <w:rPr>
                <w:rFonts w:ascii="Times New Roman"/>
                <w:spacing w:val="-1"/>
                <w:sz w:val="20"/>
                <w:szCs w:val="20"/>
              </w:rPr>
              <w:t>Service</w:t>
            </w:r>
            <w:r w:rsidRPr="0087588A">
              <w:rPr>
                <w:rFonts w:ascii="Times New Roman"/>
                <w:spacing w:val="26"/>
                <w:sz w:val="20"/>
                <w:szCs w:val="20"/>
              </w:rPr>
              <w:t xml:space="preserve"> </w:t>
            </w:r>
            <w:r w:rsidRPr="0087588A">
              <w:rPr>
                <w:rFonts w:ascii="Times New Roman"/>
                <w:sz w:val="20"/>
                <w:szCs w:val="20"/>
              </w:rPr>
              <w:t>Network.</w:t>
            </w:r>
          </w:p>
        </w:tc>
      </w:tr>
      <w:tr w:rsidR="00161EE4" w:rsidRPr="0087588A" w:rsidTr="004451AB">
        <w:trPr>
          <w:trHeight w:hRule="exact" w:val="721"/>
        </w:trPr>
        <w:tc>
          <w:tcPr>
            <w:tcW w:w="422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VistA</w:t>
            </w:r>
          </w:p>
        </w:tc>
        <w:tc>
          <w:tcPr>
            <w:tcW w:w="540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ight="605"/>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Veterans Health</w:t>
            </w:r>
            <w:r w:rsidRPr="0087588A">
              <w:rPr>
                <w:rFonts w:ascii="Times New Roman"/>
                <w:spacing w:val="-2"/>
                <w:sz w:val="20"/>
                <w:szCs w:val="20"/>
              </w:rPr>
              <w:t xml:space="preserve"> </w:t>
            </w:r>
            <w:r w:rsidRPr="0087588A">
              <w:rPr>
                <w:rFonts w:ascii="Times New Roman"/>
                <w:sz w:val="20"/>
                <w:szCs w:val="20"/>
              </w:rPr>
              <w:t xml:space="preserve">Information </w:t>
            </w:r>
            <w:r w:rsidRPr="0087588A">
              <w:rPr>
                <w:rFonts w:ascii="Times New Roman"/>
                <w:spacing w:val="-1"/>
                <w:sz w:val="20"/>
                <w:szCs w:val="20"/>
              </w:rPr>
              <w:t>Systems</w:t>
            </w:r>
            <w:r w:rsidRPr="0087588A">
              <w:rPr>
                <w:rFonts w:ascii="Times New Roman"/>
                <w:sz w:val="20"/>
                <w:szCs w:val="20"/>
              </w:rPr>
              <w:t xml:space="preserve"> and</w:t>
            </w:r>
            <w:r w:rsidRPr="0087588A">
              <w:rPr>
                <w:rFonts w:ascii="Times New Roman"/>
                <w:spacing w:val="1"/>
                <w:sz w:val="20"/>
                <w:szCs w:val="20"/>
              </w:rPr>
              <w:t xml:space="preserve"> </w:t>
            </w:r>
            <w:r w:rsidRPr="0087588A">
              <w:rPr>
                <w:rFonts w:ascii="Times New Roman"/>
                <w:sz w:val="20"/>
                <w:szCs w:val="20"/>
              </w:rPr>
              <w:t>Technology</w:t>
            </w:r>
            <w:r w:rsidRPr="0087588A">
              <w:rPr>
                <w:rFonts w:ascii="Times New Roman"/>
                <w:spacing w:val="-2"/>
                <w:sz w:val="20"/>
                <w:szCs w:val="20"/>
              </w:rPr>
              <w:t xml:space="preserve"> </w:t>
            </w:r>
            <w:r w:rsidRPr="0087588A">
              <w:rPr>
                <w:rFonts w:ascii="Times New Roman"/>
                <w:sz w:val="20"/>
                <w:szCs w:val="20"/>
              </w:rPr>
              <w:t>Architecture</w:t>
            </w:r>
          </w:p>
        </w:tc>
      </w:tr>
      <w:tr w:rsidR="00161EE4"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lastRenderedPageBreak/>
              <w:t>VSSC</w:t>
            </w:r>
          </w:p>
        </w:tc>
        <w:tc>
          <w:tcPr>
            <w:tcW w:w="540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VISN</w:t>
            </w:r>
            <w:r w:rsidRPr="0087588A">
              <w:rPr>
                <w:rFonts w:ascii="Times New Roman"/>
                <w:spacing w:val="-1"/>
                <w:sz w:val="20"/>
                <w:szCs w:val="20"/>
              </w:rPr>
              <w:t xml:space="preserve"> </w:t>
            </w:r>
            <w:r w:rsidRPr="0087588A">
              <w:rPr>
                <w:rFonts w:ascii="Times New Roman"/>
                <w:sz w:val="20"/>
                <w:szCs w:val="20"/>
              </w:rPr>
              <w:t xml:space="preserve">Support </w:t>
            </w:r>
            <w:r w:rsidRPr="0087588A">
              <w:rPr>
                <w:rFonts w:ascii="Times New Roman"/>
                <w:spacing w:val="-1"/>
                <w:sz w:val="20"/>
                <w:szCs w:val="20"/>
              </w:rPr>
              <w:t>Services</w:t>
            </w:r>
            <w:r w:rsidRPr="0087588A">
              <w:rPr>
                <w:rFonts w:ascii="Times New Roman"/>
                <w:sz w:val="20"/>
                <w:szCs w:val="20"/>
              </w:rPr>
              <w:t xml:space="preserve"> Center</w:t>
            </w:r>
          </w:p>
        </w:tc>
      </w:tr>
    </w:tbl>
    <w:p w:rsidR="0030659B" w:rsidRPr="0087588A" w:rsidRDefault="0030659B" w:rsidP="002E67F5">
      <w:pPr>
        <w:pStyle w:val="InstructionalBullet1"/>
        <w:ind w:left="720" w:hanging="360"/>
        <w:jc w:val="center"/>
        <w:rPr>
          <w:i w:val="0"/>
          <w:color w:val="auto"/>
          <w:sz w:val="24"/>
        </w:rPr>
      </w:pPr>
    </w:p>
    <w:p w:rsidR="0030659B" w:rsidRPr="0087588A" w:rsidRDefault="0030659B">
      <w:pPr>
        <w:rPr>
          <w:sz w:val="24"/>
        </w:rPr>
      </w:pPr>
      <w:r w:rsidRPr="0087588A">
        <w:rPr>
          <w:i/>
          <w:sz w:val="24"/>
        </w:rPr>
        <w:br w:type="page"/>
      </w:r>
    </w:p>
    <w:p w:rsidR="009F738A" w:rsidRPr="0087588A" w:rsidRDefault="009F738A" w:rsidP="009F738A">
      <w:pPr>
        <w:rPr>
          <w:sz w:val="24"/>
        </w:rPr>
        <w:sectPr w:rsidR="009F738A" w:rsidRPr="0087588A" w:rsidSect="00E65A84">
          <w:footerReference w:type="default" r:id="rId285"/>
          <w:pgSz w:w="12240" w:h="15840"/>
          <w:pgMar w:top="1380" w:right="1300" w:bottom="920" w:left="130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rsidR="008C4081" w:rsidRPr="0087588A" w:rsidRDefault="008C4081" w:rsidP="0030659B">
      <w:pPr>
        <w:pStyle w:val="Heading1"/>
        <w:numPr>
          <w:ilvl w:val="0"/>
          <w:numId w:val="0"/>
        </w:numPr>
      </w:pPr>
      <w:bookmarkStart w:id="1788" w:name="_Toc479676271"/>
      <w:bookmarkStart w:id="1789" w:name="_Toc479632006"/>
      <w:bookmarkStart w:id="1790" w:name="_Toc499543977"/>
      <w:r w:rsidRPr="0087588A">
        <w:lastRenderedPageBreak/>
        <w:t>Appendix</w:t>
      </w:r>
      <w:r w:rsidR="000D00D3" w:rsidRPr="0087588A">
        <w:t xml:space="preserve"> A</w:t>
      </w:r>
      <w:r w:rsidR="000D00D3" w:rsidRPr="0087588A">
        <w:rPr>
          <w:spacing w:val="82"/>
        </w:rPr>
        <w:t xml:space="preserve"> </w:t>
      </w:r>
      <w:r w:rsidR="000D00D3" w:rsidRPr="0087588A">
        <w:rPr>
          <w:sz w:val="32"/>
        </w:rPr>
        <w:t>–</w:t>
      </w:r>
      <w:r w:rsidR="000D00D3" w:rsidRPr="0087588A">
        <w:rPr>
          <w:spacing w:val="-5"/>
          <w:sz w:val="32"/>
        </w:rPr>
        <w:t xml:space="preserve"> </w:t>
      </w:r>
      <w:r w:rsidR="000D00D3" w:rsidRPr="0087588A">
        <w:rPr>
          <w:spacing w:val="-1"/>
        </w:rPr>
        <w:t>NUMI</w:t>
      </w:r>
      <w:r w:rsidR="000D00D3" w:rsidRPr="0087588A">
        <w:rPr>
          <w:spacing w:val="-5"/>
        </w:rPr>
        <w:t xml:space="preserve"> </w:t>
      </w:r>
      <w:r w:rsidR="000D00D3" w:rsidRPr="0087588A">
        <w:t>Screen</w:t>
      </w:r>
      <w:r w:rsidR="000D00D3" w:rsidRPr="0087588A">
        <w:rPr>
          <w:spacing w:val="-5"/>
        </w:rPr>
        <w:t xml:space="preserve"> </w:t>
      </w:r>
      <w:r w:rsidR="000D00D3" w:rsidRPr="0087588A">
        <w:t>Flow</w:t>
      </w:r>
      <w:bookmarkEnd w:id="1788"/>
      <w:bookmarkEnd w:id="1789"/>
      <w:bookmarkEnd w:id="1790"/>
      <w:r w:rsidR="00A52D89" w:rsidRPr="0087588A">
        <w:fldChar w:fldCharType="begin"/>
      </w:r>
      <w:r w:rsidR="00A52D89" w:rsidRPr="0087588A">
        <w:instrText xml:space="preserve"> XE "</w:instrText>
      </w:r>
      <w:r w:rsidR="00A52D89" w:rsidRPr="0087588A">
        <w:rPr>
          <w:spacing w:val="-1"/>
          <w:sz w:val="20"/>
        </w:rPr>
        <w:instrText>NUMI</w:instrText>
      </w:r>
      <w:r w:rsidR="00A52D89" w:rsidRPr="0087588A">
        <w:rPr>
          <w:sz w:val="20"/>
        </w:rPr>
        <w:instrText xml:space="preserve"> </w:instrText>
      </w:r>
      <w:r w:rsidR="00A52D89" w:rsidRPr="0087588A">
        <w:rPr>
          <w:spacing w:val="-1"/>
          <w:sz w:val="20"/>
        </w:rPr>
        <w:instrText>Screen</w:instrText>
      </w:r>
      <w:r w:rsidR="00A52D89" w:rsidRPr="0087588A">
        <w:rPr>
          <w:sz w:val="20"/>
        </w:rPr>
        <w:instrText xml:space="preserve"> </w:instrText>
      </w:r>
      <w:r w:rsidR="00A52D89" w:rsidRPr="0087588A">
        <w:rPr>
          <w:spacing w:val="-1"/>
          <w:sz w:val="20"/>
        </w:rPr>
        <w:instrText>Flow</w:instrText>
      </w:r>
      <w:r w:rsidR="00A52D89" w:rsidRPr="0087588A">
        <w:instrText xml:space="preserve">" </w:instrText>
      </w:r>
      <w:r w:rsidR="00A52D89" w:rsidRPr="0087588A">
        <w:fldChar w:fldCharType="end"/>
      </w:r>
    </w:p>
    <w:p w:rsidR="000D00D3" w:rsidRPr="0087588A" w:rsidRDefault="000D00D3" w:rsidP="000D00D3">
      <w:pPr>
        <w:pStyle w:val="BodyText"/>
        <w:spacing w:before="58"/>
        <w:rPr>
          <w:spacing w:val="-1"/>
        </w:rPr>
      </w:pPr>
      <w:r w:rsidRPr="0087588A">
        <w:t xml:space="preserve">Figure </w:t>
      </w:r>
      <w:r w:rsidR="00F362EA" w:rsidRPr="0087588A">
        <w:t>182 illustrates</w:t>
      </w:r>
      <w:r w:rsidRPr="0087588A">
        <w:t xml:space="preserve"> </w:t>
      </w:r>
      <w:r w:rsidRPr="0087588A">
        <w:rPr>
          <w:spacing w:val="-1"/>
        </w:rPr>
        <w:t xml:space="preserve">the </w:t>
      </w:r>
      <w:r w:rsidRPr="0087588A">
        <w:rPr>
          <w:i/>
        </w:rPr>
        <w:t>basic flow</w:t>
      </w:r>
      <w:r w:rsidRPr="0087588A">
        <w:rPr>
          <w:i/>
          <w:spacing w:val="-1"/>
        </w:rPr>
        <w:t xml:space="preserve"> </w:t>
      </w:r>
      <w:r w:rsidRPr="0087588A">
        <w:t>of</w:t>
      </w:r>
      <w:r w:rsidRPr="0087588A">
        <w:rPr>
          <w:spacing w:val="-1"/>
        </w:rPr>
        <w:t xml:space="preserve"> </w:t>
      </w:r>
      <w:r w:rsidRPr="0087588A">
        <w:t xml:space="preserve">the </w:t>
      </w:r>
      <w:r w:rsidRPr="0087588A">
        <w:rPr>
          <w:spacing w:val="-1"/>
        </w:rPr>
        <w:t>major</w:t>
      </w:r>
      <w:r w:rsidRPr="0087588A">
        <w:t xml:space="preserve"> NUMI </w:t>
      </w:r>
      <w:r w:rsidR="00F362EA" w:rsidRPr="0087588A">
        <w:rPr>
          <w:spacing w:val="-1"/>
        </w:rPr>
        <w:t>screens</w:t>
      </w:r>
    </w:p>
    <w:p w:rsidR="006046B4" w:rsidRPr="0087588A" w:rsidRDefault="006046B4" w:rsidP="000D00D3">
      <w:pPr>
        <w:pStyle w:val="BodyText"/>
        <w:spacing w:before="58"/>
      </w:pPr>
    </w:p>
    <w:tbl>
      <w:tblPr>
        <w:tblpPr w:leftFromText="180" w:rightFromText="180" w:vertAnchor="text" w:horzAnchor="page" w:tblpX="2835" w:tblpY="100"/>
        <w:tblW w:w="1460" w:type="dxa"/>
        <w:tblLayout w:type="fixed"/>
        <w:tblCellMar>
          <w:left w:w="0" w:type="dxa"/>
          <w:right w:w="0" w:type="dxa"/>
        </w:tblCellMar>
        <w:tblLook w:val="01E0" w:firstRow="1" w:lastRow="1" w:firstColumn="1" w:lastColumn="1" w:noHBand="0" w:noVBand="0"/>
        <w:tblCaption w:val="image"/>
        <w:tblDescription w:val="image"/>
      </w:tblPr>
      <w:tblGrid>
        <w:gridCol w:w="1100"/>
        <w:gridCol w:w="360"/>
      </w:tblGrid>
      <w:tr w:rsidR="00CF5123" w:rsidRPr="0087588A" w:rsidTr="00944F59">
        <w:trPr>
          <w:trHeight w:hRule="exact" w:val="155"/>
        </w:trPr>
        <w:tc>
          <w:tcPr>
            <w:tcW w:w="1100" w:type="dxa"/>
            <w:tcBorders>
              <w:top w:val="single" w:sz="14" w:space="0" w:color="000000"/>
              <w:left w:val="single" w:sz="18" w:space="0" w:color="000000"/>
              <w:bottom w:val="single" w:sz="18" w:space="0" w:color="4879C0"/>
              <w:right w:val="single" w:sz="18" w:space="0" w:color="000000"/>
            </w:tcBorders>
          </w:tcPr>
          <w:p w:rsidR="00CF5123" w:rsidRPr="0087588A" w:rsidRDefault="00CF5123" w:rsidP="00CF5123"/>
        </w:tc>
        <w:tc>
          <w:tcPr>
            <w:tcW w:w="360" w:type="dxa"/>
            <w:vMerge w:val="restart"/>
            <w:tcBorders>
              <w:top w:val="nil"/>
              <w:left w:val="single" w:sz="18" w:space="0" w:color="000000"/>
              <w:right w:val="nil"/>
            </w:tcBorders>
            <w:shd w:val="clear" w:color="auto" w:fill="4879C0"/>
          </w:tcPr>
          <w:p w:rsidR="00CF5123" w:rsidRPr="0087588A" w:rsidRDefault="00065198" w:rsidP="00CF5123">
            <w:r w:rsidRPr="0087588A">
              <w:rPr>
                <w:noProof/>
              </w:rPr>
              <w:drawing>
                <wp:anchor distT="0" distB="0" distL="114300" distR="114300" simplePos="0" relativeHeight="252416512" behindDoc="0" locked="0" layoutInCell="1" allowOverlap="1" wp14:anchorId="2367B632" wp14:editId="5CC5678A">
                  <wp:simplePos x="0" y="0"/>
                  <wp:positionH relativeFrom="column">
                    <wp:posOffset>-22225</wp:posOffset>
                  </wp:positionH>
                  <wp:positionV relativeFrom="paragraph">
                    <wp:posOffset>76835</wp:posOffset>
                  </wp:positionV>
                  <wp:extent cx="172085" cy="488950"/>
                  <wp:effectExtent l="0" t="0" r="0" b="6350"/>
                  <wp:wrapNone/>
                  <wp:docPr id="593" name="Picture 213" descr="picture 123" titl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2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rot="10800000" flipV="1">
                            <a:off x="0" y="0"/>
                            <a:ext cx="172085" cy="4889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tc>
      </w:tr>
      <w:tr w:rsidR="00CF5123" w:rsidRPr="0087588A" w:rsidTr="00944F59">
        <w:trPr>
          <w:trHeight w:hRule="exact" w:val="311"/>
        </w:trPr>
        <w:tc>
          <w:tcPr>
            <w:tcW w:w="1100" w:type="dxa"/>
            <w:vMerge w:val="restart"/>
            <w:tcBorders>
              <w:top w:val="single" w:sz="18" w:space="0" w:color="4879C0"/>
              <w:left w:val="single" w:sz="18" w:space="0" w:color="000000"/>
              <w:bottom w:val="single" w:sz="4" w:space="0" w:color="auto"/>
              <w:right w:val="single" w:sz="18" w:space="0" w:color="000000"/>
            </w:tcBorders>
          </w:tcPr>
          <w:p w:rsidR="00CF5123" w:rsidRPr="0087588A" w:rsidRDefault="00CF5123" w:rsidP="00CF5123">
            <w:pPr>
              <w:pStyle w:val="TableParagraph"/>
              <w:spacing w:before="8"/>
              <w:rPr>
                <w:rFonts w:ascii="Arial" w:eastAsia="Arial" w:hAnsi="Arial" w:cs="Arial"/>
                <w:b/>
                <w:bCs/>
                <w:sz w:val="9"/>
                <w:szCs w:val="9"/>
              </w:rPr>
            </w:pPr>
          </w:p>
          <w:p w:rsidR="00CF5123" w:rsidRPr="0087588A" w:rsidRDefault="00210E57" w:rsidP="00CF5123">
            <w:pPr>
              <w:pStyle w:val="TableParagraph"/>
              <w:spacing w:line="246" w:lineRule="auto"/>
              <w:ind w:left="210" w:right="30" w:hanging="179"/>
              <w:rPr>
                <w:rFonts w:ascii="Arial" w:eastAsia="Arial" w:hAnsi="Arial" w:cs="Arial"/>
                <w:sz w:val="13"/>
                <w:szCs w:val="13"/>
              </w:rPr>
            </w:pPr>
            <w:r w:rsidRPr="0087588A">
              <w:rPr>
                <w:noProof/>
              </w:rPr>
              <mc:AlternateContent>
                <mc:Choice Requires="wps">
                  <w:drawing>
                    <wp:anchor distT="0" distB="0" distL="114300" distR="114300" simplePos="0" relativeHeight="252418560" behindDoc="0" locked="0" layoutInCell="1" allowOverlap="1" wp14:anchorId="1C220EFF" wp14:editId="61A61BC2">
                      <wp:simplePos x="0" y="0"/>
                      <wp:positionH relativeFrom="column">
                        <wp:posOffset>958251</wp:posOffset>
                      </wp:positionH>
                      <wp:positionV relativeFrom="paragraph">
                        <wp:posOffset>92075</wp:posOffset>
                      </wp:positionV>
                      <wp:extent cx="196215" cy="0"/>
                      <wp:effectExtent l="0" t="76200" r="13335" b="95250"/>
                      <wp:wrapNone/>
                      <wp:docPr id="340" name="Straight Arrow Connector 340" descr="straight arrow" title="straight arrow"/>
                      <wp:cNvGraphicFramePr/>
                      <a:graphic xmlns:a="http://schemas.openxmlformats.org/drawingml/2006/main">
                        <a:graphicData uri="http://schemas.microsoft.com/office/word/2010/wordprocessingShape">
                          <wps:wsp>
                            <wps:cNvCnPr/>
                            <wps:spPr>
                              <a:xfrm>
                                <a:off x="0" y="0"/>
                                <a:ext cx="19621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40" o:spid="_x0000_s1026" type="#_x0000_t32" alt="Title: straight arrow - Description: straight arrow" style="position:absolute;margin-left:75.45pt;margin-top:7.25pt;width:15.45pt;height:0;z-index:2524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" strokecolor="windowText">
                      <v:stroke endarrow="block"/>
                    </v:shape>
                  </w:pict>
                </mc:Fallback>
              </mc:AlternateContent>
            </w:r>
            <w:r w:rsidR="00CF5123" w:rsidRPr="0087588A">
              <w:rPr>
                <w:rFonts w:ascii="Arial"/>
                <w:b/>
                <w:spacing w:val="-1"/>
                <w:sz w:val="13"/>
              </w:rPr>
              <w:t>Select</w:t>
            </w:r>
            <w:r w:rsidR="00CF5123" w:rsidRPr="0087588A">
              <w:rPr>
                <w:rFonts w:ascii="Arial"/>
                <w:b/>
                <w:spacing w:val="-11"/>
                <w:sz w:val="13"/>
              </w:rPr>
              <w:t xml:space="preserve"> </w:t>
            </w:r>
            <w:r w:rsidR="00CF5123" w:rsidRPr="0087588A">
              <w:rPr>
                <w:rFonts w:ascii="Arial"/>
                <w:b/>
                <w:spacing w:val="-1"/>
                <w:sz w:val="13"/>
              </w:rPr>
              <w:t>VISN,</w:t>
            </w:r>
            <w:r w:rsidR="00CF5123" w:rsidRPr="0087588A">
              <w:rPr>
                <w:rFonts w:ascii="Arial"/>
                <w:b/>
                <w:spacing w:val="-11"/>
                <w:sz w:val="13"/>
              </w:rPr>
              <w:t xml:space="preserve"> </w:t>
            </w:r>
            <w:r w:rsidR="00CF5123" w:rsidRPr="0087588A">
              <w:rPr>
                <w:rFonts w:ascii="Arial"/>
                <w:b/>
                <w:sz w:val="13"/>
              </w:rPr>
              <w:t>then</w:t>
            </w:r>
            <w:r w:rsidR="00CF5123" w:rsidRPr="0087588A">
              <w:rPr>
                <w:rFonts w:ascii="Arial"/>
                <w:b/>
                <w:spacing w:val="29"/>
                <w:w w:val="98"/>
                <w:sz w:val="13"/>
              </w:rPr>
              <w:t xml:space="preserve"> </w:t>
            </w:r>
            <w:r w:rsidR="00CF5123" w:rsidRPr="0087588A">
              <w:rPr>
                <w:rFonts w:ascii="Arial"/>
                <w:b/>
                <w:spacing w:val="-1"/>
                <w:sz w:val="13"/>
              </w:rPr>
              <w:t>Site</w:t>
            </w:r>
            <w:r w:rsidR="00CF5123" w:rsidRPr="0087588A">
              <w:rPr>
                <w:rFonts w:ascii="Arial"/>
                <w:b/>
                <w:spacing w:val="-15"/>
                <w:sz w:val="13"/>
              </w:rPr>
              <w:t xml:space="preserve"> </w:t>
            </w:r>
            <w:r w:rsidR="00CF5123" w:rsidRPr="0087588A">
              <w:rPr>
                <w:rFonts w:ascii="Arial"/>
                <w:b/>
                <w:sz w:val="13"/>
              </w:rPr>
              <w:t>Screen</w:t>
            </w:r>
          </w:p>
        </w:tc>
        <w:tc>
          <w:tcPr>
            <w:tcW w:w="360" w:type="dxa"/>
            <w:vMerge/>
            <w:tcBorders>
              <w:left w:val="single" w:sz="18" w:space="0" w:color="000000"/>
              <w:bottom w:val="single" w:sz="8" w:space="0" w:color="000000"/>
              <w:right w:val="nil"/>
            </w:tcBorders>
            <w:shd w:val="clear" w:color="auto" w:fill="4879C0"/>
          </w:tcPr>
          <w:p w:rsidR="00CF5123" w:rsidRPr="0087588A" w:rsidRDefault="00CF5123" w:rsidP="00CF5123"/>
        </w:tc>
      </w:tr>
      <w:tr w:rsidR="00CF5123" w:rsidRPr="0087588A" w:rsidTr="00944F59">
        <w:trPr>
          <w:trHeight w:hRule="exact" w:val="466"/>
        </w:trPr>
        <w:tc>
          <w:tcPr>
            <w:tcW w:w="1100" w:type="dxa"/>
            <w:vMerge/>
            <w:tcBorders>
              <w:left w:val="single" w:sz="18" w:space="0" w:color="000000"/>
              <w:bottom w:val="single" w:sz="4" w:space="0" w:color="auto"/>
              <w:right w:val="single" w:sz="18" w:space="0" w:color="000000"/>
            </w:tcBorders>
          </w:tcPr>
          <w:p w:rsidR="00CF5123" w:rsidRPr="0087588A" w:rsidRDefault="00CF5123" w:rsidP="00CF5123"/>
        </w:tc>
        <w:tc>
          <w:tcPr>
            <w:tcW w:w="360" w:type="dxa"/>
            <w:tcBorders>
              <w:top w:val="single" w:sz="8" w:space="0" w:color="000000"/>
              <w:left w:val="single" w:sz="18" w:space="0" w:color="000000"/>
              <w:bottom w:val="single" w:sz="4" w:space="0" w:color="auto"/>
              <w:right w:val="nil"/>
            </w:tcBorders>
            <w:shd w:val="clear" w:color="auto" w:fill="4879C0"/>
          </w:tcPr>
          <w:p w:rsidR="00CF5123" w:rsidRPr="0087588A" w:rsidRDefault="00CF5123" w:rsidP="00CF5123"/>
        </w:tc>
      </w:tr>
    </w:tbl>
    <w:p w:rsidR="009E1627" w:rsidRPr="0087588A" w:rsidRDefault="00CB0E8E" w:rsidP="009E1627">
      <w:pPr>
        <w:spacing w:line="200" w:lineRule="atLeast"/>
        <w:ind w:left="442"/>
        <w:rPr>
          <w:sz w:val="20"/>
          <w:szCs w:val="20"/>
        </w:rPr>
      </w:pPr>
      <w:r w:rsidRPr="0087588A">
        <w:rPr>
          <w:noProof/>
        </w:rPr>
        <mc:AlternateContent>
          <mc:Choice Requires="wpg">
            <w:drawing>
              <wp:anchor distT="0" distB="0" distL="114300" distR="114300" simplePos="0" relativeHeight="252262912" behindDoc="0" locked="0" layoutInCell="1" allowOverlap="1" wp14:anchorId="3C83DA7C" wp14:editId="2961AE4D">
                <wp:simplePos x="0" y="0"/>
                <wp:positionH relativeFrom="page">
                  <wp:posOffset>2781300</wp:posOffset>
                </wp:positionH>
                <wp:positionV relativeFrom="paragraph">
                  <wp:posOffset>34290</wp:posOffset>
                </wp:positionV>
                <wp:extent cx="3833495" cy="4690110"/>
                <wp:effectExtent l="0" t="0" r="14605" b="15240"/>
                <wp:wrapNone/>
                <wp:docPr id="92" name="Group 10" descr="NUMI Basic Screen" title="NUMI Basic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3495" cy="4690110"/>
                          <a:chOff x="4094" y="-752"/>
                          <a:chExt cx="6643" cy="8601"/>
                        </a:xfrm>
                      </wpg:grpSpPr>
                      <wpg:grpSp>
                        <wpg:cNvPr id="102" name="Group 200"/>
                        <wpg:cNvGrpSpPr>
                          <a:grpSpLocks/>
                        </wpg:cNvGrpSpPr>
                        <wpg:grpSpPr bwMode="auto">
                          <a:xfrm>
                            <a:off x="4888" y="71"/>
                            <a:ext cx="2" cy="275"/>
                            <a:chOff x="4888" y="71"/>
                            <a:chExt cx="2" cy="275"/>
                          </a:xfrm>
                        </wpg:grpSpPr>
                        <wps:wsp>
                          <wps:cNvPr id="103" name="Freeform 201" descr="arrow" title="arrow"/>
                          <wps:cNvSpPr>
                            <a:spLocks/>
                          </wps:cNvSpPr>
                          <wps:spPr bwMode="auto">
                            <a:xfrm>
                              <a:off x="4888" y="71"/>
                              <a:ext cx="2" cy="275"/>
                            </a:xfrm>
                            <a:custGeom>
                              <a:avLst/>
                              <a:gdLst>
                                <a:gd name="T0" fmla="+- 0 71 71"/>
                                <a:gd name="T1" fmla="*/ 71 h 275"/>
                                <a:gd name="T2" fmla="+- 0 346 71"/>
                                <a:gd name="T3" fmla="*/ 346 h 275"/>
                              </a:gdLst>
                              <a:ahLst/>
                              <a:cxnLst>
                                <a:cxn ang="0">
                                  <a:pos x="0" y="T1"/>
                                </a:cxn>
                                <a:cxn ang="0">
                                  <a:pos x="0" y="T3"/>
                                </a:cxn>
                              </a:cxnLst>
                              <a:rect l="0" t="0" r="r" b="b"/>
                              <a:pathLst>
                                <a:path h="275">
                                  <a:moveTo>
                                    <a:pt x="0" y="0"/>
                                  </a:moveTo>
                                  <a:lnTo>
                                    <a:pt x="0" y="275"/>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 name="Group 198"/>
                        <wpg:cNvGrpSpPr>
                          <a:grpSpLocks/>
                        </wpg:cNvGrpSpPr>
                        <wpg:grpSpPr bwMode="auto">
                          <a:xfrm>
                            <a:off x="4455" y="595"/>
                            <a:ext cx="1155" cy="867"/>
                            <a:chOff x="4455" y="595"/>
                            <a:chExt cx="1155" cy="867"/>
                          </a:xfrm>
                        </wpg:grpSpPr>
                        <wps:wsp>
                          <wps:cNvPr id="105" name="Freeform 199" descr="blue screen" title="blue screen"/>
                          <wps:cNvSpPr>
                            <a:spLocks/>
                          </wps:cNvSpPr>
                          <wps:spPr bwMode="auto">
                            <a:xfrm>
                              <a:off x="4455" y="595"/>
                              <a:ext cx="1155" cy="867"/>
                            </a:xfrm>
                            <a:custGeom>
                              <a:avLst/>
                              <a:gdLst>
                                <a:gd name="T0" fmla="+- 0 4455 4455"/>
                                <a:gd name="T1" fmla="*/ T0 w 1155"/>
                                <a:gd name="T2" fmla="+- 0 1461 595"/>
                                <a:gd name="T3" fmla="*/ 1461 h 867"/>
                                <a:gd name="T4" fmla="+- 0 5610 4455"/>
                                <a:gd name="T5" fmla="*/ T4 w 1155"/>
                                <a:gd name="T6" fmla="+- 0 1461 595"/>
                                <a:gd name="T7" fmla="*/ 1461 h 867"/>
                                <a:gd name="T8" fmla="+- 0 5610 4455"/>
                                <a:gd name="T9" fmla="*/ T8 w 1155"/>
                                <a:gd name="T10" fmla="+- 0 595 595"/>
                                <a:gd name="T11" fmla="*/ 595 h 867"/>
                                <a:gd name="T12" fmla="+- 0 4455 4455"/>
                                <a:gd name="T13" fmla="*/ T12 w 1155"/>
                                <a:gd name="T14" fmla="+- 0 595 595"/>
                                <a:gd name="T15" fmla="*/ 595 h 867"/>
                                <a:gd name="T16" fmla="+- 0 4455 4455"/>
                                <a:gd name="T17" fmla="*/ T16 w 1155"/>
                                <a:gd name="T18" fmla="+- 0 1461 595"/>
                                <a:gd name="T19" fmla="*/ 1461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 name="Group 195"/>
                        <wpg:cNvGrpSpPr>
                          <a:grpSpLocks/>
                        </wpg:cNvGrpSpPr>
                        <wpg:grpSpPr bwMode="auto">
                          <a:xfrm>
                            <a:off x="4455" y="595"/>
                            <a:ext cx="1155" cy="2"/>
                            <a:chOff x="4455" y="595"/>
                            <a:chExt cx="1155" cy="2"/>
                          </a:xfrm>
                        </wpg:grpSpPr>
                        <wps:wsp>
                          <wps:cNvPr id="108" name="Freeform 197"/>
                          <wps:cNvSpPr>
                            <a:spLocks/>
                          </wps:cNvSpPr>
                          <wps:spPr bwMode="auto">
                            <a:xfrm>
                              <a:off x="4455" y="595"/>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196"/>
                          <wps:cNvSpPr>
                            <a:spLocks/>
                          </wps:cNvSpPr>
                          <wps:spPr bwMode="auto">
                            <a:xfrm>
                              <a:off x="4455" y="595"/>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 name="Group 191"/>
                        <wpg:cNvGrpSpPr>
                          <a:grpSpLocks/>
                        </wpg:cNvGrpSpPr>
                        <wpg:grpSpPr bwMode="auto">
                          <a:xfrm>
                            <a:off x="5610" y="595"/>
                            <a:ext cx="2" cy="867"/>
                            <a:chOff x="5610" y="595"/>
                            <a:chExt cx="2" cy="867"/>
                          </a:xfrm>
                        </wpg:grpSpPr>
                        <wps:wsp>
                          <wps:cNvPr id="112" name="Freeform 194"/>
                          <wps:cNvSpPr>
                            <a:spLocks/>
                          </wps:cNvSpPr>
                          <wps:spPr bwMode="auto">
                            <a:xfrm>
                              <a:off x="5610" y="595"/>
                              <a:ext cx="2" cy="867"/>
                            </a:xfrm>
                            <a:custGeom>
                              <a:avLst/>
                              <a:gdLst>
                                <a:gd name="T0" fmla="+- 0 1461 595"/>
                                <a:gd name="T1" fmla="*/ 1461 h 867"/>
                                <a:gd name="T2" fmla="+- 0 1461 595"/>
                                <a:gd name="T3" fmla="*/ 1461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93" descr="arrow" title="arrow"/>
                          <wps:cNvSpPr>
                            <a:spLocks/>
                          </wps:cNvSpPr>
                          <wps:spPr bwMode="auto">
                            <a:xfrm>
                              <a:off x="5610" y="595"/>
                              <a:ext cx="2" cy="867"/>
                            </a:xfrm>
                            <a:custGeom>
                              <a:avLst/>
                              <a:gdLst>
                                <a:gd name="T0" fmla="+- 0 1461 595"/>
                                <a:gd name="T1" fmla="*/ 1461 h 867"/>
                                <a:gd name="T2" fmla="+- 0 595 595"/>
                                <a:gd name="T3" fmla="*/ 595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 name="Picture 192" descr="Patient Selection&#10;Screen&#10;" title="Patient Selection"/>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4311" y="450"/>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6" name="Group 189"/>
                        <wpg:cNvGrpSpPr>
                          <a:grpSpLocks/>
                        </wpg:cNvGrpSpPr>
                        <wpg:grpSpPr bwMode="auto">
                          <a:xfrm>
                            <a:off x="4311" y="450"/>
                            <a:ext cx="1155" cy="867"/>
                            <a:chOff x="4311" y="450"/>
                            <a:chExt cx="1155" cy="867"/>
                          </a:xfrm>
                        </wpg:grpSpPr>
                        <wps:wsp>
                          <wps:cNvPr id="117" name="Freeform 190" descr="Patient Selection&#10;Screen&#10;" title="Patient Selection"/>
                          <wps:cNvSpPr>
                            <a:spLocks/>
                          </wps:cNvSpPr>
                          <wps:spPr bwMode="auto">
                            <a:xfrm>
                              <a:off x="4311" y="450"/>
                              <a:ext cx="1155" cy="867"/>
                            </a:xfrm>
                            <a:custGeom>
                              <a:avLst/>
                              <a:gdLst>
                                <a:gd name="T0" fmla="+- 0 4311 4311"/>
                                <a:gd name="T1" fmla="*/ T0 w 1155"/>
                                <a:gd name="T2" fmla="+- 0 1316 450"/>
                                <a:gd name="T3" fmla="*/ 1316 h 867"/>
                                <a:gd name="T4" fmla="+- 0 5466 4311"/>
                                <a:gd name="T5" fmla="*/ T4 w 1155"/>
                                <a:gd name="T6" fmla="+- 0 1316 450"/>
                                <a:gd name="T7" fmla="*/ 1316 h 867"/>
                                <a:gd name="T8" fmla="+- 0 5466 4311"/>
                                <a:gd name="T9" fmla="*/ T8 w 1155"/>
                                <a:gd name="T10" fmla="+- 0 450 450"/>
                                <a:gd name="T11" fmla="*/ 450 h 867"/>
                                <a:gd name="T12" fmla="+- 0 4311 4311"/>
                                <a:gd name="T13" fmla="*/ T12 w 1155"/>
                                <a:gd name="T14" fmla="+- 0 450 450"/>
                                <a:gd name="T15" fmla="*/ 450 h 867"/>
                                <a:gd name="T16" fmla="+- 0 4311 4311"/>
                                <a:gd name="T17" fmla="*/ T16 w 1155"/>
                                <a:gd name="T18" fmla="+- 0 1316 450"/>
                                <a:gd name="T19" fmla="*/ 1316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 name="Group 187"/>
                        <wpg:cNvGrpSpPr>
                          <a:grpSpLocks/>
                        </wpg:cNvGrpSpPr>
                        <wpg:grpSpPr bwMode="auto">
                          <a:xfrm>
                            <a:off x="4888" y="1316"/>
                            <a:ext cx="2" cy="231"/>
                            <a:chOff x="4888" y="1316"/>
                            <a:chExt cx="2" cy="231"/>
                          </a:xfrm>
                        </wpg:grpSpPr>
                        <wps:wsp>
                          <wps:cNvPr id="119" name="Freeform 188" descr="arrow" title="arrow"/>
                          <wps:cNvSpPr>
                            <a:spLocks/>
                          </wps:cNvSpPr>
                          <wps:spPr bwMode="auto">
                            <a:xfrm>
                              <a:off x="4888" y="1316"/>
                              <a:ext cx="2" cy="231"/>
                            </a:xfrm>
                            <a:custGeom>
                              <a:avLst/>
                              <a:gdLst>
                                <a:gd name="T0" fmla="+- 0 1316 1316"/>
                                <a:gd name="T1" fmla="*/ 1316 h 231"/>
                                <a:gd name="T2" fmla="+- 0 1547 1316"/>
                                <a:gd name="T3" fmla="*/ 1547 h 231"/>
                              </a:gdLst>
                              <a:ahLst/>
                              <a:cxnLst>
                                <a:cxn ang="0">
                                  <a:pos x="0" y="T1"/>
                                </a:cxn>
                                <a:cxn ang="0">
                                  <a:pos x="0" y="T3"/>
                                </a:cxn>
                              </a:cxnLst>
                              <a:rect l="0" t="0" r="r" b="b"/>
                              <a:pathLst>
                                <a:path h="231">
                                  <a:moveTo>
                                    <a:pt x="0" y="0"/>
                                  </a:moveTo>
                                  <a:lnTo>
                                    <a:pt x="0" y="231"/>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 name="Group 185"/>
                        <wpg:cNvGrpSpPr>
                          <a:grpSpLocks/>
                        </wpg:cNvGrpSpPr>
                        <wpg:grpSpPr bwMode="auto">
                          <a:xfrm>
                            <a:off x="4829" y="331"/>
                            <a:ext cx="120" cy="120"/>
                            <a:chOff x="4829" y="331"/>
                            <a:chExt cx="120" cy="120"/>
                          </a:xfrm>
                        </wpg:grpSpPr>
                        <wps:wsp>
                          <wps:cNvPr id="121" name="Freeform 186" descr="arrow" title="arrow"/>
                          <wps:cNvSpPr>
                            <a:spLocks/>
                          </wps:cNvSpPr>
                          <wps:spPr bwMode="auto">
                            <a:xfrm>
                              <a:off x="4829" y="331"/>
                              <a:ext cx="120" cy="120"/>
                            </a:xfrm>
                            <a:custGeom>
                              <a:avLst/>
                              <a:gdLst>
                                <a:gd name="T0" fmla="+- 0 4948 4829"/>
                                <a:gd name="T1" fmla="*/ T0 w 120"/>
                                <a:gd name="T2" fmla="+- 0 331 331"/>
                                <a:gd name="T3" fmla="*/ 331 h 120"/>
                                <a:gd name="T4" fmla="+- 0 4829 4829"/>
                                <a:gd name="T5" fmla="*/ T4 w 120"/>
                                <a:gd name="T6" fmla="+- 0 331 331"/>
                                <a:gd name="T7" fmla="*/ 331 h 120"/>
                                <a:gd name="T8" fmla="+- 0 4888 4829"/>
                                <a:gd name="T9" fmla="*/ T8 w 120"/>
                                <a:gd name="T10" fmla="+- 0 450 331"/>
                                <a:gd name="T11" fmla="*/ 450 h 120"/>
                                <a:gd name="T12" fmla="+- 0 4948 4829"/>
                                <a:gd name="T13" fmla="*/ T12 w 120"/>
                                <a:gd name="T14" fmla="+- 0 331 331"/>
                                <a:gd name="T15" fmla="*/ 331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 name="Group 183"/>
                        <wpg:cNvGrpSpPr>
                          <a:grpSpLocks/>
                        </wpg:cNvGrpSpPr>
                        <wpg:grpSpPr bwMode="auto">
                          <a:xfrm>
                            <a:off x="5453" y="250"/>
                            <a:ext cx="663" cy="564"/>
                            <a:chOff x="5453" y="250"/>
                            <a:chExt cx="663" cy="564"/>
                          </a:xfrm>
                        </wpg:grpSpPr>
                        <wps:wsp>
                          <wps:cNvPr id="123" name="Freeform 184"/>
                          <wps:cNvSpPr>
                            <a:spLocks/>
                          </wps:cNvSpPr>
                          <wps:spPr bwMode="auto">
                            <a:xfrm>
                              <a:off x="5453" y="250"/>
                              <a:ext cx="663" cy="564"/>
                            </a:xfrm>
                            <a:custGeom>
                              <a:avLst/>
                              <a:gdLst>
                                <a:gd name="T0" fmla="+- 0 5466 5466"/>
                                <a:gd name="T1" fmla="*/ T0 w 663"/>
                                <a:gd name="T2" fmla="+- 0 883 320"/>
                                <a:gd name="T3" fmla="*/ 883 h 564"/>
                                <a:gd name="T4" fmla="+- 0 6129 5466"/>
                                <a:gd name="T5" fmla="*/ T4 w 663"/>
                                <a:gd name="T6" fmla="+- 0 320 320"/>
                                <a:gd name="T7" fmla="*/ 320 h 564"/>
                              </a:gdLst>
                              <a:ahLst/>
                              <a:cxnLst>
                                <a:cxn ang="0">
                                  <a:pos x="T1" y="T3"/>
                                </a:cxn>
                                <a:cxn ang="0">
                                  <a:pos x="T5" y="T7"/>
                                </a:cxn>
                              </a:cxnLst>
                              <a:rect l="0" t="0" r="r" b="b"/>
                              <a:pathLst>
                                <a:path w="663" h="564">
                                  <a:moveTo>
                                    <a:pt x="0" y="563"/>
                                  </a:moveTo>
                                  <a:lnTo>
                                    <a:pt x="663"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 name="Group 181"/>
                        <wpg:cNvGrpSpPr>
                          <a:grpSpLocks/>
                        </wpg:cNvGrpSpPr>
                        <wpg:grpSpPr bwMode="auto">
                          <a:xfrm>
                            <a:off x="6368" y="-230"/>
                            <a:ext cx="1155" cy="361"/>
                            <a:chOff x="6368" y="-230"/>
                            <a:chExt cx="1155" cy="361"/>
                          </a:xfrm>
                        </wpg:grpSpPr>
                        <wps:wsp>
                          <wps:cNvPr id="125" name="Freeform 182" descr="blue screen" title="blue screen"/>
                          <wps:cNvSpPr>
                            <a:spLocks/>
                          </wps:cNvSpPr>
                          <wps:spPr bwMode="auto">
                            <a:xfrm>
                              <a:off x="6368" y="-230"/>
                              <a:ext cx="1155" cy="361"/>
                            </a:xfrm>
                            <a:custGeom>
                              <a:avLst/>
                              <a:gdLst>
                                <a:gd name="T0" fmla="+- 0 6368 6368"/>
                                <a:gd name="T1" fmla="*/ T0 w 1155"/>
                                <a:gd name="T2" fmla="+- 0 130 -230"/>
                                <a:gd name="T3" fmla="*/ 130 h 361"/>
                                <a:gd name="T4" fmla="+- 0 7523 6368"/>
                                <a:gd name="T5" fmla="*/ T4 w 1155"/>
                                <a:gd name="T6" fmla="+- 0 130 -230"/>
                                <a:gd name="T7" fmla="*/ 130 h 361"/>
                                <a:gd name="T8" fmla="+- 0 7523 6368"/>
                                <a:gd name="T9" fmla="*/ T8 w 1155"/>
                                <a:gd name="T10" fmla="+- 0 -230 -230"/>
                                <a:gd name="T11" fmla="*/ -230 h 361"/>
                                <a:gd name="T12" fmla="+- 0 6368 6368"/>
                                <a:gd name="T13" fmla="*/ T12 w 1155"/>
                                <a:gd name="T14" fmla="+- 0 -230 -230"/>
                                <a:gd name="T15" fmla="*/ -230 h 361"/>
                                <a:gd name="T16" fmla="+- 0 6368 6368"/>
                                <a:gd name="T17" fmla="*/ T16 w 1155"/>
                                <a:gd name="T18" fmla="+- 0 130 -230"/>
                                <a:gd name="T19" fmla="*/ 130 h 361"/>
                              </a:gdLst>
                              <a:ahLst/>
                              <a:cxnLst>
                                <a:cxn ang="0">
                                  <a:pos x="T1" y="T3"/>
                                </a:cxn>
                                <a:cxn ang="0">
                                  <a:pos x="T5" y="T7"/>
                                </a:cxn>
                                <a:cxn ang="0">
                                  <a:pos x="T9" y="T11"/>
                                </a:cxn>
                                <a:cxn ang="0">
                                  <a:pos x="T13" y="T15"/>
                                </a:cxn>
                                <a:cxn ang="0">
                                  <a:pos x="T17" y="T19"/>
                                </a:cxn>
                              </a:cxnLst>
                              <a:rect l="0" t="0" r="r" b="b"/>
                              <a:pathLst>
                                <a:path w="1155" h="361">
                                  <a:moveTo>
                                    <a:pt x="0" y="360"/>
                                  </a:moveTo>
                                  <a:lnTo>
                                    <a:pt x="1155" y="360"/>
                                  </a:lnTo>
                                  <a:lnTo>
                                    <a:pt x="1155" y="0"/>
                                  </a:lnTo>
                                  <a:lnTo>
                                    <a:pt x="0" y="0"/>
                                  </a:lnTo>
                                  <a:lnTo>
                                    <a:pt x="0" y="360"/>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 name="Group 178"/>
                        <wpg:cNvGrpSpPr>
                          <a:grpSpLocks/>
                        </wpg:cNvGrpSpPr>
                        <wpg:grpSpPr bwMode="auto">
                          <a:xfrm>
                            <a:off x="6368" y="-230"/>
                            <a:ext cx="1155" cy="2"/>
                            <a:chOff x="6368" y="-230"/>
                            <a:chExt cx="1155" cy="2"/>
                          </a:xfrm>
                        </wpg:grpSpPr>
                        <wps:wsp>
                          <wps:cNvPr id="127" name="Freeform 180"/>
                          <wps:cNvSpPr>
                            <a:spLocks/>
                          </wps:cNvSpPr>
                          <wps:spPr bwMode="auto">
                            <a:xfrm>
                              <a:off x="6368" y="-230"/>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179"/>
                          <wps:cNvSpPr>
                            <a:spLocks/>
                          </wps:cNvSpPr>
                          <wps:spPr bwMode="auto">
                            <a:xfrm>
                              <a:off x="6368" y="-230"/>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 name="Group 174"/>
                        <wpg:cNvGrpSpPr>
                          <a:grpSpLocks/>
                        </wpg:cNvGrpSpPr>
                        <wpg:grpSpPr bwMode="auto">
                          <a:xfrm>
                            <a:off x="7523" y="-230"/>
                            <a:ext cx="2" cy="361"/>
                            <a:chOff x="7523" y="-230"/>
                            <a:chExt cx="2" cy="361"/>
                          </a:xfrm>
                        </wpg:grpSpPr>
                        <wps:wsp>
                          <wps:cNvPr id="162" name="Freeform 177"/>
                          <wps:cNvSpPr>
                            <a:spLocks/>
                          </wps:cNvSpPr>
                          <wps:spPr bwMode="auto">
                            <a:xfrm>
                              <a:off x="7523" y="-230"/>
                              <a:ext cx="2" cy="361"/>
                            </a:xfrm>
                            <a:custGeom>
                              <a:avLst/>
                              <a:gdLst>
                                <a:gd name="T0" fmla="+- 0 130 -230"/>
                                <a:gd name="T1" fmla="*/ 130 h 361"/>
                                <a:gd name="T2" fmla="+- 0 130 -230"/>
                                <a:gd name="T3" fmla="*/ 130 h 361"/>
                              </a:gdLst>
                              <a:ahLst/>
                              <a:cxnLst>
                                <a:cxn ang="0">
                                  <a:pos x="0" y="T1"/>
                                </a:cxn>
                                <a:cxn ang="0">
                                  <a:pos x="0" y="T3"/>
                                </a:cxn>
                              </a:cxnLst>
                              <a:rect l="0" t="0" r="r" b="b"/>
                              <a:pathLst>
                                <a:path h="361">
                                  <a:moveTo>
                                    <a:pt x="0" y="360"/>
                                  </a:moveTo>
                                  <a:lnTo>
                                    <a:pt x="0" y="36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76"/>
                          <wps:cNvSpPr>
                            <a:spLocks/>
                          </wps:cNvSpPr>
                          <wps:spPr bwMode="auto">
                            <a:xfrm>
                              <a:off x="7523" y="-230"/>
                              <a:ext cx="2" cy="361"/>
                            </a:xfrm>
                            <a:custGeom>
                              <a:avLst/>
                              <a:gdLst>
                                <a:gd name="T0" fmla="+- 0 130 -230"/>
                                <a:gd name="T1" fmla="*/ 130 h 361"/>
                                <a:gd name="T2" fmla="+- 0 -230 -230"/>
                                <a:gd name="T3" fmla="*/ -230 h 361"/>
                              </a:gdLst>
                              <a:ahLst/>
                              <a:cxnLst>
                                <a:cxn ang="0">
                                  <a:pos x="0" y="T1"/>
                                </a:cxn>
                                <a:cxn ang="0">
                                  <a:pos x="0" y="T3"/>
                                </a:cxn>
                              </a:cxnLst>
                              <a:rect l="0" t="0" r="r" b="b"/>
                              <a:pathLst>
                                <a:path h="361">
                                  <a:moveTo>
                                    <a:pt x="0" y="36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 name="Picture 175" descr="Tools Menu" title="Tools Menu"/>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6223" y="-375"/>
                              <a:ext cx="1155"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7" name="Group 172"/>
                        <wpg:cNvGrpSpPr>
                          <a:grpSpLocks/>
                        </wpg:cNvGrpSpPr>
                        <wpg:grpSpPr bwMode="auto">
                          <a:xfrm>
                            <a:off x="6224" y="-375"/>
                            <a:ext cx="1155" cy="361"/>
                            <a:chOff x="6224" y="-375"/>
                            <a:chExt cx="1155" cy="361"/>
                          </a:xfrm>
                        </wpg:grpSpPr>
                        <wps:wsp>
                          <wps:cNvPr id="169" name="Freeform 173" descr="tools" title="tools"/>
                          <wps:cNvSpPr>
                            <a:spLocks/>
                          </wps:cNvSpPr>
                          <wps:spPr bwMode="auto">
                            <a:xfrm>
                              <a:off x="6224" y="-375"/>
                              <a:ext cx="1155" cy="361"/>
                            </a:xfrm>
                            <a:custGeom>
                              <a:avLst/>
                              <a:gdLst>
                                <a:gd name="T0" fmla="+- 0 6224 6224"/>
                                <a:gd name="T1" fmla="*/ T0 w 1155"/>
                                <a:gd name="T2" fmla="+- 0 -14 -375"/>
                                <a:gd name="T3" fmla="*/ -14 h 361"/>
                                <a:gd name="T4" fmla="+- 0 7378 6224"/>
                                <a:gd name="T5" fmla="*/ T4 w 1155"/>
                                <a:gd name="T6" fmla="+- 0 -14 -375"/>
                                <a:gd name="T7" fmla="*/ -14 h 361"/>
                                <a:gd name="T8" fmla="+- 0 7378 6224"/>
                                <a:gd name="T9" fmla="*/ T8 w 1155"/>
                                <a:gd name="T10" fmla="+- 0 -375 -375"/>
                                <a:gd name="T11" fmla="*/ -375 h 361"/>
                                <a:gd name="T12" fmla="+- 0 6224 6224"/>
                                <a:gd name="T13" fmla="*/ T12 w 1155"/>
                                <a:gd name="T14" fmla="+- 0 -375 -375"/>
                                <a:gd name="T15" fmla="*/ -375 h 361"/>
                                <a:gd name="T16" fmla="+- 0 6224 6224"/>
                                <a:gd name="T17" fmla="*/ T16 w 1155"/>
                                <a:gd name="T18" fmla="+- 0 -14 -375"/>
                                <a:gd name="T19" fmla="*/ -14 h 361"/>
                              </a:gdLst>
                              <a:ahLst/>
                              <a:cxnLst>
                                <a:cxn ang="0">
                                  <a:pos x="T1" y="T3"/>
                                </a:cxn>
                                <a:cxn ang="0">
                                  <a:pos x="T5" y="T7"/>
                                </a:cxn>
                                <a:cxn ang="0">
                                  <a:pos x="T9" y="T11"/>
                                </a:cxn>
                                <a:cxn ang="0">
                                  <a:pos x="T13" y="T15"/>
                                </a:cxn>
                                <a:cxn ang="0">
                                  <a:pos x="T17" y="T19"/>
                                </a:cxn>
                              </a:cxnLst>
                              <a:rect l="0" t="0" r="r" b="b"/>
                              <a:pathLst>
                                <a:path w="1155" h="361">
                                  <a:moveTo>
                                    <a:pt x="0" y="361"/>
                                  </a:moveTo>
                                  <a:lnTo>
                                    <a:pt x="1154" y="361"/>
                                  </a:lnTo>
                                  <a:lnTo>
                                    <a:pt x="1154" y="0"/>
                                  </a:lnTo>
                                  <a:lnTo>
                                    <a:pt x="0" y="0"/>
                                  </a:lnTo>
                                  <a:lnTo>
                                    <a:pt x="0" y="361"/>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 name="Group 170"/>
                        <wpg:cNvGrpSpPr>
                          <a:grpSpLocks/>
                        </wpg:cNvGrpSpPr>
                        <wpg:grpSpPr bwMode="auto">
                          <a:xfrm>
                            <a:off x="6368" y="239"/>
                            <a:ext cx="1155" cy="289"/>
                            <a:chOff x="6368" y="239"/>
                            <a:chExt cx="1155" cy="289"/>
                          </a:xfrm>
                        </wpg:grpSpPr>
                        <wps:wsp>
                          <wps:cNvPr id="171" name="Freeform 171" descr="Reports Menu" title="Reports Menu"/>
                          <wps:cNvSpPr>
                            <a:spLocks/>
                          </wps:cNvSpPr>
                          <wps:spPr bwMode="auto">
                            <a:xfrm>
                              <a:off x="6368" y="239"/>
                              <a:ext cx="1155" cy="289"/>
                            </a:xfrm>
                            <a:custGeom>
                              <a:avLst/>
                              <a:gdLst>
                                <a:gd name="T0" fmla="+- 0 6368 6368"/>
                                <a:gd name="T1" fmla="*/ T0 w 1155"/>
                                <a:gd name="T2" fmla="+- 0 527 239"/>
                                <a:gd name="T3" fmla="*/ 527 h 289"/>
                                <a:gd name="T4" fmla="+- 0 7523 6368"/>
                                <a:gd name="T5" fmla="*/ T4 w 1155"/>
                                <a:gd name="T6" fmla="+- 0 527 239"/>
                                <a:gd name="T7" fmla="*/ 527 h 289"/>
                                <a:gd name="T8" fmla="+- 0 7523 6368"/>
                                <a:gd name="T9" fmla="*/ T8 w 1155"/>
                                <a:gd name="T10" fmla="+- 0 239 239"/>
                                <a:gd name="T11" fmla="*/ 239 h 289"/>
                                <a:gd name="T12" fmla="+- 0 6368 6368"/>
                                <a:gd name="T13" fmla="*/ T12 w 1155"/>
                                <a:gd name="T14" fmla="+- 0 239 239"/>
                                <a:gd name="T15" fmla="*/ 239 h 289"/>
                                <a:gd name="T16" fmla="+- 0 6368 6368"/>
                                <a:gd name="T17" fmla="*/ T16 w 1155"/>
                                <a:gd name="T18" fmla="+- 0 527 239"/>
                                <a:gd name="T19" fmla="*/ 527 h 289"/>
                              </a:gdLst>
                              <a:ahLst/>
                              <a:cxnLst>
                                <a:cxn ang="0">
                                  <a:pos x="T1" y="T3"/>
                                </a:cxn>
                                <a:cxn ang="0">
                                  <a:pos x="T5" y="T7"/>
                                </a:cxn>
                                <a:cxn ang="0">
                                  <a:pos x="T9" y="T11"/>
                                </a:cxn>
                                <a:cxn ang="0">
                                  <a:pos x="T13" y="T15"/>
                                </a:cxn>
                                <a:cxn ang="0">
                                  <a:pos x="T17" y="T19"/>
                                </a:cxn>
                              </a:cxnLst>
                              <a:rect l="0" t="0" r="r" b="b"/>
                              <a:pathLst>
                                <a:path w="1155" h="289">
                                  <a:moveTo>
                                    <a:pt x="0" y="288"/>
                                  </a:moveTo>
                                  <a:lnTo>
                                    <a:pt x="1155" y="288"/>
                                  </a:lnTo>
                                  <a:lnTo>
                                    <a:pt x="1155" y="0"/>
                                  </a:lnTo>
                                  <a:lnTo>
                                    <a:pt x="0" y="0"/>
                                  </a:lnTo>
                                  <a:lnTo>
                                    <a:pt x="0" y="288"/>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167"/>
                        <wpg:cNvGrpSpPr>
                          <a:grpSpLocks/>
                        </wpg:cNvGrpSpPr>
                        <wpg:grpSpPr bwMode="auto">
                          <a:xfrm>
                            <a:off x="6368" y="239"/>
                            <a:ext cx="1155" cy="2"/>
                            <a:chOff x="6368" y="239"/>
                            <a:chExt cx="1155" cy="2"/>
                          </a:xfrm>
                        </wpg:grpSpPr>
                        <wps:wsp>
                          <wps:cNvPr id="173" name="Freeform 169"/>
                          <wps:cNvSpPr>
                            <a:spLocks/>
                          </wps:cNvSpPr>
                          <wps:spPr bwMode="auto">
                            <a:xfrm>
                              <a:off x="6368" y="23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68"/>
                          <wps:cNvSpPr>
                            <a:spLocks/>
                          </wps:cNvSpPr>
                          <wps:spPr bwMode="auto">
                            <a:xfrm>
                              <a:off x="6368" y="23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 name="Group 163"/>
                        <wpg:cNvGrpSpPr>
                          <a:grpSpLocks/>
                        </wpg:cNvGrpSpPr>
                        <wpg:grpSpPr bwMode="auto">
                          <a:xfrm>
                            <a:off x="6223" y="58"/>
                            <a:ext cx="1302" cy="470"/>
                            <a:chOff x="6223" y="58"/>
                            <a:chExt cx="1302" cy="470"/>
                          </a:xfrm>
                        </wpg:grpSpPr>
                        <wps:wsp>
                          <wps:cNvPr id="176" name="Freeform 166"/>
                          <wps:cNvSpPr>
                            <a:spLocks/>
                          </wps:cNvSpPr>
                          <wps:spPr bwMode="auto">
                            <a:xfrm>
                              <a:off x="7523" y="239"/>
                              <a:ext cx="2" cy="289"/>
                            </a:xfrm>
                            <a:custGeom>
                              <a:avLst/>
                              <a:gdLst>
                                <a:gd name="T0" fmla="+- 0 527 239"/>
                                <a:gd name="T1" fmla="*/ 527 h 289"/>
                                <a:gd name="T2" fmla="+- 0 527 239"/>
                                <a:gd name="T3" fmla="*/ 527 h 289"/>
                              </a:gdLst>
                              <a:ahLst/>
                              <a:cxnLst>
                                <a:cxn ang="0">
                                  <a:pos x="0" y="T1"/>
                                </a:cxn>
                                <a:cxn ang="0">
                                  <a:pos x="0" y="T3"/>
                                </a:cxn>
                              </a:cxnLst>
                              <a:rect l="0" t="0" r="r" b="b"/>
                              <a:pathLst>
                                <a:path h="289">
                                  <a:moveTo>
                                    <a:pt x="0" y="288"/>
                                  </a:moveTo>
                                  <a:lnTo>
                                    <a:pt x="0" y="288"/>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Freeform 165" descr="blue screen" title="blue screen"/>
                          <wps:cNvSpPr>
                            <a:spLocks/>
                          </wps:cNvSpPr>
                          <wps:spPr bwMode="auto">
                            <a:xfrm>
                              <a:off x="7519" y="239"/>
                              <a:ext cx="2" cy="289"/>
                            </a:xfrm>
                            <a:custGeom>
                              <a:avLst/>
                              <a:gdLst>
                                <a:gd name="T0" fmla="+- 0 527 239"/>
                                <a:gd name="T1" fmla="*/ 527 h 289"/>
                                <a:gd name="T2" fmla="+- 0 239 239"/>
                                <a:gd name="T3" fmla="*/ 239 h 289"/>
                              </a:gdLst>
                              <a:ahLst/>
                              <a:cxnLst>
                                <a:cxn ang="0">
                                  <a:pos x="0" y="T1"/>
                                </a:cxn>
                                <a:cxn ang="0">
                                  <a:pos x="0" y="T3"/>
                                </a:cxn>
                              </a:cxnLst>
                              <a:rect l="0" t="0" r="r" b="b"/>
                              <a:pathLst>
                                <a:path h="289">
                                  <a:moveTo>
                                    <a:pt x="0" y="288"/>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64" descr="Reports Menu" title="Reports Menu"/>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6223" y="58"/>
                              <a:ext cx="1155"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9" name="Group 161"/>
                        <wpg:cNvGrpSpPr>
                          <a:grpSpLocks/>
                        </wpg:cNvGrpSpPr>
                        <wpg:grpSpPr bwMode="auto">
                          <a:xfrm>
                            <a:off x="6224" y="94"/>
                            <a:ext cx="1155" cy="289"/>
                            <a:chOff x="6224" y="94"/>
                            <a:chExt cx="1155" cy="289"/>
                          </a:xfrm>
                        </wpg:grpSpPr>
                        <wps:wsp>
                          <wps:cNvPr id="180" name="Freeform 162"/>
                          <wps:cNvSpPr>
                            <a:spLocks/>
                          </wps:cNvSpPr>
                          <wps:spPr bwMode="auto">
                            <a:xfrm>
                              <a:off x="6224" y="94"/>
                              <a:ext cx="1155" cy="289"/>
                            </a:xfrm>
                            <a:custGeom>
                              <a:avLst/>
                              <a:gdLst>
                                <a:gd name="T0" fmla="+- 0 6224 6224"/>
                                <a:gd name="T1" fmla="*/ T0 w 1155"/>
                                <a:gd name="T2" fmla="+- 0 383 94"/>
                                <a:gd name="T3" fmla="*/ 383 h 289"/>
                                <a:gd name="T4" fmla="+- 0 7378 6224"/>
                                <a:gd name="T5" fmla="*/ T4 w 1155"/>
                                <a:gd name="T6" fmla="+- 0 383 94"/>
                                <a:gd name="T7" fmla="*/ 383 h 289"/>
                                <a:gd name="T8" fmla="+- 0 7378 6224"/>
                                <a:gd name="T9" fmla="*/ T8 w 1155"/>
                                <a:gd name="T10" fmla="+- 0 94 94"/>
                                <a:gd name="T11" fmla="*/ 94 h 289"/>
                                <a:gd name="T12" fmla="+- 0 6224 6224"/>
                                <a:gd name="T13" fmla="*/ T12 w 1155"/>
                                <a:gd name="T14" fmla="+- 0 94 94"/>
                                <a:gd name="T15" fmla="*/ 94 h 289"/>
                                <a:gd name="T16" fmla="+- 0 6224 6224"/>
                                <a:gd name="T17" fmla="*/ T16 w 1155"/>
                                <a:gd name="T18" fmla="+- 0 383 94"/>
                                <a:gd name="T19" fmla="*/ 383 h 289"/>
                              </a:gdLst>
                              <a:ahLst/>
                              <a:cxnLst>
                                <a:cxn ang="0">
                                  <a:pos x="T1" y="T3"/>
                                </a:cxn>
                                <a:cxn ang="0">
                                  <a:pos x="T5" y="T7"/>
                                </a:cxn>
                                <a:cxn ang="0">
                                  <a:pos x="T9" y="T11"/>
                                </a:cxn>
                                <a:cxn ang="0">
                                  <a:pos x="T13" y="T15"/>
                                </a:cxn>
                                <a:cxn ang="0">
                                  <a:pos x="T17" y="T19"/>
                                </a:cxn>
                              </a:cxnLst>
                              <a:rect l="0" t="0" r="r" b="b"/>
                              <a:pathLst>
                                <a:path w="1155" h="289">
                                  <a:moveTo>
                                    <a:pt x="0" y="289"/>
                                  </a:moveTo>
                                  <a:lnTo>
                                    <a:pt x="1154" y="289"/>
                                  </a:lnTo>
                                  <a:lnTo>
                                    <a:pt x="1154" y="0"/>
                                  </a:lnTo>
                                  <a:lnTo>
                                    <a:pt x="0" y="0"/>
                                  </a:lnTo>
                                  <a:lnTo>
                                    <a:pt x="0" y="289"/>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 name="Group 159"/>
                        <wpg:cNvGrpSpPr>
                          <a:grpSpLocks/>
                        </wpg:cNvGrpSpPr>
                        <wpg:grpSpPr bwMode="auto">
                          <a:xfrm>
                            <a:off x="6368" y="672"/>
                            <a:ext cx="1155" cy="325"/>
                            <a:chOff x="6368" y="672"/>
                            <a:chExt cx="1155" cy="325"/>
                          </a:xfrm>
                        </wpg:grpSpPr>
                        <wps:wsp>
                          <wps:cNvPr id="182" name="Freeform 160" descr="Admin Menu" title="Admin Menu"/>
                          <wps:cNvSpPr>
                            <a:spLocks/>
                          </wps:cNvSpPr>
                          <wps:spPr bwMode="auto">
                            <a:xfrm>
                              <a:off x="6368" y="672"/>
                              <a:ext cx="1155" cy="325"/>
                            </a:xfrm>
                            <a:custGeom>
                              <a:avLst/>
                              <a:gdLst>
                                <a:gd name="T0" fmla="+- 0 6368 6368"/>
                                <a:gd name="T1" fmla="*/ T0 w 1155"/>
                                <a:gd name="T2" fmla="+- 0 997 672"/>
                                <a:gd name="T3" fmla="*/ 997 h 325"/>
                                <a:gd name="T4" fmla="+- 0 7523 6368"/>
                                <a:gd name="T5" fmla="*/ T4 w 1155"/>
                                <a:gd name="T6" fmla="+- 0 997 672"/>
                                <a:gd name="T7" fmla="*/ 997 h 325"/>
                                <a:gd name="T8" fmla="+- 0 7523 6368"/>
                                <a:gd name="T9" fmla="*/ T8 w 1155"/>
                                <a:gd name="T10" fmla="+- 0 672 672"/>
                                <a:gd name="T11" fmla="*/ 672 h 325"/>
                                <a:gd name="T12" fmla="+- 0 6368 6368"/>
                                <a:gd name="T13" fmla="*/ T12 w 1155"/>
                                <a:gd name="T14" fmla="+- 0 672 672"/>
                                <a:gd name="T15" fmla="*/ 672 h 325"/>
                                <a:gd name="T16" fmla="+- 0 6368 6368"/>
                                <a:gd name="T17" fmla="*/ T16 w 1155"/>
                                <a:gd name="T18" fmla="+- 0 997 672"/>
                                <a:gd name="T19" fmla="*/ 997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4" name="Group 156"/>
                        <wpg:cNvGrpSpPr>
                          <a:grpSpLocks/>
                        </wpg:cNvGrpSpPr>
                        <wpg:grpSpPr bwMode="auto">
                          <a:xfrm>
                            <a:off x="6368" y="672"/>
                            <a:ext cx="1155" cy="2"/>
                            <a:chOff x="6368" y="672"/>
                            <a:chExt cx="1155" cy="2"/>
                          </a:xfrm>
                        </wpg:grpSpPr>
                        <wps:wsp>
                          <wps:cNvPr id="186" name="Freeform 158"/>
                          <wps:cNvSpPr>
                            <a:spLocks/>
                          </wps:cNvSpPr>
                          <wps:spPr bwMode="auto">
                            <a:xfrm>
                              <a:off x="6368" y="672"/>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57"/>
                          <wps:cNvSpPr>
                            <a:spLocks/>
                          </wps:cNvSpPr>
                          <wps:spPr bwMode="auto">
                            <a:xfrm>
                              <a:off x="6368" y="672"/>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 name="Group 152"/>
                        <wpg:cNvGrpSpPr>
                          <a:grpSpLocks/>
                        </wpg:cNvGrpSpPr>
                        <wpg:grpSpPr bwMode="auto">
                          <a:xfrm>
                            <a:off x="7523" y="672"/>
                            <a:ext cx="2" cy="325"/>
                            <a:chOff x="7523" y="672"/>
                            <a:chExt cx="2" cy="325"/>
                          </a:xfrm>
                        </wpg:grpSpPr>
                        <wps:wsp>
                          <wps:cNvPr id="191" name="Freeform 155"/>
                          <wps:cNvSpPr>
                            <a:spLocks/>
                          </wps:cNvSpPr>
                          <wps:spPr bwMode="auto">
                            <a:xfrm>
                              <a:off x="7523" y="672"/>
                              <a:ext cx="2" cy="325"/>
                            </a:xfrm>
                            <a:custGeom>
                              <a:avLst/>
                              <a:gdLst>
                                <a:gd name="T0" fmla="+- 0 997 672"/>
                                <a:gd name="T1" fmla="*/ 997 h 325"/>
                                <a:gd name="T2" fmla="+- 0 997 672"/>
                                <a:gd name="T3" fmla="*/ 997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54"/>
                          <wps:cNvSpPr>
                            <a:spLocks/>
                          </wps:cNvSpPr>
                          <wps:spPr bwMode="auto">
                            <a:xfrm>
                              <a:off x="7523" y="672"/>
                              <a:ext cx="2" cy="325"/>
                            </a:xfrm>
                            <a:custGeom>
                              <a:avLst/>
                              <a:gdLst>
                                <a:gd name="T0" fmla="+- 0 997 672"/>
                                <a:gd name="T1" fmla="*/ 997 h 325"/>
                                <a:gd name="T2" fmla="+- 0 672 672"/>
                                <a:gd name="T3" fmla="*/ 672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 name="Picture 153" descr="Admin Menu" title="Admin Menu"/>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6223" y="527"/>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6" name="Group 150"/>
                        <wpg:cNvGrpSpPr>
                          <a:grpSpLocks/>
                        </wpg:cNvGrpSpPr>
                        <wpg:grpSpPr bwMode="auto">
                          <a:xfrm>
                            <a:off x="6224" y="527"/>
                            <a:ext cx="1155" cy="325"/>
                            <a:chOff x="6224" y="527"/>
                            <a:chExt cx="1155" cy="325"/>
                          </a:xfrm>
                        </wpg:grpSpPr>
                        <wps:wsp>
                          <wps:cNvPr id="197" name="Freeform 151"/>
                          <wps:cNvSpPr>
                            <a:spLocks/>
                          </wps:cNvSpPr>
                          <wps:spPr bwMode="auto">
                            <a:xfrm>
                              <a:off x="6224" y="527"/>
                              <a:ext cx="1155" cy="325"/>
                            </a:xfrm>
                            <a:custGeom>
                              <a:avLst/>
                              <a:gdLst>
                                <a:gd name="T0" fmla="+- 0 6224 6224"/>
                                <a:gd name="T1" fmla="*/ T0 w 1155"/>
                                <a:gd name="T2" fmla="+- 0 852 527"/>
                                <a:gd name="T3" fmla="*/ 852 h 325"/>
                                <a:gd name="T4" fmla="+- 0 7378 6224"/>
                                <a:gd name="T5" fmla="*/ T4 w 1155"/>
                                <a:gd name="T6" fmla="+- 0 852 527"/>
                                <a:gd name="T7" fmla="*/ 852 h 325"/>
                                <a:gd name="T8" fmla="+- 0 7378 6224"/>
                                <a:gd name="T9" fmla="*/ T8 w 1155"/>
                                <a:gd name="T10" fmla="+- 0 527 527"/>
                                <a:gd name="T11" fmla="*/ 527 h 325"/>
                                <a:gd name="T12" fmla="+- 0 6224 6224"/>
                                <a:gd name="T13" fmla="*/ T12 w 1155"/>
                                <a:gd name="T14" fmla="+- 0 527 527"/>
                                <a:gd name="T15" fmla="*/ 527 h 325"/>
                                <a:gd name="T16" fmla="+- 0 6224 6224"/>
                                <a:gd name="T17" fmla="*/ T16 w 1155"/>
                                <a:gd name="T18" fmla="+- 0 852 527"/>
                                <a:gd name="T19" fmla="*/ 852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 name="Group 148"/>
                        <wpg:cNvGrpSpPr>
                          <a:grpSpLocks/>
                        </wpg:cNvGrpSpPr>
                        <wpg:grpSpPr bwMode="auto">
                          <a:xfrm>
                            <a:off x="6069" y="239"/>
                            <a:ext cx="155" cy="147"/>
                            <a:chOff x="6069" y="239"/>
                            <a:chExt cx="155" cy="147"/>
                          </a:xfrm>
                        </wpg:grpSpPr>
                        <wps:wsp>
                          <wps:cNvPr id="199" name="Freeform 149" descr="arrow" title="arrow"/>
                          <wps:cNvSpPr>
                            <a:spLocks/>
                          </wps:cNvSpPr>
                          <wps:spPr bwMode="auto">
                            <a:xfrm>
                              <a:off x="6069" y="239"/>
                              <a:ext cx="155" cy="147"/>
                            </a:xfrm>
                            <a:custGeom>
                              <a:avLst/>
                              <a:gdLst>
                                <a:gd name="T0" fmla="+- 0 6224 6069"/>
                                <a:gd name="T1" fmla="*/ T0 w 155"/>
                                <a:gd name="T2" fmla="+- 0 239 239"/>
                                <a:gd name="T3" fmla="*/ 239 h 147"/>
                                <a:gd name="T4" fmla="+- 0 6069 6069"/>
                                <a:gd name="T5" fmla="*/ T4 w 155"/>
                                <a:gd name="T6" fmla="+- 0 277 239"/>
                                <a:gd name="T7" fmla="*/ 277 h 147"/>
                                <a:gd name="T8" fmla="+- 0 6161 6069"/>
                                <a:gd name="T9" fmla="*/ T8 w 155"/>
                                <a:gd name="T10" fmla="+- 0 385 239"/>
                                <a:gd name="T11" fmla="*/ 385 h 147"/>
                                <a:gd name="T12" fmla="+- 0 6224 6069"/>
                                <a:gd name="T13" fmla="*/ T12 w 155"/>
                                <a:gd name="T14" fmla="+- 0 239 239"/>
                                <a:gd name="T15" fmla="*/ 239 h 147"/>
                              </a:gdLst>
                              <a:ahLst/>
                              <a:cxnLst>
                                <a:cxn ang="0">
                                  <a:pos x="T1" y="T3"/>
                                </a:cxn>
                                <a:cxn ang="0">
                                  <a:pos x="T5" y="T7"/>
                                </a:cxn>
                                <a:cxn ang="0">
                                  <a:pos x="T9" y="T11"/>
                                </a:cxn>
                                <a:cxn ang="0">
                                  <a:pos x="T13" y="T15"/>
                                </a:cxn>
                              </a:cxnLst>
                              <a:rect l="0" t="0" r="r" b="b"/>
                              <a:pathLst>
                                <a:path w="155" h="147">
                                  <a:moveTo>
                                    <a:pt x="155" y="0"/>
                                  </a:moveTo>
                                  <a:lnTo>
                                    <a:pt x="0" y="38"/>
                                  </a:lnTo>
                                  <a:lnTo>
                                    <a:pt x="92" y="146"/>
                                  </a:lnTo>
                                  <a:lnTo>
                                    <a:pt x="1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0" name="Group 146"/>
                        <wpg:cNvGrpSpPr>
                          <a:grpSpLocks/>
                        </wpg:cNvGrpSpPr>
                        <wpg:grpSpPr bwMode="auto">
                          <a:xfrm>
                            <a:off x="5466" y="-99"/>
                            <a:ext cx="678" cy="802"/>
                            <a:chOff x="5466" y="-99"/>
                            <a:chExt cx="678" cy="802"/>
                          </a:xfrm>
                        </wpg:grpSpPr>
                        <wps:wsp>
                          <wps:cNvPr id="202" name="Freeform 147" descr="arrows" title="arrows"/>
                          <wps:cNvSpPr>
                            <a:spLocks/>
                          </wps:cNvSpPr>
                          <wps:spPr bwMode="auto">
                            <a:xfrm>
                              <a:off x="5466" y="-99"/>
                              <a:ext cx="678" cy="802"/>
                            </a:xfrm>
                            <a:custGeom>
                              <a:avLst/>
                              <a:gdLst>
                                <a:gd name="T0" fmla="+- 0 5466 5466"/>
                                <a:gd name="T1" fmla="*/ T0 w 678"/>
                                <a:gd name="T2" fmla="+- 0 703 -99"/>
                                <a:gd name="T3" fmla="*/ 703 h 802"/>
                                <a:gd name="T4" fmla="+- 0 6143 5466"/>
                                <a:gd name="T5" fmla="*/ T4 w 678"/>
                                <a:gd name="T6" fmla="+- 0 -99 -99"/>
                                <a:gd name="T7" fmla="*/ -99 h 802"/>
                              </a:gdLst>
                              <a:ahLst/>
                              <a:cxnLst>
                                <a:cxn ang="0">
                                  <a:pos x="T1" y="T3"/>
                                </a:cxn>
                                <a:cxn ang="0">
                                  <a:pos x="T5" y="T7"/>
                                </a:cxn>
                              </a:cxnLst>
                              <a:rect l="0" t="0" r="r" b="b"/>
                              <a:pathLst>
                                <a:path w="678" h="802">
                                  <a:moveTo>
                                    <a:pt x="0" y="802"/>
                                  </a:moveTo>
                                  <a:lnTo>
                                    <a:pt x="677"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4" name="Group 144"/>
                        <wpg:cNvGrpSpPr>
                          <a:grpSpLocks/>
                        </wpg:cNvGrpSpPr>
                        <wpg:grpSpPr bwMode="auto">
                          <a:xfrm>
                            <a:off x="6077" y="-194"/>
                            <a:ext cx="147" cy="155"/>
                            <a:chOff x="6077" y="-194"/>
                            <a:chExt cx="147" cy="155"/>
                          </a:xfrm>
                        </wpg:grpSpPr>
                        <wps:wsp>
                          <wps:cNvPr id="206" name="Freeform 145" descr="arrow" title="arrow"/>
                          <wps:cNvSpPr>
                            <a:spLocks/>
                          </wps:cNvSpPr>
                          <wps:spPr bwMode="auto">
                            <a:xfrm>
                              <a:off x="6077" y="-194"/>
                              <a:ext cx="147" cy="155"/>
                            </a:xfrm>
                            <a:custGeom>
                              <a:avLst/>
                              <a:gdLst>
                                <a:gd name="T0" fmla="+- 0 6224 6077"/>
                                <a:gd name="T1" fmla="*/ T0 w 147"/>
                                <a:gd name="T2" fmla="+- 0 -194 -194"/>
                                <a:gd name="T3" fmla="*/ -194 h 155"/>
                                <a:gd name="T4" fmla="+- 0 6077 6077"/>
                                <a:gd name="T5" fmla="*/ T4 w 147"/>
                                <a:gd name="T6" fmla="+- 0 -131 -194"/>
                                <a:gd name="T7" fmla="*/ -131 h 155"/>
                                <a:gd name="T8" fmla="+- 0 6186 6077"/>
                                <a:gd name="T9" fmla="*/ T8 w 147"/>
                                <a:gd name="T10" fmla="+- 0 -40 -194"/>
                                <a:gd name="T11" fmla="*/ -40 h 155"/>
                                <a:gd name="T12" fmla="+- 0 6224 6077"/>
                                <a:gd name="T13" fmla="*/ T12 w 147"/>
                                <a:gd name="T14" fmla="+- 0 -194 -194"/>
                                <a:gd name="T15" fmla="*/ -194 h 155"/>
                              </a:gdLst>
                              <a:ahLst/>
                              <a:cxnLst>
                                <a:cxn ang="0">
                                  <a:pos x="T1" y="T3"/>
                                </a:cxn>
                                <a:cxn ang="0">
                                  <a:pos x="T5" y="T7"/>
                                </a:cxn>
                                <a:cxn ang="0">
                                  <a:pos x="T9" y="T11"/>
                                </a:cxn>
                                <a:cxn ang="0">
                                  <a:pos x="T13" y="T15"/>
                                </a:cxn>
                              </a:cxnLst>
                              <a:rect l="0" t="0" r="r" b="b"/>
                              <a:pathLst>
                                <a:path w="147" h="155">
                                  <a:moveTo>
                                    <a:pt x="147" y="0"/>
                                  </a:moveTo>
                                  <a:lnTo>
                                    <a:pt x="0" y="63"/>
                                  </a:lnTo>
                                  <a:lnTo>
                                    <a:pt x="109" y="154"/>
                                  </a:lnTo>
                                  <a:lnTo>
                                    <a:pt x="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42"/>
                        <wpg:cNvGrpSpPr>
                          <a:grpSpLocks/>
                        </wpg:cNvGrpSpPr>
                        <wpg:grpSpPr bwMode="auto">
                          <a:xfrm>
                            <a:off x="5466" y="740"/>
                            <a:ext cx="644" cy="282"/>
                            <a:chOff x="5466" y="740"/>
                            <a:chExt cx="644" cy="282"/>
                          </a:xfrm>
                        </wpg:grpSpPr>
                        <wps:wsp>
                          <wps:cNvPr id="210" name="Freeform 143" descr="arrow" title="arrow"/>
                          <wps:cNvSpPr>
                            <a:spLocks/>
                          </wps:cNvSpPr>
                          <wps:spPr bwMode="auto">
                            <a:xfrm>
                              <a:off x="5466" y="740"/>
                              <a:ext cx="644" cy="282"/>
                            </a:xfrm>
                            <a:custGeom>
                              <a:avLst/>
                              <a:gdLst>
                                <a:gd name="T0" fmla="+- 0 5466 5466"/>
                                <a:gd name="T1" fmla="*/ T0 w 644"/>
                                <a:gd name="T2" fmla="+- 0 1022 740"/>
                                <a:gd name="T3" fmla="*/ 1022 h 282"/>
                                <a:gd name="T4" fmla="+- 0 6109 5466"/>
                                <a:gd name="T5" fmla="*/ T4 w 644"/>
                                <a:gd name="T6" fmla="+- 0 740 740"/>
                                <a:gd name="T7" fmla="*/ 740 h 282"/>
                              </a:gdLst>
                              <a:ahLst/>
                              <a:cxnLst>
                                <a:cxn ang="0">
                                  <a:pos x="T1" y="T3"/>
                                </a:cxn>
                                <a:cxn ang="0">
                                  <a:pos x="T5" y="T7"/>
                                </a:cxn>
                              </a:cxnLst>
                              <a:rect l="0" t="0" r="r" b="b"/>
                              <a:pathLst>
                                <a:path w="644" h="282">
                                  <a:moveTo>
                                    <a:pt x="0" y="282"/>
                                  </a:moveTo>
                                  <a:lnTo>
                                    <a:pt x="64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2" name="Group 140"/>
                        <wpg:cNvGrpSpPr>
                          <a:grpSpLocks/>
                        </wpg:cNvGrpSpPr>
                        <wpg:grpSpPr bwMode="auto">
                          <a:xfrm>
                            <a:off x="6064" y="682"/>
                            <a:ext cx="160" cy="131"/>
                            <a:chOff x="6064" y="682"/>
                            <a:chExt cx="160" cy="131"/>
                          </a:xfrm>
                        </wpg:grpSpPr>
                        <wps:wsp>
                          <wps:cNvPr id="214" name="Freeform 141"/>
                          <wps:cNvSpPr>
                            <a:spLocks/>
                          </wps:cNvSpPr>
                          <wps:spPr bwMode="auto">
                            <a:xfrm>
                              <a:off x="6064" y="682"/>
                              <a:ext cx="160" cy="131"/>
                            </a:xfrm>
                            <a:custGeom>
                              <a:avLst/>
                              <a:gdLst>
                                <a:gd name="T0" fmla="+- 0 6064 6064"/>
                                <a:gd name="T1" fmla="*/ T0 w 160"/>
                                <a:gd name="T2" fmla="+- 0 682 682"/>
                                <a:gd name="T3" fmla="*/ 682 h 131"/>
                                <a:gd name="T4" fmla="+- 0 6122 6064"/>
                                <a:gd name="T5" fmla="*/ T4 w 160"/>
                                <a:gd name="T6" fmla="+- 0 812 682"/>
                                <a:gd name="T7" fmla="*/ 812 h 131"/>
                                <a:gd name="T8" fmla="+- 0 6224 6064"/>
                                <a:gd name="T9" fmla="*/ T8 w 160"/>
                                <a:gd name="T10" fmla="+- 0 690 682"/>
                                <a:gd name="T11" fmla="*/ 690 h 131"/>
                                <a:gd name="T12" fmla="+- 0 6064 6064"/>
                                <a:gd name="T13" fmla="*/ T12 w 160"/>
                                <a:gd name="T14" fmla="+- 0 682 682"/>
                                <a:gd name="T15" fmla="*/ 682 h 131"/>
                              </a:gdLst>
                              <a:ahLst/>
                              <a:cxnLst>
                                <a:cxn ang="0">
                                  <a:pos x="T1" y="T3"/>
                                </a:cxn>
                                <a:cxn ang="0">
                                  <a:pos x="T5" y="T7"/>
                                </a:cxn>
                                <a:cxn ang="0">
                                  <a:pos x="T9" y="T11"/>
                                </a:cxn>
                                <a:cxn ang="0">
                                  <a:pos x="T13" y="T15"/>
                                </a:cxn>
                              </a:cxnLst>
                              <a:rect l="0" t="0" r="r" b="b"/>
                              <a:pathLst>
                                <a:path w="160" h="131">
                                  <a:moveTo>
                                    <a:pt x="0" y="0"/>
                                  </a:moveTo>
                                  <a:lnTo>
                                    <a:pt x="58" y="130"/>
                                  </a:lnTo>
                                  <a:lnTo>
                                    <a:pt x="160"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38"/>
                        <wpg:cNvGrpSpPr>
                          <a:grpSpLocks/>
                        </wpg:cNvGrpSpPr>
                        <wpg:grpSpPr bwMode="auto">
                          <a:xfrm>
                            <a:off x="4455" y="2038"/>
                            <a:ext cx="1155" cy="867"/>
                            <a:chOff x="4455" y="2038"/>
                            <a:chExt cx="1155" cy="867"/>
                          </a:xfrm>
                        </wpg:grpSpPr>
                        <wps:wsp>
                          <wps:cNvPr id="218" name="Freeform 139" descr="History screen" title="History screen"/>
                          <wps:cNvSpPr>
                            <a:spLocks/>
                          </wps:cNvSpPr>
                          <wps:spPr bwMode="auto">
                            <a:xfrm>
                              <a:off x="4455" y="2038"/>
                              <a:ext cx="1155" cy="867"/>
                            </a:xfrm>
                            <a:custGeom>
                              <a:avLst/>
                              <a:gdLst>
                                <a:gd name="T0" fmla="+- 0 4455 4455"/>
                                <a:gd name="T1" fmla="*/ T0 w 1155"/>
                                <a:gd name="T2" fmla="+- 0 2904 2038"/>
                                <a:gd name="T3" fmla="*/ 2904 h 867"/>
                                <a:gd name="T4" fmla="+- 0 5610 4455"/>
                                <a:gd name="T5" fmla="*/ T4 w 1155"/>
                                <a:gd name="T6" fmla="+- 0 2904 2038"/>
                                <a:gd name="T7" fmla="*/ 2904 h 867"/>
                                <a:gd name="T8" fmla="+- 0 5610 4455"/>
                                <a:gd name="T9" fmla="*/ T8 w 1155"/>
                                <a:gd name="T10" fmla="+- 0 2038 2038"/>
                                <a:gd name="T11" fmla="*/ 2038 h 867"/>
                                <a:gd name="T12" fmla="+- 0 4455 4455"/>
                                <a:gd name="T13" fmla="*/ T12 w 1155"/>
                                <a:gd name="T14" fmla="+- 0 2038 2038"/>
                                <a:gd name="T15" fmla="*/ 2038 h 867"/>
                                <a:gd name="T16" fmla="+- 0 4455 4455"/>
                                <a:gd name="T17" fmla="*/ T16 w 1155"/>
                                <a:gd name="T18" fmla="+- 0 2904 2038"/>
                                <a:gd name="T19" fmla="*/ 2904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35"/>
                        <wpg:cNvGrpSpPr>
                          <a:grpSpLocks/>
                        </wpg:cNvGrpSpPr>
                        <wpg:grpSpPr bwMode="auto">
                          <a:xfrm>
                            <a:off x="4455" y="2038"/>
                            <a:ext cx="1155" cy="2"/>
                            <a:chOff x="4455" y="2038"/>
                            <a:chExt cx="1155" cy="2"/>
                          </a:xfrm>
                        </wpg:grpSpPr>
                        <wps:wsp>
                          <wps:cNvPr id="222" name="Freeform 137"/>
                          <wps:cNvSpPr>
                            <a:spLocks/>
                          </wps:cNvSpPr>
                          <wps:spPr bwMode="auto">
                            <a:xfrm>
                              <a:off x="4455" y="2038"/>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136"/>
                          <wps:cNvSpPr>
                            <a:spLocks/>
                          </wps:cNvSpPr>
                          <wps:spPr bwMode="auto">
                            <a:xfrm>
                              <a:off x="4455" y="2038"/>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 name="Group 131"/>
                        <wpg:cNvGrpSpPr>
                          <a:grpSpLocks/>
                        </wpg:cNvGrpSpPr>
                        <wpg:grpSpPr bwMode="auto">
                          <a:xfrm>
                            <a:off x="5610" y="2038"/>
                            <a:ext cx="2" cy="867"/>
                            <a:chOff x="5610" y="2038"/>
                            <a:chExt cx="2" cy="867"/>
                          </a:xfrm>
                        </wpg:grpSpPr>
                        <wps:wsp>
                          <wps:cNvPr id="232" name="Freeform 134"/>
                          <wps:cNvSpPr>
                            <a:spLocks/>
                          </wps:cNvSpPr>
                          <wps:spPr bwMode="auto">
                            <a:xfrm>
                              <a:off x="5610" y="2038"/>
                              <a:ext cx="2" cy="867"/>
                            </a:xfrm>
                            <a:custGeom>
                              <a:avLst/>
                              <a:gdLst>
                                <a:gd name="T0" fmla="+- 0 2904 2038"/>
                                <a:gd name="T1" fmla="*/ 2904 h 867"/>
                                <a:gd name="T2" fmla="+- 0 2904 2038"/>
                                <a:gd name="T3" fmla="*/ 2904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Freeform 133" descr="History screen" title="History screen"/>
                          <wps:cNvSpPr>
                            <a:spLocks/>
                          </wps:cNvSpPr>
                          <wps:spPr bwMode="auto">
                            <a:xfrm>
                              <a:off x="5610" y="2038"/>
                              <a:ext cx="2" cy="867"/>
                            </a:xfrm>
                            <a:custGeom>
                              <a:avLst/>
                              <a:gdLst>
                                <a:gd name="T0" fmla="+- 0 2904 2038"/>
                                <a:gd name="T1" fmla="*/ 2904 h 867"/>
                                <a:gd name="T2" fmla="+- 0 2038 2038"/>
                                <a:gd name="T3" fmla="*/ 2038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 name="Picture 132" descr="History Screen" title="History Screen"/>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4311" y="1894"/>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8" name="Group 129"/>
                        <wpg:cNvGrpSpPr>
                          <a:grpSpLocks/>
                        </wpg:cNvGrpSpPr>
                        <wpg:grpSpPr bwMode="auto">
                          <a:xfrm>
                            <a:off x="4311" y="1894"/>
                            <a:ext cx="1155" cy="867"/>
                            <a:chOff x="4311" y="1894"/>
                            <a:chExt cx="1155" cy="867"/>
                          </a:xfrm>
                        </wpg:grpSpPr>
                        <wps:wsp>
                          <wps:cNvPr id="242" name="Freeform 130" descr="history" title="history"/>
                          <wps:cNvSpPr>
                            <a:spLocks/>
                          </wps:cNvSpPr>
                          <wps:spPr bwMode="auto">
                            <a:xfrm>
                              <a:off x="4311" y="1894"/>
                              <a:ext cx="1155" cy="867"/>
                            </a:xfrm>
                            <a:custGeom>
                              <a:avLst/>
                              <a:gdLst>
                                <a:gd name="T0" fmla="+- 0 4311 4311"/>
                                <a:gd name="T1" fmla="*/ T0 w 1155"/>
                                <a:gd name="T2" fmla="+- 0 2760 1894"/>
                                <a:gd name="T3" fmla="*/ 2760 h 867"/>
                                <a:gd name="T4" fmla="+- 0 5466 4311"/>
                                <a:gd name="T5" fmla="*/ T4 w 1155"/>
                                <a:gd name="T6" fmla="+- 0 2760 1894"/>
                                <a:gd name="T7" fmla="*/ 2760 h 867"/>
                                <a:gd name="T8" fmla="+- 0 5466 4311"/>
                                <a:gd name="T9" fmla="*/ T8 w 1155"/>
                                <a:gd name="T10" fmla="+- 0 1894 1894"/>
                                <a:gd name="T11" fmla="*/ 1894 h 867"/>
                                <a:gd name="T12" fmla="+- 0 4311 4311"/>
                                <a:gd name="T13" fmla="*/ T12 w 1155"/>
                                <a:gd name="T14" fmla="+- 0 1894 1894"/>
                                <a:gd name="T15" fmla="*/ 1894 h 867"/>
                                <a:gd name="T16" fmla="+- 0 4311 4311"/>
                                <a:gd name="T17" fmla="*/ T16 w 1155"/>
                                <a:gd name="T18" fmla="+- 0 2760 1894"/>
                                <a:gd name="T19" fmla="*/ 2760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3" name="Group 127"/>
                        <wpg:cNvGrpSpPr>
                          <a:grpSpLocks/>
                        </wpg:cNvGrpSpPr>
                        <wpg:grpSpPr bwMode="auto">
                          <a:xfrm>
                            <a:off x="4888" y="1663"/>
                            <a:ext cx="2" cy="127"/>
                            <a:chOff x="4888" y="1663"/>
                            <a:chExt cx="2" cy="127"/>
                          </a:xfrm>
                        </wpg:grpSpPr>
                        <wps:wsp>
                          <wps:cNvPr id="244" name="Freeform 128"/>
                          <wps:cNvSpPr>
                            <a:spLocks/>
                          </wps:cNvSpPr>
                          <wps:spPr bwMode="auto">
                            <a:xfrm>
                              <a:off x="4888" y="1663"/>
                              <a:ext cx="2" cy="127"/>
                            </a:xfrm>
                            <a:custGeom>
                              <a:avLst/>
                              <a:gdLst>
                                <a:gd name="T0" fmla="+- 0 1663 1663"/>
                                <a:gd name="T1" fmla="*/ 1663 h 127"/>
                                <a:gd name="T2" fmla="+- 0 1789 1663"/>
                                <a:gd name="T3" fmla="*/ 1789 h 127"/>
                              </a:gdLst>
                              <a:ahLst/>
                              <a:cxnLst>
                                <a:cxn ang="0">
                                  <a:pos x="0" y="T1"/>
                                </a:cxn>
                                <a:cxn ang="0">
                                  <a:pos x="0" y="T3"/>
                                </a:cxn>
                              </a:cxnLst>
                              <a:rect l="0" t="0" r="r" b="b"/>
                              <a:pathLst>
                                <a:path h="127">
                                  <a:moveTo>
                                    <a:pt x="0" y="0"/>
                                  </a:moveTo>
                                  <a:lnTo>
                                    <a:pt x="0" y="12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125"/>
                        <wpg:cNvGrpSpPr>
                          <a:grpSpLocks/>
                        </wpg:cNvGrpSpPr>
                        <wpg:grpSpPr bwMode="auto">
                          <a:xfrm>
                            <a:off x="4829" y="1775"/>
                            <a:ext cx="120" cy="120"/>
                            <a:chOff x="4829" y="1775"/>
                            <a:chExt cx="120" cy="120"/>
                          </a:xfrm>
                        </wpg:grpSpPr>
                        <wps:wsp>
                          <wps:cNvPr id="248" name="Freeform 126" descr="arrow" title="arrow"/>
                          <wps:cNvSpPr>
                            <a:spLocks/>
                          </wps:cNvSpPr>
                          <wps:spPr bwMode="auto">
                            <a:xfrm>
                              <a:off x="4829" y="1775"/>
                              <a:ext cx="120" cy="120"/>
                            </a:xfrm>
                            <a:custGeom>
                              <a:avLst/>
                              <a:gdLst>
                                <a:gd name="T0" fmla="+- 0 4948 4829"/>
                                <a:gd name="T1" fmla="*/ T0 w 120"/>
                                <a:gd name="T2" fmla="+- 0 1775 1775"/>
                                <a:gd name="T3" fmla="*/ 1775 h 120"/>
                                <a:gd name="T4" fmla="+- 0 4829 4829"/>
                                <a:gd name="T5" fmla="*/ T4 w 120"/>
                                <a:gd name="T6" fmla="+- 0 1775 1775"/>
                                <a:gd name="T7" fmla="*/ 1775 h 120"/>
                                <a:gd name="T8" fmla="+- 0 4888 4829"/>
                                <a:gd name="T9" fmla="*/ T8 w 120"/>
                                <a:gd name="T10" fmla="+- 0 1894 1775"/>
                                <a:gd name="T11" fmla="*/ 1894 h 120"/>
                                <a:gd name="T12" fmla="+- 0 4948 4829"/>
                                <a:gd name="T13" fmla="*/ T12 w 120"/>
                                <a:gd name="T14" fmla="+- 0 1775 1775"/>
                                <a:gd name="T15" fmla="*/ 1775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123"/>
                        <wpg:cNvGrpSpPr>
                          <a:grpSpLocks/>
                        </wpg:cNvGrpSpPr>
                        <wpg:grpSpPr bwMode="auto">
                          <a:xfrm>
                            <a:off x="4888" y="2760"/>
                            <a:ext cx="2" cy="995"/>
                            <a:chOff x="4888" y="2760"/>
                            <a:chExt cx="2" cy="995"/>
                          </a:xfrm>
                        </wpg:grpSpPr>
                        <wps:wsp>
                          <wps:cNvPr id="252" name="Freeform 124" descr="arrow" title="arrow"/>
                          <wps:cNvSpPr>
                            <a:spLocks/>
                          </wps:cNvSpPr>
                          <wps:spPr bwMode="auto">
                            <a:xfrm>
                              <a:off x="4888" y="2760"/>
                              <a:ext cx="2" cy="995"/>
                            </a:xfrm>
                            <a:custGeom>
                              <a:avLst/>
                              <a:gdLst>
                                <a:gd name="T0" fmla="+- 0 2760 2760"/>
                                <a:gd name="T1" fmla="*/ 2760 h 995"/>
                                <a:gd name="T2" fmla="+- 0 3754 2760"/>
                                <a:gd name="T3" fmla="*/ 3754 h 995"/>
                              </a:gdLst>
                              <a:ahLst/>
                              <a:cxnLst>
                                <a:cxn ang="0">
                                  <a:pos x="0" y="T1"/>
                                </a:cxn>
                                <a:cxn ang="0">
                                  <a:pos x="0" y="T3"/>
                                </a:cxn>
                              </a:cxnLst>
                              <a:rect l="0" t="0" r="r" b="b"/>
                              <a:pathLst>
                                <a:path h="995">
                                  <a:moveTo>
                                    <a:pt x="0" y="0"/>
                                  </a:moveTo>
                                  <a:lnTo>
                                    <a:pt x="0" y="99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 name="Group 121"/>
                        <wpg:cNvGrpSpPr>
                          <a:grpSpLocks/>
                        </wpg:cNvGrpSpPr>
                        <wpg:grpSpPr bwMode="auto">
                          <a:xfrm>
                            <a:off x="4455" y="4023"/>
                            <a:ext cx="1155" cy="867"/>
                            <a:chOff x="4455" y="4023"/>
                            <a:chExt cx="1155" cy="867"/>
                          </a:xfrm>
                        </wpg:grpSpPr>
                        <wps:wsp>
                          <wps:cNvPr id="255" name="Freeform 122" descr="box" title="box"/>
                          <wps:cNvSpPr>
                            <a:spLocks/>
                          </wps:cNvSpPr>
                          <wps:spPr bwMode="auto">
                            <a:xfrm>
                              <a:off x="4455" y="4023"/>
                              <a:ext cx="1155" cy="867"/>
                            </a:xfrm>
                            <a:custGeom>
                              <a:avLst/>
                              <a:gdLst>
                                <a:gd name="T0" fmla="+- 0 4455 4455"/>
                                <a:gd name="T1" fmla="*/ T0 w 1155"/>
                                <a:gd name="T2" fmla="+- 0 4889 4023"/>
                                <a:gd name="T3" fmla="*/ 4889 h 867"/>
                                <a:gd name="T4" fmla="+- 0 5610 4455"/>
                                <a:gd name="T5" fmla="*/ T4 w 1155"/>
                                <a:gd name="T6" fmla="+- 0 4889 4023"/>
                                <a:gd name="T7" fmla="*/ 4889 h 867"/>
                                <a:gd name="T8" fmla="+- 0 5610 4455"/>
                                <a:gd name="T9" fmla="*/ T8 w 1155"/>
                                <a:gd name="T10" fmla="+- 0 4023 4023"/>
                                <a:gd name="T11" fmla="*/ 4023 h 867"/>
                                <a:gd name="T12" fmla="+- 0 4455 4455"/>
                                <a:gd name="T13" fmla="*/ T12 w 1155"/>
                                <a:gd name="T14" fmla="+- 0 4023 4023"/>
                                <a:gd name="T15" fmla="*/ 4023 h 867"/>
                                <a:gd name="T16" fmla="+- 0 4455 4455"/>
                                <a:gd name="T17" fmla="*/ T16 w 1155"/>
                                <a:gd name="T18" fmla="+- 0 4889 4023"/>
                                <a:gd name="T19" fmla="*/ 4889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846" name="Group 118"/>
                        <wpg:cNvGrpSpPr>
                          <a:grpSpLocks/>
                        </wpg:cNvGrpSpPr>
                        <wpg:grpSpPr bwMode="auto">
                          <a:xfrm>
                            <a:off x="4455" y="4023"/>
                            <a:ext cx="1155" cy="2"/>
                            <a:chOff x="4455" y="4023"/>
                            <a:chExt cx="1155" cy="2"/>
                          </a:xfrm>
                        </wpg:grpSpPr>
                        <wps:wsp>
                          <wps:cNvPr id="35849" name="Freeform 120"/>
                          <wps:cNvSpPr>
                            <a:spLocks/>
                          </wps:cNvSpPr>
                          <wps:spPr bwMode="auto">
                            <a:xfrm>
                              <a:off x="4455" y="4023"/>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51" name="Freeform 119"/>
                          <wps:cNvSpPr>
                            <a:spLocks/>
                          </wps:cNvSpPr>
                          <wps:spPr bwMode="auto">
                            <a:xfrm>
                              <a:off x="4455" y="4023"/>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852" name="Group 114"/>
                        <wpg:cNvGrpSpPr>
                          <a:grpSpLocks/>
                        </wpg:cNvGrpSpPr>
                        <wpg:grpSpPr bwMode="auto">
                          <a:xfrm>
                            <a:off x="5610" y="4023"/>
                            <a:ext cx="2" cy="867"/>
                            <a:chOff x="5610" y="4023"/>
                            <a:chExt cx="2" cy="867"/>
                          </a:xfrm>
                        </wpg:grpSpPr>
                        <wps:wsp>
                          <wps:cNvPr id="35853" name="Freeform 117"/>
                          <wps:cNvSpPr>
                            <a:spLocks/>
                          </wps:cNvSpPr>
                          <wps:spPr bwMode="auto">
                            <a:xfrm>
                              <a:off x="5610" y="4023"/>
                              <a:ext cx="2" cy="867"/>
                            </a:xfrm>
                            <a:custGeom>
                              <a:avLst/>
                              <a:gdLst>
                                <a:gd name="T0" fmla="+- 0 4889 4023"/>
                                <a:gd name="T1" fmla="*/ 4889 h 867"/>
                                <a:gd name="T2" fmla="+- 0 4889 4023"/>
                                <a:gd name="T3" fmla="*/ 4889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54" name="Freeform 116" descr="box" title="box"/>
                          <wps:cNvSpPr>
                            <a:spLocks/>
                          </wps:cNvSpPr>
                          <wps:spPr bwMode="auto">
                            <a:xfrm>
                              <a:off x="5610" y="4023"/>
                              <a:ext cx="2" cy="867"/>
                            </a:xfrm>
                            <a:custGeom>
                              <a:avLst/>
                              <a:gdLst>
                                <a:gd name="T0" fmla="+- 0 4889 4023"/>
                                <a:gd name="T1" fmla="*/ 4889 h 867"/>
                                <a:gd name="T2" fmla="+- 0 4023 4023"/>
                                <a:gd name="T3" fmla="*/ 4023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855" name="Picture 115" descr="box" title="box"/>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4311" y="387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857" name="Group 112"/>
                        <wpg:cNvGrpSpPr>
                          <a:grpSpLocks/>
                        </wpg:cNvGrpSpPr>
                        <wpg:grpSpPr bwMode="auto">
                          <a:xfrm>
                            <a:off x="4311" y="3879"/>
                            <a:ext cx="1155" cy="867"/>
                            <a:chOff x="4311" y="3879"/>
                            <a:chExt cx="1155" cy="867"/>
                          </a:xfrm>
                        </wpg:grpSpPr>
                        <wps:wsp>
                          <wps:cNvPr id="35859" name="Freeform 113" descr="ERMe" title="ERMe"/>
                          <wps:cNvSpPr>
                            <a:spLocks/>
                          </wps:cNvSpPr>
                          <wps:spPr bwMode="auto">
                            <a:xfrm>
                              <a:off x="4311" y="3879"/>
                              <a:ext cx="1155" cy="867"/>
                            </a:xfrm>
                            <a:custGeom>
                              <a:avLst/>
                              <a:gdLst>
                                <a:gd name="T0" fmla="+- 0 4311 4311"/>
                                <a:gd name="T1" fmla="*/ T0 w 1155"/>
                                <a:gd name="T2" fmla="+- 0 4745 3879"/>
                                <a:gd name="T3" fmla="*/ 4745 h 867"/>
                                <a:gd name="T4" fmla="+- 0 5466 4311"/>
                                <a:gd name="T5" fmla="*/ T4 w 1155"/>
                                <a:gd name="T6" fmla="+- 0 4745 3879"/>
                                <a:gd name="T7" fmla="*/ 4745 h 867"/>
                                <a:gd name="T8" fmla="+- 0 5466 4311"/>
                                <a:gd name="T9" fmla="*/ T8 w 1155"/>
                                <a:gd name="T10" fmla="+- 0 3879 3879"/>
                                <a:gd name="T11" fmla="*/ 3879 h 867"/>
                                <a:gd name="T12" fmla="+- 0 4311 4311"/>
                                <a:gd name="T13" fmla="*/ T12 w 1155"/>
                                <a:gd name="T14" fmla="+- 0 3879 3879"/>
                                <a:gd name="T15" fmla="*/ 3879 h 867"/>
                                <a:gd name="T16" fmla="+- 0 4311 4311"/>
                                <a:gd name="T17" fmla="*/ T16 w 1155"/>
                                <a:gd name="T18" fmla="+- 0 4745 3879"/>
                                <a:gd name="T19" fmla="*/ 4745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868" name="Group 110"/>
                        <wpg:cNvGrpSpPr>
                          <a:grpSpLocks/>
                        </wpg:cNvGrpSpPr>
                        <wpg:grpSpPr bwMode="auto">
                          <a:xfrm>
                            <a:off x="4817" y="3736"/>
                            <a:ext cx="143" cy="143"/>
                            <a:chOff x="4817" y="3736"/>
                            <a:chExt cx="143" cy="143"/>
                          </a:xfrm>
                        </wpg:grpSpPr>
                        <wps:wsp>
                          <wps:cNvPr id="35870" name="Freeform 111" descr="arrow" title="arrow"/>
                          <wps:cNvSpPr>
                            <a:spLocks/>
                          </wps:cNvSpPr>
                          <wps:spPr bwMode="auto">
                            <a:xfrm>
                              <a:off x="4817" y="3736"/>
                              <a:ext cx="143" cy="143"/>
                            </a:xfrm>
                            <a:custGeom>
                              <a:avLst/>
                              <a:gdLst>
                                <a:gd name="T0" fmla="+- 0 4959 4817"/>
                                <a:gd name="T1" fmla="*/ T0 w 143"/>
                                <a:gd name="T2" fmla="+- 0 3736 3736"/>
                                <a:gd name="T3" fmla="*/ 3736 h 143"/>
                                <a:gd name="T4" fmla="+- 0 4817 4817"/>
                                <a:gd name="T5" fmla="*/ T4 w 143"/>
                                <a:gd name="T6" fmla="+- 0 3736 3736"/>
                                <a:gd name="T7" fmla="*/ 3736 h 143"/>
                                <a:gd name="T8" fmla="+- 0 4888 4817"/>
                                <a:gd name="T9" fmla="*/ T8 w 143"/>
                                <a:gd name="T10" fmla="+- 0 3879 3736"/>
                                <a:gd name="T11" fmla="*/ 3879 h 143"/>
                                <a:gd name="T12" fmla="+- 0 4959 4817"/>
                                <a:gd name="T13" fmla="*/ T12 w 143"/>
                                <a:gd name="T14" fmla="+- 0 3736 3736"/>
                                <a:gd name="T15" fmla="*/ 3736 h 143"/>
                              </a:gdLst>
                              <a:ahLst/>
                              <a:cxnLst>
                                <a:cxn ang="0">
                                  <a:pos x="T1" y="T3"/>
                                </a:cxn>
                                <a:cxn ang="0">
                                  <a:pos x="T5" y="T7"/>
                                </a:cxn>
                                <a:cxn ang="0">
                                  <a:pos x="T9" y="T11"/>
                                </a:cxn>
                                <a:cxn ang="0">
                                  <a:pos x="T13" y="T15"/>
                                </a:cxn>
                              </a:cxnLst>
                              <a:rect l="0" t="0" r="r" b="b"/>
                              <a:pathLst>
                                <a:path w="143" h="143">
                                  <a:moveTo>
                                    <a:pt x="142" y="0"/>
                                  </a:moveTo>
                                  <a:lnTo>
                                    <a:pt x="0" y="0"/>
                                  </a:lnTo>
                                  <a:lnTo>
                                    <a:pt x="71"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6" name="Group 108"/>
                        <wpg:cNvGrpSpPr>
                          <a:grpSpLocks/>
                        </wpg:cNvGrpSpPr>
                        <wpg:grpSpPr bwMode="auto">
                          <a:xfrm>
                            <a:off x="4888" y="4849"/>
                            <a:ext cx="2" cy="674"/>
                            <a:chOff x="4888" y="4849"/>
                            <a:chExt cx="2" cy="674"/>
                          </a:xfrm>
                        </wpg:grpSpPr>
                        <wps:wsp>
                          <wps:cNvPr id="258" name="Freeform 109"/>
                          <wps:cNvSpPr>
                            <a:spLocks/>
                          </wps:cNvSpPr>
                          <wps:spPr bwMode="auto">
                            <a:xfrm>
                              <a:off x="4888" y="4849"/>
                              <a:ext cx="2" cy="674"/>
                            </a:xfrm>
                            <a:custGeom>
                              <a:avLst/>
                              <a:gdLst>
                                <a:gd name="T0" fmla="+- 0 4849 4849"/>
                                <a:gd name="T1" fmla="*/ 4849 h 674"/>
                                <a:gd name="T2" fmla="+- 0 5523 4849"/>
                                <a:gd name="T3" fmla="*/ 5523 h 674"/>
                              </a:gdLst>
                              <a:ahLst/>
                              <a:cxnLst>
                                <a:cxn ang="0">
                                  <a:pos x="0" y="T1"/>
                                </a:cxn>
                                <a:cxn ang="0">
                                  <a:pos x="0" y="T3"/>
                                </a:cxn>
                              </a:cxnLst>
                              <a:rect l="0" t="0" r="r" b="b"/>
                              <a:pathLst>
                                <a:path h="674">
                                  <a:moveTo>
                                    <a:pt x="0" y="0"/>
                                  </a:moveTo>
                                  <a:lnTo>
                                    <a:pt x="0" y="67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0" name="Group 106"/>
                        <wpg:cNvGrpSpPr>
                          <a:grpSpLocks/>
                        </wpg:cNvGrpSpPr>
                        <wpg:grpSpPr bwMode="auto">
                          <a:xfrm>
                            <a:off x="4829" y="4745"/>
                            <a:ext cx="120" cy="120"/>
                            <a:chOff x="4829" y="4745"/>
                            <a:chExt cx="120" cy="120"/>
                          </a:xfrm>
                        </wpg:grpSpPr>
                        <wps:wsp>
                          <wps:cNvPr id="262" name="Freeform 107" descr="arrow" title="arrow"/>
                          <wps:cNvSpPr>
                            <a:spLocks/>
                          </wps:cNvSpPr>
                          <wps:spPr bwMode="auto">
                            <a:xfrm>
                              <a:off x="4829" y="4745"/>
                              <a:ext cx="120" cy="120"/>
                            </a:xfrm>
                            <a:custGeom>
                              <a:avLst/>
                              <a:gdLst>
                                <a:gd name="T0" fmla="+- 0 4888 4829"/>
                                <a:gd name="T1" fmla="*/ T0 w 120"/>
                                <a:gd name="T2" fmla="+- 0 4745 4745"/>
                                <a:gd name="T3" fmla="*/ 4745 h 120"/>
                                <a:gd name="T4" fmla="+- 0 4829 4829"/>
                                <a:gd name="T5" fmla="*/ T4 w 120"/>
                                <a:gd name="T6" fmla="+- 0 4864 4745"/>
                                <a:gd name="T7" fmla="*/ 4864 h 120"/>
                                <a:gd name="T8" fmla="+- 0 4948 4829"/>
                                <a:gd name="T9" fmla="*/ T8 w 120"/>
                                <a:gd name="T10" fmla="+- 0 4864 4745"/>
                                <a:gd name="T11" fmla="*/ 4864 h 120"/>
                                <a:gd name="T12" fmla="+- 0 4888 4829"/>
                                <a:gd name="T13" fmla="*/ T12 w 120"/>
                                <a:gd name="T14" fmla="+- 0 4745 4745"/>
                                <a:gd name="T15" fmla="*/ 4745 h 120"/>
                              </a:gdLst>
                              <a:ahLst/>
                              <a:cxnLst>
                                <a:cxn ang="0">
                                  <a:pos x="T1" y="T3"/>
                                </a:cxn>
                                <a:cxn ang="0">
                                  <a:pos x="T5" y="T7"/>
                                </a:cxn>
                                <a:cxn ang="0">
                                  <a:pos x="T9" y="T11"/>
                                </a:cxn>
                                <a:cxn ang="0">
                                  <a:pos x="T13" y="T15"/>
                                </a:cxn>
                              </a:cxnLst>
                              <a:rect l="0" t="0" r="r" b="b"/>
                              <a:pathLst>
                                <a:path w="120" h="120">
                                  <a:moveTo>
                                    <a:pt x="59" y="0"/>
                                  </a:moveTo>
                                  <a:lnTo>
                                    <a:pt x="0" y="119"/>
                                  </a:lnTo>
                                  <a:lnTo>
                                    <a:pt x="119" y="119"/>
                                  </a:lnTo>
                                  <a:lnTo>
                                    <a:pt x="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4" name="Group 104"/>
                        <wpg:cNvGrpSpPr>
                          <a:grpSpLocks/>
                        </wpg:cNvGrpSpPr>
                        <wpg:grpSpPr bwMode="auto">
                          <a:xfrm>
                            <a:off x="4455" y="5792"/>
                            <a:ext cx="1155" cy="867"/>
                            <a:chOff x="4455" y="5792"/>
                            <a:chExt cx="1155" cy="867"/>
                          </a:xfrm>
                        </wpg:grpSpPr>
                        <wps:wsp>
                          <wps:cNvPr id="266" name="Freeform 105" descr="image" title="image"/>
                          <wps:cNvSpPr>
                            <a:spLocks/>
                          </wps:cNvSpPr>
                          <wps:spPr bwMode="auto">
                            <a:xfrm>
                              <a:off x="4455" y="5792"/>
                              <a:ext cx="1155" cy="867"/>
                            </a:xfrm>
                            <a:custGeom>
                              <a:avLst/>
                              <a:gdLst>
                                <a:gd name="T0" fmla="+- 0 4455 4455"/>
                                <a:gd name="T1" fmla="*/ T0 w 1155"/>
                                <a:gd name="T2" fmla="+- 0 6658 5792"/>
                                <a:gd name="T3" fmla="*/ 6658 h 867"/>
                                <a:gd name="T4" fmla="+- 0 5610 4455"/>
                                <a:gd name="T5" fmla="*/ T4 w 1155"/>
                                <a:gd name="T6" fmla="+- 0 6658 5792"/>
                                <a:gd name="T7" fmla="*/ 6658 h 867"/>
                                <a:gd name="T8" fmla="+- 0 5610 4455"/>
                                <a:gd name="T9" fmla="*/ T8 w 1155"/>
                                <a:gd name="T10" fmla="+- 0 5792 5792"/>
                                <a:gd name="T11" fmla="*/ 5792 h 867"/>
                                <a:gd name="T12" fmla="+- 0 4455 4455"/>
                                <a:gd name="T13" fmla="*/ T12 w 1155"/>
                                <a:gd name="T14" fmla="+- 0 5792 5792"/>
                                <a:gd name="T15" fmla="*/ 5792 h 867"/>
                                <a:gd name="T16" fmla="+- 0 4455 4455"/>
                                <a:gd name="T17" fmla="*/ T16 w 1155"/>
                                <a:gd name="T18" fmla="+- 0 6658 5792"/>
                                <a:gd name="T19" fmla="*/ 6658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8" name="Group 101"/>
                        <wpg:cNvGrpSpPr>
                          <a:grpSpLocks/>
                        </wpg:cNvGrpSpPr>
                        <wpg:grpSpPr bwMode="auto">
                          <a:xfrm>
                            <a:off x="4455" y="5792"/>
                            <a:ext cx="1155" cy="2"/>
                            <a:chOff x="4455" y="5792"/>
                            <a:chExt cx="1155" cy="2"/>
                          </a:xfrm>
                        </wpg:grpSpPr>
                        <wps:wsp>
                          <wps:cNvPr id="270" name="Freeform 103"/>
                          <wps:cNvSpPr>
                            <a:spLocks/>
                          </wps:cNvSpPr>
                          <wps:spPr bwMode="auto">
                            <a:xfrm>
                              <a:off x="4455" y="5792"/>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02"/>
                          <wps:cNvSpPr>
                            <a:spLocks/>
                          </wps:cNvSpPr>
                          <wps:spPr bwMode="auto">
                            <a:xfrm>
                              <a:off x="4455" y="5792"/>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4" name="Group 98"/>
                        <wpg:cNvGrpSpPr>
                          <a:grpSpLocks/>
                        </wpg:cNvGrpSpPr>
                        <wpg:grpSpPr bwMode="auto">
                          <a:xfrm>
                            <a:off x="4347" y="5647"/>
                            <a:ext cx="1265" cy="1012"/>
                            <a:chOff x="4347" y="5647"/>
                            <a:chExt cx="1265" cy="1012"/>
                          </a:xfrm>
                        </wpg:grpSpPr>
                        <wps:wsp>
                          <wps:cNvPr id="276" name="Freeform 100"/>
                          <wps:cNvSpPr>
                            <a:spLocks/>
                          </wps:cNvSpPr>
                          <wps:spPr bwMode="auto">
                            <a:xfrm>
                              <a:off x="5610" y="5792"/>
                              <a:ext cx="2" cy="867"/>
                            </a:xfrm>
                            <a:custGeom>
                              <a:avLst/>
                              <a:gdLst>
                                <a:gd name="T0" fmla="+- 0 6658 5792"/>
                                <a:gd name="T1" fmla="*/ 6658 h 867"/>
                                <a:gd name="T2" fmla="+- 0 5792 5792"/>
                                <a:gd name="T3" fmla="*/ 5792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8" name="Picture 99" descr="Primary Screen" title="Primary Screen"/>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4347" y="5647"/>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79" name="Group 96"/>
                        <wpg:cNvGrpSpPr>
                          <a:grpSpLocks/>
                        </wpg:cNvGrpSpPr>
                        <wpg:grpSpPr bwMode="auto">
                          <a:xfrm>
                            <a:off x="4311" y="5647"/>
                            <a:ext cx="1155" cy="867"/>
                            <a:chOff x="4311" y="5647"/>
                            <a:chExt cx="1155" cy="867"/>
                          </a:xfrm>
                        </wpg:grpSpPr>
                        <wps:wsp>
                          <wps:cNvPr id="280" name="Freeform 97" descr="box" title="box"/>
                          <wps:cNvSpPr>
                            <a:spLocks/>
                          </wps:cNvSpPr>
                          <wps:spPr bwMode="auto">
                            <a:xfrm>
                              <a:off x="4311" y="5647"/>
                              <a:ext cx="1155" cy="867"/>
                            </a:xfrm>
                            <a:custGeom>
                              <a:avLst/>
                              <a:gdLst>
                                <a:gd name="T0" fmla="+- 0 4311 4311"/>
                                <a:gd name="T1" fmla="*/ T0 w 1155"/>
                                <a:gd name="T2" fmla="+- 0 6513 5647"/>
                                <a:gd name="T3" fmla="*/ 6513 h 867"/>
                                <a:gd name="T4" fmla="+- 0 5466 4311"/>
                                <a:gd name="T5" fmla="*/ T4 w 1155"/>
                                <a:gd name="T6" fmla="+- 0 6513 5647"/>
                                <a:gd name="T7" fmla="*/ 6513 h 867"/>
                                <a:gd name="T8" fmla="+- 0 5466 4311"/>
                                <a:gd name="T9" fmla="*/ T8 w 1155"/>
                                <a:gd name="T10" fmla="+- 0 5647 5647"/>
                                <a:gd name="T11" fmla="*/ 5647 h 867"/>
                                <a:gd name="T12" fmla="+- 0 4311 4311"/>
                                <a:gd name="T13" fmla="*/ T12 w 1155"/>
                                <a:gd name="T14" fmla="+- 0 5647 5647"/>
                                <a:gd name="T15" fmla="*/ 5647 h 867"/>
                                <a:gd name="T16" fmla="+- 0 4311 4311"/>
                                <a:gd name="T17" fmla="*/ T16 w 1155"/>
                                <a:gd name="T18" fmla="+- 0 6513 5647"/>
                                <a:gd name="T19" fmla="*/ 6513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2" name="Group 94"/>
                        <wpg:cNvGrpSpPr>
                          <a:grpSpLocks/>
                        </wpg:cNvGrpSpPr>
                        <wpg:grpSpPr bwMode="auto">
                          <a:xfrm>
                            <a:off x="4817" y="5505"/>
                            <a:ext cx="143" cy="143"/>
                            <a:chOff x="4817" y="5505"/>
                            <a:chExt cx="143" cy="143"/>
                          </a:xfrm>
                        </wpg:grpSpPr>
                        <wps:wsp>
                          <wps:cNvPr id="284" name="Freeform 95" descr="arrow" title="arrow"/>
                          <wps:cNvSpPr>
                            <a:spLocks/>
                          </wps:cNvSpPr>
                          <wps:spPr bwMode="auto">
                            <a:xfrm>
                              <a:off x="4817" y="5505"/>
                              <a:ext cx="143" cy="143"/>
                            </a:xfrm>
                            <a:custGeom>
                              <a:avLst/>
                              <a:gdLst>
                                <a:gd name="T0" fmla="+- 0 4959 4817"/>
                                <a:gd name="T1" fmla="*/ T0 w 143"/>
                                <a:gd name="T2" fmla="+- 0 5505 5505"/>
                                <a:gd name="T3" fmla="*/ 5505 h 143"/>
                                <a:gd name="T4" fmla="+- 0 4817 4817"/>
                                <a:gd name="T5" fmla="*/ T4 w 143"/>
                                <a:gd name="T6" fmla="+- 0 5505 5505"/>
                                <a:gd name="T7" fmla="*/ 5505 h 143"/>
                                <a:gd name="T8" fmla="+- 0 4888 4817"/>
                                <a:gd name="T9" fmla="*/ T8 w 143"/>
                                <a:gd name="T10" fmla="+- 0 5647 5505"/>
                                <a:gd name="T11" fmla="*/ 5647 h 143"/>
                                <a:gd name="T12" fmla="+- 0 4959 4817"/>
                                <a:gd name="T13" fmla="*/ T12 w 143"/>
                                <a:gd name="T14" fmla="+- 0 5505 5505"/>
                                <a:gd name="T15" fmla="*/ 5505 h 143"/>
                              </a:gdLst>
                              <a:ahLst/>
                              <a:cxnLst>
                                <a:cxn ang="0">
                                  <a:pos x="T1" y="T3"/>
                                </a:cxn>
                                <a:cxn ang="0">
                                  <a:pos x="T5" y="T7"/>
                                </a:cxn>
                                <a:cxn ang="0">
                                  <a:pos x="T9" y="T11"/>
                                </a:cxn>
                                <a:cxn ang="0">
                                  <a:pos x="T13" y="T15"/>
                                </a:cxn>
                              </a:cxnLst>
                              <a:rect l="0" t="0" r="r" b="b"/>
                              <a:pathLst>
                                <a:path w="143" h="143">
                                  <a:moveTo>
                                    <a:pt x="142" y="0"/>
                                  </a:moveTo>
                                  <a:lnTo>
                                    <a:pt x="0" y="0"/>
                                  </a:lnTo>
                                  <a:lnTo>
                                    <a:pt x="71"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6" name="Group 92"/>
                        <wpg:cNvGrpSpPr>
                          <a:grpSpLocks/>
                        </wpg:cNvGrpSpPr>
                        <wpg:grpSpPr bwMode="auto">
                          <a:xfrm>
                            <a:off x="4094" y="1208"/>
                            <a:ext cx="217" cy="1119"/>
                            <a:chOff x="4094" y="1208"/>
                            <a:chExt cx="217" cy="1119"/>
                          </a:xfrm>
                        </wpg:grpSpPr>
                        <wps:wsp>
                          <wps:cNvPr id="288" name="Freeform 93" descr="arrow" title="arrow"/>
                          <wps:cNvSpPr>
                            <a:spLocks/>
                          </wps:cNvSpPr>
                          <wps:spPr bwMode="auto">
                            <a:xfrm>
                              <a:off x="4094" y="1208"/>
                              <a:ext cx="217" cy="1119"/>
                            </a:xfrm>
                            <a:custGeom>
                              <a:avLst/>
                              <a:gdLst>
                                <a:gd name="T0" fmla="+- 0 4311 4094"/>
                                <a:gd name="T1" fmla="*/ T0 w 217"/>
                                <a:gd name="T2" fmla="+- 0 2327 1208"/>
                                <a:gd name="T3" fmla="*/ 2327 h 1119"/>
                                <a:gd name="T4" fmla="+- 0 4094 4094"/>
                                <a:gd name="T5" fmla="*/ T4 w 217"/>
                                <a:gd name="T6" fmla="+- 0 2327 1208"/>
                                <a:gd name="T7" fmla="*/ 2327 h 1119"/>
                                <a:gd name="T8" fmla="+- 0 4094 4094"/>
                                <a:gd name="T9" fmla="*/ T8 w 217"/>
                                <a:gd name="T10" fmla="+- 0 1208 1208"/>
                                <a:gd name="T11" fmla="*/ 1208 h 1119"/>
                                <a:gd name="T12" fmla="+- 0 4186 4094"/>
                                <a:gd name="T13" fmla="*/ T12 w 217"/>
                                <a:gd name="T14" fmla="+- 0 1208 1208"/>
                                <a:gd name="T15" fmla="*/ 1208 h 1119"/>
                              </a:gdLst>
                              <a:ahLst/>
                              <a:cxnLst>
                                <a:cxn ang="0">
                                  <a:pos x="T1" y="T3"/>
                                </a:cxn>
                                <a:cxn ang="0">
                                  <a:pos x="T5" y="T7"/>
                                </a:cxn>
                                <a:cxn ang="0">
                                  <a:pos x="T9" y="T11"/>
                                </a:cxn>
                                <a:cxn ang="0">
                                  <a:pos x="T13" y="T15"/>
                                </a:cxn>
                              </a:cxnLst>
                              <a:rect l="0" t="0" r="r" b="b"/>
                              <a:pathLst>
                                <a:path w="217" h="1119">
                                  <a:moveTo>
                                    <a:pt x="217" y="1119"/>
                                  </a:moveTo>
                                  <a:lnTo>
                                    <a:pt x="0" y="1119"/>
                                  </a:lnTo>
                                  <a:lnTo>
                                    <a:pt x="0" y="0"/>
                                  </a:lnTo>
                                  <a:lnTo>
                                    <a:pt x="92"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0" name="Group 90"/>
                        <wpg:cNvGrpSpPr>
                          <a:grpSpLocks/>
                        </wpg:cNvGrpSpPr>
                        <wpg:grpSpPr bwMode="auto">
                          <a:xfrm>
                            <a:off x="4168" y="1137"/>
                            <a:ext cx="143" cy="143"/>
                            <a:chOff x="4168" y="1137"/>
                            <a:chExt cx="143" cy="143"/>
                          </a:xfrm>
                        </wpg:grpSpPr>
                        <wps:wsp>
                          <wps:cNvPr id="292" name="Freeform 91" descr="arrow" title="arrow"/>
                          <wps:cNvSpPr>
                            <a:spLocks/>
                          </wps:cNvSpPr>
                          <wps:spPr bwMode="auto">
                            <a:xfrm>
                              <a:off x="4168" y="1137"/>
                              <a:ext cx="143" cy="143"/>
                            </a:xfrm>
                            <a:custGeom>
                              <a:avLst/>
                              <a:gdLst>
                                <a:gd name="T0" fmla="+- 0 4168 4168"/>
                                <a:gd name="T1" fmla="*/ T0 w 143"/>
                                <a:gd name="T2" fmla="+- 0 1137 1137"/>
                                <a:gd name="T3" fmla="*/ 1137 h 143"/>
                                <a:gd name="T4" fmla="+- 0 4168 4168"/>
                                <a:gd name="T5" fmla="*/ T4 w 143"/>
                                <a:gd name="T6" fmla="+- 0 1279 1137"/>
                                <a:gd name="T7" fmla="*/ 1279 h 143"/>
                                <a:gd name="T8" fmla="+- 0 4311 4168"/>
                                <a:gd name="T9" fmla="*/ T8 w 143"/>
                                <a:gd name="T10" fmla="+- 0 1208 1137"/>
                                <a:gd name="T11" fmla="*/ 1208 h 143"/>
                                <a:gd name="T12" fmla="+- 0 4168 4168"/>
                                <a:gd name="T13" fmla="*/ T12 w 143"/>
                                <a:gd name="T14" fmla="+- 0 1137 1137"/>
                                <a:gd name="T15" fmla="*/ 1137 h 143"/>
                              </a:gdLst>
                              <a:ahLst/>
                              <a:cxnLst>
                                <a:cxn ang="0">
                                  <a:pos x="T1" y="T3"/>
                                </a:cxn>
                                <a:cxn ang="0">
                                  <a:pos x="T5" y="T7"/>
                                </a:cxn>
                                <a:cxn ang="0">
                                  <a:pos x="T9" y="T11"/>
                                </a:cxn>
                                <a:cxn ang="0">
                                  <a:pos x="T13" y="T15"/>
                                </a:cxn>
                              </a:cxnLst>
                              <a:rect l="0" t="0" r="r" b="b"/>
                              <a:pathLst>
                                <a:path w="143" h="143">
                                  <a:moveTo>
                                    <a:pt x="0" y="0"/>
                                  </a:moveTo>
                                  <a:lnTo>
                                    <a:pt x="0" y="142"/>
                                  </a:lnTo>
                                  <a:lnTo>
                                    <a:pt x="143"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3" name="Group 88"/>
                        <wpg:cNvGrpSpPr>
                          <a:grpSpLocks/>
                        </wpg:cNvGrpSpPr>
                        <wpg:grpSpPr bwMode="auto">
                          <a:xfrm>
                            <a:off x="4203" y="3085"/>
                            <a:ext cx="1191" cy="289"/>
                            <a:chOff x="4203" y="3085"/>
                            <a:chExt cx="1191" cy="289"/>
                          </a:xfrm>
                        </wpg:grpSpPr>
                        <wps:wsp>
                          <wps:cNvPr id="303" name="Freeform 89" descr="Review Hyperlink" title="Review Hyperlink"/>
                          <wps:cNvSpPr>
                            <a:spLocks/>
                          </wps:cNvSpPr>
                          <wps:spPr bwMode="auto">
                            <a:xfrm>
                              <a:off x="4203" y="3085"/>
                              <a:ext cx="1191" cy="289"/>
                            </a:xfrm>
                            <a:custGeom>
                              <a:avLst/>
                              <a:gdLst>
                                <a:gd name="T0" fmla="+- 0 4798 4203"/>
                                <a:gd name="T1" fmla="*/ T0 w 1191"/>
                                <a:gd name="T2" fmla="+- 0 3085 3085"/>
                                <a:gd name="T3" fmla="*/ 3085 h 289"/>
                                <a:gd name="T4" fmla="+- 0 4701 4203"/>
                                <a:gd name="T5" fmla="*/ T4 w 1191"/>
                                <a:gd name="T6" fmla="+- 0 3087 3085"/>
                                <a:gd name="T7" fmla="*/ 3087 h 289"/>
                                <a:gd name="T8" fmla="+- 0 4610 4203"/>
                                <a:gd name="T9" fmla="*/ T8 w 1191"/>
                                <a:gd name="T10" fmla="+- 0 3092 3085"/>
                                <a:gd name="T11" fmla="*/ 3092 h 289"/>
                                <a:gd name="T12" fmla="+- 0 4524 4203"/>
                                <a:gd name="T13" fmla="*/ T12 w 1191"/>
                                <a:gd name="T14" fmla="+- 0 3101 3085"/>
                                <a:gd name="T15" fmla="*/ 3101 h 289"/>
                                <a:gd name="T16" fmla="+- 0 4446 4203"/>
                                <a:gd name="T17" fmla="*/ T16 w 1191"/>
                                <a:gd name="T18" fmla="+- 0 3113 3085"/>
                                <a:gd name="T19" fmla="*/ 3113 h 289"/>
                                <a:gd name="T20" fmla="+- 0 4377 4203"/>
                                <a:gd name="T21" fmla="*/ T20 w 1191"/>
                                <a:gd name="T22" fmla="+- 0 3127 3085"/>
                                <a:gd name="T23" fmla="*/ 3127 h 289"/>
                                <a:gd name="T24" fmla="+- 0 4317 4203"/>
                                <a:gd name="T25" fmla="*/ T24 w 1191"/>
                                <a:gd name="T26" fmla="+- 0 3144 3085"/>
                                <a:gd name="T27" fmla="*/ 3144 h 289"/>
                                <a:gd name="T28" fmla="+- 0 4249 4203"/>
                                <a:gd name="T29" fmla="*/ T28 w 1191"/>
                                <a:gd name="T30" fmla="+- 0 3173 3085"/>
                                <a:gd name="T31" fmla="*/ 3173 h 289"/>
                                <a:gd name="T32" fmla="+- 0 4205 4203"/>
                                <a:gd name="T33" fmla="*/ T32 w 1191"/>
                                <a:gd name="T34" fmla="+- 0 3217 3085"/>
                                <a:gd name="T35" fmla="*/ 3217 h 289"/>
                                <a:gd name="T36" fmla="+- 0 4203 4203"/>
                                <a:gd name="T37" fmla="*/ T36 w 1191"/>
                                <a:gd name="T38" fmla="+- 0 3229 3085"/>
                                <a:gd name="T39" fmla="*/ 3229 h 289"/>
                                <a:gd name="T40" fmla="+- 0 4204 4203"/>
                                <a:gd name="T41" fmla="*/ T40 w 1191"/>
                                <a:gd name="T42" fmla="+- 0 3241 3085"/>
                                <a:gd name="T43" fmla="*/ 3241 h 289"/>
                                <a:gd name="T44" fmla="+- 0 4249 4203"/>
                                <a:gd name="T45" fmla="*/ T44 w 1191"/>
                                <a:gd name="T46" fmla="+- 0 3285 3085"/>
                                <a:gd name="T47" fmla="*/ 3285 h 289"/>
                                <a:gd name="T48" fmla="+- 0 4317 4203"/>
                                <a:gd name="T49" fmla="*/ T48 w 1191"/>
                                <a:gd name="T50" fmla="+- 0 3314 3085"/>
                                <a:gd name="T51" fmla="*/ 3314 h 289"/>
                                <a:gd name="T52" fmla="+- 0 4377 4203"/>
                                <a:gd name="T53" fmla="*/ T52 w 1191"/>
                                <a:gd name="T54" fmla="+- 0 3331 3085"/>
                                <a:gd name="T55" fmla="*/ 3331 h 289"/>
                                <a:gd name="T56" fmla="+- 0 4446 4203"/>
                                <a:gd name="T57" fmla="*/ T56 w 1191"/>
                                <a:gd name="T58" fmla="+- 0 3346 3085"/>
                                <a:gd name="T59" fmla="*/ 3346 h 289"/>
                                <a:gd name="T60" fmla="+- 0 4524 4203"/>
                                <a:gd name="T61" fmla="*/ T60 w 1191"/>
                                <a:gd name="T62" fmla="+- 0 3357 3085"/>
                                <a:gd name="T63" fmla="*/ 3357 h 289"/>
                                <a:gd name="T64" fmla="+- 0 4610 4203"/>
                                <a:gd name="T65" fmla="*/ T64 w 1191"/>
                                <a:gd name="T66" fmla="+- 0 3366 3085"/>
                                <a:gd name="T67" fmla="*/ 3366 h 289"/>
                                <a:gd name="T68" fmla="+- 0 4701 4203"/>
                                <a:gd name="T69" fmla="*/ T68 w 1191"/>
                                <a:gd name="T70" fmla="+- 0 3372 3085"/>
                                <a:gd name="T71" fmla="*/ 3372 h 289"/>
                                <a:gd name="T72" fmla="+- 0 4798 4203"/>
                                <a:gd name="T73" fmla="*/ T72 w 1191"/>
                                <a:gd name="T74" fmla="+- 0 3374 3085"/>
                                <a:gd name="T75" fmla="*/ 3374 h 289"/>
                                <a:gd name="T76" fmla="+- 0 4847 4203"/>
                                <a:gd name="T77" fmla="*/ T76 w 1191"/>
                                <a:gd name="T78" fmla="+- 0 3373 3085"/>
                                <a:gd name="T79" fmla="*/ 3373 h 289"/>
                                <a:gd name="T80" fmla="+- 0 4941 4203"/>
                                <a:gd name="T81" fmla="*/ T80 w 1191"/>
                                <a:gd name="T82" fmla="+- 0 3369 3085"/>
                                <a:gd name="T83" fmla="*/ 3369 h 289"/>
                                <a:gd name="T84" fmla="+- 0 5030 4203"/>
                                <a:gd name="T85" fmla="*/ T84 w 1191"/>
                                <a:gd name="T86" fmla="+- 0 3362 3085"/>
                                <a:gd name="T87" fmla="*/ 3362 h 289"/>
                                <a:gd name="T88" fmla="+- 0 5112 4203"/>
                                <a:gd name="T89" fmla="*/ T88 w 1191"/>
                                <a:gd name="T90" fmla="+- 0 3352 3085"/>
                                <a:gd name="T91" fmla="*/ 3352 h 289"/>
                                <a:gd name="T92" fmla="+- 0 5185 4203"/>
                                <a:gd name="T93" fmla="*/ T92 w 1191"/>
                                <a:gd name="T94" fmla="+- 0 3339 3085"/>
                                <a:gd name="T95" fmla="*/ 3339 h 289"/>
                                <a:gd name="T96" fmla="+- 0 5250 4203"/>
                                <a:gd name="T97" fmla="*/ T96 w 1191"/>
                                <a:gd name="T98" fmla="+- 0 3323 3085"/>
                                <a:gd name="T99" fmla="*/ 3323 h 289"/>
                                <a:gd name="T100" fmla="+- 0 5327 4203"/>
                                <a:gd name="T101" fmla="*/ T100 w 1191"/>
                                <a:gd name="T102" fmla="+- 0 3296 3085"/>
                                <a:gd name="T103" fmla="*/ 3296 h 289"/>
                                <a:gd name="T104" fmla="+- 0 5386 4203"/>
                                <a:gd name="T105" fmla="*/ T104 w 1191"/>
                                <a:gd name="T106" fmla="+- 0 3253 3085"/>
                                <a:gd name="T107" fmla="*/ 3253 h 289"/>
                                <a:gd name="T108" fmla="+- 0 5393 4203"/>
                                <a:gd name="T109" fmla="*/ T108 w 1191"/>
                                <a:gd name="T110" fmla="+- 0 3229 3085"/>
                                <a:gd name="T111" fmla="*/ 3229 h 289"/>
                                <a:gd name="T112" fmla="+- 0 5392 4203"/>
                                <a:gd name="T113" fmla="*/ T112 w 1191"/>
                                <a:gd name="T114" fmla="+- 0 3217 3085"/>
                                <a:gd name="T115" fmla="*/ 3217 h 289"/>
                                <a:gd name="T116" fmla="+- 0 5347 4203"/>
                                <a:gd name="T117" fmla="*/ T116 w 1191"/>
                                <a:gd name="T118" fmla="+- 0 3173 3085"/>
                                <a:gd name="T119" fmla="*/ 3173 h 289"/>
                                <a:gd name="T120" fmla="+- 0 5279 4203"/>
                                <a:gd name="T121" fmla="*/ T120 w 1191"/>
                                <a:gd name="T122" fmla="+- 0 3144 3085"/>
                                <a:gd name="T123" fmla="*/ 3144 h 289"/>
                                <a:gd name="T124" fmla="+- 0 5219 4203"/>
                                <a:gd name="T125" fmla="*/ T124 w 1191"/>
                                <a:gd name="T126" fmla="+- 0 3127 3085"/>
                                <a:gd name="T127" fmla="*/ 3127 h 289"/>
                                <a:gd name="T128" fmla="+- 0 5150 4203"/>
                                <a:gd name="T129" fmla="*/ T128 w 1191"/>
                                <a:gd name="T130" fmla="+- 0 3113 3085"/>
                                <a:gd name="T131" fmla="*/ 3113 h 289"/>
                                <a:gd name="T132" fmla="+- 0 5072 4203"/>
                                <a:gd name="T133" fmla="*/ T132 w 1191"/>
                                <a:gd name="T134" fmla="+- 0 3101 3085"/>
                                <a:gd name="T135" fmla="*/ 3101 h 289"/>
                                <a:gd name="T136" fmla="+- 0 4986 4203"/>
                                <a:gd name="T137" fmla="*/ T136 w 1191"/>
                                <a:gd name="T138" fmla="+- 0 3092 3085"/>
                                <a:gd name="T139" fmla="*/ 3092 h 289"/>
                                <a:gd name="T140" fmla="+- 0 4895 4203"/>
                                <a:gd name="T141" fmla="*/ T140 w 1191"/>
                                <a:gd name="T142" fmla="+- 0 3087 3085"/>
                                <a:gd name="T143" fmla="*/ 3087 h 289"/>
                                <a:gd name="T144" fmla="+- 0 4798 4203"/>
                                <a:gd name="T145" fmla="*/ T144 w 1191"/>
                                <a:gd name="T146" fmla="+- 0 3085 3085"/>
                                <a:gd name="T147" fmla="*/ 3085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1" h="289">
                                  <a:moveTo>
                                    <a:pt x="595" y="0"/>
                                  </a:moveTo>
                                  <a:lnTo>
                                    <a:pt x="498" y="2"/>
                                  </a:lnTo>
                                  <a:lnTo>
                                    <a:pt x="407" y="7"/>
                                  </a:lnTo>
                                  <a:lnTo>
                                    <a:pt x="321" y="16"/>
                                  </a:lnTo>
                                  <a:lnTo>
                                    <a:pt x="243" y="28"/>
                                  </a:lnTo>
                                  <a:lnTo>
                                    <a:pt x="174" y="42"/>
                                  </a:lnTo>
                                  <a:lnTo>
                                    <a:pt x="114" y="59"/>
                                  </a:lnTo>
                                  <a:lnTo>
                                    <a:pt x="46" y="88"/>
                                  </a:lnTo>
                                  <a:lnTo>
                                    <a:pt x="2" y="132"/>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lnTo>
                                    <a:pt x="1189" y="132"/>
                                  </a:lnTo>
                                  <a:lnTo>
                                    <a:pt x="1144" y="88"/>
                                  </a:lnTo>
                                  <a:lnTo>
                                    <a:pt x="1076" y="59"/>
                                  </a:lnTo>
                                  <a:lnTo>
                                    <a:pt x="1016" y="42"/>
                                  </a:lnTo>
                                  <a:lnTo>
                                    <a:pt x="947" y="28"/>
                                  </a:lnTo>
                                  <a:lnTo>
                                    <a:pt x="869" y="16"/>
                                  </a:lnTo>
                                  <a:lnTo>
                                    <a:pt x="783" y="7"/>
                                  </a:lnTo>
                                  <a:lnTo>
                                    <a:pt x="692" y="2"/>
                                  </a:lnTo>
                                  <a:lnTo>
                                    <a:pt x="595"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5" name="Group 86"/>
                        <wpg:cNvGrpSpPr>
                          <a:grpSpLocks/>
                        </wpg:cNvGrpSpPr>
                        <wpg:grpSpPr bwMode="auto">
                          <a:xfrm>
                            <a:off x="4203" y="3085"/>
                            <a:ext cx="1191" cy="289"/>
                            <a:chOff x="4203" y="3085"/>
                            <a:chExt cx="1191" cy="289"/>
                          </a:xfrm>
                        </wpg:grpSpPr>
                        <wps:wsp>
                          <wps:cNvPr id="327" name="Freeform 87" descr="Oval" title="Oval"/>
                          <wps:cNvSpPr>
                            <a:spLocks/>
                          </wps:cNvSpPr>
                          <wps:spPr bwMode="auto">
                            <a:xfrm>
                              <a:off x="4203" y="3085"/>
                              <a:ext cx="1191" cy="289"/>
                            </a:xfrm>
                            <a:custGeom>
                              <a:avLst/>
                              <a:gdLst>
                                <a:gd name="T0" fmla="+- 0 5393 4203"/>
                                <a:gd name="T1" fmla="*/ T0 w 1191"/>
                                <a:gd name="T2" fmla="+- 0 3229 3085"/>
                                <a:gd name="T3" fmla="*/ 3229 h 289"/>
                                <a:gd name="T4" fmla="+- 0 5347 4203"/>
                                <a:gd name="T5" fmla="*/ T4 w 1191"/>
                                <a:gd name="T6" fmla="+- 0 3173 3085"/>
                                <a:gd name="T7" fmla="*/ 3173 h 289"/>
                                <a:gd name="T8" fmla="+- 0 5279 4203"/>
                                <a:gd name="T9" fmla="*/ T8 w 1191"/>
                                <a:gd name="T10" fmla="+- 0 3144 3085"/>
                                <a:gd name="T11" fmla="*/ 3144 h 289"/>
                                <a:gd name="T12" fmla="+- 0 5219 4203"/>
                                <a:gd name="T13" fmla="*/ T12 w 1191"/>
                                <a:gd name="T14" fmla="+- 0 3127 3085"/>
                                <a:gd name="T15" fmla="*/ 3127 h 289"/>
                                <a:gd name="T16" fmla="+- 0 5150 4203"/>
                                <a:gd name="T17" fmla="*/ T16 w 1191"/>
                                <a:gd name="T18" fmla="+- 0 3113 3085"/>
                                <a:gd name="T19" fmla="*/ 3113 h 289"/>
                                <a:gd name="T20" fmla="+- 0 5072 4203"/>
                                <a:gd name="T21" fmla="*/ T20 w 1191"/>
                                <a:gd name="T22" fmla="+- 0 3101 3085"/>
                                <a:gd name="T23" fmla="*/ 3101 h 289"/>
                                <a:gd name="T24" fmla="+- 0 4986 4203"/>
                                <a:gd name="T25" fmla="*/ T24 w 1191"/>
                                <a:gd name="T26" fmla="+- 0 3092 3085"/>
                                <a:gd name="T27" fmla="*/ 3092 h 289"/>
                                <a:gd name="T28" fmla="+- 0 4895 4203"/>
                                <a:gd name="T29" fmla="*/ T28 w 1191"/>
                                <a:gd name="T30" fmla="+- 0 3087 3085"/>
                                <a:gd name="T31" fmla="*/ 3087 h 289"/>
                                <a:gd name="T32" fmla="+- 0 4798 4203"/>
                                <a:gd name="T33" fmla="*/ T32 w 1191"/>
                                <a:gd name="T34" fmla="+- 0 3085 3085"/>
                                <a:gd name="T35" fmla="*/ 3085 h 289"/>
                                <a:gd name="T36" fmla="+- 0 4749 4203"/>
                                <a:gd name="T37" fmla="*/ T36 w 1191"/>
                                <a:gd name="T38" fmla="+- 0 3085 3085"/>
                                <a:gd name="T39" fmla="*/ 3085 h 289"/>
                                <a:gd name="T40" fmla="+- 0 4655 4203"/>
                                <a:gd name="T41" fmla="*/ T40 w 1191"/>
                                <a:gd name="T42" fmla="+- 0 3089 3085"/>
                                <a:gd name="T43" fmla="*/ 3089 h 289"/>
                                <a:gd name="T44" fmla="+- 0 4566 4203"/>
                                <a:gd name="T45" fmla="*/ T44 w 1191"/>
                                <a:gd name="T46" fmla="+- 0 3096 3085"/>
                                <a:gd name="T47" fmla="*/ 3096 h 289"/>
                                <a:gd name="T48" fmla="+- 0 4484 4203"/>
                                <a:gd name="T49" fmla="*/ T48 w 1191"/>
                                <a:gd name="T50" fmla="+- 0 3107 3085"/>
                                <a:gd name="T51" fmla="*/ 3107 h 289"/>
                                <a:gd name="T52" fmla="+- 0 4410 4203"/>
                                <a:gd name="T53" fmla="*/ T52 w 1191"/>
                                <a:gd name="T54" fmla="+- 0 3120 3085"/>
                                <a:gd name="T55" fmla="*/ 3120 h 289"/>
                                <a:gd name="T56" fmla="+- 0 4346 4203"/>
                                <a:gd name="T57" fmla="*/ T56 w 1191"/>
                                <a:gd name="T58" fmla="+- 0 3135 3085"/>
                                <a:gd name="T59" fmla="*/ 3135 h 289"/>
                                <a:gd name="T60" fmla="+- 0 4269 4203"/>
                                <a:gd name="T61" fmla="*/ T60 w 1191"/>
                                <a:gd name="T62" fmla="+- 0 3163 3085"/>
                                <a:gd name="T63" fmla="*/ 3163 h 289"/>
                                <a:gd name="T64" fmla="+- 0 4210 4203"/>
                                <a:gd name="T65" fmla="*/ T64 w 1191"/>
                                <a:gd name="T66" fmla="+- 0 3206 3085"/>
                                <a:gd name="T67" fmla="*/ 3206 h 289"/>
                                <a:gd name="T68" fmla="+- 0 4203 4203"/>
                                <a:gd name="T69" fmla="*/ T68 w 1191"/>
                                <a:gd name="T70" fmla="+- 0 3229 3085"/>
                                <a:gd name="T71" fmla="*/ 3229 h 289"/>
                                <a:gd name="T72" fmla="+- 0 4204 4203"/>
                                <a:gd name="T73" fmla="*/ T72 w 1191"/>
                                <a:gd name="T74" fmla="+- 0 3241 3085"/>
                                <a:gd name="T75" fmla="*/ 3241 h 289"/>
                                <a:gd name="T76" fmla="+- 0 4249 4203"/>
                                <a:gd name="T77" fmla="*/ T76 w 1191"/>
                                <a:gd name="T78" fmla="+- 0 3285 3085"/>
                                <a:gd name="T79" fmla="*/ 3285 h 289"/>
                                <a:gd name="T80" fmla="+- 0 4317 4203"/>
                                <a:gd name="T81" fmla="*/ T80 w 1191"/>
                                <a:gd name="T82" fmla="+- 0 3314 3085"/>
                                <a:gd name="T83" fmla="*/ 3314 h 289"/>
                                <a:gd name="T84" fmla="+- 0 4377 4203"/>
                                <a:gd name="T85" fmla="*/ T84 w 1191"/>
                                <a:gd name="T86" fmla="+- 0 3331 3085"/>
                                <a:gd name="T87" fmla="*/ 3331 h 289"/>
                                <a:gd name="T88" fmla="+- 0 4446 4203"/>
                                <a:gd name="T89" fmla="*/ T88 w 1191"/>
                                <a:gd name="T90" fmla="+- 0 3346 3085"/>
                                <a:gd name="T91" fmla="*/ 3346 h 289"/>
                                <a:gd name="T92" fmla="+- 0 4524 4203"/>
                                <a:gd name="T93" fmla="*/ T92 w 1191"/>
                                <a:gd name="T94" fmla="+- 0 3357 3085"/>
                                <a:gd name="T95" fmla="*/ 3357 h 289"/>
                                <a:gd name="T96" fmla="+- 0 4610 4203"/>
                                <a:gd name="T97" fmla="*/ T96 w 1191"/>
                                <a:gd name="T98" fmla="+- 0 3366 3085"/>
                                <a:gd name="T99" fmla="*/ 3366 h 289"/>
                                <a:gd name="T100" fmla="+- 0 4701 4203"/>
                                <a:gd name="T101" fmla="*/ T100 w 1191"/>
                                <a:gd name="T102" fmla="+- 0 3372 3085"/>
                                <a:gd name="T103" fmla="*/ 3372 h 289"/>
                                <a:gd name="T104" fmla="+- 0 4798 4203"/>
                                <a:gd name="T105" fmla="*/ T104 w 1191"/>
                                <a:gd name="T106" fmla="+- 0 3374 3085"/>
                                <a:gd name="T107" fmla="*/ 3374 h 289"/>
                                <a:gd name="T108" fmla="+- 0 4847 4203"/>
                                <a:gd name="T109" fmla="*/ T108 w 1191"/>
                                <a:gd name="T110" fmla="+- 0 3373 3085"/>
                                <a:gd name="T111" fmla="*/ 3373 h 289"/>
                                <a:gd name="T112" fmla="+- 0 4941 4203"/>
                                <a:gd name="T113" fmla="*/ T112 w 1191"/>
                                <a:gd name="T114" fmla="+- 0 3369 3085"/>
                                <a:gd name="T115" fmla="*/ 3369 h 289"/>
                                <a:gd name="T116" fmla="+- 0 5030 4203"/>
                                <a:gd name="T117" fmla="*/ T116 w 1191"/>
                                <a:gd name="T118" fmla="+- 0 3362 3085"/>
                                <a:gd name="T119" fmla="*/ 3362 h 289"/>
                                <a:gd name="T120" fmla="+- 0 5112 4203"/>
                                <a:gd name="T121" fmla="*/ T120 w 1191"/>
                                <a:gd name="T122" fmla="+- 0 3352 3085"/>
                                <a:gd name="T123" fmla="*/ 3352 h 289"/>
                                <a:gd name="T124" fmla="+- 0 5185 4203"/>
                                <a:gd name="T125" fmla="*/ T124 w 1191"/>
                                <a:gd name="T126" fmla="+- 0 3339 3085"/>
                                <a:gd name="T127" fmla="*/ 3339 h 289"/>
                                <a:gd name="T128" fmla="+- 0 5250 4203"/>
                                <a:gd name="T129" fmla="*/ T128 w 1191"/>
                                <a:gd name="T130" fmla="+- 0 3323 3085"/>
                                <a:gd name="T131" fmla="*/ 3323 h 289"/>
                                <a:gd name="T132" fmla="+- 0 5327 4203"/>
                                <a:gd name="T133" fmla="*/ T132 w 1191"/>
                                <a:gd name="T134" fmla="+- 0 3296 3085"/>
                                <a:gd name="T135" fmla="*/ 3296 h 289"/>
                                <a:gd name="T136" fmla="+- 0 5386 4203"/>
                                <a:gd name="T137" fmla="*/ T136 w 1191"/>
                                <a:gd name="T138" fmla="+- 0 3253 3085"/>
                                <a:gd name="T139" fmla="*/ 3253 h 289"/>
                                <a:gd name="T140" fmla="+- 0 5393 4203"/>
                                <a:gd name="T141" fmla="*/ T140 w 1191"/>
                                <a:gd name="T142" fmla="+- 0 3229 3085"/>
                                <a:gd name="T143" fmla="*/ 3229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91" h="289">
                                  <a:moveTo>
                                    <a:pt x="1190" y="144"/>
                                  </a:moveTo>
                                  <a:lnTo>
                                    <a:pt x="1144" y="88"/>
                                  </a:lnTo>
                                  <a:lnTo>
                                    <a:pt x="1076" y="59"/>
                                  </a:lnTo>
                                  <a:lnTo>
                                    <a:pt x="1016" y="42"/>
                                  </a:lnTo>
                                  <a:lnTo>
                                    <a:pt x="947" y="28"/>
                                  </a:lnTo>
                                  <a:lnTo>
                                    <a:pt x="869" y="16"/>
                                  </a:lnTo>
                                  <a:lnTo>
                                    <a:pt x="783" y="7"/>
                                  </a:lnTo>
                                  <a:lnTo>
                                    <a:pt x="692" y="2"/>
                                  </a:lnTo>
                                  <a:lnTo>
                                    <a:pt x="595" y="0"/>
                                  </a:lnTo>
                                  <a:lnTo>
                                    <a:pt x="546" y="0"/>
                                  </a:lnTo>
                                  <a:lnTo>
                                    <a:pt x="452" y="4"/>
                                  </a:lnTo>
                                  <a:lnTo>
                                    <a:pt x="363" y="11"/>
                                  </a:lnTo>
                                  <a:lnTo>
                                    <a:pt x="281" y="22"/>
                                  </a:lnTo>
                                  <a:lnTo>
                                    <a:pt x="207" y="35"/>
                                  </a:lnTo>
                                  <a:lnTo>
                                    <a:pt x="143" y="50"/>
                                  </a:lnTo>
                                  <a:lnTo>
                                    <a:pt x="66" y="78"/>
                                  </a:lnTo>
                                  <a:lnTo>
                                    <a:pt x="7" y="121"/>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9" name="Group 84"/>
                        <wpg:cNvGrpSpPr>
                          <a:grpSpLocks/>
                        </wpg:cNvGrpSpPr>
                        <wpg:grpSpPr bwMode="auto">
                          <a:xfrm>
                            <a:off x="4203" y="4998"/>
                            <a:ext cx="1444" cy="289"/>
                            <a:chOff x="4203" y="4998"/>
                            <a:chExt cx="1444" cy="289"/>
                          </a:xfrm>
                        </wpg:grpSpPr>
                        <wps:wsp>
                          <wps:cNvPr id="331" name="Freeform 85" descr="Primary Review" title="Primary Review"/>
                          <wps:cNvSpPr>
                            <a:spLocks/>
                          </wps:cNvSpPr>
                          <wps:spPr bwMode="auto">
                            <a:xfrm>
                              <a:off x="4203" y="4998"/>
                              <a:ext cx="1444" cy="289"/>
                            </a:xfrm>
                            <a:custGeom>
                              <a:avLst/>
                              <a:gdLst>
                                <a:gd name="T0" fmla="+- 0 4924 4203"/>
                                <a:gd name="T1" fmla="*/ T0 w 1444"/>
                                <a:gd name="T2" fmla="+- 0 4998 4998"/>
                                <a:gd name="T3" fmla="*/ 4998 h 289"/>
                                <a:gd name="T4" fmla="+- 0 4807 4203"/>
                                <a:gd name="T5" fmla="*/ T4 w 1444"/>
                                <a:gd name="T6" fmla="+- 0 5000 4998"/>
                                <a:gd name="T7" fmla="*/ 5000 h 289"/>
                                <a:gd name="T8" fmla="+- 0 4696 4203"/>
                                <a:gd name="T9" fmla="*/ T8 w 1444"/>
                                <a:gd name="T10" fmla="+- 0 5005 4998"/>
                                <a:gd name="T11" fmla="*/ 5005 h 289"/>
                                <a:gd name="T12" fmla="+- 0 4593 4203"/>
                                <a:gd name="T13" fmla="*/ T12 w 1444"/>
                                <a:gd name="T14" fmla="+- 0 5014 4998"/>
                                <a:gd name="T15" fmla="*/ 5014 h 289"/>
                                <a:gd name="T16" fmla="+- 0 4498 4203"/>
                                <a:gd name="T17" fmla="*/ T16 w 1444"/>
                                <a:gd name="T18" fmla="+- 0 5026 4998"/>
                                <a:gd name="T19" fmla="*/ 5026 h 289"/>
                                <a:gd name="T20" fmla="+- 0 4414 4203"/>
                                <a:gd name="T21" fmla="*/ T20 w 1444"/>
                                <a:gd name="T22" fmla="+- 0 5040 4998"/>
                                <a:gd name="T23" fmla="*/ 5040 h 289"/>
                                <a:gd name="T24" fmla="+- 0 4342 4203"/>
                                <a:gd name="T25" fmla="*/ T24 w 1444"/>
                                <a:gd name="T26" fmla="+- 0 5057 4998"/>
                                <a:gd name="T27" fmla="*/ 5057 h 289"/>
                                <a:gd name="T28" fmla="+- 0 4283 4203"/>
                                <a:gd name="T29" fmla="*/ T28 w 1444"/>
                                <a:gd name="T30" fmla="+- 0 5076 4998"/>
                                <a:gd name="T31" fmla="*/ 5076 h 289"/>
                                <a:gd name="T32" fmla="+- 0 4224 4203"/>
                                <a:gd name="T33" fmla="*/ T32 w 1444"/>
                                <a:gd name="T34" fmla="+- 0 5107 4998"/>
                                <a:gd name="T35" fmla="*/ 5107 h 289"/>
                                <a:gd name="T36" fmla="+- 0 4203 4203"/>
                                <a:gd name="T37" fmla="*/ T36 w 1444"/>
                                <a:gd name="T38" fmla="+- 0 5142 4998"/>
                                <a:gd name="T39" fmla="*/ 5142 h 289"/>
                                <a:gd name="T40" fmla="+- 0 4205 4203"/>
                                <a:gd name="T41" fmla="*/ T40 w 1444"/>
                                <a:gd name="T42" fmla="+- 0 5154 4998"/>
                                <a:gd name="T43" fmla="*/ 5154 h 289"/>
                                <a:gd name="T44" fmla="+- 0 4259 4203"/>
                                <a:gd name="T45" fmla="*/ T44 w 1444"/>
                                <a:gd name="T46" fmla="+- 0 5198 4998"/>
                                <a:gd name="T47" fmla="*/ 5198 h 289"/>
                                <a:gd name="T48" fmla="+- 0 4342 4203"/>
                                <a:gd name="T49" fmla="*/ T48 w 1444"/>
                                <a:gd name="T50" fmla="+- 0 5227 4998"/>
                                <a:gd name="T51" fmla="*/ 5227 h 289"/>
                                <a:gd name="T52" fmla="+- 0 4414 4203"/>
                                <a:gd name="T53" fmla="*/ T52 w 1444"/>
                                <a:gd name="T54" fmla="+- 0 5244 4998"/>
                                <a:gd name="T55" fmla="*/ 5244 h 289"/>
                                <a:gd name="T56" fmla="+- 0 4498 4203"/>
                                <a:gd name="T57" fmla="*/ T56 w 1444"/>
                                <a:gd name="T58" fmla="+- 0 5259 4998"/>
                                <a:gd name="T59" fmla="*/ 5259 h 289"/>
                                <a:gd name="T60" fmla="+- 0 4592 4203"/>
                                <a:gd name="T61" fmla="*/ T60 w 1444"/>
                                <a:gd name="T62" fmla="+- 0 5270 4998"/>
                                <a:gd name="T63" fmla="*/ 5270 h 289"/>
                                <a:gd name="T64" fmla="+- 0 4696 4203"/>
                                <a:gd name="T65" fmla="*/ T64 w 1444"/>
                                <a:gd name="T66" fmla="+- 0 5279 4998"/>
                                <a:gd name="T67" fmla="*/ 5279 h 289"/>
                                <a:gd name="T68" fmla="+- 0 4807 4203"/>
                                <a:gd name="T69" fmla="*/ T68 w 1444"/>
                                <a:gd name="T70" fmla="+- 0 5284 4998"/>
                                <a:gd name="T71" fmla="*/ 5284 h 289"/>
                                <a:gd name="T72" fmla="+- 0 4924 4203"/>
                                <a:gd name="T73" fmla="*/ T72 w 1444"/>
                                <a:gd name="T74" fmla="+- 0 5286 4998"/>
                                <a:gd name="T75" fmla="*/ 5286 h 289"/>
                                <a:gd name="T76" fmla="+- 0 4983 4203"/>
                                <a:gd name="T77" fmla="*/ T76 w 1444"/>
                                <a:gd name="T78" fmla="+- 0 5286 4998"/>
                                <a:gd name="T79" fmla="*/ 5286 h 289"/>
                                <a:gd name="T80" fmla="+- 0 5098 4203"/>
                                <a:gd name="T81" fmla="*/ T80 w 1444"/>
                                <a:gd name="T82" fmla="+- 0 5282 4998"/>
                                <a:gd name="T83" fmla="*/ 5282 h 289"/>
                                <a:gd name="T84" fmla="+- 0 5205 4203"/>
                                <a:gd name="T85" fmla="*/ T84 w 1444"/>
                                <a:gd name="T86" fmla="+- 0 5275 4998"/>
                                <a:gd name="T87" fmla="*/ 5275 h 289"/>
                                <a:gd name="T88" fmla="+- 0 5304 4203"/>
                                <a:gd name="T89" fmla="*/ T88 w 1444"/>
                                <a:gd name="T90" fmla="+- 0 5265 4998"/>
                                <a:gd name="T91" fmla="*/ 5265 h 289"/>
                                <a:gd name="T92" fmla="+- 0 5394 4203"/>
                                <a:gd name="T93" fmla="*/ T92 w 1444"/>
                                <a:gd name="T94" fmla="+- 0 5252 4998"/>
                                <a:gd name="T95" fmla="*/ 5252 h 289"/>
                                <a:gd name="T96" fmla="+- 0 5472 4203"/>
                                <a:gd name="T97" fmla="*/ T96 w 1444"/>
                                <a:gd name="T98" fmla="+- 0 5236 4998"/>
                                <a:gd name="T99" fmla="*/ 5236 h 289"/>
                                <a:gd name="T100" fmla="+- 0 5538 4203"/>
                                <a:gd name="T101" fmla="*/ T100 w 1444"/>
                                <a:gd name="T102" fmla="+- 0 5218 4998"/>
                                <a:gd name="T103" fmla="*/ 5218 h 289"/>
                                <a:gd name="T104" fmla="+- 0 5609 4203"/>
                                <a:gd name="T105" fmla="*/ T104 w 1444"/>
                                <a:gd name="T106" fmla="+- 0 5188 4998"/>
                                <a:gd name="T107" fmla="*/ 5188 h 289"/>
                                <a:gd name="T108" fmla="+- 0 5646 4203"/>
                                <a:gd name="T109" fmla="*/ T108 w 1444"/>
                                <a:gd name="T110" fmla="+- 0 5142 4998"/>
                                <a:gd name="T111" fmla="*/ 5142 h 289"/>
                                <a:gd name="T112" fmla="+- 0 5644 4203"/>
                                <a:gd name="T113" fmla="*/ T112 w 1444"/>
                                <a:gd name="T114" fmla="+- 0 5130 4998"/>
                                <a:gd name="T115" fmla="*/ 5130 h 289"/>
                                <a:gd name="T116" fmla="+- 0 5589 4203"/>
                                <a:gd name="T117" fmla="*/ T116 w 1444"/>
                                <a:gd name="T118" fmla="+- 0 5086 4998"/>
                                <a:gd name="T119" fmla="*/ 5086 h 289"/>
                                <a:gd name="T120" fmla="+- 0 5507 4203"/>
                                <a:gd name="T121" fmla="*/ T120 w 1444"/>
                                <a:gd name="T122" fmla="+- 0 5057 4998"/>
                                <a:gd name="T123" fmla="*/ 5057 h 289"/>
                                <a:gd name="T124" fmla="+- 0 5435 4203"/>
                                <a:gd name="T125" fmla="*/ T124 w 1444"/>
                                <a:gd name="T126" fmla="+- 0 5040 4998"/>
                                <a:gd name="T127" fmla="*/ 5040 h 289"/>
                                <a:gd name="T128" fmla="+- 0 5351 4203"/>
                                <a:gd name="T129" fmla="*/ T128 w 1444"/>
                                <a:gd name="T130" fmla="+- 0 5026 4998"/>
                                <a:gd name="T131" fmla="*/ 5026 h 289"/>
                                <a:gd name="T132" fmla="+- 0 5256 4203"/>
                                <a:gd name="T133" fmla="*/ T132 w 1444"/>
                                <a:gd name="T134" fmla="+- 0 5014 4998"/>
                                <a:gd name="T135" fmla="*/ 5014 h 289"/>
                                <a:gd name="T136" fmla="+- 0 5152 4203"/>
                                <a:gd name="T137" fmla="*/ T136 w 1444"/>
                                <a:gd name="T138" fmla="+- 0 5005 4998"/>
                                <a:gd name="T139" fmla="*/ 5005 h 289"/>
                                <a:gd name="T140" fmla="+- 0 5041 4203"/>
                                <a:gd name="T141" fmla="*/ T140 w 1444"/>
                                <a:gd name="T142" fmla="+- 0 5000 4998"/>
                                <a:gd name="T143" fmla="*/ 5000 h 289"/>
                                <a:gd name="T144" fmla="+- 0 4924 4203"/>
                                <a:gd name="T145" fmla="*/ T144 w 1444"/>
                                <a:gd name="T146" fmla="+- 0 4998 4998"/>
                                <a:gd name="T147" fmla="*/ 4998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44" h="289">
                                  <a:moveTo>
                                    <a:pt x="721" y="0"/>
                                  </a:moveTo>
                                  <a:lnTo>
                                    <a:pt x="604" y="2"/>
                                  </a:lnTo>
                                  <a:lnTo>
                                    <a:pt x="493" y="7"/>
                                  </a:lnTo>
                                  <a:lnTo>
                                    <a:pt x="390" y="16"/>
                                  </a:lnTo>
                                  <a:lnTo>
                                    <a:pt x="295" y="28"/>
                                  </a:lnTo>
                                  <a:lnTo>
                                    <a:pt x="211" y="42"/>
                                  </a:lnTo>
                                  <a:lnTo>
                                    <a:pt x="139" y="59"/>
                                  </a:lnTo>
                                  <a:lnTo>
                                    <a:pt x="80" y="78"/>
                                  </a:lnTo>
                                  <a:lnTo>
                                    <a:pt x="21" y="109"/>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lnTo>
                                    <a:pt x="1441" y="132"/>
                                  </a:lnTo>
                                  <a:lnTo>
                                    <a:pt x="1386" y="88"/>
                                  </a:lnTo>
                                  <a:lnTo>
                                    <a:pt x="1304" y="59"/>
                                  </a:lnTo>
                                  <a:lnTo>
                                    <a:pt x="1232" y="42"/>
                                  </a:lnTo>
                                  <a:lnTo>
                                    <a:pt x="1148" y="28"/>
                                  </a:lnTo>
                                  <a:lnTo>
                                    <a:pt x="1053" y="16"/>
                                  </a:lnTo>
                                  <a:lnTo>
                                    <a:pt x="949" y="7"/>
                                  </a:lnTo>
                                  <a:lnTo>
                                    <a:pt x="838" y="2"/>
                                  </a:lnTo>
                                  <a:lnTo>
                                    <a:pt x="721"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3" name="Group 82"/>
                        <wpg:cNvGrpSpPr>
                          <a:grpSpLocks/>
                        </wpg:cNvGrpSpPr>
                        <wpg:grpSpPr bwMode="auto">
                          <a:xfrm>
                            <a:off x="4203" y="4998"/>
                            <a:ext cx="1444" cy="289"/>
                            <a:chOff x="4203" y="4998"/>
                            <a:chExt cx="1444" cy="289"/>
                          </a:xfrm>
                        </wpg:grpSpPr>
                        <wps:wsp>
                          <wps:cNvPr id="335" name="Freeform 83"/>
                          <wps:cNvSpPr>
                            <a:spLocks/>
                          </wps:cNvSpPr>
                          <wps:spPr bwMode="auto">
                            <a:xfrm>
                              <a:off x="4203" y="4998"/>
                              <a:ext cx="1444" cy="289"/>
                            </a:xfrm>
                            <a:custGeom>
                              <a:avLst/>
                              <a:gdLst>
                                <a:gd name="T0" fmla="+- 0 5646 4203"/>
                                <a:gd name="T1" fmla="*/ T0 w 1444"/>
                                <a:gd name="T2" fmla="+- 0 5142 4998"/>
                                <a:gd name="T3" fmla="*/ 5142 h 289"/>
                                <a:gd name="T4" fmla="+- 0 5589 4203"/>
                                <a:gd name="T5" fmla="*/ T4 w 1444"/>
                                <a:gd name="T6" fmla="+- 0 5086 4998"/>
                                <a:gd name="T7" fmla="*/ 5086 h 289"/>
                                <a:gd name="T8" fmla="+- 0 5507 4203"/>
                                <a:gd name="T9" fmla="*/ T8 w 1444"/>
                                <a:gd name="T10" fmla="+- 0 5057 4998"/>
                                <a:gd name="T11" fmla="*/ 5057 h 289"/>
                                <a:gd name="T12" fmla="+- 0 5435 4203"/>
                                <a:gd name="T13" fmla="*/ T12 w 1444"/>
                                <a:gd name="T14" fmla="+- 0 5040 4998"/>
                                <a:gd name="T15" fmla="*/ 5040 h 289"/>
                                <a:gd name="T16" fmla="+- 0 5351 4203"/>
                                <a:gd name="T17" fmla="*/ T16 w 1444"/>
                                <a:gd name="T18" fmla="+- 0 5026 4998"/>
                                <a:gd name="T19" fmla="*/ 5026 h 289"/>
                                <a:gd name="T20" fmla="+- 0 5256 4203"/>
                                <a:gd name="T21" fmla="*/ T20 w 1444"/>
                                <a:gd name="T22" fmla="+- 0 5014 4998"/>
                                <a:gd name="T23" fmla="*/ 5014 h 289"/>
                                <a:gd name="T24" fmla="+- 0 5152 4203"/>
                                <a:gd name="T25" fmla="*/ T24 w 1444"/>
                                <a:gd name="T26" fmla="+- 0 5005 4998"/>
                                <a:gd name="T27" fmla="*/ 5005 h 289"/>
                                <a:gd name="T28" fmla="+- 0 5041 4203"/>
                                <a:gd name="T29" fmla="*/ T28 w 1444"/>
                                <a:gd name="T30" fmla="+- 0 5000 4998"/>
                                <a:gd name="T31" fmla="*/ 5000 h 289"/>
                                <a:gd name="T32" fmla="+- 0 4924 4203"/>
                                <a:gd name="T33" fmla="*/ T32 w 1444"/>
                                <a:gd name="T34" fmla="+- 0 4998 4998"/>
                                <a:gd name="T35" fmla="*/ 4998 h 289"/>
                                <a:gd name="T36" fmla="+- 0 4865 4203"/>
                                <a:gd name="T37" fmla="*/ T36 w 1444"/>
                                <a:gd name="T38" fmla="+- 0 4998 4998"/>
                                <a:gd name="T39" fmla="*/ 4998 h 289"/>
                                <a:gd name="T40" fmla="+- 0 4751 4203"/>
                                <a:gd name="T41" fmla="*/ T40 w 1444"/>
                                <a:gd name="T42" fmla="+- 0 5002 4998"/>
                                <a:gd name="T43" fmla="*/ 5002 h 289"/>
                                <a:gd name="T44" fmla="+- 0 4643 4203"/>
                                <a:gd name="T45" fmla="*/ T44 w 1444"/>
                                <a:gd name="T46" fmla="+- 0 5009 4998"/>
                                <a:gd name="T47" fmla="*/ 5009 h 289"/>
                                <a:gd name="T48" fmla="+- 0 4544 4203"/>
                                <a:gd name="T49" fmla="*/ T48 w 1444"/>
                                <a:gd name="T50" fmla="+- 0 5019 4998"/>
                                <a:gd name="T51" fmla="*/ 5019 h 289"/>
                                <a:gd name="T52" fmla="+- 0 4455 4203"/>
                                <a:gd name="T53" fmla="*/ T52 w 1444"/>
                                <a:gd name="T54" fmla="+- 0 5032 4998"/>
                                <a:gd name="T55" fmla="*/ 5032 h 289"/>
                                <a:gd name="T56" fmla="+- 0 4376 4203"/>
                                <a:gd name="T57" fmla="*/ T56 w 1444"/>
                                <a:gd name="T58" fmla="+- 0 5048 4998"/>
                                <a:gd name="T59" fmla="*/ 5048 h 289"/>
                                <a:gd name="T60" fmla="+- 0 4311 4203"/>
                                <a:gd name="T61" fmla="*/ T60 w 1444"/>
                                <a:gd name="T62" fmla="+- 0 5066 4998"/>
                                <a:gd name="T63" fmla="*/ 5066 h 289"/>
                                <a:gd name="T64" fmla="+- 0 4239 4203"/>
                                <a:gd name="T65" fmla="*/ T64 w 1444"/>
                                <a:gd name="T66" fmla="+- 0 5096 4998"/>
                                <a:gd name="T67" fmla="*/ 5096 h 289"/>
                                <a:gd name="T68" fmla="+- 0 4203 4203"/>
                                <a:gd name="T69" fmla="*/ T68 w 1444"/>
                                <a:gd name="T70" fmla="+- 0 5142 4998"/>
                                <a:gd name="T71" fmla="*/ 5142 h 289"/>
                                <a:gd name="T72" fmla="+- 0 4205 4203"/>
                                <a:gd name="T73" fmla="*/ T72 w 1444"/>
                                <a:gd name="T74" fmla="+- 0 5154 4998"/>
                                <a:gd name="T75" fmla="*/ 5154 h 289"/>
                                <a:gd name="T76" fmla="+- 0 4259 4203"/>
                                <a:gd name="T77" fmla="*/ T76 w 1444"/>
                                <a:gd name="T78" fmla="+- 0 5198 4998"/>
                                <a:gd name="T79" fmla="*/ 5198 h 289"/>
                                <a:gd name="T80" fmla="+- 0 4342 4203"/>
                                <a:gd name="T81" fmla="*/ T80 w 1444"/>
                                <a:gd name="T82" fmla="+- 0 5227 4998"/>
                                <a:gd name="T83" fmla="*/ 5227 h 289"/>
                                <a:gd name="T84" fmla="+- 0 4414 4203"/>
                                <a:gd name="T85" fmla="*/ T84 w 1444"/>
                                <a:gd name="T86" fmla="+- 0 5244 4998"/>
                                <a:gd name="T87" fmla="*/ 5244 h 289"/>
                                <a:gd name="T88" fmla="+- 0 4498 4203"/>
                                <a:gd name="T89" fmla="*/ T88 w 1444"/>
                                <a:gd name="T90" fmla="+- 0 5259 4998"/>
                                <a:gd name="T91" fmla="*/ 5259 h 289"/>
                                <a:gd name="T92" fmla="+- 0 4592 4203"/>
                                <a:gd name="T93" fmla="*/ T92 w 1444"/>
                                <a:gd name="T94" fmla="+- 0 5270 4998"/>
                                <a:gd name="T95" fmla="*/ 5270 h 289"/>
                                <a:gd name="T96" fmla="+- 0 4696 4203"/>
                                <a:gd name="T97" fmla="*/ T96 w 1444"/>
                                <a:gd name="T98" fmla="+- 0 5279 4998"/>
                                <a:gd name="T99" fmla="*/ 5279 h 289"/>
                                <a:gd name="T100" fmla="+- 0 4807 4203"/>
                                <a:gd name="T101" fmla="*/ T100 w 1444"/>
                                <a:gd name="T102" fmla="+- 0 5284 4998"/>
                                <a:gd name="T103" fmla="*/ 5284 h 289"/>
                                <a:gd name="T104" fmla="+- 0 4924 4203"/>
                                <a:gd name="T105" fmla="*/ T104 w 1444"/>
                                <a:gd name="T106" fmla="+- 0 5286 4998"/>
                                <a:gd name="T107" fmla="*/ 5286 h 289"/>
                                <a:gd name="T108" fmla="+- 0 4983 4203"/>
                                <a:gd name="T109" fmla="*/ T108 w 1444"/>
                                <a:gd name="T110" fmla="+- 0 5286 4998"/>
                                <a:gd name="T111" fmla="*/ 5286 h 289"/>
                                <a:gd name="T112" fmla="+- 0 5098 4203"/>
                                <a:gd name="T113" fmla="*/ T112 w 1444"/>
                                <a:gd name="T114" fmla="+- 0 5282 4998"/>
                                <a:gd name="T115" fmla="*/ 5282 h 289"/>
                                <a:gd name="T116" fmla="+- 0 5205 4203"/>
                                <a:gd name="T117" fmla="*/ T116 w 1444"/>
                                <a:gd name="T118" fmla="+- 0 5275 4998"/>
                                <a:gd name="T119" fmla="*/ 5275 h 289"/>
                                <a:gd name="T120" fmla="+- 0 5304 4203"/>
                                <a:gd name="T121" fmla="*/ T120 w 1444"/>
                                <a:gd name="T122" fmla="+- 0 5265 4998"/>
                                <a:gd name="T123" fmla="*/ 5265 h 289"/>
                                <a:gd name="T124" fmla="+- 0 5394 4203"/>
                                <a:gd name="T125" fmla="*/ T124 w 1444"/>
                                <a:gd name="T126" fmla="+- 0 5252 4998"/>
                                <a:gd name="T127" fmla="*/ 5252 h 289"/>
                                <a:gd name="T128" fmla="+- 0 5472 4203"/>
                                <a:gd name="T129" fmla="*/ T128 w 1444"/>
                                <a:gd name="T130" fmla="+- 0 5236 4998"/>
                                <a:gd name="T131" fmla="*/ 5236 h 289"/>
                                <a:gd name="T132" fmla="+- 0 5538 4203"/>
                                <a:gd name="T133" fmla="*/ T132 w 1444"/>
                                <a:gd name="T134" fmla="+- 0 5218 4998"/>
                                <a:gd name="T135" fmla="*/ 5218 h 289"/>
                                <a:gd name="T136" fmla="+- 0 5609 4203"/>
                                <a:gd name="T137" fmla="*/ T136 w 1444"/>
                                <a:gd name="T138" fmla="+- 0 5188 4998"/>
                                <a:gd name="T139" fmla="*/ 5188 h 289"/>
                                <a:gd name="T140" fmla="+- 0 5646 4203"/>
                                <a:gd name="T141" fmla="*/ T140 w 1444"/>
                                <a:gd name="T142" fmla="+- 0 5142 4998"/>
                                <a:gd name="T143" fmla="*/ 5142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44" h="289">
                                  <a:moveTo>
                                    <a:pt x="1443" y="144"/>
                                  </a:moveTo>
                                  <a:lnTo>
                                    <a:pt x="1386" y="88"/>
                                  </a:lnTo>
                                  <a:lnTo>
                                    <a:pt x="1304" y="59"/>
                                  </a:lnTo>
                                  <a:lnTo>
                                    <a:pt x="1232" y="42"/>
                                  </a:lnTo>
                                  <a:lnTo>
                                    <a:pt x="1148" y="28"/>
                                  </a:lnTo>
                                  <a:lnTo>
                                    <a:pt x="1053" y="16"/>
                                  </a:lnTo>
                                  <a:lnTo>
                                    <a:pt x="949" y="7"/>
                                  </a:lnTo>
                                  <a:lnTo>
                                    <a:pt x="838" y="2"/>
                                  </a:lnTo>
                                  <a:lnTo>
                                    <a:pt x="721" y="0"/>
                                  </a:lnTo>
                                  <a:lnTo>
                                    <a:pt x="662" y="0"/>
                                  </a:lnTo>
                                  <a:lnTo>
                                    <a:pt x="548" y="4"/>
                                  </a:lnTo>
                                  <a:lnTo>
                                    <a:pt x="440" y="11"/>
                                  </a:lnTo>
                                  <a:lnTo>
                                    <a:pt x="341" y="21"/>
                                  </a:lnTo>
                                  <a:lnTo>
                                    <a:pt x="252" y="34"/>
                                  </a:lnTo>
                                  <a:lnTo>
                                    <a:pt x="173" y="50"/>
                                  </a:lnTo>
                                  <a:lnTo>
                                    <a:pt x="108" y="68"/>
                                  </a:lnTo>
                                  <a:lnTo>
                                    <a:pt x="36" y="98"/>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7" name="Group 80"/>
                        <wpg:cNvGrpSpPr>
                          <a:grpSpLocks/>
                        </wpg:cNvGrpSpPr>
                        <wpg:grpSpPr bwMode="auto">
                          <a:xfrm>
                            <a:off x="5466" y="1255"/>
                            <a:ext cx="650" cy="5029"/>
                            <a:chOff x="5466" y="1255"/>
                            <a:chExt cx="650" cy="5029"/>
                          </a:xfrm>
                        </wpg:grpSpPr>
                        <wps:wsp>
                          <wps:cNvPr id="339" name="Freeform 81" descr="Line connector" title="Line connector"/>
                          <wps:cNvSpPr>
                            <a:spLocks/>
                          </wps:cNvSpPr>
                          <wps:spPr bwMode="auto">
                            <a:xfrm>
                              <a:off x="5466" y="1255"/>
                              <a:ext cx="650" cy="5029"/>
                            </a:xfrm>
                            <a:custGeom>
                              <a:avLst/>
                              <a:gdLst>
                                <a:gd name="T0" fmla="+- 0 5466 5466"/>
                                <a:gd name="T1" fmla="*/ T0 w 650"/>
                                <a:gd name="T2" fmla="+- 0 6345 1316"/>
                                <a:gd name="T3" fmla="*/ 6345 h 5029"/>
                                <a:gd name="T4" fmla="+- 0 6115 5466"/>
                                <a:gd name="T5" fmla="*/ T4 w 650"/>
                                <a:gd name="T6" fmla="+- 0 6345 1316"/>
                                <a:gd name="T7" fmla="*/ 6345 h 5029"/>
                                <a:gd name="T8" fmla="+- 0 6115 5466"/>
                                <a:gd name="T9" fmla="*/ T8 w 650"/>
                                <a:gd name="T10" fmla="+- 0 1316 1316"/>
                                <a:gd name="T11" fmla="*/ 1316 h 5029"/>
                                <a:gd name="T12" fmla="+- 0 5590 5466"/>
                                <a:gd name="T13" fmla="*/ T12 w 650"/>
                                <a:gd name="T14" fmla="+- 0 1316 1316"/>
                                <a:gd name="T15" fmla="*/ 1316 h 5029"/>
                              </a:gdLst>
                              <a:ahLst/>
                              <a:cxnLst>
                                <a:cxn ang="0">
                                  <a:pos x="T1" y="T3"/>
                                </a:cxn>
                                <a:cxn ang="0">
                                  <a:pos x="T5" y="T7"/>
                                </a:cxn>
                                <a:cxn ang="0">
                                  <a:pos x="T9" y="T11"/>
                                </a:cxn>
                                <a:cxn ang="0">
                                  <a:pos x="T13" y="T15"/>
                                </a:cxn>
                              </a:cxnLst>
                              <a:rect l="0" t="0" r="r" b="b"/>
                              <a:pathLst>
                                <a:path w="650" h="5029">
                                  <a:moveTo>
                                    <a:pt x="0" y="5029"/>
                                  </a:moveTo>
                                  <a:lnTo>
                                    <a:pt x="649" y="5029"/>
                                  </a:lnTo>
                                  <a:lnTo>
                                    <a:pt x="649"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1" name="Group 78"/>
                        <wpg:cNvGrpSpPr>
                          <a:grpSpLocks/>
                        </wpg:cNvGrpSpPr>
                        <wpg:grpSpPr bwMode="auto">
                          <a:xfrm>
                            <a:off x="5466" y="1245"/>
                            <a:ext cx="143" cy="143"/>
                            <a:chOff x="5466" y="1245"/>
                            <a:chExt cx="143" cy="143"/>
                          </a:xfrm>
                        </wpg:grpSpPr>
                        <wps:wsp>
                          <wps:cNvPr id="343" name="Freeform 79" descr="blue background" title="blue background"/>
                          <wps:cNvSpPr>
                            <a:spLocks/>
                          </wps:cNvSpPr>
                          <wps:spPr bwMode="auto">
                            <a:xfrm>
                              <a:off x="5466" y="1245"/>
                              <a:ext cx="143" cy="143"/>
                            </a:xfrm>
                            <a:custGeom>
                              <a:avLst/>
                              <a:gdLst>
                                <a:gd name="T0" fmla="+- 0 5608 5466"/>
                                <a:gd name="T1" fmla="*/ T0 w 143"/>
                                <a:gd name="T2" fmla="+- 0 1245 1245"/>
                                <a:gd name="T3" fmla="*/ 1245 h 143"/>
                                <a:gd name="T4" fmla="+- 0 5466 5466"/>
                                <a:gd name="T5" fmla="*/ T4 w 143"/>
                                <a:gd name="T6" fmla="+- 0 1316 1245"/>
                                <a:gd name="T7" fmla="*/ 1316 h 143"/>
                                <a:gd name="T8" fmla="+- 0 5608 5466"/>
                                <a:gd name="T9" fmla="*/ T8 w 143"/>
                                <a:gd name="T10" fmla="+- 0 1388 1245"/>
                                <a:gd name="T11" fmla="*/ 1388 h 143"/>
                                <a:gd name="T12" fmla="+- 0 5608 5466"/>
                                <a:gd name="T13" fmla="*/ T12 w 143"/>
                                <a:gd name="T14" fmla="+- 0 1245 1245"/>
                                <a:gd name="T15" fmla="*/ 1245 h 143"/>
                              </a:gdLst>
                              <a:ahLst/>
                              <a:cxnLst>
                                <a:cxn ang="0">
                                  <a:pos x="T1" y="T3"/>
                                </a:cxn>
                                <a:cxn ang="0">
                                  <a:pos x="T5" y="T7"/>
                                </a:cxn>
                                <a:cxn ang="0">
                                  <a:pos x="T9" y="T11"/>
                                </a:cxn>
                                <a:cxn ang="0">
                                  <a:pos x="T13" y="T15"/>
                                </a:cxn>
                              </a:cxnLst>
                              <a:rect l="0" t="0" r="r" b="b"/>
                              <a:pathLst>
                                <a:path w="143" h="143">
                                  <a:moveTo>
                                    <a:pt x="142" y="0"/>
                                  </a:moveTo>
                                  <a:lnTo>
                                    <a:pt x="0" y="71"/>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5" name="Group 76"/>
                        <wpg:cNvGrpSpPr>
                          <a:grpSpLocks/>
                        </wpg:cNvGrpSpPr>
                        <wpg:grpSpPr bwMode="auto">
                          <a:xfrm>
                            <a:off x="5466" y="2327"/>
                            <a:ext cx="422" cy="3754"/>
                            <a:chOff x="5466" y="2327"/>
                            <a:chExt cx="422" cy="3754"/>
                          </a:xfrm>
                        </wpg:grpSpPr>
                        <wps:wsp>
                          <wps:cNvPr id="347" name="Freeform 77" descr="arrow" title="arrow"/>
                          <wps:cNvSpPr>
                            <a:spLocks/>
                          </wps:cNvSpPr>
                          <wps:spPr bwMode="auto">
                            <a:xfrm>
                              <a:off x="5466" y="2327"/>
                              <a:ext cx="422" cy="3754"/>
                            </a:xfrm>
                            <a:custGeom>
                              <a:avLst/>
                              <a:gdLst>
                                <a:gd name="T0" fmla="+- 0 5466 5466"/>
                                <a:gd name="T1" fmla="*/ T0 w 422"/>
                                <a:gd name="T2" fmla="+- 0 6080 2327"/>
                                <a:gd name="T3" fmla="*/ 6080 h 3754"/>
                                <a:gd name="T4" fmla="+- 0 5887 5466"/>
                                <a:gd name="T5" fmla="*/ T4 w 422"/>
                                <a:gd name="T6" fmla="+- 0 6080 2327"/>
                                <a:gd name="T7" fmla="*/ 6080 h 3754"/>
                                <a:gd name="T8" fmla="+- 0 5887 5466"/>
                                <a:gd name="T9" fmla="*/ T8 w 422"/>
                                <a:gd name="T10" fmla="+- 0 2327 2327"/>
                                <a:gd name="T11" fmla="*/ 2327 h 3754"/>
                                <a:gd name="T12" fmla="+- 0 5590 5466"/>
                                <a:gd name="T13" fmla="*/ T12 w 422"/>
                                <a:gd name="T14" fmla="+- 0 2327 2327"/>
                                <a:gd name="T15" fmla="*/ 2327 h 3754"/>
                              </a:gdLst>
                              <a:ahLst/>
                              <a:cxnLst>
                                <a:cxn ang="0">
                                  <a:pos x="T1" y="T3"/>
                                </a:cxn>
                                <a:cxn ang="0">
                                  <a:pos x="T5" y="T7"/>
                                </a:cxn>
                                <a:cxn ang="0">
                                  <a:pos x="T9" y="T11"/>
                                </a:cxn>
                                <a:cxn ang="0">
                                  <a:pos x="T13" y="T15"/>
                                </a:cxn>
                              </a:cxnLst>
                              <a:rect l="0" t="0" r="r" b="b"/>
                              <a:pathLst>
                                <a:path w="422" h="3754">
                                  <a:moveTo>
                                    <a:pt x="0" y="3753"/>
                                  </a:moveTo>
                                  <a:lnTo>
                                    <a:pt x="421" y="3753"/>
                                  </a:lnTo>
                                  <a:lnTo>
                                    <a:pt x="421"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 name="Group 74"/>
                        <wpg:cNvGrpSpPr>
                          <a:grpSpLocks/>
                        </wpg:cNvGrpSpPr>
                        <wpg:grpSpPr bwMode="auto">
                          <a:xfrm>
                            <a:off x="5466" y="2256"/>
                            <a:ext cx="143" cy="143"/>
                            <a:chOff x="5466" y="2256"/>
                            <a:chExt cx="143" cy="143"/>
                          </a:xfrm>
                        </wpg:grpSpPr>
                        <wps:wsp>
                          <wps:cNvPr id="351" name="Freeform 75"/>
                          <wps:cNvSpPr>
                            <a:spLocks/>
                          </wps:cNvSpPr>
                          <wps:spPr bwMode="auto">
                            <a:xfrm>
                              <a:off x="5466" y="2256"/>
                              <a:ext cx="143" cy="143"/>
                            </a:xfrm>
                            <a:custGeom>
                              <a:avLst/>
                              <a:gdLst>
                                <a:gd name="T0" fmla="+- 0 5608 5466"/>
                                <a:gd name="T1" fmla="*/ T0 w 143"/>
                                <a:gd name="T2" fmla="+- 0 2256 2256"/>
                                <a:gd name="T3" fmla="*/ 2256 h 143"/>
                                <a:gd name="T4" fmla="+- 0 5466 5466"/>
                                <a:gd name="T5" fmla="*/ T4 w 143"/>
                                <a:gd name="T6" fmla="+- 0 2327 2256"/>
                                <a:gd name="T7" fmla="*/ 2327 h 143"/>
                                <a:gd name="T8" fmla="+- 0 5608 5466"/>
                                <a:gd name="T9" fmla="*/ T8 w 143"/>
                                <a:gd name="T10" fmla="+- 0 2398 2256"/>
                                <a:gd name="T11" fmla="*/ 2398 h 143"/>
                                <a:gd name="T12" fmla="+- 0 5608 5466"/>
                                <a:gd name="T13" fmla="*/ T12 w 143"/>
                                <a:gd name="T14" fmla="+- 0 2256 2256"/>
                                <a:gd name="T15" fmla="*/ 2256 h 143"/>
                              </a:gdLst>
                              <a:ahLst/>
                              <a:cxnLst>
                                <a:cxn ang="0">
                                  <a:pos x="T1" y="T3"/>
                                </a:cxn>
                                <a:cxn ang="0">
                                  <a:pos x="T5" y="T7"/>
                                </a:cxn>
                                <a:cxn ang="0">
                                  <a:pos x="T9" y="T11"/>
                                </a:cxn>
                                <a:cxn ang="0">
                                  <a:pos x="T13" y="T15"/>
                                </a:cxn>
                              </a:cxnLst>
                              <a:rect l="0" t="0" r="r" b="b"/>
                              <a:pathLst>
                                <a:path w="143" h="143">
                                  <a:moveTo>
                                    <a:pt x="142" y="0"/>
                                  </a:moveTo>
                                  <a:lnTo>
                                    <a:pt x="0" y="71"/>
                                  </a:lnTo>
                                  <a:lnTo>
                                    <a:pt x="142"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3" name="Group 72"/>
                        <wpg:cNvGrpSpPr>
                          <a:grpSpLocks/>
                        </wpg:cNvGrpSpPr>
                        <wpg:grpSpPr bwMode="auto">
                          <a:xfrm>
                            <a:off x="4672" y="6513"/>
                            <a:ext cx="1734" cy="979"/>
                            <a:chOff x="4672" y="6513"/>
                            <a:chExt cx="1734" cy="979"/>
                          </a:xfrm>
                        </wpg:grpSpPr>
                        <wps:wsp>
                          <wps:cNvPr id="355" name="Freeform 73" descr="Line connector" title="Line connector"/>
                          <wps:cNvSpPr>
                            <a:spLocks/>
                          </wps:cNvSpPr>
                          <wps:spPr bwMode="auto">
                            <a:xfrm>
                              <a:off x="4672" y="6513"/>
                              <a:ext cx="1734" cy="979"/>
                            </a:xfrm>
                            <a:custGeom>
                              <a:avLst/>
                              <a:gdLst>
                                <a:gd name="T0" fmla="+- 0 4672 4672"/>
                                <a:gd name="T1" fmla="*/ T0 w 1753"/>
                                <a:gd name="T2" fmla="+- 0 6513 6513"/>
                                <a:gd name="T3" fmla="*/ 6513 h 975"/>
                                <a:gd name="T4" fmla="+- 0 4672 4672"/>
                                <a:gd name="T5" fmla="*/ T4 w 1753"/>
                                <a:gd name="T6" fmla="+- 0 7488 6513"/>
                                <a:gd name="T7" fmla="*/ 7488 h 975"/>
                                <a:gd name="T8" fmla="+- 0 6424 4672"/>
                                <a:gd name="T9" fmla="*/ T8 w 1753"/>
                                <a:gd name="T10" fmla="+- 0 7488 6513"/>
                                <a:gd name="T11" fmla="*/ 7488 h 975"/>
                              </a:gdLst>
                              <a:ahLst/>
                              <a:cxnLst>
                                <a:cxn ang="0">
                                  <a:pos x="T1" y="T3"/>
                                </a:cxn>
                                <a:cxn ang="0">
                                  <a:pos x="T5" y="T7"/>
                                </a:cxn>
                                <a:cxn ang="0">
                                  <a:pos x="T9" y="T11"/>
                                </a:cxn>
                              </a:cxnLst>
                              <a:rect l="0" t="0" r="r" b="b"/>
                              <a:pathLst>
                                <a:path w="1753" h="975">
                                  <a:moveTo>
                                    <a:pt x="0" y="0"/>
                                  </a:moveTo>
                                  <a:lnTo>
                                    <a:pt x="0" y="975"/>
                                  </a:lnTo>
                                  <a:lnTo>
                                    <a:pt x="1752" y="975"/>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7" name="Group 70"/>
                        <wpg:cNvGrpSpPr>
                          <a:grpSpLocks/>
                        </wpg:cNvGrpSpPr>
                        <wpg:grpSpPr bwMode="auto">
                          <a:xfrm>
                            <a:off x="6406" y="7417"/>
                            <a:ext cx="143" cy="143"/>
                            <a:chOff x="6406" y="7417"/>
                            <a:chExt cx="143" cy="143"/>
                          </a:xfrm>
                        </wpg:grpSpPr>
                        <wps:wsp>
                          <wps:cNvPr id="359" name="Freeform 71" descr="arrow" title="arrow"/>
                          <wps:cNvSpPr>
                            <a:spLocks/>
                          </wps:cNvSpPr>
                          <wps:spPr bwMode="auto">
                            <a:xfrm>
                              <a:off x="6406" y="7417"/>
                              <a:ext cx="143" cy="143"/>
                            </a:xfrm>
                            <a:custGeom>
                              <a:avLst/>
                              <a:gdLst>
                                <a:gd name="T0" fmla="+- 0 6406 6406"/>
                                <a:gd name="T1" fmla="*/ T0 w 143"/>
                                <a:gd name="T2" fmla="+- 0 7417 7417"/>
                                <a:gd name="T3" fmla="*/ 7417 h 143"/>
                                <a:gd name="T4" fmla="+- 0 6406 6406"/>
                                <a:gd name="T5" fmla="*/ T4 w 143"/>
                                <a:gd name="T6" fmla="+- 0 7559 7417"/>
                                <a:gd name="T7" fmla="*/ 7559 h 143"/>
                                <a:gd name="T8" fmla="+- 0 6548 6406"/>
                                <a:gd name="T9" fmla="*/ T8 w 143"/>
                                <a:gd name="T10" fmla="+- 0 7488 7417"/>
                                <a:gd name="T11" fmla="*/ 7488 h 143"/>
                                <a:gd name="T12" fmla="+- 0 6406 6406"/>
                                <a:gd name="T13" fmla="*/ T12 w 143"/>
                                <a:gd name="T14" fmla="+- 0 7417 7417"/>
                                <a:gd name="T15" fmla="*/ 7417 h 143"/>
                              </a:gdLst>
                              <a:ahLst/>
                              <a:cxnLst>
                                <a:cxn ang="0">
                                  <a:pos x="T1" y="T3"/>
                                </a:cxn>
                                <a:cxn ang="0">
                                  <a:pos x="T5" y="T7"/>
                                </a:cxn>
                                <a:cxn ang="0">
                                  <a:pos x="T9" y="T11"/>
                                </a:cxn>
                                <a:cxn ang="0">
                                  <a:pos x="T13" y="T15"/>
                                </a:cxn>
                              </a:cxnLst>
                              <a:rect l="0" t="0" r="r" b="b"/>
                              <a:pathLst>
                                <a:path w="143" h="143">
                                  <a:moveTo>
                                    <a:pt x="0" y="0"/>
                                  </a:moveTo>
                                  <a:lnTo>
                                    <a:pt x="0" y="142"/>
                                  </a:lnTo>
                                  <a:lnTo>
                                    <a:pt x="142"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1" name="Group 68"/>
                        <wpg:cNvGrpSpPr>
                          <a:grpSpLocks/>
                        </wpg:cNvGrpSpPr>
                        <wpg:grpSpPr bwMode="auto">
                          <a:xfrm>
                            <a:off x="7378" y="-233"/>
                            <a:ext cx="1933" cy="39"/>
                            <a:chOff x="7378" y="-233"/>
                            <a:chExt cx="1933" cy="39"/>
                          </a:xfrm>
                        </wpg:grpSpPr>
                        <wps:wsp>
                          <wps:cNvPr id="363" name="Freeform 69" descr="arrow" title="arrow"/>
                          <wps:cNvSpPr>
                            <a:spLocks/>
                          </wps:cNvSpPr>
                          <wps:spPr bwMode="auto">
                            <a:xfrm>
                              <a:off x="7378" y="-233"/>
                              <a:ext cx="1933" cy="39"/>
                            </a:xfrm>
                            <a:custGeom>
                              <a:avLst/>
                              <a:gdLst>
                                <a:gd name="T0" fmla="+- 0 7378 7378"/>
                                <a:gd name="T1" fmla="*/ T0 w 1933"/>
                                <a:gd name="T2" fmla="+- 0 -194 -233"/>
                                <a:gd name="T3" fmla="*/ -194 h 39"/>
                                <a:gd name="T4" fmla="+- 0 9311 7378"/>
                                <a:gd name="T5" fmla="*/ T4 w 1933"/>
                                <a:gd name="T6" fmla="+- 0 -233 -233"/>
                                <a:gd name="T7" fmla="*/ -233 h 39"/>
                              </a:gdLst>
                              <a:ahLst/>
                              <a:cxnLst>
                                <a:cxn ang="0">
                                  <a:pos x="T1" y="T3"/>
                                </a:cxn>
                                <a:cxn ang="0">
                                  <a:pos x="T5" y="T7"/>
                                </a:cxn>
                              </a:cxnLst>
                              <a:rect l="0" t="0" r="r" b="b"/>
                              <a:pathLst>
                                <a:path w="1933" h="39">
                                  <a:moveTo>
                                    <a:pt x="0" y="39"/>
                                  </a:moveTo>
                                  <a:lnTo>
                                    <a:pt x="193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5" name="Group 66"/>
                        <wpg:cNvGrpSpPr>
                          <a:grpSpLocks/>
                        </wpg:cNvGrpSpPr>
                        <wpg:grpSpPr bwMode="auto">
                          <a:xfrm>
                            <a:off x="9580" y="-524"/>
                            <a:ext cx="1155" cy="867"/>
                            <a:chOff x="9580" y="-524"/>
                            <a:chExt cx="1155" cy="867"/>
                          </a:xfrm>
                        </wpg:grpSpPr>
                        <wps:wsp>
                          <wps:cNvPr id="367" name="Freeform 67" descr="blue screen" title="blue screen"/>
                          <wps:cNvSpPr>
                            <a:spLocks/>
                          </wps:cNvSpPr>
                          <wps:spPr bwMode="auto">
                            <a:xfrm>
                              <a:off x="9580" y="-524"/>
                              <a:ext cx="1155" cy="867"/>
                            </a:xfrm>
                            <a:custGeom>
                              <a:avLst/>
                              <a:gdLst>
                                <a:gd name="T0" fmla="+- 0 9580 9580"/>
                                <a:gd name="T1" fmla="*/ T0 w 1155"/>
                                <a:gd name="T2" fmla="+- 0 342 -524"/>
                                <a:gd name="T3" fmla="*/ 342 h 867"/>
                                <a:gd name="T4" fmla="+- 0 10735 9580"/>
                                <a:gd name="T5" fmla="*/ T4 w 1155"/>
                                <a:gd name="T6" fmla="+- 0 342 -524"/>
                                <a:gd name="T7" fmla="*/ 342 h 867"/>
                                <a:gd name="T8" fmla="+- 0 10735 9580"/>
                                <a:gd name="T9" fmla="*/ T8 w 1155"/>
                                <a:gd name="T10" fmla="+- 0 -524 -524"/>
                                <a:gd name="T11" fmla="*/ -524 h 867"/>
                                <a:gd name="T12" fmla="+- 0 9580 9580"/>
                                <a:gd name="T13" fmla="*/ T12 w 1155"/>
                                <a:gd name="T14" fmla="+- 0 -524 -524"/>
                                <a:gd name="T15" fmla="*/ -524 h 867"/>
                                <a:gd name="T16" fmla="+- 0 9580 9580"/>
                                <a:gd name="T17" fmla="*/ T16 w 1155"/>
                                <a:gd name="T18" fmla="+- 0 342 -524"/>
                                <a:gd name="T19" fmla="*/ 342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9" name="Group 63"/>
                        <wpg:cNvGrpSpPr>
                          <a:grpSpLocks/>
                        </wpg:cNvGrpSpPr>
                        <wpg:grpSpPr bwMode="auto">
                          <a:xfrm>
                            <a:off x="9580" y="-524"/>
                            <a:ext cx="1155" cy="2"/>
                            <a:chOff x="9580" y="-524"/>
                            <a:chExt cx="1155" cy="2"/>
                          </a:xfrm>
                        </wpg:grpSpPr>
                        <wps:wsp>
                          <wps:cNvPr id="371" name="Freeform 65"/>
                          <wps:cNvSpPr>
                            <a:spLocks/>
                          </wps:cNvSpPr>
                          <wps:spPr bwMode="auto">
                            <a:xfrm>
                              <a:off x="9580" y="-524"/>
                              <a:ext cx="1155" cy="2"/>
                            </a:xfrm>
                            <a:custGeom>
                              <a:avLst/>
                              <a:gdLst>
                                <a:gd name="T0" fmla="+- 0 10735 9580"/>
                                <a:gd name="T1" fmla="*/ T0 w 1155"/>
                                <a:gd name="T2" fmla="+- 0 9580 9580"/>
                                <a:gd name="T3" fmla="*/ T2 w 1155"/>
                                <a:gd name="T4" fmla="+- 0 9580 9580"/>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Freeform 64"/>
                          <wps:cNvSpPr>
                            <a:spLocks/>
                          </wps:cNvSpPr>
                          <wps:spPr bwMode="auto">
                            <a:xfrm>
                              <a:off x="9580" y="-524"/>
                              <a:ext cx="1155" cy="2"/>
                            </a:xfrm>
                            <a:custGeom>
                              <a:avLst/>
                              <a:gdLst>
                                <a:gd name="T0" fmla="+- 0 10735 9580"/>
                                <a:gd name="T1" fmla="*/ T0 w 1155"/>
                                <a:gd name="T2" fmla="+- 0 10735 9580"/>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5" name="Group 59"/>
                        <wpg:cNvGrpSpPr>
                          <a:grpSpLocks/>
                        </wpg:cNvGrpSpPr>
                        <wpg:grpSpPr bwMode="auto">
                          <a:xfrm>
                            <a:off x="10735" y="-524"/>
                            <a:ext cx="2" cy="867"/>
                            <a:chOff x="10735" y="-524"/>
                            <a:chExt cx="2" cy="867"/>
                          </a:xfrm>
                        </wpg:grpSpPr>
                        <wps:wsp>
                          <wps:cNvPr id="377" name="Freeform 62"/>
                          <wps:cNvSpPr>
                            <a:spLocks/>
                          </wps:cNvSpPr>
                          <wps:spPr bwMode="auto">
                            <a:xfrm>
                              <a:off x="10735" y="-524"/>
                              <a:ext cx="2" cy="867"/>
                            </a:xfrm>
                            <a:custGeom>
                              <a:avLst/>
                              <a:gdLst>
                                <a:gd name="T0" fmla="+- 0 342 -524"/>
                                <a:gd name="T1" fmla="*/ 342 h 867"/>
                                <a:gd name="T2" fmla="+- 0 342 -524"/>
                                <a:gd name="T3" fmla="*/ 342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Freeform 61"/>
                          <wps:cNvSpPr>
                            <a:spLocks/>
                          </wps:cNvSpPr>
                          <wps:spPr bwMode="auto">
                            <a:xfrm>
                              <a:off x="10735" y="-524"/>
                              <a:ext cx="2" cy="867"/>
                            </a:xfrm>
                            <a:custGeom>
                              <a:avLst/>
                              <a:gdLst>
                                <a:gd name="T0" fmla="+- 0 342 -524"/>
                                <a:gd name="T1" fmla="*/ 342 h 867"/>
                                <a:gd name="T2" fmla="+- 0 -524 -524"/>
                                <a:gd name="T3" fmla="*/ -524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1" name="Picture 60" descr="Physician U AdvisorWorklist Screen" title="Physician U AdvisorWorklist Screen"/>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9435" y="-66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83" name="Group 57"/>
                        <wpg:cNvGrpSpPr>
                          <a:grpSpLocks/>
                        </wpg:cNvGrpSpPr>
                        <wpg:grpSpPr bwMode="auto">
                          <a:xfrm>
                            <a:off x="9436" y="-669"/>
                            <a:ext cx="1155" cy="867"/>
                            <a:chOff x="9436" y="-669"/>
                            <a:chExt cx="1155" cy="867"/>
                          </a:xfrm>
                        </wpg:grpSpPr>
                        <wps:wsp>
                          <wps:cNvPr id="385" name="Freeform 58" descr="Physician UM Advisor Worklist&#10;Screen&#10;" title="Physician UM Advisor Worklist"/>
                          <wps:cNvSpPr>
                            <a:spLocks/>
                          </wps:cNvSpPr>
                          <wps:spPr bwMode="auto">
                            <a:xfrm>
                              <a:off x="9436" y="-669"/>
                              <a:ext cx="1155" cy="867"/>
                            </a:xfrm>
                            <a:custGeom>
                              <a:avLst/>
                              <a:gdLst>
                                <a:gd name="T0" fmla="+- 0 9436 9436"/>
                                <a:gd name="T1" fmla="*/ T0 w 1155"/>
                                <a:gd name="T2" fmla="+- 0 198 -669"/>
                                <a:gd name="T3" fmla="*/ 198 h 867"/>
                                <a:gd name="T4" fmla="+- 0 10590 9436"/>
                                <a:gd name="T5" fmla="*/ T4 w 1155"/>
                                <a:gd name="T6" fmla="+- 0 198 -669"/>
                                <a:gd name="T7" fmla="*/ 198 h 867"/>
                                <a:gd name="T8" fmla="+- 0 10590 9436"/>
                                <a:gd name="T9" fmla="*/ T8 w 1155"/>
                                <a:gd name="T10" fmla="+- 0 -669 -669"/>
                                <a:gd name="T11" fmla="*/ -669 h 867"/>
                                <a:gd name="T12" fmla="+- 0 9436 9436"/>
                                <a:gd name="T13" fmla="*/ T12 w 1155"/>
                                <a:gd name="T14" fmla="+- 0 -669 -669"/>
                                <a:gd name="T15" fmla="*/ -669 h 867"/>
                                <a:gd name="T16" fmla="+- 0 9436 9436"/>
                                <a:gd name="T17" fmla="*/ T16 w 1155"/>
                                <a:gd name="T18" fmla="+- 0 198 -669"/>
                                <a:gd name="T19" fmla="*/ 198 h 867"/>
                              </a:gdLst>
                              <a:ahLst/>
                              <a:cxnLst>
                                <a:cxn ang="0">
                                  <a:pos x="T1" y="T3"/>
                                </a:cxn>
                                <a:cxn ang="0">
                                  <a:pos x="T5" y="T7"/>
                                </a:cxn>
                                <a:cxn ang="0">
                                  <a:pos x="T9" y="T11"/>
                                </a:cxn>
                                <a:cxn ang="0">
                                  <a:pos x="T13" y="T15"/>
                                </a:cxn>
                                <a:cxn ang="0">
                                  <a:pos x="T17" y="T19"/>
                                </a:cxn>
                              </a:cxnLst>
                              <a:rect l="0" t="0" r="r" b="b"/>
                              <a:pathLst>
                                <a:path w="1155" h="867">
                                  <a:moveTo>
                                    <a:pt x="0" y="867"/>
                                  </a:moveTo>
                                  <a:lnTo>
                                    <a:pt x="1154" y="867"/>
                                  </a:lnTo>
                                  <a:lnTo>
                                    <a:pt x="1154" y="0"/>
                                  </a:lnTo>
                                  <a:lnTo>
                                    <a:pt x="0" y="0"/>
                                  </a:lnTo>
                                  <a:lnTo>
                                    <a:pt x="0" y="867"/>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7" name="Group 55"/>
                        <wpg:cNvGrpSpPr>
                          <a:grpSpLocks/>
                        </wpg:cNvGrpSpPr>
                        <wpg:grpSpPr bwMode="auto">
                          <a:xfrm>
                            <a:off x="9292" y="-304"/>
                            <a:ext cx="144" cy="143"/>
                            <a:chOff x="9292" y="-304"/>
                            <a:chExt cx="144" cy="143"/>
                          </a:xfrm>
                        </wpg:grpSpPr>
                        <wps:wsp>
                          <wps:cNvPr id="389" name="Freeform 56"/>
                          <wps:cNvSpPr>
                            <a:spLocks/>
                          </wps:cNvSpPr>
                          <wps:spPr bwMode="auto">
                            <a:xfrm>
                              <a:off x="9292" y="-304"/>
                              <a:ext cx="144" cy="143"/>
                            </a:xfrm>
                            <a:custGeom>
                              <a:avLst/>
                              <a:gdLst>
                                <a:gd name="T0" fmla="+- 0 9292 9292"/>
                                <a:gd name="T1" fmla="*/ T0 w 144"/>
                                <a:gd name="T2" fmla="+- 0 -304 -304"/>
                                <a:gd name="T3" fmla="*/ -304 h 143"/>
                                <a:gd name="T4" fmla="+- 0 9295 9292"/>
                                <a:gd name="T5" fmla="*/ T4 w 144"/>
                                <a:gd name="T6" fmla="+- 0 -161 -304"/>
                                <a:gd name="T7" fmla="*/ -161 h 143"/>
                                <a:gd name="T8" fmla="+- 0 9436 9292"/>
                                <a:gd name="T9" fmla="*/ T8 w 144"/>
                                <a:gd name="T10" fmla="+- 0 -235 -304"/>
                                <a:gd name="T11" fmla="*/ -235 h 143"/>
                                <a:gd name="T12" fmla="+- 0 9292 9292"/>
                                <a:gd name="T13" fmla="*/ T12 w 144"/>
                                <a:gd name="T14" fmla="+- 0 -304 -304"/>
                                <a:gd name="T15" fmla="*/ -304 h 143"/>
                              </a:gdLst>
                              <a:ahLst/>
                              <a:cxnLst>
                                <a:cxn ang="0">
                                  <a:pos x="T1" y="T3"/>
                                </a:cxn>
                                <a:cxn ang="0">
                                  <a:pos x="T5" y="T7"/>
                                </a:cxn>
                                <a:cxn ang="0">
                                  <a:pos x="T9" y="T11"/>
                                </a:cxn>
                                <a:cxn ang="0">
                                  <a:pos x="T13" y="T15"/>
                                </a:cxn>
                              </a:cxnLst>
                              <a:rect l="0" t="0" r="r" b="b"/>
                              <a:pathLst>
                                <a:path w="144" h="143">
                                  <a:moveTo>
                                    <a:pt x="0" y="0"/>
                                  </a:moveTo>
                                  <a:lnTo>
                                    <a:pt x="3" y="143"/>
                                  </a:lnTo>
                                  <a:lnTo>
                                    <a:pt x="144" y="6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1" name="Group 53"/>
                        <wpg:cNvGrpSpPr>
                          <a:grpSpLocks/>
                        </wpg:cNvGrpSpPr>
                        <wpg:grpSpPr bwMode="auto">
                          <a:xfrm>
                            <a:off x="7739" y="-612"/>
                            <a:ext cx="1119" cy="563"/>
                            <a:chOff x="7739" y="-612"/>
                            <a:chExt cx="1119" cy="563"/>
                          </a:xfrm>
                        </wpg:grpSpPr>
                        <wps:wsp>
                          <wps:cNvPr id="393" name="Freeform 54" descr="Physician UM" title="Physician UM"/>
                          <wps:cNvSpPr>
                            <a:spLocks/>
                          </wps:cNvSpPr>
                          <wps:spPr bwMode="auto">
                            <a:xfrm>
                              <a:off x="7739" y="-612"/>
                              <a:ext cx="1119" cy="563"/>
                            </a:xfrm>
                            <a:custGeom>
                              <a:avLst/>
                              <a:gdLst>
                                <a:gd name="T0" fmla="+- 0 8299 7739"/>
                                <a:gd name="T1" fmla="*/ T0 w 1119"/>
                                <a:gd name="T2" fmla="+- 0 -483 -483"/>
                                <a:gd name="T3" fmla="*/ -483 h 434"/>
                                <a:gd name="T4" fmla="+- 0 8208 7739"/>
                                <a:gd name="T5" fmla="*/ T4 w 1119"/>
                                <a:gd name="T6" fmla="+- 0 -480 -483"/>
                                <a:gd name="T7" fmla="*/ -480 h 434"/>
                                <a:gd name="T8" fmla="+- 0 8122 7739"/>
                                <a:gd name="T9" fmla="*/ T8 w 1119"/>
                                <a:gd name="T10" fmla="+- 0 -472 -483"/>
                                <a:gd name="T11" fmla="*/ -472 h 434"/>
                                <a:gd name="T12" fmla="+- 0 8042 7739"/>
                                <a:gd name="T13" fmla="*/ T12 w 1119"/>
                                <a:gd name="T14" fmla="+- 0 -459 -483"/>
                                <a:gd name="T15" fmla="*/ -459 h 434"/>
                                <a:gd name="T16" fmla="+- 0 7968 7739"/>
                                <a:gd name="T17" fmla="*/ T16 w 1119"/>
                                <a:gd name="T18" fmla="+- 0 -441 -483"/>
                                <a:gd name="T19" fmla="*/ -441 h 434"/>
                                <a:gd name="T20" fmla="+- 0 7903 7739"/>
                                <a:gd name="T21" fmla="*/ T20 w 1119"/>
                                <a:gd name="T22" fmla="+- 0 -420 -483"/>
                                <a:gd name="T23" fmla="*/ -420 h 434"/>
                                <a:gd name="T24" fmla="+- 0 7847 7739"/>
                                <a:gd name="T25" fmla="*/ T24 w 1119"/>
                                <a:gd name="T26" fmla="+- 0 -394 -483"/>
                                <a:gd name="T27" fmla="*/ -394 h 434"/>
                                <a:gd name="T28" fmla="+- 0 7783 7739"/>
                                <a:gd name="T29" fmla="*/ T28 w 1119"/>
                                <a:gd name="T30" fmla="+- 0 -351 -483"/>
                                <a:gd name="T31" fmla="*/ -351 h 434"/>
                                <a:gd name="T32" fmla="+- 0 7747 7739"/>
                                <a:gd name="T33" fmla="*/ T32 w 1119"/>
                                <a:gd name="T34" fmla="+- 0 -302 -483"/>
                                <a:gd name="T35" fmla="*/ -302 h 434"/>
                                <a:gd name="T36" fmla="+- 0 7739 7739"/>
                                <a:gd name="T37" fmla="*/ T36 w 1119"/>
                                <a:gd name="T38" fmla="+- 0 -267 -483"/>
                                <a:gd name="T39" fmla="*/ -267 h 434"/>
                                <a:gd name="T40" fmla="+- 0 7741 7739"/>
                                <a:gd name="T41" fmla="*/ T40 w 1119"/>
                                <a:gd name="T42" fmla="+- 0 -249 -483"/>
                                <a:gd name="T43" fmla="*/ -249 h 434"/>
                                <a:gd name="T44" fmla="+- 0 7783 7739"/>
                                <a:gd name="T45" fmla="*/ T44 w 1119"/>
                                <a:gd name="T46" fmla="+- 0 -182 -483"/>
                                <a:gd name="T47" fmla="*/ -182 h 434"/>
                                <a:gd name="T48" fmla="+- 0 7847 7739"/>
                                <a:gd name="T49" fmla="*/ T48 w 1119"/>
                                <a:gd name="T50" fmla="+- 0 -139 -483"/>
                                <a:gd name="T51" fmla="*/ -139 h 434"/>
                                <a:gd name="T52" fmla="+- 0 7903 7739"/>
                                <a:gd name="T53" fmla="*/ T52 w 1119"/>
                                <a:gd name="T54" fmla="+- 0 -113 -483"/>
                                <a:gd name="T55" fmla="*/ -113 h 434"/>
                                <a:gd name="T56" fmla="+- 0 7968 7739"/>
                                <a:gd name="T57" fmla="*/ T56 w 1119"/>
                                <a:gd name="T58" fmla="+- 0 -92 -483"/>
                                <a:gd name="T59" fmla="*/ -92 h 434"/>
                                <a:gd name="T60" fmla="+- 0 8042 7739"/>
                                <a:gd name="T61" fmla="*/ T60 w 1119"/>
                                <a:gd name="T62" fmla="+- 0 -74 -483"/>
                                <a:gd name="T63" fmla="*/ -74 h 434"/>
                                <a:gd name="T64" fmla="+- 0 8122 7739"/>
                                <a:gd name="T65" fmla="*/ T64 w 1119"/>
                                <a:gd name="T66" fmla="+- 0 -61 -483"/>
                                <a:gd name="T67" fmla="*/ -61 h 434"/>
                                <a:gd name="T68" fmla="+- 0 8208 7739"/>
                                <a:gd name="T69" fmla="*/ T68 w 1119"/>
                                <a:gd name="T70" fmla="+- 0 -53 -483"/>
                                <a:gd name="T71" fmla="*/ -53 h 434"/>
                                <a:gd name="T72" fmla="+- 0 8299 7739"/>
                                <a:gd name="T73" fmla="*/ T72 w 1119"/>
                                <a:gd name="T74" fmla="+- 0 -50 -483"/>
                                <a:gd name="T75" fmla="*/ -50 h 434"/>
                                <a:gd name="T76" fmla="+- 0 8345 7739"/>
                                <a:gd name="T77" fmla="*/ T76 w 1119"/>
                                <a:gd name="T78" fmla="+- 0 -51 -483"/>
                                <a:gd name="T79" fmla="*/ -51 h 434"/>
                                <a:gd name="T80" fmla="+- 0 8433 7739"/>
                                <a:gd name="T81" fmla="*/ T80 w 1119"/>
                                <a:gd name="T82" fmla="+- 0 -56 -483"/>
                                <a:gd name="T83" fmla="*/ -56 h 434"/>
                                <a:gd name="T84" fmla="+- 0 8516 7739"/>
                                <a:gd name="T85" fmla="*/ T84 w 1119"/>
                                <a:gd name="T86" fmla="+- 0 -67 -483"/>
                                <a:gd name="T87" fmla="*/ -67 h 434"/>
                                <a:gd name="T88" fmla="+- 0 8593 7739"/>
                                <a:gd name="T89" fmla="*/ T88 w 1119"/>
                                <a:gd name="T90" fmla="+- 0 -82 -483"/>
                                <a:gd name="T91" fmla="*/ -82 h 434"/>
                                <a:gd name="T92" fmla="+- 0 8663 7739"/>
                                <a:gd name="T93" fmla="*/ T92 w 1119"/>
                                <a:gd name="T94" fmla="+- 0 -102 -483"/>
                                <a:gd name="T95" fmla="*/ -102 h 434"/>
                                <a:gd name="T96" fmla="+- 0 8723 7739"/>
                                <a:gd name="T97" fmla="*/ T96 w 1119"/>
                                <a:gd name="T98" fmla="+- 0 -126 -483"/>
                                <a:gd name="T99" fmla="*/ -126 h 434"/>
                                <a:gd name="T100" fmla="+- 0 8796 7739"/>
                                <a:gd name="T101" fmla="*/ T100 w 1119"/>
                                <a:gd name="T102" fmla="+- 0 -167 -483"/>
                                <a:gd name="T103" fmla="*/ -167 h 434"/>
                                <a:gd name="T104" fmla="+- 0 8842 7739"/>
                                <a:gd name="T105" fmla="*/ T104 w 1119"/>
                                <a:gd name="T106" fmla="+- 0 -214 -483"/>
                                <a:gd name="T107" fmla="*/ -214 h 434"/>
                                <a:gd name="T108" fmla="+- 0 8858 7739"/>
                                <a:gd name="T109" fmla="*/ T108 w 1119"/>
                                <a:gd name="T110" fmla="+- 0 -267 -483"/>
                                <a:gd name="T111" fmla="*/ -267 h 434"/>
                                <a:gd name="T112" fmla="+- 0 8856 7739"/>
                                <a:gd name="T113" fmla="*/ T112 w 1119"/>
                                <a:gd name="T114" fmla="+- 0 -284 -483"/>
                                <a:gd name="T115" fmla="*/ -284 h 434"/>
                                <a:gd name="T116" fmla="+- 0 8814 7739"/>
                                <a:gd name="T117" fmla="*/ T116 w 1119"/>
                                <a:gd name="T118" fmla="+- 0 -351 -483"/>
                                <a:gd name="T119" fmla="*/ -351 h 434"/>
                                <a:gd name="T120" fmla="+- 0 8750 7739"/>
                                <a:gd name="T121" fmla="*/ T120 w 1119"/>
                                <a:gd name="T122" fmla="+- 0 -394 -483"/>
                                <a:gd name="T123" fmla="*/ -394 h 434"/>
                                <a:gd name="T124" fmla="+- 0 8694 7739"/>
                                <a:gd name="T125" fmla="*/ T124 w 1119"/>
                                <a:gd name="T126" fmla="+- 0 -420 -483"/>
                                <a:gd name="T127" fmla="*/ -420 h 434"/>
                                <a:gd name="T128" fmla="+- 0 8629 7739"/>
                                <a:gd name="T129" fmla="*/ T128 w 1119"/>
                                <a:gd name="T130" fmla="+- 0 -441 -483"/>
                                <a:gd name="T131" fmla="*/ -441 h 434"/>
                                <a:gd name="T132" fmla="+- 0 8556 7739"/>
                                <a:gd name="T133" fmla="*/ T132 w 1119"/>
                                <a:gd name="T134" fmla="+- 0 -459 -483"/>
                                <a:gd name="T135" fmla="*/ -459 h 434"/>
                                <a:gd name="T136" fmla="+- 0 8475 7739"/>
                                <a:gd name="T137" fmla="*/ T136 w 1119"/>
                                <a:gd name="T138" fmla="+- 0 -472 -483"/>
                                <a:gd name="T139" fmla="*/ -472 h 434"/>
                                <a:gd name="T140" fmla="+- 0 8389 7739"/>
                                <a:gd name="T141" fmla="*/ T140 w 1119"/>
                                <a:gd name="T142" fmla="+- 0 -480 -483"/>
                                <a:gd name="T143" fmla="*/ -480 h 434"/>
                                <a:gd name="T144" fmla="+- 0 8299 7739"/>
                                <a:gd name="T145" fmla="*/ T144 w 1119"/>
                                <a:gd name="T146" fmla="+- 0 -483 -483"/>
                                <a:gd name="T147" fmla="*/ -483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19" h="434">
                                  <a:moveTo>
                                    <a:pt x="560" y="0"/>
                                  </a:moveTo>
                                  <a:lnTo>
                                    <a:pt x="469" y="3"/>
                                  </a:lnTo>
                                  <a:lnTo>
                                    <a:pt x="383" y="11"/>
                                  </a:lnTo>
                                  <a:lnTo>
                                    <a:pt x="303" y="24"/>
                                  </a:lnTo>
                                  <a:lnTo>
                                    <a:pt x="229" y="42"/>
                                  </a:lnTo>
                                  <a:lnTo>
                                    <a:pt x="164" y="63"/>
                                  </a:lnTo>
                                  <a:lnTo>
                                    <a:pt x="108" y="89"/>
                                  </a:lnTo>
                                  <a:lnTo>
                                    <a:pt x="44" y="132"/>
                                  </a:lnTo>
                                  <a:lnTo>
                                    <a:pt x="8" y="181"/>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lnTo>
                                    <a:pt x="1117" y="199"/>
                                  </a:lnTo>
                                  <a:lnTo>
                                    <a:pt x="1075" y="132"/>
                                  </a:lnTo>
                                  <a:lnTo>
                                    <a:pt x="1011" y="89"/>
                                  </a:lnTo>
                                  <a:lnTo>
                                    <a:pt x="955" y="63"/>
                                  </a:lnTo>
                                  <a:lnTo>
                                    <a:pt x="890" y="42"/>
                                  </a:lnTo>
                                  <a:lnTo>
                                    <a:pt x="817" y="24"/>
                                  </a:lnTo>
                                  <a:lnTo>
                                    <a:pt x="736" y="11"/>
                                  </a:lnTo>
                                  <a:lnTo>
                                    <a:pt x="650" y="3"/>
                                  </a:lnTo>
                                  <a:lnTo>
                                    <a:pt x="560"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5" name="Group 51"/>
                        <wpg:cNvGrpSpPr>
                          <a:grpSpLocks/>
                        </wpg:cNvGrpSpPr>
                        <wpg:grpSpPr bwMode="auto">
                          <a:xfrm>
                            <a:off x="7739" y="-669"/>
                            <a:ext cx="1119" cy="620"/>
                            <a:chOff x="7739" y="-669"/>
                            <a:chExt cx="1119" cy="620"/>
                          </a:xfrm>
                        </wpg:grpSpPr>
                        <wps:wsp>
                          <wps:cNvPr id="397" name="Freeform 52"/>
                          <wps:cNvSpPr>
                            <a:spLocks/>
                          </wps:cNvSpPr>
                          <wps:spPr bwMode="auto">
                            <a:xfrm>
                              <a:off x="7739" y="-669"/>
                              <a:ext cx="1119" cy="620"/>
                            </a:xfrm>
                            <a:custGeom>
                              <a:avLst/>
                              <a:gdLst>
                                <a:gd name="T0" fmla="+- 0 8858 7739"/>
                                <a:gd name="T1" fmla="*/ T0 w 1119"/>
                                <a:gd name="T2" fmla="+- 0 -267 -483"/>
                                <a:gd name="T3" fmla="*/ -267 h 434"/>
                                <a:gd name="T4" fmla="+- 0 8830 7739"/>
                                <a:gd name="T5" fmla="*/ T4 w 1119"/>
                                <a:gd name="T6" fmla="+- 0 -335 -483"/>
                                <a:gd name="T7" fmla="*/ -335 h 434"/>
                                <a:gd name="T8" fmla="+- 0 8774 7739"/>
                                <a:gd name="T9" fmla="*/ T8 w 1119"/>
                                <a:gd name="T10" fmla="+- 0 -381 -483"/>
                                <a:gd name="T11" fmla="*/ -381 h 434"/>
                                <a:gd name="T12" fmla="+- 0 8694 7739"/>
                                <a:gd name="T13" fmla="*/ T12 w 1119"/>
                                <a:gd name="T14" fmla="+- 0 -420 -483"/>
                                <a:gd name="T15" fmla="*/ -420 h 434"/>
                                <a:gd name="T16" fmla="+- 0 8629 7739"/>
                                <a:gd name="T17" fmla="*/ T16 w 1119"/>
                                <a:gd name="T18" fmla="+- 0 -441 -483"/>
                                <a:gd name="T19" fmla="*/ -441 h 434"/>
                                <a:gd name="T20" fmla="+- 0 8556 7739"/>
                                <a:gd name="T21" fmla="*/ T20 w 1119"/>
                                <a:gd name="T22" fmla="+- 0 -459 -483"/>
                                <a:gd name="T23" fmla="*/ -459 h 434"/>
                                <a:gd name="T24" fmla="+- 0 8475 7739"/>
                                <a:gd name="T25" fmla="*/ T24 w 1119"/>
                                <a:gd name="T26" fmla="+- 0 -472 -483"/>
                                <a:gd name="T27" fmla="*/ -472 h 434"/>
                                <a:gd name="T28" fmla="+- 0 8389 7739"/>
                                <a:gd name="T29" fmla="*/ T28 w 1119"/>
                                <a:gd name="T30" fmla="+- 0 -480 -483"/>
                                <a:gd name="T31" fmla="*/ -480 h 434"/>
                                <a:gd name="T32" fmla="+- 0 8299 7739"/>
                                <a:gd name="T33" fmla="*/ T32 w 1119"/>
                                <a:gd name="T34" fmla="+- 0 -483 -483"/>
                                <a:gd name="T35" fmla="*/ -483 h 434"/>
                                <a:gd name="T36" fmla="+- 0 8253 7739"/>
                                <a:gd name="T37" fmla="*/ T36 w 1119"/>
                                <a:gd name="T38" fmla="+- 0 -482 -483"/>
                                <a:gd name="T39" fmla="*/ -482 h 434"/>
                                <a:gd name="T40" fmla="+- 0 8164 7739"/>
                                <a:gd name="T41" fmla="*/ T40 w 1119"/>
                                <a:gd name="T42" fmla="+- 0 -477 -483"/>
                                <a:gd name="T43" fmla="*/ -477 h 434"/>
                                <a:gd name="T44" fmla="+- 0 8081 7739"/>
                                <a:gd name="T45" fmla="*/ T44 w 1119"/>
                                <a:gd name="T46" fmla="+- 0 -466 -483"/>
                                <a:gd name="T47" fmla="*/ -466 h 434"/>
                                <a:gd name="T48" fmla="+- 0 8004 7739"/>
                                <a:gd name="T49" fmla="*/ T48 w 1119"/>
                                <a:gd name="T50" fmla="+- 0 -451 -483"/>
                                <a:gd name="T51" fmla="*/ -451 h 434"/>
                                <a:gd name="T52" fmla="+- 0 7935 7739"/>
                                <a:gd name="T53" fmla="*/ T52 w 1119"/>
                                <a:gd name="T54" fmla="+- 0 -431 -483"/>
                                <a:gd name="T55" fmla="*/ -431 h 434"/>
                                <a:gd name="T56" fmla="+- 0 7874 7739"/>
                                <a:gd name="T57" fmla="*/ T56 w 1119"/>
                                <a:gd name="T58" fmla="+- 0 -407 -483"/>
                                <a:gd name="T59" fmla="*/ -407 h 434"/>
                                <a:gd name="T60" fmla="+- 0 7802 7739"/>
                                <a:gd name="T61" fmla="*/ T60 w 1119"/>
                                <a:gd name="T62" fmla="+- 0 -366 -483"/>
                                <a:gd name="T63" fmla="*/ -366 h 434"/>
                                <a:gd name="T64" fmla="+- 0 7756 7739"/>
                                <a:gd name="T65" fmla="*/ T64 w 1119"/>
                                <a:gd name="T66" fmla="+- 0 -319 -483"/>
                                <a:gd name="T67" fmla="*/ -319 h 434"/>
                                <a:gd name="T68" fmla="+- 0 7739 7739"/>
                                <a:gd name="T69" fmla="*/ T68 w 1119"/>
                                <a:gd name="T70" fmla="+- 0 -267 -483"/>
                                <a:gd name="T71" fmla="*/ -267 h 434"/>
                                <a:gd name="T72" fmla="+- 0 7741 7739"/>
                                <a:gd name="T73" fmla="*/ T72 w 1119"/>
                                <a:gd name="T74" fmla="+- 0 -249 -483"/>
                                <a:gd name="T75" fmla="*/ -249 h 434"/>
                                <a:gd name="T76" fmla="+- 0 7783 7739"/>
                                <a:gd name="T77" fmla="*/ T76 w 1119"/>
                                <a:gd name="T78" fmla="+- 0 -182 -483"/>
                                <a:gd name="T79" fmla="*/ -182 h 434"/>
                                <a:gd name="T80" fmla="+- 0 7847 7739"/>
                                <a:gd name="T81" fmla="*/ T80 w 1119"/>
                                <a:gd name="T82" fmla="+- 0 -139 -483"/>
                                <a:gd name="T83" fmla="*/ -139 h 434"/>
                                <a:gd name="T84" fmla="+- 0 7903 7739"/>
                                <a:gd name="T85" fmla="*/ T84 w 1119"/>
                                <a:gd name="T86" fmla="+- 0 -113 -483"/>
                                <a:gd name="T87" fmla="*/ -113 h 434"/>
                                <a:gd name="T88" fmla="+- 0 7968 7739"/>
                                <a:gd name="T89" fmla="*/ T88 w 1119"/>
                                <a:gd name="T90" fmla="+- 0 -92 -483"/>
                                <a:gd name="T91" fmla="*/ -92 h 434"/>
                                <a:gd name="T92" fmla="+- 0 8042 7739"/>
                                <a:gd name="T93" fmla="*/ T92 w 1119"/>
                                <a:gd name="T94" fmla="+- 0 -74 -483"/>
                                <a:gd name="T95" fmla="*/ -74 h 434"/>
                                <a:gd name="T96" fmla="+- 0 8122 7739"/>
                                <a:gd name="T97" fmla="*/ T96 w 1119"/>
                                <a:gd name="T98" fmla="+- 0 -61 -483"/>
                                <a:gd name="T99" fmla="*/ -61 h 434"/>
                                <a:gd name="T100" fmla="+- 0 8208 7739"/>
                                <a:gd name="T101" fmla="*/ T100 w 1119"/>
                                <a:gd name="T102" fmla="+- 0 -53 -483"/>
                                <a:gd name="T103" fmla="*/ -53 h 434"/>
                                <a:gd name="T104" fmla="+- 0 8299 7739"/>
                                <a:gd name="T105" fmla="*/ T104 w 1119"/>
                                <a:gd name="T106" fmla="+- 0 -50 -483"/>
                                <a:gd name="T107" fmla="*/ -50 h 434"/>
                                <a:gd name="T108" fmla="+- 0 8345 7739"/>
                                <a:gd name="T109" fmla="*/ T108 w 1119"/>
                                <a:gd name="T110" fmla="+- 0 -51 -483"/>
                                <a:gd name="T111" fmla="*/ -51 h 434"/>
                                <a:gd name="T112" fmla="+- 0 8433 7739"/>
                                <a:gd name="T113" fmla="*/ T112 w 1119"/>
                                <a:gd name="T114" fmla="+- 0 -56 -483"/>
                                <a:gd name="T115" fmla="*/ -56 h 434"/>
                                <a:gd name="T116" fmla="+- 0 8516 7739"/>
                                <a:gd name="T117" fmla="*/ T116 w 1119"/>
                                <a:gd name="T118" fmla="+- 0 -67 -483"/>
                                <a:gd name="T119" fmla="*/ -67 h 434"/>
                                <a:gd name="T120" fmla="+- 0 8593 7739"/>
                                <a:gd name="T121" fmla="*/ T120 w 1119"/>
                                <a:gd name="T122" fmla="+- 0 -82 -483"/>
                                <a:gd name="T123" fmla="*/ -82 h 434"/>
                                <a:gd name="T124" fmla="+- 0 8663 7739"/>
                                <a:gd name="T125" fmla="*/ T124 w 1119"/>
                                <a:gd name="T126" fmla="+- 0 -102 -483"/>
                                <a:gd name="T127" fmla="*/ -102 h 434"/>
                                <a:gd name="T128" fmla="+- 0 8723 7739"/>
                                <a:gd name="T129" fmla="*/ T128 w 1119"/>
                                <a:gd name="T130" fmla="+- 0 -126 -483"/>
                                <a:gd name="T131" fmla="*/ -126 h 434"/>
                                <a:gd name="T132" fmla="+- 0 8796 7739"/>
                                <a:gd name="T133" fmla="*/ T132 w 1119"/>
                                <a:gd name="T134" fmla="+- 0 -167 -483"/>
                                <a:gd name="T135" fmla="*/ -167 h 434"/>
                                <a:gd name="T136" fmla="+- 0 8842 7739"/>
                                <a:gd name="T137" fmla="*/ T136 w 1119"/>
                                <a:gd name="T138" fmla="+- 0 -214 -483"/>
                                <a:gd name="T139" fmla="*/ -214 h 434"/>
                                <a:gd name="T140" fmla="+- 0 8858 7739"/>
                                <a:gd name="T141" fmla="*/ T140 w 1119"/>
                                <a:gd name="T142" fmla="+- 0 -267 -483"/>
                                <a:gd name="T143" fmla="*/ -267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19" h="434">
                                  <a:moveTo>
                                    <a:pt x="1119" y="216"/>
                                  </a:moveTo>
                                  <a:lnTo>
                                    <a:pt x="1091" y="148"/>
                                  </a:lnTo>
                                  <a:lnTo>
                                    <a:pt x="1035" y="102"/>
                                  </a:lnTo>
                                  <a:lnTo>
                                    <a:pt x="955" y="63"/>
                                  </a:lnTo>
                                  <a:lnTo>
                                    <a:pt x="890" y="42"/>
                                  </a:lnTo>
                                  <a:lnTo>
                                    <a:pt x="817" y="24"/>
                                  </a:lnTo>
                                  <a:lnTo>
                                    <a:pt x="736" y="11"/>
                                  </a:lnTo>
                                  <a:lnTo>
                                    <a:pt x="650" y="3"/>
                                  </a:lnTo>
                                  <a:lnTo>
                                    <a:pt x="560" y="0"/>
                                  </a:lnTo>
                                  <a:lnTo>
                                    <a:pt x="514" y="1"/>
                                  </a:lnTo>
                                  <a:lnTo>
                                    <a:pt x="425" y="6"/>
                                  </a:lnTo>
                                  <a:lnTo>
                                    <a:pt x="342" y="17"/>
                                  </a:lnTo>
                                  <a:lnTo>
                                    <a:pt x="265" y="32"/>
                                  </a:lnTo>
                                  <a:lnTo>
                                    <a:pt x="196" y="52"/>
                                  </a:lnTo>
                                  <a:lnTo>
                                    <a:pt x="135" y="76"/>
                                  </a:lnTo>
                                  <a:lnTo>
                                    <a:pt x="63" y="117"/>
                                  </a:lnTo>
                                  <a:lnTo>
                                    <a:pt x="17" y="164"/>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9" name="Group 49"/>
                        <wpg:cNvGrpSpPr>
                          <a:grpSpLocks/>
                        </wpg:cNvGrpSpPr>
                        <wpg:grpSpPr bwMode="auto">
                          <a:xfrm>
                            <a:off x="8549" y="198"/>
                            <a:ext cx="1464" cy="7366"/>
                            <a:chOff x="8549" y="198"/>
                            <a:chExt cx="1464" cy="7366"/>
                          </a:xfrm>
                        </wpg:grpSpPr>
                        <wps:wsp>
                          <wps:cNvPr id="401" name="Freeform 50" descr="Line connector" title="Line connector"/>
                          <wps:cNvSpPr>
                            <a:spLocks/>
                          </wps:cNvSpPr>
                          <wps:spPr bwMode="auto">
                            <a:xfrm>
                              <a:off x="8549" y="198"/>
                              <a:ext cx="1464" cy="7366"/>
                            </a:xfrm>
                            <a:custGeom>
                              <a:avLst/>
                              <a:gdLst>
                                <a:gd name="T0" fmla="+- 0 10013 8549"/>
                                <a:gd name="T1" fmla="*/ T0 w 1464"/>
                                <a:gd name="T2" fmla="+- 0 198 198"/>
                                <a:gd name="T3" fmla="*/ 198 h 7366"/>
                                <a:gd name="T4" fmla="+- 0 10013 8549"/>
                                <a:gd name="T5" fmla="*/ T4 w 1464"/>
                                <a:gd name="T6" fmla="+- 0 7564 198"/>
                                <a:gd name="T7" fmla="*/ 7564 h 7366"/>
                                <a:gd name="T8" fmla="+- 0 8549 8549"/>
                                <a:gd name="T9" fmla="*/ T8 w 1464"/>
                                <a:gd name="T10" fmla="+- 0 7564 198"/>
                                <a:gd name="T11" fmla="*/ 7564 h 7366"/>
                              </a:gdLst>
                              <a:ahLst/>
                              <a:cxnLst>
                                <a:cxn ang="0">
                                  <a:pos x="T1" y="T3"/>
                                </a:cxn>
                                <a:cxn ang="0">
                                  <a:pos x="T5" y="T7"/>
                                </a:cxn>
                                <a:cxn ang="0">
                                  <a:pos x="T9" y="T11"/>
                                </a:cxn>
                              </a:cxnLst>
                              <a:rect l="0" t="0" r="r" b="b"/>
                              <a:pathLst>
                                <a:path w="1464" h="7366">
                                  <a:moveTo>
                                    <a:pt x="1464" y="0"/>
                                  </a:moveTo>
                                  <a:lnTo>
                                    <a:pt x="1464" y="7366"/>
                                  </a:lnTo>
                                  <a:lnTo>
                                    <a:pt x="0" y="736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3" name="Group 47"/>
                        <wpg:cNvGrpSpPr>
                          <a:grpSpLocks/>
                        </wpg:cNvGrpSpPr>
                        <wpg:grpSpPr bwMode="auto">
                          <a:xfrm>
                            <a:off x="6621" y="7417"/>
                            <a:ext cx="1805" cy="361"/>
                            <a:chOff x="6621" y="7417"/>
                            <a:chExt cx="1805" cy="361"/>
                          </a:xfrm>
                        </wpg:grpSpPr>
                        <wps:wsp>
                          <wps:cNvPr id="405" name="Freeform 48" descr="Final  SaveLock" title="Final  SaveLock"/>
                          <wps:cNvSpPr>
                            <a:spLocks/>
                          </wps:cNvSpPr>
                          <wps:spPr bwMode="auto">
                            <a:xfrm>
                              <a:off x="6621" y="7417"/>
                              <a:ext cx="1805" cy="361"/>
                            </a:xfrm>
                            <a:custGeom>
                              <a:avLst/>
                              <a:gdLst>
                                <a:gd name="T0" fmla="+- 0 7523 6621"/>
                                <a:gd name="T1" fmla="*/ T0 w 1805"/>
                                <a:gd name="T2" fmla="+- 0 7380 7380"/>
                                <a:gd name="T3" fmla="*/ 7380 h 361"/>
                                <a:gd name="T4" fmla="+- 0 7449 6621"/>
                                <a:gd name="T5" fmla="*/ T4 w 1805"/>
                                <a:gd name="T6" fmla="+- 0 7380 7380"/>
                                <a:gd name="T7" fmla="*/ 7380 h 361"/>
                                <a:gd name="T8" fmla="+- 0 7376 6621"/>
                                <a:gd name="T9" fmla="*/ T8 w 1805"/>
                                <a:gd name="T10" fmla="+- 0 7382 7380"/>
                                <a:gd name="T11" fmla="*/ 7382 h 361"/>
                                <a:gd name="T12" fmla="+- 0 7306 6621"/>
                                <a:gd name="T13" fmla="*/ T12 w 1805"/>
                                <a:gd name="T14" fmla="+- 0 7385 7380"/>
                                <a:gd name="T15" fmla="*/ 7385 h 361"/>
                                <a:gd name="T16" fmla="+- 0 7238 6621"/>
                                <a:gd name="T17" fmla="*/ T16 w 1805"/>
                                <a:gd name="T18" fmla="+- 0 7389 7380"/>
                                <a:gd name="T19" fmla="*/ 7389 h 361"/>
                                <a:gd name="T20" fmla="+- 0 7172 6621"/>
                                <a:gd name="T21" fmla="*/ T20 w 1805"/>
                                <a:gd name="T22" fmla="+- 0 7394 7380"/>
                                <a:gd name="T23" fmla="*/ 7394 h 361"/>
                                <a:gd name="T24" fmla="+- 0 7108 6621"/>
                                <a:gd name="T25" fmla="*/ T24 w 1805"/>
                                <a:gd name="T26" fmla="+- 0 7400 7380"/>
                                <a:gd name="T27" fmla="*/ 7400 h 361"/>
                                <a:gd name="T28" fmla="+- 0 7047 6621"/>
                                <a:gd name="T29" fmla="*/ T28 w 1805"/>
                                <a:gd name="T30" fmla="+- 0 7407 7380"/>
                                <a:gd name="T31" fmla="*/ 7407 h 361"/>
                                <a:gd name="T32" fmla="+- 0 6936 6621"/>
                                <a:gd name="T33" fmla="*/ T32 w 1805"/>
                                <a:gd name="T34" fmla="+- 0 7423 7380"/>
                                <a:gd name="T35" fmla="*/ 7423 h 361"/>
                                <a:gd name="T36" fmla="+- 0 6838 6621"/>
                                <a:gd name="T37" fmla="*/ T36 w 1805"/>
                                <a:gd name="T38" fmla="+- 0 7443 7380"/>
                                <a:gd name="T39" fmla="*/ 7443 h 361"/>
                                <a:gd name="T40" fmla="+- 0 6756 6621"/>
                                <a:gd name="T41" fmla="*/ T40 w 1805"/>
                                <a:gd name="T42" fmla="+- 0 7465 7380"/>
                                <a:gd name="T43" fmla="*/ 7465 h 361"/>
                                <a:gd name="T44" fmla="+- 0 6691 6621"/>
                                <a:gd name="T45" fmla="*/ T44 w 1805"/>
                                <a:gd name="T46" fmla="+- 0 7490 7380"/>
                                <a:gd name="T47" fmla="*/ 7490 h 361"/>
                                <a:gd name="T48" fmla="+- 0 6632 6621"/>
                                <a:gd name="T49" fmla="*/ T48 w 1805"/>
                                <a:gd name="T50" fmla="+- 0 7531 7380"/>
                                <a:gd name="T51" fmla="*/ 7531 h 361"/>
                                <a:gd name="T52" fmla="+- 0 6621 6621"/>
                                <a:gd name="T53" fmla="*/ T52 w 1805"/>
                                <a:gd name="T54" fmla="+- 0 7560 7380"/>
                                <a:gd name="T55" fmla="*/ 7560 h 361"/>
                                <a:gd name="T56" fmla="+- 0 6624 6621"/>
                                <a:gd name="T57" fmla="*/ T56 w 1805"/>
                                <a:gd name="T58" fmla="+- 0 7575 7380"/>
                                <a:gd name="T59" fmla="*/ 7575 h 361"/>
                                <a:gd name="T60" fmla="+- 0 6666 6621"/>
                                <a:gd name="T61" fmla="*/ T60 w 1805"/>
                                <a:gd name="T62" fmla="+- 0 7617 7380"/>
                                <a:gd name="T63" fmla="*/ 7617 h 361"/>
                                <a:gd name="T64" fmla="+- 0 6721 6621"/>
                                <a:gd name="T65" fmla="*/ T64 w 1805"/>
                                <a:gd name="T66" fmla="+- 0 7643 7380"/>
                                <a:gd name="T67" fmla="*/ 7643 h 361"/>
                                <a:gd name="T68" fmla="+- 0 6795 6621"/>
                                <a:gd name="T69" fmla="*/ T68 w 1805"/>
                                <a:gd name="T70" fmla="+- 0 7667 7380"/>
                                <a:gd name="T71" fmla="*/ 7667 h 361"/>
                                <a:gd name="T72" fmla="+- 0 6885 6621"/>
                                <a:gd name="T73" fmla="*/ T72 w 1805"/>
                                <a:gd name="T74" fmla="+- 0 7688 7380"/>
                                <a:gd name="T75" fmla="*/ 7688 h 361"/>
                                <a:gd name="T76" fmla="+- 0 6990 6621"/>
                                <a:gd name="T77" fmla="*/ T76 w 1805"/>
                                <a:gd name="T78" fmla="+- 0 7706 7380"/>
                                <a:gd name="T79" fmla="*/ 7706 h 361"/>
                                <a:gd name="T80" fmla="+- 0 7108 6621"/>
                                <a:gd name="T81" fmla="*/ T80 w 1805"/>
                                <a:gd name="T82" fmla="+- 0 7720 7380"/>
                                <a:gd name="T83" fmla="*/ 7720 h 361"/>
                                <a:gd name="T84" fmla="+- 0 7171 6621"/>
                                <a:gd name="T85" fmla="*/ T84 w 1805"/>
                                <a:gd name="T86" fmla="+- 0 7726 7380"/>
                                <a:gd name="T87" fmla="*/ 7726 h 361"/>
                                <a:gd name="T88" fmla="+- 0 7237 6621"/>
                                <a:gd name="T89" fmla="*/ T88 w 1805"/>
                                <a:gd name="T90" fmla="+- 0 7731 7380"/>
                                <a:gd name="T91" fmla="*/ 7731 h 361"/>
                                <a:gd name="T92" fmla="+- 0 7306 6621"/>
                                <a:gd name="T93" fmla="*/ T92 w 1805"/>
                                <a:gd name="T94" fmla="+- 0 7735 7380"/>
                                <a:gd name="T95" fmla="*/ 7735 h 361"/>
                                <a:gd name="T96" fmla="+- 0 7376 6621"/>
                                <a:gd name="T97" fmla="*/ T96 w 1805"/>
                                <a:gd name="T98" fmla="+- 0 7738 7380"/>
                                <a:gd name="T99" fmla="*/ 7738 h 361"/>
                                <a:gd name="T100" fmla="+- 0 7449 6621"/>
                                <a:gd name="T101" fmla="*/ T100 w 1805"/>
                                <a:gd name="T102" fmla="+- 0 7740 7380"/>
                                <a:gd name="T103" fmla="*/ 7740 h 361"/>
                                <a:gd name="T104" fmla="+- 0 7523 6621"/>
                                <a:gd name="T105" fmla="*/ T104 w 1805"/>
                                <a:gd name="T106" fmla="+- 0 7741 7380"/>
                                <a:gd name="T107" fmla="*/ 7741 h 361"/>
                                <a:gd name="T108" fmla="+- 0 7597 6621"/>
                                <a:gd name="T109" fmla="*/ T108 w 1805"/>
                                <a:gd name="T110" fmla="+- 0 7740 7380"/>
                                <a:gd name="T111" fmla="*/ 7740 h 361"/>
                                <a:gd name="T112" fmla="+- 0 7669 6621"/>
                                <a:gd name="T113" fmla="*/ T112 w 1805"/>
                                <a:gd name="T114" fmla="+- 0 7738 7380"/>
                                <a:gd name="T115" fmla="*/ 7738 h 361"/>
                                <a:gd name="T116" fmla="+- 0 7739 6621"/>
                                <a:gd name="T117" fmla="*/ T116 w 1805"/>
                                <a:gd name="T118" fmla="+- 0 7735 7380"/>
                                <a:gd name="T119" fmla="*/ 7735 h 361"/>
                                <a:gd name="T120" fmla="+- 0 7808 6621"/>
                                <a:gd name="T121" fmla="*/ T120 w 1805"/>
                                <a:gd name="T122" fmla="+- 0 7731 7380"/>
                                <a:gd name="T123" fmla="*/ 7731 h 361"/>
                                <a:gd name="T124" fmla="+- 0 7874 6621"/>
                                <a:gd name="T125" fmla="*/ T124 w 1805"/>
                                <a:gd name="T126" fmla="+- 0 7726 7380"/>
                                <a:gd name="T127" fmla="*/ 7726 h 361"/>
                                <a:gd name="T128" fmla="+- 0 7937 6621"/>
                                <a:gd name="T129" fmla="*/ T128 w 1805"/>
                                <a:gd name="T130" fmla="+- 0 7720 7380"/>
                                <a:gd name="T131" fmla="*/ 7720 h 361"/>
                                <a:gd name="T132" fmla="+- 0 7998 6621"/>
                                <a:gd name="T133" fmla="*/ T132 w 1805"/>
                                <a:gd name="T134" fmla="+- 0 7713 7380"/>
                                <a:gd name="T135" fmla="*/ 7713 h 361"/>
                                <a:gd name="T136" fmla="+- 0 8110 6621"/>
                                <a:gd name="T137" fmla="*/ T136 w 1805"/>
                                <a:gd name="T138" fmla="+- 0 7697 7380"/>
                                <a:gd name="T139" fmla="*/ 7697 h 361"/>
                                <a:gd name="T140" fmla="+- 0 8208 6621"/>
                                <a:gd name="T141" fmla="*/ T140 w 1805"/>
                                <a:gd name="T142" fmla="+- 0 7678 7380"/>
                                <a:gd name="T143" fmla="*/ 7678 h 361"/>
                                <a:gd name="T144" fmla="+- 0 8290 6621"/>
                                <a:gd name="T145" fmla="*/ T144 w 1805"/>
                                <a:gd name="T146" fmla="+- 0 7655 7380"/>
                                <a:gd name="T147" fmla="*/ 7655 h 361"/>
                                <a:gd name="T148" fmla="+- 0 8354 6621"/>
                                <a:gd name="T149" fmla="*/ T148 w 1805"/>
                                <a:gd name="T150" fmla="+- 0 7630 7380"/>
                                <a:gd name="T151" fmla="*/ 7630 h 361"/>
                                <a:gd name="T152" fmla="+- 0 8413 6621"/>
                                <a:gd name="T153" fmla="*/ T152 w 1805"/>
                                <a:gd name="T154" fmla="+- 0 7589 7380"/>
                                <a:gd name="T155" fmla="*/ 7589 h 361"/>
                                <a:gd name="T156" fmla="+- 0 8425 6621"/>
                                <a:gd name="T157" fmla="*/ T156 w 1805"/>
                                <a:gd name="T158" fmla="+- 0 7560 7380"/>
                                <a:gd name="T159" fmla="*/ 7560 h 361"/>
                                <a:gd name="T160" fmla="+- 0 8422 6621"/>
                                <a:gd name="T161" fmla="*/ T160 w 1805"/>
                                <a:gd name="T162" fmla="+- 0 7545 7380"/>
                                <a:gd name="T163" fmla="*/ 7545 h 361"/>
                                <a:gd name="T164" fmla="+- 0 8379 6621"/>
                                <a:gd name="T165" fmla="*/ T164 w 1805"/>
                                <a:gd name="T166" fmla="+- 0 7503 7380"/>
                                <a:gd name="T167" fmla="*/ 7503 h 361"/>
                                <a:gd name="T168" fmla="+- 0 8324 6621"/>
                                <a:gd name="T169" fmla="*/ T168 w 1805"/>
                                <a:gd name="T170" fmla="+- 0 7477 7380"/>
                                <a:gd name="T171" fmla="*/ 7477 h 361"/>
                                <a:gd name="T172" fmla="+- 0 8251 6621"/>
                                <a:gd name="T173" fmla="*/ T172 w 1805"/>
                                <a:gd name="T174" fmla="+- 0 7454 7380"/>
                                <a:gd name="T175" fmla="*/ 7454 h 361"/>
                                <a:gd name="T176" fmla="+- 0 8161 6621"/>
                                <a:gd name="T177" fmla="*/ T176 w 1805"/>
                                <a:gd name="T178" fmla="+- 0 7432 7380"/>
                                <a:gd name="T179" fmla="*/ 7432 h 361"/>
                                <a:gd name="T180" fmla="+- 0 8056 6621"/>
                                <a:gd name="T181" fmla="*/ T180 w 1805"/>
                                <a:gd name="T182" fmla="+- 0 7414 7380"/>
                                <a:gd name="T183" fmla="*/ 7414 h 361"/>
                                <a:gd name="T184" fmla="+- 0 7937 6621"/>
                                <a:gd name="T185" fmla="*/ T184 w 1805"/>
                                <a:gd name="T186" fmla="+- 0 7400 7380"/>
                                <a:gd name="T187" fmla="*/ 7400 h 361"/>
                                <a:gd name="T188" fmla="+- 0 7874 6621"/>
                                <a:gd name="T189" fmla="*/ T188 w 1805"/>
                                <a:gd name="T190" fmla="+- 0 7394 7380"/>
                                <a:gd name="T191" fmla="*/ 7394 h 361"/>
                                <a:gd name="T192" fmla="+- 0 7808 6621"/>
                                <a:gd name="T193" fmla="*/ T192 w 1805"/>
                                <a:gd name="T194" fmla="+- 0 7389 7380"/>
                                <a:gd name="T195" fmla="*/ 7389 h 361"/>
                                <a:gd name="T196" fmla="+- 0 7740 6621"/>
                                <a:gd name="T197" fmla="*/ T196 w 1805"/>
                                <a:gd name="T198" fmla="+- 0 7385 7380"/>
                                <a:gd name="T199" fmla="*/ 7385 h 361"/>
                                <a:gd name="T200" fmla="+- 0 7669 6621"/>
                                <a:gd name="T201" fmla="*/ T200 w 1805"/>
                                <a:gd name="T202" fmla="+- 0 7382 7380"/>
                                <a:gd name="T203" fmla="*/ 7382 h 361"/>
                                <a:gd name="T204" fmla="+- 0 7597 6621"/>
                                <a:gd name="T205" fmla="*/ T204 w 1805"/>
                                <a:gd name="T206" fmla="+- 0 7380 7380"/>
                                <a:gd name="T207" fmla="*/ 7380 h 361"/>
                                <a:gd name="T208" fmla="+- 0 7523 6621"/>
                                <a:gd name="T209" fmla="*/ T208 w 1805"/>
                                <a:gd name="T210" fmla="+- 0 7380 7380"/>
                                <a:gd name="T211" fmla="*/ 738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805" h="361">
                                  <a:moveTo>
                                    <a:pt x="902" y="0"/>
                                  </a:move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lnTo>
                                    <a:pt x="1801" y="165"/>
                                  </a:ln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07" name="Group 45"/>
                        <wpg:cNvGrpSpPr>
                          <a:grpSpLocks/>
                        </wpg:cNvGrpSpPr>
                        <wpg:grpSpPr bwMode="auto">
                          <a:xfrm>
                            <a:off x="6514" y="7382"/>
                            <a:ext cx="1947" cy="467"/>
                            <a:chOff x="6514" y="7382"/>
                            <a:chExt cx="1947" cy="467"/>
                          </a:xfrm>
                        </wpg:grpSpPr>
                        <wps:wsp>
                          <wps:cNvPr id="409" name="Freeform 46" descr="oval" title="oval"/>
                          <wps:cNvSpPr>
                            <a:spLocks/>
                          </wps:cNvSpPr>
                          <wps:spPr bwMode="auto">
                            <a:xfrm>
                              <a:off x="6514" y="7382"/>
                              <a:ext cx="1947" cy="467"/>
                            </a:xfrm>
                            <a:custGeom>
                              <a:avLst/>
                              <a:gdLst>
                                <a:gd name="T0" fmla="+- 0 8425 6621"/>
                                <a:gd name="T1" fmla="*/ T0 w 1805"/>
                                <a:gd name="T2" fmla="+- 0 7560 7380"/>
                                <a:gd name="T3" fmla="*/ 7560 h 361"/>
                                <a:gd name="T4" fmla="+- 0 8379 6621"/>
                                <a:gd name="T5" fmla="*/ T4 w 1805"/>
                                <a:gd name="T6" fmla="+- 0 7503 7380"/>
                                <a:gd name="T7" fmla="*/ 7503 h 361"/>
                                <a:gd name="T8" fmla="+- 0 8324 6621"/>
                                <a:gd name="T9" fmla="*/ T8 w 1805"/>
                                <a:gd name="T10" fmla="+- 0 7477 7380"/>
                                <a:gd name="T11" fmla="*/ 7477 h 361"/>
                                <a:gd name="T12" fmla="+- 0 8251 6621"/>
                                <a:gd name="T13" fmla="*/ T12 w 1805"/>
                                <a:gd name="T14" fmla="+- 0 7454 7380"/>
                                <a:gd name="T15" fmla="*/ 7454 h 361"/>
                                <a:gd name="T16" fmla="+- 0 8161 6621"/>
                                <a:gd name="T17" fmla="*/ T16 w 1805"/>
                                <a:gd name="T18" fmla="+- 0 7432 7380"/>
                                <a:gd name="T19" fmla="*/ 7432 h 361"/>
                                <a:gd name="T20" fmla="+- 0 8056 6621"/>
                                <a:gd name="T21" fmla="*/ T20 w 1805"/>
                                <a:gd name="T22" fmla="+- 0 7414 7380"/>
                                <a:gd name="T23" fmla="*/ 7414 h 361"/>
                                <a:gd name="T24" fmla="+- 0 7937 6621"/>
                                <a:gd name="T25" fmla="*/ T24 w 1805"/>
                                <a:gd name="T26" fmla="+- 0 7400 7380"/>
                                <a:gd name="T27" fmla="*/ 7400 h 361"/>
                                <a:gd name="T28" fmla="+- 0 7874 6621"/>
                                <a:gd name="T29" fmla="*/ T28 w 1805"/>
                                <a:gd name="T30" fmla="+- 0 7394 7380"/>
                                <a:gd name="T31" fmla="*/ 7394 h 361"/>
                                <a:gd name="T32" fmla="+- 0 7808 6621"/>
                                <a:gd name="T33" fmla="*/ T32 w 1805"/>
                                <a:gd name="T34" fmla="+- 0 7389 7380"/>
                                <a:gd name="T35" fmla="*/ 7389 h 361"/>
                                <a:gd name="T36" fmla="+- 0 7740 6621"/>
                                <a:gd name="T37" fmla="*/ T36 w 1805"/>
                                <a:gd name="T38" fmla="+- 0 7385 7380"/>
                                <a:gd name="T39" fmla="*/ 7385 h 361"/>
                                <a:gd name="T40" fmla="+- 0 7669 6621"/>
                                <a:gd name="T41" fmla="*/ T40 w 1805"/>
                                <a:gd name="T42" fmla="+- 0 7382 7380"/>
                                <a:gd name="T43" fmla="*/ 7382 h 361"/>
                                <a:gd name="T44" fmla="+- 0 7597 6621"/>
                                <a:gd name="T45" fmla="*/ T44 w 1805"/>
                                <a:gd name="T46" fmla="+- 0 7380 7380"/>
                                <a:gd name="T47" fmla="*/ 7380 h 361"/>
                                <a:gd name="T48" fmla="+- 0 7523 6621"/>
                                <a:gd name="T49" fmla="*/ T48 w 1805"/>
                                <a:gd name="T50" fmla="+- 0 7380 7380"/>
                                <a:gd name="T51" fmla="*/ 7380 h 361"/>
                                <a:gd name="T52" fmla="+- 0 7449 6621"/>
                                <a:gd name="T53" fmla="*/ T52 w 1805"/>
                                <a:gd name="T54" fmla="+- 0 7380 7380"/>
                                <a:gd name="T55" fmla="*/ 7380 h 361"/>
                                <a:gd name="T56" fmla="+- 0 7376 6621"/>
                                <a:gd name="T57" fmla="*/ T56 w 1805"/>
                                <a:gd name="T58" fmla="+- 0 7382 7380"/>
                                <a:gd name="T59" fmla="*/ 7382 h 361"/>
                                <a:gd name="T60" fmla="+- 0 7306 6621"/>
                                <a:gd name="T61" fmla="*/ T60 w 1805"/>
                                <a:gd name="T62" fmla="+- 0 7385 7380"/>
                                <a:gd name="T63" fmla="*/ 7385 h 361"/>
                                <a:gd name="T64" fmla="+- 0 7238 6621"/>
                                <a:gd name="T65" fmla="*/ T64 w 1805"/>
                                <a:gd name="T66" fmla="+- 0 7389 7380"/>
                                <a:gd name="T67" fmla="*/ 7389 h 361"/>
                                <a:gd name="T68" fmla="+- 0 7172 6621"/>
                                <a:gd name="T69" fmla="*/ T68 w 1805"/>
                                <a:gd name="T70" fmla="+- 0 7394 7380"/>
                                <a:gd name="T71" fmla="*/ 7394 h 361"/>
                                <a:gd name="T72" fmla="+- 0 7108 6621"/>
                                <a:gd name="T73" fmla="*/ T72 w 1805"/>
                                <a:gd name="T74" fmla="+- 0 7400 7380"/>
                                <a:gd name="T75" fmla="*/ 7400 h 361"/>
                                <a:gd name="T76" fmla="+- 0 7047 6621"/>
                                <a:gd name="T77" fmla="*/ T76 w 1805"/>
                                <a:gd name="T78" fmla="+- 0 7407 7380"/>
                                <a:gd name="T79" fmla="*/ 7407 h 361"/>
                                <a:gd name="T80" fmla="+- 0 6936 6621"/>
                                <a:gd name="T81" fmla="*/ T80 w 1805"/>
                                <a:gd name="T82" fmla="+- 0 7423 7380"/>
                                <a:gd name="T83" fmla="*/ 7423 h 361"/>
                                <a:gd name="T84" fmla="+- 0 6838 6621"/>
                                <a:gd name="T85" fmla="*/ T84 w 1805"/>
                                <a:gd name="T86" fmla="+- 0 7443 7380"/>
                                <a:gd name="T87" fmla="*/ 7443 h 361"/>
                                <a:gd name="T88" fmla="+- 0 6756 6621"/>
                                <a:gd name="T89" fmla="*/ T88 w 1805"/>
                                <a:gd name="T90" fmla="+- 0 7465 7380"/>
                                <a:gd name="T91" fmla="*/ 7465 h 361"/>
                                <a:gd name="T92" fmla="+- 0 6691 6621"/>
                                <a:gd name="T93" fmla="*/ T92 w 1805"/>
                                <a:gd name="T94" fmla="+- 0 7490 7380"/>
                                <a:gd name="T95" fmla="*/ 7490 h 361"/>
                                <a:gd name="T96" fmla="+- 0 6632 6621"/>
                                <a:gd name="T97" fmla="*/ T96 w 1805"/>
                                <a:gd name="T98" fmla="+- 0 7531 7380"/>
                                <a:gd name="T99" fmla="*/ 7531 h 361"/>
                                <a:gd name="T100" fmla="+- 0 6621 6621"/>
                                <a:gd name="T101" fmla="*/ T100 w 1805"/>
                                <a:gd name="T102" fmla="+- 0 7560 7380"/>
                                <a:gd name="T103" fmla="*/ 7560 h 361"/>
                                <a:gd name="T104" fmla="+- 0 6624 6621"/>
                                <a:gd name="T105" fmla="*/ T104 w 1805"/>
                                <a:gd name="T106" fmla="+- 0 7575 7380"/>
                                <a:gd name="T107" fmla="*/ 7575 h 361"/>
                                <a:gd name="T108" fmla="+- 0 6666 6621"/>
                                <a:gd name="T109" fmla="*/ T108 w 1805"/>
                                <a:gd name="T110" fmla="+- 0 7617 7380"/>
                                <a:gd name="T111" fmla="*/ 7617 h 361"/>
                                <a:gd name="T112" fmla="+- 0 6721 6621"/>
                                <a:gd name="T113" fmla="*/ T112 w 1805"/>
                                <a:gd name="T114" fmla="+- 0 7643 7380"/>
                                <a:gd name="T115" fmla="*/ 7643 h 361"/>
                                <a:gd name="T116" fmla="+- 0 6795 6621"/>
                                <a:gd name="T117" fmla="*/ T116 w 1805"/>
                                <a:gd name="T118" fmla="+- 0 7667 7380"/>
                                <a:gd name="T119" fmla="*/ 7667 h 361"/>
                                <a:gd name="T120" fmla="+- 0 6885 6621"/>
                                <a:gd name="T121" fmla="*/ T120 w 1805"/>
                                <a:gd name="T122" fmla="+- 0 7688 7380"/>
                                <a:gd name="T123" fmla="*/ 7688 h 361"/>
                                <a:gd name="T124" fmla="+- 0 6990 6621"/>
                                <a:gd name="T125" fmla="*/ T124 w 1805"/>
                                <a:gd name="T126" fmla="+- 0 7706 7380"/>
                                <a:gd name="T127" fmla="*/ 7706 h 361"/>
                                <a:gd name="T128" fmla="+- 0 7108 6621"/>
                                <a:gd name="T129" fmla="*/ T128 w 1805"/>
                                <a:gd name="T130" fmla="+- 0 7720 7380"/>
                                <a:gd name="T131" fmla="*/ 7720 h 361"/>
                                <a:gd name="T132" fmla="+- 0 7171 6621"/>
                                <a:gd name="T133" fmla="*/ T132 w 1805"/>
                                <a:gd name="T134" fmla="+- 0 7726 7380"/>
                                <a:gd name="T135" fmla="*/ 7726 h 361"/>
                                <a:gd name="T136" fmla="+- 0 7237 6621"/>
                                <a:gd name="T137" fmla="*/ T136 w 1805"/>
                                <a:gd name="T138" fmla="+- 0 7731 7380"/>
                                <a:gd name="T139" fmla="*/ 7731 h 361"/>
                                <a:gd name="T140" fmla="+- 0 7306 6621"/>
                                <a:gd name="T141" fmla="*/ T140 w 1805"/>
                                <a:gd name="T142" fmla="+- 0 7735 7380"/>
                                <a:gd name="T143" fmla="*/ 7735 h 361"/>
                                <a:gd name="T144" fmla="+- 0 7376 6621"/>
                                <a:gd name="T145" fmla="*/ T144 w 1805"/>
                                <a:gd name="T146" fmla="+- 0 7738 7380"/>
                                <a:gd name="T147" fmla="*/ 7738 h 361"/>
                                <a:gd name="T148" fmla="+- 0 7449 6621"/>
                                <a:gd name="T149" fmla="*/ T148 w 1805"/>
                                <a:gd name="T150" fmla="+- 0 7740 7380"/>
                                <a:gd name="T151" fmla="*/ 7740 h 361"/>
                                <a:gd name="T152" fmla="+- 0 7523 6621"/>
                                <a:gd name="T153" fmla="*/ T152 w 1805"/>
                                <a:gd name="T154" fmla="+- 0 7741 7380"/>
                                <a:gd name="T155" fmla="*/ 7741 h 361"/>
                                <a:gd name="T156" fmla="+- 0 7597 6621"/>
                                <a:gd name="T157" fmla="*/ T156 w 1805"/>
                                <a:gd name="T158" fmla="+- 0 7740 7380"/>
                                <a:gd name="T159" fmla="*/ 7740 h 361"/>
                                <a:gd name="T160" fmla="+- 0 7669 6621"/>
                                <a:gd name="T161" fmla="*/ T160 w 1805"/>
                                <a:gd name="T162" fmla="+- 0 7738 7380"/>
                                <a:gd name="T163" fmla="*/ 7738 h 361"/>
                                <a:gd name="T164" fmla="+- 0 7739 6621"/>
                                <a:gd name="T165" fmla="*/ T164 w 1805"/>
                                <a:gd name="T166" fmla="+- 0 7735 7380"/>
                                <a:gd name="T167" fmla="*/ 7735 h 361"/>
                                <a:gd name="T168" fmla="+- 0 7808 6621"/>
                                <a:gd name="T169" fmla="*/ T168 w 1805"/>
                                <a:gd name="T170" fmla="+- 0 7731 7380"/>
                                <a:gd name="T171" fmla="*/ 7731 h 361"/>
                                <a:gd name="T172" fmla="+- 0 7874 6621"/>
                                <a:gd name="T173" fmla="*/ T172 w 1805"/>
                                <a:gd name="T174" fmla="+- 0 7726 7380"/>
                                <a:gd name="T175" fmla="*/ 7726 h 361"/>
                                <a:gd name="T176" fmla="+- 0 7937 6621"/>
                                <a:gd name="T177" fmla="*/ T176 w 1805"/>
                                <a:gd name="T178" fmla="+- 0 7720 7380"/>
                                <a:gd name="T179" fmla="*/ 7720 h 361"/>
                                <a:gd name="T180" fmla="+- 0 7998 6621"/>
                                <a:gd name="T181" fmla="*/ T180 w 1805"/>
                                <a:gd name="T182" fmla="+- 0 7713 7380"/>
                                <a:gd name="T183" fmla="*/ 7713 h 361"/>
                                <a:gd name="T184" fmla="+- 0 8110 6621"/>
                                <a:gd name="T185" fmla="*/ T184 w 1805"/>
                                <a:gd name="T186" fmla="+- 0 7697 7380"/>
                                <a:gd name="T187" fmla="*/ 7697 h 361"/>
                                <a:gd name="T188" fmla="+- 0 8208 6621"/>
                                <a:gd name="T189" fmla="*/ T188 w 1805"/>
                                <a:gd name="T190" fmla="+- 0 7678 7380"/>
                                <a:gd name="T191" fmla="*/ 7678 h 361"/>
                                <a:gd name="T192" fmla="+- 0 8290 6621"/>
                                <a:gd name="T193" fmla="*/ T192 w 1805"/>
                                <a:gd name="T194" fmla="+- 0 7655 7380"/>
                                <a:gd name="T195" fmla="*/ 7655 h 361"/>
                                <a:gd name="T196" fmla="+- 0 8354 6621"/>
                                <a:gd name="T197" fmla="*/ T196 w 1805"/>
                                <a:gd name="T198" fmla="+- 0 7630 7380"/>
                                <a:gd name="T199" fmla="*/ 7630 h 361"/>
                                <a:gd name="T200" fmla="+- 0 8413 6621"/>
                                <a:gd name="T201" fmla="*/ T200 w 1805"/>
                                <a:gd name="T202" fmla="+- 0 7589 7380"/>
                                <a:gd name="T203" fmla="*/ 7589 h 361"/>
                                <a:gd name="T204" fmla="+- 0 8425 6621"/>
                                <a:gd name="T205" fmla="*/ T204 w 1805"/>
                                <a:gd name="T206" fmla="+- 0 7560 7380"/>
                                <a:gd name="T207" fmla="*/ 756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05" h="361">
                                  <a:moveTo>
                                    <a:pt x="1804" y="180"/>
                                  </a:move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1" name="Group 43"/>
                        <wpg:cNvGrpSpPr>
                          <a:grpSpLocks/>
                        </wpg:cNvGrpSpPr>
                        <wpg:grpSpPr bwMode="auto">
                          <a:xfrm>
                            <a:off x="8425" y="7492"/>
                            <a:ext cx="143" cy="143"/>
                            <a:chOff x="8425" y="7492"/>
                            <a:chExt cx="143" cy="143"/>
                          </a:xfrm>
                        </wpg:grpSpPr>
                        <wps:wsp>
                          <wps:cNvPr id="413" name="Freeform 44" descr="arrow" title="arrow"/>
                          <wps:cNvSpPr>
                            <a:spLocks/>
                          </wps:cNvSpPr>
                          <wps:spPr bwMode="auto">
                            <a:xfrm>
                              <a:off x="8425" y="7492"/>
                              <a:ext cx="143" cy="143"/>
                            </a:xfrm>
                            <a:custGeom>
                              <a:avLst/>
                              <a:gdLst>
                                <a:gd name="T0" fmla="+- 0 8567 8425"/>
                                <a:gd name="T1" fmla="*/ T0 w 143"/>
                                <a:gd name="T2" fmla="+- 0 7492 7492"/>
                                <a:gd name="T3" fmla="*/ 7492 h 143"/>
                                <a:gd name="T4" fmla="+- 0 8425 8425"/>
                                <a:gd name="T5" fmla="*/ T4 w 143"/>
                                <a:gd name="T6" fmla="+- 0 7564 7492"/>
                                <a:gd name="T7" fmla="*/ 7564 h 143"/>
                                <a:gd name="T8" fmla="+- 0 8567 8425"/>
                                <a:gd name="T9" fmla="*/ T8 w 143"/>
                                <a:gd name="T10" fmla="+- 0 7635 7492"/>
                                <a:gd name="T11" fmla="*/ 7635 h 143"/>
                                <a:gd name="T12" fmla="+- 0 8567 8425"/>
                                <a:gd name="T13" fmla="*/ T12 w 143"/>
                                <a:gd name="T14" fmla="+- 0 7492 7492"/>
                                <a:gd name="T15" fmla="*/ 7492 h 143"/>
                              </a:gdLst>
                              <a:ahLst/>
                              <a:cxnLst>
                                <a:cxn ang="0">
                                  <a:pos x="T1" y="T3"/>
                                </a:cxn>
                                <a:cxn ang="0">
                                  <a:pos x="T5" y="T7"/>
                                </a:cxn>
                                <a:cxn ang="0">
                                  <a:pos x="T9" y="T11"/>
                                </a:cxn>
                                <a:cxn ang="0">
                                  <a:pos x="T13" y="T15"/>
                                </a:cxn>
                              </a:cxnLst>
                              <a:rect l="0" t="0" r="r" b="b"/>
                              <a:pathLst>
                                <a:path w="143" h="143">
                                  <a:moveTo>
                                    <a:pt x="142" y="0"/>
                                  </a:moveTo>
                                  <a:lnTo>
                                    <a:pt x="0" y="72"/>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5" name="Group 41"/>
                        <wpg:cNvGrpSpPr>
                          <a:grpSpLocks/>
                        </wpg:cNvGrpSpPr>
                        <wpg:grpSpPr bwMode="auto">
                          <a:xfrm>
                            <a:off x="6368" y="1159"/>
                            <a:ext cx="1155" cy="325"/>
                            <a:chOff x="6368" y="1159"/>
                            <a:chExt cx="1155" cy="325"/>
                          </a:xfrm>
                        </wpg:grpSpPr>
                        <wps:wsp>
                          <wps:cNvPr id="417" name="Freeform 42" descr="blue screen" title="blue screen"/>
                          <wps:cNvSpPr>
                            <a:spLocks/>
                          </wps:cNvSpPr>
                          <wps:spPr bwMode="auto">
                            <a:xfrm>
                              <a:off x="6368" y="1159"/>
                              <a:ext cx="1155" cy="325"/>
                            </a:xfrm>
                            <a:custGeom>
                              <a:avLst/>
                              <a:gdLst>
                                <a:gd name="T0" fmla="+- 0 6368 6368"/>
                                <a:gd name="T1" fmla="*/ T0 w 1155"/>
                                <a:gd name="T2" fmla="+- 0 1484 1159"/>
                                <a:gd name="T3" fmla="*/ 1484 h 325"/>
                                <a:gd name="T4" fmla="+- 0 7523 6368"/>
                                <a:gd name="T5" fmla="*/ T4 w 1155"/>
                                <a:gd name="T6" fmla="+- 0 1484 1159"/>
                                <a:gd name="T7" fmla="*/ 1484 h 325"/>
                                <a:gd name="T8" fmla="+- 0 7523 6368"/>
                                <a:gd name="T9" fmla="*/ T8 w 1155"/>
                                <a:gd name="T10" fmla="+- 0 1159 1159"/>
                                <a:gd name="T11" fmla="*/ 1159 h 325"/>
                                <a:gd name="T12" fmla="+- 0 6368 6368"/>
                                <a:gd name="T13" fmla="*/ T12 w 1155"/>
                                <a:gd name="T14" fmla="+- 0 1159 1159"/>
                                <a:gd name="T15" fmla="*/ 1159 h 325"/>
                                <a:gd name="T16" fmla="+- 0 6368 6368"/>
                                <a:gd name="T17" fmla="*/ T16 w 1155"/>
                                <a:gd name="T18" fmla="+- 0 1484 1159"/>
                                <a:gd name="T19" fmla="*/ 1484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9" name="Group 38"/>
                        <wpg:cNvGrpSpPr>
                          <a:grpSpLocks/>
                        </wpg:cNvGrpSpPr>
                        <wpg:grpSpPr bwMode="auto">
                          <a:xfrm>
                            <a:off x="6368" y="1159"/>
                            <a:ext cx="1155" cy="2"/>
                            <a:chOff x="6368" y="1159"/>
                            <a:chExt cx="1155" cy="2"/>
                          </a:xfrm>
                        </wpg:grpSpPr>
                        <wps:wsp>
                          <wps:cNvPr id="421" name="Freeform 40"/>
                          <wps:cNvSpPr>
                            <a:spLocks/>
                          </wps:cNvSpPr>
                          <wps:spPr bwMode="auto">
                            <a:xfrm>
                              <a:off x="6368" y="115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39"/>
                          <wps:cNvSpPr>
                            <a:spLocks/>
                          </wps:cNvSpPr>
                          <wps:spPr bwMode="auto">
                            <a:xfrm>
                              <a:off x="6368" y="115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5" name="Group 34"/>
                        <wpg:cNvGrpSpPr>
                          <a:grpSpLocks/>
                        </wpg:cNvGrpSpPr>
                        <wpg:grpSpPr bwMode="auto">
                          <a:xfrm>
                            <a:off x="6219" y="1010"/>
                            <a:ext cx="1306" cy="474"/>
                            <a:chOff x="6219" y="1010"/>
                            <a:chExt cx="1306" cy="474"/>
                          </a:xfrm>
                        </wpg:grpSpPr>
                        <wps:wsp>
                          <wps:cNvPr id="427" name="Freeform 37"/>
                          <wps:cNvSpPr>
                            <a:spLocks/>
                          </wps:cNvSpPr>
                          <wps:spPr bwMode="auto">
                            <a:xfrm>
                              <a:off x="7523" y="1159"/>
                              <a:ext cx="2" cy="325"/>
                            </a:xfrm>
                            <a:custGeom>
                              <a:avLst/>
                              <a:gdLst>
                                <a:gd name="T0" fmla="+- 0 1484 1159"/>
                                <a:gd name="T1" fmla="*/ 1484 h 325"/>
                                <a:gd name="T2" fmla="+- 0 1484 1159"/>
                                <a:gd name="T3" fmla="*/ 1484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36" descr="blue screen" title="blue screen"/>
                          <wps:cNvSpPr>
                            <a:spLocks/>
                          </wps:cNvSpPr>
                          <wps:spPr bwMode="auto">
                            <a:xfrm>
                              <a:off x="7523" y="1159"/>
                              <a:ext cx="2" cy="325"/>
                            </a:xfrm>
                            <a:custGeom>
                              <a:avLst/>
                              <a:gdLst>
                                <a:gd name="T0" fmla="+- 0 1484 1159"/>
                                <a:gd name="T1" fmla="*/ 1484 h 325"/>
                                <a:gd name="T2" fmla="+- 0 1159 1159"/>
                                <a:gd name="T3" fmla="*/ 1159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30" name="Picture 35" descr="Help Menu" title="Help Menu"/>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6219" y="1010"/>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532" name="Group 32"/>
                        <wpg:cNvGrpSpPr>
                          <a:grpSpLocks/>
                        </wpg:cNvGrpSpPr>
                        <wpg:grpSpPr bwMode="auto">
                          <a:xfrm>
                            <a:off x="6224" y="1015"/>
                            <a:ext cx="1155" cy="325"/>
                            <a:chOff x="6224" y="1015"/>
                            <a:chExt cx="1155" cy="325"/>
                          </a:xfrm>
                        </wpg:grpSpPr>
                        <wps:wsp>
                          <wps:cNvPr id="22534" name="Freeform 33"/>
                          <wps:cNvSpPr>
                            <a:spLocks/>
                          </wps:cNvSpPr>
                          <wps:spPr bwMode="auto">
                            <a:xfrm>
                              <a:off x="6224" y="1015"/>
                              <a:ext cx="1155" cy="325"/>
                            </a:xfrm>
                            <a:custGeom>
                              <a:avLst/>
                              <a:gdLst>
                                <a:gd name="T0" fmla="+- 0 6224 6224"/>
                                <a:gd name="T1" fmla="*/ T0 w 1155"/>
                                <a:gd name="T2" fmla="+- 0 1340 1015"/>
                                <a:gd name="T3" fmla="*/ 1340 h 325"/>
                                <a:gd name="T4" fmla="+- 0 7378 6224"/>
                                <a:gd name="T5" fmla="*/ T4 w 1155"/>
                                <a:gd name="T6" fmla="+- 0 1340 1015"/>
                                <a:gd name="T7" fmla="*/ 1340 h 325"/>
                                <a:gd name="T8" fmla="+- 0 7378 6224"/>
                                <a:gd name="T9" fmla="*/ T8 w 1155"/>
                                <a:gd name="T10" fmla="+- 0 1015 1015"/>
                                <a:gd name="T11" fmla="*/ 1015 h 325"/>
                                <a:gd name="T12" fmla="+- 0 6224 6224"/>
                                <a:gd name="T13" fmla="*/ T12 w 1155"/>
                                <a:gd name="T14" fmla="+- 0 1015 1015"/>
                                <a:gd name="T15" fmla="*/ 1015 h 325"/>
                                <a:gd name="T16" fmla="+- 0 6224 6224"/>
                                <a:gd name="T17" fmla="*/ T16 w 1155"/>
                                <a:gd name="T18" fmla="+- 0 1340 1015"/>
                                <a:gd name="T19" fmla="*/ 1340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35" name="Group 30"/>
                        <wpg:cNvGrpSpPr>
                          <a:grpSpLocks/>
                        </wpg:cNvGrpSpPr>
                        <wpg:grpSpPr bwMode="auto">
                          <a:xfrm>
                            <a:off x="5502" y="1105"/>
                            <a:ext cx="598" cy="60"/>
                            <a:chOff x="5502" y="1105"/>
                            <a:chExt cx="598" cy="60"/>
                          </a:xfrm>
                        </wpg:grpSpPr>
                        <wps:wsp>
                          <wps:cNvPr id="22536" name="Freeform 31" descr="arrows" title="arrows"/>
                          <wps:cNvSpPr>
                            <a:spLocks/>
                          </wps:cNvSpPr>
                          <wps:spPr bwMode="auto">
                            <a:xfrm>
                              <a:off x="5502" y="1105"/>
                              <a:ext cx="598" cy="60"/>
                            </a:xfrm>
                            <a:custGeom>
                              <a:avLst/>
                              <a:gdLst>
                                <a:gd name="T0" fmla="+- 0 5502 5502"/>
                                <a:gd name="T1" fmla="*/ T0 w 598"/>
                                <a:gd name="T2" fmla="+- 0 1105 1105"/>
                                <a:gd name="T3" fmla="*/ 1105 h 60"/>
                                <a:gd name="T4" fmla="+- 0 6099 5502"/>
                                <a:gd name="T5" fmla="*/ T4 w 598"/>
                                <a:gd name="T6" fmla="+- 0 1165 1105"/>
                                <a:gd name="T7" fmla="*/ 1165 h 60"/>
                              </a:gdLst>
                              <a:ahLst/>
                              <a:cxnLst>
                                <a:cxn ang="0">
                                  <a:pos x="T1" y="T3"/>
                                </a:cxn>
                                <a:cxn ang="0">
                                  <a:pos x="T5" y="T7"/>
                                </a:cxn>
                              </a:cxnLst>
                              <a:rect l="0" t="0" r="r" b="b"/>
                              <a:pathLst>
                                <a:path w="598" h="60">
                                  <a:moveTo>
                                    <a:pt x="0" y="0"/>
                                  </a:moveTo>
                                  <a:lnTo>
                                    <a:pt x="597" y="6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37" name="Group 11"/>
                        <wpg:cNvGrpSpPr>
                          <a:grpSpLocks/>
                        </wpg:cNvGrpSpPr>
                        <wpg:grpSpPr bwMode="auto">
                          <a:xfrm>
                            <a:off x="4286" y="-752"/>
                            <a:ext cx="6305" cy="8359"/>
                            <a:chOff x="4286" y="-752"/>
                            <a:chExt cx="6305" cy="8359"/>
                          </a:xfrm>
                        </wpg:grpSpPr>
                        <wps:wsp>
                          <wps:cNvPr id="22538" name="Freeform 29"/>
                          <wps:cNvSpPr>
                            <a:spLocks/>
                          </wps:cNvSpPr>
                          <wps:spPr bwMode="auto">
                            <a:xfrm>
                              <a:off x="6075" y="1092"/>
                              <a:ext cx="149" cy="142"/>
                            </a:xfrm>
                            <a:custGeom>
                              <a:avLst/>
                              <a:gdLst>
                                <a:gd name="T0" fmla="+- 0 6089 6075"/>
                                <a:gd name="T1" fmla="*/ T0 w 149"/>
                                <a:gd name="T2" fmla="+- 0 1092 1092"/>
                                <a:gd name="T3" fmla="*/ 1092 h 142"/>
                                <a:gd name="T4" fmla="+- 0 6075 6075"/>
                                <a:gd name="T5" fmla="*/ T4 w 149"/>
                                <a:gd name="T6" fmla="+- 0 1234 1092"/>
                                <a:gd name="T7" fmla="*/ 1234 h 142"/>
                                <a:gd name="T8" fmla="+- 0 6224 6075"/>
                                <a:gd name="T9" fmla="*/ T8 w 149"/>
                                <a:gd name="T10" fmla="+- 0 1177 1092"/>
                                <a:gd name="T11" fmla="*/ 1177 h 142"/>
                                <a:gd name="T12" fmla="+- 0 6089 6075"/>
                                <a:gd name="T13" fmla="*/ T12 w 149"/>
                                <a:gd name="T14" fmla="+- 0 1092 1092"/>
                                <a:gd name="T15" fmla="*/ 1092 h 142"/>
                              </a:gdLst>
                              <a:ahLst/>
                              <a:cxnLst>
                                <a:cxn ang="0">
                                  <a:pos x="T1" y="T3"/>
                                </a:cxn>
                                <a:cxn ang="0">
                                  <a:pos x="T5" y="T7"/>
                                </a:cxn>
                                <a:cxn ang="0">
                                  <a:pos x="T9" y="T11"/>
                                </a:cxn>
                                <a:cxn ang="0">
                                  <a:pos x="T13" y="T15"/>
                                </a:cxn>
                              </a:cxnLst>
                              <a:rect l="0" t="0" r="r" b="b"/>
                              <a:pathLst>
                                <a:path w="149" h="142">
                                  <a:moveTo>
                                    <a:pt x="14" y="0"/>
                                  </a:moveTo>
                                  <a:lnTo>
                                    <a:pt x="0" y="142"/>
                                  </a:lnTo>
                                  <a:lnTo>
                                    <a:pt x="149" y="8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40" name="Text Box 27" descr="Physician U AdvisorWorklist Screen" title="Physician U AdvisorWorklist Screen"/>
                          <wps:cNvSpPr txBox="1">
                            <a:spLocks noChangeArrowheads="1"/>
                          </wps:cNvSpPr>
                          <wps:spPr bwMode="auto">
                            <a:xfrm>
                              <a:off x="9580" y="-752"/>
                              <a:ext cx="1011" cy="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A</w:t>
                                </w:r>
                                <w:r>
                                  <w:rPr>
                                    <w:rFonts w:ascii="Arial"/>
                                    <w:b/>
                                    <w:spacing w:val="-1"/>
                                    <w:sz w:val="13"/>
                                  </w:rPr>
                                  <w:t>dvisor</w:t>
                                </w:r>
                                <w:r>
                                  <w:rPr>
                                    <w:rFonts w:ascii="Arial"/>
                                    <w:b/>
                                    <w:spacing w:val="-20"/>
                                    <w:sz w:val="13"/>
                                  </w:rPr>
                                  <w:t xml:space="preserve"> </w:t>
                                </w:r>
                                <w:r>
                                  <w:rPr>
                                    <w:rFonts w:ascii="Arial"/>
                                    <w:b/>
                                    <w:spacing w:val="-1"/>
                                    <w:sz w:val="13"/>
                                  </w:rPr>
                                  <w:t>Worklist</w:t>
                                </w:r>
                              </w:p>
                              <w:p w:rsidR="00FD36B5" w:rsidRDefault="00FD36B5" w:rsidP="009E1627">
                                <w:pPr>
                                  <w:ind w:left="218"/>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41" name="Text Box 26" descr="Tools Menu" title="Tools Menu"/>
                          <wps:cNvSpPr txBox="1">
                            <a:spLocks noChangeArrowheads="1"/>
                          </wps:cNvSpPr>
                          <wps:spPr bwMode="auto">
                            <a:xfrm>
                              <a:off x="6373" y="-293"/>
                              <a:ext cx="1011"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wps:txbx>
                          <wps:bodyPr rot="0" vert="horz" wrap="square" lIns="0" tIns="0" rIns="0" bIns="0" anchor="t" anchorCtr="0" upright="1">
                            <a:noAutofit/>
                          </wps:bodyPr>
                        </wps:wsp>
                        <wps:wsp>
                          <wps:cNvPr id="22542" name="Text Box 25" descr="Admin Menu" title="Admin Menu"/>
                          <wps:cNvSpPr txBox="1">
                            <a:spLocks noChangeArrowheads="1"/>
                          </wps:cNvSpPr>
                          <wps:spPr bwMode="auto">
                            <a:xfrm>
                              <a:off x="6367" y="595"/>
                              <a:ext cx="101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Pr="00246AB3" w:rsidRDefault="00FD36B5" w:rsidP="00246AB3">
                                <w:pPr>
                                  <w:spacing w:before="20" w:line="124" w:lineRule="exact"/>
                                  <w:ind w:left="76"/>
                                  <w:rPr>
                                    <w:rFonts w:ascii="Arial"/>
                                    <w:b/>
                                    <w:spacing w:val="-1"/>
                                    <w:sz w:val="13"/>
                                  </w:rPr>
                                </w:pPr>
                                <w:r>
                                  <w:rPr>
                                    <w:rFonts w:ascii="Arial"/>
                                    <w:b/>
                                    <w:spacing w:val="-1"/>
                                    <w:sz w:val="13"/>
                                  </w:rPr>
                                  <w:t>Admin</w:t>
                                </w:r>
                                <w:r w:rsidRPr="00246AB3">
                                  <w:rPr>
                                    <w:rFonts w:ascii="Arial"/>
                                    <w:b/>
                                    <w:spacing w:val="-1"/>
                                    <w:sz w:val="13"/>
                                  </w:rPr>
                                  <w:t xml:space="preserve"> Menu</w:t>
                                </w:r>
                              </w:p>
                            </w:txbxContent>
                          </wps:txbx>
                          <wps:bodyPr rot="0" vert="horz" wrap="square" lIns="0" tIns="0" rIns="0" bIns="0" anchor="b" anchorCtr="0" upright="1">
                            <a:noAutofit/>
                          </wps:bodyPr>
                        </wps:wsp>
                        <wps:wsp>
                          <wps:cNvPr id="22543" name="Text Box 24" descr="Help Menu" title="Help Menu"/>
                          <wps:cNvSpPr txBox="1">
                            <a:spLocks noChangeArrowheads="1"/>
                          </wps:cNvSpPr>
                          <wps:spPr bwMode="auto">
                            <a:xfrm flipV="1">
                              <a:off x="6368" y="1024"/>
                              <a:ext cx="1016"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Pr="00944F59" w:rsidRDefault="00FD36B5" w:rsidP="00944F59">
                                <w:pPr>
                                  <w:spacing w:before="20" w:line="124" w:lineRule="exact"/>
                                  <w:ind w:left="76"/>
                                  <w:rPr>
                                    <w:rFonts w:ascii="Arial"/>
                                    <w:b/>
                                    <w:spacing w:val="-1"/>
                                    <w:sz w:val="13"/>
                                  </w:rPr>
                                </w:pPr>
                                <w:r w:rsidRPr="00944F59">
                                  <w:rPr>
                                    <w:rFonts w:ascii="Arial"/>
                                    <w:b/>
                                    <w:spacing w:val="-1"/>
                                    <w:sz w:val="13"/>
                                  </w:rPr>
                                  <w:t>Help Menu</w:t>
                                </w:r>
                              </w:p>
                            </w:txbxContent>
                          </wps:txbx>
                          <wps:bodyPr rot="0" vert="horz" wrap="square" lIns="0" tIns="0" rIns="0" bIns="0" anchor="t" anchorCtr="0" upright="1">
                            <a:noAutofit/>
                          </wps:bodyPr>
                        </wps:wsp>
                        <wps:wsp>
                          <wps:cNvPr id="22544" name="Text Box 23"/>
                          <wps:cNvSpPr txBox="1">
                            <a:spLocks noChangeArrowheads="1"/>
                          </wps:cNvSpPr>
                          <wps:spPr bwMode="auto">
                            <a:xfrm>
                              <a:off x="4311" y="4023"/>
                              <a:ext cx="145"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before="10"/>
                                  <w:rPr>
                                    <w:rFonts w:ascii="Arial" w:eastAsia="Arial" w:hAnsi="Arial" w:cs="Arial"/>
                                    <w:b/>
                                    <w:bCs/>
                                    <w:sz w:val="17"/>
                                    <w:szCs w:val="17"/>
                                  </w:rPr>
                                </w:pPr>
                              </w:p>
                              <w:p w:rsidR="00FD36B5" w:rsidRDefault="00FD36B5" w:rsidP="009E1627">
                                <w:pPr>
                                  <w:ind w:right="-70"/>
                                  <w:jc w:val="right"/>
                                  <w:rPr>
                                    <w:rFonts w:ascii="Arial" w:eastAsia="Arial" w:hAnsi="Arial" w:cs="Arial"/>
                                    <w:sz w:val="13"/>
                                    <w:szCs w:val="13"/>
                                  </w:rPr>
                                </w:pPr>
                                <w:r>
                                  <w:rPr>
                                    <w:rFonts w:ascii="Arial"/>
                                    <w:b/>
                                    <w:w w:val="95"/>
                                    <w:sz w:val="13"/>
                                  </w:rPr>
                                  <w:t>C</w:t>
                                </w:r>
                              </w:p>
                            </w:txbxContent>
                          </wps:txbx>
                          <wps:bodyPr rot="0" vert="horz" wrap="square" lIns="0" tIns="0" rIns="0" bIns="0" anchor="t" anchorCtr="0" upright="1">
                            <a:noAutofit/>
                          </wps:bodyPr>
                        </wps:wsp>
                        <wps:wsp>
                          <wps:cNvPr id="22545" name="Text Box 22" descr="ERMe Screen" title="ERMe Screen"/>
                          <wps:cNvSpPr txBox="1">
                            <a:spLocks noChangeArrowheads="1"/>
                          </wps:cNvSpPr>
                          <wps:spPr bwMode="auto">
                            <a:xfrm>
                              <a:off x="4455" y="4023"/>
                              <a:ext cx="1011"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before="10"/>
                                  <w:rPr>
                                    <w:rFonts w:ascii="Arial" w:eastAsia="Arial" w:hAnsi="Arial" w:cs="Arial"/>
                                    <w:b/>
                                    <w:bCs/>
                                    <w:sz w:val="17"/>
                                    <w:szCs w:val="17"/>
                                  </w:rPr>
                                </w:pPr>
                              </w:p>
                              <w:p w:rsidR="00FD36B5" w:rsidRDefault="00FD36B5" w:rsidP="009E1627">
                                <w:pPr>
                                  <w:ind w:left="69"/>
                                  <w:rPr>
                                    <w:rFonts w:ascii="Arial" w:eastAsia="Arial" w:hAnsi="Arial" w:cs="Arial"/>
                                    <w:sz w:val="13"/>
                                    <w:szCs w:val="13"/>
                                  </w:rPr>
                                </w:pPr>
                                <w:proofErr w:type="spellStart"/>
                                <w:r>
                                  <w:rPr>
                                    <w:rFonts w:ascii="Arial"/>
                                    <w:b/>
                                    <w:sz w:val="13"/>
                                  </w:rPr>
                                  <w:t>ERMe</w:t>
                                </w:r>
                                <w:proofErr w:type="spellEnd"/>
                                <w:r>
                                  <w:rPr>
                                    <w:rFonts w:ascii="Arial"/>
                                    <w:b/>
                                    <w:spacing w:val="-17"/>
                                    <w:sz w:val="13"/>
                                  </w:rPr>
                                  <w:t xml:space="preserve"> </w:t>
                                </w:r>
                                <w:r>
                                  <w:rPr>
                                    <w:rFonts w:ascii="Arial"/>
                                    <w:b/>
                                    <w:sz w:val="13"/>
                                  </w:rPr>
                                  <w:t>Screen</w:t>
                                </w:r>
                              </w:p>
                            </w:txbxContent>
                          </wps:txbx>
                          <wps:bodyPr rot="0" vert="horz" wrap="square" lIns="0" tIns="0" rIns="0" bIns="0" anchor="t" anchorCtr="0" upright="1">
                            <a:noAutofit/>
                          </wps:bodyPr>
                        </wps:wsp>
                        <wps:wsp>
                          <wps:cNvPr id="22546" name="Text Box 21" descr="Primary Review" title="Primary Review"/>
                          <wps:cNvSpPr txBox="1">
                            <a:spLocks noChangeArrowheads="1"/>
                          </wps:cNvSpPr>
                          <wps:spPr bwMode="auto">
                            <a:xfrm>
                              <a:off x="4311" y="4998"/>
                              <a:ext cx="1301"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246AB3">
                                <w:pPr>
                                  <w:spacing w:before="88"/>
                                  <w:rPr>
                                    <w:rFonts w:ascii="Arial" w:eastAsia="Arial" w:hAnsi="Arial" w:cs="Arial"/>
                                    <w:sz w:val="9"/>
                                    <w:szCs w:val="9"/>
                                  </w:rPr>
                                </w:pPr>
                                <w:r>
                                  <w:rPr>
                                    <w:rFonts w:ascii="Arial"/>
                                    <w:b/>
                                    <w:color w:val="001F5F"/>
                                    <w:w w:val="105"/>
                                    <w:sz w:val="9"/>
                                  </w:rPr>
                                  <w:t>Continue Primary</w:t>
                                </w:r>
                                <w:r>
                                  <w:rPr>
                                    <w:rFonts w:ascii="Arial"/>
                                    <w:b/>
                                    <w:color w:val="001F5F"/>
                                    <w:spacing w:val="5"/>
                                    <w:w w:val="105"/>
                                    <w:sz w:val="9"/>
                                  </w:rPr>
                                  <w:t xml:space="preserve"> </w:t>
                                </w:r>
                                <w:r>
                                  <w:rPr>
                                    <w:rFonts w:ascii="Arial"/>
                                    <w:b/>
                                    <w:color w:val="001F5F"/>
                                    <w:w w:val="105"/>
                                    <w:sz w:val="9"/>
                                  </w:rPr>
                                  <w:t>Review</w:t>
                                </w:r>
                              </w:p>
                            </w:txbxContent>
                          </wps:txbx>
                          <wps:bodyPr rot="0" vert="horz" wrap="square" lIns="0" tIns="0" rIns="0" bIns="0" anchor="t" anchorCtr="0" upright="1">
                            <a:noAutofit/>
                          </wps:bodyPr>
                        </wps:wsp>
                        <wps:wsp>
                          <wps:cNvPr id="22548" name="Text Box 19" descr="Report Menu" title="Report Menu"/>
                          <wps:cNvSpPr txBox="1">
                            <a:spLocks noChangeArrowheads="1"/>
                          </wps:cNvSpPr>
                          <wps:spPr bwMode="auto">
                            <a:xfrm>
                              <a:off x="6373" y="58"/>
                              <a:ext cx="101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Pr="00C15EF8" w:rsidRDefault="00FD36B5" w:rsidP="00C15EF8">
                                <w:pPr>
                                  <w:spacing w:before="20" w:line="124" w:lineRule="exact"/>
                                  <w:ind w:left="76"/>
                                  <w:rPr>
                                    <w:rFonts w:ascii="Arial"/>
                                    <w:b/>
                                    <w:spacing w:val="-1"/>
                                    <w:sz w:val="13"/>
                                  </w:rPr>
                                </w:pPr>
                                <w:r w:rsidRPr="00C15EF8">
                                  <w:rPr>
                                    <w:rFonts w:ascii="Arial"/>
                                    <w:b/>
                                    <w:spacing w:val="-1"/>
                                    <w:sz w:val="13"/>
                                  </w:rPr>
                                  <w:t xml:space="preserve">Reports </w:t>
                                </w:r>
                                <w:r>
                                  <w:rPr>
                                    <w:rFonts w:ascii="Arial"/>
                                    <w:b/>
                                    <w:spacing w:val="-1"/>
                                    <w:sz w:val="13"/>
                                  </w:rPr>
                                  <w:t xml:space="preserve">  Reviewer</w:t>
                                </w:r>
                                <w:r w:rsidRPr="00C15EF8">
                                  <w:rPr>
                                    <w:rFonts w:ascii="Arial"/>
                                    <w:b/>
                                    <w:spacing w:val="-1"/>
                                    <w:sz w:val="13"/>
                                  </w:rPr>
                                  <w:t xml:space="preserve">                            </w:t>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t>Menu</w:t>
                                </w:r>
                              </w:p>
                            </w:txbxContent>
                          </wps:txbx>
                          <wps:bodyPr rot="0" vert="horz" wrap="square" lIns="0" tIns="0" rIns="0" bIns="0" anchor="t" anchorCtr="0" upright="1">
                            <a:noAutofit/>
                          </wps:bodyPr>
                        </wps:wsp>
                        <wps:wsp>
                          <wps:cNvPr id="22549" name="Text Box 18" descr="Patient Selection Screen" title="Patient Selection Screen"/>
                          <wps:cNvSpPr txBox="1">
                            <a:spLocks noChangeArrowheads="1"/>
                          </wps:cNvSpPr>
                          <wps:spPr bwMode="auto">
                            <a:xfrm>
                              <a:off x="4371" y="741"/>
                              <a:ext cx="103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rsidR="00FD36B5" w:rsidRDefault="00FD36B5" w:rsidP="009E162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50" name="Text Box 17" descr="Review Hyperlink" title="Review Hyperlink"/>
                          <wps:cNvSpPr txBox="1">
                            <a:spLocks noChangeArrowheads="1"/>
                          </wps:cNvSpPr>
                          <wps:spPr bwMode="auto">
                            <a:xfrm>
                              <a:off x="4549" y="1556"/>
                              <a:ext cx="95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i/>
                                    <w:color w:val="000080"/>
                                    <w:w w:val="105"/>
                                    <w:sz w:val="9"/>
                                  </w:rPr>
                                  <w:t>hyperlink</w:t>
                                </w:r>
                              </w:p>
                            </w:txbxContent>
                          </wps:txbx>
                          <wps:bodyPr rot="0" vert="horz" wrap="square" lIns="0" tIns="0" rIns="0" bIns="0" anchor="t" anchorCtr="0" upright="1">
                            <a:noAutofit/>
                          </wps:bodyPr>
                        </wps:wsp>
                        <wps:wsp>
                          <wps:cNvPr id="22551" name="Text Box 16" descr="History Screen" title="History Screen"/>
                          <wps:cNvSpPr txBox="1">
                            <a:spLocks noChangeArrowheads="1"/>
                          </wps:cNvSpPr>
                          <wps:spPr bwMode="auto">
                            <a:xfrm>
                              <a:off x="4371" y="2040"/>
                              <a:ext cx="1131"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wps:txbx>
                          <wps:bodyPr rot="0" vert="horz" wrap="square" lIns="0" tIns="0" rIns="0" bIns="0" anchor="t" anchorCtr="0" upright="1">
                            <a:noAutofit/>
                          </wps:bodyPr>
                        </wps:wsp>
                        <wps:wsp>
                          <wps:cNvPr id="22552" name="Text Box 15" descr="Review Hyperlink" title="Review Hyperlink"/>
                          <wps:cNvSpPr txBox="1">
                            <a:spLocks noChangeArrowheads="1"/>
                          </wps:cNvSpPr>
                          <wps:spPr bwMode="auto">
                            <a:xfrm>
                              <a:off x="4405" y="3180"/>
                              <a:ext cx="936"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color w:val="001F5F"/>
                                    <w:w w:val="105"/>
                                    <w:sz w:val="9"/>
                                  </w:rPr>
                                  <w:t>hyperlink</w:t>
                                </w:r>
                              </w:p>
                            </w:txbxContent>
                          </wps:txbx>
                          <wps:bodyPr rot="0" vert="horz" wrap="square" lIns="0" tIns="0" rIns="0" bIns="0" anchor="t" anchorCtr="0" upright="1">
                            <a:noAutofit/>
                          </wps:bodyPr>
                        </wps:wsp>
                        <wps:wsp>
                          <wps:cNvPr id="22554" name="Text Box 13" descr="Primary Screen" title="Primary Screen"/>
                          <wps:cNvSpPr txBox="1">
                            <a:spLocks noChangeArrowheads="1"/>
                          </wps:cNvSpPr>
                          <wps:spPr bwMode="auto">
                            <a:xfrm flipV="1">
                              <a:off x="4286" y="6001"/>
                              <a:ext cx="1272"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rsidR="00FD36B5" w:rsidRDefault="00FD36B5" w:rsidP="009E162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55" name="Text Box 12" descr="Final  SaveLock" title="Final  SaveLock"/>
                          <wps:cNvSpPr txBox="1">
                            <a:spLocks noChangeArrowheads="1"/>
                          </wps:cNvSpPr>
                          <wps:spPr bwMode="auto">
                            <a:xfrm>
                              <a:off x="6811" y="7510"/>
                              <a:ext cx="1614"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9E162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proofErr w:type="gramStart"/>
                                <w:r>
                                  <w:rPr>
                                    <w:rFonts w:ascii="Arial"/>
                                    <w:b/>
                                    <w:color w:val="001F5F"/>
                                    <w:w w:val="105"/>
                                    <w:sz w:val="9"/>
                                  </w:rPr>
                                  <w:t>To</w:t>
                                </w:r>
                                <w:proofErr w:type="gramEnd"/>
                                <w:r>
                                  <w:rPr>
                                    <w:rFonts w:ascii="Arial"/>
                                    <w:b/>
                                    <w:color w:val="001F5F"/>
                                    <w:spacing w:val="4"/>
                                    <w:w w:val="105"/>
                                    <w:sz w:val="9"/>
                                  </w:rPr>
                                  <w:t xml:space="preserve"> </w:t>
                                </w:r>
                                <w:r>
                                  <w:rPr>
                                    <w:rFonts w:ascii="Arial"/>
                                    <w:b/>
                                    <w:color w:val="001F5F"/>
                                    <w:w w:val="105"/>
                                    <w:sz w:val="9"/>
                                  </w:rPr>
                                  <w:t>Database</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 o:spid="_x0000_s1045" alt="Title: NUMI Basic Screen - Description: NUMI Basic Screen" style="position:absolute;left:0;text-align:left;margin-left:219pt;margin-top:2.7pt;width:301.85pt;height:369.3pt;z-index:252262912;mso-position-horizontal-relative:page;mso-position-vertical-relative:text" coordorigin="4094,-752" coordsize="6643,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">
                <v:group id="Group 200" o:spid="_x0000_s1046" style="position:absolute;left:4888;top:71;width:2;height:275" coordorigin="4888,71" coordsize="2,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Freeform 201" o:spid="_x0000_s1047" alt="arrow" style="position:absolute;left:4888;top:71;width:2;height:275;visibility:visible;mso-wrap-style:square;v-text-anchor:top" coordsize="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puMQA&#10;AADcAAAADwAAAGRycy9kb3ducmV2LnhtbERPS2vCQBC+F/wPyxS81d2qqKSuEnzRgiDV9tDbkJ0m&#10;wexszK4x/fddodDbfHzPmS87W4mWGl861vA8UCCIM2dKzjV8nLZPMxA+IBusHJOGH/KwXPQe5pgY&#10;d+N3ao8hFzGEfYIaihDqREqfFWTRD1xNHLlv11gMETa5NA3eYrit5FCpibRYcmwosKZVQdn5eLUa&#10;Ujypw+VzvN60/JaO02q/+5rOtO4/dukLiEBd+Bf/uV9NnK9Gc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xqbjEAAAA3AAAAA8AAAAAAAAAAAAAAAAAmAIAAGRycy9k&#10;b3ducmV2LnhtbFBLBQYAAAAABAAEAPUAAACJAwAAAAA=&#10;" path="m,l,275e" filled="f" strokeweight=".3395mm">
                    <v:path arrowok="t" o:connecttype="custom" o:connectlocs="0,71;0,346" o:connectangles="0,0"/>
                  </v:shape>
                </v:group>
                <v:group id="Group 198" o:spid="_x0000_s1048" style="position:absolute;left:4455;top:595;width:1155;height:867" coordorigin="4455,595"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Freeform 199" o:spid="_x0000_s1049" alt="blue screen" style="position:absolute;left:4455;top:595;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TrMEA&#10;AADcAAAADwAAAGRycy9kb3ducmV2LnhtbERPTYvCMBC9C/sfwgheZE0Uqks1yiIUBD2sVfA6NGNb&#10;bCaliVr/vVlY2Ns83uesNr1txIM6XzvWMJ0oEMSFMzWXGs6n7PMLhA/IBhvHpOFFHjbrj8EKU+Oe&#10;fKRHHkoRQ9inqKEKoU2l9EVFFv3EtcSRu7rOYoiwK6Xp8BnDbSNnSs2lxZpjQ4UtbSsqbvndasj2&#10;P0qe20OjaLu7LJLEj7PEaz0a9t9LEIH68C/+c+9MnK8S+H0mXi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lE6zBAAAA3AAAAA8AAAAAAAAAAAAAAAAAmAIAAGRycy9kb3du&#10;cmV2LnhtbFBLBQYAAAAABAAEAPUAAACGAwAAAAA=&#10;" path="m,866r1155,l1155,,,,,866xe" fillcolor="#4879c0" stroked="f">
                    <v:path arrowok="t" o:connecttype="custom" o:connectlocs="0,1461;1155,1461;1155,595;0,595;0,1461" o:connectangles="0,0,0,0,0"/>
                  </v:shape>
                </v:group>
                <v:group id="Group 195" o:spid="_x0000_s1050" style="position:absolute;left:4455;top:595;width:1155;height:2" coordorigin="4455,595"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Freeform 197" o:spid="_x0000_s1051"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0wMUA&#10;AADcAAAADwAAAGRycy9kb3ducmV2LnhtbESPQW/CMAyF75P2HyJP4jbS7YBQISBgYuOyA2xC4mY1&#10;pqlonK5Jafn38wGJm633/N7n+XLwtbpSG6vABt7GGSjiItiKSwO/P9vXKaiYkC3WgcnAjSIsF89P&#10;c8xt6HlP10MqlYRwzNGAS6nJtY6FI49xHBpi0c6h9ZhkbUttW+wl3Nf6Pcsm2mPF0uCwoY2j4nLo&#10;vIEP/Vd8Tuqt/z7uvlx3WvfUpdKY0cuwmoFKNKSH+X69s4KfCa08Ix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rTAxQAAANwAAAAPAAAAAAAAAAAAAAAAAJgCAABkcnMv&#10;ZG93bnJldi54bWxQSwUGAAAAAAQABAD1AAAAigMAAAAA&#10;" path="m1155,l,e" filled="f" strokecolor="#4879c0" strokeweight=".61111mm">
                    <v:path arrowok="t" o:connecttype="custom" o:connectlocs="1155,0;0,0;0,0" o:connectangles="0,0,0"/>
                  </v:shape>
                  <v:shape id="Freeform 196" o:spid="_x0000_s1052"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RW8MA&#10;AADcAAAADwAAAGRycy9kb3ducmV2LnhtbERPS2vCQBC+F/wPywje6sYepKauQS2pXnrwgdDbkJ1m&#10;Q7OzaXZj0n/fFQRv8/E9Z5kNthZXan3lWMFsmoAgLpyuuFRwPuXPryB8QNZYOyYFf+QhW42elphq&#10;1/OBrsdQihjCPkUFJoQmldIXhiz6qWuII/ftWoshwraUusU+httaviTJXFqsODYYbGhrqPg5dlbB&#10;u/wtPuZ1bj8v+53pvjY9daFUajIe1m8gAg3hIb679zrOTxZwe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4RW8MAAADcAAAADwAAAAAAAAAAAAAAAACYAgAAZHJzL2Rv&#10;d25yZXYueG1sUEsFBgAAAAAEAAQA9QAAAIgDAAAAAA==&#10;" path="m1155,r,e" filled="f" strokecolor="#4879c0" strokeweight=".61111mm">
                    <v:path arrowok="t" o:connecttype="custom" o:connectlocs="1155,0;1155,0" o:connectangles="0,0"/>
                  </v:shape>
                </v:group>
                <v:group id="Group 191" o:spid="_x0000_s1053" style="position:absolute;left:5610;top:595;width:2;height:867" coordorigin="5610,595"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194" o:spid="_x0000_s1054"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V1MUA&#10;AADcAAAADwAAAGRycy9kb3ducmV2LnhtbERP22rCQBB9F/yHZQRfim6UtkiajXihKvhQY/sBQ3aa&#10;hGRnQ3arqV/vFgq+zeFcJ1n2phEX6lxlWcFsGoEgzq2uuFDw9fk+WYBwHlljY5kU/JKDZTocJBhr&#10;e+WMLmdfiBDCLkYFpfdtLKXLSzLoprYlDty37Qz6ALtC6g6vIdw0ch5Fr9JgxaGhxJY2JeX1+cco&#10;2B8+sv3uZXN73h4xWz/Vp3pXnJQaj/rVGwhPvX+I/90HHebP5vD3TLhAp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dXUxQAAANwAAAAPAAAAAAAAAAAAAAAAAJgCAABkcnMv&#10;ZG93bnJldi54bWxQSwUGAAAAAAQABAD1AAAAigMAAAAA&#10;" path="m,866r,e" filled="f" strokecolor="#4879c0" strokeweight=".61111mm">
                    <v:path arrowok="t" o:connecttype="custom" o:connectlocs="0,1461;0,1461" o:connectangles="0,0"/>
                  </v:shape>
                  <v:shape id="Freeform 193" o:spid="_x0000_s1055" alt="arrow"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oO8QA&#10;AADcAAAADwAAAGRycy9kb3ducmV2LnhtbERP22rCQBB9L/gPywi+iG4UK5K6iheqgg8a2w8YstMk&#10;JDsbsqumfr1bEPo2h3Od+bI1lbhR4wrLCkbDCARxanXBmYLvr8/BDITzyBory6TglxwsF523Ocba&#10;3jmh28VnIoSwi1FB7n0dS+nSnAy6oa2JA/djG4M+wCaTusF7CDeVHEfRVBosODTkWNMmp7S8XI2C&#10;/eGU7Hfvm8dke8Rk3S/P5S47K9XrtqsPEJ5a/y9+uQ86zB9N4O+ZcIF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E6DvEAAAA3AAAAA8AAAAAAAAAAAAAAAAAmAIAAGRycy9k&#10;b3ducmV2LnhtbFBLBQYAAAAABAAEAPUAAACJAwAAAAA=&#10;" path="m,866l,e" filled="f" strokecolor="#4879c0" strokeweight=".61111mm">
                    <v:path arrowok="t" o:connecttype="custom" o:connectlocs="0,1461;0,595" o:connectangles="0,0"/>
                  </v:shape>
                  <v:shape id="Picture 192" o:spid="_x0000_s1056" type="#_x0000_t75" alt="Patient Selection&#10;Screen&#10;" style="position:absolute;left:4311;top:450;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gtXTBAAAA3AAAAA8AAABkcnMvZG93bnJldi54bWxET0uLwjAQvi/4H8IIXhZNFVylGkUEoezN&#10;B/Q6NGNTbCalibb6682CsLf5+J6z3va2Fg9qfeVYwXSSgCAunK64VHA5H8ZLED4ga6wdk4Inedhu&#10;Bl9rTLXr+EiPUyhFDGGfogITQpNK6QtDFv3ENcSRu7rWYoiwLaVusYvhtpazJPmRFiuODQYb2hsq&#10;bqe7VZB/G+xmx90ivx5+k2denbNs/1JqNOx3KxCB+vAv/rgzHedP5/D3TLxAbt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AgtXTBAAAA3AAAAA8AAAAAAAAAAAAAAAAAnwIA&#10;AGRycy9kb3ducmV2LnhtbFBLBQYAAAAABAAEAPcAAACNAwAAAAA=&#10;">
                    <v:imagedata r:id="rId296" o:title="Patient Selection&#10;Screen&#10;"/>
                  </v:shape>
                </v:group>
                <v:group id="Group 189" o:spid="_x0000_s1057" style="position:absolute;left:4311;top:450;width:1155;height:867" coordorigin="4311,450"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Freeform 190" o:spid="_x0000_s1058" alt="Patient Selection&#10;Screen&#10;" style="position:absolute;left:4311;top:450;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yk8IA&#10;AADcAAAADwAAAGRycy9kb3ducmV2LnhtbERPTWsCMRC9C/0PYQq9aVYPKlujLK2Cx7pbqMfpZtys&#10;bibLJtX035tCwds83uesNtF24kqDbx0rmE4yEMS10y03Cj6r3XgJwgdkjZ1jUvBLHjbrp9EKc+1u&#10;fKBrGRqRQtjnqMCE0OdS+tqQRT9xPXHiTm6wGBIcGqkHvKVw28lZls2lxZZTg8Ge3gzVl/LHKpjH&#10;7deiNOeq+t4Xl/fYHbfFx1Gpl+dYvIIIFMND/O/e6zR/uoC/Z9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PKTwgAAANwAAAAPAAAAAAAAAAAAAAAAAJgCAABkcnMvZG93&#10;bnJldi54bWxQSwUGAAAAAAQABAD1AAAAhwMAAAAA&#10;" path="m,866r1155,l1155,,,,,866xe" filled="f" strokeweight=".61114mm">
                    <v:path arrowok="t" o:connecttype="custom" o:connectlocs="0,1316;1155,1316;1155,450;0,450;0,1316" o:connectangles="0,0,0,0,0"/>
                  </v:shape>
                </v:group>
                <v:group id="Group 187" o:spid="_x0000_s1059" style="position:absolute;left:4888;top:1316;width:2;height:231" coordorigin="4888,1316" coordsize="2,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Freeform 188" o:spid="_x0000_s1060" alt="arrow" style="position:absolute;left:4888;top:1316;width:2;height:231;visibility:visible;mso-wrap-style:square;v-text-anchor:top" coordsize="2,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4JMEA&#10;AADcAAAADwAAAGRycy9kb3ducmV2LnhtbERP24rCMBB9F/yHMMK+aargrlajyIKgLLte8XloxqbY&#10;TEoTtf69WRB8m8O5znTe2FLcqPaFYwX9XgKCOHO64FzB8bDsjkD4gKyxdEwKHuRhPmu3pphqd+cd&#10;3fYhFzGEfYoKTAhVKqXPDFn0PVcRR+7saoshwjqXusZ7DLelHCTJp7RYcGwwWNG3oeyyv1oF1aBc&#10;/Q6b00+SbbaHr7FZL//sUKmPTrOYgAjUhLf45V7pOL8/hv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b+CTBAAAA3AAAAA8AAAAAAAAAAAAAAAAAmAIAAGRycy9kb3du&#10;cmV2LnhtbFBLBQYAAAAABAAEAPUAAACGAwAAAAA=&#10;" path="m,l,231e" filled="f" strokeweight=".3395mm">
                    <v:path arrowok="t" o:connecttype="custom" o:connectlocs="0,1316;0,1547" o:connectangles="0,0"/>
                  </v:shape>
                </v:group>
                <v:group id="Group 185" o:spid="_x0000_s1061" style="position:absolute;left:4829;top:331;width:120;height:120" coordorigin="4829,331"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Freeform 186" o:spid="_x0000_s1062" alt="arrow" style="position:absolute;left:4829;top:331;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Mf8QA&#10;AADcAAAADwAAAGRycy9kb3ducmV2LnhtbERPTWvCQBC9F/wPyxS8lLqJhyKpq5RiQLQWY0U9Dtlp&#10;EszOhuyaxH/fLRR6m8f7nPlyMLXoqHWVZQXxJAJBnFtdcaHg+JU+z0A4j6yxtkwK7uRguRg9zDHR&#10;tueMuoMvRAhhl6CC0vsmkdLlJRl0E9sQB+7btgZ9gG0hdYt9CDe1nEbRizRYcWgosaH3kvLr4WYU&#10;bNL0tI93dXe2q9n2wk999vHZKzV+HN5eQXga/L/4z73WYf40ht9nwgV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JTH/EAAAA3AAAAA8AAAAAAAAAAAAAAAAAmAIAAGRycy9k&#10;b3ducmV2LnhtbFBLBQYAAAAABAAEAPUAAACJAwAAAAA=&#10;" path="m119,l,,59,119,119,xe" fillcolor="black" stroked="f">
                    <v:path arrowok="t" o:connecttype="custom" o:connectlocs="119,331;0,331;59,450;119,331" o:connectangles="0,0,0,0"/>
                  </v:shape>
                </v:group>
                <v:group id="Group 183" o:spid="_x0000_s1063" style="position:absolute;left:5453;top:250;width:663;height:564" coordorigin="5453,250" coordsize="663,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Freeform 184" o:spid="_x0000_s1064" style="position:absolute;left:5453;top:250;width:663;height:564;visibility:visible;mso-wrap-style:square;v-text-anchor:top" coordsize="663,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6psMA&#10;AADcAAAADwAAAGRycy9kb3ducmV2LnhtbERPS2vCQBC+F/wPywi9FN2o+CBmI1JotdBLtNDrkB2z&#10;0exsmt1q+u+7BaG3+fiek21624grdb52rGAyTkAQl07XXCn4OL6MViB8QNbYOCYFP+Rhkw8eMky1&#10;u3FB10OoRAxhn6ICE0KbSulLQxb92LXEkTu5zmKIsKuk7vAWw20jp0mykBZrjg0GW3o2VF4O31bB&#10;29Pk82tfvBfF6874M5rWLsu5Uo/DfrsGEagP/+K7e6/j/OkM/p6JF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e6psMAAADcAAAADwAAAAAAAAAAAAAAAACYAgAAZHJzL2Rv&#10;d25yZXYueG1sUEsFBgAAAAAEAAQA9QAAAIgDAAAAAA==&#10;" path="m,563l663,e" filled="f" strokeweight=".3395mm">
                    <v:path arrowok="t" o:connecttype="custom" o:connectlocs="0,883;663,320" o:connectangles="0,0"/>
                  </v:shape>
                </v:group>
                <v:group id="Group 181" o:spid="_x0000_s1065" style="position:absolute;left:6368;top:-230;width:1155;height:361" coordorigin="6368,-230"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Freeform 182" o:spid="_x0000_s1066" alt="blue screen" style="position:absolute;left:6368;top:-230;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oYsYA&#10;AADcAAAADwAAAGRycy9kb3ducmV2LnhtbESPQWvCQBCF74X+h2UKvenGUEuJriKpih4s1HrQ25gd&#10;s6HZ2ZBdNf57tyD0NsN775s342lna3Gh1leOFQz6CQjiwumKSwW7n0XvA4QPyBprx6TgRh6mk+en&#10;MWbaXfmbLttQighhn6ECE0KTSekLQxZ93zXEUTu51mKIa1tK3eI1wm0t0yR5lxYrjhcMNpQbKn63&#10;ZxspVd7k5dvXxhwPPnzO1+lxv18q9frSzUYgAnXh3/xIr3Ssnw7h75k4gZ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IoYsYAAADcAAAADwAAAAAAAAAAAAAAAACYAgAAZHJz&#10;L2Rvd25yZXYueG1sUEsFBgAAAAAEAAQA9QAAAIsDAAAAAA==&#10;" path="m,360r1155,l1155,,,,,360xe" fillcolor="#4879c0" stroked="f">
                    <v:path arrowok="t" o:connecttype="custom" o:connectlocs="0,130;1155,130;1155,-230;0,-230;0,130" o:connectangles="0,0,0,0,0"/>
                  </v:shape>
                </v:group>
                <v:group id="Group 178" o:spid="_x0000_s1067" style="position:absolute;left:6368;top:-230;width:1155;height:2" coordorigin="6368,-230"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80" o:spid="_x0000_s1068"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80sIA&#10;AADcAAAADwAAAGRycy9kb3ducmV2LnhtbERPTYvCMBC9L/gfwgh7W9P1oFKN4iq6XjzoLoK3oRmb&#10;YjOpTWrrvzcLC97m8T5ntuhsKe5U+8Kxgs9BAoI4c7rgXMHvz+ZjAsIHZI2lY1LwIA+Lee9thql2&#10;LR/ofgy5iCHsU1RgQqhSKX1myKIfuIo4chdXWwwR1rnUNbYx3JZymCQjabHg2GCwopWh7HpsrIK1&#10;vGXbUbmx+9Pu2zTnr5aakCv13u+WUxCBuvAS/7t3Os4fjuHvmXi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zSwgAAANwAAAAPAAAAAAAAAAAAAAAAAJgCAABkcnMvZG93&#10;bnJldi54bWxQSwUGAAAAAAQABAD1AAAAhwMAAAAA&#10;" path="m1155,l,e" filled="f" strokecolor="#4879c0" strokeweight=".61111mm">
                    <v:path arrowok="t" o:connecttype="custom" o:connectlocs="1155,0;0,0;0,0" o:connectangles="0,0,0"/>
                  </v:shape>
                  <v:shape id="Freeform 179" o:spid="_x0000_s1069"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ZsUA&#10;AADcAAAADwAAAGRycy9kb3ducmV2LnhtbESPT2/CMAzF70h8h8iTdoN0HKqpI6ABYuOyA380aTer&#10;8ZpqjVOalHbffj5M4mbrPb/383I9+kbdqIt1YANP8wwUcRlszZWBy3k/ewYVE7LFJjAZ+KUI69V0&#10;ssTChoGPdDulSkkIxwINuJTaQutYOvIY56ElFu07dB6TrF2lbYeDhPtGL7Is1x5rlgaHLW0dlT+n&#10;3hvY6Wv5ljd7//F5eHf912agPlXGPD6Mry+gEo3pbv6/PljBzwVfnpEJ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611mxQAAANwAAAAPAAAAAAAAAAAAAAAAAJgCAABkcnMv&#10;ZG93bnJldi54bWxQSwUGAAAAAAQABAD1AAAAigMAAAAA&#10;" path="m1155,r,e" filled="f" strokecolor="#4879c0" strokeweight=".61111mm">
                    <v:path arrowok="t" o:connecttype="custom" o:connectlocs="1155,0;1155,0" o:connectangles="0,0"/>
                  </v:shape>
                </v:group>
                <v:group id="Group 174" o:spid="_x0000_s1070" style="position:absolute;left:7523;top:-230;width:2;height:361" coordorigin="7523,-230" coordsize="2,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Freeform 177" o:spid="_x0000_s1071"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Pfe8MA&#10;AADcAAAADwAAAGRycy9kb3ducmV2LnhtbERPS2vCQBC+C/6HZYTezKYeYk1dpU9oxYuxHrwN2TEJ&#10;ZmdDdptEf31XKHibj+85y/VgatFR6yrLCh6jGARxbnXFhYKf/ef0CYTzyBpry6TgQg7Wq/Foiam2&#10;Pe+oy3whQgi7FBWU3jeplC4vyaCLbEMcuJNtDfoA20LqFvsQbmo5i+NEGqw4NJTY0FtJ+Tn7NQqO&#10;3fzjfHi/Nt8X5tdDvllQt10o9TAZXp5BeBr8Xfzv/tJhfjKD2zPh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Pfe8MAAADcAAAADwAAAAAAAAAAAAAAAACYAgAAZHJzL2Rv&#10;d25yZXYueG1sUEsFBgAAAAAEAAQA9QAAAIgDAAAAAA==&#10;" path="m,360r,e" filled="f" strokecolor="#4879c0" strokeweight=".61111mm">
                    <v:path arrowok="t" o:connecttype="custom" o:connectlocs="0,130;0,130" o:connectangles="0,0"/>
                  </v:shape>
                  <v:shape id="Freeform 176" o:spid="_x0000_s1072"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64MQA&#10;AADcAAAADwAAAGRycy9kb3ducmV2LnhtbERPS2vCQBC+C/0PyxS86cYW1EQ3oQ+FtvSirQdvQ3ZM&#10;gtnZkF1j7K/vCoK3+fies8x6U4uOWldZVjAZRyCIc6srLhT8/qxHcxDOI2usLZOCCznI0ofBEhNt&#10;z7yhbusLEULYJaig9L5JpHR5SQbd2DbEgTvY1qAPsC2kbvEcwk0tn6JoKg1WHBpKbOitpPy4PRkF&#10;+262Ou7e/5rPC/PrLv+KqfuOlRo+9i8LEJ56fxff3B86zJ8+w/WZcIF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feuDEAAAA3AAAAA8AAAAAAAAAAAAAAAAAmAIAAGRycy9k&#10;b3ducmV2LnhtbFBLBQYAAAAABAAEAPUAAACJAwAAAAA=&#10;" path="m,360l,e" filled="f" strokecolor="#4879c0" strokeweight=".61111mm">
                    <v:path arrowok="t" o:connecttype="custom" o:connectlocs="0,130;0,-230" o:connectangles="0,0"/>
                  </v:shape>
                  <v:shape id="Picture 175" o:spid="_x0000_s1073" type="#_x0000_t75" alt="Tools Menu" style="position:absolute;left:6223;top:-375;width:1155;height: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p7bBAAAA3AAAAA8AAABkcnMvZG93bnJldi54bWxET91qwjAUvhd8h3AGu9N04pxU01Icwi4E&#10;mdsDHJKzJticlCar3dsvwmB35+P7Pft68p0YaYgusIKnZQGCWAfjuFXw+XFcbEHEhGywC0wKfihC&#10;Xc1neyxNuPE7jZfUihzCsUQFNqW+lDJqSx7jMvTEmfsKg8eU4dBKM+Ath/tOropiIz06zg0WezpY&#10;0tfLt1dwXjdjo9tiOmvnXl473h6iPSn1+DA1OxCJpvQv/nO/mTx/8wz3Z/IFsv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Kop7bBAAAA3AAAAA8AAAAAAAAAAAAAAAAAnwIA&#10;AGRycy9kb3ducmV2LnhtbFBLBQYAAAAABAAEAPcAAACNAwAAAAA=&#10;">
                    <v:imagedata r:id="rId297" o:title="Tools Menu"/>
                  </v:shape>
                </v:group>
                <v:group id="Group 172" o:spid="_x0000_s1074" style="position:absolute;left:6224;top:-375;width:1155;height:361" coordorigin="6224,-375"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Freeform 173" o:spid="_x0000_s1075" alt="tools" style="position:absolute;left:6224;top:-375;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IjyMMA&#10;AADcAAAADwAAAGRycy9kb3ducmV2LnhtbERPTWvCQBC9C/6HZYTedGNpRaOraKXQCoIm7X3Mjkkw&#10;O5tmtybtr+8WBG/zeJ+zWHWmEldqXGlZwXgUgSDOrC45V/CRvg6nIJxH1lhZJgU/5GC17PcWGGvb&#10;8pGuic9FCGEXo4LC+zqW0mUFGXQjWxMH7mwbgz7AJpe6wTaEm0o+RtFEGiw5NBRY00tB2SX5Ngp+&#10;15/Wp+9P2+dtevgqN3a3b0+o1MOgW89BeOr8XXxzv+kwfzKD/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IjyMMAAADcAAAADwAAAAAAAAAAAAAAAACYAgAAZHJzL2Rv&#10;d25yZXYueG1sUEsFBgAAAAAEAAQA9QAAAIgDAAAAAA==&#10;" path="m,361r1154,l1154,,,,,361xe" filled="f" strokeweight=".61114mm">
                    <v:path arrowok="t" o:connecttype="custom" o:connectlocs="0,-14;1154,-14;1154,-375;0,-375;0,-14" o:connectangles="0,0,0,0,0"/>
                  </v:shape>
                </v:group>
                <v:group id="Group 170" o:spid="_x0000_s1076" style="position:absolute;left:6368;top:239;width:1155;height:289" coordorigin="6368,239"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Freeform 171" o:spid="_x0000_s1077" alt="Reports Menu" style="position:absolute;left:6368;top:239;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y1MAA&#10;AADcAAAADwAAAGRycy9kb3ducmV2LnhtbERPzWoCMRC+F3yHMIK3ml0RK1ujiCD1WtsHGDbTTXQz&#10;WTbjuvXpm0Kht/n4fmezG0OrBuqTj2ygnBegiOtoPTcGPj+Oz2tQSZAttpHJwDcl2G0nTxusbLzz&#10;Ow1naVQO4VShASfSVVqn2lHANI8dcea+Yh9QMuwbbXu85/DQ6kVRrHRAz7nBYUcHR/X1fAsG/MWt&#10;3pbWN3qQupTj+FheDg9jZtNx/wpKaJR/8Z/7ZPP8lxJ+n8kX6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rEy1MAAAADcAAAADwAAAAAAAAAAAAAAAACYAgAAZHJzL2Rvd25y&#10;ZXYueG1sUEsFBgAAAAAEAAQA9QAAAIUDAAAAAA==&#10;" path="m,288r1155,l1155,,,,,288xe" fillcolor="#4879c0" stroked="f">
                    <v:path arrowok="t" o:connecttype="custom" o:connectlocs="0,527;1155,527;1155,239;0,239;0,527" o:connectangles="0,0,0,0,0"/>
                  </v:shape>
                </v:group>
                <v:group id="Group 167" o:spid="_x0000_s1078" style="position:absolute;left:6368;top:239;width:1155;height:2" coordorigin="6368,23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Freeform 169" o:spid="_x0000_s1079"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VzMIA&#10;AADcAAAADwAAAGRycy9kb3ducmV2LnhtbERPTWvCQBC9C/0PyxR6qxsVtERXsRWrFw9aEbwN2Wk2&#10;NDsbsxsT/70rFLzN433ObNHZUlyp9oVjBYN+AoI4c7rgXMHxZ/3+AcIHZI2lY1JwIw+L+Utvhql2&#10;Le/pegi5iCHsU1RgQqhSKX1myKLvu4o4cr+uthgirHOpa2xjuC3lMEnG0mLBscFgRV+Gsr9DYxWs&#10;5CX7HpdruzttN6Y5f7bUhFypt9duOQURqAtP8b97q+P8yQg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4FXMwgAAANwAAAAPAAAAAAAAAAAAAAAAAJgCAABkcnMvZG93&#10;bnJldi54bWxQSwUGAAAAAAQABAD1AAAAhwMAAAAA&#10;" path="m1155,l,e" filled="f" strokecolor="#4879c0" strokeweight=".61111mm">
                    <v:path arrowok="t" o:connecttype="custom" o:connectlocs="1155,0;0,0;0,0" o:connectangles="0,0,0"/>
                  </v:shape>
                  <v:shape id="Freeform 168" o:spid="_x0000_s1080"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NuMIA&#10;AADcAAAADwAAAGRycy9kb3ducmV2LnhtbERPTWvCQBC9C/0PyxR6qxtFtERXsRWrFw9aEbwN2Wk2&#10;NDsbsxsT/70rFLzN433ObNHZUlyp9oVjBYN+AoI4c7rgXMHxZ/3+AcIHZI2lY1JwIw+L+Utvhql2&#10;Le/pegi5iCHsU1RgQqhSKX1myKLvu4o4cr+uthgirHOpa2xjuC3lMEnG0mLBscFgRV+Gsr9DYxWs&#10;5CX7HpdruzttN6Y5f7bUhFypt9duOQURqAtP8b97q+P8yQg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Cc24wgAAANwAAAAPAAAAAAAAAAAAAAAAAJgCAABkcnMvZG93&#10;bnJldi54bWxQSwUGAAAAAAQABAD1AAAAhwMAAAAA&#10;" path="m1155,r,e" filled="f" strokecolor="#4879c0" strokeweight=".61111mm">
                    <v:path arrowok="t" o:connecttype="custom" o:connectlocs="1155,0;1155,0" o:connectangles="0,0"/>
                  </v:shape>
                </v:group>
                <v:group id="Group 163" o:spid="_x0000_s1081" style="position:absolute;left:6223;top:58;width:1302;height:470" coordorigin="6223,58" coordsize="1302,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Freeform 166" o:spid="_x0000_s1082" style="position:absolute;left:7523;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fIr8A&#10;AADcAAAADwAAAGRycy9kb3ducmV2LnhtbERPS4vCMBC+L/gfwgje1tQ9uFobReoKgier3odm+sBm&#10;Uppo6783C4K3+fiek2wG04gHda62rGA2jUAQ51bXXCq4nPffCxDOI2tsLJOCJznYrEdfCcba9nyi&#10;R+ZLEULYxaig8r6NpXR5RQbd1LbEgStsZ9AH2JVSd9iHcNPInyiaS4M1h4YKW0orym/Z3Sjw9+Ny&#10;SPHaX/dZYY7p+a/OdhelJuNhuwLhafAf8dt90GH+7xz+nwkX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7h8ivwAAANwAAAAPAAAAAAAAAAAAAAAAAJgCAABkcnMvZG93bnJl&#10;di54bWxQSwUGAAAAAAQABAD1AAAAhAMAAAAA&#10;" path="m,288r,e" filled="f" strokecolor="#4879c0" strokeweight=".61111mm">
                    <v:path arrowok="t" o:connecttype="custom" o:connectlocs="0,527;0,527" o:connectangles="0,0"/>
                  </v:shape>
                  <v:shape id="Freeform 165" o:spid="_x0000_s1083" alt="blue screen" style="position:absolute;left:7519;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6ucEA&#10;AADcAAAADwAAAGRycy9kb3ducmV2LnhtbERPTWvCQBC9C/6HZYTezEYPjU1dRaJCISdjvA/ZMQlm&#10;Z0N2Nem/7xYKvc3jfc52P5lOvGhwrWUFqygGQVxZ3XKtoLyelxsQziNr7CyTgm9ysN/NZ1tMtR35&#10;Qq/C1yKEsEtRQeN9n0rpqoYMusj2xIG728GgD3CopR5wDOGmk+s4fpcGWw4NDfaUNVQ9iqdR4J/5&#10;x5Thbbydi7vJs+upLY6lUm+L6fAJwtPk/8V/7i8d5icJ/D4TLp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iurnBAAAA3AAAAA8AAAAAAAAAAAAAAAAAmAIAAGRycy9kb3du&#10;cmV2LnhtbFBLBQYAAAAABAAEAPUAAACGAwAAAAA=&#10;" path="m,288l,e" filled="f" strokecolor="#4879c0" strokeweight=".61111mm">
                    <v:path arrowok="t" o:connecttype="custom" o:connectlocs="0,527;0,239" o:connectangles="0,0"/>
                  </v:shape>
                  <v:shape id="Picture 164" o:spid="_x0000_s1084" type="#_x0000_t75" alt="Reports Menu" style="position:absolute;left:6223;top:58;width:1155;height: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a/l7EAAAA3AAAAA8AAABkcnMvZG93bnJldi54bWxEj0FrwkAQhe8F/8Mygre6qQcrqatIQQh4&#10;igr2OGSn2dTsbMyuGv+9cxB6m+G9ee+b5XrwrbpRH5vABj6mGSjiKtiGawPHw/Z9ASomZIttYDLw&#10;oAjr1ehtibkNdy7ptk+1khCOORpwKXW51rFy5DFOQ0cs2m/oPSZZ+1rbHu8S7ls9y7K59tiwNDjs&#10;6NtRdd5fvYGyuC6aS3tyobJ/l8N5U5R692PMZDxsvkAlGtK/+XVdWMH/FFp5Rib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1a/l7EAAAA3AAAAA8AAAAAAAAAAAAAAAAA&#10;nwIAAGRycy9kb3ducmV2LnhtbFBLBQYAAAAABAAEAPcAAACQAwAAAAA=&#10;">
                    <v:imagedata r:id="rId298" o:title="Reports Menu"/>
                  </v:shape>
                </v:group>
                <v:group id="Group 161" o:spid="_x0000_s1085" style="position:absolute;left:6224;top:94;width:1155;height:289" coordorigin="6224,94"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Freeform 162" o:spid="_x0000_s1086" style="position:absolute;left:6224;top:94;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zdMUA&#10;AADcAAAADwAAAGRycy9kb3ducmV2LnhtbESPT2vCQBDF74LfYRnBm27Sg4boKv5BkB6E2h48Dtkx&#10;CWZnl+xW02/fORR6m+G9ee836+3gOvWkPraeDeTzDBRx5W3LtYGvz9OsABUTssXOMxn4oQjbzXi0&#10;xtL6F3/Q85pqJSEcSzTQpBRKrWPVkMM494FYtLvvHSZZ+1rbHl8S7jr9lmUL7bBlaWgw0KGh6nH9&#10;dgZ2t/A4nsPl2NHy9p67Oi/2w8mY6WTYrUAlGtK/+e/6bAW/EH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rN0xQAAANwAAAAPAAAAAAAAAAAAAAAAAJgCAABkcnMv&#10;ZG93bnJldi54bWxQSwUGAAAAAAQABAD1AAAAigMAAAAA&#10;" path="m,289r1154,l1154,,,,,289xe" filled="f" strokeweight=".61114mm">
                    <v:path arrowok="t" o:connecttype="custom" o:connectlocs="0,383;1154,383;1154,94;0,94;0,383" o:connectangles="0,0,0,0,0"/>
                  </v:shape>
                </v:group>
                <v:group id="Group 159" o:spid="_x0000_s1087" style="position:absolute;left:6368;top:672;width:1155;height:325" coordorigin="6368,672"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Freeform 160" o:spid="_x0000_s1088" alt="Admin Menu" style="position:absolute;left:6368;top:672;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r/cMA&#10;AADcAAAADwAAAGRycy9kb3ducmV2LnhtbERPTWvCQBC9C/0PyxR6040KkqauIq0WjzZR8Dhkp9lg&#10;djZk15j217tCobd5vM9ZrgfbiJ46XztWMJ0kIIhLp2uuFByL3TgF4QOyxsYxKfghD+vV02iJmXY3&#10;/qI+D5WIIewzVGBCaDMpfWnIop+4ljhy366zGCLsKqk7vMVw28hZkiykxZpjg8GW3g2Vl/xqFZwu&#10;xe/2Y/5p8tNhfni9nvuySHulXp6HzRuIQEP4F/+59zrOT2fweCZe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gr/cMAAADcAAAADwAAAAAAAAAAAAAAAACYAgAAZHJzL2Rv&#10;d25yZXYueG1sUEsFBgAAAAAEAAQA9QAAAIgDAAAAAA==&#10;" path="m,325r1155,l1155,,,,,325xe" fillcolor="#4879c0" stroked="f">
                    <v:path arrowok="t" o:connecttype="custom" o:connectlocs="0,997;1155,997;1155,672;0,672;0,997" o:connectangles="0,0,0,0,0"/>
                  </v:shape>
                </v:group>
                <v:group id="Group 156" o:spid="_x0000_s1089" style="position:absolute;left:6368;top:672;width:1155;height:2" coordorigin="6368,67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Freeform 158" o:spid="_x0000_s1090"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Gc8IA&#10;AADcAAAADwAAAGRycy9kb3ducmV2LnhtbERPS4vCMBC+L/gfwizsbU3XQ5FqFB+468WDDwRvQzM2&#10;xWZSm9R2/70RFvY2H99zpvPeVuJBjS8dK/gaJiCIc6dLLhScjpvPMQgfkDVWjknBL3mYzwZvU8y0&#10;63hPj0MoRAxhn6ECE0KdSelzQxb90NXEkbu6xmKIsCmkbrCL4baSoyRJpcWSY4PBmlaG8tuhtQrW&#10;8p5/p9XG7s7bH9Nelh21oVDq471fTEAE6sO/+M+91XH+OIXXM/EC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oZzwgAAANwAAAAPAAAAAAAAAAAAAAAAAJgCAABkcnMvZG93&#10;bnJldi54bWxQSwUGAAAAAAQABAD1AAAAhwMAAAAA&#10;" path="m1155,l,e" filled="f" strokecolor="#4879c0" strokeweight=".61111mm">
                    <v:path arrowok="t" o:connecttype="custom" o:connectlocs="1155,0;0,0;0,0" o:connectangles="0,0,0"/>
                  </v:shape>
                  <v:shape id="Freeform 157" o:spid="_x0000_s1091"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3msUA&#10;AADcAAAADwAAAGRycy9kb3ducmV2LnhtbESPT2/CMAzF75P2HSJP4jZSOCBUCGiA+HPZYYAm7WY1&#10;XlPROKVJafft58Ok3Wy95/d+Xq4HX6sHtbEKbGAyzkARF8FWXBq4Xvavc1AxIVusA5OBH4qwXj0/&#10;LTG3oecPepxTqSSEY44GXEpNrnUsHHmM49AQi/YdWo9J1rbUtsVewn2tp1k20x4rlgaHDW0dFbdz&#10;5w3s9L04zOq9f/88HV33tempS6Uxo5fhbQEq0ZD+zX/XJyv4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beaxQAAANwAAAAPAAAAAAAAAAAAAAAAAJgCAABkcnMv&#10;ZG93bnJldi54bWxQSwUGAAAAAAQABAD1AAAAigMAAAAA&#10;" path="m1155,r,e" filled="f" strokecolor="#4879c0" strokeweight=".61111mm">
                    <v:path arrowok="t" o:connecttype="custom" o:connectlocs="1155,0;1155,0" o:connectangles="0,0"/>
                  </v:shape>
                </v:group>
                <v:group id="Group 152" o:spid="_x0000_s1092" style="position:absolute;left:7523;top:672;width:2;height:325" coordorigin="7523,672" coordsize="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shape id="Freeform 155" o:spid="_x0000_s1093"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BgsMA&#10;AADcAAAADwAAAGRycy9kb3ducmV2LnhtbERPS4vCMBC+L/gfwgheljXVg49qFBVED+5hVdbr0Ixt&#10;sZnUJtrqrzfCwt7m43vOdN6YQtypcrllBb1uBII4sTrnVMHxsP4agXAeWWNhmRQ8yMF81vqYYqxt&#10;zT903/tUhBB2MSrIvC9jKV2SkUHXtSVx4M62MugDrFKpK6xDuClkP4oG0mDOoSHDklYZJZf9zSh4&#10;jgZj+b18studVvqxqYefv9ehUp12s5iA8NT4f/Gfe6vD/HEP3s+EC+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hBgsMAAADcAAAADwAAAAAAAAAAAAAAAACYAgAAZHJzL2Rv&#10;d25yZXYueG1sUEsFBgAAAAAEAAQA9QAAAIgDAAAAAA==&#10;" path="m,325r,e" filled="f" strokecolor="#4879c0" strokeweight=".61111mm">
                    <v:path arrowok="t" o:connecttype="custom" o:connectlocs="0,997;0,997" o:connectangles="0,0"/>
                  </v:shape>
                  <v:shape id="Freeform 154" o:spid="_x0000_s1094"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rf9cUA&#10;AADcAAAADwAAAGRycy9kb3ducmV2LnhtbERPTWvCQBC9F/oflin0UnSjB01SV2mFYg/1UBV7HbJj&#10;EszOxt3VRH99tyD0No/3ObNFbxpxIedrywpGwwQEcWF1zaWC3fZjkILwAVljY5kUXMnDYv74MMNc&#10;246/6bIJpYgh7HNUUIXQ5lL6oiKDfmhb4sgdrDMYInSl1A67GG4aOU6SiTRYc2yosKVlRcVxczYK&#10;bukkk+v3G/uvn6W+rrrpy/40Ver5qX97BRGoD//iu/tTx/nZG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t/1xQAAANwAAAAPAAAAAAAAAAAAAAAAAJgCAABkcnMv&#10;ZG93bnJldi54bWxQSwUGAAAAAAQABAD1AAAAigMAAAAA&#10;" path="m,325l,e" filled="f" strokecolor="#4879c0" strokeweight=".61111mm">
                    <v:path arrowok="t" o:connecttype="custom" o:connectlocs="0,997;0,672" o:connectangles="0,0"/>
                  </v:shape>
                  <v:shape id="Picture 153" o:spid="_x0000_s1095" type="#_x0000_t75" alt="Admin Menu" style="position:absolute;left:6223;top:527;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yDuTAAAAA3AAAAA8AAABkcnMvZG93bnJldi54bWxET82KwjAQvi/4DmEEb2uqiKy1qUjBxZva&#10;3QcYm7EtNpPaZG19eyMIe5uP73eSzWAacafO1ZYVzKYRCOLC6ppLBb8/u88vEM4ja2wsk4IHOdik&#10;o48EY217PtE996UIIexiVFB538ZSuqIig25qW+LAXWxn0AfYlVJ32Idw08h5FC2lwZpDQ4UtZRUV&#10;1/zPKKDdXOdFdth+35ayz87Hy6L3B6Um42G7BuFp8P/it3uvw/zVAl7PhAtk+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HIO5MAAAADcAAAADwAAAAAAAAAAAAAAAACfAgAA&#10;ZHJzL2Rvd25yZXYueG1sUEsFBgAAAAAEAAQA9wAAAIwDAAAAAA==&#10;">
                    <v:imagedata r:id="rId299" o:title="Admin Menu"/>
                  </v:shape>
                </v:group>
                <v:group id="Group 150" o:spid="_x0000_s1096" style="position:absolute;left:6224;top:527;width:1155;height:325" coordorigin="6224,527"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Freeform 151" o:spid="_x0000_s1097" style="position:absolute;left:6224;top:527;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JSsIA&#10;AADcAAAADwAAAGRycy9kb3ducmV2LnhtbERPS2vCQBC+C/6HZYTedGMPPqKriCCVIkXTgtchO82m&#10;yc6G7Brjv+8WCt7m43vOetvbWnTU+tKxgukkAUGcO11yoeDr8zBegPABWWPtmBQ8yMN2MxysMdXu&#10;zhfqslCIGMI+RQUmhCaV0ueGLPqJa4gj9+1aiyHCtpC6xXsMt7V8TZKZtFhybDDY0N5QXmU3q+B8&#10;fevoY2cqqac6OVX8vvg5zZR6GfW7FYhAfXiK/91HHecv5/D3TLx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uolKwgAAANwAAAAPAAAAAAAAAAAAAAAAAJgCAABkcnMvZG93&#10;bnJldi54bWxQSwUGAAAAAAQABAD1AAAAhwMAAAAA&#10;" path="m,325r1154,l1154,,,,,325xe" filled="f" strokeweight=".61114mm">
                    <v:path arrowok="t" o:connecttype="custom" o:connectlocs="0,852;1154,852;1154,527;0,527;0,852" o:connectangles="0,0,0,0,0"/>
                  </v:shape>
                </v:group>
                <v:group id="Group 148" o:spid="_x0000_s1098" style="position:absolute;left:6069;top:239;width:155;height:147" coordorigin="6069,239" coordsize="155,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Freeform 149" o:spid="_x0000_s1099" alt="arrow" style="position:absolute;left:6069;top:239;width:155;height:147;visibility:visible;mso-wrap-style:square;v-text-anchor:top" coordsize="155,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BIa8IA&#10;AADcAAAADwAAAGRycy9kb3ducmV2LnhtbERPTWsCMRC9F/wPYQRvNds9lHVrlLIgShGKtoceh2Tc&#10;LG4m6ybq+u8bQfA2j/c58+XgWnGhPjSeFbxNMxDE2puGawW/P6vXAkSIyAZbz6TgRgGWi9HLHEvj&#10;r7yjyz7WIoVwKFGBjbErpQzaksMw9R1x4g6+dxgT7GtperymcNfKPMvepcOGU4PFjipL+rg/OwXt&#10;+lRlmrrvr/xmV3lRbcNfoZWajIfPDxCRhvgUP9wbk+bPZnB/Jl0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8EhrwgAAANwAAAAPAAAAAAAAAAAAAAAAAJgCAABkcnMvZG93&#10;bnJldi54bWxQSwUGAAAAAAQABAD1AAAAhwMAAAAA&#10;" path="m155,l,38,92,146,155,xe" fillcolor="black" stroked="f">
                    <v:path arrowok="t" o:connecttype="custom" o:connectlocs="155,239;0,277;92,385;155,239" o:connectangles="0,0,0,0"/>
                  </v:shape>
                </v:group>
                <v:group id="Group 146" o:spid="_x0000_s1100" style="position:absolute;left:5466;top:-99;width:678;height:802" coordorigin="5466,-99" coordsize="67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Freeform 147" o:spid="_x0000_s1101" alt="arrows" style="position:absolute;left:5466;top:-99;width:678;height:802;visibility:visible;mso-wrap-style:square;v-text-anchor:top" coordsize="678,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I5cUA&#10;AADcAAAADwAAAGRycy9kb3ducmV2LnhtbESPT4vCMBTE78J+h/AWvIimVpClNsquIHjx4L8Vb2+b&#10;Z1u2eSlN1OqnN4LgcZiZ3zDprDWVuFDjSssKhoMIBHFmdcm5gt120f8C4TyyxsoyKbiRg9n0o5Ni&#10;ou2V13TZ+FwECLsEFRTe14mULivIoBvYmjh4J9sY9EE2udQNXgPcVDKOorE0WHJYKLCmeUHZ/+Zs&#10;FGSr9X58H5VoDou/3PZO9e9PdVSq+9l+T0B4av07/GovtYI4iuF5Jh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lxQAAANwAAAAPAAAAAAAAAAAAAAAAAJgCAABkcnMv&#10;ZG93bnJldi54bWxQSwUGAAAAAAQABAD1AAAAigMAAAAA&#10;" path="m,802l677,e" filled="f" strokeweight=".3395mm">
                    <v:path arrowok="t" o:connecttype="custom" o:connectlocs="0,703;677,-99" o:connectangles="0,0"/>
                  </v:shape>
                </v:group>
                <v:group id="Group 144" o:spid="_x0000_s1102" style="position:absolute;left:6077;top:-194;width:147;height:155" coordorigin="6077,-194" coordsize="147,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Freeform 145" o:spid="_x0000_s1103" alt="arrow" style="position:absolute;left:6077;top:-194;width:147;height:155;visibility:visible;mso-wrap-style:square;v-text-anchor:top" coordsize="147,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998UA&#10;AADcAAAADwAAAGRycy9kb3ducmV2LnhtbESPT2sCMRTE74LfITzBm2bdw7ZsjVIEaUEo9Q9Cb4/N&#10;c7N287ImUbffvikUPA4z8xtmvuxtK27kQ+NYwWyagSCunG64VnDYryfPIEJE1tg6JgU/FGC5GA7m&#10;WGp35y3ddrEWCcKhRAUmxq6UMlSGLIap64iTd3LeYkzS11J7vCe4bWWeZYW02HBaMNjRylD1vbta&#10;BdbkX3SO+thctx+fT94V+83bRanxqH99ARGpj4/wf/tdK8izAv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T33xQAAANwAAAAPAAAAAAAAAAAAAAAAAJgCAABkcnMv&#10;ZG93bnJldi54bWxQSwUGAAAAAAQABAD1AAAAigMAAAAA&#10;" path="m147,l,63r109,91l147,xe" fillcolor="black" stroked="f">
                    <v:path arrowok="t" o:connecttype="custom" o:connectlocs="147,-194;0,-131;109,-40;147,-194" o:connectangles="0,0,0,0"/>
                  </v:shape>
                </v:group>
                <v:group id="Group 142" o:spid="_x0000_s1104" style="position:absolute;left:5466;top:740;width:644;height:282" coordorigin="5466,740" coordsize="644,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Freeform 143" o:spid="_x0000_s1105" alt="arrow" style="position:absolute;left:5466;top:740;width:644;height:282;visibility:visible;mso-wrap-style:square;v-text-anchor:top" coordsize="644,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aP78A&#10;AADcAAAADwAAAGRycy9kb3ducmV2LnhtbERPy4rCMBTdC/MP4Q64s2lcqHSMIkIZt74Qd5fmTltM&#10;bkqT0erXTxYDLg/nvVwPzoo79aH1rEFlOQjiypuWaw2nYzlZgAgR2aD1TBqeFGC9+hgtsTD+wXu6&#10;H2ItUgiHAjU0MXaFlKFqyGHIfEecuB/fO4wJ9rU0PT5SuLNymucz6bDl1NBgR9uGqtvh12lYxMv8&#10;elTq+1VuVGmVtCqos9bjz2HzBSLSEN/if/fOaJiqND+dSUdAr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5Bo/vwAAANwAAAAPAAAAAAAAAAAAAAAAAJgCAABkcnMvZG93bnJl&#10;di54bWxQSwUGAAAAAAQABAD1AAAAhAMAAAAA&#10;" path="m,282l643,e" filled="f" strokeweight=".33953mm">
                    <v:path arrowok="t" o:connecttype="custom" o:connectlocs="0,1022;643,740" o:connectangles="0,0"/>
                  </v:shape>
                </v:group>
                <v:group id="Group 140" o:spid="_x0000_s1106" style="position:absolute;left:6064;top:682;width:160;height:131" coordorigin="6064,682" coordsize="160,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Freeform 141" o:spid="_x0000_s1107" style="position:absolute;left:6064;top:682;width:160;height:131;visibility:visible;mso-wrap-style:square;v-text-anchor:top" coordsize="160,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F88QA&#10;AADcAAAADwAAAGRycy9kb3ducmV2LnhtbESPQYvCMBSE7wv+h/AEb2uqlEWqUVRUZNnLVkG8PZtn&#10;W21eShO1/vvNguBxmJlvmMmsNZW4U+NKywoG/QgEcWZ1ybmC/W79OQLhPLLGyjIpeJKD2bTzMcFE&#10;2wf/0j31uQgQdgkqKLyvEyldVpBB17c1cfDOtjHog2xyqRt8BLip5DCKvqTBksNCgTUtC8qu6c0o&#10;uODi8IxPy+Mm/l4dcet+0vSWKdXrtvMxCE+tf4df7a1WMBzE8H8mH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xfPEAAAA3AAAAA8AAAAAAAAAAAAAAAAAmAIAAGRycy9k&#10;b3ducmV2LnhtbFBLBQYAAAAABAAEAPUAAACJAwAAAAA=&#10;" path="m,l58,130,160,8,,xe" fillcolor="black" stroked="f">
                    <v:path arrowok="t" o:connecttype="custom" o:connectlocs="0,682;58,812;160,690;0,682" o:connectangles="0,0,0,0"/>
                  </v:shape>
                </v:group>
                <v:group id="Group 138" o:spid="_x0000_s1108" style="position:absolute;left:4455;top:2038;width:1155;height:867" coordorigin="4455,2038"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Freeform 139" o:spid="_x0000_s1109" alt="History screen" style="position:absolute;left:4455;top:2038;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Lk8EA&#10;AADcAAAADwAAAGRycy9kb3ducmV2LnhtbERPy4rCMBTdC/5DuMJsZEwUqkPHtIhQEHThC2Z7ae60&#10;ZZqb0kTt/L1ZCC4P573OB9uKO/W+caxhPlMgiEtnGq40XC/F5xcIH5ANto5Jwz95yLPxaI2pcQ8+&#10;0f0cKhFD2KeooQ6hS6X0ZU0W/cx1xJH7db3FEGFfSdPjI4bbVi6UWkqLDceGGjva1lT+nW9WQ7E/&#10;KnntDq2i7e5nlSR+WiRe64/JsPkGEWgIb/HLvTMaFvO4Np6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YS5PBAAAA3AAAAA8AAAAAAAAAAAAAAAAAmAIAAGRycy9kb3du&#10;cmV2LnhtbFBLBQYAAAAABAAEAPUAAACGAwAAAAA=&#10;" path="m,866r1155,l1155,,,,,866xe" fillcolor="#4879c0" stroked="f">
                    <v:path arrowok="t" o:connecttype="custom" o:connectlocs="0,2904;1155,2904;1155,2038;0,2038;0,2904" o:connectangles="0,0,0,0,0"/>
                  </v:shape>
                </v:group>
                <v:group id="Group 135" o:spid="_x0000_s1110" style="position:absolute;left:4455;top:2038;width:1155;height:2" coordorigin="4455,2038"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 id="Freeform 137" o:spid="_x0000_s1111"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NsUA&#10;AADcAAAADwAAAGRycy9kb3ducmV2LnhtbESPQWvCQBSE70L/w/IEb7oxB5HUNdiWqBcP2lLo7ZF9&#10;zQazb2N2Y9J/3xUKPQ4z8w2zyUfbiDt1vnasYLlIQBCXTtdcKfh4L+ZrED4ga2wck4If8pBvnyYb&#10;zLQb+Ez3S6hEhLDPUIEJoc2k9KUhi37hWuLofbvOYoiyq6TucIhw28g0SVbSYs1xwWBLr4bK66W3&#10;Ct7krdyvmsKePo8H03+9DNSHSqnZdNw9gwg0hv/wX/uoFaRpCo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r42xQAAANwAAAAPAAAAAAAAAAAAAAAAAJgCAABkcnMv&#10;ZG93bnJldi54bWxQSwUGAAAAAAQABAD1AAAAigMAAAAA&#10;" path="m1155,l,e" filled="f" strokecolor="#4879c0" strokeweight=".61111mm">
                    <v:path arrowok="t" o:connecttype="custom" o:connectlocs="1155,0;0,0;0,0" o:connectangles="0,0,0"/>
                  </v:shape>
                  <v:shape id="Freeform 136" o:spid="_x0000_s1112"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2cUA&#10;AADcAAAADwAAAGRycy9kb3ducmV2LnhtbESPQWvCQBSE70L/w/IKvemmoYikboKtaL140JaCt0f2&#10;mQ1m36bZjUn/vVsoeBxm5htmWYy2EVfqfO1YwfMsAUFcOl1zpeDrczNdgPABWWPjmBT8kocif5gs&#10;MdNu4ANdj6ESEcI+QwUmhDaT0peGLPqZa4mjd3adxRBlV0nd4RDhtpFpksylxZrjgsGW3g2Vl2Nv&#10;FazlT7mdNxu7/959mP70NlAfKqWeHsfVK4hAY7iH/9s7rSBNX+D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4PZxQAAANwAAAAPAAAAAAAAAAAAAAAAAJgCAABkcnMv&#10;ZG93bnJldi54bWxQSwUGAAAAAAQABAD1AAAAigMAAAAA&#10;" path="m1155,r,e" filled="f" strokecolor="#4879c0" strokeweight=".61111mm">
                    <v:path arrowok="t" o:connecttype="custom" o:connectlocs="1155,0;1155,0" o:connectangles="0,0"/>
                  </v:shape>
                </v:group>
                <v:group id="Group 131" o:spid="_x0000_s1113" style="position:absolute;left:5610;top:2038;width:2;height:867" coordorigin="5610,2038"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Freeform 134" o:spid="_x0000_s1114"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oyMcA&#10;AADcAAAADwAAAGRycy9kb3ducmV2LnhtbESP0WrCQBRE3wv+w3KFvhTdmKpI6irWUhV80KgfcMne&#10;JiHZuyG71bRf7wqFPg4zc4aZLztTiyu1rrSsYDSMQBBnVpecK7icPwczEM4ja6wtk4IfcrBc9J7m&#10;mGh745SuJ5+LAGGXoILC+yaR0mUFGXRD2xAH78u2Bn2QbS51i7cAN7WMo2gqDZYcFgpsaF1QVp2+&#10;jYLt7pBuN5P17/hjj+n7S3WsNvlRqed+t3oD4anz/+G/9k4riF9jeJwJR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x6MjHAAAA3AAAAA8AAAAAAAAAAAAAAAAAmAIAAGRy&#10;cy9kb3ducmV2LnhtbFBLBQYAAAAABAAEAPUAAACMAwAAAAA=&#10;" path="m,866r,e" filled="f" strokecolor="#4879c0" strokeweight=".61111mm">
                    <v:path arrowok="t" o:connecttype="custom" o:connectlocs="0,2904;0,2904" o:connectangles="0,0"/>
                  </v:shape>
                  <v:shape id="Freeform 133" o:spid="_x0000_s1115" alt="History screen"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TVJ8cA&#10;AADcAAAADwAAAGRycy9kb3ducmV2LnhtbESP3WrCQBSE74W+w3IKvRHdaK1I6ipV8Qe8qNE+wCF7&#10;moRkz4bsVlOf3hUEL4eZ+YaZzltTiTM1rrCsYNCPQBCnVhecKfg5rXsTEM4ja6wsk4J/cjCfvXSm&#10;GGt74YTOR5+JAGEXo4Lc+zqW0qU5GXR9WxMH79c2Bn2QTSZ1g5cAN5UcRtFYGiw4LORY0zKntDz+&#10;GQXb3Xey3Xwsr6PVHpNFtzyUm+yg1Ntr+/UJwlPrn+FHe6cVDN9HcD8Tj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U1SfHAAAA3AAAAA8AAAAAAAAAAAAAAAAAmAIAAGRy&#10;cy9kb3ducmV2LnhtbFBLBQYAAAAABAAEAPUAAACMAwAAAAA=&#10;" path="m,866l,e" filled="f" strokecolor="#4879c0" strokeweight=".61111mm">
                    <v:path arrowok="t" o:connecttype="custom" o:connectlocs="0,2904;0,2038" o:connectangles="0,0"/>
                  </v:shape>
                  <v:shape id="Picture 132" o:spid="_x0000_s1116" type="#_x0000_t75" alt="History Screen" style="position:absolute;left:4311;top:1894;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M0bfFAAAA3AAAAA8AAABkcnMvZG93bnJldi54bWxEj0FrwkAUhO8F/8PyhN6ajRakpK4iitKS&#10;XmoU6e2RfWaD2bchuzXpv+8KgsdhZr5h5svBNuJKna8dK5gkKQji0umaKwWHYvvyBsIHZI2NY1Lw&#10;Rx6Wi9HTHDPtev6m6z5UIkLYZ6jAhNBmUvrSkEWfuJY4emfXWQxRdpXUHfYRbhs5TdOZtFhzXDDY&#10;0tpQedn/WgVaT0755lTsjvmO0k/+Mj/rzaDU83hYvYMINIRH+N7+0AqmrzO4nYlH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NG3xQAAANwAAAAPAAAAAAAAAAAAAAAA&#10;AJ8CAABkcnMvZG93bnJldi54bWxQSwUGAAAAAAQABAD3AAAAkQMAAAAA&#10;">
                    <v:imagedata r:id="rId300" o:title="History Screen"/>
                  </v:shape>
                </v:group>
                <v:group id="Group 129" o:spid="_x0000_s1117" style="position:absolute;left:4311;top:1894;width:1155;height:867" coordorigin="4311,189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Freeform 130" o:spid="_x0000_s1118" alt="history" style="position:absolute;left:4311;top:189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UfasUA&#10;AADcAAAADwAAAGRycy9kb3ducmV2LnhtbESPQWvCQBSE70L/w/IK3nTTILakrhJaBY81KdTja/Y1&#10;m5p9G7JbXf99Vyj0OMzMN8xqE20vzjT6zrGCh3kGgrhxuuNWwXu9mz2B8AFZY++YFFzJw2Z9N1lh&#10;od2FD3SuQisShH2BCkwIQyGlbwxZ9HM3ECfvy40WQ5JjK/WIlwS3vcyzbCktdpwWDA70Yqg5VT9W&#10;wTJuPx4r813Xn/vy9Br747Z8Oyo1vY/lM4hAMfyH/9p7rSBf5HA7k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R9qxQAAANwAAAAPAAAAAAAAAAAAAAAAAJgCAABkcnMv&#10;ZG93bnJldi54bWxQSwUGAAAAAAQABAD1AAAAigMAAAAA&#10;" path="m,866r1155,l1155,,,,,866xe" filled="f" strokeweight=".61114mm">
                    <v:path arrowok="t" o:connecttype="custom" o:connectlocs="0,2760;1155,2760;1155,1894;0,1894;0,2760" o:connectangles="0,0,0,0,0"/>
                  </v:shape>
                </v:group>
                <v:group id="Group 127" o:spid="_x0000_s1119" style="position:absolute;left:4888;top:1663;width:2;height:127" coordorigin="4888,1663" coordsize="2,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ncl8YAAADcAAAADwAAAGRycy9kb3ducmV2LnhtbESPT2vCQBTE7wW/w/IK&#10;vdXNH1skdQ0itngQoSqU3h7ZZxKSfRuy2yR++25B6HGYmd8wq3wyrRiod7VlBfE8AkFcWF1zqeBy&#10;fn9egnAeWWNrmRTcyEG+nj2sMNN25E8aTr4UAcIuQwWV910mpSsqMujmtiMO3tX2Bn2QfSl1j2OA&#10;m1YmUfQqDdYcFirsaFtR0Zx+jIKPEcdNGu+GQ3Pd3r7PL8evQ0xKPT1OmzcQnib/H76391pBskj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dyXxgAAANwA&#10;AAAPAAAAAAAAAAAAAAAAAKoCAABkcnMvZG93bnJldi54bWxQSwUGAAAAAAQABAD6AAAAnQMAAAAA&#10;">
                  <v:shape id="Freeform 128" o:spid="_x0000_s1120" style="position:absolute;left:4888;top:1663;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PIMYA&#10;AADcAAAADwAAAGRycy9kb3ducmV2LnhtbESPT2sCMRTE74LfIbxCb5qt2FpWo9hioSdL1EOPj81z&#10;/7h5WTZxd9tP3xQEj8PM/IZZbQZbi45aXzpW8DRNQBBnzpScKzgdPyavIHxANlg7JgU/5GGzHo9W&#10;mBrXs6buEHIRIexTVFCE0KRS+qwgi37qGuLonV1rMUTZ5tK02Ee4reUsSV6kxZLjQoENvReUXQ5X&#10;q2CxPyf661tXzwv91u+Pu6rS3a9Sjw/Ddgki0BDu4Vv70yiYzef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tPIMYAAADcAAAADwAAAAAAAAAAAAAAAACYAgAAZHJz&#10;L2Rvd25yZXYueG1sUEsFBgAAAAAEAAQA9QAAAIsDAAAAAA==&#10;" path="m,l,126e" filled="f" strokeweight=".3395mm">
                    <v:path arrowok="t" o:connecttype="custom" o:connectlocs="0,1663;0,1789" o:connectangles="0,0"/>
                  </v:shape>
                </v:group>
                <v:group id="Group 125" o:spid="_x0000_s1121" style="position:absolute;left:4829;top:1775;width:120;height:120" coordorigin="4829,177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Freeform 126" o:spid="_x0000_s1122" alt="arrow" style="position:absolute;left:4829;top:177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PsQA&#10;AADcAAAADwAAAGRycy9kb3ducmV2LnhtbERPy2rCQBTdC/7DcIVupE6UIhKdBCkNlD5ErWiXl8xt&#10;EszcCZlpkv59ZyG4PJz3Jh1MLTpqXWVZwXwWgSDOra64UHD6yh5XIJxH1lhbJgV/5CBNxqMNxtr2&#10;fKDu6AsRQtjFqKD0vomldHlJBt3MNsSB+7GtQR9gW0jdYh/CTS0XUbSUBisODSU29FxSfj3+GgVv&#10;WXbezz/r7mJfVu/fPO0PH7teqYfJsF2D8DT4u/jmftUKFk9hbTgTjoB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JYT7EAAAA3AAAAA8AAAAAAAAAAAAAAAAAmAIAAGRycy9k&#10;b3ducmV2LnhtbFBLBQYAAAAABAAEAPUAAACJAwAAAAA=&#10;" path="m119,l,,59,119,119,xe" fillcolor="black" stroked="f">
                    <v:path arrowok="t" o:connecttype="custom" o:connectlocs="119,1775;0,1775;59,1894;119,1775" o:connectangles="0,0,0,0"/>
                  </v:shape>
                </v:group>
                <v:group id="Group 123" o:spid="_x0000_s1123" style="position:absolute;left:4888;top:2760;width:2;height:995" coordorigin="4888,2760" coordsize="2,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Freeform 124" o:spid="_x0000_s1124" alt="arrow" style="position:absolute;left:4888;top:2760;width:2;height:995;visibility:visible;mso-wrap-style:square;v-text-anchor:top" coordsize="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dM08MA&#10;AADcAAAADwAAAGRycy9kb3ducmV2LnhtbESPQYvCMBSE7wv+h/AEb2tqQbdUo4goCJ50Zff6bJ5t&#10;sXmpTartvzfCwh6HmfmGWaw6U4kHNa60rGAyjkAQZ1aXnCs4f+8+ExDOI2usLJOCnhysloOPBaba&#10;PvlIj5PPRYCwS1FB4X2dSumyggy6sa2Jg3e1jUEfZJNL3eAzwE0l4yiaSYMlh4UCa9oUlN1OrVGw&#10;KfuZ2x7uX+c2S1z/0x6S++9FqdGwW89BeOr8f/ivvdcK4mkM7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dM08MAAADcAAAADwAAAAAAAAAAAAAAAACYAgAAZHJzL2Rv&#10;d25yZXYueG1sUEsFBgAAAAAEAAQA9QAAAIgDAAAAAA==&#10;" path="m,l,994e" filled="f" strokeweight=".3395mm">
                    <v:path arrowok="t" o:connecttype="custom" o:connectlocs="0,2760;0,3754" o:connectangles="0,0"/>
                  </v:shape>
                </v:group>
                <v:group id="Group 121" o:spid="_x0000_s1125" style="position:absolute;left:4455;top:4023;width:1155;height:867" coordorigin="4455,4023"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Freeform 122" o:spid="_x0000_s1126" alt="box" style="position:absolute;left:4455;top:4023;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dzcQA&#10;AADcAAAADwAAAGRycy9kb3ducmV2LnhtbESPQWvCQBSE70L/w/IKvYjuVlhbYjZShIDQHtQKvT6y&#10;zySYfRuyW03/fVcQPA4z8w2Tr0fXiQsNofVs4HWuQBBX3rZcGzh+l7N3ECEiW+w8k4E/CrAuniY5&#10;ZtZfeU+XQ6xFgnDI0EATY59JGaqGHIa574mTd/KDw5jkUEs74DXBXScXSi2lw5bTQoM9bRqqzodf&#10;Z6D83Cl57L86RZvtz5vWYVrqYMzL8/ixAhFpjI/wvb21BhZaw+1MOgK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Xc3EAAAA3AAAAA8AAAAAAAAAAAAAAAAAmAIAAGRycy9k&#10;b3ducmV2LnhtbFBLBQYAAAAABAAEAPUAAACJAwAAAAA=&#10;" path="m,866r1155,l1155,,,,,866xe" fillcolor="#4879c0" stroked="f">
                    <v:path arrowok="t" o:connecttype="custom" o:connectlocs="0,4889;1155,4889;1155,4023;0,4023;0,4889" o:connectangles="0,0,0,0,0"/>
                  </v:shape>
                </v:group>
                <v:group id="Group 118" o:spid="_x0000_s1127" style="position:absolute;left:4455;top:4023;width:1155;height:2" coordorigin="4455,4023"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x6/3xgAAAN4A&#10;AAAPAAAAAAAAAAAAAAAAAKoCAABkcnMvZG93bnJldi54bWxQSwUGAAAAAAQABAD6AAAAnQMAAAAA&#10;">
                  <v:shape id="Freeform 120" o:spid="_x0000_s1128"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JxMgA&#10;AADeAAAADwAAAGRycy9kb3ducmV2LnhtbESPT2vCQBTE70K/w/IK3nRTtWJTV/EPVi891JZCb4/s&#10;azaYfRuzG5N+e1coeBxm5jfMfNnZUlyo9oVjBU/DBARx5nTBuYKvz91gBsIHZI2lY1LwRx6Wi4fe&#10;HFPtWv6gyzHkIkLYp6jAhFClUvrMkEU/dBVx9H5dbTFEWedS19hGuC3lKEmm0mLBccFgRRtD2enY&#10;WAVbec7epuXOvn8f9qb5WbfUhFyp/mO3egURqAv38H/7oBWMn2eTF7jdi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cnEyAAAAN4AAAAPAAAAAAAAAAAAAAAAAJgCAABk&#10;cnMvZG93bnJldi54bWxQSwUGAAAAAAQABAD1AAAAjQMAAAAA&#10;" path="m1155,l,e" filled="f" strokecolor="#4879c0" strokeweight=".61111mm">
                    <v:path arrowok="t" o:connecttype="custom" o:connectlocs="1155,0;0,0;0,0" o:connectangles="0,0,0"/>
                  </v:shape>
                  <v:shape id="Freeform 119" o:spid="_x0000_s1129"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TH8cA&#10;AADeAAAADwAAAGRycy9kb3ducmV2LnhtbESPT2vCQBTE7wW/w/KE3upGiyKpq6jF1osH/1Do7ZF9&#10;zQazb2N2Y9Jv7wqCx2FmfsPMFp0txZVqXzhWMBwkIIgzpwvOFZyOm7cpCB+QNZaOScE/eVjMey8z&#10;TLVreU/XQ8hFhLBPUYEJoUql9Jkhi37gKuLo/bnaYoiyzqWusY1wW8pRkkykxYLjgsGK1oay86Gx&#10;Cj7lJfualBu7+9l+m+Z31VITcqVe+93yA0SgLjzDj/ZWK3gfT8dDuN+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uUx/HAAAA3gAAAA8AAAAAAAAAAAAAAAAAmAIAAGRy&#10;cy9kb3ducmV2LnhtbFBLBQYAAAAABAAEAPUAAACMAwAAAAA=&#10;" path="m1155,r,e" filled="f" strokecolor="#4879c0" strokeweight=".61111mm">
                    <v:path arrowok="t" o:connecttype="custom" o:connectlocs="1155,0;1155,0" o:connectangles="0,0"/>
                  </v:shape>
                </v:group>
                <v:group id="Group 114" o:spid="_x0000_s1130" style="position:absolute;left:5610;top:4023;width:2;height:867" coordorigin="5610,4023"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JT8pxgAAAN4A&#10;AAAPAAAAAAAAAAAAAAAAAKoCAABkcnMvZG93bnJldi54bWxQSwUGAAAAAAQABAD6AAAAnQMAAAAA&#10;">
                  <v:shape id="Freeform 117" o:spid="_x0000_s1131"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th8kA&#10;AADeAAAADwAAAGRycy9kb3ducmV2LnhtbESP3WrCQBSE7wu+w3KE3hTdtJoiqatYiz/QixrtAxyy&#10;xyQkezZktxp9elcQejnMzDfMdN6ZWpyodaVlBa/DCARxZnXJuYLfw2owAeE8ssbaMim4kIP5rPc0&#10;xUTbM6d02vtcBAi7BBUU3jeJlC4ryKAb2oY4eEfbGvRBtrnULZ4D3NTyLYrepcGSw0KBDS0Lyqr9&#10;n1Gw2f6km3W8vI6/vjH9fKl21TrfKfXc7xYfIDx1/j/8aG+1glE8iUdwvxOugJz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hUth8kAAADeAAAADwAAAAAAAAAAAAAAAACYAgAA&#10;ZHJzL2Rvd25yZXYueG1sUEsFBgAAAAAEAAQA9QAAAI4DAAAAAA==&#10;" path="m,866r,e" filled="f" strokecolor="#4879c0" strokeweight=".61111mm">
                    <v:path arrowok="t" o:connecttype="custom" o:connectlocs="0,4889;0,4889" o:connectangles="0,0"/>
                  </v:shape>
                  <v:shape id="Freeform 116" o:spid="_x0000_s1132" alt="box"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y188kA&#10;AADeAAAADwAAAGRycy9kb3ducmV2LnhtbESP3WrCQBSE7wu+w3KE3pS6aTUi0VWsxR/ohYn1AQ7Z&#10;YxKSPRuyW0379F2h0MthZr5hFqveNOJKnassK3gZRSCIc6srLhScP7fPMxDOI2tsLJOCb3KwWg4e&#10;Fphoe+OMridfiABhl6CC0vs2kdLlJRl0I9sSB+9iO4M+yK6QusNbgJtGvkbRVBqsOCyU2NKmpLw+&#10;fRkF+8Mx2+/izc/k/QOzt6c6rXdFqtTjsF/PQXjq/X/4r33QCsbxLJ7A/U64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fy188kAAADeAAAADwAAAAAAAAAAAAAAAACYAgAA&#10;ZHJzL2Rvd25yZXYueG1sUEsFBgAAAAAEAAQA9QAAAI4DAAAAAA==&#10;" path="m,866l,e" filled="f" strokecolor="#4879c0" strokeweight=".61111mm">
                    <v:path arrowok="t" o:connecttype="custom" o:connectlocs="0,4889;0,4023" o:connectangles="0,0"/>
                  </v:shape>
                  <v:shape id="Picture 115" o:spid="_x0000_s1133" type="#_x0000_t75" alt="box" style="position:absolute;left:4311;top:387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IQ2jGAAAA3gAAAA8AAABkcnMvZG93bnJldi54bWxEj1FrwjAUhd8H+w/hDnybqbqOUI2yKsIY&#10;Q5jbD7g016azuSlN1PrvF0HY4+Gc8x3OYjW4VpypD41nDZNxBoK48qbhWsPP9/ZZgQgR2WDrmTRc&#10;KcBq+fiwwML4C3/ReR9rkSAcCtRgY+wKKUNlyWEY+444eQffO4xJ9rU0PV4S3LVymmWv0mHDacFi&#10;R2tL1XF/chqCLH+nH6VVu83x80VNZLlRVGo9ehre5iAiDfE/fG+/Gw2zXOU53O6kK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MhDaMYAAADeAAAADwAAAAAAAAAAAAAA&#10;AACfAgAAZHJzL2Rvd25yZXYueG1sUEsFBgAAAAAEAAQA9wAAAJIDAAAAAA==&#10;">
                    <v:imagedata r:id="rId301" o:title="box"/>
                  </v:shape>
                </v:group>
                <v:group id="Group 112" o:spid="_x0000_s1134" style="position:absolute;left:4311;top:3879;width:1155;height:867" coordorigin="4311,387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lKcsccAAADe&#10;AAAADwAAAAAAAAAAAAAAAACqAgAAZHJzL2Rvd25yZXYueG1sUEsFBgAAAAAEAAQA+gAAAJ4DAAAA&#10;AA==&#10;">
                  <v:shape id="Freeform 113" o:spid="_x0000_s1135" alt="ERMe" style="position:absolute;left:4311;top:387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XHccA&#10;AADeAAAADwAAAGRycy9kb3ducmV2LnhtbESPQU8CMRSE7yb8h+aReJOuGhAWCtkoJhxl10SOj+1j&#10;u7J93Wwr1H9vTUw8Tmbmm8xqE20nLjT41rGC+0kGgrh2uuVGwXv1ejcH4QOyxs4xKfgmD5v16GaF&#10;uXZX3tOlDI1IEPY5KjAh9LmUvjZk0U9cT5y8kxsshiSHRuoBrwluO/mQZTNpseW0YLCnZ0P1ufyy&#10;CmZx+/FUms+qOu6K80vsDtvi7aDU7TgWSxCBYvgP/7V3WsHjdD5dwO+dd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ulx3HAAAA3gAAAA8AAAAAAAAAAAAAAAAAmAIAAGRy&#10;cy9kb3ducmV2LnhtbFBLBQYAAAAABAAEAPUAAACMAwAAAAA=&#10;" path="m,866r1155,l1155,,,,,866xe" filled="f" strokeweight=".61114mm">
                    <v:path arrowok="t" o:connecttype="custom" o:connectlocs="0,4745;1155,4745;1155,3879;0,3879;0,4745" o:connectangles="0,0,0,0,0"/>
                  </v:shape>
                </v:group>
                <v:group id="Group 110" o:spid="_x0000_s1136" style="position:absolute;left:4817;top:3736;width:143;height:143" coordorigin="4817,373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HCfsQAAADeAAAA&#10;DwAAAAAAAAAAAAAAAACqAgAAZHJzL2Rvd25yZXYueG1sUEsFBgAAAAAEAAQA+gAAAJsDAAAAAA==&#10;">
                  <v:shape id="Freeform 111" o:spid="_x0000_s1137" alt="arrow" style="position:absolute;left:4817;top:373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wsUA&#10;AADeAAAADwAAAGRycy9kb3ducmV2LnhtbESPvW7CMBSF90q8g3UrsRWnhQIKGIQoiHZsYGG7ii9x&#10;IL6ObAPh7fFQqePR+dM3X3a2ETfyoXas4H2QgSAuna65UnDYb9+mIEJE1tg4JgUPCrBc9F7mmGt3&#10;51+6FbESaYRDjgpMjG0uZSgNWQwD1xIn7+S8xZikr6T2eE/jtpEfWTaWFmtODwZbWhsqL8XVKrhu&#10;/bk+ZTtTdD/H9W70ddkMRwel+q/dagYiUhf/w3/tb61g+DmdJICEk1B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fBrCxQAAAN4AAAAPAAAAAAAAAAAAAAAAAJgCAABkcnMv&#10;ZG93bnJldi54bWxQSwUGAAAAAAQABAD1AAAAigMAAAAA&#10;" path="m142,l,,71,143,142,xe" fillcolor="black" stroked="f">
                    <v:path arrowok="t" o:connecttype="custom" o:connectlocs="142,3736;0,3736;71,3879;142,3736" o:connectangles="0,0,0,0"/>
                  </v:shape>
                </v:group>
                <v:group id="Group 108" o:spid="_x0000_s1138" style="position:absolute;left:4888;top:4849;width:2;height:674" coordorigin="4888,4849" coordsize="2,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shape id="Freeform 109" o:spid="_x0000_s1139" style="position:absolute;left:4888;top:4849;width:2;height:674;visibility:visible;mso-wrap-style:square;v-text-anchor:top" coordsize="2,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05IMAA&#10;AADcAAAADwAAAGRycy9kb3ducmV2LnhtbERPy2qDQBTdF/IPwy1014wNVFrjKCHkRXdaP+Di3KjE&#10;uaPONNq/zywKXR7OO80X04s7Ta6zrOBtHYEgrq3uuFFQfR9fP0A4j6yxt0wKfslBnq2eUky0nbmg&#10;e+kbEULYJaig9X5IpHR1Swbd2g7EgbvayaAPcGqknnAO4aaXmyiKpcGOQ0OLA+1bqm/lj1FAp6K8&#10;VPtjcYrP/ovHzzE61LFSL8/LbgvC0+L/xX/ui1aweQ9rw5lwBGT2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05IMAAAADcAAAADwAAAAAAAAAAAAAAAACYAgAAZHJzL2Rvd25y&#10;ZXYueG1sUEsFBgAAAAAEAAQA9QAAAIUDAAAAAA==&#10;" path="m,l,674e" filled="f" strokeweight=".3395mm">
                    <v:path arrowok="t" o:connecttype="custom" o:connectlocs="0,4849;0,5523" o:connectangles="0,0"/>
                  </v:shape>
                </v:group>
                <v:group id="Group 106" o:spid="_x0000_s1140" style="position:absolute;left:4829;top:4745;width:120;height:120" coordorigin="4829,474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Freeform 107" o:spid="_x0000_s1141" alt="arrow" style="position:absolute;left:4829;top:474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QKtMcA&#10;AADcAAAADwAAAGRycy9kb3ducmV2LnhtbESPQWvCQBSE74X+h+UVeim6MQeR6CoiDZS2FqOiPT6y&#10;r0lo9m3IbpP4712h4HGYmW+YxWowteiodZVlBZNxBII4t7riQsHxkI5mIJxH1lhbJgUXcrBaPj4s&#10;MNG254y6vS9EgLBLUEHpfZNI6fKSDLqxbYiD92Nbgz7ItpC6xT7ATS3jKJpKgxWHhRIb2pSU/+7/&#10;jIL3ND3tJtu6O9vX2cc3v/TZ51ev1PPTsJ6D8DT4e/i//aYVxNMYbmfC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UCrTHAAAA3AAAAA8AAAAAAAAAAAAAAAAAmAIAAGRy&#10;cy9kb3ducmV2LnhtbFBLBQYAAAAABAAEAPUAAACMAwAAAAA=&#10;" path="m59,l,119r119,l59,xe" fillcolor="black" stroked="f">
                    <v:path arrowok="t" o:connecttype="custom" o:connectlocs="59,4745;0,4864;119,4864;59,4745" o:connectangles="0,0,0,0"/>
                  </v:shape>
                </v:group>
                <v:group id="Group 104" o:spid="_x0000_s1142" style="position:absolute;left:4455;top:5792;width:1155;height:867" coordorigin="4455,5792"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Freeform 105" o:spid="_x0000_s1143" alt="image" style="position:absolute;left:4455;top:5792;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0JB8MA&#10;AADcAAAADwAAAGRycy9kb3ducmV2LnhtbESPT4vCMBTE78J+h/AEL7ImCu0u1SiLUBDWg/9gr4/m&#10;2Rabl9JErd9+Iwgeh5n5DbNY9bYRN+p87VjDdKJAEBfO1FxqOB3zz28QPiAbbByThgd5WC0/BgvM&#10;jLvznm6HUIoIYZ+hhiqENpPSFxVZ9BPXEkfv7DqLIcqulKbDe4TbRs6USqXFmuNChS2tKyouh6vV&#10;kP/ulDy120bRevP3lSR+nCde69Gw/5mDCNSHd/jV3hgNszSF55l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0JB8MAAADcAAAADwAAAAAAAAAAAAAAAACYAgAAZHJzL2Rv&#10;d25yZXYueG1sUEsFBgAAAAAEAAQA9QAAAIgDAAAAAA==&#10;" path="m,866r1155,l1155,,,,,866xe" fillcolor="#4879c0" stroked="f">
                    <v:path arrowok="t" o:connecttype="custom" o:connectlocs="0,6658;1155,6658;1155,5792;0,5792;0,6658" o:connectangles="0,0,0,0,0"/>
                  </v:shape>
                </v:group>
                <v:group id="Group 101" o:spid="_x0000_s1144" style="position:absolute;left:4455;top:5792;width:1155;height:2" coordorigin="4455,579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Freeform 103" o:spid="_x0000_s1145"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qx8IA&#10;AADcAAAADwAAAGRycy9kb3ducmV2LnhtbERPu27CMBTdK/EP1kViKw4MaRUwqIACWTqUVkjdruLb&#10;OGp8HWLn0b+vh0odj857u59sIwbqfO1YwWqZgCAuna65UvDxnj8+g/ABWWPjmBT8kIf9bvawxUy7&#10;kd9ouIZKxBD2GSowIbSZlL40ZNEvXUscuS/XWQwRdpXUHY4x3DZynSSptFhzbDDY0tFQ+X3trYKT&#10;vJfntMnt6624mP7zMFIfKqUW8+llAyLQFP7Ff+5CK1g/xfnxTDw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6rHwgAAANwAAAAPAAAAAAAAAAAAAAAAAJgCAABkcnMvZG93&#10;bnJldi54bWxQSwUGAAAAAAQABAD1AAAAhwMAAAAA&#10;" path="m1155,l,e" filled="f" strokecolor="#4879c0" strokeweight=".61111mm">
                    <v:path arrowok="t" o:connecttype="custom" o:connectlocs="1155,0;0,0;0,0" o:connectangles="0,0,0"/>
                  </v:shape>
                  <v:shape id="Freeform 102" o:spid="_x0000_s1146"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RK8UA&#10;AADcAAAADwAAAGRycy9kb3ducmV2LnhtbESPQWvCQBSE7wX/w/KE3urGHGyJboK22HrpoSqCt0f2&#10;mQ1m36bZjUn/fbdQ8DjMzDfMqhhtI27U+dqxgvksAUFcOl1zpeB42D69gPABWWPjmBT8kIcinzys&#10;MNNu4C+67UMlIoR9hgpMCG0mpS8NWfQz1xJH7+I6iyHKrpK6wyHCbSPTJFlIizXHBYMtvRoqr/ve&#10;KniT3+X7otnaz9Puw/TnzUB9qJR6nI7rJYhAY7iH/9s7rSB9TuHvTD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ZErxQAAANwAAAAPAAAAAAAAAAAAAAAAAJgCAABkcnMv&#10;ZG93bnJldi54bWxQSwUGAAAAAAQABAD1AAAAigMAAAAA&#10;" path="m1155,r,e" filled="f" strokecolor="#4879c0" strokeweight=".61111mm">
                    <v:path arrowok="t" o:connecttype="custom" o:connectlocs="1155,0;1155,0" o:connectangles="0,0"/>
                  </v:shape>
                </v:group>
                <v:group id="Group 98" o:spid="_x0000_s1147" style="position:absolute;left:4347;top:5647;width:1265;height:1012" coordorigin="4347,5647" coordsize="1265,1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Freeform 100" o:spid="_x0000_s1148" style="position:absolute;left:5610;top:5792;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BXC8cA&#10;AADcAAAADwAAAGRycy9kb3ducmV2LnhtbESP3WrCQBSE74W+w3IKvRHdKPWH1FWq4g/0okb7AIfs&#10;aRKSPRuyW019elcQvBxm5htmtmhNJc7UuMKygkE/AkGcWl1wpuDntOlNQTiPrLGyTAr+ycFi/tKZ&#10;YazthRM6H30mAoRdjApy7+tYSpfmZND1bU0cvF/bGPRBNpnUDV4C3FRyGEVjabDgsJBjTauc0vL4&#10;ZxTs9t/JbjtaXd/XX5gsu+Wh3GYHpd5e288PEJ5a/ww/2nutYDgZw/1MO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gVwvHAAAA3AAAAA8AAAAAAAAAAAAAAAAAmAIAAGRy&#10;cy9kb3ducmV2LnhtbFBLBQYAAAAABAAEAPUAAACMAwAAAAA=&#10;" path="m,866l,e" filled="f" strokecolor="#4879c0" strokeweight=".61111mm">
                    <v:path arrowok="t" o:connecttype="custom" o:connectlocs="0,6658;0,5792" o:connectangles="0,0"/>
                  </v:shape>
                  <v:shape id="Picture 99" o:spid="_x0000_s1149" type="#_x0000_t75" alt="Primary Screen" style="position:absolute;left:4347;top:5647;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BNFbCAAAA3AAAAA8AAABkcnMvZG93bnJldi54bWxET89rwjAUvgv7H8Ib7GbTenCjM4oKwthh&#10;YvXi7ZE8m7LmpTax1v/eHAY7fny/F6vRtWKgPjSeFRRZDoJYe9NwreB03E0/QISIbLD1TAoeFGC1&#10;fJkssDT+zgcaqliLFMKhRAU2xq6UMmhLDkPmO+LEXXzvMCbY19L0eE/hrpWzPJ9Lhw2nBosdbS3p&#10;3+rmFFz0tXqsizPajf7+2W+K4dDMB6XeXsf1J4hIY/wX/7m/jILZe1qbzqQj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QTRWwgAAANwAAAAPAAAAAAAAAAAAAAAAAJ8C&#10;AABkcnMvZG93bnJldi54bWxQSwUGAAAAAAQABAD3AAAAjgMAAAAA&#10;">
                    <v:imagedata r:id="rId302" o:title="Primary Screen"/>
                  </v:shape>
                </v:group>
                <v:group id="Group 96" o:spid="_x0000_s1150" style="position:absolute;left:4311;top:5647;width:1155;height:867" coordorigin="4311,5647"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Freeform 97" o:spid="_x0000_s1151" alt="box" style="position:absolute;left:4311;top:5647;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eHMEA&#10;AADcAAAADwAAAGRycy9kb3ducmV2LnhtbERPPW/CMBDdK/U/WFeJrThlAJRiUESpxAgJUhmv8TUO&#10;xOcodsH8ezwgMT6978Uq2k5caPCtYwUf4wwEce10y42CQ/X9PgfhA7LGzjEpuJGH1fL1ZYG5dlfe&#10;06UMjUgh7HNUYELocyl9bciiH7ueOHF/brAYEhwaqQe8pnDbyUmWTaXFllODwZ7Whupz+W8VTOPm&#10;Z1aaU1X9bovzV+yOm2J3VGr0FotPEIFieIof7q1WMJmn+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SnhzBAAAA3AAAAA8AAAAAAAAAAAAAAAAAmAIAAGRycy9kb3du&#10;cmV2LnhtbFBLBQYAAAAABAAEAPUAAACGAwAAAAA=&#10;" path="m,866r1155,l1155,,,,,866xe" filled="f" strokeweight=".61114mm">
                    <v:path arrowok="t" o:connecttype="custom" o:connectlocs="0,6513;1155,6513;1155,5647;0,5647;0,6513" o:connectangles="0,0,0,0,0"/>
                  </v:shape>
                </v:group>
                <v:group id="Group 94" o:spid="_x0000_s1152" style="position:absolute;left:4817;top:5505;width:143;height:143" coordorigin="4817,550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Freeform 95" o:spid="_x0000_s1153" alt="arrow" style="position:absolute;left:4817;top:550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dJ/sQA&#10;AADcAAAADwAAAGRycy9kb3ducmV2LnhtbESPQWsCMRSE74X+h/AKvdVsdSmyNYpYRT129dLbY/Pc&#10;rG5eliTq9t8bQfA4zMw3zGTW21ZcyIfGsYLPQQaCuHK64VrBfrf6GIMIEVlj65gU/FOA2fT1ZYKF&#10;dlf+pUsZa5EgHApUYGLsCilDZchiGLiOOHkH5y3GJH0ttcdrgttWDrPsS1psOC0Y7GhhqDqVZ6vg&#10;vPLH5pCtTdlv/xbr/Oe0HOV7pd7f+vk3iEh9fIYf7Y1WMBzncD+Tjo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3Sf7EAAAA3AAAAA8AAAAAAAAAAAAAAAAAmAIAAGRycy9k&#10;b3ducmV2LnhtbFBLBQYAAAAABAAEAPUAAACJAwAAAAA=&#10;" path="m142,l,,71,142,142,xe" fillcolor="black" stroked="f">
                    <v:path arrowok="t" o:connecttype="custom" o:connectlocs="142,5505;0,5505;71,5647;142,5505" o:connectangles="0,0,0,0"/>
                  </v:shape>
                </v:group>
                <v:group id="Group 92" o:spid="_x0000_s1154" style="position:absolute;left:4094;top:1208;width:217;height:1119" coordorigin="4094,1208" coordsize="217,1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shape id="Freeform 93" o:spid="_x0000_s1155" alt="arrow" style="position:absolute;left:4094;top:1208;width:217;height:1119;visibility:visible;mso-wrap-style:square;v-text-anchor:top" coordsize="217,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DiY8IA&#10;AADcAAAADwAAAGRycy9kb3ducmV2LnhtbERPz2vCMBS+D/wfwht4GTO1B5GuUTZF2E1WlbHba/PW&#10;dmteSpO12X9vDoLHj+93vg2mEyMNrrWsYLlIQBBXVrdcKzifDs9rEM4ja+wsk4J/crDdzB5yzLSd&#10;+IPGwtcihrDLUEHjfZ9J6aqGDLqF7Ykj920Hgz7CoZZ6wCmGm06mSbKSBluODQ32tGuo+i3+jIKv&#10;ot+VT6fP8k1fQoo/RfDHfVBq/hheX0B4Cv4uvrnftYJ0HdfG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OJjwgAAANwAAAAPAAAAAAAAAAAAAAAAAJgCAABkcnMvZG93&#10;bnJldi54bWxQSwUGAAAAAAQABAD1AAAAhwMAAAAA&#10;" path="m217,1119l,1119,,,92,e" filled="f" strokeweight=".3395mm">
                    <v:path arrowok="t" o:connecttype="custom" o:connectlocs="217,2327;0,2327;0,1208;92,1208" o:connectangles="0,0,0,0"/>
                  </v:shape>
                </v:group>
                <v:group id="Group 90" o:spid="_x0000_s1156" style="position:absolute;left:4168;top:1137;width:143;height:143" coordorigin="4168,113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Freeform 91" o:spid="_x0000_s1157" alt="arrow" style="position:absolute;left:4168;top:113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vizMQA&#10;AADcAAAADwAAAGRycy9kb3ducmV2LnhtbESPQWsCMRSE70L/Q3gFb5rtKmJXoxRbsT26euntsXlu&#10;VjcvSxJ1+++bQsHjMDPfMMt1b1txIx8axwpexhkI4srphmsFx8N2NAcRIrLG1jEp+KEA69XTYImF&#10;dnfe062MtUgQDgUqMDF2hZShMmQxjF1HnLyT8xZjkr6W2uM9wW0r8yybSYsNpwWDHW0MVZfyahVc&#10;t/7cnLKdKfuv781u+n75mEyPSg2f+7cFiEh9fIT/259aQf6a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4szEAAAA3AAAAA8AAAAAAAAAAAAAAAAAmAIAAGRycy9k&#10;b3ducmV2LnhtbFBLBQYAAAAABAAEAPUAAACJAwAAAAA=&#10;" path="m,l,142,143,71,,xe" fillcolor="black" stroked="f">
                    <v:path arrowok="t" o:connecttype="custom" o:connectlocs="0,1137;0,1279;143,1208;0,1137" o:connectangles="0,0,0,0"/>
                  </v:shape>
                </v:group>
                <v:group id="Group 88" o:spid="_x0000_s1158"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Freeform 89" o:spid="_x0000_s1159" alt="Review Hyperlink"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mScUA&#10;AADcAAAADwAAAGRycy9kb3ducmV2LnhtbESPQWvCQBSE7wX/w/KEXopuNLRodBURFA+9NFW8PrLP&#10;JJh9G3Y3Mf33bqHQ4zAz3zDr7WAa0ZPztWUFs2kCgriwuuZSwfn7MFmA8AFZY2OZFPyQh+1m9LLG&#10;TNsHf1Gfh1JECPsMFVQhtJmUvqjIoJ/aljh6N+sMhihdKbXDR4SbRs6T5EMarDkuVNjSvqLinndG&#10;gf9834W3vlue7/3l6I5desm7q1Kv42G3AhFoCP/hv/ZJK0iTFH7PxCM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4SZJxQAAANwAAAAPAAAAAAAAAAAAAAAAAJgCAABkcnMv&#10;ZG93bnJldi54bWxQSwUGAAAAAAQABAD1AAAAigMAAAAA&#10;" path="m595,l498,2,407,7r-86,9l243,28,174,42,114,59,46,88,2,132,,144r1,12l46,200r68,29l174,246r69,15l321,272r86,9l498,287r97,2l644,288r94,-4l827,277r82,-10l982,254r65,-16l1124,211r59,-43l1190,144r-1,-12l1144,88,1076,59,1016,42,947,28,869,16,783,7,692,2,595,xe" fillcolor="#e8edf7" stroked="f">
                    <v:path arrowok="t" o:connecttype="custom" o:connectlocs="595,3085;498,3087;407,3092;321,3101;243,3113;174,3127;114,3144;46,3173;2,3217;0,3229;1,3241;46,3285;114,3314;174,3331;243,3346;321,3357;407,3366;498,3372;595,3374;644,3373;738,3369;827,3362;909,3352;982,3339;1047,3323;1124,3296;1183,3253;1190,3229;1189,3217;1144,3173;1076,3144;1016,3127;947,3113;869,3101;783,3092;692,3087;595,3085" o:connectangles="0,0,0,0,0,0,0,0,0,0,0,0,0,0,0,0,0,0,0,0,0,0,0,0,0,0,0,0,0,0,0,0,0,0,0,0,0"/>
                  </v:shape>
                </v:group>
                <v:group id="Group 86" o:spid="_x0000_s1160"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Freeform 87" o:spid="_x0000_s1161" alt="Oval"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vwBMIA&#10;AADcAAAADwAAAGRycy9kb3ducmV2LnhtbESP0YrCMBRE3xf8h3AF39a0CirVKCoK+iRb/YBLc22L&#10;zU1toq1/bwRhH4eZOcMsVp2pxJMaV1pWEA8jEMSZ1SXnCi7n/e8MhPPIGivLpOBFDlbL3s8CE21b&#10;/qNn6nMRIOwSVFB4XydSuqwgg25oa+LgXW1j0AfZ5FI32Aa4qeQoiibSYMlhocCatgVlt/RhFLSb&#10;Maa22sWXaHq6H+PH6yo3qVKDfreeg/DU+f/wt33QCsajKXzOhCM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AEwgAAANwAAAAPAAAAAAAAAAAAAAAAAJgCAABkcnMvZG93&#10;bnJldi54bWxQSwUGAAAAAAQABAD1AAAAhwMAAAAA&#10;" path="m1190,144l1144,88,1076,59,1016,42,947,28,869,16,783,7,692,2,595,,546,,452,4r-89,7l281,22,207,35,143,50,66,78,7,121,,144r1,12l46,200r68,29l174,246r69,15l321,272r86,9l498,287r97,2l644,288r94,-4l827,277r82,-10l982,254r65,-16l1124,211r59,-43l1190,144xe" filled="f" strokeweight=".06792mm">
                    <v:path arrowok="t" o:connecttype="custom" o:connectlocs="1190,3229;1144,3173;1076,3144;1016,3127;947,3113;869,3101;783,3092;692,3087;595,3085;546,3085;452,3089;363,3096;281,3107;207,3120;143,3135;66,3163;7,3206;0,3229;1,3241;46,3285;114,3314;174,3331;243,3346;321,3357;407,3366;498,3372;595,3374;644,3373;738,3369;827,3362;909,3352;982,3339;1047,3323;1124,3296;1183,3253;1190,3229" o:connectangles="0,0,0,0,0,0,0,0,0,0,0,0,0,0,0,0,0,0,0,0,0,0,0,0,0,0,0,0,0,0,0,0,0,0,0,0"/>
                  </v:shape>
                </v:group>
                <v:group id="Group 84" o:spid="_x0000_s1162"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Freeform 85" o:spid="_x0000_s1163" alt="Primary Review"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nQ8MA&#10;AADcAAAADwAAAGRycy9kb3ducmV2LnhtbESPQWsCMRSE70L/Q3iF3mrWClK2RpGCVI9dPejtsXnd&#10;LG5eluTV3fbXNwXB4zAz3zDL9eg7daWY2sAGZtMCFHEdbMuNgeNh+/wKKgmyxS4wGfihBOvVw2SJ&#10;pQ0Df9K1kkZlCKcSDTiRvtQ61Y48pmnoibP3FaJHyTI22kYcMtx3+qUoFtpjy3nBYU/vjupL9e0N&#10;VMPvpunjXlwYt5fzh+z2hTsZ8/Q4bt5ACY1yD9/aO2tgPp/B/5l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nQ8MAAADcAAAADwAAAAAAAAAAAAAAAACYAgAAZHJzL2Rv&#10;d25yZXYueG1sUEsFBgAAAAAEAAQA9QAAAIgDAAAAAA==&#10;" path="m721,l604,2,493,7,390,16,295,28,211,42,139,59,80,78,21,109,,144r2,12l56,200r83,29l211,246r84,15l389,272r104,9l604,286r117,2l780,288r115,-4l1002,277r99,-10l1191,254r78,-16l1335,220r71,-30l1443,144r-2,-12l1386,88,1304,59,1232,42,1148,28,1053,16,949,7,838,2,721,xe" fillcolor="#e8edf7" stroked="f">
                    <v:path arrowok="t" o:connecttype="custom" o:connectlocs="721,4998;604,5000;493,5005;390,5014;295,5026;211,5040;139,5057;80,5076;21,5107;0,5142;2,5154;56,5198;139,5227;211,5244;295,5259;389,5270;493,5279;604,5284;721,5286;780,5286;895,5282;1002,5275;1101,5265;1191,5252;1269,5236;1335,5218;1406,5188;1443,5142;1441,5130;1386,5086;1304,5057;1232,5040;1148,5026;1053,5014;949,5005;838,5000;721,4998" o:connectangles="0,0,0,0,0,0,0,0,0,0,0,0,0,0,0,0,0,0,0,0,0,0,0,0,0,0,0,0,0,0,0,0,0,0,0,0,0"/>
                  </v:shape>
                </v:group>
                <v:group id="Group 82" o:spid="_x0000_s1164"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shape id="Freeform 83" o:spid="_x0000_s1165"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oZsUA&#10;AADcAAAADwAAAGRycy9kb3ducmV2LnhtbESP0WqDQBRE3wP5h+UW+hKatZVIsVklBAptoAE1H3Bx&#10;b1Ti3jXu1ti/zxYKfRxm5gyzzWfTi4lG11lW8LyOQBDXVnfcKDhV70+vIJxH1thbJgU/5CDPlost&#10;ptreuKCp9I0IEHYpKmi9H1IpXd2SQbe2A3HwznY06IMcG6lHvAW46eVLFCXSYMdhocWB9i3Vl/Lb&#10;KEhMF9uo+jq41fHyWeB0TcpzotTjw7x7A+Fp9v/hv/aHVhDHG/g9E46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yhmxQAAANwAAAAPAAAAAAAAAAAAAAAAAJgCAABkcnMv&#10;ZG93bnJldi54bWxQSwUGAAAAAAQABAD1AAAAigMAAAAA&#10;" path="m1443,144l1386,88,1304,59,1232,42,1148,28,1053,16,949,7,838,2,721,,662,,548,4,440,11,341,21,252,34,173,50,108,68,36,98,,144r2,12l56,200r83,29l211,246r84,15l389,272r104,9l604,286r117,2l780,288r115,-4l1002,277r99,-10l1191,254r78,-16l1335,220r71,-30l1443,144xe" filled="f" strokeweight=".06792mm">
                    <v:path arrowok="t" o:connecttype="custom" o:connectlocs="1443,5142;1386,5086;1304,5057;1232,5040;1148,5026;1053,5014;949,5005;838,5000;721,4998;662,4998;548,5002;440,5009;341,5019;252,5032;173,5048;108,5066;36,5096;0,5142;2,5154;56,5198;139,5227;211,5244;295,5259;389,5270;493,5279;604,5284;721,5286;780,5286;895,5282;1002,5275;1101,5265;1191,5252;1269,5236;1335,5218;1406,5188;1443,5142" o:connectangles="0,0,0,0,0,0,0,0,0,0,0,0,0,0,0,0,0,0,0,0,0,0,0,0,0,0,0,0,0,0,0,0,0,0,0,0"/>
                  </v:shape>
                </v:group>
                <v:group id="Group 80" o:spid="_x0000_s1166" style="position:absolute;left:5466;top:1255;width:650;height:5029" coordorigin="5466,1255" coordsize="6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Freeform 81" o:spid="_x0000_s1167" alt="Line connector" style="position:absolute;left:5466;top:1255;width:650;height:5029;visibility:visible;mso-wrap-style:square;v-text-anchor:top" coordsize="650,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8ZcUA&#10;AADcAAAADwAAAGRycy9kb3ducmV2LnhtbESPT2vCQBTE70K/w/IEb7pRsX+iq5RSxd40bcHjI/ua&#10;TZN9G7JrjN++WxA8DjPzG2a16W0tOmp96VjBdJKAIM6dLrlQ8PW5HT+D8AFZY+2YFFzJw2b9MFhh&#10;qt2Fj9RloRARwj5FBSaEJpXS54Ys+olriKP341qLIcq2kLrFS4TbWs6S5FFaLDkuGGzozVBeZWer&#10;YHbYLRL3/l1tzan7fdo3VJUfZ6VGw/51CSJQH+7hW3uvFcznL/B/Jh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vxlxQAAANwAAAAPAAAAAAAAAAAAAAAAAJgCAABkcnMv&#10;ZG93bnJldi54bWxQSwUGAAAAAAQABAD1AAAAigMAAAAA&#10;" path="m,5029r649,l649,,124,e" filled="f" strokeweight=".3395mm">
                    <v:path arrowok="t" o:connecttype="custom" o:connectlocs="0,6345;649,6345;649,1316;124,1316" o:connectangles="0,0,0,0"/>
                  </v:shape>
                </v:group>
                <v:group id="Group 78" o:spid="_x0000_s1168" style="position:absolute;left:5466;top:1245;width:143;height:143" coordorigin="5466,124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 id="Freeform 79" o:spid="_x0000_s1169" alt="blue background" style="position:absolute;left:5466;top:124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kjcQA&#10;AADcAAAADwAAAGRycy9kb3ducmV2LnhtbESPQWsCMRSE74X+h/AK3mq27lLK1ihiFeuxWy+9PTbP&#10;zermZUmirv++EQSPw8x8w0zng+3EmXxoHSt4G2cgiGunW24U7H7Xrx8gQkTW2DkmBVcKMJ89P02x&#10;1O7CP3SuYiMShEOJCkyMfSllqA1ZDGPXEydv77zFmKRvpPZ4SXDbyUmWvUuLLacFgz0tDdXH6mQV&#10;nNb+0O6zjamG7d9yU3wdV3mxU2r0Miw+QUQa4iN8b39rBXmRw+1MOgJ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GZI3EAAAA3AAAAA8AAAAAAAAAAAAAAAAAmAIAAGRycy9k&#10;b3ducmV2LnhtbFBLBQYAAAAABAAEAPUAAACJAwAAAAA=&#10;" path="m142,l,71r142,72l142,xe" fillcolor="black" stroked="f">
                    <v:path arrowok="t" o:connecttype="custom" o:connectlocs="142,1245;0,1316;142,1388;142,1245" o:connectangles="0,0,0,0"/>
                  </v:shape>
                </v:group>
                <v:group id="Group 76" o:spid="_x0000_s1170" style="position:absolute;left:5466;top:2327;width:422;height:3754" coordorigin="5466,2327" coordsize="422,3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Freeform 77" o:spid="_x0000_s1171" alt="arrow" style="position:absolute;left:5466;top:2327;width:422;height:3754;visibility:visible;mso-wrap-style:square;v-text-anchor:top" coordsize="422,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3DisYA&#10;AADcAAAADwAAAGRycy9kb3ducmV2LnhtbESPW2sCMRSE3wX/QzhC3zRrrZeuRhHpQvHNC619O2yO&#10;u0s3J0uS6vbfG0HwcZiZb5jFqjW1uJDzlWUFw0ECgji3uuJCwfGQ9WcgfEDWWFsmBf/kYbXsdhaY&#10;anvlHV32oRARwj5FBWUITSqlz0sy6Ae2IY7e2TqDIUpXSO3wGuGmlq9JMpEGK44LJTa0KSn/3f8Z&#10;BbuJG3/8+G22lu/516w4Db9PPlPqpdeu5yACteEZfrQ/tYLR2xT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3DisYAAADcAAAADwAAAAAAAAAAAAAAAACYAgAAZHJz&#10;L2Rvd25yZXYueG1sUEsFBgAAAAAEAAQA9QAAAIsDAAAAAA==&#10;" path="m,3753r421,l421,,124,e" filled="f" strokeweight=".3395mm">
                    <v:path arrowok="t" o:connecttype="custom" o:connectlocs="0,6080;421,6080;421,2327;124,2327" o:connectangles="0,0,0,0"/>
                  </v:shape>
                </v:group>
                <v:group id="Group 74" o:spid="_x0000_s1172" style="position:absolute;left:5466;top:2256;width:143;height:143" coordorigin="5466,225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Freeform 75" o:spid="_x0000_s1173" style="position:absolute;left:5466;top:225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HJvMUA&#10;AADcAAAADwAAAGRycy9kb3ducmV2LnhtbESPS2/CMBCE75X4D9ZW4gYOrwqlGIR4CHps4NLbKl7i&#10;lHgd2QbSf18jVepxNDPfaBarzjbiTj7UjhWMhhkI4tLpmisF59N+MAcRIrLGxjEp+KEAq2XvZYG5&#10;dg/+pHsRK5EgHHJUYGJscylDachiGLqWOHkX5y3GJH0ltcdHgttGjrPsTVqsOS0YbGljqLwWN6vg&#10;tvff9SU7mKL7+NocptvrbjI9K9V/7dbvICJ18T/81z5qBZPZCJ5n0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cm8xQAAANwAAAAPAAAAAAAAAAAAAAAAAJgCAABkcnMv&#10;ZG93bnJldi54bWxQSwUGAAAAAAQABAD1AAAAigMAAAAA&#10;" path="m142,l,71r142,71l142,xe" fillcolor="black" stroked="f">
                    <v:path arrowok="t" o:connecttype="custom" o:connectlocs="142,2256;0,2327;142,2398;142,2256" o:connectangles="0,0,0,0"/>
                  </v:shape>
                </v:group>
                <v:group id="Group 72" o:spid="_x0000_s1174" style="position:absolute;left:4672;top:6513;width:1734;height:979" coordorigin="4672,6513" coordsize="1734,9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Freeform 73" o:spid="_x0000_s1175" alt="Line connector" style="position:absolute;left:4672;top:6513;width:1734;height:979;visibility:visible;mso-wrap-style:square;v-text-anchor:top" coordsize="17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GCJsUA&#10;AADcAAAADwAAAGRycy9kb3ducmV2LnhtbESPQWvCQBSE74L/YXlCb3Wj1SLRVUQoVbCIVg/eXrOv&#10;STT7NmTXJP57t1DwOMzMN8xs0ZpC1FS53LKCQT8CQZxYnXOq4Pj98ToB4TyyxsIyKbiTg8W825lh&#10;rG3De6oPPhUBwi5GBZn3ZSylSzIy6Pq2JA7er60M+iCrVOoKmwA3hRxG0bs0mHNYyLCkVUbJ9XAz&#10;CurPUTLZmLNdnlwz2P7s9OaCX0q99NrlFISn1j/D/+21VvA2HsPfmX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YImxQAAANwAAAAPAAAAAAAAAAAAAAAAAJgCAABkcnMv&#10;ZG93bnJldi54bWxQSwUGAAAAAAQABAD1AAAAigMAAAAA&#10;" path="m,l,975r1752,e" filled="f" strokeweight=".33953mm">
                    <v:path arrowok="t" o:connecttype="custom" o:connectlocs="0,6540;0,7519;1733,7519" o:connectangles="0,0,0"/>
                  </v:shape>
                </v:group>
                <v:group id="Group 70" o:spid="_x0000_s1176" style="position:absolute;left:6406;top:7417;width:143;height:143" coordorigin="6406,741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Freeform 71" o:spid="_x0000_s1177" alt="arrow" style="position:absolute;left:6406;top:741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fFusUA&#10;AADcAAAADwAAAGRycy9kb3ducmV2LnhtbESPzW7CMBCE70i8g7VI3IpTfqo2xSAERcCRlEtvq3iJ&#10;U+J1ZBtI376uVInjaGa+0cyXnW3EjXyoHSt4HmUgiEuna64UnD63T68gQkTW2DgmBT8UYLno9+aY&#10;a3fnI92KWIkE4ZCjAhNjm0sZSkMWw8i1xMk7O28xJukrqT3eE9w2cpxlL9JizWnBYEtrQ+WluFoF&#10;163/rs/ZzhTd4Wu9m24uH5PpSanhoFu9g4jUxUf4v73XCiazN/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8W6xQAAANwAAAAPAAAAAAAAAAAAAAAAAJgCAABkcnMv&#10;ZG93bnJldi54bWxQSwUGAAAAAAQABAD1AAAAigMAAAAA&#10;" path="m,l,142,142,71,,xe" fillcolor="black" stroked="f">
                    <v:path arrowok="t" o:connecttype="custom" o:connectlocs="0,7417;0,7559;142,7488;0,7417" o:connectangles="0,0,0,0"/>
                  </v:shape>
                </v:group>
                <v:group id="Group 68" o:spid="_x0000_s1178" style="position:absolute;left:7378;top:-233;width:1933;height:39" coordorigin="7378,-233" coordsize="19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O0hsYAAADcAAAADwAAAGRycy9kb3ducmV2LnhtbESPzWrDMBCE74G+g9hC&#10;b4nsmoTgRgnBtKUHU4hTKL0t1sY2sVbGUv3z9lWgkOMwM98wu8NkWjFQ7xrLCuJVBIK4tLrhSsHX&#10;+W25BeE8ssbWMimYycFh/7DYYartyCcaCl+JAGGXooLa+y6V0pU1GXQr2xEH72J7gz7IvpK6xzHA&#10;TSufo2gjDTYcFmrsKKupvBa/RsH7iOMxiV+H/HrJ5p/z+vM7j0mpp8fp+ALC0+Tv4f/2h1aQbG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k7SGxgAAANwA&#10;AAAPAAAAAAAAAAAAAAAAAKoCAABkcnMvZG93bnJldi54bWxQSwUGAAAAAAQABAD6AAAAnQMAAAAA&#10;">
                  <v:shape id="Freeform 69" o:spid="_x0000_s1179" alt="arrow" style="position:absolute;left:7378;top:-233;width:1933;height:39;visibility:visible;mso-wrap-style:square;v-text-anchor:top" coordsize="193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OBk8UA&#10;AADcAAAADwAAAGRycy9kb3ducmV2LnhtbESPQWvCQBSE74X+h+UVvJS6saGhRFcpUUnxlqj3R/aZ&#10;BLNv0+w2pv++Wyh4HGbmG2a1mUwnRhpca1nBYh6BIK6sbrlWcDruX95BOI+ssbNMCn7IwWb9+LDC&#10;VNsbFzSWvhYBwi5FBY33fSqlqxoy6Oa2Jw7exQ4GfZBDLfWAtwA3nXyNokQabDksNNhT1lB1Lb+N&#10;grekyHfbw/Mho/yrzsx4Pu5OnVKzp+ljCcLT5O/h//anVhAnMfydC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U4GTxQAAANwAAAAPAAAAAAAAAAAAAAAAAJgCAABkcnMv&#10;ZG93bnJldi54bWxQSwUGAAAAAAQABAD1AAAAigMAAAAA&#10;" path="m,39l1933,e" filled="f" strokeweight=".33953mm">
                    <v:path arrowok="t" o:connecttype="custom" o:connectlocs="0,-194;1933,-233" o:connectangles="0,0"/>
                  </v:shape>
                </v:group>
                <v:group id="Group 66" o:spid="_x0000_s1180" style="position:absolute;left:9580;top:-524;width:1155;height:867" coordorigin="9580,-52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67" o:spid="_x0000_s1181" alt="blue screen" style="position:absolute;left:9580;top:-52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jAcUA&#10;AADcAAAADwAAAGRycy9kb3ducmV2LnhtbESPQWvCQBSE7wX/w/IEL6XuaomR1FVECATaQ2sDvT6y&#10;zyQ0+zZkVxP/fbdQ6HGYmW+Y3WGynbjR4FvHGlZLBYK4cqblWkP5mT9tQfiAbLBzTBru5OGwnz3s&#10;MDNu5A+6nUMtIoR9hhqaEPpMSl81ZNEvXU8cvYsbLIYoh1qaAccIt51cK7WRFluOCw32dGqo+j5f&#10;rYb89V3Jsn/rFJ2KrzRJ/GOeeK0X8+n4AiLQFP7Df+3CaHjepP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4KMBxQAAANwAAAAPAAAAAAAAAAAAAAAAAJgCAABkcnMv&#10;ZG93bnJldi54bWxQSwUGAAAAAAQABAD1AAAAigMAAAAA&#10;" path="m,866r1155,l1155,,,,,866xe" fillcolor="#4879c0" stroked="f">
                    <v:path arrowok="t" o:connecttype="custom" o:connectlocs="0,342;1155,342;1155,-524;0,-524;0,342" o:connectangles="0,0,0,0,0"/>
                  </v:shape>
                </v:group>
                <v:group id="Group 63" o:spid="_x0000_s1182" style="position:absolute;left:9580;top:-524;width:1155;height:2" coordorigin="9580,-524"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65" o:spid="_x0000_s1183"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AwcUA&#10;AADcAAAADwAAAGRycy9kb3ducmV2LnhtbESPT2vCQBTE7wW/w/IEb3WjBSupq6hF66UH/yB4e2Rf&#10;s8Hs25jdmPTbu0Khx2FmfsPMFp0txZ1qXzhWMBomIIgzpwvOFZyOm9cpCB+QNZaOScEveVjMey8z&#10;TLVreU/3Q8hFhLBPUYEJoUql9Jkhi37oKuLo/bjaYoiyzqWusY1wW8pxkkykxYLjgsGK1oay66Gx&#10;Cj7lLdtOyo39Pu++THNZtdSEXKlBv1t+gAjUhf/wX3unFby9j+B5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gDBxQAAANwAAAAPAAAAAAAAAAAAAAAAAJgCAABkcnMv&#10;ZG93bnJldi54bWxQSwUGAAAAAAQABAD1AAAAigMAAAAA&#10;" path="m1155,l,e" filled="f" strokecolor="#4879c0" strokeweight=".61111mm">
                    <v:path arrowok="t" o:connecttype="custom" o:connectlocs="1155,0;0,0;0,0" o:connectangles="0,0,0"/>
                  </v:shape>
                  <v:shape id="Freeform 64" o:spid="_x0000_s1184"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7LcUA&#10;AADcAAAADwAAAGRycy9kb3ducmV2LnhtbESPzWvCQBTE7wX/h+UJ3urGClZSV6kVPy49+IHg7ZF9&#10;zYZm38bsxsT/3hUKPQ4z8xtmtuhsKW5U+8KxgtEwAUGcOV1wruB0XL9OQfiArLF0TAru5GEx773M&#10;MNWu5T3dDiEXEcI+RQUmhCqV0meGLPqhq4ij9+NqiyHKOpe6xjbCbSnfkmQiLRYcFwxW9GUo+z00&#10;VsFKXrPNpFzb7/Nua5rLsqUm5EoN+t3nB4hAXfgP/7V3WsH4fQz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DstxQAAANwAAAAPAAAAAAAAAAAAAAAAAJgCAABkcnMv&#10;ZG93bnJldi54bWxQSwUGAAAAAAQABAD1AAAAigMAAAAA&#10;" path="m1155,r,e" filled="f" strokecolor="#4879c0" strokeweight=".61111mm">
                    <v:path arrowok="t" o:connecttype="custom" o:connectlocs="1155,0;1155,0" o:connectangles="0,0"/>
                  </v:shape>
                </v:group>
                <v:group id="Group 59" o:spid="_x0000_s1185" style="position:absolute;left:10735;top:-524;width:2;height:867" coordorigin="10735,-524"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shape id="Freeform 62" o:spid="_x0000_s1186"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39DcgA&#10;AADcAAAADwAAAGRycy9kb3ducmV2LnhtbESP3WrCQBSE7wu+w3KE3ohubP0p0VWspSp4YaJ9gEP2&#10;mIRkz4bsVtM+fbdQ6OUwM98wy3VnanGj1pWWFYxHEQjizOqScwUfl/fhCwjnkTXWlknBFzlYr3oP&#10;S4y1vXNKt7PPRYCwi1FB4X0TS+myggy6kW2Ig3e1rUEfZJtL3eI9wE0tn6JoJg2WHBYKbGhbUFad&#10;P42C/eGU7nfT7ffk7Yjp66BKql2eKPXY7zYLEJ46/x/+ax+0guf5HH7PhCM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zf0NyAAAANwAAAAPAAAAAAAAAAAAAAAAAJgCAABk&#10;cnMvZG93bnJldi54bWxQSwUGAAAAAAQABAD1AAAAjQMAAAAA&#10;" path="m,866r,e" filled="f" strokecolor="#4879c0" strokeweight=".61111mm">
                    <v:path arrowok="t" o:connecttype="custom" o:connectlocs="0,342;0,342" o:connectangles="0,0"/>
                  </v:shape>
                  <v:shape id="Freeform 61" o:spid="_x0000_s1187"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M5MgA&#10;AADcAAAADwAAAGRycy9kb3ducmV2LnhtbESPW2vCQBSE3wv+h+UIvpS6UXszuooXvEAfamx/wCF7&#10;TEKyZ0N21eiv7xYKfRxm5htmOm9NJS7UuMKygkE/AkGcWl1wpuD7a/P0DsJ5ZI2VZVJwIwfzWedh&#10;irG2V07ocvSZCBB2MSrIva9jKV2ak0HXtzVx8E62MeiDbDKpG7wGuKnkMIpepcGCw0KONa1ySsvj&#10;2SjY7T+T3fZldX9ef2CyfCwP5TY7KNXrtosJCE+t/w//tfdawehtDL9nwhGQ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szkyAAAANwAAAAPAAAAAAAAAAAAAAAAAJgCAABk&#10;cnMvZG93bnJldi54bWxQSwUGAAAAAAQABAD1AAAAjQMAAAAA&#10;" path="m,866l,e" filled="f" strokecolor="#4879c0" strokeweight=".61111mm">
                    <v:path arrowok="t" o:connecttype="custom" o:connectlocs="0,342;0,-524" o:connectangles="0,0"/>
                  </v:shape>
                  <v:shape id="Picture 60" o:spid="_x0000_s1188" type="#_x0000_t75" alt="Physician U AdvisorWorklist Screen" style="position:absolute;left:9435;top:-66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bOP3EAAAA3AAAAA8AAABkcnMvZG93bnJldi54bWxEj0FrAjEUhO8F/0N4greaXS1FVqOIULpC&#10;aamK50fy3F3dvCxJ1PXfN4VCj8PMfMMsVr1txY18aBwryMcZCGLtTMOVgsP+7XkGIkRkg61jUvCg&#10;AKvl4GmBhXF3/qbbLlYiQTgUqKCOsSukDLomi2HsOuLknZy3GJP0lTQe7wluWznJsldpseG0UGNH&#10;m5r0ZXe1Cj62rjx6p98/vya9rK75iz4fS6VGw349BxGpj//hv3ZpFExnO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bOP3EAAAA3AAAAA8AAAAAAAAAAAAAAAAA&#10;nwIAAGRycy9kb3ducmV2LnhtbFBLBQYAAAAABAAEAPcAAACQAwAAAAA=&#10;">
                    <v:imagedata r:id="rId303" o:title="Physician U AdvisorWorklist Screen"/>
                  </v:shape>
                </v:group>
                <v:group id="Group 57" o:spid="_x0000_s1189" style="position:absolute;left:9436;top:-669;width:1155;height:867" coordorigin="9436,-66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shape id="Freeform 58" o:spid="_x0000_s1190" alt="Physician UM Advisor Worklist&#10;Screen&#10;" style="position:absolute;left:9436;top:-66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yGcUA&#10;AADcAAAADwAAAGRycy9kb3ducmV2LnhtbESPQWsCMRSE7wX/Q3hCbzWrpSpboyzWgsd2V6jH183r&#10;ZnXzsmxSTf99Uyh4HGbmG2a1ibYTFxp861jBdJKBIK6dbrlRcKheH5YgfEDW2DkmBT/kYbMe3a0w&#10;1+7K73QpQyMShH2OCkwIfS6lrw1Z9BPXEyfvyw0WQ5JDI/WA1wS3nZxl2VxabDktGOxpa6g+l99W&#10;wTzuPhalOVXV5744v8TuuCvejkrdj2PxDCJQDLfwf3uvFTwun+D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DIZxQAAANwAAAAPAAAAAAAAAAAAAAAAAJgCAABkcnMv&#10;ZG93bnJldi54bWxQSwUGAAAAAAQABAD1AAAAigMAAAAA&#10;" path="m,867r1154,l1154,,,,,867xe" filled="f" strokeweight=".61114mm">
                    <v:path arrowok="t" o:connecttype="custom" o:connectlocs="0,198;1154,198;1154,-669;0,-669;0,198" o:connectangles="0,0,0,0,0"/>
                  </v:shape>
                </v:group>
                <v:group id="Group 55" o:spid="_x0000_s1191" style="position:absolute;left:9292;top:-304;width:144;height:143" coordorigin="9292,-304" coordsize="144,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Freeform 56" o:spid="_x0000_s1192" style="position:absolute;left:9292;top:-304;width:144;height:143;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rj8QA&#10;AADcAAAADwAAAGRycy9kb3ducmV2LnhtbESPQUvDQBSE70L/w/IEb3ZjKzWm3ZZWED0JrR48PrOv&#10;SUj2bdh9beK/dwsFj8PMfMOsNqPr1JlCbDwbeJhmoIhLbxuuDHx9vt7noKIgW+w8k4FfirBZT25W&#10;WFg/8J7OB6lUgnAs0EAt0hdax7Imh3Hqe+LkHX1wKEmGStuAQ4K7Ts+ybKEdNpwWauzppaayPZyc&#10;gZ2gLNpcv30MJYWn2D7OfubfxtzdjtslKKFR/sPX9rs1MM+f4XImH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Kq4/EAAAA3AAAAA8AAAAAAAAAAAAAAAAAmAIAAGRycy9k&#10;b3ducmV2LnhtbFBLBQYAAAAABAAEAPUAAACJAwAAAAA=&#10;" path="m,l3,143,144,69,,xe" fillcolor="black" stroked="f">
                    <v:path arrowok="t" o:connecttype="custom" o:connectlocs="0,-304;3,-161;144,-235;0,-304" o:connectangles="0,0,0,0"/>
                  </v:shape>
                </v:group>
                <v:group id="Group 53" o:spid="_x0000_s1193" style="position:absolute;left:7739;top:-612;width:1119;height:563" coordorigin="7739,-612" coordsize="1119,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 id="Freeform 54" o:spid="_x0000_s1194" alt="Physician UM" style="position:absolute;left:7739;top:-612;width:1119;height:563;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CwDMQA&#10;AADcAAAADwAAAGRycy9kb3ducmV2LnhtbESPQWvCQBSE70L/w/IKvenGisGmrhIqgvRkY3t/ZJ9J&#10;MPs27G406a/vCkKPw8x8w6y3g2nFlZxvLCuYzxIQxKXVDVcKvk/76QqED8gaW8ukYCQP283TZI2Z&#10;tjf+omsRKhEh7DNUUIfQZVL6siaDfmY74uidrTMYonSV1A5vEW5a+ZokqTTYcFyosaOPmspL0RsF&#10;aT7246/zn+ZQ7H6Oy1FWLj0r9fI85O8gAg3hP/xoH7SCxdsC7mfi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AsAzEAAAA3AAAAA8AAAAAAAAAAAAAAAAAmAIAAGRycy9k&#10;b3ducmV2LnhtbFBLBQYAAAAABAAEAPUAAACJAwAAAAA=&#10;" path="m560,l469,3r-86,8l303,24,229,42,164,63,108,89,44,132,8,181,,216r2,18l44,301r64,43l164,370r65,21l303,409r80,13l469,430r91,3l606,432r88,-5l777,416r77,-15l924,381r60,-24l1057,316r46,-47l1119,216r-2,-17l1075,132,1011,89,955,63,890,42,817,24,736,11,650,3,560,xe" fillcolor="#e8edf7" stroked="f">
                    <v:path arrowok="t" o:connecttype="custom" o:connectlocs="560,-627;469,-623;383,-612;303,-595;229,-572;164,-545;108,-511;44,-455;8,-392;0,-346;2,-323;44,-236;108,-180;164,-147;229,-119;303,-96;383,-79;469,-69;560,-65;606,-66;694,-73;777,-87;854,-106;924,-132;984,-163;1057,-217;1103,-278;1119,-346;1117,-368;1075,-455;1011,-511;955,-545;890,-572;817,-595;736,-612;650,-623;560,-627" o:connectangles="0,0,0,0,0,0,0,0,0,0,0,0,0,0,0,0,0,0,0,0,0,0,0,0,0,0,0,0,0,0,0,0,0,0,0,0,0"/>
                  </v:shape>
                </v:group>
                <v:group id="Group 51" o:spid="_x0000_s1195" style="position:absolute;left:7739;top:-669;width:1119;height:620" coordorigin="7739,-669" coordsize="1119,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shape id="Freeform 52" o:spid="_x0000_s1196" style="position:absolute;left:7739;top:-669;width:1119;height:620;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BL8YA&#10;AADcAAAADwAAAGRycy9kb3ducmV2LnhtbESPzW7CMBCE75X6DtZW4oLAgfLXgEEIaFWVE4FLb6t4&#10;SdLG68g2EN6+rlSpx9HMfKNZrFpTiys5X1lWMOgnIIhzqysuFJyOr70ZCB+QNdaWScGdPKyWjw8L&#10;TLW98YGuWShEhLBPUUEZQpNK6fOSDPq+bYijd7bOYIjSFVI7vEW4qeUwSSbSYMVxocSGNiXl39nF&#10;KPjad4efu3rEbr99M8nhY5x5GivVeWrXcxCB2vAf/mu/awXPL1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BL8YAAADcAAAADwAAAAAAAAAAAAAAAACYAgAAZHJz&#10;L2Rvd25yZXYueG1sUEsFBgAAAAAEAAQA9QAAAIsDAAAAAA==&#10;" path="m1119,216r-28,-68l1035,102,955,63,890,42,817,24,736,11,650,3,560,,514,1,425,6,342,17,265,32,196,52,135,76,63,117,17,164,,216r2,18l44,301r64,43l164,370r65,21l303,409r80,13l469,430r91,3l606,432r88,-5l777,416r77,-15l924,381r60,-24l1057,316r46,-47l1119,216xe" filled="f" strokeweight=".06792mm">
                    <v:path arrowok="t" o:connecttype="custom" o:connectlocs="1119,-381;1091,-479;1035,-544;955,-600;890,-630;817,-656;736,-674;650,-686;560,-690;514,-689;425,-681;342,-666;265,-644;196,-616;135,-581;63,-523;17,-456;0,-381;2,-356;44,-260;108,-199;164,-161;229,-131;303,-106;383,-87;469,-76;560,-71;606,-73;694,-80;777,-96;854,-117;924,-146;984,-180;1057,-239;1103,-306;1119,-381" o:connectangles="0,0,0,0,0,0,0,0,0,0,0,0,0,0,0,0,0,0,0,0,0,0,0,0,0,0,0,0,0,0,0,0,0,0,0,0"/>
                  </v:shape>
                </v:group>
                <v:group id="Group 49" o:spid="_x0000_s1197" style="position:absolute;left:8549;top:198;width:1464;height:7366" coordorigin="8549,198" coordsize="1464,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Freeform 50" o:spid="_x0000_s1198" alt="Line connector" style="position:absolute;left:8549;top:198;width:1464;height:7366;visibility:visible;mso-wrap-style:square;v-text-anchor:top" coordsize="1464,7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DBcYA&#10;AADcAAAADwAAAGRycy9kb3ducmV2LnhtbESPQWvCQBSE74X+h+UJvZS6G6kSoqtYpUW8VdtDbq/Z&#10;ZxLMvg3Zrab+elcQehxm5htmtuhtI07U+dqxhmSoQBAXztRcavjav7+kIHxANtg4Jg1/5GExf3yY&#10;YWbcmT/ptAuliBD2GWqoQmgzKX1RkUU/dC1x9A6usxii7EppOjxHuG3kSKmJtFhzXKiwpVVFxXH3&#10;azX8fCy/c5M3LtmmMl+Pny9varzW+mnQL6cgAvXhP3xvb4yGV5X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8DBcYAAADcAAAADwAAAAAAAAAAAAAAAACYAgAAZHJz&#10;L2Rvd25yZXYueG1sUEsFBgAAAAAEAAQA9QAAAIsDAAAAAA==&#10;" path="m1464,r,7366l,7366e" filled="f" strokeweight=".3395mm">
                    <v:path arrowok="t" o:connecttype="custom" o:connectlocs="1464,198;1464,7564;0,7564" o:connectangles="0,0,0"/>
                  </v:shape>
                </v:group>
                <v:group id="Group 47" o:spid="_x0000_s1199" style="position:absolute;left:6621;top:7417;width:1805;height:361" coordorigin="6621,7417" coordsize="180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Freeform 48" o:spid="_x0000_s1200" alt="Final  SaveLock" style="position:absolute;left:6621;top:7417;width:1805;height:361;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LGsgA&#10;AADcAAAADwAAAGRycy9kb3ducmV2LnhtbESPT2vCQBTE74LfYXkFL0U3ta2U6Cqp4B88lNYKenxm&#10;X5Ng9m3MrjH99m6h4HGYmd8wk1lrStFQ7QrLCp4GEQji1OqCMwW770X/DYTzyBpLy6TglxzMpt3O&#10;BGNtr/xFzdZnIkDYxagg976KpXRpTgbdwFbEwfuxtUEfZJ1JXeM1wE0ph1E0kgYLDgs5VjTPKT1t&#10;L0bB8+PevZefw0WSfSx3h6bdrI7JWaneQ5uMQXhq/T38315rBS/RK/ydCUd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KssayAAAANwAAAAPAAAAAAAAAAAAAAAAAJgCAABk&#10;cnMvZG93bnJldi54bWxQSwUGAAAAAAQABAD1AAAAjQMAAAAA&#10;" path="m902,l828,,755,2,685,5,617,9r-66,5l487,20r-61,7l315,43,217,63,135,85,70,110,11,151,,180r3,15l45,237r55,26l174,287r90,21l369,326r118,14l550,346r66,5l685,355r70,3l828,360r74,1l976,360r72,-2l1118,355r69,-4l1253,346r63,-6l1377,333r112,-16l1587,298r82,-23l1733,250r59,-41l1804,180r-3,-15l1758,123,1703,97,1630,74,1540,52,1435,34,1316,20r-63,-6l1187,9,1119,5,1048,2,976,,902,xe" fillcolor="#e8edf7" stroked="f">
                    <v:path arrowok="t" o:connecttype="custom" o:connectlocs="902,7380;828,7380;755,7382;685,7385;617,7389;551,7394;487,7400;426,7407;315,7423;217,7443;135,7465;70,7490;11,7531;0,7560;3,7575;45,7617;100,7643;174,7667;264,7688;369,7706;487,7720;550,7726;616,7731;685,7735;755,7738;828,7740;902,7741;976,7740;1048,7738;1118,7735;1187,7731;1253,7726;1316,7720;1377,7713;1489,7697;1587,7678;1669,7655;1733,7630;1792,7589;1804,7560;1801,7545;1758,7503;1703,7477;1630,7454;1540,7432;1435,7414;1316,7400;1253,7394;1187,7389;1119,7385;1048,7382;976,7380;902,7380" o:connectangles="0,0,0,0,0,0,0,0,0,0,0,0,0,0,0,0,0,0,0,0,0,0,0,0,0,0,0,0,0,0,0,0,0,0,0,0,0,0,0,0,0,0,0,0,0,0,0,0,0,0,0,0,0"/>
                  </v:shape>
                </v:group>
                <v:group id="Group 45" o:spid="_x0000_s1201" style="position:absolute;left:6514;top:7382;width:1947;height:467" coordorigin="6514,7382" coordsize="1947,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shape id="Freeform 46" o:spid="_x0000_s1202" alt="oval" style="position:absolute;left:6514;top:7382;width:1947;height:467;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iBMMA&#10;AADcAAAADwAAAGRycy9kb3ducmV2LnhtbESP3YrCMBSE7xd8h3AE79bEX9auUURUvPHCnwc4NMe2&#10;u81JaVKtb28EwcthZr5h5svWluJGtS8caxj0FQji1JmCMw2X8/b7B4QPyAZLx6ThQR6Wi87XHBPj&#10;7nyk2ylkIkLYJ6ghD6FKpPRpThZ931XE0bu62mKIss6kqfEe4baUQ6Wm0mLBcSHHitY5pf+nxmpo&#10;/GWyGR1Wu5mSzfa6G+zlXzvWutdtV78gArXhE36390bDWM3g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CiBMMAAADcAAAADwAAAAAAAAAAAAAAAACYAgAAZHJzL2Rv&#10;d25yZXYueG1sUEsFBgAAAAAEAAQA9QAAAIgDAAAAAA==&#10;" path="m1804,180r-46,-57l1703,97,1630,74,1540,52,1435,34,1316,20r-63,-6l1187,9,1119,5,1048,2,976,,902,,828,,755,2,685,5,617,9r-66,5l487,20r-61,7l315,43,217,63,135,85,70,110,11,151,,180r3,15l45,237r55,26l174,287r90,21l369,326r118,14l550,346r66,5l685,355r70,3l828,360r74,1l976,360r72,-2l1118,355r69,-4l1253,346r63,-6l1377,333r112,-16l1587,298r82,-23l1733,250r59,-41l1804,180xe" filled="f" strokeweight=".06792mm">
                    <v:path arrowok="t" o:connecttype="custom" o:connectlocs="1946,9780;1896,9706;1837,9672;1758,9643;1661,9614;1548,9591;1420,9573;1352,9565;1280,9559;1207,9553;1130,9550;1053,9547;973,9547;893,9547;814,9550;739,9553;666,9559;594,9565;525,9573;460,9582;340,9603;234,9628;146,9657;76,9689;12,9742;0,9780;3,9799;49,9854;108,9887;188,9918;285,9945;398,9969;525,9987;593,9995;664,10001;739,10006;814,10010;893,10013;973,10014;1053,10013;1130,10010;1206,10006;1280,10001;1352,9995;1420,9987;1485,9978;1606,9957;1712,9932;1800,9903;1869,9870;1933,9817;1946,9780" o:connectangles="0,0,0,0,0,0,0,0,0,0,0,0,0,0,0,0,0,0,0,0,0,0,0,0,0,0,0,0,0,0,0,0,0,0,0,0,0,0,0,0,0,0,0,0,0,0,0,0,0,0,0,0"/>
                  </v:shape>
                </v:group>
                <v:group id="Group 43" o:spid="_x0000_s1203" style="position:absolute;left:8425;top:7492;width:143;height:143" coordorigin="8425,7492"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shape id="Freeform 44" o:spid="_x0000_s1204" alt="arrow" style="position:absolute;left:8425;top:7492;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G9cUA&#10;AADcAAAADwAAAGRycy9kb3ducmV2LnhtbESPQWvCQBSE7wX/w/KE3urGGoqkWUW0Ynts9OLtkX3J&#10;pmbfht1V03/fLRR6HGbmG6Zcj7YXN/Khc6xgPstAENdOd9wqOB33T0sQISJr7B2Tgm8KsF5NHkos&#10;tLvzJ92q2IoE4VCgAhPjUEgZakMWw8wNxMlrnLcYk/St1B7vCW57+ZxlL9Jix2nB4EBbQ/WluloF&#10;173/6prsYKrx47w95LvL2yI/KfU4HTevICKN8T/8137XCvL5An7Pp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4b1xQAAANwAAAAPAAAAAAAAAAAAAAAAAJgCAABkcnMv&#10;ZG93bnJldi54bWxQSwUGAAAAAAQABAD1AAAAigMAAAAA&#10;" path="m142,l,72r142,71l142,xe" fillcolor="black" stroked="f">
                    <v:path arrowok="t" o:connecttype="custom" o:connectlocs="142,7492;0,7564;142,7635;142,7492" o:connectangles="0,0,0,0"/>
                  </v:shape>
                </v:group>
                <v:group id="Group 41" o:spid="_x0000_s1205" style="position:absolute;left:6368;top:1159;width:1155;height:325" coordorigin="6368,1159"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Freeform 42" o:spid="_x0000_s1206" alt="blue screen" style="position:absolute;left:6368;top:1159;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ZsYA&#10;AADcAAAADwAAAGRycy9kb3ducmV2LnhtbESPQWvCQBSE74L/YXmF3nRjlWpTV5FWS4+aVOjxkX3N&#10;BrNvQ3aNsb++WxA8DjPzDbNc97YWHbW+cqxgMk5AEBdOV1wq+Mp3owUIH5A11o5JwZU8rFfDwRJT&#10;7S58oC4LpYgQ9ikqMCE0qZS+MGTRj11DHL0f11oMUbal1C1eItzW8ilJnqXFiuOCwYbeDBWn7GwV&#10;HE/57/Z9+mGy4366fzl/d0W+6JR6fOg3ryAC9eEevrU/tYLZZA7/Z+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u+ZsYAAADcAAAADwAAAAAAAAAAAAAAAACYAgAAZHJz&#10;L2Rvd25yZXYueG1sUEsFBgAAAAAEAAQA9QAAAIsDAAAAAA==&#10;" path="m,325r1155,l1155,,,,,325xe" fillcolor="#4879c0" stroked="f">
                    <v:path arrowok="t" o:connecttype="custom" o:connectlocs="0,1484;1155,1484;1155,1159;0,1159;0,1484" o:connectangles="0,0,0,0,0"/>
                  </v:shape>
                </v:group>
                <v:group id="Group 38" o:spid="_x0000_s1207" style="position:absolute;left:6368;top:1159;width:1155;height:2" coordorigin="6368,115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shape id="Freeform 40" o:spid="_x0000_s1208"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PiucUA&#10;AADcAAAADwAAAGRycy9kb3ducmV2LnhtbESPQWvCQBSE7wX/w/KE3ppNpEiJrkEttl481JaCt0f2&#10;NRuafRuzG5P+e1cQehxm5htmWYy2ERfqfO1YQZakIIhLp2uuFHx97p5eQPiArLFxTAr+yEOxmjws&#10;Mddu4A+6HEMlIoR9jgpMCG0upS8NWfSJa4mj9+M6iyHKrpK6wyHCbSNnaTqXFmuOCwZb2hoqf4+9&#10;VfAqz+XbvNnZw/f+3fSnzUB9qJR6nI7rBYhAY/gP39t7reB5lsHtTDw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K5xQAAANwAAAAPAAAAAAAAAAAAAAAAAJgCAABkcnMv&#10;ZG93bnJldi54bWxQSwUGAAAAAAQABAD1AAAAigMAAAAA&#10;" path="m1155,l,e" filled="f" strokecolor="#4879c0" strokeweight=".61111mm">
                    <v:path arrowok="t" o:connecttype="custom" o:connectlocs="1155,0;0,0;0,0" o:connectangles="0,0,0"/>
                  </v:shape>
                  <v:shape id="Freeform 39" o:spid="_x0000_s1209"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ZVcUA&#10;AADcAAAADwAAAGRycy9kb3ducmV2LnhtbESPT2vCQBTE7wW/w/IEb3WjFZHoKrXFPxcP2iJ4e2Sf&#10;2dDs2zS7MfHbu0Khx2FmfsMsVp0txY1qXzhWMBomIIgzpwvOFXx/bV5nIHxA1lg6JgV38rBa9l4W&#10;mGrX8pFup5CLCGGfogITQpVK6TNDFv3QVcTRu7raYoiyzqWusY1wW8pxkkylxYLjgsGKPgxlP6fG&#10;KviUv9l2Wm7s4bzfmeaybqkJuVKDfvc+BxGoC//hv/ZeK5iM3+B5Jh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lVxQAAANwAAAAPAAAAAAAAAAAAAAAAAJgCAABkcnMv&#10;ZG93bnJldi54bWxQSwUGAAAAAAQABAD1AAAAigMAAAAA&#10;" path="m1155,r,e" filled="f" strokecolor="#4879c0" strokeweight=".61111mm">
                    <v:path arrowok="t" o:connecttype="custom" o:connectlocs="1155,0;1155,0" o:connectangles="0,0"/>
                  </v:shape>
                </v:group>
                <v:group id="Group 34" o:spid="_x0000_s1210" style="position:absolute;left:6219;top:1010;width:1306;height:474" coordorigin="6219,1010" coordsize="1306,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shape id="Freeform 37" o:spid="_x0000_s1211"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WDscA&#10;AADcAAAADwAAAGRycy9kb3ducmV2LnhtbESPT2vCQBTE7wW/w/IEL0U3lWI0ukoVxB7ag3/Q6yP7&#10;TILZtzG7muin7xYKPQ4z8xtmtmhNKe5Uu8KygrdBBII4tbrgTMFhv+6PQTiPrLG0TAoe5GAx77zM&#10;MNG24S3ddz4TAcIuQQW591UipUtzMugGtiIO3tnWBn2QdSZ1jU2Am1IOo2gkDRYcFnKsaJVTetnd&#10;jILneDSR38snu6/TSj82Tfx6vMZK9brtxxSEp9b/h//an1rB+zCG3zPhCM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cFg7HAAAA3AAAAA8AAAAAAAAAAAAAAAAAmAIAAGRy&#10;cy9kb3ducmV2LnhtbFBLBQYAAAAABAAEAPUAAACMAwAAAAA=&#10;" path="m,325r,e" filled="f" strokecolor="#4879c0" strokeweight=".61111mm">
                    <v:path arrowok="t" o:connecttype="custom" o:connectlocs="0,1484;0,1484" o:connectangles="0,0"/>
                  </v:shape>
                  <v:shape id="Freeform 36" o:spid="_x0000_s1212" alt="blue screen"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n58cA&#10;AADcAAAADwAAAGRycy9kb3ducmV2LnhtbESPT2vCQBTE74V+h+UVvBSzqRT/xKxShdIe9FAVvT6y&#10;r0lo9m3Mrib66V1B6HGYmd8w6bwzlThT40rLCt6iGARxZnXJuYLd9rM/BuE8ssbKMim4kIP57Pkp&#10;xUTbln/ovPG5CBB2CSoovK8TKV1WkEEX2Zo4eL+2MeiDbHKpG2wD3FRyEMdDabDksFBgTcuCsr/N&#10;ySi4jocTuV5c2a0OS335akev++NIqd5L9zEF4anz/+FH+1sreB9M4H4mH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PJ+fHAAAA3AAAAA8AAAAAAAAAAAAAAAAAmAIAAGRy&#10;cy9kb3ducmV2LnhtbFBLBQYAAAAABAAEAPUAAACMAwAAAAA=&#10;" path="m,325l,e" filled="f" strokecolor="#4879c0" strokeweight=".61111mm">
                    <v:path arrowok="t" o:connecttype="custom" o:connectlocs="0,1484;0,1159" o:connectangles="0,0"/>
                  </v:shape>
                  <v:shape id="Picture 35" o:spid="_x0000_s1213" type="#_x0000_t75" alt="Help Menu" style="position:absolute;left:6219;top:1010;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cHXTHAAAA3gAAAA8AAABkcnMvZG93bnJldi54bWxEj09rwjAYxu+DfYfwDnab6SoT6YzilMEu&#10;O2iL4O1d89oUmzelyWz005vDYMeH5x+/xSraTlxo8K1jBa+TDARx7XTLjYKq/HyZg/ABWWPnmBRc&#10;ycNq+fiwwEK7kXd02YdGpBH2BSowIfSFlL42ZNFPXE+cvJMbLIYkh0bqAcc0bjuZZ9lMWmw5PRjs&#10;aWOoPu9/rYLvtYndR2XKWB1+NtvjeJtND1ulnp/i+h1EoBj+w3/tL60gz9+mCSDhJBSQy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cHXTHAAAA3gAAAA8AAAAAAAAAAAAA&#10;AAAAnwIAAGRycy9kb3ducmV2LnhtbFBLBQYAAAAABAAEAPcAAACTAwAAAAA=&#10;">
                    <v:imagedata r:id="rId304" o:title="Help Menu"/>
                  </v:shape>
                </v:group>
                <v:group id="Group 32" o:spid="_x0000_s1214" style="position:absolute;left:6224;top:1015;width:1155;height:325" coordorigin="6224,1015"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EkLxgAAAN4A&#10;AAAPAAAAAAAAAAAAAAAAAKoCAABkcnMvZG93bnJldi54bWxQSwUGAAAAAAQABAD6AAAAnQMAAAAA&#10;">
                  <v:shape id="Freeform 33" o:spid="_x0000_s1215" style="position:absolute;left:6224;top:1015;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TOcYA&#10;AADeAAAADwAAAGRycy9kb3ducmV2LnhtbESPQWvCQBSE7wX/w/IEb3VjqiLRVUSQliLS2oLXR/Y1&#10;myb7NmTXGP+9KxR6HGbmG2a16W0tOmp96VjBZJyAIM6dLrlQ8P21f16A8AFZY+2YFNzIw2Y9eFph&#10;pt2VP6k7hUJECPsMFZgQmkxKnxuy6MeuIY7ej2sthijbQuoWrxFua5kmyVxaLDkuGGxoZyivTher&#10;4OP82tFxayqpJzo5VPy++D3MlRoN++0SRKA+/If/2m9aQZrOXqbwuBOv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gTOcYAAADeAAAADwAAAAAAAAAAAAAAAACYAgAAZHJz&#10;L2Rvd25yZXYueG1sUEsFBgAAAAAEAAQA9QAAAIsDAAAAAA==&#10;" path="m,325r1154,l1154,,,,,325xe" filled="f" strokeweight=".61114mm">
                    <v:path arrowok="t" o:connecttype="custom" o:connectlocs="0,1340;1154,1340;1154,1015;0,1015;0,1340" o:connectangles="0,0,0,0,0"/>
                  </v:shape>
                </v:group>
                <v:group id="Group 30" o:spid="_x0000_s1216" style="position:absolute;left:5502;top:1105;width:598;height:60" coordorigin="5502,1105" coordsize="59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3Rf8cAAADe&#10;AAAADwAAAAAAAAAAAAAAAACqAgAAZHJzL2Rvd25yZXYueG1sUEsFBgAAAAAEAAQA+gAAAJ4DAAAA&#10;AA==&#10;">
                  <v:shape id="Freeform 31" o:spid="_x0000_s1217" alt="arrows" style="position:absolute;left:5502;top:1105;width:598;height:60;visibility:visible;mso-wrap-style:square;v-text-anchor:top" coordsize="5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0VdMkA&#10;AADeAAAADwAAAGRycy9kb3ducmV2LnhtbESPQWvCQBCF7wX/wzJCL0U3phgkukppFXopaCziccyO&#10;SWx2Nma3mv57VxB6fLx535s3W3SmFhdqXWVZwWgYgSDOra64UPC9XQ0mIJxH1lhbJgV/5GAx7z3N&#10;MNX2yhu6ZL4QAcIuRQWl900qpctLMuiGtiEO3tG2Bn2QbSF1i9cAN7WMoyiRBisODSU29F5S/pP9&#10;mvDG7nB+OZ1X+X7iRsf18mubJcsPpZ773dsUhKfO/x8/0p9aQRyPXxO4zwkM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0VdMkAAADeAAAADwAAAAAAAAAAAAAAAACYAgAA&#10;ZHJzL2Rvd25yZXYueG1sUEsFBgAAAAAEAAQA9QAAAI4DAAAAAA==&#10;" path="m,l597,60e" filled="f" strokeweight=".33953mm">
                    <v:path arrowok="t" o:connecttype="custom" o:connectlocs="0,1105;597,1165" o:connectangles="0,0"/>
                  </v:shape>
                </v:group>
                <v:group id="Group 11" o:spid="_x0000_s1218" style="position:absolute;left:4286;top:-752;width:6305;height:8359" coordorigin="4286,-752" coordsize="6305,8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2Pqk8cAAADe&#10;AAAADwAAAAAAAAAAAAAAAACqAgAAZHJzL2Rvd25yZXYueG1sUEsFBgAAAAAEAAQA+gAAAJ4DAAAA&#10;AA==&#10;">
                  <v:shape id="Freeform 29" o:spid="_x0000_s1219" style="position:absolute;left:6075;top:1092;width:149;height:142;visibility:visible;mso-wrap-style:square;v-text-anchor:top" coordsize="149,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jr18UA&#10;AADeAAAADwAAAGRycy9kb3ducmV2LnhtbERPz2vCMBS+D/wfwhN2m6kdG9I1FREcnsbUbmO3Z/Ns&#10;i81LSaJW//rlIOz48f3O54PpxJmcby0rmE4SEMSV1S3XCsrd6mkGwgdkjZ1lUnAlD/Ni9JBjpu2F&#10;N3TehlrEEPYZKmhC6DMpfdWQQT+xPXHkDtYZDBG6WmqHlxhuOpkmyas02HJsaLCnZUPVcXsyCvrd&#10;plzo3w9r9zP59bN237fT57tSj+Nh8QYi0BD+xXf3WitI05fnuDfeiV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OvXxQAAAN4AAAAPAAAAAAAAAAAAAAAAAJgCAABkcnMv&#10;ZG93bnJldi54bWxQSwUGAAAAAAQABAD1AAAAigMAAAAA&#10;" path="m14,l,142,149,85,14,xe" fillcolor="black" stroked="f">
                    <v:path arrowok="t" o:connecttype="custom" o:connectlocs="14,1092;0,1234;149,1177;14,1092" o:connectangles="0,0,0,0"/>
                  </v:shape>
                  <v:shape id="Text Box 27" o:spid="_x0000_s1220" type="#_x0000_t202" alt="Physician U AdvisorWorklist Screen" style="position:absolute;left:9580;top:-752;width:1011;height:1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oICMUA&#10;AADeAAAADwAAAGRycy9kb3ducmV2LnhtbESPzWrCQBSF90LfYbiF7nTSUMVGR5FioVAQY1x0ec1c&#10;k8HMnZiZanx7ZyG4PJw/vvmyt424UOeNYwXvowQEcem04UrBvvgeTkH4gKyxcUwKbuRhuXgZzDHT&#10;7so5XXahEnGEfYYK6hDaTEpf1mTRj1xLHL2j6yyGKLtK6g6vcdw2Mk2SibRoOD7U2NJXTeVp928V&#10;rP44X5vz5rDNj7kpis+Efycnpd5e+9UMRKA+PMOP9o9WkKbjjwgQcSI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ggIxQAAAN4AAAAPAAAAAAAAAAAAAAAAAJgCAABkcnMv&#10;ZG93bnJldi54bWxQSwUGAAAAAAQABAD1AAAAigMAAAAA&#10;" filled="f" stroked="f">
                    <v:textbox inset="0,0,0,0">
                      <w:txbxContent>
                        <w:p w:rsidR="00FD36B5" w:rsidRDefault="00FD36B5" w:rsidP="009E162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A</w:t>
                          </w:r>
                          <w:r>
                            <w:rPr>
                              <w:rFonts w:ascii="Arial"/>
                              <w:b/>
                              <w:spacing w:val="-1"/>
                              <w:sz w:val="13"/>
                            </w:rPr>
                            <w:t>dvisor</w:t>
                          </w:r>
                          <w:r>
                            <w:rPr>
                              <w:rFonts w:ascii="Arial"/>
                              <w:b/>
                              <w:spacing w:val="-20"/>
                              <w:sz w:val="13"/>
                            </w:rPr>
                            <w:t xml:space="preserve"> </w:t>
                          </w:r>
                          <w:r>
                            <w:rPr>
                              <w:rFonts w:ascii="Arial"/>
                              <w:b/>
                              <w:spacing w:val="-1"/>
                              <w:sz w:val="13"/>
                            </w:rPr>
                            <w:t>Worklist</w:t>
                          </w:r>
                        </w:p>
                        <w:p w:rsidR="00FD36B5" w:rsidRDefault="00FD36B5" w:rsidP="009E1627">
                          <w:pPr>
                            <w:ind w:left="218"/>
                            <w:rPr>
                              <w:rFonts w:ascii="Arial" w:eastAsia="Arial" w:hAnsi="Arial" w:cs="Arial"/>
                              <w:sz w:val="13"/>
                              <w:szCs w:val="13"/>
                            </w:rPr>
                          </w:pPr>
                          <w:r>
                            <w:rPr>
                              <w:rFonts w:ascii="Arial"/>
                              <w:b/>
                              <w:sz w:val="13"/>
                            </w:rPr>
                            <w:t>Screen</w:t>
                          </w:r>
                        </w:p>
                      </w:txbxContent>
                    </v:textbox>
                  </v:shape>
                  <v:shape id="Text Box 26" o:spid="_x0000_s1221" type="#_x0000_t202" alt="Tools Menu" style="position:absolute;left:6373;top:-293;width:1011;height: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tk8cA&#10;AADeAAAADwAAAGRycy9kb3ducmV2LnhtbESPQWvCQBSE70L/w/IKvenGUMWmriJFQRBKk3jo8TX7&#10;TBazb9Psqum/7xYKHoeZ+YZZrgfbiiv13jhWMJ0kIIgrpw3XCo7lbrwA4QOyxtYxKfghD+vVw2iJ&#10;mXY3zulahFpECPsMFTQhdJmUvmrIop+4jjh6J9dbDFH2tdQ93iLctjJNkrm0aDguNNjRW0PVubhY&#10;BZtPzrfm+/3rIz/lpixfEj7Mz0o9PQ6bVxCBhnAP/7f3WkGazp6n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GrZPHAAAA3gAAAA8AAAAAAAAAAAAAAAAAmAIAAGRy&#10;cy9kb3ducmV2LnhtbFBLBQYAAAAABAAEAPUAAACMAwAAAAA=&#10;" filled="f" stroked="f">
                    <v:textbox inset="0,0,0,0">
                      <w:txbxContent>
                        <w:p w:rsidR="00FD36B5" w:rsidRDefault="00FD36B5" w:rsidP="009E162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v:textbox>
                  </v:shape>
                  <v:shape id="Text Box 25" o:spid="_x0000_s1222" type="#_x0000_t202" alt="Admin Menu" style="position:absolute;left:6367;top:595;width:1011;height:18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DRscA&#10;AADeAAAADwAAAGRycy9kb3ducmV2LnhtbESP0WrCQBRE34X+w3ILvtVN17bW1FWCIChqS1M/4JK9&#10;TUKzd0N2jenfu4WCj8PMnGEWq8E2oqfO1441PE4SEMSFMzWXGk5fm4dXED4gG2wck4Zf8rBa3o0W&#10;mBp34U/q81CKCGGfooYqhDaV0hcVWfQT1xJH79t1FkOUXSlNh5cIt41USfIiLdYcFypsaV1R8ZOf&#10;rYb+aFW2K97nMj+o6Ww23X9k573W4/shewMRaAi38H97azQo9fyk4O9Ov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oA0bHAAAA3gAAAA8AAAAAAAAAAAAAAAAAmAIAAGRy&#10;cy9kb3ducmV2LnhtbFBLBQYAAAAABAAEAPUAAACMAwAAAAA=&#10;" filled="f" stroked="f">
                    <v:textbox inset="0,0,0,0">
                      <w:txbxContent>
                        <w:p w:rsidR="00FD36B5" w:rsidRPr="00246AB3" w:rsidRDefault="00FD36B5" w:rsidP="00246AB3">
                          <w:pPr>
                            <w:spacing w:before="20" w:line="124" w:lineRule="exact"/>
                            <w:ind w:left="76"/>
                            <w:rPr>
                              <w:rFonts w:ascii="Arial"/>
                              <w:b/>
                              <w:spacing w:val="-1"/>
                              <w:sz w:val="13"/>
                            </w:rPr>
                          </w:pPr>
                          <w:r>
                            <w:rPr>
                              <w:rFonts w:ascii="Arial"/>
                              <w:b/>
                              <w:spacing w:val="-1"/>
                              <w:sz w:val="13"/>
                            </w:rPr>
                            <w:t>Admin</w:t>
                          </w:r>
                          <w:r w:rsidRPr="00246AB3">
                            <w:rPr>
                              <w:rFonts w:ascii="Arial"/>
                              <w:b/>
                              <w:spacing w:val="-1"/>
                              <w:sz w:val="13"/>
                            </w:rPr>
                            <w:t xml:space="preserve"> Menu</w:t>
                          </w:r>
                        </w:p>
                      </w:txbxContent>
                    </v:textbox>
                  </v:shape>
                  <v:shape id="Text Box 24" o:spid="_x0000_s1223" type="#_x0000_t202" alt="Help Menu" style="position:absolute;left:6368;top:1024;width:1016;height:184;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jLccA&#10;AADeAAAADwAAAGRycy9kb3ducmV2LnhtbESPwW7CMBBE70j9B2srcStOAhRIYxBqhQQHDoV8wCre&#10;xmnjdRS7kPL1daVKHEcz80ZTbAbbigv1vnGsIJ0kIIgrpxuuFZTn3dMShA/IGlvHpOCHPGzWD6MC&#10;c+2u/E6XU6hFhLDPUYEJocul9JUhi37iOuLofbjeYoiyr6Xu8RrhtpVZkjxLiw3HBYMdvRqqvk7f&#10;VkEypAdzNNm+3C7eMP1c2duttkqNH4ftC4hAQ7iH/9t7rSDL5rMp/N2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0Yy3HAAAA3gAAAA8AAAAAAAAAAAAAAAAAmAIAAGRy&#10;cy9kb3ducmV2LnhtbFBLBQYAAAAABAAEAPUAAACMAwAAAAA=&#10;" filled="f" stroked="f">
                    <v:textbox inset="0,0,0,0">
                      <w:txbxContent>
                        <w:p w:rsidR="00FD36B5" w:rsidRPr="00944F59" w:rsidRDefault="00FD36B5" w:rsidP="00944F59">
                          <w:pPr>
                            <w:spacing w:before="20" w:line="124" w:lineRule="exact"/>
                            <w:ind w:left="76"/>
                            <w:rPr>
                              <w:rFonts w:ascii="Arial"/>
                              <w:b/>
                              <w:spacing w:val="-1"/>
                              <w:sz w:val="13"/>
                            </w:rPr>
                          </w:pPr>
                          <w:r w:rsidRPr="00944F59">
                            <w:rPr>
                              <w:rFonts w:ascii="Arial"/>
                              <w:b/>
                              <w:spacing w:val="-1"/>
                              <w:sz w:val="13"/>
                            </w:rPr>
                            <w:t>Help Menu</w:t>
                          </w:r>
                        </w:p>
                      </w:txbxContent>
                    </v:textbox>
                  </v:shape>
                  <v:shape id="Text Box 23" o:spid="_x0000_s1224" type="#_x0000_t202" style="position:absolute;left:4311;top:4023;width:145;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OC8cA&#10;AADeAAAADwAAAGRycy9kb3ducmV2LnhtbESPQWvCQBSE7wX/w/IKvdVNg5UaXUXEglAojenB4zP7&#10;TBazb2N21fjv3ULB4zAz3zCzRW8bcaHOG8cK3oYJCOLSacOVgt/i8/UDhA/IGhvHpOBGHhbzwdMM&#10;M+2unNNlGyoRIewzVFCH0GZS+rImi37oWuLoHVxnMUTZVVJ3eI1w28g0ScbSouG4UGNLq5rK4/Zs&#10;FSx3nK/N6Xv/kx9yUxSThL/GR6VenvvlFESgPjzC/+2NVpCm76MR/N2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xDgvHAAAA3gAAAA8AAAAAAAAAAAAAAAAAmAIAAGRy&#10;cy9kb3ducmV2LnhtbFBLBQYAAAAABAAEAPUAAACMAwAAAAA=&#10;" filled="f" stroked="f">
                    <v:textbox inset="0,0,0,0">
                      <w:txbxContent>
                        <w:p w:rsidR="00FD36B5" w:rsidRDefault="00FD36B5" w:rsidP="009E1627">
                          <w:pPr>
                            <w:spacing w:before="10"/>
                            <w:rPr>
                              <w:rFonts w:ascii="Arial" w:eastAsia="Arial" w:hAnsi="Arial" w:cs="Arial"/>
                              <w:b/>
                              <w:bCs/>
                              <w:sz w:val="17"/>
                              <w:szCs w:val="17"/>
                            </w:rPr>
                          </w:pPr>
                        </w:p>
                        <w:p w:rsidR="00FD36B5" w:rsidRDefault="00FD36B5" w:rsidP="009E1627">
                          <w:pPr>
                            <w:ind w:right="-70"/>
                            <w:jc w:val="right"/>
                            <w:rPr>
                              <w:rFonts w:ascii="Arial" w:eastAsia="Arial" w:hAnsi="Arial" w:cs="Arial"/>
                              <w:sz w:val="13"/>
                              <w:szCs w:val="13"/>
                            </w:rPr>
                          </w:pPr>
                          <w:r>
                            <w:rPr>
                              <w:rFonts w:ascii="Arial"/>
                              <w:b/>
                              <w:w w:val="95"/>
                              <w:sz w:val="13"/>
                            </w:rPr>
                            <w:t>C</w:t>
                          </w:r>
                        </w:p>
                      </w:txbxContent>
                    </v:textbox>
                  </v:shape>
                  <v:shape id="Text Box 22" o:spid="_x0000_s1225" type="#_x0000_t202" alt="ERMe Screen" style="position:absolute;left:4455;top:4023;width:1011;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2rkMcA&#10;AADeAAAADwAAAGRycy9kb3ducmV2LnhtbESPQWvCQBSE74L/YXmF3nTTUEWjq4hYKBRKYzx4fGaf&#10;yWL2bcxuNf333ULB4zAz3zDLdW8bcaPOG8cKXsYJCOLSacOVgkPxNpqB8AFZY+OYFPyQh/VqOFhi&#10;pt2dc7rtQyUihH2GCuoQ2kxKX9Zk0Y9dSxy9s+sshii7SuoO7xFuG5kmyVRaNBwXamxpW1N52X9b&#10;BZsj5ztz/Tx95efcFMU84Y/pRannp36zABGoD4/wf/tdK0jTyesE/u7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9q5DHAAAA3gAAAA8AAAAAAAAAAAAAAAAAmAIAAGRy&#10;cy9kb3ducmV2LnhtbFBLBQYAAAAABAAEAPUAAACMAwAAAAA=&#10;" filled="f" stroked="f">
                    <v:textbox inset="0,0,0,0">
                      <w:txbxContent>
                        <w:p w:rsidR="00FD36B5" w:rsidRDefault="00FD36B5" w:rsidP="009E1627">
                          <w:pPr>
                            <w:spacing w:before="10"/>
                            <w:rPr>
                              <w:rFonts w:ascii="Arial" w:eastAsia="Arial" w:hAnsi="Arial" w:cs="Arial"/>
                              <w:b/>
                              <w:bCs/>
                              <w:sz w:val="17"/>
                              <w:szCs w:val="17"/>
                            </w:rPr>
                          </w:pPr>
                        </w:p>
                        <w:p w:rsidR="00FD36B5" w:rsidRDefault="00FD36B5" w:rsidP="009E1627">
                          <w:pPr>
                            <w:ind w:left="69"/>
                            <w:rPr>
                              <w:rFonts w:ascii="Arial" w:eastAsia="Arial" w:hAnsi="Arial" w:cs="Arial"/>
                              <w:sz w:val="13"/>
                              <w:szCs w:val="13"/>
                            </w:rPr>
                          </w:pPr>
                          <w:r>
                            <w:rPr>
                              <w:rFonts w:ascii="Arial"/>
                              <w:b/>
                              <w:sz w:val="13"/>
                            </w:rPr>
                            <w:t>ERMe</w:t>
                          </w:r>
                          <w:r>
                            <w:rPr>
                              <w:rFonts w:ascii="Arial"/>
                              <w:b/>
                              <w:spacing w:val="-17"/>
                              <w:sz w:val="13"/>
                            </w:rPr>
                            <w:t xml:space="preserve"> </w:t>
                          </w:r>
                          <w:r>
                            <w:rPr>
                              <w:rFonts w:ascii="Arial"/>
                              <w:b/>
                              <w:sz w:val="13"/>
                            </w:rPr>
                            <w:t>Screen</w:t>
                          </w:r>
                        </w:p>
                      </w:txbxContent>
                    </v:textbox>
                  </v:shape>
                  <v:shape id="Text Box 21" o:spid="_x0000_s1226" type="#_x0000_t202" alt="Primary Review" style="position:absolute;left:4311;top:4998;width:1301;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8158cA&#10;AADeAAAADwAAAGRycy9kb3ducmV2LnhtbESPQWvCQBSE74X+h+UVequbhhps6ioiCgVBjOmhx9fs&#10;M1nMvo3Zrab/visIHoeZ+YaZzgfbijP13jhW8DpKQBBXThuuFXyV65cJCB+QNbaOScEfeZjPHh+m&#10;mGt34YLO+1CLCGGfo4ImhC6X0lcNWfQj1xFH7+B6iyHKvpa6x0uE21amSZJJi4bjQoMdLRuqjvtf&#10;q2DxzcXKnLY/u+JQmLJ8T3iTHZV6fhoWHyACDeEevrU/tYI0Hb9lcL0Tr4C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vNefHAAAA3gAAAA8AAAAAAAAAAAAAAAAAmAIAAGRy&#10;cy9kb3ducmV2LnhtbFBLBQYAAAAABAAEAPUAAACMAwAAAAA=&#10;" filled="f" stroked="f">
                    <v:textbox inset="0,0,0,0">
                      <w:txbxContent>
                        <w:p w:rsidR="00FD36B5" w:rsidRDefault="00FD36B5" w:rsidP="00246AB3">
                          <w:pPr>
                            <w:spacing w:before="88"/>
                            <w:rPr>
                              <w:rFonts w:ascii="Arial" w:eastAsia="Arial" w:hAnsi="Arial" w:cs="Arial"/>
                              <w:sz w:val="9"/>
                              <w:szCs w:val="9"/>
                            </w:rPr>
                          </w:pPr>
                          <w:r>
                            <w:rPr>
                              <w:rFonts w:ascii="Arial"/>
                              <w:b/>
                              <w:color w:val="001F5F"/>
                              <w:w w:val="105"/>
                              <w:sz w:val="9"/>
                            </w:rPr>
                            <w:t>Continue Primary</w:t>
                          </w:r>
                          <w:r>
                            <w:rPr>
                              <w:rFonts w:ascii="Arial"/>
                              <w:b/>
                              <w:color w:val="001F5F"/>
                              <w:spacing w:val="5"/>
                              <w:w w:val="105"/>
                              <w:sz w:val="9"/>
                            </w:rPr>
                            <w:t xml:space="preserve"> </w:t>
                          </w:r>
                          <w:r>
                            <w:rPr>
                              <w:rFonts w:ascii="Arial"/>
                              <w:b/>
                              <w:color w:val="001F5F"/>
                              <w:w w:val="105"/>
                              <w:sz w:val="9"/>
                            </w:rPr>
                            <w:t>Review</w:t>
                          </w:r>
                        </w:p>
                      </w:txbxContent>
                    </v:textbox>
                  </v:shape>
                  <v:shape id="Text Box 19" o:spid="_x0000_s1227" type="#_x0000_t202" alt="Report Menu" style="position:absolute;left:6373;top:58;width:1011;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EDsQA&#10;AADeAAAADwAAAGRycy9kb3ducmV2LnhtbERPz2vCMBS+C/sfwhvspunKFFeNIsPBYCDWetjx2Tzb&#10;YPNSm0zrf28OgseP7/d82dtGXKjzxrGC91ECgrh02nClYF98D6cgfEDW2DgmBTfysFy8DOaYaXfl&#10;nC67UIkYwj5DBXUIbSalL2uy6EeuJY7c0XUWQ4RdJXWH1xhuG5kmyURaNBwbamzpq6bytPu3ClZ/&#10;nK/NeXPY5sfcFMVnwr+Tk1Jvr/1qBiJQH57ih/tHK0jT8UfcG+/EK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8BA7EAAAA3gAAAA8AAAAAAAAAAAAAAAAAmAIAAGRycy9k&#10;b3ducmV2LnhtbFBLBQYAAAAABAAEAPUAAACJAwAAAAA=&#10;" filled="f" stroked="f">
                    <v:textbox inset="0,0,0,0">
                      <w:txbxContent>
                        <w:p w:rsidR="00FD36B5" w:rsidRPr="00C15EF8" w:rsidRDefault="00FD36B5" w:rsidP="00C15EF8">
                          <w:pPr>
                            <w:spacing w:before="20" w:line="124" w:lineRule="exact"/>
                            <w:ind w:left="76"/>
                            <w:rPr>
                              <w:rFonts w:ascii="Arial"/>
                              <w:b/>
                              <w:spacing w:val="-1"/>
                              <w:sz w:val="13"/>
                            </w:rPr>
                          </w:pPr>
                          <w:r w:rsidRPr="00C15EF8">
                            <w:rPr>
                              <w:rFonts w:ascii="Arial"/>
                              <w:b/>
                              <w:spacing w:val="-1"/>
                              <w:sz w:val="13"/>
                            </w:rPr>
                            <w:t xml:space="preserve">Reports </w:t>
                          </w:r>
                          <w:r>
                            <w:rPr>
                              <w:rFonts w:ascii="Arial"/>
                              <w:b/>
                              <w:spacing w:val="-1"/>
                              <w:sz w:val="13"/>
                            </w:rPr>
                            <w:t xml:space="preserve">  Reviewer</w:t>
                          </w:r>
                          <w:r w:rsidRPr="00C15EF8">
                            <w:rPr>
                              <w:rFonts w:ascii="Arial"/>
                              <w:b/>
                              <w:spacing w:val="-1"/>
                              <w:sz w:val="13"/>
                            </w:rPr>
                            <w:t xml:space="preserve">                            </w:t>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t>Menu</w:t>
                          </w:r>
                        </w:p>
                      </w:txbxContent>
                    </v:textbox>
                  </v:shape>
                  <v:shape id="Text Box 18" o:spid="_x0000_s1228" type="#_x0000_t202" alt="Patient Selection Screen" style="position:absolute;left:4371;top:741;width:103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hlccA&#10;AADeAAAADwAAAGRycy9kb3ducmV2LnhtbESPQWvCQBSE74X+h+UVvNVNg5WauoqIQqEgxvTQ42v2&#10;mSxm38bsVuO/dwXB4zAz3zDTeW8bcaLOG8cK3oYJCOLSacOVgp9i/foBwgdkjY1jUnAhD/PZ89MU&#10;M+3OnNNpFyoRIewzVFCH0GZS+rImi37oWuLo7V1nMUTZVVJ3eI5w28g0ScbSouG4UGNLy5rKw+7f&#10;Klj8cr4yx83fNt/npigmCX+PD0oNXvrFJ4hAfXiE7+0vrSBN30cTuN2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woZXHAAAA3gAAAA8AAAAAAAAAAAAAAAAAmAIAAGRy&#10;cy9kb3ducmV2LnhtbFBLBQYAAAAABAAEAPUAAACMAwAAAAA=&#10;" filled="f" stroked="f">
                    <v:textbox inset="0,0,0,0">
                      <w:txbxContent>
                        <w:p w:rsidR="00FD36B5" w:rsidRDefault="00FD36B5" w:rsidP="009E162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rsidR="00FD36B5" w:rsidRDefault="00FD36B5" w:rsidP="009E1627">
                          <w:pPr>
                            <w:spacing w:before="4" w:line="146" w:lineRule="exact"/>
                            <w:jc w:val="center"/>
                            <w:rPr>
                              <w:rFonts w:ascii="Arial" w:eastAsia="Arial" w:hAnsi="Arial" w:cs="Arial"/>
                              <w:sz w:val="13"/>
                              <w:szCs w:val="13"/>
                            </w:rPr>
                          </w:pPr>
                          <w:r>
                            <w:rPr>
                              <w:rFonts w:ascii="Arial"/>
                              <w:b/>
                              <w:sz w:val="13"/>
                            </w:rPr>
                            <w:t>Screen</w:t>
                          </w:r>
                        </w:p>
                      </w:txbxContent>
                    </v:textbox>
                  </v:shape>
                  <v:shape id="Text Box 17" o:spid="_x0000_s1229" type="#_x0000_t202" alt="Review Hyperlink" style="position:absolute;left:4549;top:1556;width:953;height: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e1cUA&#10;AADeAAAADwAAAGRycy9kb3ducmV2LnhtbESPzYrCMBSF94LvEK4wO00tKGM1iogDAwODtS5cXptr&#10;G2xuapPRzttPFsIsD+ePb7XpbSMe1HnjWMF0koAgLp02XCk4FR/jdxA+IGtsHJOCX/KwWQ8HK8y0&#10;e3JOj2OoRBxhn6GCOoQ2k9KXNVn0E9cSR+/qOoshyq6SusNnHLeNTJNkLi0ajg81trSrqbwdf6yC&#10;7Znzvbl/Xw75NTdFsUj4a35T6m3Ub5cgAvXhP/xqf2oFaTqbRYCIE1F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057VxQAAAN4AAAAPAAAAAAAAAAAAAAAAAJgCAABkcnMv&#10;ZG93bnJldi54bWxQSwUGAAAAAAQABAD1AAAAigMAAAAA&#10;" filled="f" stroked="f">
                    <v:textbox inset="0,0,0,0">
                      <w:txbxContent>
                        <w:p w:rsidR="00FD36B5" w:rsidRDefault="00FD36B5" w:rsidP="009E162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i/>
                              <w:color w:val="000080"/>
                              <w:w w:val="105"/>
                              <w:sz w:val="9"/>
                            </w:rPr>
                            <w:t>hyperlink</w:t>
                          </w:r>
                        </w:p>
                      </w:txbxContent>
                    </v:textbox>
                  </v:shape>
                  <v:shape id="Text Box 16" o:spid="_x0000_s1230" type="#_x0000_t202" alt="History Screen" style="position:absolute;left:4371;top:2040;width:1131;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87TsYA&#10;AADeAAAADwAAAGRycy9kb3ducmV2LnhtbESPQWvCQBSE74L/YXkFb7oxoNTUVUQsCIVijIceX7PP&#10;ZDH7Nma3mv77rlDwOMzMN8xy3dtG3KjzxrGC6SQBQVw6bbhScCrex68gfEDW2DgmBb/kYb0aDpaY&#10;aXfnnG7HUIkIYZ+hgjqENpPSlzVZ9BPXEkfv7DqLIcqukrrDe4TbRqZJMpcWDceFGlva1lRejj9W&#10;weaL8525fn4f8nNuimKR8Mf8otTopd+8gQjUh2f4v73XCtJ0NpvC4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87TsYAAADeAAAADwAAAAAAAAAAAAAAAACYAgAAZHJz&#10;L2Rvd25yZXYueG1sUEsFBgAAAAAEAAQA9QAAAIsDAAAAAA==&#10;" filled="f" stroked="f">
                    <v:textbox inset="0,0,0,0">
                      <w:txbxContent>
                        <w:p w:rsidR="00FD36B5" w:rsidRDefault="00FD36B5" w:rsidP="009E162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v:textbox>
                  </v:shape>
                  <v:shape id="Text Box 15" o:spid="_x0000_s1231" type="#_x0000_t202" alt="Review Hyperlink" style="position:absolute;left:4405;top:3180;width:936;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OcYA&#10;AADeAAAADwAAAGRycy9kb3ducmV2LnhtbESPQWvCQBSE7wX/w/IEb3VjQGmjq4goCIXSGA8en9ln&#10;sph9G7Orpv++Wyj0OMzMN8xi1dtGPKjzxrGCyTgBQVw6bbhScCx2r28gfEDW2DgmBd/kYbUcvCww&#10;0+7JOT0OoRIRwj5DBXUIbSalL2uy6MeuJY7exXUWQ5RdJXWHzwi3jUyTZCYtGo4LNba0qam8Hu5W&#10;wfrE+dbcPs9f+SU3RfGe8MfsqtRo2K/nIAL14T/8195rBWk6nabweyd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lOcYAAADeAAAADwAAAAAAAAAAAAAAAACYAgAAZHJz&#10;L2Rvd25yZXYueG1sUEsFBgAAAAAEAAQA9QAAAIsDAAAAAA==&#10;" filled="f" stroked="f">
                    <v:textbox inset="0,0,0,0">
                      <w:txbxContent>
                        <w:p w:rsidR="00FD36B5" w:rsidRDefault="00FD36B5" w:rsidP="009E162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color w:val="001F5F"/>
                              <w:w w:val="105"/>
                              <w:sz w:val="9"/>
                            </w:rPr>
                            <w:t>hyperlink</w:t>
                          </w:r>
                        </w:p>
                      </w:txbxContent>
                    </v:textbox>
                  </v:shape>
                  <v:shape id="Text Box 13" o:spid="_x0000_s1232" type="#_x0000_t202" alt="Primary Screen" style="position:absolute;left:4286;top:6001;width:1272;height:344;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RthMcA&#10;AADeAAAADwAAAGRycy9kb3ducmV2LnhtbESPQWvCQBSE70L/w/IKvekmoVqN2Yi0FOzBg6k/4JF9&#10;ZtNm34bsVlN/fbcgeBxm5hum2Iy2E2cafOtYQTpLQBDXTrfcKDh+vk+XIHxA1tg5JgW/5GFTPkwK&#10;zLW78IHOVWhEhLDPUYEJoc+l9LUhi37meuLondxgMUQ5NFIPeIlw28ksSRbSYstxwWBPr4bq7+rH&#10;KkjG9MPsTbY7bl/eMP1a2eu1sUo9PY7bNYhAY7iHb+2dVpBl8/kz/N+JV0C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EbYTHAAAA3gAAAA8AAAAAAAAAAAAAAAAAmAIAAGRy&#10;cy9kb3ducmV2LnhtbFBLBQYAAAAABAAEAPUAAACMAwAAAAA=&#10;" filled="f" stroked="f">
                    <v:textbox inset="0,0,0,0">
                      <w:txbxContent>
                        <w:p w:rsidR="00FD36B5" w:rsidRDefault="00FD36B5" w:rsidP="009E162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rsidR="00FD36B5" w:rsidRDefault="00FD36B5" w:rsidP="009E1627">
                          <w:pPr>
                            <w:spacing w:before="4" w:line="146" w:lineRule="exact"/>
                            <w:jc w:val="center"/>
                            <w:rPr>
                              <w:rFonts w:ascii="Arial" w:eastAsia="Arial" w:hAnsi="Arial" w:cs="Arial"/>
                              <w:sz w:val="13"/>
                              <w:szCs w:val="13"/>
                            </w:rPr>
                          </w:pPr>
                          <w:r>
                            <w:rPr>
                              <w:rFonts w:ascii="Arial"/>
                              <w:b/>
                              <w:sz w:val="13"/>
                            </w:rPr>
                            <w:t>Screen</w:t>
                          </w:r>
                        </w:p>
                      </w:txbxContent>
                    </v:textbox>
                  </v:shape>
                  <v:shape id="Text Box 12" o:spid="_x0000_s1233" type="#_x0000_t202" alt="Final  SaveLock" style="position:absolute;left:6811;top:7510;width:1614;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9TccA&#10;AADeAAAADwAAAGRycy9kb3ducmV2LnhtbESPQWvCQBSE70L/w/IK3nTTQMSmriJFQRBKY3ro8TX7&#10;TBazb2N21fjvuwWhx2FmvmEWq8G24kq9N44VvEwTEMSV04ZrBV/ldjIH4QOyxtYxKbiTh9XyabTA&#10;XLsbF3Q9hFpECPscFTQhdLmUvmrIop+6jjh6R9dbDFH2tdQ93iLctjJNkpm0aDguNNjRe0PV6XCx&#10;CtbfXGzM+ePnszgWpixfE97PTkqNn4f1G4hAQ/gPP9o7rSBNsyyDvzvx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kPU3HAAAA3gAAAA8AAAAAAAAAAAAAAAAAmAIAAGRy&#10;cy9kb3ducmV2LnhtbFBLBQYAAAAABAAEAPUAAACMAwAAAAA=&#10;" filled="f" stroked="f">
                    <v:textbox inset="0,0,0,0">
                      <w:txbxContent>
                        <w:p w:rsidR="00FD36B5" w:rsidRDefault="00FD36B5" w:rsidP="009E162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proofErr w:type="gramStart"/>
                          <w:r>
                            <w:rPr>
                              <w:rFonts w:ascii="Arial"/>
                              <w:b/>
                              <w:color w:val="001F5F"/>
                              <w:w w:val="105"/>
                              <w:sz w:val="9"/>
                            </w:rPr>
                            <w:t>To</w:t>
                          </w:r>
                          <w:proofErr w:type="gramEnd"/>
                          <w:r>
                            <w:rPr>
                              <w:rFonts w:ascii="Arial"/>
                              <w:b/>
                              <w:color w:val="001F5F"/>
                              <w:spacing w:val="4"/>
                              <w:w w:val="105"/>
                              <w:sz w:val="9"/>
                            </w:rPr>
                            <w:t xml:space="preserve"> </w:t>
                          </w:r>
                          <w:r>
                            <w:rPr>
                              <w:rFonts w:ascii="Arial"/>
                              <w:b/>
                              <w:color w:val="001F5F"/>
                              <w:w w:val="105"/>
                              <w:sz w:val="9"/>
                            </w:rPr>
                            <w:t>Database</w:t>
                          </w:r>
                        </w:p>
                      </w:txbxContent>
                    </v:textbox>
                  </v:shape>
                </v:group>
                <w10:wrap anchorx="page"/>
              </v:group>
            </w:pict>
          </mc:Fallback>
        </mc:AlternateContent>
      </w:r>
      <w:r w:rsidRPr="0087588A">
        <w:rPr>
          <w:noProof/>
        </w:rPr>
        <mc:AlternateContent>
          <mc:Choice Requires="wps">
            <w:drawing>
              <wp:anchor distT="0" distB="0" distL="114300" distR="114300" simplePos="0" relativeHeight="252422656" behindDoc="0" locked="0" layoutInCell="1" allowOverlap="1" wp14:anchorId="23687EFD" wp14:editId="7ADC8088">
                <wp:simplePos x="0" y="0"/>
                <wp:positionH relativeFrom="column">
                  <wp:posOffset>4086225</wp:posOffset>
                </wp:positionH>
                <wp:positionV relativeFrom="paragraph">
                  <wp:posOffset>224155</wp:posOffset>
                </wp:positionV>
                <wp:extent cx="558165" cy="622935"/>
                <wp:effectExtent l="0" t="0" r="13335" b="5715"/>
                <wp:wrapNone/>
                <wp:docPr id="581" name="Text Box 20" descr="Oval" title="OV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622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36B5" w:rsidRDefault="00FD36B5" w:rsidP="006046B4">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rsidR="00FD36B5" w:rsidRDefault="00FD36B5" w:rsidP="006046B4">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 o:spid="_x0000_s1234" type="#_x0000_t202" alt="Title: OVAL - Description: Oval" style="position:absolute;left:0;text-align:left;margin-left:321.75pt;margin-top:17.65pt;width:43.95pt;height:49.05pt;z-index:2524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" filled="f" stroked="f">
                <v:textbox inset="0,0,0,0">
                  <w:txbxContent>
                    <w:p w:rsidR="00FD36B5" w:rsidRDefault="00FD36B5" w:rsidP="006046B4">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rsidR="00FD36B5" w:rsidRDefault="00FD36B5" w:rsidP="006046B4">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v:textbox>
              </v:shape>
            </w:pict>
          </mc:Fallback>
        </mc:AlternateContent>
      </w:r>
      <w:r w:rsidR="00880664" w:rsidRPr="0087588A">
        <w:rPr>
          <w:noProof/>
        </w:rPr>
        <mc:AlternateContent>
          <mc:Choice Requires="wps">
            <w:drawing>
              <wp:anchor distT="0" distB="0" distL="114300" distR="114300" simplePos="0" relativeHeight="252430848" behindDoc="0" locked="0" layoutInCell="1" allowOverlap="1" wp14:anchorId="783BCC53" wp14:editId="291A9426">
                <wp:simplePos x="0" y="0"/>
                <wp:positionH relativeFrom="page">
                  <wp:posOffset>2959735</wp:posOffset>
                </wp:positionH>
                <wp:positionV relativeFrom="paragraph">
                  <wp:posOffset>17145</wp:posOffset>
                </wp:positionV>
                <wp:extent cx="976630" cy="595630"/>
                <wp:effectExtent l="0" t="0" r="13970" b="13970"/>
                <wp:wrapNone/>
                <wp:docPr id="358" name="Text Box 8" descr="Group 10" title="Group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76630" cy="595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Caption w:val="table"/>
                              <w:tblDescription w:val="table"/>
                            </w:tblPr>
                            <w:tblGrid>
                              <w:gridCol w:w="144"/>
                              <w:gridCol w:w="433"/>
                              <w:gridCol w:w="578"/>
                              <w:gridCol w:w="144"/>
                            </w:tblGrid>
                            <w:tr w:rsidR="00FD36B5">
                              <w:trPr>
                                <w:trHeight w:hRule="exact" w:val="144"/>
                              </w:trPr>
                              <w:tc>
                                <w:tcPr>
                                  <w:tcW w:w="144" w:type="dxa"/>
                                  <w:tcBorders>
                                    <w:top w:val="single" w:sz="14" w:space="0" w:color="000000"/>
                                    <w:left w:val="single" w:sz="14" w:space="0" w:color="000000"/>
                                    <w:bottom w:val="nil"/>
                                    <w:right w:val="nil"/>
                                  </w:tcBorders>
                                </w:tcPr>
                                <w:p w:rsidR="00FD36B5" w:rsidRDefault="00FD36B5"/>
                              </w:tc>
                              <w:tc>
                                <w:tcPr>
                                  <w:tcW w:w="1011" w:type="dxa"/>
                                  <w:gridSpan w:val="2"/>
                                  <w:tcBorders>
                                    <w:top w:val="single" w:sz="14" w:space="0" w:color="000000"/>
                                    <w:left w:val="nil"/>
                                    <w:bottom w:val="single" w:sz="14" w:space="0" w:color="4879C0"/>
                                    <w:right w:val="single" w:sz="14" w:space="0" w:color="000000"/>
                                  </w:tcBorders>
                                </w:tcPr>
                                <w:p w:rsidR="00FD36B5" w:rsidRDefault="00FD36B5"/>
                              </w:tc>
                              <w:tc>
                                <w:tcPr>
                                  <w:tcW w:w="144" w:type="dxa"/>
                                  <w:tcBorders>
                                    <w:top w:val="nil"/>
                                    <w:left w:val="single" w:sz="14" w:space="0" w:color="000000"/>
                                    <w:bottom w:val="single" w:sz="14" w:space="0" w:color="4879C0"/>
                                    <w:right w:val="nil"/>
                                  </w:tcBorders>
                                </w:tcPr>
                                <w:p w:rsidR="00FD36B5" w:rsidRDefault="00FD36B5"/>
                              </w:tc>
                            </w:tr>
                            <w:tr w:rsidR="00FD36B5">
                              <w:trPr>
                                <w:trHeight w:hRule="exact" w:val="722"/>
                              </w:trPr>
                              <w:tc>
                                <w:tcPr>
                                  <w:tcW w:w="144" w:type="dxa"/>
                                  <w:tcBorders>
                                    <w:top w:val="nil"/>
                                    <w:left w:val="single" w:sz="14" w:space="0" w:color="000000"/>
                                    <w:bottom w:val="single" w:sz="14" w:space="0" w:color="000000"/>
                                    <w:right w:val="nil"/>
                                  </w:tcBorders>
                                </w:tcPr>
                                <w:p w:rsidR="00FD36B5" w:rsidRDefault="00FD36B5">
                                  <w:pPr>
                                    <w:pStyle w:val="TableParagraph"/>
                                    <w:spacing w:before="2"/>
                                    <w:rPr>
                                      <w:rFonts w:ascii="Arial" w:eastAsia="Arial" w:hAnsi="Arial" w:cs="Arial"/>
                                      <w:b/>
                                      <w:bCs/>
                                      <w:sz w:val="11"/>
                                      <w:szCs w:val="11"/>
                                    </w:rPr>
                                  </w:pPr>
                                </w:p>
                                <w:p w:rsidR="00FD36B5" w:rsidRDefault="00FD36B5">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FD36B5" w:rsidRDefault="00FD36B5">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FD36B5" w:rsidRDefault="00FD36B5">
                                  <w:pPr>
                                    <w:pStyle w:val="TableParagraph"/>
                                    <w:spacing w:before="4"/>
                                    <w:ind w:left="58"/>
                                    <w:rPr>
                                      <w:rFonts w:ascii="Arial" w:eastAsia="Arial" w:hAnsi="Arial" w:cs="Arial"/>
                                      <w:sz w:val="13"/>
                                      <w:szCs w:val="13"/>
                                    </w:rPr>
                                  </w:pPr>
                                  <w:r>
                                    <w:rPr>
                                      <w:rFonts w:ascii="Arial"/>
                                      <w:b/>
                                      <w:sz w:val="13"/>
                                    </w:rPr>
                                    <w:t>System</w:t>
                                  </w:r>
                                  <w:r>
                                    <w:rPr>
                                      <w:rFonts w:ascii="Arial"/>
                                      <w:b/>
                                      <w:spacing w:val="-18"/>
                                      <w:sz w:val="13"/>
                                    </w:rPr>
                                    <w:t xml:space="preserve"> </w:t>
                                  </w:r>
                                  <w:r>
                                    <w:rPr>
                                      <w:rFonts w:ascii="Arial"/>
                                      <w:b/>
                                      <w:sz w:val="13"/>
                                    </w:rPr>
                                    <w:t>Screen</w:t>
                                  </w:r>
                                </w:p>
                                <w:p w:rsidR="00FD36B5" w:rsidRDefault="00FD36B5">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FD36B5" w:rsidRDefault="00FD36B5"/>
                              </w:tc>
                            </w:tr>
                            <w:tr w:rsidR="00FD36B5">
                              <w:trPr>
                                <w:trHeight w:hRule="exact" w:val="144"/>
                              </w:trPr>
                              <w:tc>
                                <w:tcPr>
                                  <w:tcW w:w="144" w:type="dxa"/>
                                  <w:tcBorders>
                                    <w:top w:val="single" w:sz="14" w:space="0" w:color="000000"/>
                                    <w:left w:val="nil"/>
                                    <w:bottom w:val="nil"/>
                                    <w:right w:val="nil"/>
                                  </w:tcBorders>
                                </w:tcPr>
                                <w:p w:rsidR="00FD36B5" w:rsidRDefault="00FD36B5"/>
                              </w:tc>
                              <w:tc>
                                <w:tcPr>
                                  <w:tcW w:w="433" w:type="dxa"/>
                                  <w:tcBorders>
                                    <w:top w:val="single" w:sz="14" w:space="0" w:color="000000"/>
                                    <w:left w:val="nil"/>
                                    <w:bottom w:val="nil"/>
                                    <w:right w:val="single" w:sz="8" w:space="0" w:color="000000"/>
                                  </w:tcBorders>
                                  <w:shd w:val="clear" w:color="auto" w:fill="4879C0"/>
                                </w:tcPr>
                                <w:p w:rsidR="00FD36B5" w:rsidRDefault="00FD36B5"/>
                              </w:tc>
                              <w:tc>
                                <w:tcPr>
                                  <w:tcW w:w="577" w:type="dxa"/>
                                  <w:tcBorders>
                                    <w:top w:val="single" w:sz="14" w:space="0" w:color="000000"/>
                                    <w:left w:val="single" w:sz="8" w:space="0" w:color="000000"/>
                                    <w:bottom w:val="nil"/>
                                    <w:right w:val="nil"/>
                                  </w:tcBorders>
                                  <w:shd w:val="clear" w:color="auto" w:fill="4879C0"/>
                                </w:tcPr>
                                <w:p w:rsidR="00FD36B5" w:rsidRDefault="00FD36B5"/>
                              </w:tc>
                              <w:tc>
                                <w:tcPr>
                                  <w:tcW w:w="144" w:type="dxa"/>
                                  <w:tcBorders>
                                    <w:top w:val="nil"/>
                                    <w:left w:val="nil"/>
                                    <w:bottom w:val="nil"/>
                                    <w:right w:val="single" w:sz="14" w:space="0" w:color="4879C0"/>
                                  </w:tcBorders>
                                  <w:shd w:val="clear" w:color="auto" w:fill="4879C0"/>
                                </w:tcPr>
                                <w:p w:rsidR="00FD36B5" w:rsidRDefault="00FD36B5"/>
                              </w:tc>
                            </w:tr>
                          </w:tbl>
                          <w:p w:rsidR="00FD36B5" w:rsidRDefault="00FD36B5" w:rsidP="0088066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235" type="#_x0000_t202" alt="Title: Group 10 - Description: Group 10" style="position:absolute;left:0;text-align:left;margin-left:233.05pt;margin-top:1.35pt;width:76.9pt;height:46.9pt;flip:y;z-index:25243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" filled="f" stroked="f">
                <v:textbox inset="0,0,0,0">
                  <w:txbxContent>
                    <w:tbl>
                      <w:tblPr>
                        <w:tblW w:w="0" w:type="auto"/>
                        <w:tblLayout w:type="fixed"/>
                        <w:tblCellMar>
                          <w:left w:w="0" w:type="dxa"/>
                          <w:right w:w="0" w:type="dxa"/>
                        </w:tblCellMar>
                        <w:tblLook w:val="01E0" w:firstRow="1" w:lastRow="1" w:firstColumn="1" w:lastColumn="1" w:noHBand="0" w:noVBand="0"/>
                        <w:tblCaption w:val="table"/>
                        <w:tblDescription w:val="table"/>
                      </w:tblPr>
                      <w:tblGrid>
                        <w:gridCol w:w="144"/>
                        <w:gridCol w:w="433"/>
                        <w:gridCol w:w="578"/>
                        <w:gridCol w:w="144"/>
                      </w:tblGrid>
                      <w:tr w:rsidR="00FD36B5">
                        <w:trPr>
                          <w:trHeight w:hRule="exact" w:val="144"/>
                        </w:trPr>
                        <w:tc>
                          <w:tcPr>
                            <w:tcW w:w="144" w:type="dxa"/>
                            <w:tcBorders>
                              <w:top w:val="single" w:sz="14" w:space="0" w:color="000000"/>
                              <w:left w:val="single" w:sz="14" w:space="0" w:color="000000"/>
                              <w:bottom w:val="nil"/>
                              <w:right w:val="nil"/>
                            </w:tcBorders>
                          </w:tcPr>
                          <w:p w:rsidR="00FD36B5" w:rsidRDefault="00FD36B5"/>
                        </w:tc>
                        <w:tc>
                          <w:tcPr>
                            <w:tcW w:w="1011" w:type="dxa"/>
                            <w:gridSpan w:val="2"/>
                            <w:tcBorders>
                              <w:top w:val="single" w:sz="14" w:space="0" w:color="000000"/>
                              <w:left w:val="nil"/>
                              <w:bottom w:val="single" w:sz="14" w:space="0" w:color="4879C0"/>
                              <w:right w:val="single" w:sz="14" w:space="0" w:color="000000"/>
                            </w:tcBorders>
                          </w:tcPr>
                          <w:p w:rsidR="00FD36B5" w:rsidRDefault="00FD36B5"/>
                        </w:tc>
                        <w:tc>
                          <w:tcPr>
                            <w:tcW w:w="144" w:type="dxa"/>
                            <w:tcBorders>
                              <w:top w:val="nil"/>
                              <w:left w:val="single" w:sz="14" w:space="0" w:color="000000"/>
                              <w:bottom w:val="single" w:sz="14" w:space="0" w:color="4879C0"/>
                              <w:right w:val="nil"/>
                            </w:tcBorders>
                          </w:tcPr>
                          <w:p w:rsidR="00FD36B5" w:rsidRDefault="00FD36B5"/>
                        </w:tc>
                      </w:tr>
                      <w:tr w:rsidR="00FD36B5">
                        <w:trPr>
                          <w:trHeight w:hRule="exact" w:val="722"/>
                        </w:trPr>
                        <w:tc>
                          <w:tcPr>
                            <w:tcW w:w="144" w:type="dxa"/>
                            <w:tcBorders>
                              <w:top w:val="nil"/>
                              <w:left w:val="single" w:sz="14" w:space="0" w:color="000000"/>
                              <w:bottom w:val="single" w:sz="14" w:space="0" w:color="000000"/>
                              <w:right w:val="nil"/>
                            </w:tcBorders>
                          </w:tcPr>
                          <w:p w:rsidR="00FD36B5" w:rsidRDefault="00FD36B5">
                            <w:pPr>
                              <w:pStyle w:val="TableParagraph"/>
                              <w:spacing w:before="2"/>
                              <w:rPr>
                                <w:rFonts w:ascii="Arial" w:eastAsia="Arial" w:hAnsi="Arial" w:cs="Arial"/>
                                <w:b/>
                                <w:bCs/>
                                <w:sz w:val="11"/>
                                <w:szCs w:val="11"/>
                              </w:rPr>
                            </w:pPr>
                          </w:p>
                          <w:p w:rsidR="00FD36B5" w:rsidRDefault="00FD36B5">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FD36B5" w:rsidRDefault="00FD36B5">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FD36B5" w:rsidRDefault="00FD36B5">
                            <w:pPr>
                              <w:pStyle w:val="TableParagraph"/>
                              <w:spacing w:before="4"/>
                              <w:ind w:left="58"/>
                              <w:rPr>
                                <w:rFonts w:ascii="Arial" w:eastAsia="Arial" w:hAnsi="Arial" w:cs="Arial"/>
                                <w:sz w:val="13"/>
                                <w:szCs w:val="13"/>
                              </w:rPr>
                            </w:pPr>
                            <w:r>
                              <w:rPr>
                                <w:rFonts w:ascii="Arial"/>
                                <w:b/>
                                <w:sz w:val="13"/>
                              </w:rPr>
                              <w:t>System</w:t>
                            </w:r>
                            <w:r>
                              <w:rPr>
                                <w:rFonts w:ascii="Arial"/>
                                <w:b/>
                                <w:spacing w:val="-18"/>
                                <w:sz w:val="13"/>
                              </w:rPr>
                              <w:t xml:space="preserve"> </w:t>
                            </w:r>
                            <w:r>
                              <w:rPr>
                                <w:rFonts w:ascii="Arial"/>
                                <w:b/>
                                <w:sz w:val="13"/>
                              </w:rPr>
                              <w:t>Screen</w:t>
                            </w:r>
                          </w:p>
                          <w:p w:rsidR="00FD36B5" w:rsidRDefault="00FD36B5">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FD36B5" w:rsidRDefault="00FD36B5"/>
                        </w:tc>
                      </w:tr>
                      <w:tr w:rsidR="00FD36B5">
                        <w:trPr>
                          <w:trHeight w:hRule="exact" w:val="144"/>
                        </w:trPr>
                        <w:tc>
                          <w:tcPr>
                            <w:tcW w:w="144" w:type="dxa"/>
                            <w:tcBorders>
                              <w:top w:val="single" w:sz="14" w:space="0" w:color="000000"/>
                              <w:left w:val="nil"/>
                              <w:bottom w:val="nil"/>
                              <w:right w:val="nil"/>
                            </w:tcBorders>
                          </w:tcPr>
                          <w:p w:rsidR="00FD36B5" w:rsidRDefault="00FD36B5"/>
                        </w:tc>
                        <w:tc>
                          <w:tcPr>
                            <w:tcW w:w="433" w:type="dxa"/>
                            <w:tcBorders>
                              <w:top w:val="single" w:sz="14" w:space="0" w:color="000000"/>
                              <w:left w:val="nil"/>
                              <w:bottom w:val="nil"/>
                              <w:right w:val="single" w:sz="8" w:space="0" w:color="000000"/>
                            </w:tcBorders>
                            <w:shd w:val="clear" w:color="auto" w:fill="4879C0"/>
                          </w:tcPr>
                          <w:p w:rsidR="00FD36B5" w:rsidRDefault="00FD36B5"/>
                        </w:tc>
                        <w:tc>
                          <w:tcPr>
                            <w:tcW w:w="577" w:type="dxa"/>
                            <w:tcBorders>
                              <w:top w:val="single" w:sz="14" w:space="0" w:color="000000"/>
                              <w:left w:val="single" w:sz="8" w:space="0" w:color="000000"/>
                              <w:bottom w:val="nil"/>
                              <w:right w:val="nil"/>
                            </w:tcBorders>
                            <w:shd w:val="clear" w:color="auto" w:fill="4879C0"/>
                          </w:tcPr>
                          <w:p w:rsidR="00FD36B5" w:rsidRDefault="00FD36B5"/>
                        </w:tc>
                        <w:tc>
                          <w:tcPr>
                            <w:tcW w:w="144" w:type="dxa"/>
                            <w:tcBorders>
                              <w:top w:val="nil"/>
                              <w:left w:val="nil"/>
                              <w:bottom w:val="nil"/>
                              <w:right w:val="single" w:sz="14" w:space="0" w:color="4879C0"/>
                            </w:tcBorders>
                            <w:shd w:val="clear" w:color="auto" w:fill="4879C0"/>
                          </w:tcPr>
                          <w:p w:rsidR="00FD36B5" w:rsidRDefault="00FD36B5"/>
                        </w:tc>
                      </w:tr>
                    </w:tbl>
                    <w:p w:rsidR="00FD36B5" w:rsidRDefault="00FD36B5" w:rsidP="00880664"/>
                  </w:txbxContent>
                </v:textbox>
                <w10:wrap anchorx="page"/>
              </v:shape>
            </w:pict>
          </mc:Fallback>
        </mc:AlternateContent>
      </w:r>
      <w:r w:rsidR="00143665" w:rsidRPr="0087588A">
        <w:rPr>
          <w:noProof/>
        </w:rPr>
        <w:drawing>
          <wp:anchor distT="0" distB="0" distL="114300" distR="114300" simplePos="0" relativeHeight="252426752" behindDoc="0" locked="0" layoutInCell="1" allowOverlap="1" wp14:anchorId="7BB2435A" wp14:editId="00CED3D4">
            <wp:simplePos x="0" y="0"/>
            <wp:positionH relativeFrom="column">
              <wp:posOffset>2047875</wp:posOffset>
            </wp:positionH>
            <wp:positionV relativeFrom="paragraph">
              <wp:posOffset>121285</wp:posOffset>
            </wp:positionV>
            <wp:extent cx="519430" cy="320040"/>
            <wp:effectExtent l="0" t="0" r="0" b="3810"/>
            <wp:wrapNone/>
            <wp:docPr id="300" name="Picture 205" title="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0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19430" cy="32004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065198" w:rsidRPr="0087588A">
        <w:rPr>
          <w:noProof/>
        </w:rPr>
        <mc:AlternateContent>
          <mc:Choice Requires="wps">
            <w:drawing>
              <wp:anchor distT="0" distB="0" distL="114300" distR="114300" simplePos="0" relativeHeight="252420608" behindDoc="0" locked="0" layoutInCell="1" allowOverlap="1" wp14:anchorId="19A11082" wp14:editId="53031050">
                <wp:simplePos x="0" y="0"/>
                <wp:positionH relativeFrom="column">
                  <wp:posOffset>483235</wp:posOffset>
                </wp:positionH>
                <wp:positionV relativeFrom="paragraph">
                  <wp:posOffset>357505</wp:posOffset>
                </wp:positionV>
                <wp:extent cx="370205" cy="3175"/>
                <wp:effectExtent l="0" t="76200" r="29845" b="92075"/>
                <wp:wrapNone/>
                <wp:docPr id="342" name="Straight Arrow Connector 342" descr="straight arrow" title="straight arrow"/>
                <wp:cNvGraphicFramePr/>
                <a:graphic xmlns:a="http://schemas.openxmlformats.org/drawingml/2006/main">
                  <a:graphicData uri="http://schemas.microsoft.com/office/word/2010/wordprocessingShape">
                    <wps:wsp>
                      <wps:cNvCnPr/>
                      <wps:spPr>
                        <a:xfrm>
                          <a:off x="0" y="0"/>
                          <a:ext cx="370205" cy="3175"/>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alt="Title: straight arrow - Description: straight arrow" style="position:absolute;margin-left:38.05pt;margin-top:28.15pt;width:29.15pt;height:.25pt;z-index:2524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" strokecolor="windowText">
                <v:stroke endarrow="block"/>
              </v:shape>
            </w:pict>
          </mc:Fallback>
        </mc:AlternateContent>
      </w:r>
      <w:r w:rsidR="00065198" w:rsidRPr="0087588A">
        <w:rPr>
          <w:noProof/>
          <w:sz w:val="20"/>
          <w:szCs w:val="20"/>
        </w:rPr>
        <mc:AlternateContent>
          <mc:Choice Requires="wpg">
            <w:drawing>
              <wp:inline distT="0" distB="0" distL="0" distR="0" wp14:anchorId="37959E2C" wp14:editId="01E1DCB3">
                <wp:extent cx="276860" cy="368935"/>
                <wp:effectExtent l="9525" t="9525" r="8890" b="2540"/>
                <wp:docPr id="598" name="Group 215" descr="image" title="im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 cy="368935"/>
                          <a:chOff x="0" y="0"/>
                          <a:chExt cx="436" cy="581"/>
                        </a:xfrm>
                      </wpg:grpSpPr>
                      <wpg:grpSp>
                        <wpg:cNvPr id="599" name="Group 231"/>
                        <wpg:cNvGrpSpPr>
                          <a:grpSpLocks/>
                        </wpg:cNvGrpSpPr>
                        <wpg:grpSpPr bwMode="auto">
                          <a:xfrm>
                            <a:off x="22" y="18"/>
                            <a:ext cx="415" cy="563"/>
                            <a:chOff x="22" y="18"/>
                            <a:chExt cx="415" cy="563"/>
                          </a:xfrm>
                        </wpg:grpSpPr>
                        <wps:wsp>
                          <wps:cNvPr id="600" name="Freeform 235"/>
                          <wps:cNvSpPr>
                            <a:spLocks/>
                          </wps:cNvSpPr>
                          <wps:spPr bwMode="auto">
                            <a:xfrm>
                              <a:off x="22" y="18"/>
                              <a:ext cx="415" cy="563"/>
                            </a:xfrm>
                            <a:custGeom>
                              <a:avLst/>
                              <a:gdLst>
                                <a:gd name="T0" fmla="+- 0 160 22"/>
                                <a:gd name="T1" fmla="*/ T0 w 415"/>
                                <a:gd name="T2" fmla="+- 0 283 18"/>
                                <a:gd name="T3" fmla="*/ 283 h 563"/>
                                <a:gd name="T4" fmla="+- 0 87 22"/>
                                <a:gd name="T5" fmla="*/ T4 w 415"/>
                                <a:gd name="T6" fmla="+- 0 306 18"/>
                                <a:gd name="T7" fmla="*/ 306 h 563"/>
                                <a:gd name="T8" fmla="+- 0 41 22"/>
                                <a:gd name="T9" fmla="*/ T8 w 415"/>
                                <a:gd name="T10" fmla="+- 0 352 18"/>
                                <a:gd name="T11" fmla="*/ 352 h 563"/>
                                <a:gd name="T12" fmla="+- 0 22 22"/>
                                <a:gd name="T13" fmla="*/ T12 w 415"/>
                                <a:gd name="T14" fmla="+- 0 382 18"/>
                                <a:gd name="T15" fmla="*/ 382 h 563"/>
                                <a:gd name="T16" fmla="+- 0 22 22"/>
                                <a:gd name="T17" fmla="*/ T16 w 415"/>
                                <a:gd name="T18" fmla="+- 0 580 18"/>
                                <a:gd name="T19" fmla="*/ 580 h 563"/>
                                <a:gd name="T20" fmla="+- 0 436 22"/>
                                <a:gd name="T21" fmla="*/ T20 w 415"/>
                                <a:gd name="T22" fmla="+- 0 580 18"/>
                                <a:gd name="T23" fmla="*/ 580 h 563"/>
                                <a:gd name="T24" fmla="+- 0 436 22"/>
                                <a:gd name="T25" fmla="*/ T24 w 415"/>
                                <a:gd name="T26" fmla="+- 0 382 18"/>
                                <a:gd name="T27" fmla="*/ 382 h 563"/>
                                <a:gd name="T28" fmla="+- 0 424 22"/>
                                <a:gd name="T29" fmla="*/ T28 w 415"/>
                                <a:gd name="T30" fmla="+- 0 361 18"/>
                                <a:gd name="T31" fmla="*/ 361 h 563"/>
                                <a:gd name="T32" fmla="+- 0 421 22"/>
                                <a:gd name="T33" fmla="*/ T32 w 415"/>
                                <a:gd name="T34" fmla="+- 0 357 18"/>
                                <a:gd name="T35" fmla="*/ 357 h 563"/>
                                <a:gd name="T36" fmla="+- 0 233 22"/>
                                <a:gd name="T37" fmla="*/ T36 w 415"/>
                                <a:gd name="T38" fmla="+- 0 357 18"/>
                                <a:gd name="T39" fmla="*/ 357 h 563"/>
                                <a:gd name="T40" fmla="+- 0 214 22"/>
                                <a:gd name="T41" fmla="*/ T40 w 415"/>
                                <a:gd name="T42" fmla="+- 0 355 18"/>
                                <a:gd name="T43" fmla="*/ 355 h 563"/>
                                <a:gd name="T44" fmla="+- 0 205 22"/>
                                <a:gd name="T45" fmla="*/ T44 w 415"/>
                                <a:gd name="T46" fmla="+- 0 352 18"/>
                                <a:gd name="T47" fmla="*/ 352 h 563"/>
                                <a:gd name="T48" fmla="+- 0 417 22"/>
                                <a:gd name="T49" fmla="*/ T48 w 415"/>
                                <a:gd name="T50" fmla="+- 0 352 18"/>
                                <a:gd name="T51" fmla="*/ 352 h 563"/>
                                <a:gd name="T52" fmla="+- 0 410 22"/>
                                <a:gd name="T53" fmla="*/ T52 w 415"/>
                                <a:gd name="T54" fmla="+- 0 343 18"/>
                                <a:gd name="T55" fmla="*/ 343 h 563"/>
                                <a:gd name="T56" fmla="+- 0 396 22"/>
                                <a:gd name="T57" fmla="*/ T56 w 415"/>
                                <a:gd name="T58" fmla="+- 0 326 18"/>
                                <a:gd name="T59" fmla="*/ 326 h 563"/>
                                <a:gd name="T60" fmla="+- 0 380 22"/>
                                <a:gd name="T61" fmla="*/ T60 w 415"/>
                                <a:gd name="T62" fmla="+- 0 312 18"/>
                                <a:gd name="T63" fmla="*/ 312 h 563"/>
                                <a:gd name="T64" fmla="+- 0 363 22"/>
                                <a:gd name="T65" fmla="*/ T64 w 415"/>
                                <a:gd name="T66" fmla="+- 0 301 18"/>
                                <a:gd name="T67" fmla="*/ 301 h 563"/>
                                <a:gd name="T68" fmla="+- 0 347 22"/>
                                <a:gd name="T69" fmla="*/ T68 w 415"/>
                                <a:gd name="T70" fmla="+- 0 293 18"/>
                                <a:gd name="T71" fmla="*/ 293 h 563"/>
                                <a:gd name="T72" fmla="+- 0 162 22"/>
                                <a:gd name="T73" fmla="*/ T72 w 415"/>
                                <a:gd name="T74" fmla="+- 0 293 18"/>
                                <a:gd name="T75" fmla="*/ 293 h 563"/>
                                <a:gd name="T76" fmla="+- 0 161 22"/>
                                <a:gd name="T77" fmla="*/ T76 w 415"/>
                                <a:gd name="T78" fmla="+- 0 290 18"/>
                                <a:gd name="T79" fmla="*/ 290 h 563"/>
                                <a:gd name="T80" fmla="+- 0 161 22"/>
                                <a:gd name="T81" fmla="*/ T80 w 415"/>
                                <a:gd name="T82" fmla="+- 0 286 18"/>
                                <a:gd name="T83" fmla="*/ 286 h 563"/>
                                <a:gd name="T84" fmla="+- 0 160 22"/>
                                <a:gd name="T85" fmla="*/ T84 w 415"/>
                                <a:gd name="T86" fmla="+- 0 283 18"/>
                                <a:gd name="T87" fmla="*/ 283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5" h="563">
                                  <a:moveTo>
                                    <a:pt x="138" y="265"/>
                                  </a:moveTo>
                                  <a:lnTo>
                                    <a:pt x="65" y="288"/>
                                  </a:lnTo>
                                  <a:lnTo>
                                    <a:pt x="19" y="334"/>
                                  </a:lnTo>
                                  <a:lnTo>
                                    <a:pt x="0" y="364"/>
                                  </a:lnTo>
                                  <a:lnTo>
                                    <a:pt x="0" y="562"/>
                                  </a:lnTo>
                                  <a:lnTo>
                                    <a:pt x="414" y="562"/>
                                  </a:lnTo>
                                  <a:lnTo>
                                    <a:pt x="414" y="364"/>
                                  </a:lnTo>
                                  <a:lnTo>
                                    <a:pt x="402" y="343"/>
                                  </a:lnTo>
                                  <a:lnTo>
                                    <a:pt x="399" y="339"/>
                                  </a:lnTo>
                                  <a:lnTo>
                                    <a:pt x="211" y="339"/>
                                  </a:lnTo>
                                  <a:lnTo>
                                    <a:pt x="192" y="337"/>
                                  </a:lnTo>
                                  <a:lnTo>
                                    <a:pt x="183" y="334"/>
                                  </a:lnTo>
                                  <a:lnTo>
                                    <a:pt x="395" y="334"/>
                                  </a:lnTo>
                                  <a:lnTo>
                                    <a:pt x="388" y="325"/>
                                  </a:lnTo>
                                  <a:lnTo>
                                    <a:pt x="374" y="308"/>
                                  </a:lnTo>
                                  <a:lnTo>
                                    <a:pt x="358" y="294"/>
                                  </a:lnTo>
                                  <a:lnTo>
                                    <a:pt x="341" y="283"/>
                                  </a:lnTo>
                                  <a:lnTo>
                                    <a:pt x="325" y="275"/>
                                  </a:lnTo>
                                  <a:lnTo>
                                    <a:pt x="140" y="275"/>
                                  </a:lnTo>
                                  <a:lnTo>
                                    <a:pt x="139" y="272"/>
                                  </a:lnTo>
                                  <a:lnTo>
                                    <a:pt x="139" y="268"/>
                                  </a:lnTo>
                                  <a:lnTo>
                                    <a:pt x="138" y="2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Freeform 234"/>
                          <wps:cNvSpPr>
                            <a:spLocks/>
                          </wps:cNvSpPr>
                          <wps:spPr bwMode="auto">
                            <a:xfrm>
                              <a:off x="22" y="18"/>
                              <a:ext cx="415" cy="563"/>
                            </a:xfrm>
                            <a:custGeom>
                              <a:avLst/>
                              <a:gdLst>
                                <a:gd name="T0" fmla="+- 0 417 22"/>
                                <a:gd name="T1" fmla="*/ T0 w 415"/>
                                <a:gd name="T2" fmla="+- 0 352 18"/>
                                <a:gd name="T3" fmla="*/ 352 h 563"/>
                                <a:gd name="T4" fmla="+- 0 252 22"/>
                                <a:gd name="T5" fmla="*/ T4 w 415"/>
                                <a:gd name="T6" fmla="+- 0 352 18"/>
                                <a:gd name="T7" fmla="*/ 352 h 563"/>
                                <a:gd name="T8" fmla="+- 0 233 22"/>
                                <a:gd name="T9" fmla="*/ T8 w 415"/>
                                <a:gd name="T10" fmla="+- 0 357 18"/>
                                <a:gd name="T11" fmla="*/ 357 h 563"/>
                                <a:gd name="T12" fmla="+- 0 421 22"/>
                                <a:gd name="T13" fmla="*/ T12 w 415"/>
                                <a:gd name="T14" fmla="+- 0 357 18"/>
                                <a:gd name="T15" fmla="*/ 357 h 563"/>
                                <a:gd name="T16" fmla="+- 0 417 22"/>
                                <a:gd name="T17" fmla="*/ T16 w 415"/>
                                <a:gd name="T18" fmla="+- 0 352 18"/>
                                <a:gd name="T19" fmla="*/ 352 h 563"/>
                              </a:gdLst>
                              <a:ahLst/>
                              <a:cxnLst>
                                <a:cxn ang="0">
                                  <a:pos x="T1" y="T3"/>
                                </a:cxn>
                                <a:cxn ang="0">
                                  <a:pos x="T5" y="T7"/>
                                </a:cxn>
                                <a:cxn ang="0">
                                  <a:pos x="T9" y="T11"/>
                                </a:cxn>
                                <a:cxn ang="0">
                                  <a:pos x="T13" y="T15"/>
                                </a:cxn>
                                <a:cxn ang="0">
                                  <a:pos x="T17" y="T19"/>
                                </a:cxn>
                              </a:cxnLst>
                              <a:rect l="0" t="0" r="r" b="b"/>
                              <a:pathLst>
                                <a:path w="415" h="563">
                                  <a:moveTo>
                                    <a:pt x="395" y="334"/>
                                  </a:moveTo>
                                  <a:lnTo>
                                    <a:pt x="230" y="334"/>
                                  </a:lnTo>
                                  <a:lnTo>
                                    <a:pt x="211" y="339"/>
                                  </a:lnTo>
                                  <a:lnTo>
                                    <a:pt x="399" y="339"/>
                                  </a:lnTo>
                                  <a:lnTo>
                                    <a:pt x="395" y="3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233"/>
                          <wps:cNvSpPr>
                            <a:spLocks/>
                          </wps:cNvSpPr>
                          <wps:spPr bwMode="auto">
                            <a:xfrm>
                              <a:off x="22" y="18"/>
                              <a:ext cx="415" cy="563"/>
                            </a:xfrm>
                            <a:custGeom>
                              <a:avLst/>
                              <a:gdLst>
                                <a:gd name="T0" fmla="+- 0 235 22"/>
                                <a:gd name="T1" fmla="*/ T0 w 415"/>
                                <a:gd name="T2" fmla="+- 0 18 18"/>
                                <a:gd name="T3" fmla="*/ 18 h 563"/>
                                <a:gd name="T4" fmla="+- 0 169 22"/>
                                <a:gd name="T5" fmla="*/ T4 w 415"/>
                                <a:gd name="T6" fmla="+- 0 56 18"/>
                                <a:gd name="T7" fmla="*/ 56 h 563"/>
                                <a:gd name="T8" fmla="+- 0 144 22"/>
                                <a:gd name="T9" fmla="*/ T8 w 415"/>
                                <a:gd name="T10" fmla="+- 0 122 18"/>
                                <a:gd name="T11" fmla="*/ 122 h 563"/>
                                <a:gd name="T12" fmla="+- 0 144 22"/>
                                <a:gd name="T13" fmla="*/ T12 w 415"/>
                                <a:gd name="T14" fmla="+- 0 149 18"/>
                                <a:gd name="T15" fmla="*/ 149 h 563"/>
                                <a:gd name="T16" fmla="+- 0 156 22"/>
                                <a:gd name="T17" fmla="*/ T16 w 415"/>
                                <a:gd name="T18" fmla="+- 0 212 18"/>
                                <a:gd name="T19" fmla="*/ 212 h 563"/>
                                <a:gd name="T20" fmla="+- 0 176 22"/>
                                <a:gd name="T21" fmla="*/ T20 w 415"/>
                                <a:gd name="T22" fmla="+- 0 246 18"/>
                                <a:gd name="T23" fmla="*/ 246 h 563"/>
                                <a:gd name="T24" fmla="+- 0 162 22"/>
                                <a:gd name="T25" fmla="*/ T24 w 415"/>
                                <a:gd name="T26" fmla="+- 0 267 18"/>
                                <a:gd name="T27" fmla="*/ 267 h 563"/>
                                <a:gd name="T28" fmla="+- 0 162 22"/>
                                <a:gd name="T29" fmla="*/ T28 w 415"/>
                                <a:gd name="T30" fmla="+- 0 293 18"/>
                                <a:gd name="T31" fmla="*/ 293 h 563"/>
                                <a:gd name="T32" fmla="+- 0 347 22"/>
                                <a:gd name="T33" fmla="*/ T32 w 415"/>
                                <a:gd name="T34" fmla="+- 0 293 18"/>
                                <a:gd name="T35" fmla="*/ 293 h 563"/>
                                <a:gd name="T36" fmla="+- 0 345 22"/>
                                <a:gd name="T37" fmla="*/ T36 w 415"/>
                                <a:gd name="T38" fmla="+- 0 292 18"/>
                                <a:gd name="T39" fmla="*/ 292 h 563"/>
                                <a:gd name="T40" fmla="+- 0 327 22"/>
                                <a:gd name="T41" fmla="*/ T40 w 415"/>
                                <a:gd name="T42" fmla="+- 0 286 18"/>
                                <a:gd name="T43" fmla="*/ 286 h 563"/>
                                <a:gd name="T44" fmla="+- 0 308 22"/>
                                <a:gd name="T45" fmla="*/ T44 w 415"/>
                                <a:gd name="T46" fmla="+- 0 283 18"/>
                                <a:gd name="T47" fmla="*/ 283 h 563"/>
                                <a:gd name="T48" fmla="+- 0 303 22"/>
                                <a:gd name="T49" fmla="*/ T48 w 415"/>
                                <a:gd name="T50" fmla="+- 0 283 18"/>
                                <a:gd name="T51" fmla="*/ 283 h 563"/>
                                <a:gd name="T52" fmla="+- 0 303 22"/>
                                <a:gd name="T53" fmla="*/ T52 w 415"/>
                                <a:gd name="T54" fmla="+- 0 267 18"/>
                                <a:gd name="T55" fmla="*/ 267 h 563"/>
                                <a:gd name="T56" fmla="+- 0 289 22"/>
                                <a:gd name="T57" fmla="*/ T56 w 415"/>
                                <a:gd name="T58" fmla="+- 0 246 18"/>
                                <a:gd name="T59" fmla="*/ 246 h 563"/>
                                <a:gd name="T60" fmla="+- 0 300 22"/>
                                <a:gd name="T61" fmla="*/ T60 w 415"/>
                                <a:gd name="T62" fmla="+- 0 231 18"/>
                                <a:gd name="T63" fmla="*/ 231 h 563"/>
                                <a:gd name="T64" fmla="+- 0 310 22"/>
                                <a:gd name="T65" fmla="*/ T64 w 415"/>
                                <a:gd name="T66" fmla="+- 0 214 18"/>
                                <a:gd name="T67" fmla="*/ 214 h 563"/>
                                <a:gd name="T68" fmla="+- 0 316 22"/>
                                <a:gd name="T69" fmla="*/ T68 w 415"/>
                                <a:gd name="T70" fmla="+- 0 195 18"/>
                                <a:gd name="T71" fmla="*/ 195 h 563"/>
                                <a:gd name="T72" fmla="+- 0 321 22"/>
                                <a:gd name="T73" fmla="*/ T72 w 415"/>
                                <a:gd name="T74" fmla="+- 0 174 18"/>
                                <a:gd name="T75" fmla="*/ 174 h 563"/>
                                <a:gd name="T76" fmla="+- 0 323 22"/>
                                <a:gd name="T77" fmla="*/ T76 w 415"/>
                                <a:gd name="T78" fmla="+- 0 153 18"/>
                                <a:gd name="T79" fmla="*/ 153 h 563"/>
                                <a:gd name="T80" fmla="+- 0 321 22"/>
                                <a:gd name="T81" fmla="*/ T80 w 415"/>
                                <a:gd name="T82" fmla="+- 0 125 18"/>
                                <a:gd name="T83" fmla="*/ 125 h 563"/>
                                <a:gd name="T84" fmla="+- 0 297 22"/>
                                <a:gd name="T85" fmla="*/ T84 w 415"/>
                                <a:gd name="T86" fmla="+- 0 57 18"/>
                                <a:gd name="T87" fmla="*/ 57 h 563"/>
                                <a:gd name="T88" fmla="+- 0 253 22"/>
                                <a:gd name="T89" fmla="*/ T88 w 415"/>
                                <a:gd name="T90" fmla="+- 0 21 18"/>
                                <a:gd name="T91" fmla="*/ 21 h 563"/>
                                <a:gd name="T92" fmla="+- 0 235 22"/>
                                <a:gd name="T93" fmla="*/ T92 w 415"/>
                                <a:gd name="T94" fmla="+- 0 18 18"/>
                                <a:gd name="T95" fmla="*/ 18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5" h="563">
                                  <a:moveTo>
                                    <a:pt x="213" y="0"/>
                                  </a:moveTo>
                                  <a:lnTo>
                                    <a:pt x="147" y="38"/>
                                  </a:lnTo>
                                  <a:lnTo>
                                    <a:pt x="122" y="104"/>
                                  </a:lnTo>
                                  <a:lnTo>
                                    <a:pt x="122" y="131"/>
                                  </a:lnTo>
                                  <a:lnTo>
                                    <a:pt x="134" y="194"/>
                                  </a:lnTo>
                                  <a:lnTo>
                                    <a:pt x="154" y="228"/>
                                  </a:lnTo>
                                  <a:lnTo>
                                    <a:pt x="140" y="249"/>
                                  </a:lnTo>
                                  <a:lnTo>
                                    <a:pt x="140" y="275"/>
                                  </a:lnTo>
                                  <a:lnTo>
                                    <a:pt x="325" y="275"/>
                                  </a:lnTo>
                                  <a:lnTo>
                                    <a:pt x="323" y="274"/>
                                  </a:lnTo>
                                  <a:lnTo>
                                    <a:pt x="305" y="268"/>
                                  </a:lnTo>
                                  <a:lnTo>
                                    <a:pt x="286" y="265"/>
                                  </a:lnTo>
                                  <a:lnTo>
                                    <a:pt x="281" y="265"/>
                                  </a:lnTo>
                                  <a:lnTo>
                                    <a:pt x="281" y="249"/>
                                  </a:lnTo>
                                  <a:lnTo>
                                    <a:pt x="267" y="228"/>
                                  </a:lnTo>
                                  <a:lnTo>
                                    <a:pt x="278" y="213"/>
                                  </a:lnTo>
                                  <a:lnTo>
                                    <a:pt x="288" y="196"/>
                                  </a:lnTo>
                                  <a:lnTo>
                                    <a:pt x="294" y="177"/>
                                  </a:lnTo>
                                  <a:lnTo>
                                    <a:pt x="299" y="156"/>
                                  </a:lnTo>
                                  <a:lnTo>
                                    <a:pt x="301" y="135"/>
                                  </a:lnTo>
                                  <a:lnTo>
                                    <a:pt x="299" y="107"/>
                                  </a:lnTo>
                                  <a:lnTo>
                                    <a:pt x="275" y="39"/>
                                  </a:lnTo>
                                  <a:lnTo>
                                    <a:pt x="231" y="3"/>
                                  </a:lnTo>
                                  <a:lnTo>
                                    <a:pt x="2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232" descr="image" title="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2" y="252"/>
                              <a:ext cx="421"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04" name="Group 229"/>
                        <wpg:cNvGrpSpPr>
                          <a:grpSpLocks/>
                        </wpg:cNvGrpSpPr>
                        <wpg:grpSpPr bwMode="auto">
                          <a:xfrm>
                            <a:off x="2" y="252"/>
                            <a:ext cx="421" cy="312"/>
                            <a:chOff x="2" y="252"/>
                            <a:chExt cx="421" cy="312"/>
                          </a:xfrm>
                        </wpg:grpSpPr>
                        <wps:wsp>
                          <wps:cNvPr id="605" name="Freeform 230"/>
                          <wps:cNvSpPr>
                            <a:spLocks/>
                          </wps:cNvSpPr>
                          <wps:spPr bwMode="auto">
                            <a:xfrm>
                              <a:off x="2" y="252"/>
                              <a:ext cx="421" cy="312"/>
                            </a:xfrm>
                            <a:custGeom>
                              <a:avLst/>
                              <a:gdLst>
                                <a:gd name="T0" fmla="+- 0 72 2"/>
                                <a:gd name="T1" fmla="*/ T0 w 421"/>
                                <a:gd name="T2" fmla="+- 0 564 252"/>
                                <a:gd name="T3" fmla="*/ 564 h 312"/>
                                <a:gd name="T4" fmla="+- 0 423 2"/>
                                <a:gd name="T5" fmla="*/ T4 w 421"/>
                                <a:gd name="T6" fmla="+- 0 564 252"/>
                                <a:gd name="T7" fmla="*/ 564 h 312"/>
                                <a:gd name="T8" fmla="+- 0 423 2"/>
                                <a:gd name="T9" fmla="*/ T8 w 421"/>
                                <a:gd name="T10" fmla="+- 0 389 252"/>
                                <a:gd name="T11" fmla="*/ 389 h 312"/>
                                <a:gd name="T12" fmla="+- 0 394 2"/>
                                <a:gd name="T13" fmla="*/ T12 w 421"/>
                                <a:gd name="T14" fmla="+- 0 321 252"/>
                                <a:gd name="T15" fmla="*/ 321 h 312"/>
                                <a:gd name="T16" fmla="+- 0 352 2"/>
                                <a:gd name="T17" fmla="*/ T16 w 421"/>
                                <a:gd name="T18" fmla="+- 0 274 252"/>
                                <a:gd name="T19" fmla="*/ 274 h 312"/>
                                <a:gd name="T20" fmla="+- 0 301 2"/>
                                <a:gd name="T21" fmla="*/ T20 w 421"/>
                                <a:gd name="T22" fmla="+- 0 252 252"/>
                                <a:gd name="T23" fmla="*/ 252 h 312"/>
                                <a:gd name="T24" fmla="+- 0 289 2"/>
                                <a:gd name="T25" fmla="*/ T24 w 421"/>
                                <a:gd name="T26" fmla="+- 0 274 252"/>
                                <a:gd name="T27" fmla="*/ 274 h 312"/>
                                <a:gd name="T28" fmla="+- 0 275 2"/>
                                <a:gd name="T29" fmla="*/ T28 w 421"/>
                                <a:gd name="T30" fmla="+- 0 292 252"/>
                                <a:gd name="T31" fmla="*/ 292 h 312"/>
                                <a:gd name="T32" fmla="+- 0 261 2"/>
                                <a:gd name="T33" fmla="*/ T32 w 421"/>
                                <a:gd name="T34" fmla="+- 0 307 252"/>
                                <a:gd name="T35" fmla="*/ 307 h 312"/>
                                <a:gd name="T36" fmla="+- 0 247 2"/>
                                <a:gd name="T37" fmla="*/ T36 w 421"/>
                                <a:gd name="T38" fmla="+- 0 318 252"/>
                                <a:gd name="T39" fmla="*/ 318 h 312"/>
                                <a:gd name="T40" fmla="+- 0 232 2"/>
                                <a:gd name="T41" fmla="*/ T40 w 421"/>
                                <a:gd name="T42" fmla="+- 0 326 252"/>
                                <a:gd name="T43" fmla="*/ 326 h 312"/>
                                <a:gd name="T44" fmla="+- 0 217 2"/>
                                <a:gd name="T45" fmla="*/ T44 w 421"/>
                                <a:gd name="T46" fmla="+- 0 330 252"/>
                                <a:gd name="T47" fmla="*/ 330 h 312"/>
                                <a:gd name="T48" fmla="+- 0 201 2"/>
                                <a:gd name="T49" fmla="*/ T48 w 421"/>
                                <a:gd name="T50" fmla="+- 0 328 252"/>
                                <a:gd name="T51" fmla="*/ 328 h 312"/>
                                <a:gd name="T52" fmla="+- 0 182 2"/>
                                <a:gd name="T53" fmla="*/ T52 w 421"/>
                                <a:gd name="T54" fmla="+- 0 318 252"/>
                                <a:gd name="T55" fmla="*/ 318 h 312"/>
                                <a:gd name="T56" fmla="+- 0 167 2"/>
                                <a:gd name="T57" fmla="*/ T56 w 421"/>
                                <a:gd name="T58" fmla="+- 0 305 252"/>
                                <a:gd name="T59" fmla="*/ 305 h 312"/>
                                <a:gd name="T60" fmla="+- 0 155 2"/>
                                <a:gd name="T61" fmla="*/ T60 w 421"/>
                                <a:gd name="T62" fmla="+- 0 289 252"/>
                                <a:gd name="T63" fmla="*/ 289 h 312"/>
                                <a:gd name="T64" fmla="+- 0 147 2"/>
                                <a:gd name="T65" fmla="*/ T64 w 421"/>
                                <a:gd name="T66" fmla="+- 0 270 252"/>
                                <a:gd name="T67" fmla="*/ 270 h 312"/>
                                <a:gd name="T68" fmla="+- 0 128 2"/>
                                <a:gd name="T69" fmla="*/ T68 w 421"/>
                                <a:gd name="T70" fmla="+- 0 269 252"/>
                                <a:gd name="T71" fmla="*/ 269 h 312"/>
                                <a:gd name="T72" fmla="+- 0 61 2"/>
                                <a:gd name="T73" fmla="*/ T72 w 421"/>
                                <a:gd name="T74" fmla="+- 0 298 252"/>
                                <a:gd name="T75" fmla="*/ 298 h 312"/>
                                <a:gd name="T76" fmla="+- 0 21 2"/>
                                <a:gd name="T77" fmla="*/ T76 w 421"/>
                                <a:gd name="T78" fmla="+- 0 348 252"/>
                                <a:gd name="T79" fmla="*/ 348 h 312"/>
                                <a:gd name="T80" fmla="+- 0 2 2"/>
                                <a:gd name="T81" fmla="*/ T80 w 421"/>
                                <a:gd name="T82" fmla="+- 0 564 252"/>
                                <a:gd name="T83" fmla="*/ 564 h 312"/>
                                <a:gd name="T84" fmla="+- 0 72 2"/>
                                <a:gd name="T85" fmla="*/ T84 w 421"/>
                                <a:gd name="T86" fmla="+- 0 564 252"/>
                                <a:gd name="T87" fmla="*/ 56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21" h="312">
                                  <a:moveTo>
                                    <a:pt x="70" y="312"/>
                                  </a:moveTo>
                                  <a:lnTo>
                                    <a:pt x="421" y="312"/>
                                  </a:lnTo>
                                  <a:lnTo>
                                    <a:pt x="421" y="137"/>
                                  </a:lnTo>
                                  <a:lnTo>
                                    <a:pt x="392" y="69"/>
                                  </a:lnTo>
                                  <a:lnTo>
                                    <a:pt x="350" y="22"/>
                                  </a:lnTo>
                                  <a:lnTo>
                                    <a:pt x="299" y="0"/>
                                  </a:lnTo>
                                  <a:lnTo>
                                    <a:pt x="287" y="22"/>
                                  </a:lnTo>
                                  <a:lnTo>
                                    <a:pt x="273" y="40"/>
                                  </a:lnTo>
                                  <a:lnTo>
                                    <a:pt x="259" y="55"/>
                                  </a:lnTo>
                                  <a:lnTo>
                                    <a:pt x="245" y="66"/>
                                  </a:lnTo>
                                  <a:lnTo>
                                    <a:pt x="230" y="74"/>
                                  </a:lnTo>
                                  <a:lnTo>
                                    <a:pt x="215" y="78"/>
                                  </a:lnTo>
                                  <a:lnTo>
                                    <a:pt x="199" y="76"/>
                                  </a:lnTo>
                                  <a:lnTo>
                                    <a:pt x="180" y="66"/>
                                  </a:lnTo>
                                  <a:lnTo>
                                    <a:pt x="165" y="53"/>
                                  </a:lnTo>
                                  <a:lnTo>
                                    <a:pt x="153" y="37"/>
                                  </a:lnTo>
                                  <a:lnTo>
                                    <a:pt x="145" y="18"/>
                                  </a:lnTo>
                                  <a:lnTo>
                                    <a:pt x="126" y="17"/>
                                  </a:lnTo>
                                  <a:lnTo>
                                    <a:pt x="59" y="46"/>
                                  </a:lnTo>
                                  <a:lnTo>
                                    <a:pt x="19" y="96"/>
                                  </a:lnTo>
                                  <a:lnTo>
                                    <a:pt x="0" y="312"/>
                                  </a:lnTo>
                                  <a:lnTo>
                                    <a:pt x="70" y="312"/>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6" name="Group 227"/>
                        <wpg:cNvGrpSpPr>
                          <a:grpSpLocks/>
                        </wpg:cNvGrpSpPr>
                        <wpg:grpSpPr bwMode="auto">
                          <a:xfrm>
                            <a:off x="86" y="460"/>
                            <a:ext cx="2" cy="105"/>
                            <a:chOff x="86" y="460"/>
                            <a:chExt cx="2" cy="105"/>
                          </a:xfrm>
                        </wpg:grpSpPr>
                        <wps:wsp>
                          <wps:cNvPr id="607" name="Freeform 228"/>
                          <wps:cNvSpPr>
                            <a:spLocks/>
                          </wps:cNvSpPr>
                          <wps:spPr bwMode="auto">
                            <a:xfrm>
                              <a:off x="86" y="460"/>
                              <a:ext cx="2" cy="105"/>
                            </a:xfrm>
                            <a:custGeom>
                              <a:avLst/>
                              <a:gdLst>
                                <a:gd name="T0" fmla="+- 0 460 460"/>
                                <a:gd name="T1" fmla="*/ 460 h 105"/>
                                <a:gd name="T2" fmla="+- 0 564 460"/>
                                <a:gd name="T3" fmla="*/ 564 h 105"/>
                              </a:gdLst>
                              <a:ahLst/>
                              <a:cxnLst>
                                <a:cxn ang="0">
                                  <a:pos x="0" y="T1"/>
                                </a:cxn>
                                <a:cxn ang="0">
                                  <a:pos x="0" y="T3"/>
                                </a:cxn>
                              </a:cxnLst>
                              <a:rect l="0" t="0" r="r" b="b"/>
                              <a:pathLst>
                                <a:path h="105">
                                  <a:moveTo>
                                    <a:pt x="0" y="0"/>
                                  </a:moveTo>
                                  <a:lnTo>
                                    <a:pt x="0" y="104"/>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8" name="Group 225"/>
                        <wpg:cNvGrpSpPr>
                          <a:grpSpLocks/>
                        </wpg:cNvGrpSpPr>
                        <wpg:grpSpPr bwMode="auto">
                          <a:xfrm>
                            <a:off x="339" y="460"/>
                            <a:ext cx="2" cy="105"/>
                            <a:chOff x="339" y="460"/>
                            <a:chExt cx="2" cy="105"/>
                          </a:xfrm>
                        </wpg:grpSpPr>
                        <wps:wsp>
                          <wps:cNvPr id="609" name="Freeform 226"/>
                          <wps:cNvSpPr>
                            <a:spLocks/>
                          </wps:cNvSpPr>
                          <wps:spPr bwMode="auto">
                            <a:xfrm>
                              <a:off x="339" y="460"/>
                              <a:ext cx="2" cy="105"/>
                            </a:xfrm>
                            <a:custGeom>
                              <a:avLst/>
                              <a:gdLst>
                                <a:gd name="T0" fmla="+- 0 564 460"/>
                                <a:gd name="T1" fmla="*/ 564 h 105"/>
                                <a:gd name="T2" fmla="+- 0 460 460"/>
                                <a:gd name="T3" fmla="*/ 460 h 105"/>
                              </a:gdLst>
                              <a:ahLst/>
                              <a:cxnLst>
                                <a:cxn ang="0">
                                  <a:pos x="0" y="T1"/>
                                </a:cxn>
                                <a:cxn ang="0">
                                  <a:pos x="0" y="T3"/>
                                </a:cxn>
                              </a:cxnLst>
                              <a:rect l="0" t="0" r="r" b="b"/>
                              <a:pathLst>
                                <a:path h="105">
                                  <a:moveTo>
                                    <a:pt x="0" y="104"/>
                                  </a:moveTo>
                                  <a:lnTo>
                                    <a:pt x="0" y="0"/>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0" name="Group 223"/>
                        <wpg:cNvGrpSpPr>
                          <a:grpSpLocks/>
                        </wpg:cNvGrpSpPr>
                        <wpg:grpSpPr bwMode="auto">
                          <a:xfrm>
                            <a:off x="124" y="2"/>
                            <a:ext cx="179" cy="335"/>
                            <a:chOff x="124" y="2"/>
                            <a:chExt cx="179" cy="335"/>
                          </a:xfrm>
                        </wpg:grpSpPr>
                        <wps:wsp>
                          <wps:cNvPr id="611" name="Freeform 224" descr="image" title="image"/>
                          <wps:cNvSpPr>
                            <a:spLocks/>
                          </wps:cNvSpPr>
                          <wps:spPr bwMode="auto">
                            <a:xfrm>
                              <a:off x="124" y="2"/>
                              <a:ext cx="179" cy="335"/>
                            </a:xfrm>
                            <a:custGeom>
                              <a:avLst/>
                              <a:gdLst>
                                <a:gd name="T0" fmla="+- 0 215 124"/>
                                <a:gd name="T1" fmla="*/ T0 w 179"/>
                                <a:gd name="T2" fmla="+- 0 2 2"/>
                                <a:gd name="T3" fmla="*/ 2 h 335"/>
                                <a:gd name="T4" fmla="+- 0 148 124"/>
                                <a:gd name="T5" fmla="*/ T4 w 179"/>
                                <a:gd name="T6" fmla="+- 0 40 2"/>
                                <a:gd name="T7" fmla="*/ 40 h 335"/>
                                <a:gd name="T8" fmla="+- 0 124 124"/>
                                <a:gd name="T9" fmla="*/ T8 w 179"/>
                                <a:gd name="T10" fmla="+- 0 106 2"/>
                                <a:gd name="T11" fmla="*/ 106 h 335"/>
                                <a:gd name="T12" fmla="+- 0 124 124"/>
                                <a:gd name="T13" fmla="*/ T12 w 179"/>
                                <a:gd name="T14" fmla="+- 0 134 2"/>
                                <a:gd name="T15" fmla="*/ 134 h 335"/>
                                <a:gd name="T16" fmla="+- 0 135 124"/>
                                <a:gd name="T17" fmla="*/ T16 w 179"/>
                                <a:gd name="T18" fmla="+- 0 197 2"/>
                                <a:gd name="T19" fmla="*/ 197 h 335"/>
                                <a:gd name="T20" fmla="+- 0 156 124"/>
                                <a:gd name="T21" fmla="*/ T20 w 179"/>
                                <a:gd name="T22" fmla="+- 0 231 2"/>
                                <a:gd name="T23" fmla="*/ 231 h 335"/>
                                <a:gd name="T24" fmla="+- 0 142 124"/>
                                <a:gd name="T25" fmla="*/ T24 w 179"/>
                                <a:gd name="T26" fmla="+- 0 252 2"/>
                                <a:gd name="T27" fmla="*/ 252 h 335"/>
                                <a:gd name="T28" fmla="+- 0 142 124"/>
                                <a:gd name="T29" fmla="*/ T28 w 179"/>
                                <a:gd name="T30" fmla="+- 0 336 2"/>
                                <a:gd name="T31" fmla="*/ 336 h 335"/>
                                <a:gd name="T32" fmla="+- 0 283 124"/>
                                <a:gd name="T33" fmla="*/ T32 w 179"/>
                                <a:gd name="T34" fmla="+- 0 336 2"/>
                                <a:gd name="T35" fmla="*/ 336 h 335"/>
                                <a:gd name="T36" fmla="+- 0 283 124"/>
                                <a:gd name="T37" fmla="*/ T36 w 179"/>
                                <a:gd name="T38" fmla="+- 0 252 2"/>
                                <a:gd name="T39" fmla="*/ 252 h 335"/>
                                <a:gd name="T40" fmla="+- 0 269 124"/>
                                <a:gd name="T41" fmla="*/ T40 w 179"/>
                                <a:gd name="T42" fmla="+- 0 231 2"/>
                                <a:gd name="T43" fmla="*/ 231 h 335"/>
                                <a:gd name="T44" fmla="+- 0 280 124"/>
                                <a:gd name="T45" fmla="*/ T44 w 179"/>
                                <a:gd name="T46" fmla="+- 0 216 2"/>
                                <a:gd name="T47" fmla="*/ 216 h 335"/>
                                <a:gd name="T48" fmla="+- 0 289 124"/>
                                <a:gd name="T49" fmla="*/ T48 w 179"/>
                                <a:gd name="T50" fmla="+- 0 198 2"/>
                                <a:gd name="T51" fmla="*/ 198 h 335"/>
                                <a:gd name="T52" fmla="+- 0 296 124"/>
                                <a:gd name="T53" fmla="*/ T52 w 179"/>
                                <a:gd name="T54" fmla="+- 0 179 2"/>
                                <a:gd name="T55" fmla="*/ 179 h 335"/>
                                <a:gd name="T56" fmla="+- 0 301 124"/>
                                <a:gd name="T57" fmla="*/ T56 w 179"/>
                                <a:gd name="T58" fmla="+- 0 159 2"/>
                                <a:gd name="T59" fmla="*/ 159 h 335"/>
                                <a:gd name="T60" fmla="+- 0 303 124"/>
                                <a:gd name="T61" fmla="*/ T60 w 179"/>
                                <a:gd name="T62" fmla="+- 0 137 2"/>
                                <a:gd name="T63" fmla="*/ 137 h 335"/>
                                <a:gd name="T64" fmla="+- 0 301 124"/>
                                <a:gd name="T65" fmla="*/ T64 w 179"/>
                                <a:gd name="T66" fmla="+- 0 109 2"/>
                                <a:gd name="T67" fmla="*/ 109 h 335"/>
                                <a:gd name="T68" fmla="+- 0 277 124"/>
                                <a:gd name="T69" fmla="*/ T68 w 179"/>
                                <a:gd name="T70" fmla="+- 0 42 2"/>
                                <a:gd name="T71" fmla="*/ 42 h 335"/>
                                <a:gd name="T72" fmla="+- 0 233 124"/>
                                <a:gd name="T73" fmla="*/ T72 w 179"/>
                                <a:gd name="T74" fmla="+- 0 5 2"/>
                                <a:gd name="T75" fmla="*/ 5 h 335"/>
                                <a:gd name="T76" fmla="+- 0 215 124"/>
                                <a:gd name="T77" fmla="*/ T76 w 179"/>
                                <a:gd name="T78" fmla="+- 0 2 2"/>
                                <a:gd name="T79" fmla="*/ 2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79" h="335">
                                  <a:moveTo>
                                    <a:pt x="91" y="0"/>
                                  </a:moveTo>
                                  <a:lnTo>
                                    <a:pt x="24" y="38"/>
                                  </a:lnTo>
                                  <a:lnTo>
                                    <a:pt x="0" y="104"/>
                                  </a:lnTo>
                                  <a:lnTo>
                                    <a:pt x="0" y="132"/>
                                  </a:lnTo>
                                  <a:lnTo>
                                    <a:pt x="11" y="195"/>
                                  </a:lnTo>
                                  <a:lnTo>
                                    <a:pt x="32" y="229"/>
                                  </a:lnTo>
                                  <a:lnTo>
                                    <a:pt x="18" y="250"/>
                                  </a:lnTo>
                                  <a:lnTo>
                                    <a:pt x="18" y="334"/>
                                  </a:lnTo>
                                  <a:lnTo>
                                    <a:pt x="159" y="334"/>
                                  </a:lnTo>
                                  <a:lnTo>
                                    <a:pt x="159" y="250"/>
                                  </a:lnTo>
                                  <a:lnTo>
                                    <a:pt x="145" y="229"/>
                                  </a:lnTo>
                                  <a:lnTo>
                                    <a:pt x="156" y="214"/>
                                  </a:lnTo>
                                  <a:lnTo>
                                    <a:pt x="165" y="196"/>
                                  </a:lnTo>
                                  <a:lnTo>
                                    <a:pt x="172" y="177"/>
                                  </a:lnTo>
                                  <a:lnTo>
                                    <a:pt x="177" y="157"/>
                                  </a:lnTo>
                                  <a:lnTo>
                                    <a:pt x="179" y="135"/>
                                  </a:lnTo>
                                  <a:lnTo>
                                    <a:pt x="177" y="107"/>
                                  </a:lnTo>
                                  <a:lnTo>
                                    <a:pt x="153" y="40"/>
                                  </a:lnTo>
                                  <a:lnTo>
                                    <a:pt x="109" y="3"/>
                                  </a:lnTo>
                                  <a:lnTo>
                                    <a:pt x="91" y="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2" name="Group 221"/>
                        <wpg:cNvGrpSpPr>
                          <a:grpSpLocks/>
                        </wpg:cNvGrpSpPr>
                        <wpg:grpSpPr bwMode="auto">
                          <a:xfrm>
                            <a:off x="124" y="2"/>
                            <a:ext cx="179" cy="335"/>
                            <a:chOff x="124" y="2"/>
                            <a:chExt cx="179" cy="335"/>
                          </a:xfrm>
                        </wpg:grpSpPr>
                        <wps:wsp>
                          <wps:cNvPr id="613" name="Freeform 222"/>
                          <wps:cNvSpPr>
                            <a:spLocks/>
                          </wps:cNvSpPr>
                          <wps:spPr bwMode="auto">
                            <a:xfrm>
                              <a:off x="124" y="2"/>
                              <a:ext cx="179" cy="335"/>
                            </a:xfrm>
                            <a:custGeom>
                              <a:avLst/>
                              <a:gdLst>
                                <a:gd name="T0" fmla="+- 0 269 124"/>
                                <a:gd name="T1" fmla="*/ T0 w 179"/>
                                <a:gd name="T2" fmla="+- 0 231 2"/>
                                <a:gd name="T3" fmla="*/ 231 h 335"/>
                                <a:gd name="T4" fmla="+- 0 301 124"/>
                                <a:gd name="T5" fmla="*/ T4 w 179"/>
                                <a:gd name="T6" fmla="+- 0 159 2"/>
                                <a:gd name="T7" fmla="*/ 159 h 335"/>
                                <a:gd name="T8" fmla="+- 0 303 124"/>
                                <a:gd name="T9" fmla="*/ T8 w 179"/>
                                <a:gd name="T10" fmla="+- 0 137 2"/>
                                <a:gd name="T11" fmla="*/ 137 h 335"/>
                                <a:gd name="T12" fmla="+- 0 301 124"/>
                                <a:gd name="T13" fmla="*/ T12 w 179"/>
                                <a:gd name="T14" fmla="+- 0 109 2"/>
                                <a:gd name="T15" fmla="*/ 109 h 335"/>
                                <a:gd name="T16" fmla="+- 0 277 124"/>
                                <a:gd name="T17" fmla="*/ T16 w 179"/>
                                <a:gd name="T18" fmla="+- 0 42 2"/>
                                <a:gd name="T19" fmla="*/ 42 h 335"/>
                                <a:gd name="T20" fmla="+- 0 215 124"/>
                                <a:gd name="T21" fmla="*/ T20 w 179"/>
                                <a:gd name="T22" fmla="+- 0 2 2"/>
                                <a:gd name="T23" fmla="*/ 2 h 335"/>
                                <a:gd name="T24" fmla="+- 0 196 124"/>
                                <a:gd name="T25" fmla="*/ T24 w 179"/>
                                <a:gd name="T26" fmla="+- 0 5 2"/>
                                <a:gd name="T27" fmla="*/ 5 h 335"/>
                                <a:gd name="T28" fmla="+- 0 137 124"/>
                                <a:gd name="T29" fmla="*/ T28 w 179"/>
                                <a:gd name="T30" fmla="+- 0 59 2"/>
                                <a:gd name="T31" fmla="*/ 59 h 335"/>
                                <a:gd name="T32" fmla="+- 0 124 124"/>
                                <a:gd name="T33" fmla="*/ T32 w 179"/>
                                <a:gd name="T34" fmla="+- 0 106 2"/>
                                <a:gd name="T35" fmla="*/ 106 h 335"/>
                                <a:gd name="T36" fmla="+- 0 124 124"/>
                                <a:gd name="T37" fmla="*/ T36 w 179"/>
                                <a:gd name="T38" fmla="+- 0 134 2"/>
                                <a:gd name="T39" fmla="*/ 134 h 335"/>
                                <a:gd name="T40" fmla="+- 0 135 124"/>
                                <a:gd name="T41" fmla="*/ T40 w 179"/>
                                <a:gd name="T42" fmla="+- 0 197 2"/>
                                <a:gd name="T43" fmla="*/ 197 h 335"/>
                                <a:gd name="T44" fmla="+- 0 156 124"/>
                                <a:gd name="T45" fmla="*/ T44 w 179"/>
                                <a:gd name="T46" fmla="+- 0 231 2"/>
                                <a:gd name="T47" fmla="*/ 231 h 335"/>
                                <a:gd name="T48" fmla="+- 0 142 124"/>
                                <a:gd name="T49" fmla="*/ T48 w 179"/>
                                <a:gd name="T50" fmla="+- 0 252 2"/>
                                <a:gd name="T51" fmla="*/ 252 h 335"/>
                                <a:gd name="T52" fmla="+- 0 142 124"/>
                                <a:gd name="T53" fmla="*/ T52 w 179"/>
                                <a:gd name="T54" fmla="+- 0 336 2"/>
                                <a:gd name="T55" fmla="*/ 336 h 335"/>
                                <a:gd name="T56" fmla="+- 0 283 124"/>
                                <a:gd name="T57" fmla="*/ T56 w 179"/>
                                <a:gd name="T58" fmla="+- 0 336 2"/>
                                <a:gd name="T59" fmla="*/ 336 h 335"/>
                                <a:gd name="T60" fmla="+- 0 283 124"/>
                                <a:gd name="T61" fmla="*/ T60 w 179"/>
                                <a:gd name="T62" fmla="+- 0 252 2"/>
                                <a:gd name="T63" fmla="*/ 252 h 335"/>
                                <a:gd name="T64" fmla="+- 0 269 124"/>
                                <a:gd name="T65" fmla="*/ T64 w 179"/>
                                <a:gd name="T66" fmla="+- 0 231 2"/>
                                <a:gd name="T67" fmla="*/ 231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79" h="335">
                                  <a:moveTo>
                                    <a:pt x="145" y="229"/>
                                  </a:moveTo>
                                  <a:lnTo>
                                    <a:pt x="177" y="157"/>
                                  </a:lnTo>
                                  <a:lnTo>
                                    <a:pt x="179" y="135"/>
                                  </a:lnTo>
                                  <a:lnTo>
                                    <a:pt x="177" y="107"/>
                                  </a:lnTo>
                                  <a:lnTo>
                                    <a:pt x="153" y="40"/>
                                  </a:lnTo>
                                  <a:lnTo>
                                    <a:pt x="91" y="0"/>
                                  </a:lnTo>
                                  <a:lnTo>
                                    <a:pt x="72" y="3"/>
                                  </a:lnTo>
                                  <a:lnTo>
                                    <a:pt x="13" y="57"/>
                                  </a:lnTo>
                                  <a:lnTo>
                                    <a:pt x="0" y="104"/>
                                  </a:lnTo>
                                  <a:lnTo>
                                    <a:pt x="0" y="132"/>
                                  </a:lnTo>
                                  <a:lnTo>
                                    <a:pt x="11" y="195"/>
                                  </a:lnTo>
                                  <a:lnTo>
                                    <a:pt x="32" y="229"/>
                                  </a:lnTo>
                                  <a:lnTo>
                                    <a:pt x="18" y="250"/>
                                  </a:lnTo>
                                  <a:lnTo>
                                    <a:pt x="18" y="334"/>
                                  </a:lnTo>
                                  <a:lnTo>
                                    <a:pt x="159" y="334"/>
                                  </a:lnTo>
                                  <a:lnTo>
                                    <a:pt x="159" y="250"/>
                                  </a:lnTo>
                                  <a:lnTo>
                                    <a:pt x="145" y="229"/>
                                  </a:lnTo>
                                  <a:close/>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4" name="Group 218"/>
                        <wpg:cNvGrpSpPr>
                          <a:grpSpLocks/>
                        </wpg:cNvGrpSpPr>
                        <wpg:grpSpPr bwMode="auto">
                          <a:xfrm>
                            <a:off x="121" y="6"/>
                            <a:ext cx="178" cy="132"/>
                            <a:chOff x="121" y="6"/>
                            <a:chExt cx="178" cy="132"/>
                          </a:xfrm>
                        </wpg:grpSpPr>
                        <wps:wsp>
                          <wps:cNvPr id="615" name="Freeform 220"/>
                          <wps:cNvSpPr>
                            <a:spLocks/>
                          </wps:cNvSpPr>
                          <wps:spPr bwMode="auto">
                            <a:xfrm>
                              <a:off x="121" y="6"/>
                              <a:ext cx="178" cy="132"/>
                            </a:xfrm>
                            <a:custGeom>
                              <a:avLst/>
                              <a:gdLst>
                                <a:gd name="T0" fmla="+- 0 219 121"/>
                                <a:gd name="T1" fmla="*/ T0 w 178"/>
                                <a:gd name="T2" fmla="+- 0 6 6"/>
                                <a:gd name="T3" fmla="*/ 6 h 132"/>
                                <a:gd name="T4" fmla="+- 0 149 121"/>
                                <a:gd name="T5" fmla="*/ T4 w 178"/>
                                <a:gd name="T6" fmla="+- 0 36 6"/>
                                <a:gd name="T7" fmla="*/ 36 h 132"/>
                                <a:gd name="T8" fmla="+- 0 121 121"/>
                                <a:gd name="T9" fmla="*/ T8 w 178"/>
                                <a:gd name="T10" fmla="+- 0 114 6"/>
                                <a:gd name="T11" fmla="*/ 114 h 132"/>
                                <a:gd name="T12" fmla="+- 0 122 121"/>
                                <a:gd name="T13" fmla="*/ T12 w 178"/>
                                <a:gd name="T14" fmla="+- 0 129 6"/>
                                <a:gd name="T15" fmla="*/ 129 h 132"/>
                                <a:gd name="T16" fmla="+- 0 122 121"/>
                                <a:gd name="T17" fmla="*/ T16 w 178"/>
                                <a:gd name="T18" fmla="+- 0 131 6"/>
                                <a:gd name="T19" fmla="*/ 131 h 132"/>
                                <a:gd name="T20" fmla="+- 0 141 121"/>
                                <a:gd name="T21" fmla="*/ T20 w 178"/>
                                <a:gd name="T22" fmla="+- 0 137 6"/>
                                <a:gd name="T23" fmla="*/ 137 h 132"/>
                                <a:gd name="T24" fmla="+- 0 161 121"/>
                                <a:gd name="T25" fmla="*/ T24 w 178"/>
                                <a:gd name="T26" fmla="+- 0 138 6"/>
                                <a:gd name="T27" fmla="*/ 138 h 132"/>
                                <a:gd name="T28" fmla="+- 0 180 121"/>
                                <a:gd name="T29" fmla="*/ T28 w 178"/>
                                <a:gd name="T30" fmla="+- 0 134 6"/>
                                <a:gd name="T31" fmla="*/ 134 h 132"/>
                                <a:gd name="T32" fmla="+- 0 197 121"/>
                                <a:gd name="T33" fmla="*/ T32 w 178"/>
                                <a:gd name="T34" fmla="+- 0 126 6"/>
                                <a:gd name="T35" fmla="*/ 126 h 132"/>
                                <a:gd name="T36" fmla="+- 0 218 121"/>
                                <a:gd name="T37" fmla="*/ T36 w 178"/>
                                <a:gd name="T38" fmla="+- 0 123 6"/>
                                <a:gd name="T39" fmla="*/ 123 h 132"/>
                                <a:gd name="T40" fmla="+- 0 238 121"/>
                                <a:gd name="T41" fmla="*/ T40 w 178"/>
                                <a:gd name="T42" fmla="+- 0 122 6"/>
                                <a:gd name="T43" fmla="*/ 122 h 132"/>
                                <a:gd name="T44" fmla="+- 0 297 121"/>
                                <a:gd name="T45" fmla="*/ T44 w 178"/>
                                <a:gd name="T46" fmla="+- 0 122 6"/>
                                <a:gd name="T47" fmla="*/ 122 h 132"/>
                                <a:gd name="T48" fmla="+- 0 299 121"/>
                                <a:gd name="T49" fmla="*/ T48 w 178"/>
                                <a:gd name="T50" fmla="+- 0 106 6"/>
                                <a:gd name="T51" fmla="*/ 106 h 132"/>
                                <a:gd name="T52" fmla="+- 0 284 121"/>
                                <a:gd name="T53" fmla="*/ T52 w 178"/>
                                <a:gd name="T54" fmla="+- 0 46 6"/>
                                <a:gd name="T55" fmla="*/ 46 h 132"/>
                                <a:gd name="T56" fmla="+- 0 242 121"/>
                                <a:gd name="T57" fmla="*/ T56 w 178"/>
                                <a:gd name="T58" fmla="+- 0 8 6"/>
                                <a:gd name="T59" fmla="*/ 8 h 132"/>
                                <a:gd name="T60" fmla="+- 0 219 121"/>
                                <a:gd name="T61" fmla="*/ T60 w 178"/>
                                <a:gd name="T62" fmla="+- 0 6 6"/>
                                <a:gd name="T63" fmla="*/ 6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8" h="132">
                                  <a:moveTo>
                                    <a:pt x="98" y="0"/>
                                  </a:moveTo>
                                  <a:lnTo>
                                    <a:pt x="28" y="30"/>
                                  </a:lnTo>
                                  <a:lnTo>
                                    <a:pt x="0" y="108"/>
                                  </a:lnTo>
                                  <a:lnTo>
                                    <a:pt x="1" y="123"/>
                                  </a:lnTo>
                                  <a:lnTo>
                                    <a:pt x="1" y="125"/>
                                  </a:lnTo>
                                  <a:lnTo>
                                    <a:pt x="20" y="131"/>
                                  </a:lnTo>
                                  <a:lnTo>
                                    <a:pt x="40" y="132"/>
                                  </a:lnTo>
                                  <a:lnTo>
                                    <a:pt x="59" y="128"/>
                                  </a:lnTo>
                                  <a:lnTo>
                                    <a:pt x="76" y="120"/>
                                  </a:lnTo>
                                  <a:lnTo>
                                    <a:pt x="97" y="117"/>
                                  </a:lnTo>
                                  <a:lnTo>
                                    <a:pt x="117" y="116"/>
                                  </a:lnTo>
                                  <a:lnTo>
                                    <a:pt x="176" y="116"/>
                                  </a:lnTo>
                                  <a:lnTo>
                                    <a:pt x="178" y="100"/>
                                  </a:lnTo>
                                  <a:lnTo>
                                    <a:pt x="163" y="40"/>
                                  </a:lnTo>
                                  <a:lnTo>
                                    <a:pt x="121" y="2"/>
                                  </a:lnTo>
                                  <a:lnTo>
                                    <a:pt x="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219"/>
                          <wps:cNvSpPr>
                            <a:spLocks/>
                          </wps:cNvSpPr>
                          <wps:spPr bwMode="auto">
                            <a:xfrm>
                              <a:off x="121" y="6"/>
                              <a:ext cx="178" cy="132"/>
                            </a:xfrm>
                            <a:custGeom>
                              <a:avLst/>
                              <a:gdLst>
                                <a:gd name="T0" fmla="+- 0 297 121"/>
                                <a:gd name="T1" fmla="*/ T0 w 178"/>
                                <a:gd name="T2" fmla="+- 0 122 6"/>
                                <a:gd name="T3" fmla="*/ 122 h 132"/>
                                <a:gd name="T4" fmla="+- 0 238 121"/>
                                <a:gd name="T5" fmla="*/ T4 w 178"/>
                                <a:gd name="T6" fmla="+- 0 122 6"/>
                                <a:gd name="T7" fmla="*/ 122 h 132"/>
                                <a:gd name="T8" fmla="+- 0 258 121"/>
                                <a:gd name="T9" fmla="*/ T8 w 178"/>
                                <a:gd name="T10" fmla="+- 0 123 6"/>
                                <a:gd name="T11" fmla="*/ 123 h 132"/>
                                <a:gd name="T12" fmla="+- 0 278 121"/>
                                <a:gd name="T13" fmla="*/ T12 w 178"/>
                                <a:gd name="T14" fmla="+- 0 125 6"/>
                                <a:gd name="T15" fmla="*/ 125 h 132"/>
                                <a:gd name="T16" fmla="+- 0 296 121"/>
                                <a:gd name="T17" fmla="*/ T16 w 178"/>
                                <a:gd name="T18" fmla="+- 0 129 6"/>
                                <a:gd name="T19" fmla="*/ 129 h 132"/>
                                <a:gd name="T20" fmla="+- 0 297 121"/>
                                <a:gd name="T21" fmla="*/ T20 w 178"/>
                                <a:gd name="T22" fmla="+- 0 122 6"/>
                                <a:gd name="T23" fmla="*/ 122 h 132"/>
                              </a:gdLst>
                              <a:ahLst/>
                              <a:cxnLst>
                                <a:cxn ang="0">
                                  <a:pos x="T1" y="T3"/>
                                </a:cxn>
                                <a:cxn ang="0">
                                  <a:pos x="T5" y="T7"/>
                                </a:cxn>
                                <a:cxn ang="0">
                                  <a:pos x="T9" y="T11"/>
                                </a:cxn>
                                <a:cxn ang="0">
                                  <a:pos x="T13" y="T15"/>
                                </a:cxn>
                                <a:cxn ang="0">
                                  <a:pos x="T17" y="T19"/>
                                </a:cxn>
                                <a:cxn ang="0">
                                  <a:pos x="T21" y="T23"/>
                                </a:cxn>
                              </a:cxnLst>
                              <a:rect l="0" t="0" r="r" b="b"/>
                              <a:pathLst>
                                <a:path w="178" h="132">
                                  <a:moveTo>
                                    <a:pt x="176" y="116"/>
                                  </a:moveTo>
                                  <a:lnTo>
                                    <a:pt x="117" y="116"/>
                                  </a:lnTo>
                                  <a:lnTo>
                                    <a:pt x="137" y="117"/>
                                  </a:lnTo>
                                  <a:lnTo>
                                    <a:pt x="157" y="119"/>
                                  </a:lnTo>
                                  <a:lnTo>
                                    <a:pt x="175" y="123"/>
                                  </a:lnTo>
                                  <a:lnTo>
                                    <a:pt x="176" y="1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7" name="Group 216"/>
                        <wpg:cNvGrpSpPr>
                          <a:grpSpLocks/>
                        </wpg:cNvGrpSpPr>
                        <wpg:grpSpPr bwMode="auto">
                          <a:xfrm>
                            <a:off x="121" y="6"/>
                            <a:ext cx="178" cy="132"/>
                            <a:chOff x="121" y="6"/>
                            <a:chExt cx="178" cy="132"/>
                          </a:xfrm>
                        </wpg:grpSpPr>
                        <wps:wsp>
                          <wps:cNvPr id="618" name="Freeform 217"/>
                          <wps:cNvSpPr>
                            <a:spLocks/>
                          </wps:cNvSpPr>
                          <wps:spPr bwMode="auto">
                            <a:xfrm>
                              <a:off x="121" y="6"/>
                              <a:ext cx="178" cy="132"/>
                            </a:xfrm>
                            <a:custGeom>
                              <a:avLst/>
                              <a:gdLst>
                                <a:gd name="T0" fmla="+- 0 122 121"/>
                                <a:gd name="T1" fmla="*/ T0 w 178"/>
                                <a:gd name="T2" fmla="+- 0 131 6"/>
                                <a:gd name="T3" fmla="*/ 131 h 132"/>
                                <a:gd name="T4" fmla="+- 0 141 121"/>
                                <a:gd name="T5" fmla="*/ T4 w 178"/>
                                <a:gd name="T6" fmla="+- 0 137 6"/>
                                <a:gd name="T7" fmla="*/ 137 h 132"/>
                                <a:gd name="T8" fmla="+- 0 161 121"/>
                                <a:gd name="T9" fmla="*/ T8 w 178"/>
                                <a:gd name="T10" fmla="+- 0 138 6"/>
                                <a:gd name="T11" fmla="*/ 138 h 132"/>
                                <a:gd name="T12" fmla="+- 0 180 121"/>
                                <a:gd name="T13" fmla="*/ T12 w 178"/>
                                <a:gd name="T14" fmla="+- 0 134 6"/>
                                <a:gd name="T15" fmla="*/ 134 h 132"/>
                                <a:gd name="T16" fmla="+- 0 197 121"/>
                                <a:gd name="T17" fmla="*/ T16 w 178"/>
                                <a:gd name="T18" fmla="+- 0 126 6"/>
                                <a:gd name="T19" fmla="*/ 126 h 132"/>
                                <a:gd name="T20" fmla="+- 0 218 121"/>
                                <a:gd name="T21" fmla="*/ T20 w 178"/>
                                <a:gd name="T22" fmla="+- 0 123 6"/>
                                <a:gd name="T23" fmla="*/ 123 h 132"/>
                                <a:gd name="T24" fmla="+- 0 238 121"/>
                                <a:gd name="T25" fmla="*/ T24 w 178"/>
                                <a:gd name="T26" fmla="+- 0 122 6"/>
                                <a:gd name="T27" fmla="*/ 122 h 132"/>
                                <a:gd name="T28" fmla="+- 0 258 121"/>
                                <a:gd name="T29" fmla="*/ T28 w 178"/>
                                <a:gd name="T30" fmla="+- 0 123 6"/>
                                <a:gd name="T31" fmla="*/ 123 h 132"/>
                                <a:gd name="T32" fmla="+- 0 278 121"/>
                                <a:gd name="T33" fmla="*/ T32 w 178"/>
                                <a:gd name="T34" fmla="+- 0 125 6"/>
                                <a:gd name="T35" fmla="*/ 125 h 132"/>
                                <a:gd name="T36" fmla="+- 0 296 121"/>
                                <a:gd name="T37" fmla="*/ T36 w 178"/>
                                <a:gd name="T38" fmla="+- 0 129 6"/>
                                <a:gd name="T39" fmla="*/ 129 h 132"/>
                                <a:gd name="T40" fmla="+- 0 299 121"/>
                                <a:gd name="T41" fmla="*/ T40 w 178"/>
                                <a:gd name="T42" fmla="+- 0 106 6"/>
                                <a:gd name="T43" fmla="*/ 106 h 132"/>
                                <a:gd name="T44" fmla="+- 0 284 121"/>
                                <a:gd name="T45" fmla="*/ T44 w 178"/>
                                <a:gd name="T46" fmla="+- 0 46 6"/>
                                <a:gd name="T47" fmla="*/ 46 h 132"/>
                                <a:gd name="T48" fmla="+- 0 219 121"/>
                                <a:gd name="T49" fmla="*/ T48 w 178"/>
                                <a:gd name="T50" fmla="+- 0 6 6"/>
                                <a:gd name="T51" fmla="*/ 6 h 132"/>
                                <a:gd name="T52" fmla="+- 0 198 121"/>
                                <a:gd name="T53" fmla="*/ T52 w 178"/>
                                <a:gd name="T54" fmla="+- 0 8 6"/>
                                <a:gd name="T55" fmla="*/ 8 h 132"/>
                                <a:gd name="T56" fmla="+- 0 137 121"/>
                                <a:gd name="T57" fmla="*/ T56 w 178"/>
                                <a:gd name="T58" fmla="+- 0 52 6"/>
                                <a:gd name="T59" fmla="*/ 52 h 132"/>
                                <a:gd name="T60" fmla="+- 0 121 121"/>
                                <a:gd name="T61" fmla="*/ T60 w 178"/>
                                <a:gd name="T62" fmla="+- 0 114 6"/>
                                <a:gd name="T63" fmla="*/ 114 h 132"/>
                                <a:gd name="T64" fmla="+- 0 122 121"/>
                                <a:gd name="T65" fmla="*/ T64 w 178"/>
                                <a:gd name="T66" fmla="+- 0 130 6"/>
                                <a:gd name="T67" fmla="*/ 130 h 132"/>
                                <a:gd name="T68" fmla="+- 0 122 121"/>
                                <a:gd name="T69" fmla="*/ T68 w 178"/>
                                <a:gd name="T70" fmla="+- 0 131 6"/>
                                <a:gd name="T71" fmla="*/ 131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8" h="132">
                                  <a:moveTo>
                                    <a:pt x="1" y="125"/>
                                  </a:moveTo>
                                  <a:lnTo>
                                    <a:pt x="20" y="131"/>
                                  </a:lnTo>
                                  <a:lnTo>
                                    <a:pt x="40" y="132"/>
                                  </a:lnTo>
                                  <a:lnTo>
                                    <a:pt x="59" y="128"/>
                                  </a:lnTo>
                                  <a:lnTo>
                                    <a:pt x="76" y="120"/>
                                  </a:lnTo>
                                  <a:lnTo>
                                    <a:pt x="97" y="117"/>
                                  </a:lnTo>
                                  <a:lnTo>
                                    <a:pt x="117" y="116"/>
                                  </a:lnTo>
                                  <a:lnTo>
                                    <a:pt x="137" y="117"/>
                                  </a:lnTo>
                                  <a:lnTo>
                                    <a:pt x="157" y="119"/>
                                  </a:lnTo>
                                  <a:lnTo>
                                    <a:pt x="175" y="123"/>
                                  </a:lnTo>
                                  <a:lnTo>
                                    <a:pt x="178" y="100"/>
                                  </a:lnTo>
                                  <a:lnTo>
                                    <a:pt x="163" y="40"/>
                                  </a:lnTo>
                                  <a:lnTo>
                                    <a:pt x="98" y="0"/>
                                  </a:lnTo>
                                  <a:lnTo>
                                    <a:pt x="77" y="2"/>
                                  </a:lnTo>
                                  <a:lnTo>
                                    <a:pt x="16" y="46"/>
                                  </a:lnTo>
                                  <a:lnTo>
                                    <a:pt x="0" y="108"/>
                                  </a:lnTo>
                                  <a:lnTo>
                                    <a:pt x="1" y="124"/>
                                  </a:lnTo>
                                  <a:lnTo>
                                    <a:pt x="1" y="125"/>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15" o:spid="_x0000_s1026" alt="Title: image - Description: image" style="width:21.8pt;height:29.05pt;mso-position-horizontal-relative:char;mso-position-vertical-relative:line" coordsize="43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">
                <v:group id="Group 231" o:spid="_x0000_s1027" style="position:absolute;left:22;top:18;width:415;height:563" coordorigin="22,18" coordsize="415,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Freeform 235" o:spid="_x0000_s1028"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Wo78A&#10;AADcAAAADwAAAGRycy9kb3ducmV2LnhtbERPTYvCMBC9L/gfwgje1lQPXalGEUH04mFVPA/N2Fab&#10;SWliW/fX7xwW9vh436vN4GrVURsqzwZm0wQUce5txYWB62X/uQAVIrLF2jMZeFOAzXr0scLM+p6/&#10;qTvHQkkIhwwNlDE2mdYhL8lhmPqGWLi7bx1GgW2hbYu9hLtaz5Mk1Q4rloYSG9qVlD/PLycl+Fg0&#10;t0PfbXP/xSE9PE6u+zFmMh62S1CRhvgv/nMfrYE0kflyRo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SlajvwAAANwAAAAPAAAAAAAAAAAAAAAAAJgCAABkcnMvZG93bnJl&#10;di54bWxQSwUGAAAAAAQABAD1AAAAhAMAAAAA&#10;" path="m138,265l65,288,19,334,,364,,562r414,l414,364,402,343r-3,-4l211,339r-19,-2l183,334r212,l388,325,374,308,358,294,341,283r-16,-8l140,275r-1,-3l139,268r-1,-3xe" fillcolor="black" stroked="f">
                    <v:path arrowok="t" o:connecttype="custom" o:connectlocs="138,283;65,306;19,352;0,382;0,580;414,580;414,382;402,361;399,357;211,357;192,355;183,352;395,352;388,343;374,326;358,312;341,301;325,293;140,293;139,290;139,286;138,283" o:connectangles="0,0,0,0,0,0,0,0,0,0,0,0,0,0,0,0,0,0,0,0,0,0"/>
                  </v:shape>
                  <v:shape id="Freeform 234" o:spid="_x0000_s1029"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zOMMA&#10;AADcAAAADwAAAGRycy9kb3ducmV2LnhtbESPy2rDMBBF94X+g5hCd42cLNzgWDYhUJxNFnVL1oM1&#10;8SPWyFiq7fTrq0Igy8t9HG6aL6YXE42utaxgvYpAEFdWt1wr+P76eNuCcB5ZY2+ZFNzIQZ49P6WY&#10;aDvzJ02lr0UYYZeggsb7IZHSVQ0ZdCs7EAfvYkeDPsixlnrEOYybXm6iKJYGWw6EBgc6NFRdyx8T&#10;INhth3MxT/vKvrOLi+5kpl+lXl+W/Q6Ep8U/wvf2USuIozX8nwlH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bzOMMAAADcAAAADwAAAAAAAAAAAAAAAACYAgAAZHJzL2Rv&#10;d25yZXYueG1sUEsFBgAAAAAEAAQA9QAAAIgDAAAAAA==&#10;" path="m395,334r-165,l211,339r188,l395,334xe" fillcolor="black" stroked="f">
                    <v:path arrowok="t" o:connecttype="custom" o:connectlocs="395,352;230,352;211,357;399,357;395,352" o:connectangles="0,0,0,0,0"/>
                  </v:shape>
                  <v:shape id="Freeform 233" o:spid="_x0000_s1030"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tT8IA&#10;AADcAAAADwAAAGRycy9kb3ducmV2LnhtbESPS2vCQBSF9wX/w3AL3dVJXUSJGSUIEjddaIvrS+aa&#10;h5k7ITMmaX+9IwguD+fxcdLtZFoxUO9qywq+5hEI4sLqmksFvz/7zxUI55E1tpZJwR852G5mbykm&#10;2o58pOHkSxFG2CWooPK+S6R0RUUG3dx2xMG72N6gD7Ivpe5xDOOmlYsoiqXBmgOhwo52FRXX080E&#10;CDar7pyPQ1bYJbs4b77N8K/Ux/uUrUF4mvwr/GwftII4WsDjTDg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G1PwgAAANwAAAAPAAAAAAAAAAAAAAAAAJgCAABkcnMvZG93&#10;bnJldi54bWxQSwUGAAAAAAQABAD1AAAAhwMAAAAA&#10;" path="m213,l147,38r-25,66l122,131r12,63l154,228r-14,21l140,275r185,l323,274r-18,-6l286,265r-5,l281,249,267,228r11,-15l288,196r6,-19l299,156r2,-21l299,107,275,39,231,3,213,xe" fillcolor="black" stroked="f">
                    <v:path arrowok="t" o:connecttype="custom" o:connectlocs="213,18;147,56;122,122;122,149;134,212;154,246;140,267;140,293;325,293;323,292;305,286;286,283;281,283;281,267;267,246;278,231;288,214;294,195;299,174;301,153;299,125;275,57;231,21;213,18" o:connectangles="0,0,0,0,0,0,0,0,0,0,0,0,0,0,0,0,0,0,0,0,0,0,0,0"/>
                  </v:shape>
                  <v:shape id="Picture 232" o:spid="_x0000_s1031" type="#_x0000_t75" alt="image" style="position:absolute;left:2;top:252;width:421;height: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22gXEAAAA3AAAAA8AAABkcnMvZG93bnJldi54bWxEj0FrAjEUhO+C/yE8wVvNWsGW1Si20CK0&#10;IFXx/Nw8N4ubl+0mNbv/vikUPA4z8w2zXHe2FjdqfeVYwXSSgSAunK64VHA8vD08g/ABWWPtmBT0&#10;5GG9Gg6WmGsX+Ytu+1CKBGGfowITQpNL6QtDFv3ENcTJu7jWYkiyLaVuMSa4reVjls2lxYrTgsGG&#10;Xg0V1/2PVfAd+23P8eX9VJ+v8Ynlznx87pQaj7rNAkSgLtzD/+2tVjDPZvB3Jh0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22gXEAAAA3AAAAA8AAAAAAAAAAAAAAAAA&#10;nwIAAGRycy9kb3ducmV2LnhtbFBLBQYAAAAABAAEAPcAAACQAwAAAAA=&#10;">
                    <v:imagedata r:id="rId307" o:title="image"/>
                  </v:shape>
                </v:group>
                <v:group id="Group 229" o:spid="_x0000_s1032" style="position:absolute;left:2;top:252;width:421;height:312" coordorigin="2,252" coordsize="42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Freeform 230" o:spid="_x0000_s1033" style="position:absolute;left:2;top:252;width:421;height:312;visibility:visible;mso-wrap-style:square;v-text-anchor:top" coordsize="42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V4MQA&#10;AADcAAAADwAAAGRycy9kb3ducmV2LnhtbESP3WoCMRSE7wu+QziF3tWkBddla5QiiPZCwZ8HOGyO&#10;m8XNybpJ1+3bN4Lg5TAz3zCzxeAa0VMXas8aPsYKBHHpTc2VhtNx9Z6DCBHZYOOZNPxRgMV89DLD&#10;wvgb76k/xEokCIcCNdgY20LKUFpyGMa+JU7e2XcOY5JdJU2HtwR3jfxUKpMOa04LFltaWiovh1+n&#10;Ybem7Gq3Tb7Op/3l/JNtV+oatX57Hb6/QEQa4jP8aG+MhkxN4H4mHQ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VeDEAAAA3AAAAA8AAAAAAAAAAAAAAAAAmAIAAGRycy9k&#10;b3ducmV2LnhtbFBLBQYAAAAABAAEAPUAAACJAwAAAAA=&#10;" path="m70,312r351,l421,137,392,69,350,22,299,,287,22,273,40,259,55,245,66r-15,8l215,78,199,76,180,66,165,53,153,37,145,18,126,17,59,46,19,96,,312r70,xe" filled="f" strokeweight=".06792mm">
                    <v:path arrowok="t" o:connecttype="custom" o:connectlocs="70,564;421,564;421,389;392,321;350,274;299,252;287,274;273,292;259,307;245,318;230,326;215,330;199,328;180,318;165,305;153,289;145,270;126,269;59,298;19,348;0,564;70,564" o:connectangles="0,0,0,0,0,0,0,0,0,0,0,0,0,0,0,0,0,0,0,0,0,0"/>
                  </v:shape>
                </v:group>
                <v:group id="Group 227" o:spid="_x0000_s1034" style="position:absolute;left:86;top:460;width:2;height:105" coordorigin="86,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shape id="Freeform 228" o:spid="_x0000_s1035" style="position:absolute;left:86;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nWMQA&#10;AADcAAAADwAAAGRycy9kb3ducmV2LnhtbESP3YrCMBCF74V9hzAL3siarmirXaMsgmBBFF0fYGhm&#10;22IzKU3U+vZGELw8nJ+PM192phZXal1lWcH3MAJBnFtdcaHg9Lf+moJwHlljbZkU3MnBcvHRm2Oq&#10;7Y0PdD36QoQRdikqKL1vUildXpJBN7QNcfD+bWvQB9kWUrd4C+OmlqMoiqXBigOhxIZWJeXn48UE&#10;yC7OxoPZLDmPt5f9dnOfyCybKNX/7H5/QHjq/Dv8am+0gjhK4H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51jEAAAA3AAAAA8AAAAAAAAAAAAAAAAAmAIAAGRycy9k&#10;b3ducmV2LnhtbFBLBQYAAAAABAAEAPUAAACJAwAAAAA=&#10;" path="m,l,104e" filled="f" strokeweight=".06789mm">
                    <v:path arrowok="t" o:connecttype="custom" o:connectlocs="0,460;0,564" o:connectangles="0,0"/>
                  </v:shape>
                </v:group>
                <v:group id="Group 225" o:spid="_x0000_s1036" style="position:absolute;left:339;top:460;width:2;height:105" coordorigin="339,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shape id="Freeform 226" o:spid="_x0000_s1037" style="position:absolute;left:339;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WscQA&#10;AADcAAAADwAAAGRycy9kb3ducmV2LnhtbESP3YrCMBCF7wXfIYzgjWi6ot1t1yiLIFgQZXUfYGhm&#10;22IzKU3U+vZGELw8nJ+Ps1h1phZXal1lWcHHJAJBnFtdcaHg77QZf4FwHlljbZkU3MnBatnvLTDV&#10;9sa/dD36QoQRdikqKL1vUildXpJBN7ENcfD+bWvQB9kWUrd4C+OmltMoiqXBigOhxIbWJeXn48UE&#10;yD7OZqMk+TzPdpfDbnufyyybKzUcdD/fIDx1/h1+tbdaQRwl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1rHEAAAA3AAAAA8AAAAAAAAAAAAAAAAAmAIAAGRycy9k&#10;b3ducmV2LnhtbFBLBQYAAAAABAAEAPUAAACJAwAAAAA=&#10;" path="m,104l,e" filled="f" strokeweight=".06789mm">
                    <v:path arrowok="t" o:connecttype="custom" o:connectlocs="0,564;0,460" o:connectangles="0,0"/>
                  </v:shape>
                </v:group>
                <v:group id="Group 223" o:spid="_x0000_s1038"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Freeform 224" o:spid="_x0000_s1039" alt="image"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rEMUA&#10;AADcAAAADwAAAGRycy9kb3ducmV2LnhtbESPT4vCMBTE74LfITzBi2haZUWqUaQiKMgu/jl4fDRv&#10;27LNS22i1m9vFhb2OMzMb5jFqjWVeFDjSssK4lEEgjizuuRcweW8Hc5AOI+ssbJMCl7kYLXsdhaY&#10;aPvkIz1OPhcBwi5BBYX3dSKlywoy6Ea2Jg7et20M+iCbXOoGnwFuKjmOoqk0WHJYKLCmtKDs53Q3&#10;Co7GDDZfh8n19Tm5XXK+7dP0+qFUv9eu5yA8tf4//NfeaQXTOIbfM+EIyO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6sQxQAAANwAAAAPAAAAAAAAAAAAAAAAAJgCAABkcnMv&#10;ZG93bnJldi54bWxQSwUGAAAAAAQABAD1AAAAigMAAAAA&#10;" path="m91,l24,38,,104r,28l11,195r21,34l18,250r,84l159,334r,-84l145,229r11,-15l165,196r7,-19l177,157r2,-22l177,107,153,40,109,3,91,xe" fillcolor="#e6e6e6" stroked="f">
                    <v:path arrowok="t" o:connecttype="custom" o:connectlocs="91,2;24,40;0,106;0,134;11,197;32,231;18,252;18,336;159,336;159,252;145,231;156,216;165,198;172,179;177,159;179,137;177,109;153,42;109,5;91,2" o:connectangles="0,0,0,0,0,0,0,0,0,0,0,0,0,0,0,0,0,0,0,0"/>
                  </v:shape>
                </v:group>
                <v:group id="Group 221" o:spid="_x0000_s1040"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shape id="Freeform 222" o:spid="_x0000_s1041"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gr8YA&#10;AADcAAAADwAAAGRycy9kb3ducmV2LnhtbESPT4vCMBTE78J+h/AWvGlaF/xTjbIsCAp6UIvs3h7N&#10;sy02LyXJav32mwXB4zAzv2EWq8404kbO15YVpMMEBHFhdc2lgvy0HkxB+ICssbFMCh7kYbV86y0w&#10;0/bOB7odQykihH2GCqoQ2kxKX1Rk0A9tSxy9i3UGQ5SulNrhPcJNI0dJMpYGa44LFbb0VVFxPf4a&#10;Bac8b2sz+0n3l7P73m+200kz2SnVf+8+5yACdeEVfrY3WsE4/YD/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gr8YAAADcAAAADwAAAAAAAAAAAAAAAACYAgAAZHJz&#10;L2Rvd25yZXYueG1sUEsFBgAAAAAEAAQA9QAAAIsDAAAAAA==&#10;" path="m145,229r32,-72l179,135r-2,-28l153,40,91,,72,3,13,57,,104r,28l11,195r21,34l18,250r,84l159,334r,-84l145,229xe" filled="f" strokeweight=".06789mm">
                    <v:path arrowok="t" o:connecttype="custom" o:connectlocs="145,231;177,159;179,137;177,109;153,42;91,2;72,5;13,59;0,106;0,134;11,197;32,231;18,252;18,336;159,336;159,252;145,231" o:connectangles="0,0,0,0,0,0,0,0,0,0,0,0,0,0,0,0,0"/>
                  </v:shape>
                </v:group>
                <v:group id="Group 218" o:spid="_x0000_s1042"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shape id="Freeform 220" o:spid="_x0000_s1043"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JSAMIA&#10;AADcAAAADwAAAGRycy9kb3ducmV2LnhtbESPQYvCMBSE74L/ITxhb5ooqyzVKCIoLqzIqnh+NM+2&#10;2LzUJtruv98IgsdhZr5hZovWluJBtS8caxgOFAji1JmCMw2n47r/BcIHZIOlY9LwRx4W825nholx&#10;Df/S4xAyESHsE9SQh1AlUvo0J4t+4Cri6F1cbTFEWWfS1NhEuC3lSKmJtFhwXMixolVO6fVwtxow&#10;qOZH2fPpE6vbbren0fcYN1p/9NrlFESgNrzDr/bWaJgMx/A8E4+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lIAwgAAANwAAAAPAAAAAAAAAAAAAAAAAJgCAABkcnMvZG93&#10;bnJldi54bWxQSwUGAAAAAAQABAD1AAAAhwMAAAAA&#10;" path="m98,l28,30,,108r1,15l1,125r19,6l40,132r19,-4l76,120r21,-3l117,116r59,l178,100,163,40,121,2,98,xe" fillcolor="black" stroked="f">
                    <v:path arrowok="t" o:connecttype="custom" o:connectlocs="98,6;28,36;0,114;1,129;1,131;20,137;40,138;59,134;76,126;97,123;117,122;176,122;178,106;163,46;121,8;98,6" o:connectangles="0,0,0,0,0,0,0,0,0,0,0,0,0,0,0,0"/>
                  </v:shape>
                  <v:shape id="Freeform 219" o:spid="_x0000_s1044"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Md8MA&#10;AADcAAAADwAAAGRycy9kb3ducmV2LnhtbESPQWvCQBSE74L/YXkFb3VXqUFSVylCSwWlGKXnR/aZ&#10;BLNv0+zWxH/vCoLHYWa+YRar3tbiQq2vHGuYjBUI4tyZigsNx8Pn6xyED8gGa8ek4UoeVsvhYIGp&#10;cR3v6ZKFQkQI+xQ1lCE0qZQ+L8miH7uGOHon11oMUbaFNC12EW5rOVUqkRYrjgslNrQuKT9n/1YD&#10;BtVtlf09vmHzt9v90HQzwy+tRy/9xzuIQH14hh/tb6MhmSRwPxOP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DMd8MAAADcAAAADwAAAAAAAAAAAAAAAACYAgAAZHJzL2Rv&#10;d25yZXYueG1sUEsFBgAAAAAEAAQA9QAAAIgDAAAAAA==&#10;" path="m176,116r-59,l137,117r20,2l175,123r1,-7xe" fillcolor="black" stroked="f">
                    <v:path arrowok="t" o:connecttype="custom" o:connectlocs="176,122;117,122;137,123;157,125;175,129;176,122" o:connectangles="0,0,0,0,0,0"/>
                  </v:shape>
                </v:group>
                <v:group id="Group 216" o:spid="_x0000_s1045"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Freeform 217" o:spid="_x0000_s1046"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pMEA&#10;AADcAAAADwAAAGRycy9kb3ducmV2LnhtbERPPWvDMBDdA/0P4grdYjkZgnGjhFAodEiHuqVZD+tq&#10;KbFOrqTazr+PhkDHx/ve7mfXi5FCtJ4VrIoSBHHrteVOwdfn67ICEROyxt4zKbhShP3uYbHFWvuJ&#10;P2hsUidyCMcaFZiUhlrK2BpyGAs/EGfuxweHKcPQSR1wyuGul+uy3EiHlnODwYFeDLWX5s8pqMzY&#10;NJWd2uPl+xffr0Ow51NQ6ulxPjyDSDSnf/Hd/aYVbFZ5bT6Tj4D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84qTBAAAA3AAAAA8AAAAAAAAAAAAAAAAAmAIAAGRycy9kb3du&#10;cmV2LnhtbFBLBQYAAAAABAAEAPUAAACGAwAAAAA=&#10;" path="m1,125r19,6l40,132r19,-4l76,120r21,-3l117,116r20,1l157,119r18,4l178,100,163,40,98,,77,2,16,46,,108r1,16l1,125xe" filled="f" strokeweight=".06792mm">
                    <v:path arrowok="t" o:connecttype="custom" o:connectlocs="1,131;20,137;40,138;59,134;76,126;97,123;117,122;137,123;157,125;175,129;178,106;163,46;98,6;77,8;16,52;0,114;1,130;1,131" o:connectangles="0,0,0,0,0,0,0,0,0,0,0,0,0,0,0,0,0,0"/>
                  </v:shape>
                </v:group>
                <w10:anchorlock/>
              </v:group>
            </w:pict>
          </mc:Fallback>
        </mc:AlternateContent>
      </w:r>
      <w:r w:rsidR="00F362EA" w:rsidRPr="0087588A">
        <w:rPr>
          <w:noProof/>
        </w:rPr>
        <w:t xml:space="preserve"> </w:t>
      </w:r>
    </w:p>
    <w:p w:rsidR="009E1627" w:rsidRPr="0087588A" w:rsidRDefault="009E1627" w:rsidP="009E1627">
      <w:pPr>
        <w:spacing w:before="5"/>
        <w:rPr>
          <w:sz w:val="9"/>
          <w:szCs w:val="9"/>
        </w:rPr>
      </w:pPr>
    </w:p>
    <w:p w:rsidR="00C61DF9" w:rsidRPr="0087588A" w:rsidRDefault="000B752A" w:rsidP="00FE54AE">
      <w:pPr>
        <w:tabs>
          <w:tab w:val="left" w:pos="1475"/>
        </w:tabs>
        <w:ind w:left="261"/>
        <w:rPr>
          <w:rFonts w:ascii="Arial"/>
          <w:b/>
          <w:sz w:val="13"/>
        </w:rPr>
      </w:pPr>
      <w:r w:rsidRPr="0087588A">
        <w:rPr>
          <w:rFonts w:ascii="Arial"/>
          <w:b/>
          <w:sz w:val="13"/>
        </w:rPr>
        <w:t>UM Reviewer</w:t>
      </w:r>
    </w:p>
    <w:p w:rsidR="00C61DF9" w:rsidRPr="0087588A" w:rsidRDefault="00C61DF9" w:rsidP="00FE54AE">
      <w:pPr>
        <w:tabs>
          <w:tab w:val="left" w:pos="1475"/>
        </w:tabs>
        <w:ind w:left="261"/>
        <w:rPr>
          <w:rFonts w:ascii="Arial"/>
          <w:b/>
          <w:sz w:val="13"/>
        </w:rPr>
      </w:pPr>
    </w:p>
    <w:p w:rsidR="009E1627" w:rsidRPr="0087588A" w:rsidRDefault="00FE54AE" w:rsidP="00FE54AE">
      <w:pPr>
        <w:tabs>
          <w:tab w:val="left" w:pos="1475"/>
        </w:tabs>
        <w:ind w:left="261"/>
        <w:rPr>
          <w:rFonts w:ascii="Arial" w:eastAsia="Arial" w:hAnsi="Arial" w:cs="Arial"/>
          <w:sz w:val="13"/>
          <w:szCs w:val="13"/>
        </w:rPr>
      </w:pPr>
      <w:r w:rsidRPr="0087588A">
        <w:rPr>
          <w:rFonts w:ascii="Arial"/>
          <w:b/>
          <w:spacing w:val="-1"/>
          <w:sz w:val="13"/>
        </w:rPr>
        <w:tab/>
      </w:r>
    </w:p>
    <w:p w:rsidR="009E1627" w:rsidRPr="0087588A" w:rsidRDefault="00F77448" w:rsidP="00FE54AE">
      <w:pPr>
        <w:tabs>
          <w:tab w:val="left" w:pos="1763"/>
          <w:tab w:val="left" w:pos="2074"/>
          <w:tab w:val="left" w:pos="2477"/>
        </w:tabs>
        <w:rPr>
          <w:rFonts w:ascii="Arial" w:eastAsia="Arial" w:hAnsi="Arial" w:cs="Arial"/>
          <w:bCs/>
          <w:sz w:val="20"/>
          <w:szCs w:val="20"/>
        </w:rPr>
      </w:pPr>
      <w:r w:rsidRPr="0087588A">
        <w:rPr>
          <w:rFonts w:ascii="Arial" w:eastAsia="Arial" w:hAnsi="Arial" w:cs="Arial"/>
          <w:b/>
          <w:bCs/>
          <w:sz w:val="20"/>
          <w:szCs w:val="20"/>
        </w:rPr>
        <w:tab/>
      </w:r>
      <w:r w:rsidR="00FE54AE" w:rsidRPr="0087588A">
        <w:rPr>
          <w:rFonts w:ascii="Arial" w:eastAsia="Arial" w:hAnsi="Arial" w:cs="Arial"/>
          <w:b/>
          <w:bCs/>
          <w:sz w:val="20"/>
          <w:szCs w:val="20"/>
        </w:rPr>
        <w:tab/>
      </w:r>
      <w:r w:rsidR="008B01DC" w:rsidRPr="0087588A">
        <w:rPr>
          <w:rFonts w:ascii="Arial" w:eastAsia="Arial" w:hAnsi="Arial" w:cs="Arial"/>
          <w:b/>
          <w:bCs/>
          <w:sz w:val="20"/>
          <w:szCs w:val="20"/>
        </w:rPr>
        <w:tab/>
      </w: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Cs/>
          <w:sz w:val="20"/>
          <w:szCs w:val="20"/>
        </w:rPr>
      </w:pPr>
    </w:p>
    <w:p w:rsidR="009E1627" w:rsidRPr="0087588A" w:rsidRDefault="009E1627" w:rsidP="009E1627">
      <w:pPr>
        <w:rPr>
          <w:rFonts w:ascii="Arial" w:eastAsia="Arial" w:hAnsi="Arial" w:cs="Arial"/>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F348EC" w:rsidP="00F348EC">
      <w:pPr>
        <w:tabs>
          <w:tab w:val="left" w:pos="5748"/>
        </w:tabs>
        <w:rPr>
          <w:rFonts w:ascii="Arial" w:eastAsia="Arial" w:hAnsi="Arial" w:cs="Arial"/>
          <w:b/>
          <w:bCs/>
          <w:sz w:val="20"/>
          <w:szCs w:val="20"/>
        </w:rPr>
      </w:pPr>
      <w:r w:rsidRPr="0087588A">
        <w:rPr>
          <w:rFonts w:ascii="Arial" w:eastAsia="Arial" w:hAnsi="Arial" w:cs="Arial"/>
          <w:b/>
          <w:bCs/>
          <w:sz w:val="20"/>
          <w:szCs w:val="20"/>
        </w:rPr>
        <w:tab/>
      </w: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CB0E8E" w:rsidRPr="0087588A" w:rsidRDefault="00CB0E8E" w:rsidP="009E1627">
      <w:pPr>
        <w:pStyle w:val="Caption"/>
        <w:jc w:val="center"/>
      </w:pPr>
    </w:p>
    <w:p w:rsidR="009E1627" w:rsidRPr="0087588A" w:rsidRDefault="009E1627" w:rsidP="009E1627">
      <w:pPr>
        <w:pStyle w:val="Caption"/>
        <w:jc w:val="center"/>
      </w:pPr>
      <w:bookmarkStart w:id="1791" w:name="_Toc479683438"/>
      <w:bookmarkStart w:id="1792" w:name="_Toc479632221"/>
      <w:bookmarkStart w:id="1793" w:name="_Toc499543666"/>
      <w:r w:rsidRPr="0087588A">
        <w:t xml:space="preserve">Figure </w:t>
      </w:r>
      <w:fldSimple w:instr=" SEQ Figure \* ARABIC ">
        <w:r w:rsidR="00E65A84">
          <w:rPr>
            <w:noProof/>
          </w:rPr>
          <w:t>185</w:t>
        </w:r>
      </w:fldSimple>
      <w:r w:rsidRPr="0087588A">
        <w:t>: NUMI Basic Screen</w:t>
      </w:r>
      <w:bookmarkEnd w:id="1791"/>
      <w:bookmarkEnd w:id="1792"/>
      <w:bookmarkEnd w:id="1793"/>
    </w:p>
    <w:p w:rsidR="009E1627" w:rsidRPr="0087588A" w:rsidRDefault="009E1627" w:rsidP="009E1627">
      <w:pPr>
        <w:rPr>
          <w:rFonts w:eastAsia="Arial"/>
        </w:rPr>
      </w:pPr>
    </w:p>
    <w:p w:rsidR="009E1627" w:rsidRPr="0087588A" w:rsidRDefault="009E1627" w:rsidP="009E1627">
      <w:pPr>
        <w:spacing w:before="80"/>
        <w:ind w:left="360"/>
        <w:rPr>
          <w:rFonts w:ascii="Arial" w:eastAsia="Arial" w:hAnsi="Arial" w:cs="Arial"/>
          <w:sz w:val="16"/>
          <w:szCs w:val="16"/>
        </w:rPr>
      </w:pPr>
      <w:r w:rsidRPr="0087588A">
        <w:rPr>
          <w:rFonts w:ascii="Arial"/>
          <w:b/>
          <w:spacing w:val="-1"/>
          <w:sz w:val="16"/>
          <w:u w:val="single" w:color="000000"/>
        </w:rPr>
        <w:t>NOTES</w:t>
      </w:r>
      <w:r w:rsidRPr="0087588A">
        <w:rPr>
          <w:rFonts w:ascii="Arial"/>
          <w:b/>
          <w:spacing w:val="-1"/>
          <w:sz w:val="16"/>
        </w:rPr>
        <w:t>:</w:t>
      </w:r>
    </w:p>
    <w:p w:rsidR="009E1627" w:rsidRPr="0087588A" w:rsidRDefault="009E1627" w:rsidP="009E1627">
      <w:pPr>
        <w:spacing w:before="91" w:line="255" w:lineRule="auto"/>
        <w:ind w:left="360" w:right="1136"/>
        <w:rPr>
          <w:sz w:val="16"/>
          <w:szCs w:val="16"/>
        </w:rPr>
      </w:pPr>
      <w:r w:rsidRPr="0087588A">
        <w:rPr>
          <w:rFonts w:ascii="Arial" w:eastAsia="Arial" w:hAnsi="Arial" w:cs="Arial"/>
          <w:b/>
          <w:bCs/>
          <w:sz w:val="16"/>
          <w:szCs w:val="16"/>
        </w:rPr>
        <w:t xml:space="preserve">- </w:t>
      </w:r>
      <w:r w:rsidRPr="0087588A">
        <w:rPr>
          <w:b/>
          <w:bCs/>
          <w:spacing w:val="-1"/>
          <w:sz w:val="16"/>
          <w:szCs w:val="16"/>
        </w:rPr>
        <w:t>On</w:t>
      </w:r>
      <w:r w:rsidRPr="0087588A">
        <w:rPr>
          <w:b/>
          <w:bCs/>
          <w:sz w:val="16"/>
          <w:szCs w:val="16"/>
        </w:rPr>
        <w:t xml:space="preserve"> the </w:t>
      </w:r>
      <w:r w:rsidRPr="0087588A">
        <w:rPr>
          <w:b/>
          <w:bCs/>
          <w:i/>
          <w:spacing w:val="-1"/>
          <w:sz w:val="16"/>
          <w:szCs w:val="16"/>
        </w:rPr>
        <w:t>Primary</w:t>
      </w:r>
      <w:r w:rsidRPr="0087588A">
        <w:rPr>
          <w:b/>
          <w:bCs/>
          <w:i/>
          <w:sz w:val="16"/>
          <w:szCs w:val="16"/>
        </w:rPr>
        <w:t xml:space="preserve"> </w:t>
      </w:r>
      <w:r w:rsidRPr="0087588A">
        <w:rPr>
          <w:b/>
          <w:bCs/>
          <w:i/>
          <w:spacing w:val="-1"/>
          <w:sz w:val="16"/>
          <w:szCs w:val="16"/>
        </w:rPr>
        <w:t>Review</w:t>
      </w:r>
      <w:r w:rsidRPr="0087588A">
        <w:rPr>
          <w:b/>
          <w:bCs/>
          <w:i/>
          <w:sz w:val="16"/>
          <w:szCs w:val="16"/>
        </w:rPr>
        <w:t xml:space="preserve"> </w:t>
      </w:r>
      <w:r w:rsidRPr="0087588A">
        <w:rPr>
          <w:b/>
          <w:bCs/>
          <w:spacing w:val="-1"/>
          <w:sz w:val="16"/>
          <w:szCs w:val="16"/>
        </w:rPr>
        <w:t>Screen,</w:t>
      </w:r>
      <w:r w:rsidRPr="0087588A">
        <w:rPr>
          <w:b/>
          <w:bCs/>
          <w:sz w:val="16"/>
          <w:szCs w:val="16"/>
        </w:rPr>
        <w:t xml:space="preserve"> </w:t>
      </w:r>
      <w:r w:rsidRPr="0087588A">
        <w:rPr>
          <w:b/>
          <w:bCs/>
          <w:spacing w:val="-1"/>
          <w:sz w:val="16"/>
          <w:szCs w:val="16"/>
        </w:rPr>
        <w:t>only</w:t>
      </w:r>
      <w:r w:rsidRPr="0087588A">
        <w:rPr>
          <w:b/>
          <w:bCs/>
          <w:sz w:val="16"/>
          <w:szCs w:val="16"/>
        </w:rPr>
        <w:t xml:space="preserve"> </w:t>
      </w:r>
      <w:r w:rsidRPr="0087588A">
        <w:rPr>
          <w:b/>
          <w:bCs/>
          <w:spacing w:val="-1"/>
          <w:sz w:val="16"/>
          <w:szCs w:val="16"/>
        </w:rPr>
        <w:t>reviews</w:t>
      </w:r>
      <w:r w:rsidRPr="0087588A">
        <w:rPr>
          <w:b/>
          <w:bCs/>
          <w:sz w:val="16"/>
          <w:szCs w:val="16"/>
        </w:rPr>
        <w:t xml:space="preserve"> </w:t>
      </w:r>
      <w:r w:rsidRPr="0087588A">
        <w:rPr>
          <w:b/>
          <w:bCs/>
          <w:spacing w:val="-1"/>
          <w:sz w:val="16"/>
          <w:szCs w:val="16"/>
        </w:rPr>
        <w:t>with</w:t>
      </w:r>
      <w:r w:rsidRPr="0087588A">
        <w:rPr>
          <w:b/>
          <w:bCs/>
          <w:sz w:val="16"/>
          <w:szCs w:val="16"/>
        </w:rPr>
        <w:t xml:space="preserve"> Do</w:t>
      </w:r>
      <w:r w:rsidR="004A730A" w:rsidRPr="0087588A">
        <w:rPr>
          <w:b/>
          <w:bCs/>
          <w:sz w:val="16"/>
          <w:szCs w:val="16"/>
        </w:rPr>
        <w:t xml:space="preserve"> not</w:t>
      </w:r>
      <w:r w:rsidRPr="0087588A">
        <w:rPr>
          <w:b/>
          <w:bCs/>
          <w:sz w:val="16"/>
          <w:szCs w:val="16"/>
        </w:rPr>
        <w:t xml:space="preserve"> </w:t>
      </w:r>
      <w:r w:rsidRPr="0087588A">
        <w:rPr>
          <w:b/>
          <w:bCs/>
          <w:spacing w:val="-1"/>
          <w:sz w:val="16"/>
          <w:szCs w:val="16"/>
        </w:rPr>
        <w:t>Meet</w:t>
      </w:r>
      <w:r w:rsidRPr="0087588A">
        <w:rPr>
          <w:b/>
          <w:bCs/>
          <w:sz w:val="16"/>
          <w:szCs w:val="16"/>
        </w:rPr>
        <w:t xml:space="preserve"> </w:t>
      </w:r>
      <w:r w:rsidRPr="0087588A">
        <w:rPr>
          <w:b/>
          <w:bCs/>
          <w:spacing w:val="-1"/>
          <w:sz w:val="16"/>
          <w:szCs w:val="16"/>
        </w:rPr>
        <w:t>Criteria</w:t>
      </w:r>
      <w:r w:rsidRPr="0087588A">
        <w:rPr>
          <w:b/>
          <w:bCs/>
          <w:sz w:val="16"/>
          <w:szCs w:val="16"/>
        </w:rPr>
        <w:t xml:space="preserve"> status </w:t>
      </w:r>
      <w:r w:rsidRPr="0087588A">
        <w:rPr>
          <w:b/>
          <w:bCs/>
          <w:spacing w:val="-1"/>
          <w:sz w:val="16"/>
          <w:szCs w:val="16"/>
        </w:rPr>
        <w:t>will</w:t>
      </w:r>
      <w:r w:rsidRPr="0087588A">
        <w:rPr>
          <w:b/>
          <w:bCs/>
          <w:sz w:val="16"/>
          <w:szCs w:val="16"/>
        </w:rPr>
        <w:t xml:space="preserve"> go to the </w:t>
      </w:r>
      <w:r w:rsidRPr="0087588A">
        <w:rPr>
          <w:b/>
          <w:bCs/>
          <w:spacing w:val="-1"/>
          <w:sz w:val="16"/>
          <w:szCs w:val="16"/>
        </w:rPr>
        <w:t>Physician</w:t>
      </w:r>
      <w:r w:rsidRPr="0087588A">
        <w:rPr>
          <w:b/>
          <w:bCs/>
          <w:sz w:val="16"/>
          <w:szCs w:val="16"/>
        </w:rPr>
        <w:t xml:space="preserve"> </w:t>
      </w:r>
      <w:r w:rsidRPr="0087588A">
        <w:rPr>
          <w:b/>
          <w:bCs/>
          <w:spacing w:val="-1"/>
          <w:sz w:val="16"/>
          <w:szCs w:val="16"/>
        </w:rPr>
        <w:t>Advisor</w:t>
      </w:r>
      <w:r w:rsidRPr="0087588A">
        <w:rPr>
          <w:b/>
          <w:bCs/>
          <w:spacing w:val="73"/>
          <w:sz w:val="16"/>
          <w:szCs w:val="16"/>
        </w:rPr>
        <w:t xml:space="preserve"> </w:t>
      </w:r>
      <w:r w:rsidRPr="0087588A">
        <w:rPr>
          <w:b/>
          <w:bCs/>
          <w:spacing w:val="-1"/>
          <w:sz w:val="16"/>
          <w:szCs w:val="16"/>
        </w:rPr>
        <w:t>Worklist.</w:t>
      </w:r>
    </w:p>
    <w:p w:rsidR="009E1627" w:rsidRPr="0087588A" w:rsidRDefault="009E1627" w:rsidP="009E1627">
      <w:pPr>
        <w:spacing w:before="1"/>
        <w:rPr>
          <w:rFonts w:ascii="Arial" w:eastAsia="Arial" w:hAnsi="Arial" w:cs="Arial"/>
          <w:b/>
          <w:bCs/>
          <w:sz w:val="17"/>
          <w:szCs w:val="17"/>
        </w:rPr>
      </w:pPr>
    </w:p>
    <w:p w:rsidR="00143665" w:rsidRPr="0087588A" w:rsidRDefault="00143665">
      <w:pPr>
        <w:rPr>
          <w:rFonts w:ascii="Arial" w:eastAsia="Arial" w:hAnsi="Arial" w:cs="Arial"/>
          <w:sz w:val="16"/>
          <w:szCs w:val="16"/>
        </w:rPr>
      </w:pPr>
      <w:r w:rsidRPr="0087588A">
        <w:rPr>
          <w:rFonts w:ascii="Arial" w:eastAsia="Arial" w:hAnsi="Arial" w:cs="Arial"/>
          <w:sz w:val="16"/>
          <w:szCs w:val="16"/>
        </w:rPr>
        <w:br w:type="page"/>
      </w:r>
    </w:p>
    <w:p w:rsidR="009E1627" w:rsidRPr="0087588A" w:rsidRDefault="009E1627" w:rsidP="0030659B">
      <w:pPr>
        <w:pStyle w:val="Heading1"/>
        <w:numPr>
          <w:ilvl w:val="0"/>
          <w:numId w:val="0"/>
        </w:numPr>
      </w:pPr>
      <w:bookmarkStart w:id="1794" w:name="_Toc479676272"/>
      <w:bookmarkStart w:id="1795" w:name="_Toc479632007"/>
      <w:bookmarkStart w:id="1796" w:name="_Toc499543978"/>
      <w:r w:rsidRPr="0087588A">
        <w:lastRenderedPageBreak/>
        <w:t>Appendix B</w:t>
      </w:r>
      <w:r w:rsidRPr="0087588A">
        <w:rPr>
          <w:spacing w:val="82"/>
        </w:rPr>
        <w:t xml:space="preserve"> </w:t>
      </w:r>
      <w:r w:rsidRPr="0087588A">
        <w:rPr>
          <w:sz w:val="32"/>
        </w:rPr>
        <w:t>–</w:t>
      </w:r>
      <w:r w:rsidRPr="0087588A">
        <w:rPr>
          <w:spacing w:val="-5"/>
          <w:sz w:val="32"/>
        </w:rPr>
        <w:t xml:space="preserve"> </w:t>
      </w:r>
      <w:r w:rsidRPr="0087588A">
        <w:rPr>
          <w:spacing w:val="-1"/>
        </w:rPr>
        <w:t>NUMI</w:t>
      </w:r>
      <w:r w:rsidRPr="0087588A">
        <w:rPr>
          <w:spacing w:val="-5"/>
        </w:rPr>
        <w:t xml:space="preserve"> </w:t>
      </w:r>
      <w:r w:rsidR="00B204F6" w:rsidRPr="0087588A">
        <w:rPr>
          <w:spacing w:val="-5"/>
        </w:rPr>
        <w:t xml:space="preserve">TIPS for </w:t>
      </w:r>
      <w:r w:rsidRPr="0087588A">
        <w:t>S</w:t>
      </w:r>
      <w:r w:rsidR="00B204F6" w:rsidRPr="0087588A">
        <w:t>uccess</w:t>
      </w:r>
      <w:bookmarkEnd w:id="1794"/>
      <w:bookmarkEnd w:id="1795"/>
      <w:bookmarkEnd w:id="1796"/>
    </w:p>
    <w:p w:rsidR="00B204F6" w:rsidRPr="0087588A" w:rsidRDefault="00B204F6" w:rsidP="00B204F6">
      <w:pPr>
        <w:pStyle w:val="BodyText"/>
        <w:spacing w:before="50"/>
      </w:pPr>
      <w:r w:rsidRPr="0087588A">
        <w:t xml:space="preserve">This Appendix </w:t>
      </w:r>
      <w:r w:rsidRPr="0087588A">
        <w:rPr>
          <w:spacing w:val="-1"/>
        </w:rPr>
        <w:t>contains</w:t>
      </w:r>
      <w:r w:rsidRPr="0087588A">
        <w:t xml:space="preserve"> tips </w:t>
      </w:r>
      <w:r w:rsidRPr="0087588A">
        <w:rPr>
          <w:spacing w:val="-1"/>
        </w:rPr>
        <w:t>that</w:t>
      </w:r>
      <w:r w:rsidRPr="0087588A">
        <w:t xml:space="preserve"> </w:t>
      </w:r>
      <w:r w:rsidRPr="0087588A">
        <w:rPr>
          <w:spacing w:val="-1"/>
        </w:rPr>
        <w:t>will</w:t>
      </w:r>
      <w:r w:rsidRPr="0087588A">
        <w:t xml:space="preserve"> help you make the </w:t>
      </w:r>
      <w:r w:rsidRPr="0087588A">
        <w:rPr>
          <w:spacing w:val="-1"/>
        </w:rPr>
        <w:t>most</w:t>
      </w:r>
      <w:r w:rsidRPr="0087588A">
        <w:t xml:space="preserve"> of working with </w:t>
      </w:r>
      <w:r w:rsidRPr="0087588A">
        <w:rPr>
          <w:spacing w:val="-1"/>
        </w:rPr>
        <w:t>NUMI.</w:t>
      </w:r>
    </w:p>
    <w:p w:rsidR="00B204F6" w:rsidRPr="0087588A" w:rsidRDefault="00B204F6" w:rsidP="00C50602">
      <w:pPr>
        <w:ind w:right="126"/>
        <w:rPr>
          <w:sz w:val="24"/>
        </w:rPr>
      </w:pPr>
      <w:r w:rsidRPr="0087588A">
        <w:rPr>
          <w:b/>
          <w:sz w:val="24"/>
          <w:u w:val="thick" w:color="000000"/>
        </w:rPr>
        <w:t>Remember</w:t>
      </w:r>
      <w:r w:rsidRPr="0087588A">
        <w:rPr>
          <w:b/>
          <w:spacing w:val="-1"/>
          <w:sz w:val="24"/>
          <w:u w:val="thick" w:color="000000"/>
        </w:rPr>
        <w:t xml:space="preserve"> </w:t>
      </w:r>
      <w:r w:rsidRPr="0087588A">
        <w:rPr>
          <w:b/>
          <w:sz w:val="24"/>
          <w:u w:val="thick" w:color="000000"/>
        </w:rPr>
        <w:t xml:space="preserve">that each </w:t>
      </w:r>
      <w:r w:rsidRPr="0087588A">
        <w:rPr>
          <w:b/>
          <w:spacing w:val="-1"/>
          <w:sz w:val="24"/>
          <w:u w:val="thick" w:color="000000"/>
        </w:rPr>
        <w:t>row</w:t>
      </w:r>
      <w:r w:rsidRPr="0087588A">
        <w:rPr>
          <w:b/>
          <w:spacing w:val="-2"/>
          <w:sz w:val="24"/>
          <w:u w:val="thick" w:color="000000"/>
        </w:rPr>
        <w:t xml:space="preserve"> </w:t>
      </w:r>
      <w:r w:rsidRPr="0087588A">
        <w:rPr>
          <w:b/>
          <w:sz w:val="24"/>
          <w:u w:val="thick" w:color="000000"/>
        </w:rPr>
        <w:t>on the</w:t>
      </w:r>
      <w:r w:rsidRPr="0087588A">
        <w:rPr>
          <w:b/>
          <w:spacing w:val="1"/>
          <w:sz w:val="24"/>
          <w:u w:val="thick" w:color="000000"/>
        </w:rPr>
        <w:t xml:space="preserve"> </w:t>
      </w:r>
      <w:r w:rsidRPr="0087588A">
        <w:rPr>
          <w:b/>
          <w:sz w:val="24"/>
          <w:u w:val="thick" w:color="000000"/>
        </w:rPr>
        <w:t xml:space="preserve">Patient </w:t>
      </w:r>
      <w:r w:rsidRPr="0087588A">
        <w:rPr>
          <w:b/>
          <w:spacing w:val="-1"/>
          <w:sz w:val="24"/>
          <w:u w:val="thick" w:color="000000"/>
        </w:rPr>
        <w:t>Selection/Worklist</w:t>
      </w:r>
      <w:r w:rsidR="00A52D89" w:rsidRPr="0087588A">
        <w:rPr>
          <w:b/>
          <w:spacing w:val="-1"/>
          <w:sz w:val="24"/>
          <w:u w:val="thick" w:color="000000"/>
        </w:rPr>
        <w:fldChar w:fldCharType="begin"/>
      </w:r>
      <w:r w:rsidR="00A52D89" w:rsidRPr="0087588A">
        <w:instrText xml:space="preserve"> XE "</w:instrText>
      </w:r>
      <w:r w:rsidR="00A52D89" w:rsidRPr="0087588A">
        <w:rPr>
          <w:spacing w:val="-1"/>
          <w:sz w:val="20"/>
        </w:rPr>
        <w:instrText>Patient</w:instrText>
      </w:r>
      <w:r w:rsidR="00A52D89" w:rsidRPr="0087588A">
        <w:rPr>
          <w:sz w:val="20"/>
        </w:rPr>
        <w:instrText xml:space="preserve"> </w:instrText>
      </w:r>
      <w:r w:rsidR="00A52D89" w:rsidRPr="0087588A">
        <w:rPr>
          <w:spacing w:val="-1"/>
          <w:sz w:val="20"/>
        </w:rPr>
        <w:instrText>Selection/Worklist</w:instrText>
      </w:r>
      <w:r w:rsidR="00A52D89" w:rsidRPr="0087588A">
        <w:instrText xml:space="preserve">" </w:instrText>
      </w:r>
      <w:r w:rsidR="00A52D89" w:rsidRPr="0087588A">
        <w:rPr>
          <w:b/>
          <w:spacing w:val="-1"/>
          <w:sz w:val="24"/>
          <w:u w:val="thick" w:color="000000"/>
        </w:rPr>
        <w:fldChar w:fldCharType="end"/>
      </w:r>
      <w:r w:rsidRPr="0087588A">
        <w:rPr>
          <w:b/>
          <w:spacing w:val="-1"/>
          <w:sz w:val="24"/>
          <w:u w:val="thick" w:color="000000"/>
        </w:rPr>
        <w:t xml:space="preserve"> </w:t>
      </w:r>
      <w:r w:rsidRPr="0087588A">
        <w:rPr>
          <w:b/>
          <w:sz w:val="24"/>
          <w:u w:val="thick" w:color="000000"/>
        </w:rPr>
        <w:t xml:space="preserve">is a </w:t>
      </w:r>
      <w:r w:rsidRPr="0087588A">
        <w:rPr>
          <w:b/>
          <w:spacing w:val="-1"/>
          <w:sz w:val="24"/>
          <w:u w:val="thick" w:color="000000"/>
        </w:rPr>
        <w:t>patient</w:t>
      </w:r>
      <w:r w:rsidRPr="0087588A">
        <w:rPr>
          <w:b/>
          <w:sz w:val="24"/>
          <w:u w:val="thick" w:color="000000"/>
        </w:rPr>
        <w:t xml:space="preserve"> stay</w:t>
      </w:r>
      <w:r w:rsidR="00142944" w:rsidRPr="0087588A">
        <w:rPr>
          <w:sz w:val="24"/>
        </w:rPr>
        <w:t xml:space="preserve">. </w:t>
      </w:r>
      <w:r w:rsidRPr="0087588A">
        <w:rPr>
          <w:sz w:val="24"/>
        </w:rPr>
        <w:t xml:space="preserve">Use </w:t>
      </w:r>
      <w:r w:rsidRPr="0087588A">
        <w:rPr>
          <w:spacing w:val="-1"/>
          <w:sz w:val="24"/>
        </w:rPr>
        <w:t>the</w:t>
      </w:r>
      <w:r w:rsidRPr="0087588A">
        <w:rPr>
          <w:sz w:val="24"/>
        </w:rPr>
        <w:t xml:space="preserve"> </w:t>
      </w:r>
      <w:r w:rsidRPr="0087588A">
        <w:rPr>
          <w:spacing w:val="-1"/>
          <w:sz w:val="24"/>
        </w:rPr>
        <w:t>Patient</w:t>
      </w:r>
      <w:r w:rsidRPr="0087588A">
        <w:rPr>
          <w:spacing w:val="63"/>
          <w:sz w:val="24"/>
        </w:rPr>
        <w:t xml:space="preserve"> </w:t>
      </w:r>
      <w:r w:rsidRPr="0087588A">
        <w:rPr>
          <w:spacing w:val="-1"/>
          <w:sz w:val="24"/>
        </w:rPr>
        <w:t>Selection/Worklist</w:t>
      </w:r>
      <w:r w:rsidRPr="0087588A">
        <w:rPr>
          <w:spacing w:val="1"/>
          <w:sz w:val="24"/>
        </w:rPr>
        <w:t xml:space="preserve"> </w:t>
      </w:r>
      <w:r w:rsidRPr="0087588A">
        <w:rPr>
          <w:sz w:val="24"/>
        </w:rPr>
        <w:t>to</w:t>
      </w:r>
      <w:r w:rsidRPr="0087588A">
        <w:rPr>
          <w:spacing w:val="-1"/>
          <w:sz w:val="24"/>
        </w:rPr>
        <w:t xml:space="preserve"> </w:t>
      </w:r>
      <w:r w:rsidRPr="0087588A">
        <w:rPr>
          <w:sz w:val="24"/>
        </w:rPr>
        <w:t xml:space="preserve">identify your </w:t>
      </w:r>
      <w:r w:rsidRPr="0087588A">
        <w:rPr>
          <w:spacing w:val="-1"/>
          <w:sz w:val="24"/>
        </w:rPr>
        <w:t>patient</w:t>
      </w:r>
      <w:r w:rsidRPr="0087588A">
        <w:rPr>
          <w:sz w:val="24"/>
        </w:rPr>
        <w:t xml:space="preserve"> stays</w:t>
      </w:r>
      <w:r w:rsidRPr="0087588A">
        <w:rPr>
          <w:spacing w:val="-1"/>
          <w:sz w:val="24"/>
        </w:rPr>
        <w:t xml:space="preserve"> </w:t>
      </w:r>
      <w:r w:rsidRPr="0087588A">
        <w:rPr>
          <w:sz w:val="24"/>
        </w:rPr>
        <w:t xml:space="preserve">and the </w:t>
      </w:r>
      <w:r w:rsidRPr="0087588A">
        <w:rPr>
          <w:spacing w:val="-1"/>
          <w:sz w:val="24"/>
        </w:rPr>
        <w:t>reviews</w:t>
      </w:r>
      <w:r w:rsidRPr="0087588A">
        <w:rPr>
          <w:sz w:val="24"/>
        </w:rPr>
        <w:t xml:space="preserve"> needed. </w:t>
      </w:r>
      <w:r w:rsidRPr="0087588A">
        <w:rPr>
          <w:spacing w:val="-1"/>
          <w:sz w:val="24"/>
        </w:rPr>
        <w:t>This</w:t>
      </w:r>
      <w:r w:rsidRPr="0087588A">
        <w:rPr>
          <w:sz w:val="24"/>
        </w:rPr>
        <w:t xml:space="preserve"> </w:t>
      </w:r>
      <w:r w:rsidRPr="0087588A">
        <w:rPr>
          <w:spacing w:val="-1"/>
          <w:sz w:val="24"/>
        </w:rPr>
        <w:t xml:space="preserve">screen </w:t>
      </w:r>
      <w:r w:rsidRPr="0087588A">
        <w:rPr>
          <w:sz w:val="24"/>
        </w:rPr>
        <w:t xml:space="preserve">will </w:t>
      </w:r>
      <w:r w:rsidRPr="0087588A">
        <w:rPr>
          <w:spacing w:val="-1"/>
          <w:sz w:val="24"/>
        </w:rPr>
        <w:t>tell</w:t>
      </w:r>
      <w:r w:rsidRPr="0087588A">
        <w:rPr>
          <w:spacing w:val="77"/>
          <w:sz w:val="24"/>
        </w:rPr>
        <w:t xml:space="preserve"> </w:t>
      </w:r>
      <w:r w:rsidRPr="0087588A">
        <w:rPr>
          <w:sz w:val="24"/>
        </w:rPr>
        <w:t>you:</w:t>
      </w:r>
    </w:p>
    <w:p w:rsidR="00B204F6" w:rsidRPr="0087588A" w:rsidRDefault="00B204F6" w:rsidP="00BD6B23">
      <w:pPr>
        <w:pStyle w:val="InstructionalBullet1"/>
        <w:numPr>
          <w:ilvl w:val="0"/>
          <w:numId w:val="109"/>
        </w:numPr>
        <w:tabs>
          <w:tab w:val="num" w:pos="720"/>
        </w:tabs>
        <w:ind w:left="720"/>
        <w:rPr>
          <w:i w:val="0"/>
          <w:color w:val="auto"/>
          <w:sz w:val="24"/>
        </w:rPr>
      </w:pPr>
      <w:r w:rsidRPr="0087588A">
        <w:rPr>
          <w:i w:val="0"/>
          <w:color w:val="auto"/>
          <w:sz w:val="24"/>
        </w:rPr>
        <w:t>Time and date of admission</w:t>
      </w:r>
    </w:p>
    <w:p w:rsidR="00B204F6" w:rsidRPr="0087588A" w:rsidRDefault="00B204F6" w:rsidP="00BD6B23">
      <w:pPr>
        <w:pStyle w:val="InstructionalBullet1"/>
        <w:numPr>
          <w:ilvl w:val="0"/>
          <w:numId w:val="109"/>
        </w:numPr>
        <w:tabs>
          <w:tab w:val="num" w:pos="720"/>
        </w:tabs>
        <w:ind w:left="720"/>
        <w:rPr>
          <w:i w:val="0"/>
          <w:color w:val="auto"/>
          <w:sz w:val="24"/>
        </w:rPr>
      </w:pPr>
      <w:r w:rsidRPr="0087588A">
        <w:rPr>
          <w:i w:val="0"/>
          <w:color w:val="auto"/>
          <w:sz w:val="24"/>
        </w:rPr>
        <w:t>If the patient is discharged</w:t>
      </w:r>
    </w:p>
    <w:p w:rsidR="00B204F6" w:rsidRPr="0087588A" w:rsidRDefault="00B204F6" w:rsidP="00BD6B23">
      <w:pPr>
        <w:pStyle w:val="InstructionalBullet1"/>
        <w:numPr>
          <w:ilvl w:val="0"/>
          <w:numId w:val="109"/>
        </w:numPr>
        <w:tabs>
          <w:tab w:val="num" w:pos="720"/>
        </w:tabs>
        <w:ind w:left="720"/>
        <w:rPr>
          <w:i w:val="0"/>
          <w:color w:val="auto"/>
          <w:sz w:val="24"/>
        </w:rPr>
      </w:pPr>
      <w:r w:rsidRPr="0087588A">
        <w:rPr>
          <w:i w:val="0"/>
          <w:color w:val="auto"/>
          <w:sz w:val="24"/>
        </w:rPr>
        <w:t>When the last review was done</w:t>
      </w:r>
    </w:p>
    <w:p w:rsidR="00B204F6" w:rsidRPr="0087588A" w:rsidRDefault="00B204F6" w:rsidP="00BD6B23">
      <w:pPr>
        <w:pStyle w:val="InstructionalBullet1"/>
        <w:numPr>
          <w:ilvl w:val="0"/>
          <w:numId w:val="109"/>
        </w:numPr>
        <w:tabs>
          <w:tab w:val="num" w:pos="720"/>
        </w:tabs>
        <w:ind w:left="720"/>
        <w:rPr>
          <w:i w:val="0"/>
          <w:color w:val="auto"/>
          <w:sz w:val="24"/>
        </w:rPr>
      </w:pPr>
      <w:r w:rsidRPr="0087588A">
        <w:rPr>
          <w:i w:val="0"/>
          <w:color w:val="auto"/>
          <w:sz w:val="24"/>
        </w:rPr>
        <w:t>Whether criteria was met on the last review</w:t>
      </w:r>
    </w:p>
    <w:p w:rsidR="00B204F6" w:rsidRPr="0087588A" w:rsidRDefault="00B204F6" w:rsidP="008713B1">
      <w:pPr>
        <w:pStyle w:val="Heading4"/>
        <w:widowControl w:val="0"/>
        <w:tabs>
          <w:tab w:val="clear" w:pos="2394"/>
        </w:tabs>
        <w:spacing w:before="120" w:after="0"/>
        <w:ind w:left="864"/>
      </w:pPr>
      <w:bookmarkStart w:id="1797" w:name="_Toc479676273"/>
      <w:bookmarkStart w:id="1798" w:name="_Toc479632008"/>
      <w:bookmarkStart w:id="1799" w:name="_Toc499543979"/>
      <w:r w:rsidRPr="0087588A">
        <w:rPr>
          <w:u w:color="000000"/>
        </w:rPr>
        <w:t>Use the Assign Reviewer function.</w:t>
      </w:r>
      <w:r w:rsidRPr="0087588A">
        <w:rPr>
          <w:spacing w:val="-2"/>
          <w:u w:color="000000"/>
        </w:rPr>
        <w:t xml:space="preserve"> </w:t>
      </w:r>
      <w:r w:rsidRPr="0087588A">
        <w:rPr>
          <w:spacing w:val="-1"/>
          <w:u w:color="000000"/>
        </w:rPr>
        <w:t>This</w:t>
      </w:r>
      <w:r w:rsidRPr="0087588A">
        <w:rPr>
          <w:u w:color="000000"/>
        </w:rPr>
        <w:t xml:space="preserve"> </w:t>
      </w:r>
      <w:r w:rsidRPr="0087588A">
        <w:rPr>
          <w:spacing w:val="-1"/>
          <w:u w:color="000000"/>
        </w:rPr>
        <w:t>will</w:t>
      </w:r>
      <w:r w:rsidRPr="0087588A">
        <w:rPr>
          <w:u w:color="000000"/>
        </w:rPr>
        <w:t xml:space="preserve"> make it </w:t>
      </w:r>
      <w:r w:rsidRPr="0087588A">
        <w:rPr>
          <w:spacing w:val="-1"/>
          <w:u w:color="000000"/>
        </w:rPr>
        <w:t xml:space="preserve">easier </w:t>
      </w:r>
      <w:r w:rsidRPr="0087588A">
        <w:rPr>
          <w:u w:color="000000"/>
        </w:rPr>
        <w:t>for you to locate your</w:t>
      </w:r>
      <w:r w:rsidRPr="0087588A">
        <w:rPr>
          <w:spacing w:val="-1"/>
          <w:u w:color="000000"/>
        </w:rPr>
        <w:t xml:space="preserve"> </w:t>
      </w:r>
      <w:r w:rsidRPr="0087588A">
        <w:rPr>
          <w:u w:color="000000"/>
        </w:rPr>
        <w:t>patients</w:t>
      </w:r>
      <w:r w:rsidRPr="0087588A">
        <w:rPr>
          <w:spacing w:val="23"/>
        </w:rPr>
        <w:t xml:space="preserve"> </w:t>
      </w:r>
      <w:r w:rsidRPr="0087588A">
        <w:rPr>
          <w:u w:color="000000"/>
        </w:rPr>
        <w:t xml:space="preserve">on the </w:t>
      </w:r>
      <w:r w:rsidRPr="0087588A">
        <w:rPr>
          <w:spacing w:val="-1"/>
          <w:u w:color="000000"/>
        </w:rPr>
        <w:t>Patient</w:t>
      </w:r>
      <w:r w:rsidRPr="0087588A">
        <w:rPr>
          <w:u w:color="000000"/>
        </w:rPr>
        <w:t xml:space="preserve"> </w:t>
      </w:r>
      <w:r w:rsidRPr="0087588A">
        <w:rPr>
          <w:spacing w:val="-1"/>
          <w:u w:color="000000"/>
        </w:rPr>
        <w:t>Selection/Worklist</w:t>
      </w:r>
      <w:r w:rsidR="00A52D89" w:rsidRPr="0087588A">
        <w:rPr>
          <w:b w:val="0"/>
          <w:spacing w:val="-1"/>
          <w:u w:val="thick" w:color="000000"/>
        </w:rPr>
        <w:fldChar w:fldCharType="begin"/>
      </w:r>
      <w:r w:rsidR="00A52D89" w:rsidRPr="0087588A">
        <w:instrText xml:space="preserve"> XE "</w:instrText>
      </w:r>
      <w:r w:rsidR="00A52D89" w:rsidRPr="0087588A">
        <w:rPr>
          <w:spacing w:val="-1"/>
          <w:sz w:val="20"/>
        </w:rPr>
        <w:instrText>Patient</w:instrText>
      </w:r>
      <w:r w:rsidR="00A52D89" w:rsidRPr="0087588A">
        <w:rPr>
          <w:sz w:val="20"/>
        </w:rPr>
        <w:instrText xml:space="preserve"> </w:instrText>
      </w:r>
      <w:r w:rsidR="00A52D89" w:rsidRPr="0087588A">
        <w:rPr>
          <w:spacing w:val="-1"/>
          <w:sz w:val="20"/>
        </w:rPr>
        <w:instrText>Selection/Worklist</w:instrText>
      </w:r>
      <w:r w:rsidR="00A52D89" w:rsidRPr="0087588A">
        <w:instrText xml:space="preserve">" </w:instrText>
      </w:r>
      <w:r w:rsidR="00A52D89" w:rsidRPr="0087588A">
        <w:rPr>
          <w:b w:val="0"/>
          <w:spacing w:val="-1"/>
          <w:u w:val="thick" w:color="000000"/>
        </w:rPr>
        <w:fldChar w:fldCharType="end"/>
      </w:r>
      <w:r w:rsidRPr="0087588A">
        <w:rPr>
          <w:spacing w:val="-1"/>
        </w:rPr>
        <w:t>.</w:t>
      </w:r>
      <w:bookmarkEnd w:id="1797"/>
      <w:bookmarkEnd w:id="1798"/>
      <w:bookmarkEnd w:id="1799"/>
    </w:p>
    <w:p w:rsidR="00B204F6" w:rsidRPr="0087588A" w:rsidRDefault="00B204F6" w:rsidP="00B204F6">
      <w:pPr>
        <w:pStyle w:val="BodyText"/>
        <w:ind w:right="201"/>
      </w:pPr>
      <w:r w:rsidRPr="0087588A">
        <w:rPr>
          <w:spacing w:val="-1"/>
        </w:rPr>
        <w:t>When</w:t>
      </w:r>
      <w:r w:rsidRPr="0087588A">
        <w:t xml:space="preserve"> you do a review, </w:t>
      </w:r>
      <w:r w:rsidRPr="0087588A">
        <w:rPr>
          <w:spacing w:val="-1"/>
        </w:rPr>
        <w:t>NUMI</w:t>
      </w:r>
      <w:r w:rsidRPr="0087588A">
        <w:t xml:space="preserve"> </w:t>
      </w:r>
      <w:r w:rsidRPr="0087588A">
        <w:rPr>
          <w:spacing w:val="-1"/>
        </w:rPr>
        <w:t>automatically</w:t>
      </w:r>
      <w:r w:rsidRPr="0087588A">
        <w:t xml:space="preserve"> </w:t>
      </w:r>
      <w:r w:rsidRPr="0087588A">
        <w:rPr>
          <w:spacing w:val="-1"/>
        </w:rPr>
        <w:t>assigns</w:t>
      </w:r>
      <w:r w:rsidRPr="0087588A">
        <w:t xml:space="preserve"> you as</w:t>
      </w:r>
      <w:r w:rsidRPr="0087588A">
        <w:rPr>
          <w:spacing w:val="-1"/>
        </w:rPr>
        <w:t xml:space="preserve"> </w:t>
      </w:r>
      <w:r w:rsidRPr="0087588A">
        <w:t xml:space="preserve">the </w:t>
      </w:r>
      <w:r w:rsidRPr="0087588A">
        <w:rPr>
          <w:spacing w:val="-1"/>
        </w:rPr>
        <w:t>reviewer.</w:t>
      </w:r>
      <w:r w:rsidRPr="0087588A">
        <w:t xml:space="preserve"> If you</w:t>
      </w:r>
      <w:r w:rsidRPr="0087588A">
        <w:rPr>
          <w:spacing w:val="-1"/>
        </w:rPr>
        <w:t xml:space="preserve"> assign</w:t>
      </w:r>
      <w:r w:rsidRPr="0087588A">
        <w:t xml:space="preserve"> yourself</w:t>
      </w:r>
      <w:r w:rsidRPr="0087588A">
        <w:rPr>
          <w:spacing w:val="67"/>
        </w:rPr>
        <w:t xml:space="preserve"> </w:t>
      </w:r>
      <w:r w:rsidRPr="0087588A">
        <w:t xml:space="preserve">to new </w:t>
      </w:r>
      <w:r w:rsidRPr="0087588A">
        <w:rPr>
          <w:spacing w:val="-1"/>
        </w:rPr>
        <w:t>admissions</w:t>
      </w:r>
      <w:r w:rsidRPr="0087588A">
        <w:t xml:space="preserve"> in </w:t>
      </w:r>
      <w:r w:rsidRPr="0087588A">
        <w:rPr>
          <w:spacing w:val="-1"/>
        </w:rPr>
        <w:t>your</w:t>
      </w:r>
      <w:r w:rsidRPr="0087588A">
        <w:t xml:space="preserve"> area of</w:t>
      </w:r>
      <w:r w:rsidRPr="0087588A">
        <w:rPr>
          <w:spacing w:val="-1"/>
        </w:rPr>
        <w:t xml:space="preserve"> </w:t>
      </w:r>
      <w:r w:rsidRPr="0087588A">
        <w:t>responsibility</w:t>
      </w:r>
      <w:r w:rsidRPr="0087588A">
        <w:rPr>
          <w:spacing w:val="-2"/>
        </w:rPr>
        <w:t xml:space="preserve"> </w:t>
      </w:r>
      <w:r w:rsidRPr="0087588A">
        <w:t>every day,</w:t>
      </w:r>
      <w:r w:rsidRPr="0087588A">
        <w:rPr>
          <w:spacing w:val="-1"/>
        </w:rPr>
        <w:t xml:space="preserve"> then</w:t>
      </w:r>
      <w:r w:rsidRPr="0087588A">
        <w:t xml:space="preserve"> you can</w:t>
      </w:r>
      <w:r w:rsidRPr="0087588A">
        <w:rPr>
          <w:spacing w:val="-2"/>
        </w:rPr>
        <w:t xml:space="preserve"> </w:t>
      </w:r>
      <w:r w:rsidRPr="0087588A">
        <w:t xml:space="preserve">filter </w:t>
      </w:r>
      <w:r w:rsidRPr="0087588A">
        <w:rPr>
          <w:spacing w:val="-1"/>
        </w:rPr>
        <w:t>your</w:t>
      </w:r>
      <w:r w:rsidRPr="0087588A">
        <w:t xml:space="preserve"> facility</w:t>
      </w:r>
      <w:r w:rsidRPr="0087588A">
        <w:rPr>
          <w:spacing w:val="35"/>
        </w:rPr>
        <w:t xml:space="preserve"> </w:t>
      </w:r>
      <w:r w:rsidRPr="0087588A">
        <w:rPr>
          <w:spacing w:val="-1"/>
        </w:rPr>
        <w:t>Patient</w:t>
      </w:r>
      <w:r w:rsidRPr="0087588A">
        <w:t xml:space="preserve"> </w:t>
      </w:r>
      <w:r w:rsidRPr="0087588A">
        <w:rPr>
          <w:spacing w:val="-1"/>
        </w:rPr>
        <w:t>Selection/Worklist</w:t>
      </w:r>
      <w:r w:rsidR="00A52D89" w:rsidRPr="0087588A">
        <w:rPr>
          <w:b/>
          <w:spacing w:val="-1"/>
          <w:u w:val="thick" w:color="000000"/>
        </w:rPr>
        <w:fldChar w:fldCharType="begin"/>
      </w:r>
      <w:r w:rsidR="00A52D89" w:rsidRPr="0087588A">
        <w:instrText xml:space="preserve"> XE "</w:instrText>
      </w:r>
      <w:r w:rsidR="00A52D89" w:rsidRPr="0087588A">
        <w:rPr>
          <w:spacing w:val="-1"/>
          <w:sz w:val="20"/>
        </w:rPr>
        <w:instrText>Patient</w:instrText>
      </w:r>
      <w:r w:rsidR="00A52D89" w:rsidRPr="0087588A">
        <w:rPr>
          <w:sz w:val="20"/>
        </w:rPr>
        <w:instrText xml:space="preserve"> </w:instrText>
      </w:r>
      <w:r w:rsidR="00A52D89" w:rsidRPr="0087588A">
        <w:rPr>
          <w:spacing w:val="-1"/>
          <w:sz w:val="20"/>
        </w:rPr>
        <w:instrText>Selection/Worklist</w:instrText>
      </w:r>
      <w:r w:rsidR="00A52D89" w:rsidRPr="0087588A">
        <w:instrText xml:space="preserve">" </w:instrText>
      </w:r>
      <w:r w:rsidR="00A52D89" w:rsidRPr="0087588A">
        <w:rPr>
          <w:b/>
          <w:spacing w:val="-1"/>
          <w:u w:val="thick" w:color="000000"/>
        </w:rPr>
        <w:fldChar w:fldCharType="end"/>
      </w:r>
      <w:r w:rsidRPr="0087588A">
        <w:rPr>
          <w:spacing w:val="2"/>
        </w:rPr>
        <w:t xml:space="preserve"> </w:t>
      </w:r>
      <w:r w:rsidRPr="0087588A">
        <w:t xml:space="preserve">by your </w:t>
      </w:r>
      <w:r w:rsidRPr="0087588A">
        <w:rPr>
          <w:spacing w:val="-1"/>
        </w:rPr>
        <w:t>name,</w:t>
      </w:r>
      <w:r w:rsidRPr="0087588A">
        <w:t xml:space="preserve"> and you will have a </w:t>
      </w:r>
      <w:r w:rsidRPr="0087588A">
        <w:rPr>
          <w:spacing w:val="-1"/>
        </w:rPr>
        <w:t>complete</w:t>
      </w:r>
      <w:r w:rsidRPr="0087588A">
        <w:t xml:space="preserve"> </w:t>
      </w:r>
      <w:r w:rsidRPr="0087588A">
        <w:rPr>
          <w:spacing w:val="-1"/>
        </w:rPr>
        <w:t>listing</w:t>
      </w:r>
      <w:r w:rsidRPr="0087588A">
        <w:t xml:space="preserve"> of </w:t>
      </w:r>
      <w:r w:rsidRPr="0087588A">
        <w:rPr>
          <w:spacing w:val="-1"/>
        </w:rPr>
        <w:t>your</w:t>
      </w:r>
      <w:r w:rsidRPr="0087588A">
        <w:t xml:space="preserve"> active</w:t>
      </w:r>
      <w:r w:rsidRPr="0087588A">
        <w:rPr>
          <w:spacing w:val="73"/>
        </w:rPr>
        <w:t xml:space="preserve"> </w:t>
      </w:r>
      <w:r w:rsidRPr="0087588A">
        <w:rPr>
          <w:spacing w:val="-1"/>
        </w:rPr>
        <w:t>patient</w:t>
      </w:r>
      <w:r w:rsidRPr="0087588A">
        <w:t xml:space="preserve"> </w:t>
      </w:r>
      <w:r w:rsidRPr="0087588A">
        <w:rPr>
          <w:spacing w:val="-1"/>
        </w:rPr>
        <w:t>stays.</w:t>
      </w:r>
    </w:p>
    <w:p w:rsidR="00B204F6" w:rsidRPr="0087588A" w:rsidRDefault="00B204F6" w:rsidP="008713B1">
      <w:pPr>
        <w:pStyle w:val="Heading4"/>
        <w:widowControl w:val="0"/>
        <w:tabs>
          <w:tab w:val="clear" w:pos="2394"/>
        </w:tabs>
        <w:spacing w:before="120" w:after="0"/>
        <w:ind w:left="864"/>
        <w:rPr>
          <w:rFonts w:cs="Times New Roman"/>
        </w:rPr>
      </w:pPr>
      <w:bookmarkStart w:id="1800" w:name="_Toc479676274"/>
      <w:bookmarkStart w:id="1801" w:name="_Toc479632009"/>
      <w:bookmarkStart w:id="1802" w:name="_Toc499543980"/>
      <w:r w:rsidRPr="0087588A">
        <w:rPr>
          <w:u w:color="000000"/>
        </w:rPr>
        <w:t xml:space="preserve">Use your Gains and </w:t>
      </w:r>
      <w:r w:rsidRPr="0087588A">
        <w:rPr>
          <w:spacing w:val="-1"/>
          <w:u w:color="000000"/>
        </w:rPr>
        <w:t>Losses</w:t>
      </w:r>
      <w:r w:rsidRPr="0087588A">
        <w:rPr>
          <w:u w:color="000000"/>
        </w:rPr>
        <w:t xml:space="preserve"> </w:t>
      </w:r>
      <w:r w:rsidRPr="0087588A">
        <w:rPr>
          <w:spacing w:val="-1"/>
          <w:u w:color="000000"/>
        </w:rPr>
        <w:t xml:space="preserve">(G&amp;L) </w:t>
      </w:r>
      <w:r w:rsidRPr="0087588A">
        <w:rPr>
          <w:u w:color="000000"/>
        </w:rPr>
        <w:t xml:space="preserve">or Ward Roster </w:t>
      </w:r>
      <w:r w:rsidRPr="0087588A">
        <w:rPr>
          <w:spacing w:val="-1"/>
          <w:u w:color="000000"/>
        </w:rPr>
        <w:t>reports</w:t>
      </w:r>
      <w:r w:rsidRPr="0087588A">
        <w:rPr>
          <w:u w:color="000000"/>
        </w:rPr>
        <w:t xml:space="preserve"> to confirm</w:t>
      </w:r>
      <w:r w:rsidRPr="0087588A">
        <w:rPr>
          <w:spacing w:val="-1"/>
          <w:u w:color="000000"/>
        </w:rPr>
        <w:t xml:space="preserve"> </w:t>
      </w:r>
      <w:r w:rsidRPr="0087588A">
        <w:rPr>
          <w:u w:color="000000"/>
        </w:rPr>
        <w:t xml:space="preserve">that all </w:t>
      </w:r>
      <w:r w:rsidRPr="0087588A">
        <w:rPr>
          <w:spacing w:val="-1"/>
          <w:u w:color="000000"/>
        </w:rPr>
        <w:t>admissions</w:t>
      </w:r>
      <w:r w:rsidRPr="0087588A">
        <w:rPr>
          <w:spacing w:val="43"/>
        </w:rPr>
        <w:t xml:space="preserve"> </w:t>
      </w:r>
      <w:r w:rsidRPr="0087588A">
        <w:rPr>
          <w:u w:color="000000"/>
        </w:rPr>
        <w:t xml:space="preserve">are appearing in </w:t>
      </w:r>
      <w:r w:rsidRPr="0087588A">
        <w:rPr>
          <w:spacing w:val="-1"/>
          <w:u w:color="000000"/>
        </w:rPr>
        <w:t>NUMI</w:t>
      </w:r>
      <w:r w:rsidRPr="0087588A">
        <w:rPr>
          <w:spacing w:val="-1"/>
        </w:rPr>
        <w:t>.</w:t>
      </w:r>
      <w:bookmarkEnd w:id="1800"/>
      <w:bookmarkEnd w:id="1801"/>
      <w:bookmarkEnd w:id="1802"/>
    </w:p>
    <w:p w:rsidR="00B204F6" w:rsidRPr="0087588A" w:rsidRDefault="00B204F6" w:rsidP="00B204F6">
      <w:pPr>
        <w:pStyle w:val="BodyText"/>
        <w:ind w:right="107"/>
      </w:pPr>
      <w:r w:rsidRPr="0087588A">
        <w:rPr>
          <w:spacing w:val="-1"/>
        </w:rPr>
        <w:t>Occasionally</w:t>
      </w:r>
      <w:r w:rsidRPr="0087588A">
        <w:t xml:space="preserve"> </w:t>
      </w:r>
      <w:r w:rsidRPr="0087588A">
        <w:rPr>
          <w:spacing w:val="-1"/>
        </w:rPr>
        <w:t>patient</w:t>
      </w:r>
      <w:r w:rsidRPr="0087588A">
        <w:t xml:space="preserve"> </w:t>
      </w:r>
      <w:r w:rsidRPr="0087588A">
        <w:rPr>
          <w:spacing w:val="-1"/>
        </w:rPr>
        <w:t>admissions</w:t>
      </w:r>
      <w:r w:rsidRPr="0087588A">
        <w:t xml:space="preserve"> are not picked</w:t>
      </w:r>
      <w:r w:rsidRPr="0087588A">
        <w:rPr>
          <w:spacing w:val="-1"/>
        </w:rPr>
        <w:t xml:space="preserve"> </w:t>
      </w:r>
      <w:r w:rsidRPr="0087588A">
        <w:t xml:space="preserve">up by the </w:t>
      </w:r>
      <w:r w:rsidRPr="0087588A">
        <w:rPr>
          <w:spacing w:val="-1"/>
        </w:rPr>
        <w:t>NUMI</w:t>
      </w:r>
      <w:r w:rsidRPr="0087588A">
        <w:t xml:space="preserve"> </w:t>
      </w:r>
      <w:r w:rsidR="00143665" w:rsidRPr="0087588A">
        <w:t>synchronizer.</w:t>
      </w:r>
      <w:r w:rsidR="00143665" w:rsidRPr="0087588A">
        <w:rPr>
          <w:spacing w:val="-1"/>
        </w:rPr>
        <w:t xml:space="preserve"> When</w:t>
      </w:r>
      <w:r w:rsidRPr="0087588A">
        <w:t xml:space="preserve"> this</w:t>
      </w:r>
      <w:r w:rsidRPr="0087588A">
        <w:rPr>
          <w:spacing w:val="59"/>
        </w:rPr>
        <w:t xml:space="preserve"> </w:t>
      </w:r>
      <w:r w:rsidRPr="0087588A">
        <w:t xml:space="preserve">happens, you can add </w:t>
      </w:r>
      <w:r w:rsidRPr="0087588A">
        <w:rPr>
          <w:spacing w:val="-1"/>
        </w:rPr>
        <w:t>that</w:t>
      </w:r>
      <w:r w:rsidRPr="0087588A">
        <w:t xml:space="preserve"> patient </w:t>
      </w:r>
      <w:r w:rsidRPr="0087588A">
        <w:rPr>
          <w:spacing w:val="-1"/>
        </w:rPr>
        <w:t>through</w:t>
      </w:r>
      <w:r w:rsidRPr="0087588A">
        <w:t xml:space="preserve"> the Synch with Vista feature. If you </w:t>
      </w:r>
      <w:r w:rsidRPr="0087588A">
        <w:rPr>
          <w:spacing w:val="-1"/>
        </w:rPr>
        <w:t>make</w:t>
      </w:r>
      <w:r w:rsidRPr="0087588A">
        <w:t xml:space="preserve"> certain that</w:t>
      </w:r>
      <w:r w:rsidRPr="0087588A">
        <w:rPr>
          <w:spacing w:val="21"/>
        </w:rPr>
        <w:t xml:space="preserve"> </w:t>
      </w:r>
      <w:r w:rsidRPr="0087588A">
        <w:t xml:space="preserve">all </w:t>
      </w:r>
      <w:r w:rsidRPr="0087588A">
        <w:rPr>
          <w:spacing w:val="-1"/>
        </w:rPr>
        <w:t>admissions</w:t>
      </w:r>
      <w:r w:rsidRPr="0087588A">
        <w:t xml:space="preserve"> are </w:t>
      </w:r>
      <w:r w:rsidRPr="0087588A">
        <w:rPr>
          <w:spacing w:val="-1"/>
        </w:rPr>
        <w:t>captured</w:t>
      </w:r>
      <w:r w:rsidRPr="0087588A">
        <w:t xml:space="preserve"> every </w:t>
      </w:r>
      <w:r w:rsidRPr="0087588A">
        <w:rPr>
          <w:spacing w:val="-1"/>
        </w:rPr>
        <w:t>day,</w:t>
      </w:r>
      <w:r w:rsidRPr="0087588A">
        <w:t xml:space="preserve"> your </w:t>
      </w:r>
      <w:r w:rsidRPr="0087588A">
        <w:rPr>
          <w:spacing w:val="-1"/>
        </w:rPr>
        <w:t>patient</w:t>
      </w:r>
      <w:r w:rsidRPr="0087588A">
        <w:t xml:space="preserve"> stay</w:t>
      </w:r>
      <w:r w:rsidRPr="0087588A">
        <w:rPr>
          <w:spacing w:val="-1"/>
        </w:rPr>
        <w:t xml:space="preserve"> list</w:t>
      </w:r>
      <w:r w:rsidRPr="0087588A">
        <w:t xml:space="preserve"> </w:t>
      </w:r>
      <w:r w:rsidRPr="0087588A">
        <w:rPr>
          <w:spacing w:val="-1"/>
        </w:rPr>
        <w:t>will</w:t>
      </w:r>
      <w:r w:rsidRPr="0087588A">
        <w:t xml:space="preserve"> be </w:t>
      </w:r>
      <w:r w:rsidRPr="0087588A">
        <w:rPr>
          <w:spacing w:val="-1"/>
        </w:rPr>
        <w:t>complete.</w:t>
      </w:r>
    </w:p>
    <w:p w:rsidR="00B204F6" w:rsidRPr="0087588A" w:rsidRDefault="00B204F6" w:rsidP="008713B1">
      <w:pPr>
        <w:pStyle w:val="Heading4"/>
        <w:widowControl w:val="0"/>
        <w:tabs>
          <w:tab w:val="clear" w:pos="2394"/>
        </w:tabs>
        <w:spacing w:before="120" w:after="0"/>
        <w:ind w:left="864"/>
      </w:pPr>
      <w:bookmarkStart w:id="1803" w:name="_Toc479676275"/>
      <w:bookmarkStart w:id="1804" w:name="_Toc479632010"/>
      <w:bookmarkStart w:id="1805" w:name="_Toc499543981"/>
      <w:r w:rsidRPr="0087588A">
        <w:rPr>
          <w:u w:color="000000"/>
        </w:rPr>
        <w:t xml:space="preserve">Use short </w:t>
      </w:r>
      <w:r w:rsidRPr="0087588A">
        <w:rPr>
          <w:spacing w:val="-1"/>
          <w:u w:color="000000"/>
        </w:rPr>
        <w:t>cuts</w:t>
      </w:r>
      <w:r w:rsidRPr="0087588A">
        <w:rPr>
          <w:u w:color="000000"/>
        </w:rPr>
        <w:t xml:space="preserve"> and best practices </w:t>
      </w:r>
      <w:r w:rsidRPr="0087588A">
        <w:rPr>
          <w:spacing w:val="-1"/>
          <w:u w:color="000000"/>
        </w:rPr>
        <w:t>whenever</w:t>
      </w:r>
      <w:r w:rsidRPr="0087588A">
        <w:rPr>
          <w:u w:color="000000"/>
        </w:rPr>
        <w:t xml:space="preserve"> possible</w:t>
      </w:r>
      <w:r w:rsidRPr="0087588A">
        <w:t>.</w:t>
      </w:r>
      <w:bookmarkEnd w:id="1803"/>
      <w:bookmarkEnd w:id="1804"/>
      <w:bookmarkEnd w:id="1805"/>
    </w:p>
    <w:p w:rsidR="00B204F6" w:rsidRPr="0087588A" w:rsidRDefault="00B204F6" w:rsidP="00B204F6">
      <w:pPr>
        <w:pStyle w:val="BodyText"/>
        <w:ind w:right="107"/>
      </w:pPr>
      <w:r w:rsidRPr="0087588A">
        <w:t xml:space="preserve">As you </w:t>
      </w:r>
      <w:r w:rsidRPr="0087588A">
        <w:rPr>
          <w:spacing w:val="-1"/>
        </w:rPr>
        <w:t>work</w:t>
      </w:r>
      <w:r w:rsidRPr="0087588A">
        <w:t xml:space="preserve"> with </w:t>
      </w:r>
      <w:r w:rsidRPr="0087588A">
        <w:rPr>
          <w:spacing w:val="-1"/>
        </w:rPr>
        <w:t>NUMI,</w:t>
      </w:r>
      <w:r w:rsidRPr="0087588A">
        <w:t xml:space="preserve"> you will </w:t>
      </w:r>
      <w:r w:rsidRPr="0087588A">
        <w:rPr>
          <w:spacing w:val="-1"/>
        </w:rPr>
        <w:t>find</w:t>
      </w:r>
      <w:r w:rsidRPr="0087588A">
        <w:rPr>
          <w:spacing w:val="1"/>
        </w:rPr>
        <w:t xml:space="preserve"> </w:t>
      </w:r>
      <w:r w:rsidRPr="0087588A">
        <w:t xml:space="preserve">the </w:t>
      </w:r>
      <w:r w:rsidRPr="0087588A">
        <w:rPr>
          <w:spacing w:val="-1"/>
        </w:rPr>
        <w:t>workflow</w:t>
      </w:r>
      <w:r w:rsidRPr="0087588A">
        <w:t xml:space="preserve"> that</w:t>
      </w:r>
      <w:r w:rsidRPr="0087588A">
        <w:rPr>
          <w:spacing w:val="-1"/>
        </w:rPr>
        <w:t xml:space="preserve"> </w:t>
      </w:r>
      <w:r w:rsidRPr="0087588A">
        <w:t>is best for you.</w:t>
      </w:r>
      <w:r w:rsidRPr="0087588A">
        <w:rPr>
          <w:spacing w:val="-1"/>
        </w:rPr>
        <w:t xml:space="preserve"> </w:t>
      </w:r>
      <w:r w:rsidRPr="0087588A">
        <w:t xml:space="preserve">Here are </w:t>
      </w:r>
      <w:r w:rsidRPr="0087588A">
        <w:rPr>
          <w:spacing w:val="-1"/>
        </w:rPr>
        <w:t>some</w:t>
      </w:r>
      <w:r w:rsidRPr="0087588A">
        <w:t xml:space="preserve"> things</w:t>
      </w:r>
      <w:r w:rsidRPr="0087588A">
        <w:rPr>
          <w:spacing w:val="35"/>
        </w:rPr>
        <w:t xml:space="preserve"> </w:t>
      </w:r>
      <w:r w:rsidRPr="0087588A">
        <w:t xml:space="preserve">that are </w:t>
      </w:r>
      <w:r w:rsidRPr="0087588A">
        <w:rPr>
          <w:spacing w:val="-1"/>
        </w:rPr>
        <w:t>time-savers:</w:t>
      </w:r>
    </w:p>
    <w:p w:rsidR="00B204F6" w:rsidRPr="0087588A" w:rsidRDefault="00B204F6" w:rsidP="00BD6B23">
      <w:pPr>
        <w:pStyle w:val="BodyText"/>
        <w:widowControl w:val="0"/>
        <w:numPr>
          <w:ilvl w:val="0"/>
          <w:numId w:val="109"/>
        </w:numPr>
        <w:tabs>
          <w:tab w:val="left" w:pos="460"/>
        </w:tabs>
        <w:spacing w:before="0" w:after="0" w:line="293" w:lineRule="exact"/>
      </w:pPr>
      <w:r w:rsidRPr="0087588A">
        <w:t xml:space="preserve">Navigate </w:t>
      </w:r>
      <w:r w:rsidRPr="0087588A">
        <w:rPr>
          <w:spacing w:val="-1"/>
        </w:rPr>
        <w:t>around</w:t>
      </w:r>
      <w:r w:rsidRPr="0087588A">
        <w:t xml:space="preserve"> the system</w:t>
      </w:r>
      <w:r w:rsidRPr="0087588A">
        <w:rPr>
          <w:spacing w:val="-2"/>
        </w:rPr>
        <w:t xml:space="preserve"> </w:t>
      </w:r>
      <w:r w:rsidRPr="0087588A">
        <w:t>using the 4 tabs</w:t>
      </w:r>
    </w:p>
    <w:p w:rsidR="00B204F6" w:rsidRPr="0087588A" w:rsidRDefault="00B204F6" w:rsidP="00BD6B23">
      <w:pPr>
        <w:pStyle w:val="BodyText"/>
        <w:widowControl w:val="0"/>
        <w:numPr>
          <w:ilvl w:val="0"/>
          <w:numId w:val="109"/>
        </w:numPr>
        <w:tabs>
          <w:tab w:val="left" w:pos="460"/>
        </w:tabs>
        <w:spacing w:before="0" w:after="0"/>
        <w:ind w:right="305"/>
      </w:pPr>
      <w:r w:rsidRPr="0087588A">
        <w:t>Filter your</w:t>
      </w:r>
      <w:r w:rsidRPr="0087588A">
        <w:rPr>
          <w:spacing w:val="1"/>
        </w:rPr>
        <w:t xml:space="preserve"> </w:t>
      </w:r>
      <w:r w:rsidRPr="0087588A">
        <w:rPr>
          <w:spacing w:val="-1"/>
        </w:rPr>
        <w:t>Patient</w:t>
      </w:r>
      <w:r w:rsidRPr="0087588A">
        <w:t xml:space="preserve"> </w:t>
      </w:r>
      <w:r w:rsidRPr="0087588A">
        <w:rPr>
          <w:spacing w:val="-1"/>
        </w:rPr>
        <w:t>Selection/Worklist</w:t>
      </w:r>
      <w:r w:rsidR="00CA23EA" w:rsidRPr="0087588A">
        <w:rPr>
          <w:b/>
          <w:spacing w:val="-1"/>
          <w:u w:val="thick" w:color="000000"/>
        </w:rPr>
        <w:fldChar w:fldCharType="begin"/>
      </w:r>
      <w:r w:rsidR="00CA23EA" w:rsidRPr="0087588A">
        <w:instrText xml:space="preserve"> XE "</w:instrText>
      </w:r>
      <w:r w:rsidR="00CA23EA" w:rsidRPr="0087588A">
        <w:rPr>
          <w:spacing w:val="-1"/>
          <w:sz w:val="20"/>
        </w:rPr>
        <w:instrText>Patient</w:instrText>
      </w:r>
      <w:r w:rsidR="00CA23EA" w:rsidRPr="0087588A">
        <w:rPr>
          <w:sz w:val="20"/>
        </w:rPr>
        <w:instrText xml:space="preserve"> </w:instrText>
      </w:r>
      <w:r w:rsidR="00CA23EA" w:rsidRPr="0087588A">
        <w:rPr>
          <w:spacing w:val="-1"/>
          <w:sz w:val="20"/>
        </w:rPr>
        <w:instrText>Selection/Worklist</w:instrText>
      </w:r>
      <w:r w:rsidR="00CA23EA" w:rsidRPr="0087588A">
        <w:instrText xml:space="preserve">" </w:instrText>
      </w:r>
      <w:r w:rsidR="00CA23EA" w:rsidRPr="0087588A">
        <w:rPr>
          <w:b/>
          <w:spacing w:val="-1"/>
          <w:u w:val="thick" w:color="000000"/>
        </w:rPr>
        <w:fldChar w:fldCharType="end"/>
      </w:r>
      <w:r w:rsidRPr="0087588A">
        <w:rPr>
          <w:spacing w:val="-1"/>
        </w:rPr>
        <w:t>–</w:t>
      </w:r>
      <w:r w:rsidRPr="0087588A">
        <w:rPr>
          <w:spacing w:val="1"/>
        </w:rPr>
        <w:t xml:space="preserve"> </w:t>
      </w:r>
      <w:r w:rsidRPr="0087588A">
        <w:rPr>
          <w:spacing w:val="-1"/>
        </w:rPr>
        <w:t>make</w:t>
      </w:r>
      <w:r w:rsidRPr="0087588A">
        <w:t xml:space="preserve"> sure</w:t>
      </w:r>
      <w:r w:rsidRPr="0087588A">
        <w:rPr>
          <w:spacing w:val="-1"/>
        </w:rPr>
        <w:t xml:space="preserve"> </w:t>
      </w:r>
      <w:r w:rsidRPr="0087588A">
        <w:t xml:space="preserve">everyone gets an </w:t>
      </w:r>
      <w:r w:rsidRPr="0087588A">
        <w:rPr>
          <w:spacing w:val="-1"/>
        </w:rPr>
        <w:t>admission</w:t>
      </w:r>
      <w:r w:rsidRPr="0087588A">
        <w:t xml:space="preserve"> </w:t>
      </w:r>
      <w:r w:rsidRPr="0087588A">
        <w:rPr>
          <w:spacing w:val="-1"/>
        </w:rPr>
        <w:t>review.</w:t>
      </w:r>
      <w:r w:rsidRPr="0087588A">
        <w:t xml:space="preserve"> </w:t>
      </w:r>
      <w:r w:rsidRPr="0087588A">
        <w:rPr>
          <w:spacing w:val="-1"/>
        </w:rPr>
        <w:t>They</w:t>
      </w:r>
      <w:r w:rsidRPr="0087588A">
        <w:rPr>
          <w:spacing w:val="75"/>
        </w:rPr>
        <w:t xml:space="preserve"> </w:t>
      </w:r>
      <w:r w:rsidRPr="0087588A">
        <w:t xml:space="preserve">will </w:t>
      </w:r>
      <w:r w:rsidRPr="0087588A">
        <w:rPr>
          <w:spacing w:val="-1"/>
        </w:rPr>
        <w:t>then</w:t>
      </w:r>
      <w:r w:rsidRPr="0087588A">
        <w:t xml:space="preserve"> be in your list </w:t>
      </w:r>
      <w:r w:rsidRPr="0087588A">
        <w:rPr>
          <w:spacing w:val="-1"/>
        </w:rPr>
        <w:t>daily</w:t>
      </w:r>
      <w:r w:rsidRPr="0087588A">
        <w:t xml:space="preserve"> until </w:t>
      </w:r>
      <w:r w:rsidRPr="0087588A">
        <w:rPr>
          <w:spacing w:val="-1"/>
        </w:rPr>
        <w:t>you</w:t>
      </w:r>
      <w:r w:rsidRPr="0087588A">
        <w:t xml:space="preserve"> </w:t>
      </w:r>
      <w:r w:rsidRPr="0087588A">
        <w:rPr>
          <w:spacing w:val="-1"/>
        </w:rPr>
        <w:t>dismiss</w:t>
      </w:r>
      <w:r w:rsidRPr="0087588A">
        <w:t xml:space="preserve"> </w:t>
      </w:r>
      <w:r w:rsidRPr="0087588A">
        <w:rPr>
          <w:spacing w:val="-1"/>
        </w:rPr>
        <w:t>them.</w:t>
      </w:r>
    </w:p>
    <w:p w:rsidR="00B204F6" w:rsidRPr="0087588A" w:rsidRDefault="00B204F6" w:rsidP="00BD6B23">
      <w:pPr>
        <w:pStyle w:val="BodyText"/>
        <w:widowControl w:val="0"/>
        <w:numPr>
          <w:ilvl w:val="0"/>
          <w:numId w:val="109"/>
        </w:numPr>
        <w:tabs>
          <w:tab w:val="left" w:pos="460"/>
        </w:tabs>
        <w:spacing w:before="0" w:after="0"/>
      </w:pPr>
      <w:r w:rsidRPr="0087588A">
        <w:t xml:space="preserve">Use the Copy Review function </w:t>
      </w:r>
      <w:r w:rsidRPr="0087588A">
        <w:rPr>
          <w:spacing w:val="-1"/>
        </w:rPr>
        <w:t>as</w:t>
      </w:r>
      <w:r w:rsidRPr="0087588A">
        <w:t xml:space="preserve"> </w:t>
      </w:r>
      <w:r w:rsidRPr="0087588A">
        <w:rPr>
          <w:spacing w:val="-1"/>
        </w:rPr>
        <w:t>much</w:t>
      </w:r>
      <w:r w:rsidRPr="0087588A">
        <w:t xml:space="preserve"> as </w:t>
      </w:r>
      <w:r w:rsidRPr="0087588A">
        <w:rPr>
          <w:spacing w:val="-1"/>
        </w:rPr>
        <w:t>possible…especially</w:t>
      </w:r>
      <w:r w:rsidRPr="0087588A">
        <w:t xml:space="preserve"> after </w:t>
      </w:r>
      <w:r w:rsidRPr="0087588A">
        <w:rPr>
          <w:spacing w:val="-1"/>
        </w:rPr>
        <w:t>weekends.</w:t>
      </w:r>
    </w:p>
    <w:p w:rsidR="00B204F6" w:rsidRPr="0087588A" w:rsidRDefault="00B204F6" w:rsidP="00BD6B23">
      <w:pPr>
        <w:pStyle w:val="BodyText"/>
        <w:widowControl w:val="0"/>
        <w:numPr>
          <w:ilvl w:val="0"/>
          <w:numId w:val="109"/>
        </w:numPr>
        <w:tabs>
          <w:tab w:val="left" w:pos="460"/>
        </w:tabs>
        <w:spacing w:before="0" w:after="0"/>
        <w:ind w:right="197"/>
      </w:pPr>
      <w:r w:rsidRPr="0087588A">
        <w:rPr>
          <w:spacing w:val="-1"/>
        </w:rPr>
        <w:t>Some</w:t>
      </w:r>
      <w:r w:rsidRPr="0087588A">
        <w:t xml:space="preserve"> people </w:t>
      </w:r>
      <w:r w:rsidRPr="0087588A">
        <w:rPr>
          <w:spacing w:val="-1"/>
        </w:rPr>
        <w:t>make</w:t>
      </w:r>
      <w:r w:rsidRPr="0087588A">
        <w:t xml:space="preserve"> brief </w:t>
      </w:r>
      <w:r w:rsidRPr="0087588A">
        <w:rPr>
          <w:spacing w:val="-1"/>
        </w:rPr>
        <w:t>written</w:t>
      </w:r>
      <w:r w:rsidRPr="0087588A">
        <w:t xml:space="preserve"> notes </w:t>
      </w:r>
      <w:r w:rsidRPr="0087588A">
        <w:rPr>
          <w:spacing w:val="-1"/>
        </w:rPr>
        <w:t>while</w:t>
      </w:r>
      <w:r w:rsidRPr="0087588A">
        <w:t xml:space="preserve"> in </w:t>
      </w:r>
      <w:r w:rsidRPr="0087588A">
        <w:rPr>
          <w:spacing w:val="-1"/>
        </w:rPr>
        <w:t>CPRS</w:t>
      </w:r>
      <w:r w:rsidRPr="0087588A">
        <w:t xml:space="preserve"> or on the units</w:t>
      </w:r>
      <w:r w:rsidRPr="0087588A">
        <w:rPr>
          <w:spacing w:val="2"/>
        </w:rPr>
        <w:t xml:space="preserve"> </w:t>
      </w:r>
      <w:r w:rsidRPr="0087588A">
        <w:t>and</w:t>
      </w:r>
      <w:r w:rsidRPr="0087588A">
        <w:rPr>
          <w:spacing w:val="-1"/>
        </w:rPr>
        <w:t xml:space="preserve"> </w:t>
      </w:r>
      <w:r w:rsidRPr="0087588A">
        <w:t>enter</w:t>
      </w:r>
      <w:r w:rsidRPr="0087588A">
        <w:rPr>
          <w:spacing w:val="-1"/>
        </w:rPr>
        <w:t xml:space="preserve"> reviews</w:t>
      </w:r>
      <w:r w:rsidRPr="0087588A">
        <w:t xml:space="preserve"> all</w:t>
      </w:r>
      <w:r w:rsidRPr="0087588A">
        <w:rPr>
          <w:spacing w:val="-1"/>
        </w:rPr>
        <w:t xml:space="preserve"> </w:t>
      </w:r>
      <w:r w:rsidRPr="0087588A">
        <w:t>at</w:t>
      </w:r>
      <w:r w:rsidRPr="0087588A">
        <w:rPr>
          <w:spacing w:val="41"/>
        </w:rPr>
        <w:t xml:space="preserve"> </w:t>
      </w:r>
      <w:r w:rsidRPr="0087588A">
        <w:t xml:space="preserve">once. Others prefer to </w:t>
      </w:r>
      <w:r w:rsidRPr="0087588A">
        <w:rPr>
          <w:spacing w:val="-1"/>
        </w:rPr>
        <w:t>toggle</w:t>
      </w:r>
      <w:r w:rsidRPr="0087588A">
        <w:t xml:space="preserve"> back </w:t>
      </w:r>
      <w:r w:rsidRPr="0087588A">
        <w:rPr>
          <w:spacing w:val="-1"/>
        </w:rPr>
        <w:t>and</w:t>
      </w:r>
      <w:r w:rsidRPr="0087588A">
        <w:t xml:space="preserve"> forth between </w:t>
      </w:r>
      <w:r w:rsidRPr="0087588A">
        <w:rPr>
          <w:spacing w:val="-1"/>
        </w:rPr>
        <w:t>NUMI</w:t>
      </w:r>
      <w:r w:rsidRPr="0087588A">
        <w:t xml:space="preserve"> and </w:t>
      </w:r>
      <w:r w:rsidRPr="0087588A">
        <w:rPr>
          <w:spacing w:val="-1"/>
        </w:rPr>
        <w:t>CPRS</w:t>
      </w:r>
      <w:r w:rsidRPr="0087588A">
        <w:t xml:space="preserve"> while doing reviews.</w:t>
      </w:r>
    </w:p>
    <w:p w:rsidR="00B204F6" w:rsidRPr="0087588A" w:rsidRDefault="00B204F6" w:rsidP="008713B1">
      <w:pPr>
        <w:pStyle w:val="Heading4"/>
        <w:widowControl w:val="0"/>
        <w:tabs>
          <w:tab w:val="clear" w:pos="2394"/>
        </w:tabs>
        <w:spacing w:before="120" w:after="0"/>
        <w:ind w:left="864"/>
        <w:rPr>
          <w:rFonts w:cs="Times New Roman"/>
        </w:rPr>
      </w:pPr>
      <w:bookmarkStart w:id="1806" w:name="_Toc479676276"/>
      <w:bookmarkStart w:id="1807" w:name="_Toc479632011"/>
      <w:bookmarkStart w:id="1808" w:name="_Toc499543982"/>
      <w:r w:rsidRPr="0087588A">
        <w:rPr>
          <w:u w:color="000000"/>
        </w:rPr>
        <w:t xml:space="preserve">Use </w:t>
      </w:r>
      <w:r w:rsidRPr="0087588A">
        <w:rPr>
          <w:spacing w:val="-1"/>
          <w:u w:color="000000"/>
        </w:rPr>
        <w:t>Clinical</w:t>
      </w:r>
      <w:r w:rsidRPr="0087588A">
        <w:rPr>
          <w:u w:color="000000"/>
        </w:rPr>
        <w:t xml:space="preserve"> Comments fields </w:t>
      </w:r>
      <w:r w:rsidRPr="0087588A">
        <w:rPr>
          <w:spacing w:val="-1"/>
          <w:u w:color="000000"/>
        </w:rPr>
        <w:t>strategically</w:t>
      </w:r>
      <w:r w:rsidRPr="0087588A">
        <w:rPr>
          <w:spacing w:val="-1"/>
        </w:rPr>
        <w:t>.</w:t>
      </w:r>
      <w:bookmarkEnd w:id="1806"/>
      <w:bookmarkEnd w:id="1807"/>
      <w:bookmarkEnd w:id="1808"/>
    </w:p>
    <w:p w:rsidR="00B204F6" w:rsidRPr="0087588A" w:rsidRDefault="00B204F6" w:rsidP="00B204F6">
      <w:pPr>
        <w:pStyle w:val="BodyText"/>
        <w:ind w:right="145"/>
      </w:pPr>
      <w:r w:rsidRPr="0087588A">
        <w:t xml:space="preserve">Enter </w:t>
      </w:r>
      <w:r w:rsidRPr="0087588A">
        <w:rPr>
          <w:spacing w:val="-1"/>
        </w:rPr>
        <w:t>information</w:t>
      </w:r>
      <w:r w:rsidRPr="0087588A">
        <w:t xml:space="preserve"> in the </w:t>
      </w:r>
      <w:r w:rsidRPr="0087588A">
        <w:rPr>
          <w:spacing w:val="-1"/>
        </w:rPr>
        <w:t>Clinical</w:t>
      </w:r>
      <w:r w:rsidRPr="0087588A">
        <w:t xml:space="preserve"> </w:t>
      </w:r>
      <w:r w:rsidRPr="0087588A">
        <w:rPr>
          <w:spacing w:val="-1"/>
        </w:rPr>
        <w:t>Comments</w:t>
      </w:r>
      <w:r w:rsidRPr="0087588A">
        <w:t xml:space="preserve"> boxes that will </w:t>
      </w:r>
      <w:r w:rsidRPr="0087588A">
        <w:rPr>
          <w:spacing w:val="-1"/>
        </w:rPr>
        <w:t>assist</w:t>
      </w:r>
      <w:r w:rsidRPr="0087588A">
        <w:t xml:space="preserve"> you in identifying critical</w:t>
      </w:r>
      <w:r w:rsidRPr="0087588A">
        <w:rPr>
          <w:spacing w:val="47"/>
        </w:rPr>
        <w:t xml:space="preserve"> </w:t>
      </w:r>
      <w:r w:rsidRPr="0087588A">
        <w:t xml:space="preserve">issues with </w:t>
      </w:r>
      <w:r w:rsidRPr="0087588A">
        <w:rPr>
          <w:spacing w:val="-1"/>
        </w:rPr>
        <w:t>this</w:t>
      </w:r>
      <w:r w:rsidRPr="0087588A">
        <w:t xml:space="preserve"> stay</w:t>
      </w:r>
      <w:r w:rsidRPr="0087588A">
        <w:rPr>
          <w:spacing w:val="-2"/>
        </w:rPr>
        <w:t xml:space="preserve"> </w:t>
      </w:r>
      <w:r w:rsidRPr="0087588A">
        <w:t>and</w:t>
      </w:r>
      <w:r w:rsidRPr="0087588A">
        <w:rPr>
          <w:spacing w:val="-1"/>
        </w:rPr>
        <w:t xml:space="preserve"> </w:t>
      </w:r>
      <w:r w:rsidRPr="0087588A">
        <w:t xml:space="preserve">jog your </w:t>
      </w:r>
      <w:r w:rsidRPr="0087588A">
        <w:rPr>
          <w:spacing w:val="-1"/>
        </w:rPr>
        <w:t>memory</w:t>
      </w:r>
      <w:r w:rsidRPr="0087588A">
        <w:t xml:space="preserve"> </w:t>
      </w:r>
      <w:r w:rsidRPr="0087588A">
        <w:rPr>
          <w:spacing w:val="-1"/>
        </w:rPr>
        <w:t>for</w:t>
      </w:r>
      <w:r w:rsidRPr="0087588A">
        <w:t xml:space="preserve"> future </w:t>
      </w:r>
      <w:r w:rsidRPr="0087588A">
        <w:rPr>
          <w:spacing w:val="-1"/>
        </w:rPr>
        <w:t>reviews.</w:t>
      </w:r>
      <w:r w:rsidRPr="0087588A">
        <w:rPr>
          <w:spacing w:val="-2"/>
        </w:rPr>
        <w:t xml:space="preserve"> </w:t>
      </w:r>
      <w:r w:rsidRPr="0087588A">
        <w:t xml:space="preserve">This is an </w:t>
      </w:r>
      <w:r w:rsidRPr="0087588A">
        <w:rPr>
          <w:spacing w:val="-1"/>
        </w:rPr>
        <w:t>optional</w:t>
      </w:r>
      <w:r w:rsidRPr="0087588A">
        <w:t xml:space="preserve"> field,</w:t>
      </w:r>
      <w:r w:rsidRPr="0087588A">
        <w:rPr>
          <w:spacing w:val="-2"/>
        </w:rPr>
        <w:t xml:space="preserve"> </w:t>
      </w:r>
      <w:r w:rsidRPr="0087588A">
        <w:t>if there</w:t>
      </w:r>
      <w:r w:rsidRPr="0087588A">
        <w:rPr>
          <w:spacing w:val="-1"/>
        </w:rPr>
        <w:t xml:space="preserve"> </w:t>
      </w:r>
      <w:r w:rsidRPr="0087588A">
        <w:t>is</w:t>
      </w:r>
      <w:r w:rsidRPr="0087588A">
        <w:rPr>
          <w:spacing w:val="45"/>
        </w:rPr>
        <w:t xml:space="preserve"> </w:t>
      </w:r>
      <w:r w:rsidRPr="0087588A">
        <w:t xml:space="preserve">nothing </w:t>
      </w:r>
      <w:r w:rsidRPr="0087588A">
        <w:rPr>
          <w:spacing w:val="-1"/>
        </w:rPr>
        <w:t>notable,</w:t>
      </w:r>
      <w:r w:rsidRPr="0087588A">
        <w:t xml:space="preserve"> leave </w:t>
      </w:r>
      <w:r w:rsidRPr="0087588A">
        <w:rPr>
          <w:spacing w:val="-1"/>
        </w:rPr>
        <w:t xml:space="preserve">it </w:t>
      </w:r>
      <w:r w:rsidRPr="0087588A">
        <w:t>blank. For reviews not</w:t>
      </w:r>
      <w:r w:rsidRPr="0087588A">
        <w:rPr>
          <w:spacing w:val="-1"/>
        </w:rPr>
        <w:t xml:space="preserve"> meeting</w:t>
      </w:r>
      <w:r w:rsidRPr="0087588A">
        <w:t xml:space="preserve"> criteria</w:t>
      </w:r>
      <w:r w:rsidRPr="0087588A">
        <w:rPr>
          <w:spacing w:val="-1"/>
        </w:rPr>
        <w:t xml:space="preserve"> </w:t>
      </w:r>
      <w:r w:rsidRPr="0087588A">
        <w:t xml:space="preserve">that </w:t>
      </w:r>
      <w:r w:rsidRPr="0087588A">
        <w:rPr>
          <w:spacing w:val="-1"/>
        </w:rPr>
        <w:t>will</w:t>
      </w:r>
      <w:r w:rsidRPr="0087588A">
        <w:t xml:space="preserve"> be sent</w:t>
      </w:r>
      <w:r w:rsidRPr="0087588A">
        <w:rPr>
          <w:spacing w:val="-1"/>
        </w:rPr>
        <w:t xml:space="preserve"> </w:t>
      </w:r>
      <w:r w:rsidRPr="0087588A">
        <w:t xml:space="preserve">to </w:t>
      </w:r>
      <w:r w:rsidRPr="0087588A">
        <w:rPr>
          <w:spacing w:val="-1"/>
        </w:rPr>
        <w:t>the</w:t>
      </w:r>
      <w:r w:rsidRPr="0087588A">
        <w:rPr>
          <w:spacing w:val="3"/>
        </w:rPr>
        <w:t xml:space="preserve"> </w:t>
      </w:r>
      <w:r w:rsidRPr="0087588A">
        <w:t>Physician</w:t>
      </w:r>
      <w:r w:rsidRPr="0087588A">
        <w:rPr>
          <w:spacing w:val="33"/>
        </w:rPr>
        <w:t xml:space="preserve"> </w:t>
      </w:r>
      <w:r w:rsidRPr="0087588A">
        <w:t>Advisor, enter Criteria Not Met Elaboration</w:t>
      </w:r>
      <w:r w:rsidR="00CA23EA" w:rsidRPr="0087588A">
        <w:fldChar w:fldCharType="begin"/>
      </w:r>
      <w:r w:rsidR="00CA23EA" w:rsidRPr="0087588A">
        <w:instrText xml:space="preserve"> XE "</w:instrText>
      </w:r>
      <w:r w:rsidR="00CA23EA" w:rsidRPr="0087588A">
        <w:rPr>
          <w:spacing w:val="-1"/>
          <w:sz w:val="20"/>
        </w:rPr>
        <w:instrText>Criteria</w:instrText>
      </w:r>
      <w:r w:rsidR="00CA23EA" w:rsidRPr="0087588A">
        <w:rPr>
          <w:sz w:val="20"/>
        </w:rPr>
        <w:instrText xml:space="preserve"> </w:instrText>
      </w:r>
      <w:r w:rsidR="00CA23EA" w:rsidRPr="0087588A">
        <w:rPr>
          <w:spacing w:val="-1"/>
          <w:sz w:val="20"/>
        </w:rPr>
        <w:instrText>Not</w:instrText>
      </w:r>
      <w:r w:rsidR="00CA23EA" w:rsidRPr="0087588A">
        <w:rPr>
          <w:sz w:val="20"/>
        </w:rPr>
        <w:instrText xml:space="preserve"> Met</w:instrText>
      </w:r>
      <w:r w:rsidR="00CA23EA" w:rsidRPr="0087588A">
        <w:rPr>
          <w:spacing w:val="-1"/>
          <w:sz w:val="20"/>
        </w:rPr>
        <w:instrText xml:space="preserve"> Elaboration</w:instrText>
      </w:r>
      <w:r w:rsidR="00CA23EA" w:rsidRPr="0087588A">
        <w:instrText xml:space="preserve">" \i </w:instrText>
      </w:r>
      <w:r w:rsidR="00CA23EA" w:rsidRPr="0087588A">
        <w:fldChar w:fldCharType="end"/>
      </w:r>
      <w:r w:rsidR="00DF273B" w:rsidRPr="0087588A">
        <w:t xml:space="preserve"> </w:t>
      </w:r>
      <w:r w:rsidRPr="0087588A">
        <w:t xml:space="preserve">and </w:t>
      </w:r>
      <w:r w:rsidRPr="0087588A">
        <w:rPr>
          <w:spacing w:val="-1"/>
        </w:rPr>
        <w:t>Clinical</w:t>
      </w:r>
      <w:r w:rsidRPr="0087588A">
        <w:t xml:space="preserve"> </w:t>
      </w:r>
      <w:r w:rsidRPr="0087588A">
        <w:rPr>
          <w:spacing w:val="-1"/>
        </w:rPr>
        <w:t>comments</w:t>
      </w:r>
      <w:r w:rsidRPr="0087588A">
        <w:t xml:space="preserve"> that can </w:t>
      </w:r>
      <w:r w:rsidRPr="0087588A">
        <w:rPr>
          <w:spacing w:val="-1"/>
        </w:rPr>
        <w:t>provide</w:t>
      </w:r>
      <w:r w:rsidRPr="0087588A">
        <w:t xml:space="preserve"> </w:t>
      </w:r>
      <w:r w:rsidRPr="0087588A">
        <w:rPr>
          <w:spacing w:val="-1"/>
        </w:rPr>
        <w:t>information</w:t>
      </w:r>
      <w:r w:rsidRPr="0087588A">
        <w:t xml:space="preserve"> to help</w:t>
      </w:r>
      <w:r w:rsidRPr="0087588A">
        <w:rPr>
          <w:spacing w:val="-2"/>
        </w:rPr>
        <w:t xml:space="preserve"> </w:t>
      </w:r>
      <w:r w:rsidRPr="0087588A">
        <w:rPr>
          <w:spacing w:val="-1"/>
        </w:rPr>
        <w:t>the</w:t>
      </w:r>
      <w:r w:rsidRPr="0087588A">
        <w:rPr>
          <w:spacing w:val="2"/>
        </w:rPr>
        <w:t xml:space="preserve"> </w:t>
      </w:r>
      <w:r w:rsidRPr="0087588A">
        <w:t>Physician</w:t>
      </w:r>
      <w:r w:rsidRPr="0087588A">
        <w:rPr>
          <w:spacing w:val="-2"/>
        </w:rPr>
        <w:t xml:space="preserve"> </w:t>
      </w:r>
      <w:r w:rsidRPr="0087588A">
        <w:t>Advisor understand</w:t>
      </w:r>
      <w:r w:rsidRPr="0087588A">
        <w:rPr>
          <w:spacing w:val="-2"/>
        </w:rPr>
        <w:t xml:space="preserve"> </w:t>
      </w:r>
      <w:r w:rsidRPr="0087588A">
        <w:rPr>
          <w:spacing w:val="-1"/>
        </w:rPr>
        <w:t>the</w:t>
      </w:r>
      <w:r w:rsidRPr="0087588A">
        <w:t xml:space="preserve"> Not Met</w:t>
      </w:r>
      <w:r w:rsidRPr="0087588A">
        <w:rPr>
          <w:spacing w:val="-1"/>
        </w:rPr>
        <w:t xml:space="preserve"> </w:t>
      </w:r>
      <w:r w:rsidRPr="0087588A">
        <w:t>status.</w:t>
      </w:r>
    </w:p>
    <w:p w:rsidR="007F4E65" w:rsidRPr="0087588A" w:rsidRDefault="00B204F6" w:rsidP="00B204F6">
      <w:pPr>
        <w:pStyle w:val="BodyText"/>
        <w:ind w:right="167"/>
      </w:pPr>
      <w:r w:rsidRPr="0087588A">
        <w:rPr>
          <w:b/>
          <w:bCs/>
          <w:u w:val="thick" w:color="000000"/>
        </w:rPr>
        <w:t xml:space="preserve">Meet </w:t>
      </w:r>
      <w:r w:rsidRPr="0087588A">
        <w:rPr>
          <w:b/>
          <w:bCs/>
          <w:spacing w:val="-1"/>
          <w:u w:val="thick" w:color="000000"/>
        </w:rPr>
        <w:t>with</w:t>
      </w:r>
      <w:r w:rsidRPr="0087588A">
        <w:rPr>
          <w:b/>
          <w:bCs/>
          <w:u w:val="thick" w:color="000000"/>
        </w:rPr>
        <w:t xml:space="preserve"> your Physician </w:t>
      </w:r>
      <w:r w:rsidRPr="0087588A">
        <w:rPr>
          <w:b/>
          <w:bCs/>
          <w:spacing w:val="-1"/>
          <w:u w:val="thick" w:color="000000"/>
        </w:rPr>
        <w:t>Advisor</w:t>
      </w:r>
      <w:r w:rsidRPr="0087588A">
        <w:rPr>
          <w:b/>
          <w:bCs/>
          <w:u w:val="thick" w:color="000000"/>
        </w:rPr>
        <w:t xml:space="preserve"> to develop</w:t>
      </w:r>
      <w:r w:rsidRPr="0087588A">
        <w:rPr>
          <w:b/>
          <w:bCs/>
          <w:spacing w:val="-1"/>
          <w:u w:val="thick" w:color="000000"/>
        </w:rPr>
        <w:t xml:space="preserve"> </w:t>
      </w:r>
      <w:r w:rsidRPr="0087588A">
        <w:rPr>
          <w:b/>
          <w:bCs/>
          <w:u w:val="thick" w:color="000000"/>
        </w:rPr>
        <w:t>policy and guidelines</w:t>
      </w:r>
      <w:r w:rsidRPr="0087588A">
        <w:rPr>
          <w:b/>
          <w:bCs/>
          <w:spacing w:val="-1"/>
          <w:u w:val="thick" w:color="000000"/>
        </w:rPr>
        <w:t xml:space="preserve"> </w:t>
      </w:r>
      <w:r w:rsidRPr="0087588A">
        <w:rPr>
          <w:b/>
          <w:bCs/>
          <w:u w:val="thick" w:color="000000"/>
        </w:rPr>
        <w:t xml:space="preserve">for </w:t>
      </w:r>
      <w:r w:rsidRPr="0087588A">
        <w:rPr>
          <w:b/>
          <w:bCs/>
          <w:spacing w:val="-1"/>
          <w:u w:val="thick" w:color="000000"/>
        </w:rPr>
        <w:t>reviews</w:t>
      </w:r>
      <w:r w:rsidRPr="0087588A">
        <w:rPr>
          <w:b/>
          <w:bCs/>
          <w:spacing w:val="-1"/>
        </w:rPr>
        <w:t>.</w:t>
      </w:r>
      <w:r w:rsidR="00581B0F" w:rsidRPr="0087588A">
        <w:rPr>
          <w:b/>
          <w:bCs/>
          <w:spacing w:val="60"/>
        </w:rPr>
        <w:t xml:space="preserve"> </w:t>
      </w:r>
      <w:r w:rsidRPr="0087588A">
        <w:t>Discuss</w:t>
      </w:r>
      <w:r w:rsidRPr="0087588A">
        <w:rPr>
          <w:spacing w:val="31"/>
        </w:rPr>
        <w:t xml:space="preserve"> </w:t>
      </w:r>
      <w:r w:rsidRPr="0087588A">
        <w:t>which types</w:t>
      </w:r>
      <w:r w:rsidRPr="0087588A">
        <w:rPr>
          <w:spacing w:val="-1"/>
        </w:rPr>
        <w:t xml:space="preserve"> </w:t>
      </w:r>
      <w:r w:rsidRPr="0087588A">
        <w:t>of</w:t>
      </w:r>
      <w:r w:rsidRPr="0087588A">
        <w:rPr>
          <w:spacing w:val="-1"/>
        </w:rPr>
        <w:t xml:space="preserve"> </w:t>
      </w:r>
      <w:r w:rsidRPr="0087588A">
        <w:t xml:space="preserve">Not Met </w:t>
      </w:r>
      <w:r w:rsidRPr="0087588A">
        <w:rPr>
          <w:spacing w:val="-1"/>
        </w:rPr>
        <w:t>reviews</w:t>
      </w:r>
      <w:r w:rsidRPr="0087588A">
        <w:t xml:space="preserve"> </w:t>
      </w:r>
      <w:r w:rsidRPr="0087588A">
        <w:rPr>
          <w:spacing w:val="-1"/>
        </w:rPr>
        <w:t>should</w:t>
      </w:r>
      <w:r w:rsidRPr="0087588A">
        <w:t xml:space="preserve"> go to </w:t>
      </w:r>
      <w:r w:rsidRPr="0087588A">
        <w:rPr>
          <w:spacing w:val="-1"/>
        </w:rPr>
        <w:t>the</w:t>
      </w:r>
      <w:r w:rsidRPr="0087588A">
        <w:t xml:space="preserve"> Physician </w:t>
      </w:r>
      <w:r w:rsidRPr="0087588A">
        <w:rPr>
          <w:spacing w:val="-1"/>
        </w:rPr>
        <w:t>Advisor</w:t>
      </w:r>
      <w:r w:rsidRPr="0087588A">
        <w:rPr>
          <w:spacing w:val="1"/>
        </w:rPr>
        <w:t xml:space="preserve"> </w:t>
      </w:r>
      <w:r w:rsidRPr="0087588A">
        <w:t xml:space="preserve">for </w:t>
      </w:r>
      <w:r w:rsidRPr="0087588A">
        <w:rPr>
          <w:spacing w:val="-1"/>
        </w:rPr>
        <w:t>review.</w:t>
      </w:r>
      <w:r w:rsidRPr="0087588A">
        <w:t xml:space="preserve"> </w:t>
      </w:r>
    </w:p>
    <w:p w:rsidR="00B204F6" w:rsidRPr="0087588A" w:rsidRDefault="00B204F6" w:rsidP="00B204F6">
      <w:pPr>
        <w:pStyle w:val="BodyText"/>
        <w:ind w:right="167"/>
      </w:pPr>
      <w:r w:rsidRPr="0087588A">
        <w:lastRenderedPageBreak/>
        <w:t>If there are</w:t>
      </w:r>
      <w:r w:rsidRPr="0087588A">
        <w:rPr>
          <w:spacing w:val="49"/>
        </w:rPr>
        <w:t xml:space="preserve"> </w:t>
      </w:r>
      <w:r w:rsidRPr="0087588A">
        <w:rPr>
          <w:spacing w:val="-1"/>
        </w:rPr>
        <w:t>categories</w:t>
      </w:r>
      <w:r w:rsidRPr="0087588A">
        <w:t xml:space="preserve"> of</w:t>
      </w:r>
      <w:r w:rsidRPr="0087588A">
        <w:rPr>
          <w:spacing w:val="-2"/>
        </w:rPr>
        <w:t xml:space="preserve"> </w:t>
      </w:r>
      <w:r w:rsidRPr="0087588A">
        <w:t xml:space="preserve">Not Meeting reviews </w:t>
      </w:r>
      <w:r w:rsidRPr="0087588A">
        <w:rPr>
          <w:spacing w:val="-1"/>
        </w:rPr>
        <w:t>that</w:t>
      </w:r>
      <w:r w:rsidRPr="0087588A">
        <w:t xml:space="preserve"> the</w:t>
      </w:r>
      <w:r w:rsidRPr="0087588A">
        <w:rPr>
          <w:spacing w:val="2"/>
        </w:rPr>
        <w:t xml:space="preserve"> </w:t>
      </w:r>
      <w:r w:rsidRPr="0087588A">
        <w:rPr>
          <w:spacing w:val="-1"/>
        </w:rPr>
        <w:t>Physician</w:t>
      </w:r>
      <w:r w:rsidRPr="0087588A">
        <w:t xml:space="preserve"> </w:t>
      </w:r>
      <w:r w:rsidRPr="0087588A">
        <w:rPr>
          <w:spacing w:val="-1"/>
        </w:rPr>
        <w:t>Advisor</w:t>
      </w:r>
      <w:r w:rsidRPr="0087588A">
        <w:rPr>
          <w:spacing w:val="1"/>
        </w:rPr>
        <w:t xml:space="preserve"> </w:t>
      </w:r>
      <w:r w:rsidRPr="0087588A">
        <w:t xml:space="preserve">would </w:t>
      </w:r>
      <w:r w:rsidRPr="0087588A">
        <w:rPr>
          <w:spacing w:val="-1"/>
        </w:rPr>
        <w:t>consider</w:t>
      </w:r>
      <w:r w:rsidRPr="0087588A">
        <w:t xml:space="preserve"> </w:t>
      </w:r>
      <w:r w:rsidRPr="0087588A">
        <w:rPr>
          <w:spacing w:val="-1"/>
        </w:rPr>
        <w:t>“Automatic</w:t>
      </w:r>
      <w:r w:rsidRPr="0087588A">
        <w:rPr>
          <w:spacing w:val="73"/>
        </w:rPr>
        <w:t xml:space="preserve"> </w:t>
      </w:r>
      <w:r w:rsidRPr="0087588A">
        <w:t xml:space="preserve">Agree,” </w:t>
      </w:r>
      <w:r w:rsidRPr="0087588A">
        <w:rPr>
          <w:spacing w:val="-1"/>
        </w:rPr>
        <w:t>consider</w:t>
      </w:r>
      <w:r w:rsidRPr="0087588A">
        <w:t xml:space="preserve"> establishing a </w:t>
      </w:r>
      <w:r w:rsidRPr="0087588A">
        <w:rPr>
          <w:spacing w:val="-1"/>
        </w:rPr>
        <w:t>formal</w:t>
      </w:r>
      <w:r w:rsidRPr="0087588A">
        <w:t xml:space="preserve"> local </w:t>
      </w:r>
      <w:r w:rsidRPr="0087588A">
        <w:rPr>
          <w:spacing w:val="-1"/>
        </w:rPr>
        <w:t>policy</w:t>
      </w:r>
      <w:r w:rsidRPr="0087588A">
        <w:t xml:space="preserve"> to not </w:t>
      </w:r>
      <w:r w:rsidRPr="0087588A">
        <w:rPr>
          <w:spacing w:val="-1"/>
        </w:rPr>
        <w:t>send</w:t>
      </w:r>
      <w:r w:rsidRPr="0087588A">
        <w:t xml:space="preserve"> those to</w:t>
      </w:r>
      <w:r w:rsidRPr="0087588A">
        <w:rPr>
          <w:spacing w:val="-2"/>
        </w:rPr>
        <w:t xml:space="preserve"> </w:t>
      </w:r>
      <w:r w:rsidRPr="0087588A">
        <w:rPr>
          <w:spacing w:val="-1"/>
        </w:rPr>
        <w:t>the</w:t>
      </w:r>
      <w:r w:rsidRPr="0087588A">
        <w:rPr>
          <w:spacing w:val="1"/>
        </w:rPr>
        <w:t xml:space="preserve"> </w:t>
      </w:r>
      <w:r w:rsidRPr="0087588A">
        <w:t>Physician</w:t>
      </w:r>
      <w:r w:rsidRPr="0087588A">
        <w:rPr>
          <w:spacing w:val="-2"/>
        </w:rPr>
        <w:t xml:space="preserve"> </w:t>
      </w:r>
      <w:r w:rsidRPr="0087588A">
        <w:t>Advisor.</w:t>
      </w:r>
      <w:r w:rsidRPr="0087588A">
        <w:rPr>
          <w:spacing w:val="39"/>
        </w:rPr>
        <w:t xml:space="preserve"> </w:t>
      </w:r>
      <w:r w:rsidRPr="0087588A">
        <w:t xml:space="preserve">Find out what </w:t>
      </w:r>
      <w:r w:rsidRPr="0087588A">
        <w:rPr>
          <w:spacing w:val="-1"/>
        </w:rPr>
        <w:t>types</w:t>
      </w:r>
      <w:r w:rsidRPr="0087588A">
        <w:t xml:space="preserve"> of </w:t>
      </w:r>
      <w:r w:rsidRPr="0087588A">
        <w:rPr>
          <w:spacing w:val="-1"/>
        </w:rPr>
        <w:t>clinical</w:t>
      </w:r>
      <w:r w:rsidRPr="0087588A">
        <w:t xml:space="preserve"> </w:t>
      </w:r>
      <w:r w:rsidRPr="0087588A">
        <w:rPr>
          <w:spacing w:val="-1"/>
        </w:rPr>
        <w:t>comments</w:t>
      </w:r>
      <w:r w:rsidRPr="0087588A">
        <w:t xml:space="preserve"> are </w:t>
      </w:r>
      <w:r w:rsidRPr="0087588A">
        <w:rPr>
          <w:spacing w:val="-1"/>
        </w:rPr>
        <w:t>helpful</w:t>
      </w:r>
      <w:r w:rsidRPr="0087588A">
        <w:t xml:space="preserve"> to the</w:t>
      </w:r>
      <w:r w:rsidRPr="0087588A">
        <w:rPr>
          <w:spacing w:val="2"/>
        </w:rPr>
        <w:t xml:space="preserve"> </w:t>
      </w:r>
      <w:r w:rsidRPr="0087588A">
        <w:t xml:space="preserve">Physician </w:t>
      </w:r>
      <w:r w:rsidRPr="0087588A">
        <w:rPr>
          <w:spacing w:val="-1"/>
        </w:rPr>
        <w:t>Advisor.</w:t>
      </w:r>
    </w:p>
    <w:p w:rsidR="00B204F6" w:rsidRPr="0087588A" w:rsidRDefault="00B204F6" w:rsidP="008713B1">
      <w:pPr>
        <w:pStyle w:val="Heading4"/>
        <w:widowControl w:val="0"/>
        <w:tabs>
          <w:tab w:val="clear" w:pos="2394"/>
        </w:tabs>
        <w:spacing w:before="120" w:after="0"/>
        <w:ind w:left="864"/>
      </w:pPr>
      <w:bookmarkStart w:id="1809" w:name="_Toc479676277"/>
      <w:bookmarkStart w:id="1810" w:name="_Toc479632012"/>
      <w:bookmarkStart w:id="1811" w:name="_Toc499543983"/>
      <w:r w:rsidRPr="0087588A">
        <w:rPr>
          <w:u w:color="000000"/>
        </w:rPr>
        <w:t>Use reporting</w:t>
      </w:r>
      <w:bookmarkEnd w:id="1809"/>
      <w:bookmarkEnd w:id="1810"/>
      <w:bookmarkEnd w:id="1811"/>
    </w:p>
    <w:p w:rsidR="00B204F6" w:rsidRPr="0087588A" w:rsidRDefault="00B204F6" w:rsidP="00B204F6">
      <w:pPr>
        <w:pStyle w:val="BodyText"/>
        <w:ind w:right="103"/>
      </w:pPr>
      <w:r w:rsidRPr="0087588A">
        <w:t>The reports are available through the link on the NUMI Report menu, which takes you to reports provided by OQSV</w:t>
      </w:r>
      <w:r w:rsidRPr="0087588A">
        <w:rPr>
          <w:spacing w:val="-1"/>
        </w:rPr>
        <w:t>.</w:t>
      </w:r>
      <w:r w:rsidRPr="0087588A">
        <w:t xml:space="preserve"> </w:t>
      </w:r>
      <w:r w:rsidRPr="0087588A">
        <w:rPr>
          <w:spacing w:val="-1"/>
        </w:rPr>
        <w:t>Some</w:t>
      </w:r>
      <w:r w:rsidRPr="0087588A">
        <w:t xml:space="preserve"> are facility </w:t>
      </w:r>
      <w:r w:rsidRPr="0087588A">
        <w:rPr>
          <w:spacing w:val="-1"/>
        </w:rPr>
        <w:t>aggregates,</w:t>
      </w:r>
      <w:r w:rsidRPr="0087588A">
        <w:t xml:space="preserve"> and </w:t>
      </w:r>
      <w:r w:rsidRPr="0087588A">
        <w:rPr>
          <w:spacing w:val="-1"/>
        </w:rPr>
        <w:t>some</w:t>
      </w:r>
      <w:r w:rsidRPr="0087588A">
        <w:t xml:space="preserve"> are patient level</w:t>
      </w:r>
      <w:r w:rsidRPr="0087588A">
        <w:rPr>
          <w:spacing w:val="41"/>
        </w:rPr>
        <w:t xml:space="preserve"> </w:t>
      </w:r>
      <w:r w:rsidRPr="0087588A">
        <w:t xml:space="preserve">detail. At </w:t>
      </w:r>
      <w:r w:rsidRPr="0087588A">
        <w:rPr>
          <w:spacing w:val="-1"/>
        </w:rPr>
        <w:t>day’s</w:t>
      </w:r>
      <w:r w:rsidRPr="0087588A">
        <w:t xml:space="preserve"> end, use</w:t>
      </w:r>
      <w:r w:rsidRPr="0087588A">
        <w:rPr>
          <w:spacing w:val="-1"/>
        </w:rPr>
        <w:t xml:space="preserve"> </w:t>
      </w:r>
      <w:r w:rsidRPr="0087588A">
        <w:t xml:space="preserve">the patient detail </w:t>
      </w:r>
      <w:r w:rsidRPr="0087588A">
        <w:rPr>
          <w:spacing w:val="-1"/>
        </w:rPr>
        <w:t xml:space="preserve">report </w:t>
      </w:r>
      <w:r w:rsidRPr="0087588A">
        <w:t>to</w:t>
      </w:r>
      <w:r w:rsidRPr="0087588A">
        <w:rPr>
          <w:spacing w:val="-1"/>
        </w:rPr>
        <w:t xml:space="preserve"> </w:t>
      </w:r>
      <w:r w:rsidRPr="0087588A">
        <w:t>print out a</w:t>
      </w:r>
      <w:r w:rsidRPr="0087588A">
        <w:rPr>
          <w:spacing w:val="-2"/>
        </w:rPr>
        <w:t xml:space="preserve"> </w:t>
      </w:r>
      <w:r w:rsidRPr="0087588A">
        <w:rPr>
          <w:spacing w:val="-1"/>
        </w:rPr>
        <w:t>summary</w:t>
      </w:r>
      <w:r w:rsidRPr="0087588A">
        <w:t xml:space="preserve"> of your </w:t>
      </w:r>
      <w:r w:rsidRPr="0087588A">
        <w:rPr>
          <w:spacing w:val="-1"/>
        </w:rPr>
        <w:t>reviews.</w:t>
      </w:r>
      <w:r w:rsidRPr="0087588A">
        <w:t xml:space="preserve"> This is a</w:t>
      </w:r>
      <w:r w:rsidRPr="0087588A">
        <w:rPr>
          <w:spacing w:val="43"/>
        </w:rPr>
        <w:t xml:space="preserve"> </w:t>
      </w:r>
      <w:r w:rsidRPr="0087588A">
        <w:rPr>
          <w:spacing w:val="-1"/>
        </w:rPr>
        <w:t>helpful</w:t>
      </w:r>
      <w:r w:rsidRPr="0087588A">
        <w:t xml:space="preserve"> tool</w:t>
      </w:r>
      <w:r w:rsidRPr="0087588A">
        <w:rPr>
          <w:spacing w:val="-1"/>
        </w:rPr>
        <w:t xml:space="preserve"> </w:t>
      </w:r>
      <w:r w:rsidRPr="0087588A">
        <w:t xml:space="preserve">for the </w:t>
      </w:r>
      <w:r w:rsidRPr="0087588A">
        <w:rPr>
          <w:spacing w:val="-1"/>
        </w:rPr>
        <w:t>following</w:t>
      </w:r>
      <w:r w:rsidRPr="0087588A">
        <w:t xml:space="preserve"> day.</w:t>
      </w:r>
    </w:p>
    <w:p w:rsidR="00B204F6" w:rsidRPr="0087588A" w:rsidRDefault="00B204F6" w:rsidP="008713B1">
      <w:pPr>
        <w:pStyle w:val="Heading4"/>
        <w:widowControl w:val="0"/>
        <w:tabs>
          <w:tab w:val="clear" w:pos="2394"/>
        </w:tabs>
        <w:spacing w:before="120" w:after="0"/>
        <w:ind w:left="864"/>
      </w:pPr>
      <w:bookmarkStart w:id="1812" w:name="_Toc479676278"/>
      <w:bookmarkStart w:id="1813" w:name="_Toc479632013"/>
      <w:bookmarkStart w:id="1814" w:name="_Toc499543984"/>
      <w:r w:rsidRPr="0087588A">
        <w:rPr>
          <w:spacing w:val="-1"/>
          <w:u w:color="000000"/>
        </w:rPr>
        <w:t>Use</w:t>
      </w:r>
      <w:r w:rsidRPr="0087588A">
        <w:rPr>
          <w:u w:color="000000"/>
        </w:rPr>
        <w:t xml:space="preserve"> the training </w:t>
      </w:r>
      <w:r w:rsidRPr="0087588A">
        <w:rPr>
          <w:spacing w:val="-1"/>
          <w:u w:color="000000"/>
        </w:rPr>
        <w:t>and</w:t>
      </w:r>
      <w:r w:rsidRPr="0087588A">
        <w:rPr>
          <w:u w:color="000000"/>
        </w:rPr>
        <w:t xml:space="preserve"> help </w:t>
      </w:r>
      <w:r w:rsidRPr="0087588A">
        <w:rPr>
          <w:spacing w:val="-1"/>
          <w:u w:color="000000"/>
        </w:rPr>
        <w:t>resources</w:t>
      </w:r>
      <w:r w:rsidRPr="0087588A">
        <w:rPr>
          <w:u w:color="000000"/>
        </w:rPr>
        <w:t xml:space="preserve"> </w:t>
      </w:r>
      <w:r w:rsidRPr="0087588A">
        <w:rPr>
          <w:spacing w:val="-1"/>
          <w:u w:color="000000"/>
        </w:rPr>
        <w:t>available.</w:t>
      </w:r>
      <w:r w:rsidRPr="0087588A">
        <w:rPr>
          <w:u w:color="000000"/>
        </w:rPr>
        <w:t xml:space="preserve"> Ask </w:t>
      </w:r>
      <w:r w:rsidRPr="0087588A">
        <w:rPr>
          <w:spacing w:val="-1"/>
          <w:u w:color="000000"/>
        </w:rPr>
        <w:t xml:space="preserve">for </w:t>
      </w:r>
      <w:r w:rsidRPr="0087588A">
        <w:rPr>
          <w:u w:color="000000"/>
        </w:rPr>
        <w:t xml:space="preserve">help </w:t>
      </w:r>
      <w:r w:rsidRPr="0087588A">
        <w:rPr>
          <w:spacing w:val="-1"/>
          <w:u w:color="000000"/>
        </w:rPr>
        <w:t>when</w:t>
      </w:r>
      <w:r w:rsidRPr="0087588A">
        <w:rPr>
          <w:u w:color="000000"/>
        </w:rPr>
        <w:t xml:space="preserve"> needed</w:t>
      </w:r>
      <w:r w:rsidRPr="0087588A">
        <w:t>.</w:t>
      </w:r>
      <w:bookmarkEnd w:id="1812"/>
      <w:bookmarkEnd w:id="1813"/>
      <w:bookmarkEnd w:id="1814"/>
    </w:p>
    <w:p w:rsidR="00B204F6" w:rsidRPr="0087588A" w:rsidRDefault="00B204F6" w:rsidP="00B204F6">
      <w:pPr>
        <w:pStyle w:val="BodyText"/>
        <w:ind w:right="155"/>
      </w:pPr>
      <w:r w:rsidRPr="0087588A">
        <w:t xml:space="preserve">The OQSV </w:t>
      </w:r>
      <w:r w:rsidRPr="0087588A">
        <w:rPr>
          <w:spacing w:val="-1"/>
        </w:rPr>
        <w:t>website</w:t>
      </w:r>
      <w:r w:rsidRPr="0087588A">
        <w:t xml:space="preserve"> </w:t>
      </w:r>
      <w:r w:rsidRPr="0087588A">
        <w:rPr>
          <w:spacing w:val="-1"/>
        </w:rPr>
        <w:t>will</w:t>
      </w:r>
      <w:r w:rsidRPr="0087588A">
        <w:t xml:space="preserve"> have</w:t>
      </w:r>
      <w:r w:rsidRPr="0087588A">
        <w:rPr>
          <w:spacing w:val="-1"/>
        </w:rPr>
        <w:t xml:space="preserve"> </w:t>
      </w:r>
      <w:r w:rsidRPr="0087588A">
        <w:t>a</w:t>
      </w:r>
      <w:r w:rsidRPr="0087588A">
        <w:rPr>
          <w:spacing w:val="-1"/>
        </w:rPr>
        <w:t xml:space="preserve"> NUMI</w:t>
      </w:r>
      <w:r w:rsidRPr="0087588A">
        <w:t xml:space="preserve"> section with </w:t>
      </w:r>
      <w:r w:rsidRPr="0087588A">
        <w:rPr>
          <w:spacing w:val="-1"/>
        </w:rPr>
        <w:t>helpful</w:t>
      </w:r>
      <w:r w:rsidRPr="0087588A">
        <w:t xml:space="preserve"> tools and</w:t>
      </w:r>
      <w:r w:rsidRPr="0087588A">
        <w:rPr>
          <w:spacing w:val="-1"/>
        </w:rPr>
        <w:t xml:space="preserve"> </w:t>
      </w:r>
      <w:r w:rsidR="001517F6" w:rsidRPr="0087588A">
        <w:rPr>
          <w:spacing w:val="-1"/>
        </w:rPr>
        <w:t>resources.</w:t>
      </w:r>
      <w:r w:rsidR="001517F6" w:rsidRPr="0087588A">
        <w:t xml:space="preserve"> Call</w:t>
      </w:r>
      <w:r w:rsidRPr="0087588A">
        <w:t xml:space="preserve"> on the</w:t>
      </w:r>
      <w:r w:rsidRPr="0087588A">
        <w:rPr>
          <w:spacing w:val="-1"/>
        </w:rPr>
        <w:t xml:space="preserve"> NUMI</w:t>
      </w:r>
      <w:r w:rsidRPr="0087588A">
        <w:t xml:space="preserve"> </w:t>
      </w:r>
      <w:r w:rsidRPr="0087588A">
        <w:rPr>
          <w:spacing w:val="-1"/>
        </w:rPr>
        <w:t>Trainers</w:t>
      </w:r>
      <w:r w:rsidRPr="0087588A">
        <w:t xml:space="preserve"> for assistance as </w:t>
      </w:r>
      <w:r w:rsidRPr="0087588A">
        <w:rPr>
          <w:spacing w:val="-1"/>
        </w:rPr>
        <w:t>needed.</w:t>
      </w:r>
    </w:p>
    <w:p w:rsidR="00B204F6" w:rsidRPr="0087588A" w:rsidRDefault="00B204F6" w:rsidP="008713B1">
      <w:pPr>
        <w:pStyle w:val="Heading4"/>
        <w:widowControl w:val="0"/>
        <w:tabs>
          <w:tab w:val="clear" w:pos="2394"/>
        </w:tabs>
        <w:spacing w:before="120" w:after="0"/>
        <w:ind w:left="864"/>
      </w:pPr>
      <w:bookmarkStart w:id="1815" w:name="_Toc479676279"/>
      <w:bookmarkStart w:id="1816" w:name="_Toc479632014"/>
      <w:bookmarkStart w:id="1817" w:name="_Toc499543985"/>
      <w:r w:rsidRPr="0087588A">
        <w:rPr>
          <w:u w:color="000000"/>
        </w:rPr>
        <w:t>Be patient</w:t>
      </w:r>
      <w:r w:rsidRPr="0087588A">
        <w:rPr>
          <w:spacing w:val="-1"/>
          <w:u w:color="000000"/>
        </w:rPr>
        <w:t xml:space="preserve"> with</w:t>
      </w:r>
      <w:r w:rsidRPr="0087588A">
        <w:rPr>
          <w:u w:color="000000"/>
        </w:rPr>
        <w:t xml:space="preserve"> yourself and the NUMI system</w:t>
      </w:r>
      <w:bookmarkEnd w:id="1815"/>
      <w:bookmarkEnd w:id="1816"/>
      <w:bookmarkEnd w:id="1817"/>
    </w:p>
    <w:p w:rsidR="00B204F6" w:rsidRPr="0087588A" w:rsidRDefault="00B204F6" w:rsidP="00A31F89">
      <w:pPr>
        <w:pStyle w:val="BodyText"/>
        <w:ind w:right="164"/>
      </w:pPr>
      <w:r w:rsidRPr="0087588A">
        <w:t xml:space="preserve">It </w:t>
      </w:r>
      <w:r w:rsidRPr="0087588A">
        <w:rPr>
          <w:spacing w:val="-1"/>
        </w:rPr>
        <w:t>takes</w:t>
      </w:r>
      <w:r w:rsidRPr="0087588A">
        <w:t xml:space="preserve"> </w:t>
      </w:r>
      <w:r w:rsidRPr="0087588A">
        <w:rPr>
          <w:spacing w:val="-1"/>
        </w:rPr>
        <w:t>time</w:t>
      </w:r>
      <w:r w:rsidRPr="0087588A">
        <w:rPr>
          <w:spacing w:val="1"/>
        </w:rPr>
        <w:t xml:space="preserve"> </w:t>
      </w:r>
      <w:r w:rsidRPr="0087588A">
        <w:t xml:space="preserve">to learn </w:t>
      </w:r>
      <w:r w:rsidRPr="0087588A">
        <w:rPr>
          <w:spacing w:val="-1"/>
        </w:rPr>
        <w:t>how</w:t>
      </w:r>
      <w:r w:rsidRPr="0087588A">
        <w:t xml:space="preserve"> to apply a new tool </w:t>
      </w:r>
      <w:r w:rsidRPr="0087588A">
        <w:rPr>
          <w:spacing w:val="-1"/>
        </w:rPr>
        <w:t>like</w:t>
      </w:r>
      <w:r w:rsidRPr="0087588A">
        <w:t xml:space="preserve"> NUMI. Expect </w:t>
      </w:r>
      <w:r w:rsidRPr="0087588A">
        <w:rPr>
          <w:spacing w:val="-1"/>
        </w:rPr>
        <w:t>that</w:t>
      </w:r>
      <w:r w:rsidRPr="0087588A">
        <w:t xml:space="preserve"> </w:t>
      </w:r>
      <w:r w:rsidRPr="0087588A">
        <w:rPr>
          <w:spacing w:val="-1"/>
        </w:rPr>
        <w:t>you</w:t>
      </w:r>
      <w:r w:rsidRPr="0087588A">
        <w:t xml:space="preserve"> will </w:t>
      </w:r>
      <w:r w:rsidRPr="0087588A">
        <w:rPr>
          <w:spacing w:val="-1"/>
        </w:rPr>
        <w:t>make</w:t>
      </w:r>
      <w:r w:rsidRPr="0087588A">
        <w:t xml:space="preserve"> </w:t>
      </w:r>
      <w:r w:rsidRPr="0087588A">
        <w:rPr>
          <w:spacing w:val="-1"/>
        </w:rPr>
        <w:t>mistakes</w:t>
      </w:r>
      <w:r w:rsidRPr="0087588A">
        <w:t xml:space="preserve"> at</w:t>
      </w:r>
      <w:r w:rsidRPr="0087588A">
        <w:rPr>
          <w:spacing w:val="43"/>
        </w:rPr>
        <w:t xml:space="preserve"> </w:t>
      </w:r>
      <w:r w:rsidRPr="0087588A">
        <w:t xml:space="preserve">first. </w:t>
      </w:r>
      <w:r w:rsidRPr="0087588A">
        <w:rPr>
          <w:spacing w:val="-1"/>
        </w:rPr>
        <w:t xml:space="preserve">NUMI </w:t>
      </w:r>
      <w:r w:rsidRPr="0087588A">
        <w:t xml:space="preserve">is in </w:t>
      </w:r>
      <w:r w:rsidRPr="0087588A">
        <w:rPr>
          <w:spacing w:val="-1"/>
        </w:rPr>
        <w:t>its</w:t>
      </w:r>
      <w:r w:rsidRPr="0087588A">
        <w:t xml:space="preserve"> first version, so</w:t>
      </w:r>
      <w:r w:rsidRPr="0087588A">
        <w:rPr>
          <w:spacing w:val="-1"/>
        </w:rPr>
        <w:t xml:space="preserve"> there</w:t>
      </w:r>
      <w:r w:rsidRPr="0087588A">
        <w:t xml:space="preserve"> will be</w:t>
      </w:r>
      <w:r w:rsidRPr="0087588A">
        <w:rPr>
          <w:spacing w:val="-1"/>
        </w:rPr>
        <w:t xml:space="preserve"> </w:t>
      </w:r>
      <w:r w:rsidRPr="0087588A">
        <w:t xml:space="preserve">new </w:t>
      </w:r>
      <w:r w:rsidRPr="0087588A">
        <w:rPr>
          <w:spacing w:val="-1"/>
        </w:rPr>
        <w:t>capabilities</w:t>
      </w:r>
      <w:r w:rsidRPr="0087588A">
        <w:t xml:space="preserve"> and </w:t>
      </w:r>
      <w:r w:rsidRPr="0087588A">
        <w:rPr>
          <w:spacing w:val="-1"/>
        </w:rPr>
        <w:t>changes</w:t>
      </w:r>
      <w:r w:rsidRPr="0087588A">
        <w:t xml:space="preserve"> </w:t>
      </w:r>
      <w:r w:rsidRPr="0087588A">
        <w:rPr>
          <w:spacing w:val="-1"/>
        </w:rPr>
        <w:t>identified.</w:t>
      </w:r>
      <w:r w:rsidRPr="0087588A">
        <w:t xml:space="preserve"> </w:t>
      </w:r>
      <w:r w:rsidRPr="0087588A">
        <w:rPr>
          <w:spacing w:val="-1"/>
        </w:rPr>
        <w:t>NUMI</w:t>
      </w:r>
      <w:r w:rsidRPr="0087588A">
        <w:rPr>
          <w:spacing w:val="71"/>
        </w:rPr>
        <w:t xml:space="preserve"> </w:t>
      </w:r>
      <w:r w:rsidRPr="0087588A">
        <w:rPr>
          <w:spacing w:val="-1"/>
        </w:rPr>
        <w:t>enhancements</w:t>
      </w:r>
      <w:r w:rsidRPr="0087588A">
        <w:t xml:space="preserve"> are</w:t>
      </w:r>
      <w:r w:rsidRPr="0087588A">
        <w:rPr>
          <w:spacing w:val="-1"/>
        </w:rPr>
        <w:t xml:space="preserve"> already</w:t>
      </w:r>
      <w:r w:rsidRPr="0087588A">
        <w:t xml:space="preserve"> in </w:t>
      </w:r>
      <w:r w:rsidRPr="0087588A">
        <w:rPr>
          <w:spacing w:val="-1"/>
        </w:rPr>
        <w:t>development.</w:t>
      </w:r>
      <w:r w:rsidRPr="0087588A">
        <w:t xml:space="preserve"> NUMI upgrades</w:t>
      </w:r>
      <w:r w:rsidRPr="0087588A">
        <w:rPr>
          <w:spacing w:val="2"/>
        </w:rPr>
        <w:t xml:space="preserve"> </w:t>
      </w:r>
      <w:r w:rsidRPr="0087588A">
        <w:t>will be</w:t>
      </w:r>
      <w:r w:rsidRPr="0087588A">
        <w:rPr>
          <w:spacing w:val="-1"/>
        </w:rPr>
        <w:t xml:space="preserve"> rolling</w:t>
      </w:r>
      <w:r w:rsidRPr="0087588A">
        <w:t xml:space="preserve"> out regularly.</w:t>
      </w:r>
    </w:p>
    <w:p w:rsidR="0030659B" w:rsidRPr="0087588A" w:rsidRDefault="0030659B">
      <w:pPr>
        <w:rPr>
          <w:rFonts w:ascii="Arial" w:hAnsi="Arial" w:cs="Arial"/>
          <w:b/>
          <w:bCs/>
          <w:kern w:val="32"/>
          <w:sz w:val="36"/>
          <w:szCs w:val="32"/>
        </w:rPr>
      </w:pPr>
      <w:bookmarkStart w:id="1818" w:name="_Toc465421565"/>
      <w:bookmarkStart w:id="1819" w:name="_Toc465422393"/>
      <w:r w:rsidRPr="0087588A">
        <w:br w:type="page"/>
      </w:r>
    </w:p>
    <w:p w:rsidR="00A31F89" w:rsidRPr="0087588A" w:rsidRDefault="00A31F89" w:rsidP="0030659B">
      <w:pPr>
        <w:pStyle w:val="Heading1"/>
        <w:numPr>
          <w:ilvl w:val="0"/>
          <w:numId w:val="0"/>
        </w:numPr>
      </w:pPr>
      <w:bookmarkStart w:id="1820" w:name="_Toc479676280"/>
      <w:bookmarkStart w:id="1821" w:name="_Toc479632015"/>
      <w:bookmarkStart w:id="1822" w:name="_Toc499543986"/>
      <w:r w:rsidRPr="0087588A">
        <w:lastRenderedPageBreak/>
        <w:t xml:space="preserve">Appendix C – </w:t>
      </w:r>
      <w:bookmarkStart w:id="1823" w:name="_bookmark423"/>
      <w:bookmarkEnd w:id="1823"/>
      <w:r w:rsidRPr="0087588A">
        <w:t>NUMI Terminology</w:t>
      </w:r>
      <w:bookmarkEnd w:id="1818"/>
      <w:bookmarkEnd w:id="1819"/>
      <w:bookmarkEnd w:id="1820"/>
      <w:bookmarkEnd w:id="1821"/>
      <w:bookmarkEnd w:id="1822"/>
      <w:r w:rsidR="00CA23EA" w:rsidRPr="0087588A">
        <w:fldChar w:fldCharType="begin"/>
      </w:r>
      <w:r w:rsidR="00CA23EA" w:rsidRPr="0087588A">
        <w:instrText xml:space="preserve"> XE "</w:instrText>
      </w:r>
      <w:r w:rsidR="00CA23EA" w:rsidRPr="0087588A">
        <w:rPr>
          <w:spacing w:val="-1"/>
          <w:sz w:val="20"/>
        </w:rPr>
        <w:instrText>NUMI</w:instrText>
      </w:r>
      <w:r w:rsidR="00CA23EA" w:rsidRPr="0087588A">
        <w:rPr>
          <w:sz w:val="20"/>
        </w:rPr>
        <w:instrText xml:space="preserve"> </w:instrText>
      </w:r>
      <w:r w:rsidR="00CA23EA" w:rsidRPr="0087588A">
        <w:rPr>
          <w:spacing w:val="-1"/>
          <w:sz w:val="20"/>
        </w:rPr>
        <w:instrText>Terminology</w:instrText>
      </w:r>
      <w:r w:rsidR="00CA23EA" w:rsidRPr="0087588A">
        <w:instrText xml:space="preserve">" </w:instrText>
      </w:r>
      <w:r w:rsidR="00CA23EA" w:rsidRPr="0087588A">
        <w:fldChar w:fldCharType="end"/>
      </w:r>
    </w:p>
    <w:p w:rsidR="00A31F89" w:rsidRPr="0087588A" w:rsidRDefault="00A31F89" w:rsidP="00A31F89">
      <w:pPr>
        <w:pStyle w:val="BodyText"/>
      </w:pPr>
      <w:r w:rsidRPr="0087588A">
        <w:t xml:space="preserve">Below are </w:t>
      </w:r>
      <w:r w:rsidRPr="0087588A">
        <w:rPr>
          <w:spacing w:val="-1"/>
        </w:rPr>
        <w:t>some</w:t>
      </w:r>
      <w:r w:rsidRPr="0087588A">
        <w:t xml:space="preserve"> clarifications</w:t>
      </w:r>
      <w:r w:rsidRPr="0087588A">
        <w:rPr>
          <w:spacing w:val="-1"/>
        </w:rPr>
        <w:t xml:space="preserve"> </w:t>
      </w:r>
      <w:r w:rsidRPr="0087588A">
        <w:t xml:space="preserve">to </w:t>
      </w:r>
      <w:r w:rsidRPr="0087588A">
        <w:rPr>
          <w:spacing w:val="-1"/>
        </w:rPr>
        <w:t>terminology</w:t>
      </w:r>
      <w:r w:rsidRPr="0087588A">
        <w:t xml:space="preserve"> that is used in</w:t>
      </w:r>
      <w:r w:rsidRPr="0087588A">
        <w:rPr>
          <w:spacing w:val="-2"/>
        </w:rPr>
        <w:t xml:space="preserve"> </w:t>
      </w:r>
      <w:r w:rsidRPr="0087588A">
        <w:rPr>
          <w:spacing w:val="-1"/>
        </w:rPr>
        <w:t>NUMI.</w:t>
      </w:r>
    </w:p>
    <w:p w:rsidR="00A31F89" w:rsidRPr="0087588A" w:rsidRDefault="00A31F89" w:rsidP="00A31F89">
      <w:pPr>
        <w:pStyle w:val="Heading2"/>
        <w:numPr>
          <w:ilvl w:val="0"/>
          <w:numId w:val="0"/>
        </w:numPr>
        <w:spacing w:line="367" w:lineRule="exact"/>
        <w:rPr>
          <w:b w:val="0"/>
          <w:bCs/>
        </w:rPr>
      </w:pPr>
      <w:bookmarkStart w:id="1824" w:name="_Toc465421566"/>
      <w:bookmarkStart w:id="1825" w:name="_Toc465422394"/>
      <w:bookmarkStart w:id="1826" w:name="_Toc479676281"/>
      <w:bookmarkStart w:id="1827" w:name="_Toc479632016"/>
      <w:bookmarkStart w:id="1828" w:name="_Toc499543987"/>
      <w:r w:rsidRPr="0087588A">
        <w:rPr>
          <w:spacing w:val="-1"/>
        </w:rPr>
        <w:t>Primary</w:t>
      </w:r>
      <w:r w:rsidRPr="0087588A">
        <w:t xml:space="preserve"> </w:t>
      </w:r>
      <w:r w:rsidRPr="0087588A">
        <w:rPr>
          <w:spacing w:val="-1"/>
        </w:rPr>
        <w:t>Reviewer</w:t>
      </w:r>
      <w:r w:rsidRPr="0087588A">
        <w:t xml:space="preserve"> and</w:t>
      </w:r>
      <w:r w:rsidRPr="0087588A">
        <w:rPr>
          <w:spacing w:val="-1"/>
        </w:rPr>
        <w:t xml:space="preserve"> Primary</w:t>
      </w:r>
      <w:r w:rsidRPr="0087588A">
        <w:t xml:space="preserve"> </w:t>
      </w:r>
      <w:r w:rsidRPr="0087588A">
        <w:rPr>
          <w:spacing w:val="-1"/>
        </w:rPr>
        <w:t>Reviews</w:t>
      </w:r>
      <w:bookmarkEnd w:id="1824"/>
      <w:bookmarkEnd w:id="1825"/>
      <w:bookmarkEnd w:id="1826"/>
      <w:bookmarkEnd w:id="1827"/>
      <w:bookmarkEnd w:id="1828"/>
    </w:p>
    <w:p w:rsidR="00A31F89" w:rsidRPr="0087588A" w:rsidRDefault="00A31F89" w:rsidP="00A31F89">
      <w:pPr>
        <w:pStyle w:val="BodyText"/>
        <w:spacing w:before="2" w:line="276" w:lineRule="exact"/>
        <w:ind w:right="107"/>
      </w:pPr>
      <w:r w:rsidRPr="0087588A">
        <w:rPr>
          <w:spacing w:val="-1"/>
        </w:rPr>
        <w:t>Primary</w:t>
      </w:r>
      <w:r w:rsidRPr="0087588A">
        <w:t xml:space="preserve"> Reviewers </w:t>
      </w:r>
      <w:r w:rsidRPr="0087588A">
        <w:rPr>
          <w:spacing w:val="-1"/>
        </w:rPr>
        <w:t>may</w:t>
      </w:r>
      <w:r w:rsidRPr="0087588A">
        <w:t xml:space="preserve"> also be </w:t>
      </w:r>
      <w:r w:rsidRPr="0087588A">
        <w:rPr>
          <w:spacing w:val="-1"/>
        </w:rPr>
        <w:t>known</w:t>
      </w:r>
      <w:r w:rsidRPr="0087588A">
        <w:t xml:space="preserve"> as Nurse Reviewers</w:t>
      </w:r>
      <w:r w:rsidRPr="0087588A">
        <w:rPr>
          <w:spacing w:val="1"/>
        </w:rPr>
        <w:t xml:space="preserve"> </w:t>
      </w:r>
      <w:r w:rsidRPr="0087588A">
        <w:t xml:space="preserve">or UM </w:t>
      </w:r>
      <w:r w:rsidRPr="0087588A">
        <w:rPr>
          <w:spacing w:val="-1"/>
        </w:rPr>
        <w:t>Reviewers.</w:t>
      </w:r>
      <w:r w:rsidRPr="0087588A">
        <w:t xml:space="preserve"> </w:t>
      </w:r>
      <w:r w:rsidRPr="0087588A">
        <w:rPr>
          <w:spacing w:val="-1"/>
        </w:rPr>
        <w:t>Whichever</w:t>
      </w:r>
      <w:r w:rsidRPr="0087588A">
        <w:rPr>
          <w:spacing w:val="51"/>
        </w:rPr>
        <w:t xml:space="preserve"> </w:t>
      </w:r>
      <w:r w:rsidRPr="0087588A">
        <w:rPr>
          <w:spacing w:val="-1"/>
        </w:rPr>
        <w:t xml:space="preserve">descriptor </w:t>
      </w:r>
      <w:r w:rsidRPr="0087588A">
        <w:t>is utilized,</w:t>
      </w:r>
      <w:r w:rsidRPr="0087588A">
        <w:rPr>
          <w:spacing w:val="-2"/>
        </w:rPr>
        <w:t xml:space="preserve"> </w:t>
      </w:r>
      <w:r w:rsidRPr="0087588A">
        <w:t>this refers to</w:t>
      </w:r>
      <w:r w:rsidRPr="0087588A">
        <w:rPr>
          <w:spacing w:val="-2"/>
        </w:rPr>
        <w:t xml:space="preserve"> </w:t>
      </w:r>
      <w:r w:rsidRPr="0087588A">
        <w:rPr>
          <w:spacing w:val="-1"/>
        </w:rPr>
        <w:t>the</w:t>
      </w:r>
      <w:r w:rsidRPr="0087588A">
        <w:t xml:space="preserve"> </w:t>
      </w:r>
      <w:r w:rsidRPr="0087588A">
        <w:rPr>
          <w:spacing w:val="-1"/>
        </w:rPr>
        <w:t xml:space="preserve">individual </w:t>
      </w:r>
      <w:r w:rsidRPr="0087588A">
        <w:t xml:space="preserve">looking </w:t>
      </w:r>
      <w:r w:rsidRPr="0087588A">
        <w:rPr>
          <w:spacing w:val="-1"/>
        </w:rPr>
        <w:t>at</w:t>
      </w:r>
      <w:r w:rsidRPr="0087588A">
        <w:t xml:space="preserve"> </w:t>
      </w:r>
      <w:r w:rsidRPr="0087588A">
        <w:rPr>
          <w:spacing w:val="-1"/>
        </w:rPr>
        <w:t>the</w:t>
      </w:r>
      <w:r w:rsidRPr="0087588A">
        <w:t xml:space="preserve"> patient </w:t>
      </w:r>
      <w:r w:rsidRPr="0087588A">
        <w:rPr>
          <w:spacing w:val="-1"/>
        </w:rPr>
        <w:t>stay</w:t>
      </w:r>
      <w:r w:rsidRPr="0087588A">
        <w:t xml:space="preserve"> and </w:t>
      </w:r>
      <w:r w:rsidRPr="0087588A">
        <w:rPr>
          <w:spacing w:val="-1"/>
        </w:rPr>
        <w:t>performing</w:t>
      </w:r>
      <w:r w:rsidRPr="0087588A">
        <w:t xml:space="preserve"> the</w:t>
      </w:r>
      <w:r w:rsidRPr="0087588A">
        <w:rPr>
          <w:spacing w:val="65"/>
        </w:rPr>
        <w:t xml:space="preserve"> </w:t>
      </w:r>
      <w:r w:rsidRPr="0087588A">
        <w:t>review</w:t>
      </w:r>
      <w:r w:rsidRPr="0087588A">
        <w:rPr>
          <w:spacing w:val="-1"/>
        </w:rPr>
        <w:t xml:space="preserve"> that determines </w:t>
      </w:r>
      <w:r w:rsidRPr="0087588A">
        <w:t xml:space="preserve">whether or </w:t>
      </w:r>
      <w:r w:rsidRPr="0087588A">
        <w:rPr>
          <w:spacing w:val="-1"/>
        </w:rPr>
        <w:t>not</w:t>
      </w:r>
      <w:r w:rsidRPr="0087588A">
        <w:t xml:space="preserve"> the </w:t>
      </w:r>
      <w:r w:rsidRPr="0087588A">
        <w:rPr>
          <w:spacing w:val="-1"/>
        </w:rPr>
        <w:t>stay</w:t>
      </w:r>
      <w:r w:rsidRPr="0087588A">
        <w:rPr>
          <w:spacing w:val="-2"/>
        </w:rPr>
        <w:t xml:space="preserve"> </w:t>
      </w:r>
      <w:r w:rsidRPr="0087588A">
        <w:rPr>
          <w:spacing w:val="-1"/>
        </w:rPr>
        <w:t>meets</w:t>
      </w:r>
      <w:r w:rsidRPr="0087588A">
        <w:t xml:space="preserve"> InterQual</w:t>
      </w:r>
      <w:r w:rsidRPr="0087588A">
        <w:rPr>
          <w:position w:val="11"/>
          <w:sz w:val="16"/>
        </w:rPr>
        <w:t>®</w:t>
      </w:r>
      <w:r w:rsidRPr="0087588A">
        <w:rPr>
          <w:spacing w:val="19"/>
          <w:position w:val="11"/>
          <w:sz w:val="16"/>
        </w:rPr>
        <w:t xml:space="preserve"> </w:t>
      </w:r>
      <w:r w:rsidRPr="0087588A">
        <w:t>Criteria.</w:t>
      </w:r>
      <w:r w:rsidRPr="0087588A">
        <w:rPr>
          <w:spacing w:val="-1"/>
        </w:rPr>
        <w:t xml:space="preserve"> </w:t>
      </w:r>
      <w:r w:rsidRPr="0087588A">
        <w:t xml:space="preserve">In </w:t>
      </w:r>
      <w:r w:rsidRPr="0087588A">
        <w:rPr>
          <w:spacing w:val="-1"/>
        </w:rPr>
        <w:t>general,</w:t>
      </w:r>
      <w:r w:rsidRPr="0087588A">
        <w:t xml:space="preserve"> NUMI</w:t>
      </w:r>
      <w:r w:rsidRPr="0087588A">
        <w:rPr>
          <w:spacing w:val="55"/>
        </w:rPr>
        <w:t xml:space="preserve"> </w:t>
      </w:r>
      <w:r w:rsidRPr="0087588A">
        <w:rPr>
          <w:spacing w:val="-1"/>
        </w:rPr>
        <w:t>attempts</w:t>
      </w:r>
      <w:r w:rsidRPr="0087588A">
        <w:t xml:space="preserve"> to</w:t>
      </w:r>
      <w:r w:rsidRPr="0087588A">
        <w:rPr>
          <w:spacing w:val="-2"/>
        </w:rPr>
        <w:t xml:space="preserve"> </w:t>
      </w:r>
      <w:r w:rsidRPr="0087588A">
        <w:t>use the</w:t>
      </w:r>
      <w:r w:rsidRPr="0087588A">
        <w:rPr>
          <w:spacing w:val="-1"/>
        </w:rPr>
        <w:t xml:space="preserve"> terms</w:t>
      </w:r>
      <w:r w:rsidRPr="0087588A">
        <w:t xml:space="preserve"> </w:t>
      </w:r>
      <w:r w:rsidRPr="0087588A">
        <w:rPr>
          <w:spacing w:val="-1"/>
        </w:rPr>
        <w:t>Primary</w:t>
      </w:r>
      <w:r w:rsidRPr="0087588A">
        <w:t xml:space="preserve"> Reviewer and</w:t>
      </w:r>
      <w:r w:rsidRPr="0087588A">
        <w:rPr>
          <w:spacing w:val="-1"/>
        </w:rPr>
        <w:t xml:space="preserve"> Primary</w:t>
      </w:r>
      <w:r w:rsidRPr="0087588A">
        <w:rPr>
          <w:spacing w:val="3"/>
        </w:rPr>
        <w:t xml:space="preserve"> </w:t>
      </w:r>
      <w:r w:rsidRPr="0087588A">
        <w:t>Review.</w:t>
      </w:r>
    </w:p>
    <w:p w:rsidR="00A31F89" w:rsidRPr="0087588A" w:rsidRDefault="00A31F89" w:rsidP="00A31F89">
      <w:pPr>
        <w:pStyle w:val="Heading2"/>
        <w:numPr>
          <w:ilvl w:val="0"/>
          <w:numId w:val="0"/>
        </w:numPr>
        <w:spacing w:line="367" w:lineRule="exact"/>
        <w:rPr>
          <w:spacing w:val="-1"/>
        </w:rPr>
      </w:pPr>
      <w:bookmarkStart w:id="1829" w:name="_Toc465421567"/>
      <w:bookmarkStart w:id="1830" w:name="_Toc465422395"/>
      <w:bookmarkStart w:id="1831" w:name="_Toc479676282"/>
      <w:bookmarkStart w:id="1832" w:name="_Toc479632017"/>
      <w:bookmarkStart w:id="1833" w:name="_Toc499543988"/>
      <w:r w:rsidRPr="0087588A">
        <w:rPr>
          <w:spacing w:val="-1"/>
        </w:rPr>
        <w:t>Physician Advisors and Medical Reviews</w:t>
      </w:r>
      <w:bookmarkEnd w:id="1829"/>
      <w:bookmarkEnd w:id="1830"/>
      <w:bookmarkEnd w:id="1831"/>
      <w:bookmarkEnd w:id="1832"/>
      <w:bookmarkEnd w:id="1833"/>
    </w:p>
    <w:p w:rsidR="00A31F89" w:rsidRPr="0087588A" w:rsidRDefault="00A31F89" w:rsidP="007F4E65">
      <w:pPr>
        <w:pStyle w:val="BodyText"/>
        <w:spacing w:before="20" w:line="276" w:lineRule="exact"/>
        <w:ind w:right="107"/>
      </w:pPr>
      <w:r w:rsidRPr="0087588A">
        <w:t>In</w:t>
      </w:r>
      <w:r w:rsidRPr="0087588A">
        <w:rPr>
          <w:spacing w:val="-1"/>
        </w:rPr>
        <w:t xml:space="preserve"> </w:t>
      </w:r>
      <w:r w:rsidRPr="0087588A">
        <w:t xml:space="preserve">cases </w:t>
      </w:r>
      <w:r w:rsidRPr="0087588A">
        <w:rPr>
          <w:spacing w:val="-1"/>
        </w:rPr>
        <w:t>where</w:t>
      </w:r>
      <w:r w:rsidRPr="0087588A">
        <w:t xml:space="preserve"> the </w:t>
      </w:r>
      <w:r w:rsidRPr="0087588A">
        <w:rPr>
          <w:spacing w:val="-1"/>
        </w:rPr>
        <w:t>Primary</w:t>
      </w:r>
      <w:r w:rsidRPr="0087588A">
        <w:t xml:space="preserve"> Review does not </w:t>
      </w:r>
      <w:r w:rsidRPr="0087588A">
        <w:rPr>
          <w:spacing w:val="-1"/>
        </w:rPr>
        <w:t>meet</w:t>
      </w:r>
      <w:r w:rsidRPr="0087588A">
        <w:t xml:space="preserve"> InterQual</w:t>
      </w:r>
      <w:r w:rsidRPr="0087588A">
        <w:rPr>
          <w:position w:val="11"/>
          <w:sz w:val="16"/>
        </w:rPr>
        <w:t>®</w:t>
      </w:r>
      <w:r w:rsidRPr="0087588A">
        <w:rPr>
          <w:spacing w:val="19"/>
          <w:position w:val="11"/>
          <w:sz w:val="16"/>
        </w:rPr>
        <w:t xml:space="preserve"> </w:t>
      </w:r>
      <w:r w:rsidRPr="0087588A">
        <w:rPr>
          <w:spacing w:val="-1"/>
        </w:rPr>
        <w:t>Criteria</w:t>
      </w:r>
      <w:r w:rsidRPr="0087588A">
        <w:t xml:space="preserve"> as</w:t>
      </w:r>
      <w:r w:rsidRPr="0087588A">
        <w:rPr>
          <w:spacing w:val="-1"/>
        </w:rPr>
        <w:t xml:space="preserve"> determined</w:t>
      </w:r>
      <w:r w:rsidRPr="0087588A">
        <w:t xml:space="preserve"> by the</w:t>
      </w:r>
      <w:r w:rsidRPr="0087588A">
        <w:rPr>
          <w:spacing w:val="47"/>
        </w:rPr>
        <w:t xml:space="preserve"> </w:t>
      </w:r>
      <w:r w:rsidRPr="0087588A">
        <w:rPr>
          <w:spacing w:val="-1"/>
        </w:rPr>
        <w:t>CERMe</w:t>
      </w:r>
      <w:r w:rsidRPr="0087588A">
        <w:t xml:space="preserve"> </w:t>
      </w:r>
      <w:r w:rsidRPr="0087588A">
        <w:rPr>
          <w:spacing w:val="-1"/>
        </w:rPr>
        <w:t>component</w:t>
      </w:r>
      <w:r w:rsidRPr="0087588A">
        <w:t xml:space="preserve"> of </w:t>
      </w:r>
      <w:r w:rsidRPr="0087588A">
        <w:rPr>
          <w:spacing w:val="-1"/>
        </w:rPr>
        <w:t>NUMI,</w:t>
      </w:r>
      <w:r w:rsidRPr="0087588A">
        <w:t xml:space="preserve"> the </w:t>
      </w:r>
      <w:r w:rsidRPr="0087588A">
        <w:rPr>
          <w:spacing w:val="-1"/>
        </w:rPr>
        <w:t>Primary</w:t>
      </w:r>
      <w:r w:rsidRPr="0087588A">
        <w:t xml:space="preserve"> Reviewer </w:t>
      </w:r>
      <w:r w:rsidRPr="0087588A">
        <w:rPr>
          <w:spacing w:val="-1"/>
        </w:rPr>
        <w:t>will</w:t>
      </w:r>
      <w:r w:rsidRPr="0087588A">
        <w:t xml:space="preserve"> </w:t>
      </w:r>
      <w:r w:rsidRPr="0087588A">
        <w:rPr>
          <w:spacing w:val="-1"/>
        </w:rPr>
        <w:t>be</w:t>
      </w:r>
      <w:r w:rsidRPr="0087588A">
        <w:t xml:space="preserve"> asked to </w:t>
      </w:r>
      <w:r w:rsidRPr="0087588A">
        <w:rPr>
          <w:spacing w:val="-1"/>
        </w:rPr>
        <w:t>assign</w:t>
      </w:r>
      <w:r w:rsidRPr="0087588A">
        <w:t xml:space="preserve"> a</w:t>
      </w:r>
      <w:r w:rsidRPr="0087588A">
        <w:rPr>
          <w:spacing w:val="3"/>
        </w:rPr>
        <w:t xml:space="preserve"> </w:t>
      </w:r>
      <w:r w:rsidRPr="0087588A">
        <w:rPr>
          <w:spacing w:val="-1"/>
        </w:rPr>
        <w:t>Physician</w:t>
      </w:r>
      <w:r w:rsidRPr="0087588A">
        <w:t xml:space="preserve"> Advisor</w:t>
      </w:r>
      <w:r w:rsidRPr="0087588A">
        <w:rPr>
          <w:spacing w:val="71"/>
        </w:rPr>
        <w:t xml:space="preserve"> </w:t>
      </w:r>
      <w:r w:rsidRPr="0087588A">
        <w:t>to perform</w:t>
      </w:r>
      <w:r w:rsidRPr="0087588A">
        <w:rPr>
          <w:spacing w:val="-2"/>
        </w:rPr>
        <w:t xml:space="preserve"> </w:t>
      </w:r>
      <w:r w:rsidRPr="0087588A">
        <w:t>a</w:t>
      </w:r>
      <w:r w:rsidRPr="0087588A">
        <w:rPr>
          <w:spacing w:val="1"/>
        </w:rPr>
        <w:t xml:space="preserve"> </w:t>
      </w:r>
      <w:r w:rsidRPr="0087588A">
        <w:rPr>
          <w:spacing w:val="-1"/>
        </w:rPr>
        <w:t>medical</w:t>
      </w:r>
      <w:r w:rsidRPr="0087588A">
        <w:t xml:space="preserve"> </w:t>
      </w:r>
      <w:r w:rsidRPr="0087588A">
        <w:rPr>
          <w:spacing w:val="-1"/>
        </w:rPr>
        <w:t>review</w:t>
      </w:r>
      <w:r w:rsidRPr="0087588A">
        <w:rPr>
          <w:spacing w:val="1"/>
        </w:rPr>
        <w:t xml:space="preserve"> </w:t>
      </w:r>
      <w:r w:rsidRPr="0087588A">
        <w:t>of</w:t>
      </w:r>
      <w:r w:rsidRPr="0087588A">
        <w:rPr>
          <w:spacing w:val="-1"/>
        </w:rPr>
        <w:t xml:space="preserve"> </w:t>
      </w:r>
      <w:r w:rsidRPr="0087588A">
        <w:t xml:space="preserve">the </w:t>
      </w:r>
      <w:r w:rsidRPr="0087588A">
        <w:rPr>
          <w:spacing w:val="-1"/>
        </w:rPr>
        <w:t>primary</w:t>
      </w:r>
      <w:r w:rsidRPr="0087588A">
        <w:t xml:space="preserve"> </w:t>
      </w:r>
      <w:r w:rsidRPr="0087588A">
        <w:rPr>
          <w:spacing w:val="-1"/>
        </w:rPr>
        <w:t>review.</w:t>
      </w:r>
    </w:p>
    <w:p w:rsidR="00A31F89" w:rsidRPr="0087588A" w:rsidRDefault="00A31F89" w:rsidP="007F4E65">
      <w:pPr>
        <w:pStyle w:val="BodyText"/>
        <w:ind w:right="107"/>
      </w:pPr>
      <w:r w:rsidRPr="0087588A">
        <w:rPr>
          <w:spacing w:val="-1"/>
        </w:rPr>
        <w:t>InterQual</w:t>
      </w:r>
      <w:r w:rsidRPr="0087588A">
        <w:rPr>
          <w:spacing w:val="-1"/>
          <w:position w:val="11"/>
          <w:sz w:val="16"/>
        </w:rPr>
        <w:t>®</w:t>
      </w:r>
      <w:r w:rsidRPr="0087588A">
        <w:rPr>
          <w:spacing w:val="18"/>
          <w:position w:val="11"/>
          <w:sz w:val="16"/>
        </w:rPr>
        <w:t xml:space="preserve"> </w:t>
      </w:r>
      <w:r w:rsidRPr="0087588A">
        <w:rPr>
          <w:spacing w:val="-1"/>
        </w:rPr>
        <w:t>and</w:t>
      </w:r>
      <w:r w:rsidRPr="0087588A">
        <w:t xml:space="preserve"> </w:t>
      </w:r>
      <w:r w:rsidRPr="0087588A">
        <w:rPr>
          <w:spacing w:val="-1"/>
        </w:rPr>
        <w:t>some</w:t>
      </w:r>
      <w:r w:rsidRPr="0087588A">
        <w:rPr>
          <w:spacing w:val="1"/>
        </w:rPr>
        <w:t xml:space="preserve"> </w:t>
      </w:r>
      <w:r w:rsidRPr="0087588A">
        <w:t xml:space="preserve">UM </w:t>
      </w:r>
      <w:r w:rsidRPr="0087588A">
        <w:rPr>
          <w:spacing w:val="-1"/>
        </w:rPr>
        <w:t>programs</w:t>
      </w:r>
      <w:r w:rsidRPr="0087588A">
        <w:rPr>
          <w:spacing w:val="1"/>
        </w:rPr>
        <w:t xml:space="preserve"> </w:t>
      </w:r>
      <w:r w:rsidRPr="0087588A">
        <w:rPr>
          <w:spacing w:val="-1"/>
        </w:rPr>
        <w:t>make</w:t>
      </w:r>
      <w:r w:rsidRPr="0087588A">
        <w:t xml:space="preserve"> use of a Secondary </w:t>
      </w:r>
      <w:r w:rsidRPr="0087588A">
        <w:rPr>
          <w:spacing w:val="-1"/>
        </w:rPr>
        <w:t xml:space="preserve">Reviewer </w:t>
      </w:r>
      <w:r w:rsidRPr="0087588A">
        <w:t>who</w:t>
      </w:r>
      <w:r w:rsidRPr="0087588A">
        <w:rPr>
          <w:spacing w:val="-1"/>
        </w:rPr>
        <w:t xml:space="preserve"> </w:t>
      </w:r>
      <w:r w:rsidRPr="0087588A">
        <w:t xml:space="preserve">lies </w:t>
      </w:r>
      <w:r w:rsidRPr="0087588A">
        <w:rPr>
          <w:spacing w:val="-1"/>
        </w:rPr>
        <w:t>between</w:t>
      </w:r>
      <w:r w:rsidRPr="0087588A">
        <w:t xml:space="preserve"> the</w:t>
      </w:r>
      <w:r w:rsidRPr="0087588A">
        <w:rPr>
          <w:spacing w:val="67"/>
        </w:rPr>
        <w:t xml:space="preserve"> </w:t>
      </w:r>
      <w:r w:rsidRPr="0087588A">
        <w:rPr>
          <w:spacing w:val="-1"/>
        </w:rPr>
        <w:t>Primary</w:t>
      </w:r>
      <w:r w:rsidRPr="0087588A">
        <w:t xml:space="preserve"> Reviewer and</w:t>
      </w:r>
      <w:r w:rsidRPr="0087588A">
        <w:rPr>
          <w:spacing w:val="-1"/>
        </w:rPr>
        <w:t xml:space="preserve"> the</w:t>
      </w:r>
      <w:r w:rsidRPr="0087588A">
        <w:rPr>
          <w:spacing w:val="1"/>
        </w:rPr>
        <w:t xml:space="preserve"> </w:t>
      </w:r>
      <w:r w:rsidRPr="0087588A">
        <w:t>Physician</w:t>
      </w:r>
      <w:r w:rsidRPr="0087588A">
        <w:rPr>
          <w:spacing w:val="-2"/>
        </w:rPr>
        <w:t xml:space="preserve"> </w:t>
      </w:r>
      <w:r w:rsidRPr="0087588A">
        <w:t xml:space="preserve">Advisor. In </w:t>
      </w:r>
      <w:r w:rsidRPr="0087588A">
        <w:rPr>
          <w:spacing w:val="-1"/>
        </w:rPr>
        <w:t>NUMI</w:t>
      </w:r>
      <w:r w:rsidRPr="0087588A">
        <w:t xml:space="preserve"> there</w:t>
      </w:r>
      <w:r w:rsidRPr="0087588A">
        <w:rPr>
          <w:spacing w:val="-1"/>
        </w:rPr>
        <w:t xml:space="preserve"> </w:t>
      </w:r>
      <w:r w:rsidRPr="0087588A">
        <w:t xml:space="preserve">is no </w:t>
      </w:r>
      <w:r w:rsidRPr="0087588A">
        <w:rPr>
          <w:spacing w:val="-1"/>
        </w:rPr>
        <w:t>discreet</w:t>
      </w:r>
      <w:r w:rsidRPr="0087588A">
        <w:t xml:space="preserve"> </w:t>
      </w:r>
      <w:r w:rsidRPr="0087588A">
        <w:rPr>
          <w:spacing w:val="-1"/>
        </w:rPr>
        <w:t>Secondary</w:t>
      </w:r>
      <w:r w:rsidRPr="0087588A">
        <w:t xml:space="preserve"> Reviewer</w:t>
      </w:r>
      <w:r w:rsidRPr="0087588A">
        <w:rPr>
          <w:spacing w:val="47"/>
        </w:rPr>
        <w:t xml:space="preserve"> </w:t>
      </w:r>
      <w:r w:rsidRPr="0087588A">
        <w:t xml:space="preserve">step </w:t>
      </w:r>
      <w:r w:rsidRPr="0087588A">
        <w:rPr>
          <w:spacing w:val="-1"/>
        </w:rPr>
        <w:t>--</w:t>
      </w:r>
      <w:r w:rsidRPr="0087588A">
        <w:t xml:space="preserve"> </w:t>
      </w:r>
      <w:r w:rsidRPr="0087588A">
        <w:rPr>
          <w:spacing w:val="-1"/>
        </w:rPr>
        <w:t>this</w:t>
      </w:r>
      <w:r w:rsidRPr="0087588A">
        <w:t xml:space="preserve"> is best done</w:t>
      </w:r>
      <w:r w:rsidRPr="0087588A">
        <w:rPr>
          <w:spacing w:val="-1"/>
        </w:rPr>
        <w:t xml:space="preserve"> </w:t>
      </w:r>
      <w:r w:rsidRPr="0087588A">
        <w:t>by saving a</w:t>
      </w:r>
      <w:r w:rsidRPr="0087588A">
        <w:rPr>
          <w:spacing w:val="-1"/>
        </w:rPr>
        <w:t xml:space="preserve"> </w:t>
      </w:r>
      <w:r w:rsidRPr="0087588A">
        <w:t>review, and then having the Secondary Reviewer look at it.</w:t>
      </w:r>
    </w:p>
    <w:p w:rsidR="00A31F89" w:rsidRPr="0087588A" w:rsidRDefault="004D298C" w:rsidP="007F4E65">
      <w:pPr>
        <w:pStyle w:val="Heading2"/>
        <w:numPr>
          <w:ilvl w:val="0"/>
          <w:numId w:val="0"/>
        </w:numPr>
        <w:spacing w:line="367" w:lineRule="exact"/>
        <w:rPr>
          <w:spacing w:val="-1"/>
        </w:rPr>
      </w:pPr>
      <w:bookmarkStart w:id="1834" w:name="_Toc465421568"/>
      <w:bookmarkStart w:id="1835" w:name="_Toc465422396"/>
      <w:bookmarkStart w:id="1836" w:name="_Toc479676283"/>
      <w:bookmarkStart w:id="1837" w:name="_Toc479632018"/>
      <w:bookmarkStart w:id="1838" w:name="_Toc499543989"/>
      <w:r w:rsidRPr="0087588A">
        <w:rPr>
          <w:spacing w:val="-1"/>
        </w:rPr>
        <w:t>CERMe</w:t>
      </w:r>
      <w:r w:rsidR="00A31F89" w:rsidRPr="0087588A">
        <w:rPr>
          <w:spacing w:val="-1"/>
        </w:rPr>
        <w:t xml:space="preserve"> vs. CERMe vs. CERM</w:t>
      </w:r>
      <w:bookmarkEnd w:id="1834"/>
      <w:bookmarkEnd w:id="1835"/>
      <w:bookmarkEnd w:id="1836"/>
      <w:bookmarkEnd w:id="1837"/>
      <w:bookmarkEnd w:id="1838"/>
    </w:p>
    <w:p w:rsidR="00A31F89" w:rsidRPr="0087588A" w:rsidRDefault="004D298C" w:rsidP="007F4E65">
      <w:pPr>
        <w:pStyle w:val="BodyText"/>
        <w:spacing w:before="20" w:line="276" w:lineRule="exact"/>
        <w:ind w:right="107"/>
      </w:pPr>
      <w:r w:rsidRPr="0087588A">
        <w:rPr>
          <w:spacing w:val="-1"/>
        </w:rPr>
        <w:t>CERMe</w:t>
      </w:r>
      <w:r w:rsidR="00A31F89" w:rsidRPr="0087588A">
        <w:rPr>
          <w:spacing w:val="-1"/>
        </w:rPr>
        <w:t xml:space="preserve"> </w:t>
      </w:r>
      <w:r w:rsidR="00A31F89" w:rsidRPr="0087588A">
        <w:t xml:space="preserve">stands for Care Enhanced Review </w:t>
      </w:r>
      <w:r w:rsidR="00A31F89" w:rsidRPr="0087588A">
        <w:rPr>
          <w:spacing w:val="-1"/>
        </w:rPr>
        <w:t>Manager,</w:t>
      </w:r>
      <w:r w:rsidR="00A31F89" w:rsidRPr="0087588A">
        <w:t xml:space="preserve"> </w:t>
      </w:r>
      <w:r w:rsidR="00A31F89" w:rsidRPr="0087588A">
        <w:rPr>
          <w:spacing w:val="-1"/>
        </w:rPr>
        <w:t>McKesson's</w:t>
      </w:r>
      <w:r w:rsidR="00A31F89" w:rsidRPr="0087588A">
        <w:t xml:space="preserve"> </w:t>
      </w:r>
      <w:r w:rsidR="00A31F89" w:rsidRPr="0087588A">
        <w:rPr>
          <w:spacing w:val="-1"/>
        </w:rPr>
        <w:t>automation</w:t>
      </w:r>
      <w:r w:rsidR="00A31F89" w:rsidRPr="0087588A">
        <w:t xml:space="preserve"> of</w:t>
      </w:r>
      <w:r w:rsidR="00A31F89" w:rsidRPr="0087588A">
        <w:rPr>
          <w:spacing w:val="-1"/>
        </w:rPr>
        <w:t xml:space="preserve"> </w:t>
      </w:r>
      <w:r w:rsidR="00A31F89" w:rsidRPr="0087588A">
        <w:t>their InterQual</w:t>
      </w:r>
      <w:r w:rsidR="00A31F89" w:rsidRPr="0087588A">
        <w:rPr>
          <w:position w:val="11"/>
          <w:sz w:val="16"/>
        </w:rPr>
        <w:t>®</w:t>
      </w:r>
      <w:r w:rsidR="00A31F89" w:rsidRPr="0087588A">
        <w:rPr>
          <w:spacing w:val="55"/>
          <w:w w:val="99"/>
          <w:position w:val="11"/>
          <w:sz w:val="16"/>
        </w:rPr>
        <w:t xml:space="preserve"> </w:t>
      </w:r>
      <w:r w:rsidR="00A31F89" w:rsidRPr="0087588A">
        <w:rPr>
          <w:spacing w:val="-1"/>
        </w:rPr>
        <w:t xml:space="preserve">Criteria </w:t>
      </w:r>
      <w:r w:rsidR="00A31F89" w:rsidRPr="0087588A">
        <w:t xml:space="preserve">-- </w:t>
      </w:r>
      <w:r w:rsidR="00A31F89" w:rsidRPr="0087588A">
        <w:rPr>
          <w:spacing w:val="-1"/>
        </w:rPr>
        <w:t>an</w:t>
      </w:r>
      <w:r w:rsidR="00A31F89" w:rsidRPr="0087588A">
        <w:t xml:space="preserve"> industry</w:t>
      </w:r>
      <w:r w:rsidR="00A31F89" w:rsidRPr="0087588A">
        <w:rPr>
          <w:spacing w:val="-2"/>
        </w:rPr>
        <w:t xml:space="preserve"> </w:t>
      </w:r>
      <w:r w:rsidR="00A31F89" w:rsidRPr="0087588A">
        <w:t xml:space="preserve">standard. Per </w:t>
      </w:r>
      <w:r w:rsidR="00A31F89" w:rsidRPr="0087588A">
        <w:rPr>
          <w:spacing w:val="-1"/>
        </w:rPr>
        <w:t>McKesson,</w:t>
      </w:r>
      <w:r w:rsidR="00A31F89" w:rsidRPr="0087588A">
        <w:t xml:space="preserve"> </w:t>
      </w:r>
      <w:r w:rsidR="00A31F89" w:rsidRPr="0087588A">
        <w:rPr>
          <w:spacing w:val="-1"/>
        </w:rPr>
        <w:t>it</w:t>
      </w:r>
      <w:r w:rsidR="00A31F89" w:rsidRPr="0087588A">
        <w:t xml:space="preserve"> is </w:t>
      </w:r>
      <w:r w:rsidR="00A31F89" w:rsidRPr="0087588A">
        <w:rPr>
          <w:spacing w:val="-1"/>
        </w:rPr>
        <w:t>pronounced</w:t>
      </w:r>
      <w:r w:rsidR="00A31F89" w:rsidRPr="0087588A">
        <w:t xml:space="preserve"> </w:t>
      </w:r>
      <w:r w:rsidR="00A31F89" w:rsidRPr="0087588A">
        <w:rPr>
          <w:spacing w:val="-1"/>
        </w:rPr>
        <w:t>"</w:t>
      </w:r>
      <w:proofErr w:type="spellStart"/>
      <w:r w:rsidR="00A31F89" w:rsidRPr="0087588A">
        <w:rPr>
          <w:spacing w:val="-1"/>
        </w:rPr>
        <w:t>Kermie</w:t>
      </w:r>
      <w:proofErr w:type="spellEnd"/>
      <w:r w:rsidR="00A31F89" w:rsidRPr="0087588A">
        <w:rPr>
          <w:spacing w:val="-1"/>
        </w:rPr>
        <w:t>.”</w:t>
      </w:r>
      <w:r w:rsidR="00A31F89" w:rsidRPr="0087588A">
        <w:rPr>
          <w:spacing w:val="2"/>
        </w:rPr>
        <w:t xml:space="preserve"> </w:t>
      </w:r>
      <w:r w:rsidR="00A31F89" w:rsidRPr="0087588A">
        <w:t xml:space="preserve">The </w:t>
      </w:r>
      <w:r w:rsidR="00A31F89" w:rsidRPr="0087588A">
        <w:rPr>
          <w:spacing w:val="-1"/>
        </w:rPr>
        <w:t>'E'</w:t>
      </w:r>
      <w:r w:rsidR="00A31F89" w:rsidRPr="0087588A">
        <w:rPr>
          <w:spacing w:val="-2"/>
        </w:rPr>
        <w:t xml:space="preserve"> </w:t>
      </w:r>
      <w:r w:rsidR="00A31F89" w:rsidRPr="0087588A">
        <w:t>or 'e'</w:t>
      </w:r>
      <w:r w:rsidR="00A31F89" w:rsidRPr="0087588A">
        <w:rPr>
          <w:spacing w:val="-2"/>
        </w:rPr>
        <w:t xml:space="preserve"> </w:t>
      </w:r>
      <w:r w:rsidR="00A31F89" w:rsidRPr="0087588A">
        <w:t xml:space="preserve">on the end </w:t>
      </w:r>
      <w:r w:rsidR="00A31F89" w:rsidRPr="0087588A">
        <w:rPr>
          <w:spacing w:val="-1"/>
        </w:rPr>
        <w:t>technically</w:t>
      </w:r>
      <w:r w:rsidR="00A31F89" w:rsidRPr="0087588A">
        <w:t xml:space="preserve"> </w:t>
      </w:r>
      <w:r w:rsidR="00A31F89" w:rsidRPr="0087588A">
        <w:rPr>
          <w:spacing w:val="-1"/>
        </w:rPr>
        <w:t>refers</w:t>
      </w:r>
      <w:r w:rsidR="00A31F89" w:rsidRPr="0087588A">
        <w:t xml:space="preserve"> to the </w:t>
      </w:r>
      <w:r w:rsidR="00A31F89" w:rsidRPr="0087588A">
        <w:rPr>
          <w:spacing w:val="-1"/>
        </w:rPr>
        <w:t>standalone</w:t>
      </w:r>
      <w:r w:rsidR="00A31F89" w:rsidRPr="0087588A">
        <w:t xml:space="preserve"> version of CERM, which has its </w:t>
      </w:r>
      <w:r w:rsidR="00A31F89" w:rsidRPr="0087588A">
        <w:rPr>
          <w:spacing w:val="-1"/>
        </w:rPr>
        <w:t>own</w:t>
      </w:r>
      <w:r w:rsidR="00A31F89" w:rsidRPr="0087588A">
        <w:t xml:space="preserve"> </w:t>
      </w:r>
      <w:r w:rsidR="00A31F89" w:rsidRPr="0087588A">
        <w:rPr>
          <w:spacing w:val="-1"/>
        </w:rPr>
        <w:t xml:space="preserve">administrative </w:t>
      </w:r>
      <w:r w:rsidR="00A31F89" w:rsidRPr="0087588A">
        <w:t>and</w:t>
      </w:r>
      <w:r w:rsidR="00A31F89" w:rsidRPr="0087588A">
        <w:rPr>
          <w:spacing w:val="71"/>
        </w:rPr>
        <w:t xml:space="preserve"> </w:t>
      </w:r>
      <w:r w:rsidR="00A31F89" w:rsidRPr="0087588A">
        <w:t xml:space="preserve">reporting </w:t>
      </w:r>
      <w:r w:rsidR="00A31F89" w:rsidRPr="0087588A">
        <w:rPr>
          <w:spacing w:val="-1"/>
        </w:rPr>
        <w:t>tools.</w:t>
      </w:r>
    </w:p>
    <w:p w:rsidR="00A31F89" w:rsidRPr="0087588A" w:rsidRDefault="00A31F89" w:rsidP="007F4E65">
      <w:pPr>
        <w:pStyle w:val="BodyText"/>
        <w:ind w:right="201"/>
      </w:pPr>
      <w:r w:rsidRPr="0087588A">
        <w:t>Regardless</w:t>
      </w:r>
      <w:r w:rsidRPr="0087588A">
        <w:rPr>
          <w:spacing w:val="-1"/>
        </w:rPr>
        <w:t xml:space="preserve"> </w:t>
      </w:r>
      <w:r w:rsidRPr="0087588A">
        <w:t>of</w:t>
      </w:r>
      <w:r w:rsidRPr="0087588A">
        <w:rPr>
          <w:spacing w:val="-1"/>
        </w:rPr>
        <w:t xml:space="preserve"> </w:t>
      </w:r>
      <w:r w:rsidRPr="0087588A">
        <w:t xml:space="preserve">how you see it in </w:t>
      </w:r>
      <w:r w:rsidRPr="0087588A">
        <w:rPr>
          <w:spacing w:val="-1"/>
        </w:rPr>
        <w:t xml:space="preserve">the </w:t>
      </w:r>
      <w:r w:rsidRPr="0087588A">
        <w:t>application,</w:t>
      </w:r>
      <w:r w:rsidRPr="0087588A">
        <w:rPr>
          <w:spacing w:val="-2"/>
        </w:rPr>
        <w:t xml:space="preserve"> </w:t>
      </w:r>
      <w:r w:rsidRPr="0087588A">
        <w:t xml:space="preserve">this </w:t>
      </w:r>
      <w:r w:rsidRPr="0087588A">
        <w:rPr>
          <w:spacing w:val="-1"/>
        </w:rPr>
        <w:t>refers</w:t>
      </w:r>
      <w:r w:rsidRPr="0087588A">
        <w:t xml:space="preserve"> to the McKesson </w:t>
      </w:r>
      <w:r w:rsidRPr="0087588A">
        <w:rPr>
          <w:spacing w:val="-1"/>
        </w:rPr>
        <w:t>software</w:t>
      </w:r>
      <w:r w:rsidRPr="0087588A">
        <w:t xml:space="preserve"> </w:t>
      </w:r>
      <w:r w:rsidRPr="0087588A">
        <w:rPr>
          <w:spacing w:val="-1"/>
        </w:rPr>
        <w:t>embedded</w:t>
      </w:r>
      <w:r w:rsidRPr="0087588A">
        <w:rPr>
          <w:spacing w:val="41"/>
        </w:rPr>
        <w:t xml:space="preserve"> </w:t>
      </w:r>
      <w:r w:rsidRPr="0087588A">
        <w:t xml:space="preserve">within </w:t>
      </w:r>
      <w:r w:rsidRPr="0087588A">
        <w:rPr>
          <w:spacing w:val="-1"/>
        </w:rPr>
        <w:t>NUMI</w:t>
      </w:r>
      <w:r w:rsidR="00142944" w:rsidRPr="0087588A">
        <w:rPr>
          <w:spacing w:val="-1"/>
        </w:rPr>
        <w:t xml:space="preserve">. </w:t>
      </w:r>
      <w:r w:rsidRPr="0087588A">
        <w:rPr>
          <w:spacing w:val="-1"/>
        </w:rPr>
        <w:t>References</w:t>
      </w:r>
      <w:r w:rsidRPr="0087588A">
        <w:t xml:space="preserve"> to a</w:t>
      </w:r>
      <w:r w:rsidRPr="0087588A">
        <w:rPr>
          <w:spacing w:val="-1"/>
        </w:rPr>
        <w:t xml:space="preserve"> </w:t>
      </w:r>
      <w:r w:rsidRPr="0087588A">
        <w:t xml:space="preserve">"standalone </w:t>
      </w:r>
      <w:r w:rsidR="004D298C" w:rsidRPr="0087588A">
        <w:rPr>
          <w:spacing w:val="-1"/>
        </w:rPr>
        <w:t>CERMe</w:t>
      </w:r>
      <w:r w:rsidRPr="0087588A">
        <w:rPr>
          <w:spacing w:val="-1"/>
        </w:rPr>
        <w:t>"</w:t>
      </w:r>
      <w:r w:rsidRPr="0087588A">
        <w:t xml:space="preserve"> refer to </w:t>
      </w:r>
      <w:r w:rsidRPr="0087588A">
        <w:rPr>
          <w:spacing w:val="-1"/>
        </w:rPr>
        <w:t>the</w:t>
      </w:r>
      <w:r w:rsidRPr="0087588A">
        <w:t xml:space="preserve"> </w:t>
      </w:r>
      <w:r w:rsidRPr="0087588A">
        <w:rPr>
          <w:spacing w:val="-1"/>
        </w:rPr>
        <w:t>correct</w:t>
      </w:r>
      <w:r w:rsidRPr="0087588A">
        <w:t xml:space="preserve"> </w:t>
      </w:r>
      <w:r w:rsidRPr="0087588A">
        <w:rPr>
          <w:spacing w:val="-1"/>
        </w:rPr>
        <w:t>usage</w:t>
      </w:r>
      <w:r w:rsidRPr="0087588A">
        <w:t xml:space="preserve"> of the </w:t>
      </w:r>
      <w:r w:rsidR="004D298C" w:rsidRPr="0087588A">
        <w:rPr>
          <w:spacing w:val="-1"/>
        </w:rPr>
        <w:t>CERMe</w:t>
      </w:r>
      <w:r w:rsidRPr="0087588A">
        <w:rPr>
          <w:spacing w:val="67"/>
        </w:rPr>
        <w:t xml:space="preserve"> </w:t>
      </w:r>
      <w:r w:rsidRPr="0087588A">
        <w:t xml:space="preserve">(or </w:t>
      </w:r>
      <w:r w:rsidRPr="0087588A">
        <w:rPr>
          <w:spacing w:val="-1"/>
        </w:rPr>
        <w:t>CERMe)</w:t>
      </w:r>
      <w:r w:rsidRPr="0087588A">
        <w:t xml:space="preserve"> </w:t>
      </w:r>
      <w:r w:rsidRPr="0087588A">
        <w:rPr>
          <w:spacing w:val="-1"/>
        </w:rPr>
        <w:t>name.</w:t>
      </w:r>
      <w:r w:rsidRPr="0087588A">
        <w:t xml:space="preserve"> There are </w:t>
      </w:r>
      <w:r w:rsidRPr="0087588A">
        <w:rPr>
          <w:spacing w:val="-1"/>
        </w:rPr>
        <w:t>sites</w:t>
      </w:r>
      <w:r w:rsidRPr="0087588A">
        <w:t xml:space="preserve"> in the</w:t>
      </w:r>
      <w:r w:rsidRPr="0087588A">
        <w:rPr>
          <w:spacing w:val="1"/>
        </w:rPr>
        <w:t xml:space="preserve"> </w:t>
      </w:r>
      <w:r w:rsidRPr="0087588A">
        <w:rPr>
          <w:spacing w:val="-1"/>
        </w:rPr>
        <w:t>Department</w:t>
      </w:r>
      <w:r w:rsidRPr="0087588A">
        <w:t xml:space="preserve"> of Veterans </w:t>
      </w:r>
      <w:r w:rsidRPr="0087588A">
        <w:rPr>
          <w:spacing w:val="-1"/>
        </w:rPr>
        <w:t>Affairs</w:t>
      </w:r>
      <w:r w:rsidRPr="0087588A">
        <w:t xml:space="preserve"> (VA) that</w:t>
      </w:r>
      <w:r w:rsidRPr="0087588A">
        <w:rPr>
          <w:spacing w:val="-1"/>
        </w:rPr>
        <w:t xml:space="preserve"> </w:t>
      </w:r>
      <w:r w:rsidRPr="0087588A">
        <w:t>have been</w:t>
      </w:r>
      <w:r w:rsidRPr="0087588A">
        <w:rPr>
          <w:spacing w:val="47"/>
        </w:rPr>
        <w:t xml:space="preserve"> </w:t>
      </w:r>
      <w:r w:rsidRPr="0087588A">
        <w:t xml:space="preserve">using their </w:t>
      </w:r>
      <w:r w:rsidRPr="0087588A">
        <w:rPr>
          <w:spacing w:val="-1"/>
        </w:rPr>
        <w:t>own</w:t>
      </w:r>
      <w:r w:rsidRPr="0087588A">
        <w:t xml:space="preserve"> </w:t>
      </w:r>
      <w:r w:rsidRPr="0087588A">
        <w:rPr>
          <w:spacing w:val="-1"/>
        </w:rPr>
        <w:t>standalone</w:t>
      </w:r>
      <w:r w:rsidRPr="0087588A">
        <w:t xml:space="preserve"> instances</w:t>
      </w:r>
      <w:r w:rsidRPr="0087588A">
        <w:rPr>
          <w:spacing w:val="-1"/>
        </w:rPr>
        <w:t xml:space="preserve"> </w:t>
      </w:r>
      <w:r w:rsidRPr="0087588A">
        <w:t>of</w:t>
      </w:r>
      <w:r w:rsidRPr="0087588A">
        <w:rPr>
          <w:spacing w:val="-1"/>
        </w:rPr>
        <w:t xml:space="preserve"> </w:t>
      </w:r>
      <w:r w:rsidR="004D298C" w:rsidRPr="0087588A">
        <w:t>CERMe</w:t>
      </w:r>
      <w:r w:rsidRPr="0087588A">
        <w:t xml:space="preserve"> without </w:t>
      </w:r>
      <w:r w:rsidRPr="0087588A">
        <w:rPr>
          <w:spacing w:val="-1"/>
        </w:rPr>
        <w:t xml:space="preserve">the </w:t>
      </w:r>
      <w:r w:rsidRPr="0087588A">
        <w:t xml:space="preserve">VistA </w:t>
      </w:r>
      <w:r w:rsidRPr="0087588A">
        <w:rPr>
          <w:spacing w:val="-1"/>
        </w:rPr>
        <w:t>integration.</w:t>
      </w:r>
    </w:p>
    <w:p w:rsidR="0030659B" w:rsidRPr="0087588A" w:rsidRDefault="0030659B">
      <w:r w:rsidRPr="0087588A">
        <w:br w:type="page"/>
      </w:r>
    </w:p>
    <w:p w:rsidR="00A31F89" w:rsidRPr="0087588A" w:rsidRDefault="00A31F89" w:rsidP="0030659B">
      <w:pPr>
        <w:pStyle w:val="Heading1"/>
        <w:numPr>
          <w:ilvl w:val="0"/>
          <w:numId w:val="0"/>
        </w:numPr>
      </w:pPr>
      <w:bookmarkStart w:id="1839" w:name="_Toc465421569"/>
      <w:bookmarkStart w:id="1840" w:name="_Toc465422397"/>
      <w:bookmarkStart w:id="1841" w:name="_Toc479676284"/>
      <w:bookmarkStart w:id="1842" w:name="_Toc479632019"/>
      <w:bookmarkStart w:id="1843" w:name="_Toc499543990"/>
      <w:r w:rsidRPr="0087588A">
        <w:lastRenderedPageBreak/>
        <w:t>Appendix D – UM Admission Reason Codes</w:t>
      </w:r>
      <w:bookmarkEnd w:id="1839"/>
      <w:bookmarkEnd w:id="1840"/>
      <w:bookmarkEnd w:id="1841"/>
      <w:bookmarkEnd w:id="1842"/>
      <w:bookmarkEnd w:id="1843"/>
      <w:r w:rsidR="00CA23EA" w:rsidRPr="0087588A">
        <w:fldChar w:fldCharType="begin"/>
      </w:r>
      <w:r w:rsidR="00CA23EA" w:rsidRPr="0087588A">
        <w:instrText xml:space="preserve"> XE "</w:instrText>
      </w:r>
      <w:r w:rsidR="00CA23EA" w:rsidRPr="0087588A">
        <w:rPr>
          <w:sz w:val="20"/>
        </w:rPr>
        <w:instrText xml:space="preserve">UM </w:instrText>
      </w:r>
      <w:r w:rsidR="00CA23EA" w:rsidRPr="0087588A">
        <w:rPr>
          <w:spacing w:val="-1"/>
          <w:sz w:val="20"/>
        </w:rPr>
        <w:instrText>Admission</w:instrText>
      </w:r>
      <w:r w:rsidR="00CA23EA" w:rsidRPr="0087588A">
        <w:rPr>
          <w:spacing w:val="1"/>
          <w:sz w:val="20"/>
        </w:rPr>
        <w:instrText xml:space="preserve"> </w:instrText>
      </w:r>
      <w:r w:rsidR="00CA23EA" w:rsidRPr="0087588A">
        <w:rPr>
          <w:spacing w:val="-1"/>
          <w:sz w:val="20"/>
        </w:rPr>
        <w:instrText>Reason</w:instrText>
      </w:r>
      <w:r w:rsidR="00CA23EA" w:rsidRPr="0087588A">
        <w:rPr>
          <w:sz w:val="20"/>
        </w:rPr>
        <w:instrText xml:space="preserve"> </w:instrText>
      </w:r>
      <w:r w:rsidR="00CA23EA" w:rsidRPr="0087588A">
        <w:rPr>
          <w:spacing w:val="-1"/>
          <w:sz w:val="20"/>
        </w:rPr>
        <w:instrText>Codes</w:instrText>
      </w:r>
      <w:r w:rsidR="00CA23EA" w:rsidRPr="0087588A">
        <w:instrText xml:space="preserve">" </w:instrText>
      </w:r>
      <w:r w:rsidR="00CA23EA" w:rsidRPr="0087588A">
        <w:fldChar w:fldCharType="end"/>
      </w:r>
    </w:p>
    <w:p w:rsidR="00A31F89" w:rsidRPr="0087588A" w:rsidRDefault="00A31F89" w:rsidP="00A31F89">
      <w:pPr>
        <w:pStyle w:val="BodyText"/>
      </w:pPr>
      <w:r w:rsidRPr="0087588A">
        <w:t>Table 1</w:t>
      </w:r>
      <w:r w:rsidR="00B5133C" w:rsidRPr="0087588A">
        <w:t>3</w:t>
      </w:r>
      <w:r w:rsidRPr="0087588A">
        <w:t xml:space="preserve"> </w:t>
      </w:r>
      <w:r w:rsidRPr="0087588A">
        <w:rPr>
          <w:spacing w:val="-1"/>
        </w:rPr>
        <w:t>provides</w:t>
      </w:r>
      <w:r w:rsidRPr="0087588A">
        <w:t xml:space="preserve"> a list </w:t>
      </w:r>
      <w:r w:rsidRPr="0087588A">
        <w:rPr>
          <w:spacing w:val="-1"/>
        </w:rPr>
        <w:t>of</w:t>
      </w:r>
      <w:r w:rsidRPr="0087588A">
        <w:t xml:space="preserve"> </w:t>
      </w:r>
      <w:r w:rsidRPr="0087588A">
        <w:rPr>
          <w:spacing w:val="-1"/>
        </w:rPr>
        <w:t>UM</w:t>
      </w:r>
      <w:r w:rsidRPr="0087588A">
        <w:t xml:space="preserve"> </w:t>
      </w:r>
      <w:r w:rsidRPr="0087588A">
        <w:rPr>
          <w:spacing w:val="-1"/>
        </w:rPr>
        <w:t>Admission</w:t>
      </w:r>
      <w:r w:rsidRPr="0087588A">
        <w:t xml:space="preserve"> Reason</w:t>
      </w:r>
      <w:r w:rsidRPr="0087588A">
        <w:rPr>
          <w:spacing w:val="-2"/>
        </w:rPr>
        <w:t xml:space="preserve"> </w:t>
      </w:r>
      <w:r w:rsidRPr="0087588A">
        <w:t>Codes</w:t>
      </w:r>
      <w:r w:rsidR="00CA23EA" w:rsidRPr="0087588A">
        <w:fldChar w:fldCharType="begin"/>
      </w:r>
      <w:r w:rsidR="00CA23EA" w:rsidRPr="0087588A">
        <w:instrText xml:space="preserve"> XE "</w:instrText>
      </w:r>
      <w:r w:rsidR="00CA23EA" w:rsidRPr="0087588A">
        <w:rPr>
          <w:sz w:val="20"/>
        </w:rPr>
        <w:instrText xml:space="preserve">UM </w:instrText>
      </w:r>
      <w:r w:rsidR="00CA23EA" w:rsidRPr="0087588A">
        <w:rPr>
          <w:spacing w:val="-1"/>
          <w:sz w:val="20"/>
        </w:rPr>
        <w:instrText>Admission</w:instrText>
      </w:r>
      <w:r w:rsidR="00CA23EA" w:rsidRPr="0087588A">
        <w:rPr>
          <w:spacing w:val="1"/>
          <w:sz w:val="20"/>
        </w:rPr>
        <w:instrText xml:space="preserve"> </w:instrText>
      </w:r>
      <w:r w:rsidR="00CA23EA" w:rsidRPr="0087588A">
        <w:rPr>
          <w:spacing w:val="-1"/>
          <w:sz w:val="20"/>
        </w:rPr>
        <w:instrText>Reason</w:instrText>
      </w:r>
      <w:r w:rsidR="00CA23EA" w:rsidRPr="0087588A">
        <w:rPr>
          <w:sz w:val="20"/>
        </w:rPr>
        <w:instrText xml:space="preserve"> </w:instrText>
      </w:r>
      <w:r w:rsidR="00CA23EA" w:rsidRPr="0087588A">
        <w:rPr>
          <w:spacing w:val="-1"/>
          <w:sz w:val="20"/>
        </w:rPr>
        <w:instrText>Codes</w:instrText>
      </w:r>
      <w:r w:rsidR="00CA23EA" w:rsidRPr="0087588A">
        <w:instrText xml:space="preserve">" </w:instrText>
      </w:r>
      <w:r w:rsidR="00CA23EA" w:rsidRPr="0087588A">
        <w:fldChar w:fldCharType="end"/>
      </w:r>
      <w:r w:rsidRPr="0087588A">
        <w:t xml:space="preserve"> and their </w:t>
      </w:r>
      <w:r w:rsidRPr="0087588A">
        <w:rPr>
          <w:spacing w:val="-1"/>
        </w:rPr>
        <w:t>definitions.</w:t>
      </w:r>
    </w:p>
    <w:p w:rsidR="009E1627" w:rsidRPr="0087588A" w:rsidRDefault="00B5133C" w:rsidP="00B5133C">
      <w:pPr>
        <w:pStyle w:val="Caption"/>
        <w:jc w:val="center"/>
      </w:pPr>
      <w:bookmarkStart w:id="1844" w:name="_Toc479676301"/>
      <w:bookmarkStart w:id="1845" w:name="_Toc479632036"/>
      <w:bookmarkStart w:id="1846" w:name="_Toc499108052"/>
      <w:r w:rsidRPr="0087588A">
        <w:t xml:space="preserve">Table </w:t>
      </w:r>
      <w:fldSimple w:instr=" SEQ Table \* ARABIC ">
        <w:r w:rsidR="006C6F7D">
          <w:rPr>
            <w:noProof/>
          </w:rPr>
          <w:t>13</w:t>
        </w:r>
      </w:fldSimple>
      <w:r w:rsidR="00A31F89" w:rsidRPr="0087588A">
        <w:t xml:space="preserve">: UM </w:t>
      </w:r>
      <w:r w:rsidR="00A31F89" w:rsidRPr="0087588A">
        <w:rPr>
          <w:spacing w:val="-1"/>
        </w:rPr>
        <w:t>Admission</w:t>
      </w:r>
      <w:r w:rsidR="00A31F89" w:rsidRPr="0087588A">
        <w:t xml:space="preserve"> </w:t>
      </w:r>
      <w:r w:rsidR="00A31F89" w:rsidRPr="0087588A">
        <w:rPr>
          <w:spacing w:val="-1"/>
        </w:rPr>
        <w:t>Reason</w:t>
      </w:r>
      <w:r w:rsidR="00A31F89" w:rsidRPr="0087588A">
        <w:t xml:space="preserve"> Codes</w:t>
      </w:r>
      <w:bookmarkEnd w:id="1844"/>
      <w:bookmarkEnd w:id="1845"/>
      <w:bookmarkEnd w:id="1846"/>
      <w:r w:rsidR="00CA23EA" w:rsidRPr="0087588A">
        <w:fldChar w:fldCharType="begin"/>
      </w:r>
      <w:r w:rsidR="00CA23EA" w:rsidRPr="0087588A">
        <w:instrText xml:space="preserve"> XE "UM </w:instrText>
      </w:r>
      <w:r w:rsidR="00CA23EA" w:rsidRPr="0087588A">
        <w:rPr>
          <w:spacing w:val="-1"/>
        </w:rPr>
        <w:instrText>Admission</w:instrText>
      </w:r>
      <w:r w:rsidR="00CA23EA" w:rsidRPr="0087588A">
        <w:rPr>
          <w:spacing w:val="1"/>
        </w:rPr>
        <w:instrText xml:space="preserve"> </w:instrText>
      </w:r>
      <w:r w:rsidR="00CA23EA" w:rsidRPr="0087588A">
        <w:rPr>
          <w:spacing w:val="-1"/>
        </w:rPr>
        <w:instrText>Reason</w:instrText>
      </w:r>
      <w:r w:rsidR="00CA23EA" w:rsidRPr="0087588A">
        <w:instrText xml:space="preserve"> </w:instrText>
      </w:r>
      <w:r w:rsidR="00CA23EA" w:rsidRPr="0087588A">
        <w:rPr>
          <w:spacing w:val="-1"/>
        </w:rPr>
        <w:instrText>Codes</w:instrText>
      </w:r>
      <w:r w:rsidR="00CA23EA" w:rsidRPr="0087588A">
        <w:instrText xml:space="preserve">" </w:instrText>
      </w:r>
      <w:r w:rsidR="00CA23EA" w:rsidRPr="0087588A">
        <w:fldChar w:fldCharType="end"/>
      </w:r>
    </w:p>
    <w:tbl>
      <w:tblPr>
        <w:tblStyle w:val="TableGrid"/>
        <w:tblW w:w="0" w:type="auto"/>
        <w:jc w:val="center"/>
        <w:tblLook w:val="04A0" w:firstRow="1" w:lastRow="0" w:firstColumn="1" w:lastColumn="0" w:noHBand="0" w:noVBand="1"/>
        <w:tblCaption w:val="UM Admission Reason Codes"/>
        <w:tblDescription w:val="UM Admission Reason Codes"/>
      </w:tblPr>
      <w:tblGrid>
        <w:gridCol w:w="821"/>
        <w:gridCol w:w="4024"/>
        <w:gridCol w:w="4410"/>
      </w:tblGrid>
      <w:tr w:rsidR="00A31F89" w:rsidRPr="0087588A" w:rsidTr="004451AB">
        <w:trPr>
          <w:trHeight w:val="683"/>
          <w:tblHeader/>
          <w:jc w:val="center"/>
        </w:trPr>
        <w:tc>
          <w:tcPr>
            <w:tcW w:w="821" w:type="dxa"/>
            <w:shd w:val="clear" w:color="auto" w:fill="D9D9D9" w:themeFill="background1" w:themeFillShade="D9"/>
          </w:tcPr>
          <w:p w:rsidR="00A31F89" w:rsidRPr="0087588A" w:rsidRDefault="00A31F89" w:rsidP="00FE30B6">
            <w:pPr>
              <w:rPr>
                <w:b/>
                <w:bCs/>
                <w:sz w:val="20"/>
                <w:szCs w:val="20"/>
              </w:rPr>
            </w:pPr>
            <w:r w:rsidRPr="0087588A">
              <w:rPr>
                <w:b/>
                <w:bCs/>
                <w:sz w:val="20"/>
                <w:szCs w:val="20"/>
              </w:rPr>
              <w:t>UM Code</w:t>
            </w:r>
          </w:p>
          <w:p w:rsidR="00A31F89" w:rsidRPr="0087588A" w:rsidRDefault="00A31F89" w:rsidP="00FE30B6">
            <w:pPr>
              <w:jc w:val="center"/>
              <w:rPr>
                <w:sz w:val="20"/>
                <w:szCs w:val="20"/>
              </w:rPr>
            </w:pPr>
          </w:p>
        </w:tc>
        <w:tc>
          <w:tcPr>
            <w:tcW w:w="4024" w:type="dxa"/>
            <w:shd w:val="clear" w:color="auto" w:fill="D9D9D9" w:themeFill="background1" w:themeFillShade="D9"/>
          </w:tcPr>
          <w:p w:rsidR="00A31F89" w:rsidRPr="0087588A" w:rsidRDefault="00A31F89" w:rsidP="00FE30B6">
            <w:pPr>
              <w:rPr>
                <w:sz w:val="20"/>
                <w:szCs w:val="20"/>
              </w:rPr>
            </w:pPr>
            <w:r w:rsidRPr="0087588A">
              <w:rPr>
                <w:b/>
                <w:bCs/>
                <w:sz w:val="20"/>
                <w:szCs w:val="20"/>
              </w:rPr>
              <w:t>Code Description for Admission Reviews</w:t>
            </w:r>
          </w:p>
        </w:tc>
        <w:tc>
          <w:tcPr>
            <w:tcW w:w="4410" w:type="dxa"/>
            <w:shd w:val="clear" w:color="auto" w:fill="D9D9D9" w:themeFill="background1" w:themeFillShade="D9"/>
          </w:tcPr>
          <w:p w:rsidR="00A31F89" w:rsidRPr="0087588A" w:rsidRDefault="00A31F89" w:rsidP="00FE30B6">
            <w:pPr>
              <w:rPr>
                <w:sz w:val="20"/>
                <w:szCs w:val="20"/>
              </w:rPr>
            </w:pPr>
            <w:r w:rsidRPr="0087588A">
              <w:rPr>
                <w:b/>
                <w:bCs/>
                <w:sz w:val="20"/>
                <w:szCs w:val="20"/>
              </w:rPr>
              <w:t>Definition for Reason</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8.1</w:t>
            </w:r>
          </w:p>
        </w:tc>
        <w:tc>
          <w:tcPr>
            <w:tcW w:w="4024" w:type="dxa"/>
          </w:tcPr>
          <w:p w:rsidR="00A31F89" w:rsidRPr="0087588A" w:rsidRDefault="00A31F89" w:rsidP="00FE30B6">
            <w:pPr>
              <w:rPr>
                <w:sz w:val="20"/>
                <w:szCs w:val="20"/>
              </w:rPr>
            </w:pPr>
            <w:r w:rsidRPr="0087588A">
              <w:rPr>
                <w:b/>
                <w:bCs/>
                <w:sz w:val="20"/>
                <w:szCs w:val="20"/>
              </w:rPr>
              <w:t>Outpatient Care</w:t>
            </w:r>
          </w:p>
        </w:tc>
        <w:tc>
          <w:tcPr>
            <w:tcW w:w="4410" w:type="dxa"/>
          </w:tcPr>
          <w:p w:rsidR="00A31F89" w:rsidRPr="0087588A" w:rsidRDefault="00A31F89" w:rsidP="00143665">
            <w:pPr>
              <w:rPr>
                <w:sz w:val="20"/>
                <w:szCs w:val="20"/>
              </w:rPr>
            </w:pPr>
            <w:r w:rsidRPr="0087588A">
              <w:rPr>
                <w:b/>
                <w:bCs/>
                <w:sz w:val="20"/>
                <w:szCs w:val="20"/>
              </w:rPr>
              <w:t>Admitted to the inpatient setting for care or services that could be safely provided in the outpatient setting</w:t>
            </w:r>
            <w:r w:rsidR="003A3063" w:rsidRPr="0087588A">
              <w:rPr>
                <w:b/>
                <w:bCs/>
                <w:sz w:val="20"/>
                <w:szCs w:val="20"/>
              </w:rPr>
              <w: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8.11</w:t>
            </w:r>
          </w:p>
        </w:tc>
        <w:tc>
          <w:tcPr>
            <w:tcW w:w="4024" w:type="dxa"/>
          </w:tcPr>
          <w:p w:rsidR="00A31F89" w:rsidRPr="0087588A" w:rsidRDefault="00A31F89" w:rsidP="00FE30B6">
            <w:pPr>
              <w:rPr>
                <w:sz w:val="20"/>
                <w:szCs w:val="20"/>
              </w:rPr>
            </w:pPr>
            <w:r w:rsidRPr="0087588A">
              <w:rPr>
                <w:sz w:val="20"/>
                <w:szCs w:val="20"/>
              </w:rPr>
              <w:t>Work-up</w:t>
            </w:r>
          </w:p>
        </w:tc>
        <w:tc>
          <w:tcPr>
            <w:tcW w:w="4410" w:type="dxa"/>
          </w:tcPr>
          <w:p w:rsidR="00A31F89" w:rsidRPr="0087588A" w:rsidRDefault="00A31F89" w:rsidP="00FE30B6">
            <w:pPr>
              <w:rPr>
                <w:sz w:val="20"/>
                <w:szCs w:val="20"/>
              </w:rPr>
            </w:pPr>
            <w:r w:rsidRPr="0087588A">
              <w:rPr>
                <w:sz w:val="20"/>
                <w:szCs w:val="20"/>
              </w:rPr>
              <w:t>Admitted with unclear diagnosis, vague symptoms, or to confirm a suspected diagnosis.</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8.12</w:t>
            </w:r>
          </w:p>
        </w:tc>
        <w:tc>
          <w:tcPr>
            <w:tcW w:w="4024" w:type="dxa"/>
          </w:tcPr>
          <w:p w:rsidR="00A31F89" w:rsidRPr="0087588A" w:rsidRDefault="00A31F89" w:rsidP="00FE30B6">
            <w:pPr>
              <w:rPr>
                <w:sz w:val="20"/>
                <w:szCs w:val="20"/>
              </w:rPr>
            </w:pPr>
            <w:r w:rsidRPr="0087588A">
              <w:rPr>
                <w:sz w:val="20"/>
                <w:szCs w:val="20"/>
              </w:rPr>
              <w:t>Pre-op</w:t>
            </w:r>
          </w:p>
        </w:tc>
        <w:tc>
          <w:tcPr>
            <w:tcW w:w="4410" w:type="dxa"/>
          </w:tcPr>
          <w:p w:rsidR="00A31F89" w:rsidRPr="0087588A" w:rsidRDefault="00A31F89" w:rsidP="00FE30B6">
            <w:pPr>
              <w:rPr>
                <w:sz w:val="20"/>
                <w:szCs w:val="20"/>
              </w:rPr>
            </w:pPr>
            <w:r w:rsidRPr="0087588A">
              <w:rPr>
                <w:sz w:val="20"/>
                <w:szCs w:val="20"/>
              </w:rPr>
              <w:t>Admitted prior to an elective surgical procedure appropriate for the inpatient setting, excluding transplantation.</w:t>
            </w:r>
          </w:p>
          <w:p w:rsidR="00A31F89" w:rsidRPr="0087588A" w:rsidRDefault="00A31F89" w:rsidP="00FE30B6">
            <w:pPr>
              <w:rPr>
                <w:sz w:val="20"/>
                <w:szCs w:val="20"/>
              </w:rPr>
            </w:pP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8.13</w:t>
            </w:r>
          </w:p>
        </w:tc>
        <w:tc>
          <w:tcPr>
            <w:tcW w:w="4024" w:type="dxa"/>
          </w:tcPr>
          <w:p w:rsidR="00A31F89" w:rsidRPr="0087588A" w:rsidRDefault="00A31F89" w:rsidP="00FE30B6">
            <w:pPr>
              <w:rPr>
                <w:sz w:val="20"/>
                <w:szCs w:val="20"/>
              </w:rPr>
            </w:pPr>
            <w:r w:rsidRPr="0087588A">
              <w:rPr>
                <w:sz w:val="20"/>
                <w:szCs w:val="20"/>
              </w:rPr>
              <w:t>Ambulatory surgery</w:t>
            </w:r>
          </w:p>
        </w:tc>
        <w:tc>
          <w:tcPr>
            <w:tcW w:w="4410" w:type="dxa"/>
          </w:tcPr>
          <w:p w:rsidR="00A31F89" w:rsidRPr="0087588A" w:rsidRDefault="00A31F89" w:rsidP="00FE30B6">
            <w:pPr>
              <w:rPr>
                <w:sz w:val="20"/>
                <w:szCs w:val="20"/>
              </w:rPr>
            </w:pPr>
            <w:r w:rsidRPr="0087588A">
              <w:rPr>
                <w:sz w:val="20"/>
                <w:szCs w:val="20"/>
              </w:rPr>
              <w:t>Admitted for a procedure that is not included on the Inpatient List.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w:t>
            </w:r>
          </w:p>
        </w:tc>
        <w:tc>
          <w:tcPr>
            <w:tcW w:w="4024" w:type="dxa"/>
          </w:tcPr>
          <w:p w:rsidR="00A31F89" w:rsidRPr="0087588A" w:rsidRDefault="00A31F89" w:rsidP="00FE30B6">
            <w:pPr>
              <w:rPr>
                <w:sz w:val="20"/>
                <w:szCs w:val="20"/>
              </w:rPr>
            </w:pPr>
            <w:r w:rsidRPr="0087588A">
              <w:rPr>
                <w:sz w:val="20"/>
                <w:szCs w:val="20"/>
              </w:rPr>
              <w:t>Diagnostic study</w:t>
            </w:r>
          </w:p>
        </w:tc>
        <w:tc>
          <w:tcPr>
            <w:tcW w:w="4410" w:type="dxa"/>
          </w:tcPr>
          <w:p w:rsidR="00A31F89" w:rsidRPr="0087588A" w:rsidRDefault="00A31F89" w:rsidP="00FE30B6">
            <w:pPr>
              <w:rPr>
                <w:sz w:val="20"/>
                <w:szCs w:val="20"/>
              </w:rPr>
            </w:pPr>
            <w:r w:rsidRPr="0087588A">
              <w:rPr>
                <w:sz w:val="20"/>
                <w:szCs w:val="20"/>
              </w:rPr>
              <w:t xml:space="preserve">Admission for </w:t>
            </w:r>
            <w:r w:rsidR="009A644A" w:rsidRPr="0087588A">
              <w:rPr>
                <w:sz w:val="20"/>
                <w:szCs w:val="20"/>
              </w:rPr>
              <w:t>a diagnostic</w:t>
            </w:r>
            <w:r w:rsidRPr="0087588A">
              <w:rPr>
                <w:sz w:val="20"/>
                <w:szCs w:val="20"/>
              </w:rPr>
              <w:t xml:space="preserve"> study to determine the cause of symptoms.</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8.1401</w:t>
            </w:r>
          </w:p>
        </w:tc>
        <w:tc>
          <w:tcPr>
            <w:tcW w:w="4024" w:type="dxa"/>
          </w:tcPr>
          <w:p w:rsidR="00A31F89" w:rsidRPr="0087588A" w:rsidRDefault="00A31F89" w:rsidP="00FE30B6">
            <w:pPr>
              <w:rPr>
                <w:sz w:val="20"/>
                <w:szCs w:val="20"/>
              </w:rPr>
            </w:pPr>
            <w:r w:rsidRPr="0087588A">
              <w:rPr>
                <w:sz w:val="20"/>
                <w:szCs w:val="20"/>
              </w:rPr>
              <w:t>Ablation/EPS</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8.1402</w:t>
            </w:r>
          </w:p>
        </w:tc>
        <w:tc>
          <w:tcPr>
            <w:tcW w:w="4024" w:type="dxa"/>
          </w:tcPr>
          <w:p w:rsidR="00A31F89" w:rsidRPr="0087588A" w:rsidRDefault="00A31F89" w:rsidP="00FE30B6">
            <w:pPr>
              <w:rPr>
                <w:sz w:val="20"/>
                <w:szCs w:val="20"/>
              </w:rPr>
            </w:pPr>
            <w:r w:rsidRPr="0087588A">
              <w:rPr>
                <w:sz w:val="20"/>
                <w:szCs w:val="20"/>
              </w:rPr>
              <w:t>Bronchoscopy</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8.1403</w:t>
            </w:r>
          </w:p>
        </w:tc>
        <w:tc>
          <w:tcPr>
            <w:tcW w:w="4024" w:type="dxa"/>
          </w:tcPr>
          <w:p w:rsidR="00A31F89" w:rsidRPr="0087588A" w:rsidRDefault="00A31F89" w:rsidP="00FE30B6">
            <w:pPr>
              <w:rPr>
                <w:sz w:val="20"/>
                <w:szCs w:val="20"/>
              </w:rPr>
            </w:pPr>
            <w:r w:rsidRPr="0087588A">
              <w:rPr>
                <w:sz w:val="20"/>
                <w:szCs w:val="20"/>
              </w:rPr>
              <w:t>Cardiac Cath Diagnostic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8.1404</w:t>
            </w:r>
          </w:p>
        </w:tc>
        <w:tc>
          <w:tcPr>
            <w:tcW w:w="4024" w:type="dxa"/>
          </w:tcPr>
          <w:p w:rsidR="00A31F89" w:rsidRPr="0087588A" w:rsidRDefault="00A31F89" w:rsidP="00FE30B6">
            <w:pPr>
              <w:rPr>
                <w:sz w:val="20"/>
                <w:szCs w:val="20"/>
              </w:rPr>
            </w:pPr>
            <w:r w:rsidRPr="0087588A">
              <w:rPr>
                <w:sz w:val="20"/>
                <w:szCs w:val="20"/>
              </w:rPr>
              <w:t>Colonoscopy/EGD</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8.1405</w:t>
            </w:r>
          </w:p>
        </w:tc>
        <w:tc>
          <w:tcPr>
            <w:tcW w:w="4024" w:type="dxa"/>
          </w:tcPr>
          <w:p w:rsidR="00A31F89" w:rsidRPr="0087588A" w:rsidRDefault="00A31F89" w:rsidP="00FE30B6">
            <w:pPr>
              <w:rPr>
                <w:sz w:val="20"/>
                <w:szCs w:val="20"/>
              </w:rPr>
            </w:pPr>
            <w:r w:rsidRPr="0087588A">
              <w:rPr>
                <w:sz w:val="20"/>
                <w:szCs w:val="20"/>
              </w:rPr>
              <w:t>CT Scan</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8.1406</w:t>
            </w:r>
          </w:p>
        </w:tc>
        <w:tc>
          <w:tcPr>
            <w:tcW w:w="4024" w:type="dxa"/>
          </w:tcPr>
          <w:p w:rsidR="00A31F89" w:rsidRPr="0087588A" w:rsidRDefault="00A31F89" w:rsidP="00FE30B6">
            <w:pPr>
              <w:rPr>
                <w:sz w:val="20"/>
                <w:szCs w:val="20"/>
              </w:rPr>
            </w:pPr>
            <w:r w:rsidRPr="0087588A">
              <w:rPr>
                <w:sz w:val="20"/>
                <w:szCs w:val="20"/>
              </w:rPr>
              <w:t>Echo-cardiac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8.1407</w:t>
            </w:r>
          </w:p>
        </w:tc>
        <w:tc>
          <w:tcPr>
            <w:tcW w:w="4024" w:type="dxa"/>
          </w:tcPr>
          <w:p w:rsidR="00A31F89" w:rsidRPr="0087588A" w:rsidRDefault="00A31F89" w:rsidP="00FE30B6">
            <w:pPr>
              <w:rPr>
                <w:sz w:val="20"/>
                <w:szCs w:val="20"/>
              </w:rPr>
            </w:pPr>
            <w:r w:rsidRPr="0087588A">
              <w:rPr>
                <w:sz w:val="20"/>
                <w:szCs w:val="20"/>
              </w:rPr>
              <w:t>EEG</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8.1408</w:t>
            </w:r>
          </w:p>
        </w:tc>
        <w:tc>
          <w:tcPr>
            <w:tcW w:w="4024" w:type="dxa"/>
          </w:tcPr>
          <w:p w:rsidR="00A31F89" w:rsidRPr="0087588A" w:rsidRDefault="00A31F89" w:rsidP="00FE30B6">
            <w:pPr>
              <w:rPr>
                <w:sz w:val="20"/>
                <w:szCs w:val="20"/>
              </w:rPr>
            </w:pPr>
            <w:r w:rsidRPr="0087588A">
              <w:rPr>
                <w:sz w:val="20"/>
                <w:szCs w:val="20"/>
              </w:rPr>
              <w:t>ERCP</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8.1409</w:t>
            </w:r>
          </w:p>
        </w:tc>
        <w:tc>
          <w:tcPr>
            <w:tcW w:w="4024" w:type="dxa"/>
          </w:tcPr>
          <w:p w:rsidR="00A31F89" w:rsidRPr="0087588A" w:rsidRDefault="00A31F89" w:rsidP="00FE30B6">
            <w:pPr>
              <w:rPr>
                <w:sz w:val="20"/>
                <w:szCs w:val="20"/>
              </w:rPr>
            </w:pPr>
            <w:r w:rsidRPr="0087588A">
              <w:rPr>
                <w:sz w:val="20"/>
                <w:szCs w:val="20"/>
              </w:rPr>
              <w:t>Interventional Radiology</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w:t>
            </w:r>
          </w:p>
        </w:tc>
        <w:tc>
          <w:tcPr>
            <w:tcW w:w="4024" w:type="dxa"/>
          </w:tcPr>
          <w:p w:rsidR="00A31F89" w:rsidRPr="0087588A" w:rsidRDefault="00A31F89" w:rsidP="00FE30B6">
            <w:pPr>
              <w:rPr>
                <w:sz w:val="20"/>
                <w:szCs w:val="20"/>
              </w:rPr>
            </w:pPr>
            <w:r w:rsidRPr="0087588A">
              <w:rPr>
                <w:sz w:val="20"/>
                <w:szCs w:val="20"/>
              </w:rPr>
              <w:t>MPI </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8.1411</w:t>
            </w:r>
          </w:p>
        </w:tc>
        <w:tc>
          <w:tcPr>
            <w:tcW w:w="4024" w:type="dxa"/>
          </w:tcPr>
          <w:p w:rsidR="00A31F89" w:rsidRPr="0087588A" w:rsidRDefault="00A31F89" w:rsidP="00FE30B6">
            <w:pPr>
              <w:rPr>
                <w:sz w:val="20"/>
                <w:szCs w:val="20"/>
              </w:rPr>
            </w:pPr>
            <w:r w:rsidRPr="0087588A">
              <w:rPr>
                <w:sz w:val="20"/>
                <w:szCs w:val="20"/>
              </w:rPr>
              <w:t>MRA/MRV</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8.1412</w:t>
            </w:r>
          </w:p>
        </w:tc>
        <w:tc>
          <w:tcPr>
            <w:tcW w:w="4024" w:type="dxa"/>
          </w:tcPr>
          <w:p w:rsidR="00A31F89" w:rsidRPr="0087588A" w:rsidRDefault="00A31F89" w:rsidP="00FE30B6">
            <w:pPr>
              <w:rPr>
                <w:sz w:val="20"/>
                <w:szCs w:val="20"/>
              </w:rPr>
            </w:pPr>
            <w:r w:rsidRPr="0087588A">
              <w:rPr>
                <w:sz w:val="20"/>
                <w:szCs w:val="20"/>
              </w:rPr>
              <w:t>MRI</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8.1413</w:t>
            </w:r>
          </w:p>
        </w:tc>
        <w:tc>
          <w:tcPr>
            <w:tcW w:w="4024" w:type="dxa"/>
          </w:tcPr>
          <w:p w:rsidR="00A31F89" w:rsidRPr="0087588A" w:rsidRDefault="00A31F89" w:rsidP="00FE30B6">
            <w:pPr>
              <w:rPr>
                <w:sz w:val="20"/>
                <w:szCs w:val="20"/>
              </w:rPr>
            </w:pPr>
            <w:r w:rsidRPr="0087588A">
              <w:rPr>
                <w:sz w:val="20"/>
                <w:szCs w:val="20"/>
              </w:rPr>
              <w:t>Nuclear Med Cardiac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8.1414</w:t>
            </w:r>
          </w:p>
        </w:tc>
        <w:tc>
          <w:tcPr>
            <w:tcW w:w="4024" w:type="dxa"/>
          </w:tcPr>
          <w:p w:rsidR="00A31F89" w:rsidRPr="0087588A" w:rsidRDefault="00A31F89" w:rsidP="00FE30B6">
            <w:pPr>
              <w:rPr>
                <w:sz w:val="20"/>
                <w:szCs w:val="20"/>
              </w:rPr>
            </w:pPr>
            <w:r w:rsidRPr="0087588A">
              <w:rPr>
                <w:sz w:val="20"/>
                <w:szCs w:val="20"/>
              </w:rPr>
              <w:t>Nuclear Med Non-cardiac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8.1415</w:t>
            </w:r>
          </w:p>
        </w:tc>
        <w:tc>
          <w:tcPr>
            <w:tcW w:w="4024" w:type="dxa"/>
          </w:tcPr>
          <w:p w:rsidR="00A31F89" w:rsidRPr="0087588A" w:rsidRDefault="00A31F89" w:rsidP="00FE30B6">
            <w:pPr>
              <w:rPr>
                <w:sz w:val="20"/>
                <w:szCs w:val="20"/>
              </w:rPr>
            </w:pPr>
            <w:r w:rsidRPr="0087588A">
              <w:rPr>
                <w:sz w:val="20"/>
                <w:szCs w:val="20"/>
              </w:rPr>
              <w:t>PET Scan</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8.1416</w:t>
            </w:r>
          </w:p>
        </w:tc>
        <w:tc>
          <w:tcPr>
            <w:tcW w:w="4024" w:type="dxa"/>
          </w:tcPr>
          <w:p w:rsidR="00A31F89" w:rsidRPr="0087588A" w:rsidRDefault="00A31F89" w:rsidP="00FE30B6">
            <w:pPr>
              <w:rPr>
                <w:sz w:val="20"/>
                <w:szCs w:val="20"/>
              </w:rPr>
            </w:pPr>
            <w:r w:rsidRPr="0087588A">
              <w:rPr>
                <w:sz w:val="20"/>
                <w:szCs w:val="20"/>
              </w:rPr>
              <w:t>Sleep Study</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8.1417</w:t>
            </w:r>
          </w:p>
        </w:tc>
        <w:tc>
          <w:tcPr>
            <w:tcW w:w="4024" w:type="dxa"/>
          </w:tcPr>
          <w:p w:rsidR="00A31F89" w:rsidRPr="0087588A" w:rsidRDefault="00A31F89" w:rsidP="00FE30B6">
            <w:pPr>
              <w:rPr>
                <w:sz w:val="20"/>
                <w:szCs w:val="20"/>
              </w:rPr>
            </w:pPr>
            <w:r w:rsidRPr="0087588A">
              <w:rPr>
                <w:sz w:val="20"/>
                <w:szCs w:val="20"/>
              </w:rPr>
              <w:t>Stress Test</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8.1419</w:t>
            </w:r>
          </w:p>
        </w:tc>
        <w:tc>
          <w:tcPr>
            <w:tcW w:w="4024" w:type="dxa"/>
          </w:tcPr>
          <w:p w:rsidR="00A31F89" w:rsidRPr="0087588A" w:rsidRDefault="00A31F89" w:rsidP="00FE30B6">
            <w:pPr>
              <w:rPr>
                <w:sz w:val="20"/>
                <w:szCs w:val="20"/>
              </w:rPr>
            </w:pPr>
            <w:r w:rsidRPr="0087588A">
              <w:rPr>
                <w:sz w:val="20"/>
                <w:szCs w:val="20"/>
              </w:rPr>
              <w:t>Trans-esophageal Echo</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8.142</w:t>
            </w:r>
          </w:p>
        </w:tc>
        <w:tc>
          <w:tcPr>
            <w:tcW w:w="4024" w:type="dxa"/>
          </w:tcPr>
          <w:p w:rsidR="00A31F89" w:rsidRPr="0087588A" w:rsidRDefault="00A31F89" w:rsidP="00FE30B6">
            <w:pPr>
              <w:rPr>
                <w:sz w:val="20"/>
                <w:szCs w:val="20"/>
              </w:rPr>
            </w:pPr>
            <w:r w:rsidRPr="0087588A">
              <w:rPr>
                <w:sz w:val="20"/>
                <w:szCs w:val="20"/>
              </w:rPr>
              <w:t>Transthoracic Echo</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8.1421</w:t>
            </w:r>
          </w:p>
        </w:tc>
        <w:tc>
          <w:tcPr>
            <w:tcW w:w="4024" w:type="dxa"/>
          </w:tcPr>
          <w:p w:rsidR="00A31F89" w:rsidRPr="0087588A" w:rsidRDefault="00A31F89" w:rsidP="00FE30B6">
            <w:pPr>
              <w:rPr>
                <w:sz w:val="20"/>
                <w:szCs w:val="20"/>
              </w:rPr>
            </w:pPr>
            <w:r w:rsidRPr="0087588A">
              <w:rPr>
                <w:sz w:val="20"/>
                <w:szCs w:val="20"/>
              </w:rPr>
              <w:t>Ultrasound (non-cardiac)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8.1422</w:t>
            </w:r>
          </w:p>
        </w:tc>
        <w:tc>
          <w:tcPr>
            <w:tcW w:w="4024" w:type="dxa"/>
          </w:tcPr>
          <w:p w:rsidR="00A31F89" w:rsidRPr="0087588A" w:rsidRDefault="00A31F89" w:rsidP="00FE30B6">
            <w:pPr>
              <w:rPr>
                <w:sz w:val="20"/>
                <w:szCs w:val="20"/>
              </w:rPr>
            </w:pPr>
            <w:r w:rsidRPr="0087588A">
              <w:rPr>
                <w:sz w:val="20"/>
                <w:szCs w:val="20"/>
              </w:rPr>
              <w:t>US/CT Guided Procedure</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8.1423</w:t>
            </w:r>
          </w:p>
        </w:tc>
        <w:tc>
          <w:tcPr>
            <w:tcW w:w="4024" w:type="dxa"/>
          </w:tcPr>
          <w:p w:rsidR="00A31F89" w:rsidRPr="0087588A" w:rsidRDefault="00A31F89" w:rsidP="00FE30B6">
            <w:pPr>
              <w:rPr>
                <w:sz w:val="20"/>
                <w:szCs w:val="20"/>
              </w:rPr>
            </w:pPr>
            <w:r w:rsidRPr="0087588A">
              <w:rPr>
                <w:sz w:val="20"/>
                <w:szCs w:val="20"/>
              </w:rPr>
              <w:t>Vascular Studies</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w:t>
            </w:r>
          </w:p>
        </w:tc>
        <w:tc>
          <w:tcPr>
            <w:tcW w:w="4024" w:type="dxa"/>
          </w:tcPr>
          <w:p w:rsidR="00A31F89" w:rsidRPr="0087588A" w:rsidRDefault="00A31F89" w:rsidP="00FE30B6">
            <w:pPr>
              <w:rPr>
                <w:sz w:val="20"/>
                <w:szCs w:val="20"/>
              </w:rPr>
            </w:pPr>
            <w:r w:rsidRPr="0087588A">
              <w:rPr>
                <w:sz w:val="20"/>
                <w:szCs w:val="20"/>
              </w:rPr>
              <w:t>Therapeutic procedure</w:t>
            </w:r>
          </w:p>
        </w:tc>
        <w:tc>
          <w:tcPr>
            <w:tcW w:w="4410" w:type="dxa"/>
          </w:tcPr>
          <w:p w:rsidR="00A31F89" w:rsidRPr="0087588A" w:rsidRDefault="00A31F89" w:rsidP="00FE30B6">
            <w:pPr>
              <w:rPr>
                <w:sz w:val="20"/>
                <w:szCs w:val="20"/>
              </w:rPr>
            </w:pPr>
            <w:r w:rsidRPr="0087588A">
              <w:rPr>
                <w:sz w:val="20"/>
                <w:szCs w:val="20"/>
              </w:rPr>
              <w:t xml:space="preserve">Admitted for a therapeutic procedure indicated as treatment </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8.1501</w:t>
            </w:r>
          </w:p>
        </w:tc>
        <w:tc>
          <w:tcPr>
            <w:tcW w:w="4024" w:type="dxa"/>
          </w:tcPr>
          <w:p w:rsidR="00A31F89" w:rsidRPr="0087588A" w:rsidRDefault="00A31F89" w:rsidP="00FE30B6">
            <w:pPr>
              <w:rPr>
                <w:sz w:val="20"/>
                <w:szCs w:val="20"/>
              </w:rPr>
            </w:pPr>
            <w:r w:rsidRPr="0087588A">
              <w:rPr>
                <w:sz w:val="20"/>
                <w:szCs w:val="20"/>
              </w:rPr>
              <w:t>Infusions</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8.1502</w:t>
            </w:r>
          </w:p>
        </w:tc>
        <w:tc>
          <w:tcPr>
            <w:tcW w:w="4024" w:type="dxa"/>
          </w:tcPr>
          <w:p w:rsidR="00A31F89" w:rsidRPr="0087588A" w:rsidRDefault="00A31F89" w:rsidP="00FE30B6">
            <w:pPr>
              <w:rPr>
                <w:sz w:val="20"/>
                <w:szCs w:val="20"/>
              </w:rPr>
            </w:pPr>
            <w:r w:rsidRPr="0087588A">
              <w:rPr>
                <w:sz w:val="20"/>
                <w:szCs w:val="20"/>
              </w:rPr>
              <w:t>Transfusions</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8.1503</w:t>
            </w:r>
          </w:p>
        </w:tc>
        <w:tc>
          <w:tcPr>
            <w:tcW w:w="4024" w:type="dxa"/>
          </w:tcPr>
          <w:p w:rsidR="00A31F89" w:rsidRPr="0087588A" w:rsidRDefault="00A31F89" w:rsidP="00FE30B6">
            <w:pPr>
              <w:rPr>
                <w:sz w:val="20"/>
                <w:szCs w:val="20"/>
              </w:rPr>
            </w:pPr>
            <w:r w:rsidRPr="0087588A">
              <w:rPr>
                <w:sz w:val="20"/>
                <w:szCs w:val="20"/>
              </w:rPr>
              <w:t>Chemotherapy</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8.1504</w:t>
            </w:r>
          </w:p>
        </w:tc>
        <w:tc>
          <w:tcPr>
            <w:tcW w:w="4024" w:type="dxa"/>
          </w:tcPr>
          <w:p w:rsidR="00A31F89" w:rsidRPr="0087588A" w:rsidRDefault="00A31F89" w:rsidP="00FE30B6">
            <w:pPr>
              <w:rPr>
                <w:sz w:val="20"/>
                <w:szCs w:val="20"/>
              </w:rPr>
            </w:pPr>
            <w:r w:rsidRPr="0087588A">
              <w:rPr>
                <w:sz w:val="20"/>
                <w:szCs w:val="20"/>
              </w:rPr>
              <w:t>Radiation Therapy</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8.1505</w:t>
            </w:r>
          </w:p>
        </w:tc>
        <w:tc>
          <w:tcPr>
            <w:tcW w:w="4024" w:type="dxa"/>
          </w:tcPr>
          <w:p w:rsidR="00A31F89" w:rsidRPr="0087588A" w:rsidRDefault="00A31F89" w:rsidP="00FE30B6">
            <w:pPr>
              <w:rPr>
                <w:sz w:val="20"/>
                <w:szCs w:val="20"/>
              </w:rPr>
            </w:pPr>
            <w:r w:rsidRPr="0087588A">
              <w:rPr>
                <w:sz w:val="20"/>
                <w:szCs w:val="20"/>
              </w:rPr>
              <w:t>Cardioversion</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8.1506</w:t>
            </w:r>
          </w:p>
        </w:tc>
        <w:tc>
          <w:tcPr>
            <w:tcW w:w="4024" w:type="dxa"/>
          </w:tcPr>
          <w:p w:rsidR="00A31F89" w:rsidRPr="0087588A" w:rsidRDefault="00A31F89" w:rsidP="00FE30B6">
            <w:pPr>
              <w:rPr>
                <w:sz w:val="20"/>
                <w:szCs w:val="20"/>
              </w:rPr>
            </w:pPr>
            <w:r w:rsidRPr="0087588A">
              <w:rPr>
                <w:sz w:val="20"/>
                <w:szCs w:val="20"/>
              </w:rPr>
              <w:t>Cardiac Cath w/Intervention</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8.1507</w:t>
            </w:r>
          </w:p>
        </w:tc>
        <w:tc>
          <w:tcPr>
            <w:tcW w:w="4024" w:type="dxa"/>
          </w:tcPr>
          <w:p w:rsidR="00A31F89" w:rsidRPr="0087588A" w:rsidRDefault="00A31F89" w:rsidP="00FE30B6">
            <w:pPr>
              <w:rPr>
                <w:sz w:val="20"/>
                <w:szCs w:val="20"/>
              </w:rPr>
            </w:pPr>
            <w:r w:rsidRPr="0087588A">
              <w:rPr>
                <w:sz w:val="20"/>
                <w:szCs w:val="20"/>
              </w:rPr>
              <w:t>Pacemaker/ICD Implantation</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8.1508</w:t>
            </w:r>
          </w:p>
        </w:tc>
        <w:tc>
          <w:tcPr>
            <w:tcW w:w="4024" w:type="dxa"/>
          </w:tcPr>
          <w:p w:rsidR="00A31F89" w:rsidRPr="0087588A" w:rsidRDefault="00A31F89" w:rsidP="00FE30B6">
            <w:pPr>
              <w:rPr>
                <w:sz w:val="20"/>
                <w:szCs w:val="20"/>
              </w:rPr>
            </w:pPr>
            <w:r w:rsidRPr="0087588A">
              <w:rPr>
                <w:sz w:val="20"/>
                <w:szCs w:val="20"/>
              </w:rPr>
              <w:t>Enteral Feeding Tube</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lastRenderedPageBreak/>
              <w:t>8.1509</w:t>
            </w:r>
          </w:p>
        </w:tc>
        <w:tc>
          <w:tcPr>
            <w:tcW w:w="4024" w:type="dxa"/>
          </w:tcPr>
          <w:p w:rsidR="00A31F89" w:rsidRPr="0087588A" w:rsidRDefault="00A31F89" w:rsidP="00FE30B6">
            <w:pPr>
              <w:rPr>
                <w:sz w:val="20"/>
                <w:szCs w:val="20"/>
              </w:rPr>
            </w:pPr>
            <w:r w:rsidRPr="0087588A">
              <w:rPr>
                <w:sz w:val="20"/>
                <w:szCs w:val="20"/>
              </w:rPr>
              <w:t>ECT</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8.151</w:t>
            </w:r>
          </w:p>
        </w:tc>
        <w:tc>
          <w:tcPr>
            <w:tcW w:w="4024" w:type="dxa"/>
          </w:tcPr>
          <w:p w:rsidR="00A31F89" w:rsidRPr="0087588A" w:rsidRDefault="00A31F89" w:rsidP="00FE30B6">
            <w:pPr>
              <w:rPr>
                <w:sz w:val="20"/>
                <w:szCs w:val="20"/>
              </w:rPr>
            </w:pPr>
            <w:r w:rsidRPr="0087588A">
              <w:rPr>
                <w:sz w:val="20"/>
                <w:szCs w:val="20"/>
              </w:rPr>
              <w:t>PICC Line Insertion</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8.1511</w:t>
            </w:r>
          </w:p>
        </w:tc>
        <w:tc>
          <w:tcPr>
            <w:tcW w:w="4024" w:type="dxa"/>
          </w:tcPr>
          <w:p w:rsidR="00A31F89" w:rsidRPr="0087588A" w:rsidRDefault="00A31F89" w:rsidP="00FE30B6">
            <w:pPr>
              <w:rPr>
                <w:sz w:val="20"/>
                <w:szCs w:val="20"/>
              </w:rPr>
            </w:pPr>
            <w:r w:rsidRPr="0087588A">
              <w:rPr>
                <w:sz w:val="20"/>
                <w:szCs w:val="20"/>
              </w:rPr>
              <w:t>Paracentesis</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8.1512</w:t>
            </w:r>
          </w:p>
        </w:tc>
        <w:tc>
          <w:tcPr>
            <w:tcW w:w="4024" w:type="dxa"/>
          </w:tcPr>
          <w:p w:rsidR="00A31F89" w:rsidRPr="0087588A" w:rsidRDefault="00A31F89" w:rsidP="00FE30B6">
            <w:pPr>
              <w:rPr>
                <w:sz w:val="20"/>
                <w:szCs w:val="20"/>
              </w:rPr>
            </w:pPr>
            <w:r w:rsidRPr="0087588A">
              <w:rPr>
                <w:sz w:val="20"/>
                <w:szCs w:val="20"/>
              </w:rPr>
              <w:t>Thoracentesis</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8.2</w:t>
            </w:r>
          </w:p>
        </w:tc>
        <w:tc>
          <w:tcPr>
            <w:tcW w:w="4024" w:type="dxa"/>
          </w:tcPr>
          <w:p w:rsidR="00A31F89" w:rsidRPr="0087588A" w:rsidRDefault="00A31F89" w:rsidP="00FE30B6">
            <w:pPr>
              <w:rPr>
                <w:sz w:val="20"/>
                <w:szCs w:val="20"/>
              </w:rPr>
            </w:pPr>
            <w:r w:rsidRPr="0087588A">
              <w:rPr>
                <w:b/>
                <w:bCs/>
                <w:sz w:val="20"/>
                <w:szCs w:val="20"/>
              </w:rPr>
              <w:t>Clinical</w:t>
            </w:r>
          </w:p>
        </w:tc>
        <w:tc>
          <w:tcPr>
            <w:tcW w:w="4410" w:type="dxa"/>
          </w:tcPr>
          <w:p w:rsidR="00A31F89" w:rsidRPr="0087588A" w:rsidRDefault="00A31F89" w:rsidP="00FE30B6">
            <w:pPr>
              <w:rPr>
                <w:sz w:val="20"/>
                <w:szCs w:val="20"/>
              </w:rPr>
            </w:pPr>
            <w:r w:rsidRPr="0087588A">
              <w:rPr>
                <w:sz w:val="20"/>
                <w:szCs w:val="20"/>
              </w:rPr>
              <w:t>Clinical factors and/or physician judgment are the basis for admission.</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8.21</w:t>
            </w:r>
          </w:p>
        </w:tc>
        <w:tc>
          <w:tcPr>
            <w:tcW w:w="4024" w:type="dxa"/>
          </w:tcPr>
          <w:p w:rsidR="00A31F89" w:rsidRPr="0087588A" w:rsidRDefault="00A31F89" w:rsidP="00FE30B6">
            <w:pPr>
              <w:rPr>
                <w:sz w:val="20"/>
                <w:szCs w:val="20"/>
              </w:rPr>
            </w:pPr>
            <w:r w:rsidRPr="0087588A">
              <w:rPr>
                <w:sz w:val="20"/>
                <w:szCs w:val="20"/>
              </w:rPr>
              <w:t xml:space="preserve">Inappropriate LOC </w:t>
            </w:r>
          </w:p>
          <w:p w:rsidR="00A31F89" w:rsidRPr="0087588A" w:rsidRDefault="00A31F89" w:rsidP="00FE30B6">
            <w:pPr>
              <w:rPr>
                <w:sz w:val="20"/>
                <w:szCs w:val="20"/>
              </w:rPr>
            </w:pPr>
          </w:p>
        </w:tc>
        <w:tc>
          <w:tcPr>
            <w:tcW w:w="4410" w:type="dxa"/>
          </w:tcPr>
          <w:p w:rsidR="00A31F89" w:rsidRPr="0087588A" w:rsidRDefault="00A31F89" w:rsidP="00FE30B6">
            <w:pPr>
              <w:rPr>
                <w:sz w:val="20"/>
                <w:szCs w:val="20"/>
              </w:rPr>
            </w:pPr>
            <w:r w:rsidRPr="0087588A">
              <w:rPr>
                <w:sz w:val="20"/>
                <w:szCs w:val="20"/>
              </w:rPr>
              <w:t>Meets criteria for a higher or lower level of care delivered in a hospital; includes observation.</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8.22</w:t>
            </w:r>
          </w:p>
        </w:tc>
        <w:tc>
          <w:tcPr>
            <w:tcW w:w="4024" w:type="dxa"/>
          </w:tcPr>
          <w:p w:rsidR="00A31F89" w:rsidRPr="0087588A" w:rsidRDefault="00A31F89" w:rsidP="00FE30B6">
            <w:pPr>
              <w:rPr>
                <w:sz w:val="20"/>
                <w:szCs w:val="20"/>
              </w:rPr>
            </w:pPr>
            <w:r w:rsidRPr="0087588A">
              <w:rPr>
                <w:sz w:val="20"/>
                <w:szCs w:val="20"/>
              </w:rPr>
              <w:t xml:space="preserve">Lack of Medical Necessity </w:t>
            </w:r>
          </w:p>
          <w:p w:rsidR="00A31F89" w:rsidRPr="0087588A" w:rsidRDefault="00A31F89" w:rsidP="00FE30B6">
            <w:pPr>
              <w:rPr>
                <w:sz w:val="20"/>
                <w:szCs w:val="20"/>
              </w:rPr>
            </w:pPr>
          </w:p>
        </w:tc>
        <w:tc>
          <w:tcPr>
            <w:tcW w:w="4410" w:type="dxa"/>
          </w:tcPr>
          <w:p w:rsidR="00A31F89" w:rsidRPr="0087588A" w:rsidRDefault="00A31F89" w:rsidP="00FE30B6">
            <w:pPr>
              <w:rPr>
                <w:sz w:val="20"/>
                <w:szCs w:val="20"/>
              </w:rPr>
            </w:pPr>
            <w:r w:rsidRPr="0087588A">
              <w:rPr>
                <w:sz w:val="20"/>
                <w:szCs w:val="20"/>
              </w:rPr>
              <w:t>Care in a hospital bed not required.</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8.23</w:t>
            </w:r>
          </w:p>
        </w:tc>
        <w:tc>
          <w:tcPr>
            <w:tcW w:w="4024" w:type="dxa"/>
          </w:tcPr>
          <w:p w:rsidR="00A31F89" w:rsidRPr="0087588A" w:rsidRDefault="00A31F89" w:rsidP="00FE30B6">
            <w:pPr>
              <w:rPr>
                <w:sz w:val="20"/>
                <w:szCs w:val="20"/>
              </w:rPr>
            </w:pPr>
            <w:r w:rsidRPr="0087588A">
              <w:rPr>
                <w:sz w:val="20"/>
                <w:szCs w:val="20"/>
              </w:rPr>
              <w:t>Comorbid conditions</w:t>
            </w:r>
          </w:p>
        </w:tc>
        <w:tc>
          <w:tcPr>
            <w:tcW w:w="4410" w:type="dxa"/>
          </w:tcPr>
          <w:p w:rsidR="00A31F89" w:rsidRPr="0087588A" w:rsidRDefault="00A31F89" w:rsidP="00FE30B6">
            <w:pPr>
              <w:rPr>
                <w:sz w:val="20"/>
                <w:szCs w:val="20"/>
              </w:rPr>
            </w:pPr>
            <w:r w:rsidRPr="0087588A">
              <w:rPr>
                <w:sz w:val="20"/>
                <w:szCs w:val="20"/>
              </w:rPr>
              <w:t>Secondary condition affecting the clinical decision to admit.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8.24</w:t>
            </w:r>
          </w:p>
        </w:tc>
        <w:tc>
          <w:tcPr>
            <w:tcW w:w="4024" w:type="dxa"/>
          </w:tcPr>
          <w:p w:rsidR="00A31F89" w:rsidRPr="0087588A" w:rsidRDefault="00A31F89" w:rsidP="00FE30B6">
            <w:pPr>
              <w:rPr>
                <w:sz w:val="20"/>
                <w:szCs w:val="20"/>
              </w:rPr>
            </w:pPr>
            <w:r w:rsidRPr="0087588A">
              <w:rPr>
                <w:sz w:val="20"/>
                <w:szCs w:val="20"/>
              </w:rPr>
              <w:t>BH patient with medical care needs</w:t>
            </w:r>
          </w:p>
        </w:tc>
        <w:tc>
          <w:tcPr>
            <w:tcW w:w="4410" w:type="dxa"/>
          </w:tcPr>
          <w:p w:rsidR="00A31F89" w:rsidRPr="0087588A" w:rsidRDefault="00A31F89" w:rsidP="00FE30B6">
            <w:pPr>
              <w:rPr>
                <w:sz w:val="20"/>
                <w:szCs w:val="20"/>
              </w:rPr>
            </w:pPr>
            <w:r w:rsidRPr="0087588A">
              <w:rPr>
                <w:sz w:val="20"/>
                <w:szCs w:val="20"/>
              </w:rPr>
              <w:t>Acute BH patient requiring medical/surgical intervention not available on BH unit.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8.25</w:t>
            </w:r>
          </w:p>
        </w:tc>
        <w:tc>
          <w:tcPr>
            <w:tcW w:w="4024" w:type="dxa"/>
          </w:tcPr>
          <w:p w:rsidR="00A31F89" w:rsidRPr="0087588A" w:rsidRDefault="00A31F89" w:rsidP="00FE30B6">
            <w:pPr>
              <w:rPr>
                <w:sz w:val="20"/>
                <w:szCs w:val="20"/>
              </w:rPr>
            </w:pPr>
            <w:r w:rsidRPr="0087588A">
              <w:rPr>
                <w:sz w:val="20"/>
                <w:szCs w:val="20"/>
              </w:rPr>
              <w:t>Premature Obs. Order</w:t>
            </w:r>
          </w:p>
        </w:tc>
        <w:tc>
          <w:tcPr>
            <w:tcW w:w="4410" w:type="dxa"/>
          </w:tcPr>
          <w:p w:rsidR="00A31F89" w:rsidRPr="0087588A" w:rsidRDefault="00A31F89" w:rsidP="00FE30B6">
            <w:pPr>
              <w:rPr>
                <w:sz w:val="20"/>
                <w:szCs w:val="20"/>
              </w:rPr>
            </w:pPr>
            <w:r w:rsidRPr="0087588A">
              <w:rPr>
                <w:sz w:val="20"/>
                <w:szCs w:val="20"/>
              </w:rPr>
              <w:t>Observation ordered prior to the recovery period being completed.</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8.26</w:t>
            </w:r>
          </w:p>
        </w:tc>
        <w:tc>
          <w:tcPr>
            <w:tcW w:w="4024" w:type="dxa"/>
          </w:tcPr>
          <w:p w:rsidR="00A31F89" w:rsidRPr="0087588A" w:rsidRDefault="00A31F89" w:rsidP="00FE30B6">
            <w:pPr>
              <w:rPr>
                <w:sz w:val="20"/>
                <w:szCs w:val="20"/>
              </w:rPr>
            </w:pPr>
            <w:r w:rsidRPr="0087588A">
              <w:rPr>
                <w:sz w:val="20"/>
                <w:szCs w:val="20"/>
              </w:rPr>
              <w:t>Clinical Variance</w:t>
            </w:r>
          </w:p>
        </w:tc>
        <w:tc>
          <w:tcPr>
            <w:tcW w:w="4410" w:type="dxa"/>
          </w:tcPr>
          <w:p w:rsidR="00A31F89" w:rsidRPr="0087588A" w:rsidRDefault="00A31F89" w:rsidP="00FE30B6">
            <w:pPr>
              <w:rPr>
                <w:sz w:val="20"/>
                <w:szCs w:val="20"/>
              </w:rPr>
            </w:pPr>
            <w:r w:rsidRPr="0087588A">
              <w:rPr>
                <w:sz w:val="20"/>
                <w:szCs w:val="20"/>
              </w:rPr>
              <w:t>Requires inpatient hospitalization but does not meet all specific criteria points.</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8.3</w:t>
            </w:r>
          </w:p>
        </w:tc>
        <w:tc>
          <w:tcPr>
            <w:tcW w:w="4024" w:type="dxa"/>
          </w:tcPr>
          <w:p w:rsidR="00A31F89" w:rsidRPr="0087588A" w:rsidRDefault="00A31F89" w:rsidP="00FE30B6">
            <w:pPr>
              <w:rPr>
                <w:sz w:val="20"/>
                <w:szCs w:val="20"/>
              </w:rPr>
            </w:pPr>
            <w:r w:rsidRPr="0087588A">
              <w:rPr>
                <w:b/>
                <w:bCs/>
                <w:sz w:val="20"/>
                <w:szCs w:val="20"/>
              </w:rPr>
              <w:t>Regulatory</w:t>
            </w:r>
          </w:p>
        </w:tc>
        <w:tc>
          <w:tcPr>
            <w:tcW w:w="4410" w:type="dxa"/>
          </w:tcPr>
          <w:p w:rsidR="00A31F89" w:rsidRPr="0087588A" w:rsidRDefault="00A31F89" w:rsidP="00FE30B6">
            <w:pPr>
              <w:rPr>
                <w:sz w:val="20"/>
                <w:szCs w:val="20"/>
              </w:rPr>
            </w:pPr>
            <w:r w:rsidRPr="0087588A">
              <w:rPr>
                <w:sz w:val="20"/>
                <w:szCs w:val="20"/>
              </w:rPr>
              <w:t>Admitted for legal not medical reasons.</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8.31</w:t>
            </w:r>
          </w:p>
        </w:tc>
        <w:tc>
          <w:tcPr>
            <w:tcW w:w="4024" w:type="dxa"/>
          </w:tcPr>
          <w:p w:rsidR="00A31F89" w:rsidRPr="0087588A" w:rsidRDefault="00A31F89" w:rsidP="00FE30B6">
            <w:pPr>
              <w:rPr>
                <w:sz w:val="20"/>
                <w:szCs w:val="20"/>
              </w:rPr>
            </w:pPr>
            <w:r w:rsidRPr="0087588A">
              <w:rPr>
                <w:sz w:val="20"/>
                <w:szCs w:val="20"/>
              </w:rPr>
              <w:t>Court ordered</w:t>
            </w:r>
          </w:p>
        </w:tc>
        <w:tc>
          <w:tcPr>
            <w:tcW w:w="4410" w:type="dxa"/>
          </w:tcPr>
          <w:p w:rsidR="00A31F89" w:rsidRPr="0087588A" w:rsidRDefault="00A31F89" w:rsidP="00FE30B6">
            <w:pPr>
              <w:rPr>
                <w:sz w:val="20"/>
                <w:szCs w:val="20"/>
              </w:rPr>
            </w:pPr>
            <w:r w:rsidRPr="0087588A">
              <w:rPr>
                <w:sz w:val="20"/>
                <w:szCs w:val="20"/>
              </w:rPr>
              <w:t>Court ordered inpatient care.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8.32</w:t>
            </w:r>
          </w:p>
        </w:tc>
        <w:tc>
          <w:tcPr>
            <w:tcW w:w="4024" w:type="dxa"/>
          </w:tcPr>
          <w:p w:rsidR="00A31F89" w:rsidRPr="0087588A" w:rsidRDefault="00A31F89" w:rsidP="00FE30B6">
            <w:pPr>
              <w:rPr>
                <w:sz w:val="20"/>
                <w:szCs w:val="20"/>
              </w:rPr>
            </w:pPr>
            <w:r w:rsidRPr="0087588A">
              <w:rPr>
                <w:sz w:val="20"/>
                <w:szCs w:val="20"/>
              </w:rPr>
              <w:t>CMS 3 day rule</w:t>
            </w:r>
          </w:p>
        </w:tc>
        <w:tc>
          <w:tcPr>
            <w:tcW w:w="4410" w:type="dxa"/>
          </w:tcPr>
          <w:p w:rsidR="00A31F89" w:rsidRPr="0087588A" w:rsidRDefault="00A31F89" w:rsidP="00FE30B6">
            <w:pPr>
              <w:rPr>
                <w:sz w:val="20"/>
                <w:szCs w:val="20"/>
              </w:rPr>
            </w:pPr>
            <w:r w:rsidRPr="0087588A">
              <w:rPr>
                <w:sz w:val="20"/>
                <w:szCs w:val="20"/>
              </w:rPr>
              <w:t>CMS qualifying hospital stay requirement.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8.33</w:t>
            </w:r>
          </w:p>
        </w:tc>
        <w:tc>
          <w:tcPr>
            <w:tcW w:w="4024" w:type="dxa"/>
          </w:tcPr>
          <w:p w:rsidR="00A31F89" w:rsidRPr="0087588A" w:rsidRDefault="00A31F89" w:rsidP="00FE30B6">
            <w:pPr>
              <w:rPr>
                <w:sz w:val="20"/>
                <w:szCs w:val="20"/>
              </w:rPr>
            </w:pPr>
            <w:r w:rsidRPr="0087588A">
              <w:rPr>
                <w:sz w:val="20"/>
                <w:szCs w:val="20"/>
              </w:rPr>
              <w:t>Adult Protective Services</w:t>
            </w:r>
          </w:p>
          <w:p w:rsidR="00A31F89" w:rsidRPr="0087588A" w:rsidRDefault="00A31F89" w:rsidP="00FE30B6">
            <w:pPr>
              <w:rPr>
                <w:sz w:val="20"/>
                <w:szCs w:val="20"/>
              </w:rPr>
            </w:pPr>
          </w:p>
        </w:tc>
        <w:tc>
          <w:tcPr>
            <w:tcW w:w="4410" w:type="dxa"/>
          </w:tcPr>
          <w:p w:rsidR="00A31F89" w:rsidRPr="0087588A" w:rsidRDefault="00A31F89" w:rsidP="00FE30B6">
            <w:pPr>
              <w:rPr>
                <w:sz w:val="20"/>
                <w:szCs w:val="20"/>
              </w:rPr>
            </w:pPr>
            <w:r w:rsidRPr="0087588A">
              <w:rPr>
                <w:sz w:val="20"/>
                <w:szCs w:val="20"/>
              </w:rPr>
              <w:t>APS directed admission.</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8.4</w:t>
            </w:r>
          </w:p>
        </w:tc>
        <w:tc>
          <w:tcPr>
            <w:tcW w:w="4024" w:type="dxa"/>
          </w:tcPr>
          <w:p w:rsidR="00A31F89" w:rsidRPr="0087588A" w:rsidRDefault="00A31F89" w:rsidP="00FE30B6">
            <w:pPr>
              <w:rPr>
                <w:sz w:val="20"/>
                <w:szCs w:val="20"/>
              </w:rPr>
            </w:pPr>
            <w:r w:rsidRPr="0087588A">
              <w:rPr>
                <w:b/>
                <w:bCs/>
                <w:sz w:val="20"/>
                <w:szCs w:val="20"/>
              </w:rPr>
              <w:t>Social</w:t>
            </w:r>
          </w:p>
        </w:tc>
        <w:tc>
          <w:tcPr>
            <w:tcW w:w="4410" w:type="dxa"/>
          </w:tcPr>
          <w:p w:rsidR="00A31F89" w:rsidRPr="0087588A" w:rsidRDefault="00A31F89" w:rsidP="00FE30B6">
            <w:pPr>
              <w:rPr>
                <w:sz w:val="20"/>
                <w:szCs w:val="20"/>
              </w:rPr>
            </w:pPr>
            <w:r w:rsidRPr="0087588A">
              <w:rPr>
                <w:sz w:val="20"/>
                <w:szCs w:val="20"/>
              </w:rPr>
              <w:t>Social issues are the primary reason for admission.</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8.41</w:t>
            </w:r>
          </w:p>
        </w:tc>
        <w:tc>
          <w:tcPr>
            <w:tcW w:w="4024" w:type="dxa"/>
          </w:tcPr>
          <w:p w:rsidR="00A31F89" w:rsidRPr="0087588A" w:rsidRDefault="00A31F89" w:rsidP="00FE30B6">
            <w:pPr>
              <w:rPr>
                <w:sz w:val="20"/>
                <w:szCs w:val="20"/>
              </w:rPr>
            </w:pPr>
            <w:r w:rsidRPr="0087588A">
              <w:rPr>
                <w:sz w:val="20"/>
                <w:szCs w:val="20"/>
              </w:rPr>
              <w:t>Self-Care Deficit</w:t>
            </w:r>
          </w:p>
        </w:tc>
        <w:tc>
          <w:tcPr>
            <w:tcW w:w="4410" w:type="dxa"/>
          </w:tcPr>
          <w:p w:rsidR="00A31F89" w:rsidRPr="0087588A" w:rsidRDefault="00A31F89" w:rsidP="00FE30B6">
            <w:pPr>
              <w:rPr>
                <w:sz w:val="20"/>
                <w:szCs w:val="20"/>
              </w:rPr>
            </w:pPr>
            <w:r w:rsidRPr="0087588A">
              <w:rPr>
                <w:sz w:val="20"/>
                <w:szCs w:val="20"/>
              </w:rPr>
              <w:t>Unable to care for basic or medical needs and no family/caregiver</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8.42</w:t>
            </w:r>
          </w:p>
        </w:tc>
        <w:tc>
          <w:tcPr>
            <w:tcW w:w="4024" w:type="dxa"/>
          </w:tcPr>
          <w:p w:rsidR="00A31F89" w:rsidRPr="0087588A" w:rsidRDefault="00A31F89" w:rsidP="00FE30B6">
            <w:pPr>
              <w:rPr>
                <w:sz w:val="20"/>
                <w:szCs w:val="20"/>
              </w:rPr>
            </w:pPr>
            <w:r w:rsidRPr="0087588A">
              <w:rPr>
                <w:sz w:val="20"/>
                <w:szCs w:val="20"/>
              </w:rPr>
              <w:t>Transportation</w:t>
            </w:r>
          </w:p>
        </w:tc>
        <w:tc>
          <w:tcPr>
            <w:tcW w:w="4410" w:type="dxa"/>
          </w:tcPr>
          <w:p w:rsidR="00A31F89" w:rsidRPr="0087588A" w:rsidRDefault="00A31F89" w:rsidP="00FE30B6">
            <w:pPr>
              <w:rPr>
                <w:sz w:val="20"/>
                <w:szCs w:val="20"/>
              </w:rPr>
            </w:pPr>
            <w:r w:rsidRPr="0087588A">
              <w:rPr>
                <w:sz w:val="20"/>
                <w:szCs w:val="20"/>
              </w:rPr>
              <w:t>No timely transport plan in place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8.43</w:t>
            </w:r>
          </w:p>
        </w:tc>
        <w:tc>
          <w:tcPr>
            <w:tcW w:w="4024" w:type="dxa"/>
          </w:tcPr>
          <w:p w:rsidR="00A31F89" w:rsidRPr="0087588A" w:rsidRDefault="00A31F89" w:rsidP="00FE30B6">
            <w:pPr>
              <w:rPr>
                <w:sz w:val="20"/>
                <w:szCs w:val="20"/>
              </w:rPr>
            </w:pPr>
            <w:r w:rsidRPr="0087588A">
              <w:rPr>
                <w:sz w:val="20"/>
                <w:szCs w:val="20"/>
              </w:rPr>
              <w:t>Planned respite</w:t>
            </w:r>
          </w:p>
        </w:tc>
        <w:tc>
          <w:tcPr>
            <w:tcW w:w="4410" w:type="dxa"/>
          </w:tcPr>
          <w:p w:rsidR="00A31F89" w:rsidRPr="0087588A" w:rsidRDefault="00A31F89" w:rsidP="00FE30B6">
            <w:pPr>
              <w:rPr>
                <w:sz w:val="20"/>
                <w:szCs w:val="20"/>
              </w:rPr>
            </w:pPr>
            <w:r w:rsidRPr="0087588A">
              <w:rPr>
                <w:sz w:val="20"/>
                <w:szCs w:val="20"/>
              </w:rPr>
              <w:t>Scheduled respite care requiring hospital setting</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8.44</w:t>
            </w:r>
          </w:p>
        </w:tc>
        <w:tc>
          <w:tcPr>
            <w:tcW w:w="4024" w:type="dxa"/>
          </w:tcPr>
          <w:p w:rsidR="00A31F89" w:rsidRPr="0087588A" w:rsidRDefault="00A31F89" w:rsidP="00FE30B6">
            <w:pPr>
              <w:rPr>
                <w:sz w:val="20"/>
                <w:szCs w:val="20"/>
              </w:rPr>
            </w:pPr>
            <w:r w:rsidRPr="0087588A">
              <w:rPr>
                <w:sz w:val="20"/>
                <w:szCs w:val="20"/>
              </w:rPr>
              <w:t>Homeless</w:t>
            </w:r>
          </w:p>
        </w:tc>
        <w:tc>
          <w:tcPr>
            <w:tcW w:w="4410" w:type="dxa"/>
          </w:tcPr>
          <w:p w:rsidR="00A31F89" w:rsidRPr="0087588A" w:rsidRDefault="00A31F89" w:rsidP="00FE30B6">
            <w:pPr>
              <w:rPr>
                <w:sz w:val="20"/>
                <w:szCs w:val="20"/>
              </w:rPr>
            </w:pPr>
            <w:r w:rsidRPr="0087588A">
              <w:rPr>
                <w:sz w:val="20"/>
                <w:szCs w:val="20"/>
              </w:rPr>
              <w:t>Requires intervention by Homeless Program.</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8.5</w:t>
            </w:r>
          </w:p>
        </w:tc>
        <w:tc>
          <w:tcPr>
            <w:tcW w:w="4024" w:type="dxa"/>
          </w:tcPr>
          <w:p w:rsidR="00A31F89" w:rsidRPr="0087588A" w:rsidRDefault="00A31F89" w:rsidP="00FE30B6">
            <w:pPr>
              <w:rPr>
                <w:sz w:val="20"/>
                <w:szCs w:val="20"/>
              </w:rPr>
            </w:pPr>
            <w:r w:rsidRPr="0087588A">
              <w:rPr>
                <w:b/>
                <w:bCs/>
                <w:sz w:val="20"/>
                <w:szCs w:val="20"/>
              </w:rPr>
              <w:t>Inpatient LOC Availability</w:t>
            </w:r>
          </w:p>
        </w:tc>
        <w:tc>
          <w:tcPr>
            <w:tcW w:w="4410" w:type="dxa"/>
          </w:tcPr>
          <w:p w:rsidR="00A31F89" w:rsidRPr="0087588A" w:rsidRDefault="00A31F89" w:rsidP="00FE30B6">
            <w:pPr>
              <w:rPr>
                <w:sz w:val="20"/>
                <w:szCs w:val="20"/>
              </w:rPr>
            </w:pPr>
            <w:r w:rsidRPr="0087588A">
              <w:rPr>
                <w:sz w:val="20"/>
                <w:szCs w:val="20"/>
              </w:rPr>
              <w:t>Not in the correct setting due to inpatient bed capacity or lack of an inpatient level of care</w:t>
            </w:r>
          </w:p>
        </w:tc>
      </w:tr>
      <w:tr w:rsidR="00A31F89" w:rsidRPr="0087588A" w:rsidTr="004451AB">
        <w:trPr>
          <w:trHeight w:val="293"/>
          <w:jc w:val="center"/>
        </w:trPr>
        <w:tc>
          <w:tcPr>
            <w:tcW w:w="821" w:type="dxa"/>
          </w:tcPr>
          <w:p w:rsidR="00A31F89" w:rsidRPr="0087588A" w:rsidRDefault="00A31F89" w:rsidP="00FE30B6">
            <w:pPr>
              <w:rPr>
                <w:sz w:val="20"/>
                <w:szCs w:val="20"/>
              </w:rPr>
            </w:pPr>
            <w:r w:rsidRPr="0087588A">
              <w:rPr>
                <w:sz w:val="20"/>
                <w:szCs w:val="20"/>
              </w:rPr>
              <w:t>8.51</w:t>
            </w:r>
          </w:p>
        </w:tc>
        <w:tc>
          <w:tcPr>
            <w:tcW w:w="4024" w:type="dxa"/>
          </w:tcPr>
          <w:p w:rsidR="00A31F89" w:rsidRPr="0087588A" w:rsidRDefault="00A31F89" w:rsidP="00FE30B6">
            <w:pPr>
              <w:rPr>
                <w:sz w:val="20"/>
                <w:szCs w:val="20"/>
              </w:rPr>
            </w:pPr>
            <w:r w:rsidRPr="0087588A">
              <w:rPr>
                <w:sz w:val="20"/>
                <w:szCs w:val="20"/>
              </w:rPr>
              <w:t>No Inpatient bed available in RLOC</w:t>
            </w:r>
          </w:p>
        </w:tc>
        <w:tc>
          <w:tcPr>
            <w:tcW w:w="4410" w:type="dxa"/>
          </w:tcPr>
          <w:p w:rsidR="00A31F89" w:rsidRPr="0087588A" w:rsidRDefault="00A31F89" w:rsidP="00FE30B6">
            <w:pPr>
              <w:rPr>
                <w:sz w:val="20"/>
                <w:szCs w:val="20"/>
              </w:rPr>
            </w:pPr>
            <w:r w:rsidRPr="0087588A">
              <w:rPr>
                <w:sz w:val="20"/>
                <w:szCs w:val="20"/>
              </w:rPr>
              <w:t>No bed available in the level of care required</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8.52</w:t>
            </w:r>
          </w:p>
        </w:tc>
        <w:tc>
          <w:tcPr>
            <w:tcW w:w="4024" w:type="dxa"/>
          </w:tcPr>
          <w:p w:rsidR="00A31F89" w:rsidRPr="0087588A" w:rsidRDefault="00A31F89" w:rsidP="00FE30B6">
            <w:pPr>
              <w:rPr>
                <w:sz w:val="20"/>
                <w:szCs w:val="20"/>
              </w:rPr>
            </w:pPr>
            <w:r w:rsidRPr="0087588A">
              <w:rPr>
                <w:sz w:val="20"/>
                <w:szCs w:val="20"/>
              </w:rPr>
              <w:t>Inpatient RLOC not provided at facility</w:t>
            </w:r>
          </w:p>
        </w:tc>
        <w:tc>
          <w:tcPr>
            <w:tcW w:w="4410" w:type="dxa"/>
          </w:tcPr>
          <w:p w:rsidR="00A31F89" w:rsidRPr="0087588A" w:rsidRDefault="00A31F89" w:rsidP="00FE30B6">
            <w:pPr>
              <w:rPr>
                <w:sz w:val="20"/>
                <w:szCs w:val="20"/>
              </w:rPr>
            </w:pPr>
            <w:r w:rsidRPr="0087588A">
              <w:rPr>
                <w:sz w:val="20"/>
                <w:szCs w:val="20"/>
              </w:rPr>
              <w:t>Facility lacks inpatient level of care.</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8.6</w:t>
            </w:r>
          </w:p>
        </w:tc>
        <w:tc>
          <w:tcPr>
            <w:tcW w:w="4024" w:type="dxa"/>
          </w:tcPr>
          <w:p w:rsidR="00A31F89" w:rsidRPr="0087588A" w:rsidRDefault="00A31F89" w:rsidP="00FE30B6">
            <w:pPr>
              <w:rPr>
                <w:sz w:val="20"/>
                <w:szCs w:val="20"/>
              </w:rPr>
            </w:pPr>
            <w:r w:rsidRPr="0087588A">
              <w:rPr>
                <w:b/>
                <w:bCs/>
                <w:sz w:val="20"/>
                <w:szCs w:val="20"/>
              </w:rPr>
              <w:t>Environmental</w:t>
            </w:r>
          </w:p>
        </w:tc>
        <w:tc>
          <w:tcPr>
            <w:tcW w:w="4410" w:type="dxa"/>
          </w:tcPr>
          <w:p w:rsidR="00A31F89" w:rsidRPr="0087588A" w:rsidRDefault="00A31F89" w:rsidP="00FE30B6">
            <w:pPr>
              <w:rPr>
                <w:sz w:val="20"/>
                <w:szCs w:val="20"/>
              </w:rPr>
            </w:pPr>
            <w:r w:rsidRPr="0087588A">
              <w:rPr>
                <w:sz w:val="20"/>
                <w:szCs w:val="20"/>
              </w:rPr>
              <w:t>Environmental conditions create public safety risks and limit access to medical care.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8.61</w:t>
            </w:r>
          </w:p>
        </w:tc>
        <w:tc>
          <w:tcPr>
            <w:tcW w:w="4024" w:type="dxa"/>
          </w:tcPr>
          <w:p w:rsidR="00A31F89" w:rsidRPr="0087588A" w:rsidRDefault="00A31F89" w:rsidP="00FE30B6">
            <w:pPr>
              <w:rPr>
                <w:sz w:val="20"/>
                <w:szCs w:val="20"/>
              </w:rPr>
            </w:pPr>
            <w:r w:rsidRPr="0087588A">
              <w:rPr>
                <w:sz w:val="20"/>
                <w:szCs w:val="20"/>
              </w:rPr>
              <w:t>Adverse Conditions</w:t>
            </w:r>
          </w:p>
        </w:tc>
        <w:tc>
          <w:tcPr>
            <w:tcW w:w="4410" w:type="dxa"/>
          </w:tcPr>
          <w:p w:rsidR="00A31F89" w:rsidRPr="0087588A" w:rsidRDefault="00A31F89" w:rsidP="00FE30B6">
            <w:pPr>
              <w:rPr>
                <w:sz w:val="20"/>
                <w:szCs w:val="20"/>
              </w:rPr>
            </w:pPr>
            <w:r w:rsidRPr="0087588A">
              <w:rPr>
                <w:sz w:val="20"/>
                <w:szCs w:val="20"/>
              </w:rPr>
              <w:t>Inclement weather, natural disasters, and/or power outage</w:t>
            </w:r>
          </w:p>
        </w:tc>
      </w:tr>
    </w:tbl>
    <w:p w:rsidR="00CA25E2" w:rsidRPr="0087588A" w:rsidRDefault="00CA25E2" w:rsidP="00422529">
      <w:pPr>
        <w:rPr>
          <w:rFonts w:ascii="Arial" w:hAnsi="Arial" w:cs="Arial"/>
          <w:kern w:val="32"/>
          <w:sz w:val="36"/>
          <w:szCs w:val="32"/>
        </w:rPr>
      </w:pPr>
      <w:bookmarkStart w:id="1847" w:name="_Toc465421570"/>
      <w:bookmarkStart w:id="1848" w:name="_Toc465422398"/>
    </w:p>
    <w:p w:rsidR="00CA25E2" w:rsidRPr="0087588A" w:rsidRDefault="00CA25E2" w:rsidP="00CA25E2">
      <w:pPr>
        <w:pStyle w:val="Title"/>
      </w:pPr>
      <w:r w:rsidRPr="0087588A">
        <w:br w:type="page"/>
      </w:r>
    </w:p>
    <w:p w:rsidR="000D00D3" w:rsidRPr="0087588A" w:rsidRDefault="003A3063" w:rsidP="0030659B">
      <w:pPr>
        <w:pStyle w:val="Heading1"/>
        <w:numPr>
          <w:ilvl w:val="0"/>
          <w:numId w:val="0"/>
        </w:numPr>
      </w:pPr>
      <w:bookmarkStart w:id="1849" w:name="_Toc479676285"/>
      <w:bookmarkStart w:id="1850" w:name="_Toc479632020"/>
      <w:bookmarkStart w:id="1851" w:name="_Toc499543991"/>
      <w:r w:rsidRPr="0087588A">
        <w:lastRenderedPageBreak/>
        <w:t>Appendix E – UM Continued Stay Reason Codes</w:t>
      </w:r>
      <w:bookmarkEnd w:id="1847"/>
      <w:bookmarkEnd w:id="1848"/>
      <w:bookmarkEnd w:id="1849"/>
      <w:bookmarkEnd w:id="1850"/>
      <w:bookmarkEnd w:id="1851"/>
      <w:r w:rsidR="00CA23EA" w:rsidRPr="0087588A">
        <w:fldChar w:fldCharType="begin"/>
      </w:r>
      <w:r w:rsidR="00CA23EA" w:rsidRPr="0087588A">
        <w:instrText xml:space="preserve"> XE "</w:instrText>
      </w:r>
      <w:r w:rsidR="00CA23EA" w:rsidRPr="0087588A">
        <w:rPr>
          <w:sz w:val="20"/>
        </w:rPr>
        <w:instrText xml:space="preserve">UM </w:instrText>
      </w:r>
      <w:r w:rsidR="00CA23EA" w:rsidRPr="0087588A">
        <w:rPr>
          <w:spacing w:val="-1"/>
          <w:sz w:val="20"/>
        </w:rPr>
        <w:instrText>Continued</w:instrText>
      </w:r>
      <w:r w:rsidR="00CA23EA" w:rsidRPr="0087588A">
        <w:rPr>
          <w:sz w:val="20"/>
        </w:rPr>
        <w:instrText xml:space="preserve"> Stay</w:instrText>
      </w:r>
      <w:r w:rsidR="00CA23EA" w:rsidRPr="0087588A">
        <w:rPr>
          <w:spacing w:val="-1"/>
          <w:sz w:val="20"/>
        </w:rPr>
        <w:instrText xml:space="preserve"> Reason</w:instrText>
      </w:r>
      <w:r w:rsidR="00CA23EA" w:rsidRPr="0087588A">
        <w:rPr>
          <w:sz w:val="20"/>
        </w:rPr>
        <w:instrText xml:space="preserve"> </w:instrText>
      </w:r>
      <w:r w:rsidR="00CA23EA" w:rsidRPr="0087588A">
        <w:rPr>
          <w:spacing w:val="-1"/>
          <w:sz w:val="20"/>
        </w:rPr>
        <w:instrText>Codes</w:instrText>
      </w:r>
      <w:r w:rsidR="00CA23EA" w:rsidRPr="0087588A">
        <w:instrText xml:space="preserve">" </w:instrText>
      </w:r>
      <w:r w:rsidR="00CA23EA" w:rsidRPr="0087588A">
        <w:fldChar w:fldCharType="end"/>
      </w:r>
    </w:p>
    <w:p w:rsidR="003A3063" w:rsidRPr="0087588A" w:rsidRDefault="003A3063" w:rsidP="003A3063">
      <w:pPr>
        <w:rPr>
          <w:sz w:val="24"/>
        </w:rPr>
      </w:pPr>
      <w:r w:rsidRPr="0087588A">
        <w:rPr>
          <w:sz w:val="24"/>
        </w:rPr>
        <w:t>Table 1</w:t>
      </w:r>
      <w:r w:rsidR="00B5133C" w:rsidRPr="0087588A">
        <w:rPr>
          <w:sz w:val="24"/>
        </w:rPr>
        <w:t xml:space="preserve">4 </w:t>
      </w:r>
      <w:r w:rsidRPr="0087588A">
        <w:rPr>
          <w:sz w:val="24"/>
        </w:rPr>
        <w:t>provides a list of UM Continued Stay Reason Code</w:t>
      </w:r>
      <w:r w:rsidR="00CA23EA" w:rsidRPr="0087588A">
        <w:fldChar w:fldCharType="begin"/>
      </w:r>
      <w:r w:rsidR="00CA23EA" w:rsidRPr="0087588A">
        <w:instrText xml:space="preserve"> XE "</w:instrText>
      </w:r>
      <w:r w:rsidR="00CA23EA" w:rsidRPr="0087588A">
        <w:rPr>
          <w:sz w:val="20"/>
        </w:rPr>
        <w:instrText xml:space="preserve">UM </w:instrText>
      </w:r>
      <w:r w:rsidR="00CA23EA" w:rsidRPr="0087588A">
        <w:rPr>
          <w:spacing w:val="-1"/>
          <w:sz w:val="20"/>
        </w:rPr>
        <w:instrText>Continued</w:instrText>
      </w:r>
      <w:r w:rsidR="00CA23EA" w:rsidRPr="0087588A">
        <w:rPr>
          <w:sz w:val="20"/>
        </w:rPr>
        <w:instrText xml:space="preserve"> Stay</w:instrText>
      </w:r>
      <w:r w:rsidR="00CA23EA" w:rsidRPr="0087588A">
        <w:rPr>
          <w:spacing w:val="-1"/>
          <w:sz w:val="20"/>
        </w:rPr>
        <w:instrText xml:space="preserve"> Reason</w:instrText>
      </w:r>
      <w:r w:rsidR="00CA23EA" w:rsidRPr="0087588A">
        <w:rPr>
          <w:sz w:val="20"/>
        </w:rPr>
        <w:instrText xml:space="preserve"> </w:instrText>
      </w:r>
      <w:r w:rsidR="00CA23EA" w:rsidRPr="0087588A">
        <w:rPr>
          <w:spacing w:val="-1"/>
          <w:sz w:val="20"/>
        </w:rPr>
        <w:instrText>Codes</w:instrText>
      </w:r>
      <w:r w:rsidR="00CA23EA" w:rsidRPr="0087588A">
        <w:instrText xml:space="preserve">" </w:instrText>
      </w:r>
      <w:r w:rsidR="00CA23EA" w:rsidRPr="0087588A">
        <w:fldChar w:fldCharType="end"/>
      </w:r>
      <w:r w:rsidRPr="0087588A">
        <w:rPr>
          <w:sz w:val="24"/>
        </w:rPr>
        <w:t xml:space="preserve">s and their definitions. </w:t>
      </w:r>
    </w:p>
    <w:p w:rsidR="003A3063" w:rsidRPr="0087588A" w:rsidRDefault="00B5133C" w:rsidP="00B5133C">
      <w:pPr>
        <w:pStyle w:val="Caption"/>
        <w:jc w:val="center"/>
      </w:pPr>
      <w:bookmarkStart w:id="1852" w:name="_Toc479676302"/>
      <w:bookmarkStart w:id="1853" w:name="_Toc479632037"/>
      <w:bookmarkStart w:id="1854" w:name="_Toc499108053"/>
      <w:r w:rsidRPr="0087588A">
        <w:t xml:space="preserve">Table </w:t>
      </w:r>
      <w:fldSimple w:instr=" SEQ Table \* ARABIC ">
        <w:r w:rsidR="006C6F7D">
          <w:rPr>
            <w:noProof/>
          </w:rPr>
          <w:t>14</w:t>
        </w:r>
      </w:fldSimple>
      <w:r w:rsidR="003A3063" w:rsidRPr="0087588A">
        <w:t>: UM Continued Stay Reason Codes</w:t>
      </w:r>
      <w:bookmarkEnd w:id="1852"/>
      <w:bookmarkEnd w:id="1853"/>
      <w:bookmarkEnd w:id="1854"/>
      <w:r w:rsidR="00CA23EA" w:rsidRPr="0087588A">
        <w:fldChar w:fldCharType="begin"/>
      </w:r>
      <w:r w:rsidR="00CA23EA" w:rsidRPr="0087588A">
        <w:instrText xml:space="preserve"> XE "UM </w:instrText>
      </w:r>
      <w:r w:rsidR="00CA23EA" w:rsidRPr="0087588A">
        <w:rPr>
          <w:spacing w:val="-1"/>
        </w:rPr>
        <w:instrText>Continued</w:instrText>
      </w:r>
      <w:r w:rsidR="00CA23EA" w:rsidRPr="0087588A">
        <w:instrText xml:space="preserve"> Stay</w:instrText>
      </w:r>
      <w:r w:rsidR="00CA23EA" w:rsidRPr="0087588A">
        <w:rPr>
          <w:spacing w:val="-1"/>
        </w:rPr>
        <w:instrText xml:space="preserve"> Reason</w:instrText>
      </w:r>
      <w:r w:rsidR="00CA23EA" w:rsidRPr="0087588A">
        <w:instrText xml:space="preserve"> </w:instrText>
      </w:r>
      <w:r w:rsidR="00CA23EA" w:rsidRPr="0087588A">
        <w:rPr>
          <w:spacing w:val="-1"/>
        </w:rPr>
        <w:instrText>Codes</w:instrText>
      </w:r>
      <w:r w:rsidR="00CA23EA" w:rsidRPr="0087588A">
        <w:instrText xml:space="preserve">" </w:instrText>
      </w:r>
      <w:r w:rsidR="00CA23EA" w:rsidRPr="0087588A">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4"/>
        <w:gridCol w:w="3432"/>
        <w:gridCol w:w="3978"/>
      </w:tblGrid>
      <w:tr w:rsidR="003A3063" w:rsidRPr="0087588A" w:rsidTr="003A3063">
        <w:trPr>
          <w:trHeight w:val="143"/>
          <w:tblHeader/>
        </w:trPr>
        <w:tc>
          <w:tcPr>
            <w:tcW w:w="1954" w:type="dxa"/>
            <w:shd w:val="clear" w:color="auto" w:fill="E6E6E6"/>
          </w:tcPr>
          <w:p w:rsidR="003A3063" w:rsidRPr="0087588A" w:rsidRDefault="003A3063" w:rsidP="00FE30B6">
            <w:pPr>
              <w:spacing w:before="160"/>
              <w:jc w:val="center"/>
              <w:rPr>
                <w:rFonts w:ascii="Times" w:hAnsi="Times"/>
                <w:b/>
                <w:sz w:val="20"/>
                <w:szCs w:val="20"/>
              </w:rPr>
            </w:pPr>
            <w:r w:rsidRPr="0087588A">
              <w:rPr>
                <w:rFonts w:ascii="Times" w:hAnsi="Times"/>
                <w:b/>
                <w:sz w:val="20"/>
                <w:szCs w:val="20"/>
              </w:rPr>
              <w:t>UM Code</w:t>
            </w:r>
          </w:p>
        </w:tc>
        <w:tc>
          <w:tcPr>
            <w:tcW w:w="3432" w:type="dxa"/>
            <w:shd w:val="clear" w:color="auto" w:fill="E6E6E6"/>
          </w:tcPr>
          <w:p w:rsidR="003A3063" w:rsidRPr="0087588A" w:rsidRDefault="003A3063" w:rsidP="00FE30B6">
            <w:pPr>
              <w:spacing w:before="160"/>
              <w:jc w:val="center"/>
              <w:rPr>
                <w:rFonts w:ascii="Times" w:hAnsi="Times"/>
                <w:b/>
                <w:sz w:val="20"/>
                <w:szCs w:val="20"/>
              </w:rPr>
            </w:pPr>
            <w:r w:rsidRPr="0087588A">
              <w:rPr>
                <w:rFonts w:ascii="Times" w:hAnsi="Times"/>
                <w:b/>
                <w:sz w:val="20"/>
                <w:szCs w:val="20"/>
              </w:rPr>
              <w:t>Code Description for Cont’d Stay Reviews</w:t>
            </w:r>
          </w:p>
        </w:tc>
        <w:tc>
          <w:tcPr>
            <w:tcW w:w="3978" w:type="dxa"/>
            <w:shd w:val="clear" w:color="auto" w:fill="E6E6E6"/>
          </w:tcPr>
          <w:p w:rsidR="003A3063" w:rsidRPr="0087588A" w:rsidRDefault="003A3063" w:rsidP="00FE30B6">
            <w:pPr>
              <w:spacing w:before="160"/>
              <w:jc w:val="center"/>
              <w:rPr>
                <w:rFonts w:ascii="Times" w:hAnsi="Times"/>
                <w:b/>
                <w:sz w:val="20"/>
                <w:szCs w:val="20"/>
              </w:rPr>
            </w:pPr>
            <w:r w:rsidRPr="0087588A">
              <w:rPr>
                <w:rFonts w:ascii="Times" w:hAnsi="Times"/>
                <w:b/>
                <w:sz w:val="20"/>
                <w:szCs w:val="20"/>
              </w:rPr>
              <w:t>Definition for Reason</w:t>
            </w:r>
          </w:p>
        </w:tc>
      </w:tr>
      <w:tr w:rsidR="003A3063" w:rsidRPr="0087588A" w:rsidTr="003A3063">
        <w:trPr>
          <w:trHeight w:val="143"/>
        </w:trPr>
        <w:tc>
          <w:tcPr>
            <w:tcW w:w="1954" w:type="dxa"/>
          </w:tcPr>
          <w:p w:rsidR="003A3063" w:rsidRPr="0087588A" w:rsidDel="00966E63" w:rsidRDefault="003A3063" w:rsidP="00FE30B6">
            <w:pPr>
              <w:rPr>
                <w:b/>
                <w:sz w:val="20"/>
                <w:szCs w:val="20"/>
              </w:rPr>
            </w:pPr>
            <w:r w:rsidRPr="0087588A">
              <w:rPr>
                <w:b/>
                <w:sz w:val="20"/>
                <w:szCs w:val="20"/>
              </w:rPr>
              <w:t>18.1</w:t>
            </w:r>
          </w:p>
        </w:tc>
        <w:tc>
          <w:tcPr>
            <w:tcW w:w="3432" w:type="dxa"/>
            <w:vAlign w:val="center"/>
          </w:tcPr>
          <w:p w:rsidR="003A3063" w:rsidRPr="0087588A" w:rsidDel="00966E63" w:rsidRDefault="003A3063" w:rsidP="00FE30B6">
            <w:pPr>
              <w:rPr>
                <w:b/>
                <w:sz w:val="20"/>
                <w:szCs w:val="20"/>
              </w:rPr>
            </w:pPr>
            <w:r w:rsidRPr="0087588A">
              <w:rPr>
                <w:b/>
                <w:sz w:val="20"/>
                <w:szCs w:val="20"/>
              </w:rPr>
              <w:t>Outpatient Care</w:t>
            </w:r>
          </w:p>
        </w:tc>
        <w:tc>
          <w:tcPr>
            <w:tcW w:w="3978" w:type="dxa"/>
            <w:vAlign w:val="center"/>
          </w:tcPr>
          <w:p w:rsidR="003A3063" w:rsidRPr="0087588A" w:rsidDel="00966E63" w:rsidRDefault="003A3063" w:rsidP="00FE30B6">
            <w:pPr>
              <w:rPr>
                <w:sz w:val="20"/>
                <w:szCs w:val="20"/>
              </w:rPr>
            </w:pPr>
            <w:r w:rsidRPr="0087588A">
              <w:rPr>
                <w:sz w:val="20"/>
                <w:szCs w:val="20"/>
              </w:rPr>
              <w:t>Awaiting care appropriate for the outpatient setting.</w:t>
            </w:r>
          </w:p>
        </w:tc>
      </w:tr>
      <w:tr w:rsidR="003A3063" w:rsidRPr="0087588A" w:rsidTr="003A3063">
        <w:trPr>
          <w:trHeight w:val="143"/>
        </w:trPr>
        <w:tc>
          <w:tcPr>
            <w:tcW w:w="1954" w:type="dxa"/>
          </w:tcPr>
          <w:p w:rsidR="003A3063" w:rsidRPr="0087588A" w:rsidDel="00966E63" w:rsidRDefault="003A3063" w:rsidP="00FE30B6">
            <w:pPr>
              <w:rPr>
                <w:sz w:val="20"/>
                <w:szCs w:val="20"/>
              </w:rPr>
            </w:pPr>
            <w:r w:rsidRPr="0087588A">
              <w:rPr>
                <w:sz w:val="20"/>
                <w:szCs w:val="20"/>
              </w:rPr>
              <w:t>18.11</w:t>
            </w:r>
          </w:p>
        </w:tc>
        <w:tc>
          <w:tcPr>
            <w:tcW w:w="3432" w:type="dxa"/>
            <w:vAlign w:val="center"/>
          </w:tcPr>
          <w:p w:rsidR="003A3063" w:rsidRPr="0087588A" w:rsidDel="00966E63" w:rsidRDefault="003A3063" w:rsidP="00FE30B6">
            <w:pPr>
              <w:rPr>
                <w:sz w:val="20"/>
                <w:szCs w:val="20"/>
              </w:rPr>
            </w:pPr>
            <w:r w:rsidRPr="0087588A">
              <w:rPr>
                <w:sz w:val="20"/>
                <w:szCs w:val="20"/>
              </w:rPr>
              <w:t>Diagnostic</w:t>
            </w:r>
          </w:p>
        </w:tc>
        <w:tc>
          <w:tcPr>
            <w:tcW w:w="3978" w:type="dxa"/>
            <w:vAlign w:val="center"/>
          </w:tcPr>
          <w:p w:rsidR="003A3063" w:rsidRPr="0087588A" w:rsidDel="00966E63" w:rsidRDefault="00E93937" w:rsidP="00E93937">
            <w:pPr>
              <w:rPr>
                <w:sz w:val="20"/>
                <w:szCs w:val="20"/>
              </w:rPr>
            </w:pPr>
            <w:proofErr w:type="gramStart"/>
            <w:r w:rsidRPr="0087588A">
              <w:rPr>
                <w:sz w:val="20"/>
                <w:szCs w:val="20"/>
              </w:rPr>
              <w:t>Awaiting</w:t>
            </w:r>
            <w:proofErr w:type="gramEnd"/>
            <w:r w:rsidRPr="0087588A">
              <w:rPr>
                <w:sz w:val="20"/>
                <w:szCs w:val="20"/>
              </w:rPr>
              <w:t xml:space="preserve"> </w:t>
            </w:r>
            <w:r w:rsidR="003A3063" w:rsidRPr="0087588A">
              <w:rPr>
                <w:sz w:val="20"/>
                <w:szCs w:val="20"/>
              </w:rPr>
              <w:t>testing that does not require hospitalization.</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18.1101</w:t>
            </w:r>
          </w:p>
        </w:tc>
        <w:tc>
          <w:tcPr>
            <w:tcW w:w="3432" w:type="dxa"/>
          </w:tcPr>
          <w:p w:rsidR="003A3063" w:rsidRPr="0087588A" w:rsidDel="00966E63" w:rsidRDefault="003A3063" w:rsidP="00FE30B6">
            <w:pPr>
              <w:rPr>
                <w:sz w:val="20"/>
                <w:szCs w:val="20"/>
              </w:rPr>
            </w:pPr>
            <w:r w:rsidRPr="0087588A">
              <w:rPr>
                <w:sz w:val="20"/>
                <w:szCs w:val="20"/>
              </w:rPr>
              <w:t>Ablation/EPS</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18.1102</w:t>
            </w:r>
          </w:p>
        </w:tc>
        <w:tc>
          <w:tcPr>
            <w:tcW w:w="3432" w:type="dxa"/>
          </w:tcPr>
          <w:p w:rsidR="003A3063" w:rsidRPr="0087588A" w:rsidDel="00966E63" w:rsidRDefault="003A3063" w:rsidP="00FE30B6">
            <w:pPr>
              <w:rPr>
                <w:sz w:val="20"/>
                <w:szCs w:val="20"/>
              </w:rPr>
            </w:pPr>
            <w:r w:rsidRPr="0087588A">
              <w:rPr>
                <w:sz w:val="20"/>
                <w:szCs w:val="20"/>
              </w:rPr>
              <w:t>Bronchoscopy</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18.1103</w:t>
            </w:r>
          </w:p>
        </w:tc>
        <w:tc>
          <w:tcPr>
            <w:tcW w:w="3432" w:type="dxa"/>
          </w:tcPr>
          <w:p w:rsidR="003A3063" w:rsidRPr="0087588A" w:rsidDel="00966E63" w:rsidRDefault="003A3063" w:rsidP="00FE30B6">
            <w:pPr>
              <w:rPr>
                <w:sz w:val="20"/>
                <w:szCs w:val="20"/>
              </w:rPr>
            </w:pPr>
            <w:r w:rsidRPr="0087588A">
              <w:rPr>
                <w:sz w:val="20"/>
                <w:szCs w:val="20"/>
              </w:rPr>
              <w:t>Cardiac Cath Diagnostic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18.1104</w:t>
            </w:r>
          </w:p>
        </w:tc>
        <w:tc>
          <w:tcPr>
            <w:tcW w:w="3432" w:type="dxa"/>
          </w:tcPr>
          <w:p w:rsidR="003A3063" w:rsidRPr="0087588A" w:rsidDel="00966E63" w:rsidRDefault="003A3063" w:rsidP="00FE30B6">
            <w:pPr>
              <w:rPr>
                <w:sz w:val="20"/>
                <w:szCs w:val="20"/>
              </w:rPr>
            </w:pPr>
            <w:r w:rsidRPr="0087588A">
              <w:rPr>
                <w:sz w:val="20"/>
                <w:szCs w:val="20"/>
              </w:rPr>
              <w:t>Colonoscopy/EGD</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18.1105</w:t>
            </w:r>
          </w:p>
        </w:tc>
        <w:tc>
          <w:tcPr>
            <w:tcW w:w="3432" w:type="dxa"/>
          </w:tcPr>
          <w:p w:rsidR="003A3063" w:rsidRPr="0087588A" w:rsidDel="00966E63" w:rsidRDefault="003A3063" w:rsidP="00FE30B6">
            <w:pPr>
              <w:rPr>
                <w:sz w:val="20"/>
                <w:szCs w:val="20"/>
              </w:rPr>
            </w:pPr>
            <w:r w:rsidRPr="0087588A">
              <w:rPr>
                <w:sz w:val="20"/>
                <w:szCs w:val="20"/>
              </w:rPr>
              <w:t>CT Scan</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18.1106</w:t>
            </w:r>
          </w:p>
        </w:tc>
        <w:tc>
          <w:tcPr>
            <w:tcW w:w="3432" w:type="dxa"/>
          </w:tcPr>
          <w:p w:rsidR="003A3063" w:rsidRPr="0087588A" w:rsidDel="00966E63" w:rsidRDefault="003A3063" w:rsidP="00FE30B6">
            <w:pPr>
              <w:rPr>
                <w:sz w:val="20"/>
                <w:szCs w:val="20"/>
              </w:rPr>
            </w:pPr>
            <w:r w:rsidRPr="0087588A">
              <w:rPr>
                <w:sz w:val="20"/>
                <w:szCs w:val="20"/>
              </w:rPr>
              <w:t>Echo-cardiac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18.1107</w:t>
            </w:r>
          </w:p>
        </w:tc>
        <w:tc>
          <w:tcPr>
            <w:tcW w:w="3432" w:type="dxa"/>
          </w:tcPr>
          <w:p w:rsidR="003A3063" w:rsidRPr="0087588A" w:rsidDel="00966E63" w:rsidRDefault="003A3063" w:rsidP="00FE30B6">
            <w:pPr>
              <w:rPr>
                <w:sz w:val="20"/>
                <w:szCs w:val="20"/>
              </w:rPr>
            </w:pPr>
            <w:r w:rsidRPr="0087588A">
              <w:rPr>
                <w:sz w:val="20"/>
                <w:szCs w:val="20"/>
              </w:rPr>
              <w:t>EEG</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18.1108</w:t>
            </w:r>
          </w:p>
        </w:tc>
        <w:tc>
          <w:tcPr>
            <w:tcW w:w="3432" w:type="dxa"/>
          </w:tcPr>
          <w:p w:rsidR="003A3063" w:rsidRPr="0087588A" w:rsidDel="00966E63" w:rsidRDefault="003A3063" w:rsidP="00FE30B6">
            <w:pPr>
              <w:rPr>
                <w:sz w:val="20"/>
                <w:szCs w:val="20"/>
              </w:rPr>
            </w:pPr>
            <w:r w:rsidRPr="0087588A">
              <w:rPr>
                <w:sz w:val="20"/>
                <w:szCs w:val="20"/>
              </w:rPr>
              <w:t>ERCP</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18.1109</w:t>
            </w:r>
          </w:p>
        </w:tc>
        <w:tc>
          <w:tcPr>
            <w:tcW w:w="3432" w:type="dxa"/>
          </w:tcPr>
          <w:p w:rsidR="003A3063" w:rsidRPr="0087588A" w:rsidDel="00966E63" w:rsidRDefault="003A3063" w:rsidP="00FE30B6">
            <w:pPr>
              <w:rPr>
                <w:sz w:val="20"/>
                <w:szCs w:val="20"/>
              </w:rPr>
            </w:pPr>
            <w:r w:rsidRPr="0087588A">
              <w:rPr>
                <w:sz w:val="20"/>
                <w:szCs w:val="20"/>
              </w:rPr>
              <w:t>Interventional Radiology</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w:t>
            </w:r>
          </w:p>
        </w:tc>
        <w:tc>
          <w:tcPr>
            <w:tcW w:w="3432" w:type="dxa"/>
          </w:tcPr>
          <w:p w:rsidR="003A3063" w:rsidRPr="0087588A" w:rsidDel="00966E63" w:rsidRDefault="003A3063" w:rsidP="00FE30B6">
            <w:pPr>
              <w:rPr>
                <w:sz w:val="20"/>
                <w:szCs w:val="20"/>
              </w:rPr>
            </w:pPr>
            <w:r w:rsidRPr="0087588A">
              <w:rPr>
                <w:sz w:val="20"/>
                <w:szCs w:val="20"/>
              </w:rPr>
              <w:t>MPI</w:t>
            </w:r>
            <w:r w:rsidR="00DF273B" w:rsidRPr="0087588A">
              <w:rPr>
                <w:sz w:val="20"/>
                <w:szCs w:val="20"/>
              </w:rPr>
              <w:t xml:space="preserve"> </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18.1111</w:t>
            </w:r>
          </w:p>
        </w:tc>
        <w:tc>
          <w:tcPr>
            <w:tcW w:w="3432" w:type="dxa"/>
          </w:tcPr>
          <w:p w:rsidR="003A3063" w:rsidRPr="0087588A" w:rsidDel="00966E63" w:rsidRDefault="003A3063" w:rsidP="00FE30B6">
            <w:pPr>
              <w:rPr>
                <w:sz w:val="20"/>
                <w:szCs w:val="20"/>
              </w:rPr>
            </w:pPr>
            <w:r w:rsidRPr="0087588A">
              <w:rPr>
                <w:sz w:val="20"/>
                <w:szCs w:val="20"/>
              </w:rPr>
              <w:t>MRA/MRV</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18.1112</w:t>
            </w:r>
          </w:p>
        </w:tc>
        <w:tc>
          <w:tcPr>
            <w:tcW w:w="3432" w:type="dxa"/>
          </w:tcPr>
          <w:p w:rsidR="003A3063" w:rsidRPr="0087588A" w:rsidDel="00966E63" w:rsidRDefault="003A3063" w:rsidP="00FE30B6">
            <w:pPr>
              <w:rPr>
                <w:sz w:val="20"/>
                <w:szCs w:val="20"/>
              </w:rPr>
            </w:pPr>
            <w:r w:rsidRPr="0087588A">
              <w:rPr>
                <w:sz w:val="20"/>
                <w:szCs w:val="20"/>
              </w:rPr>
              <w:t>MRI</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18.1113</w:t>
            </w:r>
          </w:p>
        </w:tc>
        <w:tc>
          <w:tcPr>
            <w:tcW w:w="3432" w:type="dxa"/>
          </w:tcPr>
          <w:p w:rsidR="003A3063" w:rsidRPr="0087588A" w:rsidDel="00966E63" w:rsidRDefault="003A3063" w:rsidP="00FE30B6">
            <w:pPr>
              <w:rPr>
                <w:sz w:val="20"/>
                <w:szCs w:val="20"/>
              </w:rPr>
            </w:pPr>
            <w:r w:rsidRPr="0087588A">
              <w:rPr>
                <w:sz w:val="20"/>
                <w:szCs w:val="20"/>
              </w:rPr>
              <w:t>Nuclear Med Cardiac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18.1114</w:t>
            </w:r>
          </w:p>
        </w:tc>
        <w:tc>
          <w:tcPr>
            <w:tcW w:w="3432" w:type="dxa"/>
          </w:tcPr>
          <w:p w:rsidR="003A3063" w:rsidRPr="0087588A" w:rsidDel="00966E63" w:rsidRDefault="003A3063" w:rsidP="00FE30B6">
            <w:pPr>
              <w:rPr>
                <w:sz w:val="20"/>
                <w:szCs w:val="20"/>
              </w:rPr>
            </w:pPr>
            <w:r w:rsidRPr="0087588A">
              <w:rPr>
                <w:sz w:val="20"/>
                <w:szCs w:val="20"/>
              </w:rPr>
              <w:t>Nuclear Med Non-cardiac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18.1115</w:t>
            </w:r>
          </w:p>
        </w:tc>
        <w:tc>
          <w:tcPr>
            <w:tcW w:w="3432" w:type="dxa"/>
          </w:tcPr>
          <w:p w:rsidR="003A3063" w:rsidRPr="0087588A" w:rsidDel="00966E63" w:rsidRDefault="003A3063" w:rsidP="00FE30B6">
            <w:pPr>
              <w:rPr>
                <w:sz w:val="20"/>
                <w:szCs w:val="20"/>
              </w:rPr>
            </w:pPr>
            <w:r w:rsidRPr="0087588A">
              <w:rPr>
                <w:sz w:val="20"/>
                <w:szCs w:val="20"/>
              </w:rPr>
              <w:t>PET Scan</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18.1116</w:t>
            </w:r>
          </w:p>
        </w:tc>
        <w:tc>
          <w:tcPr>
            <w:tcW w:w="3432" w:type="dxa"/>
          </w:tcPr>
          <w:p w:rsidR="003A3063" w:rsidRPr="0087588A" w:rsidDel="00966E63" w:rsidRDefault="003A3063" w:rsidP="00FE30B6">
            <w:pPr>
              <w:rPr>
                <w:sz w:val="20"/>
                <w:szCs w:val="20"/>
              </w:rPr>
            </w:pPr>
            <w:r w:rsidRPr="0087588A">
              <w:rPr>
                <w:sz w:val="20"/>
                <w:szCs w:val="20"/>
              </w:rPr>
              <w:t>Sleep Study</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18.1117</w:t>
            </w:r>
          </w:p>
        </w:tc>
        <w:tc>
          <w:tcPr>
            <w:tcW w:w="3432" w:type="dxa"/>
          </w:tcPr>
          <w:p w:rsidR="003A3063" w:rsidRPr="0087588A" w:rsidDel="00966E63" w:rsidRDefault="003A3063" w:rsidP="00FE30B6">
            <w:pPr>
              <w:rPr>
                <w:sz w:val="20"/>
                <w:szCs w:val="20"/>
              </w:rPr>
            </w:pPr>
            <w:r w:rsidRPr="0087588A">
              <w:rPr>
                <w:sz w:val="20"/>
                <w:szCs w:val="20"/>
              </w:rPr>
              <w:t>Stress Test</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18.1119</w:t>
            </w:r>
          </w:p>
        </w:tc>
        <w:tc>
          <w:tcPr>
            <w:tcW w:w="3432" w:type="dxa"/>
          </w:tcPr>
          <w:p w:rsidR="003A3063" w:rsidRPr="0087588A" w:rsidDel="00966E63" w:rsidRDefault="003A3063" w:rsidP="00FE30B6">
            <w:pPr>
              <w:rPr>
                <w:sz w:val="20"/>
                <w:szCs w:val="20"/>
              </w:rPr>
            </w:pPr>
            <w:r w:rsidRPr="0087588A">
              <w:rPr>
                <w:sz w:val="20"/>
                <w:szCs w:val="20"/>
              </w:rPr>
              <w:t>TEE</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18.112</w:t>
            </w:r>
          </w:p>
        </w:tc>
        <w:tc>
          <w:tcPr>
            <w:tcW w:w="3432" w:type="dxa"/>
          </w:tcPr>
          <w:p w:rsidR="003A3063" w:rsidRPr="0087588A" w:rsidDel="00966E63" w:rsidRDefault="003A3063" w:rsidP="00FE30B6">
            <w:pPr>
              <w:rPr>
                <w:sz w:val="20"/>
                <w:szCs w:val="20"/>
              </w:rPr>
            </w:pPr>
            <w:r w:rsidRPr="0087588A">
              <w:rPr>
                <w:sz w:val="20"/>
                <w:szCs w:val="20"/>
              </w:rPr>
              <w:t>TTE</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18.1121</w:t>
            </w:r>
          </w:p>
        </w:tc>
        <w:tc>
          <w:tcPr>
            <w:tcW w:w="3432" w:type="dxa"/>
          </w:tcPr>
          <w:p w:rsidR="003A3063" w:rsidRPr="0087588A" w:rsidDel="00966E63" w:rsidRDefault="003A3063" w:rsidP="00FE30B6">
            <w:pPr>
              <w:rPr>
                <w:sz w:val="20"/>
                <w:szCs w:val="20"/>
              </w:rPr>
            </w:pPr>
            <w:r w:rsidRPr="0087588A">
              <w:rPr>
                <w:sz w:val="20"/>
                <w:szCs w:val="20"/>
              </w:rPr>
              <w:t>Ultrasound (non-cardiac)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18.1122</w:t>
            </w:r>
          </w:p>
        </w:tc>
        <w:tc>
          <w:tcPr>
            <w:tcW w:w="3432" w:type="dxa"/>
          </w:tcPr>
          <w:p w:rsidR="003A3063" w:rsidRPr="0087588A" w:rsidDel="00966E63" w:rsidRDefault="003A3063" w:rsidP="00FE30B6">
            <w:pPr>
              <w:rPr>
                <w:sz w:val="20"/>
                <w:szCs w:val="20"/>
              </w:rPr>
            </w:pPr>
            <w:r w:rsidRPr="0087588A">
              <w:rPr>
                <w:sz w:val="20"/>
                <w:szCs w:val="20"/>
              </w:rPr>
              <w:t>US/CT Guided Procedure</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18.1123</w:t>
            </w:r>
          </w:p>
        </w:tc>
        <w:tc>
          <w:tcPr>
            <w:tcW w:w="3432" w:type="dxa"/>
          </w:tcPr>
          <w:p w:rsidR="003A3063" w:rsidRPr="0087588A" w:rsidDel="00966E63" w:rsidRDefault="003A3063" w:rsidP="00FE30B6">
            <w:pPr>
              <w:rPr>
                <w:sz w:val="20"/>
                <w:szCs w:val="20"/>
              </w:rPr>
            </w:pPr>
            <w:r w:rsidRPr="0087588A">
              <w:rPr>
                <w:sz w:val="20"/>
                <w:szCs w:val="20"/>
              </w:rPr>
              <w:t>Vascular Studies</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rPr>
                <w:b/>
                <w:sz w:val="20"/>
                <w:szCs w:val="20"/>
              </w:rPr>
            </w:pPr>
            <w:r w:rsidRPr="0087588A">
              <w:rPr>
                <w:b/>
                <w:sz w:val="20"/>
                <w:szCs w:val="20"/>
              </w:rPr>
              <w:t>18.12</w:t>
            </w:r>
          </w:p>
        </w:tc>
        <w:tc>
          <w:tcPr>
            <w:tcW w:w="3432" w:type="dxa"/>
          </w:tcPr>
          <w:p w:rsidR="003A3063" w:rsidRPr="0087588A" w:rsidDel="00966E63" w:rsidRDefault="003A3063" w:rsidP="00FE30B6">
            <w:pPr>
              <w:rPr>
                <w:b/>
                <w:sz w:val="20"/>
                <w:szCs w:val="20"/>
              </w:rPr>
            </w:pPr>
            <w:r w:rsidRPr="0087588A">
              <w:rPr>
                <w:b/>
                <w:sz w:val="20"/>
                <w:szCs w:val="20"/>
              </w:rPr>
              <w:t>Procedures</w:t>
            </w:r>
          </w:p>
        </w:tc>
        <w:tc>
          <w:tcPr>
            <w:tcW w:w="3978" w:type="dxa"/>
            <w:vAlign w:val="center"/>
          </w:tcPr>
          <w:p w:rsidR="003A3063" w:rsidRPr="0087588A" w:rsidDel="00966E63" w:rsidRDefault="003A3063" w:rsidP="00FE30B6">
            <w:pPr>
              <w:rPr>
                <w:sz w:val="20"/>
                <w:szCs w:val="20"/>
              </w:rPr>
            </w:pPr>
            <w:r w:rsidRPr="0087588A">
              <w:rPr>
                <w:sz w:val="20"/>
                <w:szCs w:val="20"/>
              </w:rPr>
              <w:t>Awaiting procedure appropriate for the ambulatory setting.</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18.1201</w:t>
            </w:r>
          </w:p>
        </w:tc>
        <w:tc>
          <w:tcPr>
            <w:tcW w:w="3432" w:type="dxa"/>
          </w:tcPr>
          <w:p w:rsidR="003A3063" w:rsidRPr="0087588A" w:rsidDel="00966E63" w:rsidRDefault="003A3063" w:rsidP="00FE30B6">
            <w:pPr>
              <w:rPr>
                <w:sz w:val="20"/>
                <w:szCs w:val="20"/>
              </w:rPr>
            </w:pPr>
            <w:r w:rsidRPr="0087588A">
              <w:rPr>
                <w:sz w:val="20"/>
                <w:szCs w:val="20"/>
              </w:rPr>
              <w:t>Infusions</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18.1202</w:t>
            </w:r>
          </w:p>
        </w:tc>
        <w:tc>
          <w:tcPr>
            <w:tcW w:w="3432" w:type="dxa"/>
          </w:tcPr>
          <w:p w:rsidR="003A3063" w:rsidRPr="0087588A" w:rsidDel="00966E63" w:rsidRDefault="003A3063" w:rsidP="00FE30B6">
            <w:pPr>
              <w:rPr>
                <w:sz w:val="20"/>
                <w:szCs w:val="20"/>
              </w:rPr>
            </w:pPr>
            <w:r w:rsidRPr="0087588A">
              <w:rPr>
                <w:sz w:val="20"/>
                <w:szCs w:val="20"/>
              </w:rPr>
              <w:t>Transfusions</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18.1203</w:t>
            </w:r>
          </w:p>
        </w:tc>
        <w:tc>
          <w:tcPr>
            <w:tcW w:w="3432" w:type="dxa"/>
          </w:tcPr>
          <w:p w:rsidR="003A3063" w:rsidRPr="0087588A" w:rsidDel="00966E63" w:rsidRDefault="003A3063" w:rsidP="00FE30B6">
            <w:pPr>
              <w:rPr>
                <w:sz w:val="20"/>
                <w:szCs w:val="20"/>
              </w:rPr>
            </w:pPr>
            <w:r w:rsidRPr="0087588A">
              <w:rPr>
                <w:sz w:val="20"/>
                <w:szCs w:val="20"/>
              </w:rPr>
              <w:t>Chemotherapy</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18.1204</w:t>
            </w:r>
          </w:p>
        </w:tc>
        <w:tc>
          <w:tcPr>
            <w:tcW w:w="3432" w:type="dxa"/>
          </w:tcPr>
          <w:p w:rsidR="003A3063" w:rsidRPr="0087588A" w:rsidDel="00966E63" w:rsidRDefault="003A3063" w:rsidP="00FE30B6">
            <w:pPr>
              <w:rPr>
                <w:sz w:val="20"/>
                <w:szCs w:val="20"/>
              </w:rPr>
            </w:pPr>
            <w:r w:rsidRPr="0087588A">
              <w:rPr>
                <w:sz w:val="20"/>
                <w:szCs w:val="20"/>
              </w:rPr>
              <w:t>Radiation Therapy</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18.1205</w:t>
            </w:r>
          </w:p>
        </w:tc>
        <w:tc>
          <w:tcPr>
            <w:tcW w:w="3432" w:type="dxa"/>
          </w:tcPr>
          <w:p w:rsidR="003A3063" w:rsidRPr="0087588A" w:rsidDel="00966E63" w:rsidRDefault="003A3063" w:rsidP="00FE30B6">
            <w:pPr>
              <w:rPr>
                <w:sz w:val="20"/>
                <w:szCs w:val="20"/>
              </w:rPr>
            </w:pPr>
            <w:r w:rsidRPr="0087588A">
              <w:rPr>
                <w:sz w:val="20"/>
                <w:szCs w:val="20"/>
              </w:rPr>
              <w:t>Cardioversion</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18.1206</w:t>
            </w:r>
          </w:p>
        </w:tc>
        <w:tc>
          <w:tcPr>
            <w:tcW w:w="3432" w:type="dxa"/>
          </w:tcPr>
          <w:p w:rsidR="003A3063" w:rsidRPr="0087588A" w:rsidDel="00966E63" w:rsidRDefault="003A3063" w:rsidP="00FE30B6">
            <w:pPr>
              <w:rPr>
                <w:sz w:val="20"/>
                <w:szCs w:val="20"/>
              </w:rPr>
            </w:pPr>
            <w:r w:rsidRPr="0087588A">
              <w:rPr>
                <w:sz w:val="20"/>
                <w:szCs w:val="20"/>
              </w:rPr>
              <w:t>Cardiac Cath w/Intervention</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18.1207</w:t>
            </w:r>
          </w:p>
        </w:tc>
        <w:tc>
          <w:tcPr>
            <w:tcW w:w="3432" w:type="dxa"/>
          </w:tcPr>
          <w:p w:rsidR="003A3063" w:rsidRPr="0087588A" w:rsidDel="00966E63" w:rsidRDefault="003A3063" w:rsidP="00FE30B6">
            <w:pPr>
              <w:rPr>
                <w:sz w:val="20"/>
                <w:szCs w:val="20"/>
              </w:rPr>
            </w:pPr>
            <w:r w:rsidRPr="0087588A">
              <w:rPr>
                <w:sz w:val="20"/>
                <w:szCs w:val="20"/>
              </w:rPr>
              <w:t>Pacemaker/ICD</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18.1208</w:t>
            </w:r>
          </w:p>
        </w:tc>
        <w:tc>
          <w:tcPr>
            <w:tcW w:w="3432" w:type="dxa"/>
          </w:tcPr>
          <w:p w:rsidR="003A3063" w:rsidRPr="0087588A" w:rsidDel="00966E63" w:rsidRDefault="003A3063" w:rsidP="00FE30B6">
            <w:pPr>
              <w:rPr>
                <w:sz w:val="20"/>
                <w:szCs w:val="20"/>
              </w:rPr>
            </w:pPr>
            <w:r w:rsidRPr="0087588A">
              <w:rPr>
                <w:sz w:val="20"/>
                <w:szCs w:val="20"/>
              </w:rPr>
              <w:t>Enteral Feeding Tube</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18.1209</w:t>
            </w:r>
          </w:p>
        </w:tc>
        <w:tc>
          <w:tcPr>
            <w:tcW w:w="3432" w:type="dxa"/>
          </w:tcPr>
          <w:p w:rsidR="003A3063" w:rsidRPr="0087588A" w:rsidDel="00966E63" w:rsidRDefault="003A3063" w:rsidP="00FE30B6">
            <w:pPr>
              <w:rPr>
                <w:sz w:val="20"/>
                <w:szCs w:val="20"/>
              </w:rPr>
            </w:pPr>
            <w:r w:rsidRPr="0087588A">
              <w:rPr>
                <w:sz w:val="20"/>
                <w:szCs w:val="20"/>
              </w:rPr>
              <w:t>ECT</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18.121</w:t>
            </w:r>
          </w:p>
        </w:tc>
        <w:tc>
          <w:tcPr>
            <w:tcW w:w="3432" w:type="dxa"/>
          </w:tcPr>
          <w:p w:rsidR="003A3063" w:rsidRPr="0087588A" w:rsidDel="00966E63" w:rsidRDefault="003A3063" w:rsidP="00FE30B6">
            <w:pPr>
              <w:rPr>
                <w:sz w:val="20"/>
                <w:szCs w:val="20"/>
              </w:rPr>
            </w:pPr>
            <w:r w:rsidRPr="0087588A">
              <w:rPr>
                <w:sz w:val="20"/>
                <w:szCs w:val="20"/>
              </w:rPr>
              <w:t>PICC Line Insertion</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18.1211</w:t>
            </w:r>
          </w:p>
        </w:tc>
        <w:tc>
          <w:tcPr>
            <w:tcW w:w="3432" w:type="dxa"/>
          </w:tcPr>
          <w:p w:rsidR="003A3063" w:rsidRPr="0087588A" w:rsidDel="00966E63" w:rsidRDefault="003A3063" w:rsidP="00FE30B6">
            <w:pPr>
              <w:rPr>
                <w:sz w:val="20"/>
                <w:szCs w:val="20"/>
              </w:rPr>
            </w:pPr>
            <w:r w:rsidRPr="0087588A">
              <w:rPr>
                <w:sz w:val="20"/>
                <w:szCs w:val="20"/>
              </w:rPr>
              <w:t>Paracentesis</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18.1212</w:t>
            </w:r>
          </w:p>
        </w:tc>
        <w:tc>
          <w:tcPr>
            <w:tcW w:w="3432" w:type="dxa"/>
          </w:tcPr>
          <w:p w:rsidR="003A3063" w:rsidRPr="0087588A" w:rsidDel="00966E63" w:rsidRDefault="003A3063" w:rsidP="00FE30B6">
            <w:pPr>
              <w:rPr>
                <w:sz w:val="20"/>
                <w:szCs w:val="20"/>
              </w:rPr>
            </w:pPr>
            <w:r w:rsidRPr="0087588A">
              <w:rPr>
                <w:sz w:val="20"/>
                <w:szCs w:val="20"/>
              </w:rPr>
              <w:t>Thoracentesis</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18.1213</w:t>
            </w:r>
          </w:p>
        </w:tc>
        <w:tc>
          <w:tcPr>
            <w:tcW w:w="3432" w:type="dxa"/>
          </w:tcPr>
          <w:p w:rsidR="003A3063" w:rsidRPr="0087588A" w:rsidDel="00966E63" w:rsidRDefault="003A3063" w:rsidP="00FE30B6">
            <w:pPr>
              <w:rPr>
                <w:sz w:val="20"/>
                <w:szCs w:val="20"/>
              </w:rPr>
            </w:pPr>
            <w:r w:rsidRPr="0087588A">
              <w:rPr>
                <w:sz w:val="20"/>
                <w:szCs w:val="20"/>
              </w:rPr>
              <w:t>Surgical Procedure</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18.13</w:t>
            </w:r>
          </w:p>
        </w:tc>
        <w:tc>
          <w:tcPr>
            <w:tcW w:w="3432" w:type="dxa"/>
          </w:tcPr>
          <w:p w:rsidR="003A3063" w:rsidRPr="0087588A" w:rsidRDefault="003A3063" w:rsidP="00FE30B6">
            <w:pPr>
              <w:rPr>
                <w:b/>
                <w:sz w:val="20"/>
                <w:szCs w:val="20"/>
              </w:rPr>
            </w:pPr>
            <w:r w:rsidRPr="0087588A">
              <w:rPr>
                <w:b/>
                <w:sz w:val="20"/>
                <w:szCs w:val="20"/>
              </w:rPr>
              <w:t>Consults</w:t>
            </w:r>
          </w:p>
        </w:tc>
        <w:tc>
          <w:tcPr>
            <w:tcW w:w="3978" w:type="dxa"/>
            <w:vAlign w:val="center"/>
          </w:tcPr>
          <w:p w:rsidR="003A3063" w:rsidRPr="0087588A" w:rsidDel="00966E63" w:rsidRDefault="003A3063" w:rsidP="00FE30B6">
            <w:pPr>
              <w:rPr>
                <w:sz w:val="20"/>
                <w:szCs w:val="20"/>
              </w:rPr>
            </w:pPr>
            <w:r w:rsidRPr="0087588A">
              <w:rPr>
                <w:sz w:val="20"/>
                <w:szCs w:val="20"/>
              </w:rPr>
              <w:t>Awaiting consult appropriate for the ambulatory setting and not necessary for transition to the next level of care.</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18.131</w:t>
            </w:r>
          </w:p>
        </w:tc>
        <w:tc>
          <w:tcPr>
            <w:tcW w:w="3432" w:type="dxa"/>
          </w:tcPr>
          <w:p w:rsidR="003A3063" w:rsidRPr="0087588A" w:rsidRDefault="003A3063" w:rsidP="00FE30B6">
            <w:pPr>
              <w:rPr>
                <w:b/>
                <w:sz w:val="20"/>
                <w:szCs w:val="20"/>
              </w:rPr>
            </w:pPr>
            <w:r w:rsidRPr="0087588A">
              <w:rPr>
                <w:sz w:val="20"/>
                <w:szCs w:val="20"/>
              </w:rPr>
              <w:t>Medicine subspecialty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lastRenderedPageBreak/>
              <w:t>18.132</w:t>
            </w:r>
          </w:p>
        </w:tc>
        <w:tc>
          <w:tcPr>
            <w:tcW w:w="3432" w:type="dxa"/>
          </w:tcPr>
          <w:p w:rsidR="003A3063" w:rsidRPr="0087588A" w:rsidRDefault="003A3063" w:rsidP="00FE30B6">
            <w:pPr>
              <w:rPr>
                <w:b/>
                <w:sz w:val="20"/>
                <w:szCs w:val="20"/>
              </w:rPr>
            </w:pPr>
            <w:r w:rsidRPr="0087588A">
              <w:rPr>
                <w:sz w:val="20"/>
                <w:szCs w:val="20"/>
              </w:rPr>
              <w:t>Surgical subspecialty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18.133</w:t>
            </w:r>
          </w:p>
        </w:tc>
        <w:tc>
          <w:tcPr>
            <w:tcW w:w="3432" w:type="dxa"/>
          </w:tcPr>
          <w:p w:rsidR="003A3063" w:rsidRPr="0087588A" w:rsidRDefault="003A3063" w:rsidP="00FE30B6">
            <w:pPr>
              <w:rPr>
                <w:b/>
                <w:sz w:val="20"/>
                <w:szCs w:val="20"/>
              </w:rPr>
            </w:pPr>
            <w:r w:rsidRPr="0087588A">
              <w:rPr>
                <w:sz w:val="20"/>
                <w:szCs w:val="20"/>
              </w:rPr>
              <w:t>Psychiatry/Psychology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18.134</w:t>
            </w:r>
          </w:p>
        </w:tc>
        <w:tc>
          <w:tcPr>
            <w:tcW w:w="3432" w:type="dxa"/>
          </w:tcPr>
          <w:p w:rsidR="003A3063" w:rsidRPr="0087588A" w:rsidRDefault="003A3063" w:rsidP="00FE30B6">
            <w:pPr>
              <w:rPr>
                <w:b/>
                <w:sz w:val="20"/>
                <w:szCs w:val="20"/>
              </w:rPr>
            </w:pPr>
            <w:r w:rsidRPr="0087588A">
              <w:rPr>
                <w:sz w:val="20"/>
                <w:szCs w:val="20"/>
              </w:rPr>
              <w:t>Rehabilitation Medicine</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18.135</w:t>
            </w:r>
          </w:p>
        </w:tc>
        <w:tc>
          <w:tcPr>
            <w:tcW w:w="3432" w:type="dxa"/>
          </w:tcPr>
          <w:p w:rsidR="003A3063" w:rsidRPr="0087588A" w:rsidRDefault="003A3063" w:rsidP="00FE30B6">
            <w:pPr>
              <w:rPr>
                <w:sz w:val="20"/>
                <w:szCs w:val="20"/>
              </w:rPr>
            </w:pPr>
            <w:r w:rsidRPr="0087588A">
              <w:rPr>
                <w:sz w:val="20"/>
                <w:szCs w:val="20"/>
              </w:rPr>
              <w:t>Extended Care</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18.136</w:t>
            </w:r>
          </w:p>
        </w:tc>
        <w:tc>
          <w:tcPr>
            <w:tcW w:w="3432" w:type="dxa"/>
          </w:tcPr>
          <w:p w:rsidR="003A3063" w:rsidRPr="0087588A" w:rsidRDefault="003A3063" w:rsidP="00FE30B6">
            <w:pPr>
              <w:rPr>
                <w:b/>
                <w:sz w:val="20"/>
                <w:szCs w:val="20"/>
              </w:rPr>
            </w:pPr>
            <w:r w:rsidRPr="0087588A">
              <w:rPr>
                <w:sz w:val="20"/>
                <w:szCs w:val="20"/>
              </w:rPr>
              <w:t>Neurology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18.137</w:t>
            </w:r>
          </w:p>
        </w:tc>
        <w:tc>
          <w:tcPr>
            <w:tcW w:w="3432" w:type="dxa"/>
          </w:tcPr>
          <w:p w:rsidR="003A3063" w:rsidRPr="0087588A" w:rsidRDefault="003A3063" w:rsidP="00FE30B6">
            <w:pPr>
              <w:rPr>
                <w:b/>
                <w:sz w:val="20"/>
                <w:szCs w:val="20"/>
              </w:rPr>
            </w:pPr>
            <w:r w:rsidRPr="0087588A">
              <w:rPr>
                <w:sz w:val="20"/>
                <w:szCs w:val="20"/>
              </w:rPr>
              <w:t>Speech &amp; Audiology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Del="00966E63" w:rsidRDefault="003A3063" w:rsidP="00FE30B6">
            <w:pPr>
              <w:rPr>
                <w:b/>
                <w:sz w:val="20"/>
                <w:szCs w:val="20"/>
              </w:rPr>
            </w:pPr>
            <w:r w:rsidRPr="0087588A">
              <w:rPr>
                <w:b/>
                <w:sz w:val="20"/>
                <w:szCs w:val="20"/>
              </w:rPr>
              <w:t>18.2</w:t>
            </w:r>
          </w:p>
        </w:tc>
        <w:tc>
          <w:tcPr>
            <w:tcW w:w="3432" w:type="dxa"/>
          </w:tcPr>
          <w:p w:rsidR="003A3063" w:rsidRPr="0087588A" w:rsidDel="00966E63" w:rsidRDefault="003A3063" w:rsidP="00FE30B6">
            <w:pPr>
              <w:rPr>
                <w:b/>
                <w:sz w:val="20"/>
                <w:szCs w:val="20"/>
              </w:rPr>
            </w:pPr>
            <w:r w:rsidRPr="0087588A">
              <w:rPr>
                <w:b/>
                <w:sz w:val="20"/>
                <w:szCs w:val="20"/>
              </w:rPr>
              <w:t>Clinical</w:t>
            </w:r>
          </w:p>
        </w:tc>
        <w:tc>
          <w:tcPr>
            <w:tcW w:w="3978" w:type="dxa"/>
            <w:vAlign w:val="center"/>
          </w:tcPr>
          <w:p w:rsidR="003A3063" w:rsidRPr="0087588A" w:rsidDel="00966E63" w:rsidRDefault="003A3063" w:rsidP="00FE30B6">
            <w:pPr>
              <w:rPr>
                <w:sz w:val="20"/>
                <w:szCs w:val="20"/>
              </w:rPr>
            </w:pPr>
            <w:r w:rsidRPr="0087588A">
              <w:rPr>
                <w:sz w:val="20"/>
                <w:szCs w:val="20"/>
              </w:rPr>
              <w:t xml:space="preserve">Clinical presentation and/or physician </w:t>
            </w:r>
            <w:r w:rsidR="009A644A" w:rsidRPr="0087588A">
              <w:rPr>
                <w:sz w:val="20"/>
                <w:szCs w:val="20"/>
              </w:rPr>
              <w:t>judgment.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18.21</w:t>
            </w:r>
          </w:p>
        </w:tc>
        <w:tc>
          <w:tcPr>
            <w:tcW w:w="3432" w:type="dxa"/>
          </w:tcPr>
          <w:p w:rsidR="003A3063" w:rsidRPr="0087588A" w:rsidDel="00966E63" w:rsidRDefault="003A3063" w:rsidP="00FE30B6">
            <w:pPr>
              <w:rPr>
                <w:sz w:val="20"/>
                <w:szCs w:val="20"/>
              </w:rPr>
            </w:pPr>
            <w:r w:rsidRPr="0087588A">
              <w:rPr>
                <w:sz w:val="20"/>
                <w:szCs w:val="20"/>
              </w:rPr>
              <w:t>Lack of medical necessity</w:t>
            </w:r>
          </w:p>
        </w:tc>
        <w:tc>
          <w:tcPr>
            <w:tcW w:w="3978" w:type="dxa"/>
            <w:vAlign w:val="center"/>
          </w:tcPr>
          <w:p w:rsidR="003A3063" w:rsidRPr="0087588A" w:rsidDel="00966E63" w:rsidRDefault="003A3063" w:rsidP="00FE30B6">
            <w:pPr>
              <w:rPr>
                <w:sz w:val="20"/>
                <w:szCs w:val="20"/>
              </w:rPr>
            </w:pPr>
            <w:r w:rsidRPr="0087588A">
              <w:rPr>
                <w:sz w:val="20"/>
                <w:szCs w:val="20"/>
              </w:rPr>
              <w:t>Care could be safely rendered in the home or outpatient setting.</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18.22</w:t>
            </w:r>
          </w:p>
        </w:tc>
        <w:tc>
          <w:tcPr>
            <w:tcW w:w="3432" w:type="dxa"/>
          </w:tcPr>
          <w:p w:rsidR="003A3063" w:rsidRPr="0087588A" w:rsidDel="00966E63" w:rsidRDefault="003A3063" w:rsidP="00FE30B6">
            <w:pPr>
              <w:rPr>
                <w:sz w:val="20"/>
                <w:szCs w:val="20"/>
              </w:rPr>
            </w:pPr>
            <w:r w:rsidRPr="0087588A">
              <w:rPr>
                <w:sz w:val="20"/>
                <w:szCs w:val="20"/>
              </w:rPr>
              <w:t>Clinical instability</w:t>
            </w:r>
          </w:p>
        </w:tc>
        <w:tc>
          <w:tcPr>
            <w:tcW w:w="3978" w:type="dxa"/>
            <w:vAlign w:val="center"/>
          </w:tcPr>
          <w:p w:rsidR="003A3063" w:rsidRPr="0087588A" w:rsidDel="00966E63" w:rsidRDefault="003A3063" w:rsidP="00FE30B6">
            <w:pPr>
              <w:rPr>
                <w:sz w:val="20"/>
                <w:szCs w:val="20"/>
              </w:rPr>
            </w:pPr>
            <w:r w:rsidRPr="0087588A">
              <w:rPr>
                <w:sz w:val="20"/>
                <w:szCs w:val="20"/>
              </w:rPr>
              <w:t>Patient falls outside of the criteria but does not meet discharge screens.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18.23</w:t>
            </w:r>
          </w:p>
        </w:tc>
        <w:tc>
          <w:tcPr>
            <w:tcW w:w="3432" w:type="dxa"/>
          </w:tcPr>
          <w:p w:rsidR="003A3063" w:rsidRPr="0087588A" w:rsidDel="00966E63" w:rsidRDefault="003A3063" w:rsidP="00FE30B6">
            <w:pPr>
              <w:rPr>
                <w:sz w:val="20"/>
                <w:szCs w:val="20"/>
              </w:rPr>
            </w:pPr>
            <w:r w:rsidRPr="0087588A">
              <w:rPr>
                <w:sz w:val="20"/>
                <w:szCs w:val="20"/>
              </w:rPr>
              <w:t>Comorbid conditions</w:t>
            </w:r>
          </w:p>
        </w:tc>
        <w:tc>
          <w:tcPr>
            <w:tcW w:w="3978" w:type="dxa"/>
            <w:vAlign w:val="center"/>
          </w:tcPr>
          <w:p w:rsidR="003A3063" w:rsidRPr="0087588A" w:rsidDel="00966E63" w:rsidRDefault="003A3063" w:rsidP="00FE30B6">
            <w:pPr>
              <w:rPr>
                <w:sz w:val="20"/>
                <w:szCs w:val="20"/>
              </w:rPr>
            </w:pPr>
            <w:r w:rsidRPr="0087588A">
              <w:rPr>
                <w:sz w:val="20"/>
                <w:szCs w:val="20"/>
              </w:rPr>
              <w:t xml:space="preserve">Documentation of secondary or tertiary conditions that are currently delaying patient response to treatment, or creating a deviation in standard evidence-based treatment. </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18.24</w:t>
            </w:r>
          </w:p>
        </w:tc>
        <w:tc>
          <w:tcPr>
            <w:tcW w:w="3432" w:type="dxa"/>
          </w:tcPr>
          <w:p w:rsidR="003A3063" w:rsidRPr="0087588A" w:rsidDel="00966E63" w:rsidRDefault="003A3063" w:rsidP="00FE30B6">
            <w:pPr>
              <w:rPr>
                <w:sz w:val="20"/>
                <w:szCs w:val="20"/>
              </w:rPr>
            </w:pPr>
            <w:r w:rsidRPr="0087588A">
              <w:rPr>
                <w:sz w:val="20"/>
                <w:szCs w:val="20"/>
              </w:rPr>
              <w:t>BH Patient with medical care needs</w:t>
            </w:r>
          </w:p>
        </w:tc>
        <w:tc>
          <w:tcPr>
            <w:tcW w:w="3978" w:type="dxa"/>
            <w:vAlign w:val="center"/>
          </w:tcPr>
          <w:p w:rsidR="003A3063" w:rsidRPr="0087588A" w:rsidDel="00966E63" w:rsidRDefault="003A3063" w:rsidP="00FE30B6">
            <w:pPr>
              <w:rPr>
                <w:sz w:val="20"/>
                <w:szCs w:val="20"/>
              </w:rPr>
            </w:pPr>
            <w:r w:rsidRPr="0087588A">
              <w:rPr>
                <w:sz w:val="20"/>
                <w:szCs w:val="20"/>
              </w:rPr>
              <w:t>BH patient requiring medical/surgical intervention not available on BH unit.</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18.25</w:t>
            </w:r>
          </w:p>
        </w:tc>
        <w:tc>
          <w:tcPr>
            <w:tcW w:w="3432" w:type="dxa"/>
          </w:tcPr>
          <w:p w:rsidR="003A3063" w:rsidRPr="0087588A" w:rsidRDefault="003A3063" w:rsidP="00FE30B6">
            <w:pPr>
              <w:rPr>
                <w:sz w:val="20"/>
                <w:szCs w:val="20"/>
              </w:rPr>
            </w:pPr>
            <w:r w:rsidRPr="0087588A">
              <w:rPr>
                <w:sz w:val="20"/>
                <w:szCs w:val="20"/>
              </w:rPr>
              <w:t>Inappropriate LOC</w:t>
            </w:r>
          </w:p>
          <w:p w:rsidR="003A3063" w:rsidRPr="0087588A" w:rsidRDefault="003A3063" w:rsidP="00FE30B6">
            <w:pPr>
              <w:rPr>
                <w:sz w:val="20"/>
                <w:szCs w:val="20"/>
              </w:rPr>
            </w:pPr>
          </w:p>
        </w:tc>
        <w:tc>
          <w:tcPr>
            <w:tcW w:w="3978" w:type="dxa"/>
            <w:vAlign w:val="center"/>
          </w:tcPr>
          <w:p w:rsidR="003A3063" w:rsidRPr="0087588A" w:rsidRDefault="003A3063" w:rsidP="00FE30B6">
            <w:pPr>
              <w:rPr>
                <w:sz w:val="20"/>
                <w:szCs w:val="20"/>
              </w:rPr>
            </w:pPr>
            <w:r w:rsidRPr="0087588A">
              <w:rPr>
                <w:sz w:val="20"/>
                <w:szCs w:val="20"/>
              </w:rPr>
              <w:t>Patient remains in current level of care when care and services could be provided safely in a lower level or more appropriately in a higher level of care. This includes inpatient and post-acute settings available at the facility, CLC, or in the community. Not to be used for patients appropriate for discharge home see code 18.21.</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18.26</w:t>
            </w:r>
          </w:p>
        </w:tc>
        <w:tc>
          <w:tcPr>
            <w:tcW w:w="3432" w:type="dxa"/>
          </w:tcPr>
          <w:p w:rsidR="003A3063" w:rsidRPr="0087588A" w:rsidRDefault="003A3063" w:rsidP="00FE30B6">
            <w:pPr>
              <w:rPr>
                <w:sz w:val="20"/>
                <w:szCs w:val="20"/>
              </w:rPr>
            </w:pPr>
            <w:r w:rsidRPr="0087588A">
              <w:rPr>
                <w:sz w:val="20"/>
                <w:szCs w:val="20"/>
              </w:rPr>
              <w:t>No documented plan or evaluation</w:t>
            </w:r>
          </w:p>
        </w:tc>
        <w:tc>
          <w:tcPr>
            <w:tcW w:w="3978" w:type="dxa"/>
            <w:vAlign w:val="center"/>
          </w:tcPr>
          <w:p w:rsidR="003A3063" w:rsidRPr="0087588A" w:rsidRDefault="003A3063" w:rsidP="00FE30B6">
            <w:pPr>
              <w:rPr>
                <w:sz w:val="20"/>
                <w:szCs w:val="20"/>
              </w:rPr>
            </w:pPr>
            <w:r w:rsidRPr="0087588A">
              <w:rPr>
                <w:sz w:val="20"/>
                <w:szCs w:val="20"/>
              </w:rPr>
              <w:t>Documentation absent or lacking specificity.</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18.3</w:t>
            </w:r>
          </w:p>
        </w:tc>
        <w:tc>
          <w:tcPr>
            <w:tcW w:w="3432" w:type="dxa"/>
          </w:tcPr>
          <w:p w:rsidR="003A3063" w:rsidRPr="0087588A" w:rsidRDefault="003A3063" w:rsidP="00FE30B6">
            <w:pPr>
              <w:rPr>
                <w:b/>
                <w:sz w:val="20"/>
                <w:szCs w:val="20"/>
              </w:rPr>
            </w:pPr>
            <w:r w:rsidRPr="0087588A">
              <w:rPr>
                <w:b/>
                <w:sz w:val="20"/>
                <w:szCs w:val="20"/>
              </w:rPr>
              <w:t>Regulatory</w:t>
            </w:r>
          </w:p>
        </w:tc>
        <w:tc>
          <w:tcPr>
            <w:tcW w:w="3978" w:type="dxa"/>
            <w:vAlign w:val="center"/>
          </w:tcPr>
          <w:p w:rsidR="003A3063" w:rsidRPr="0087588A" w:rsidRDefault="003A3063" w:rsidP="00FE30B6">
            <w:pPr>
              <w:rPr>
                <w:sz w:val="20"/>
                <w:szCs w:val="20"/>
              </w:rPr>
            </w:pPr>
            <w:r w:rsidRPr="0087588A">
              <w:rPr>
                <w:sz w:val="20"/>
                <w:szCs w:val="20"/>
              </w:rPr>
              <w:t>Legal not medical needs.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18.31</w:t>
            </w:r>
          </w:p>
        </w:tc>
        <w:tc>
          <w:tcPr>
            <w:tcW w:w="3432" w:type="dxa"/>
          </w:tcPr>
          <w:p w:rsidR="003A3063" w:rsidRPr="0087588A" w:rsidRDefault="003A3063" w:rsidP="00FE30B6">
            <w:pPr>
              <w:rPr>
                <w:sz w:val="20"/>
                <w:szCs w:val="20"/>
              </w:rPr>
            </w:pPr>
            <w:r w:rsidRPr="0087588A">
              <w:rPr>
                <w:sz w:val="20"/>
                <w:szCs w:val="20"/>
              </w:rPr>
              <w:t>Court ordered stay</w:t>
            </w:r>
          </w:p>
        </w:tc>
        <w:tc>
          <w:tcPr>
            <w:tcW w:w="3978" w:type="dxa"/>
            <w:vAlign w:val="center"/>
          </w:tcPr>
          <w:p w:rsidR="003A3063" w:rsidRPr="0087588A" w:rsidRDefault="003A3063" w:rsidP="00FE30B6">
            <w:pPr>
              <w:rPr>
                <w:sz w:val="20"/>
                <w:szCs w:val="20"/>
              </w:rPr>
            </w:pPr>
            <w:r w:rsidRPr="0087588A">
              <w:rPr>
                <w:sz w:val="20"/>
                <w:szCs w:val="20"/>
              </w:rPr>
              <w:t>Court order for specified duration of time.</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18.32</w:t>
            </w:r>
          </w:p>
        </w:tc>
        <w:tc>
          <w:tcPr>
            <w:tcW w:w="3432" w:type="dxa"/>
          </w:tcPr>
          <w:p w:rsidR="003A3063" w:rsidRPr="0087588A" w:rsidRDefault="003A3063" w:rsidP="00FE30B6">
            <w:pPr>
              <w:rPr>
                <w:sz w:val="20"/>
                <w:szCs w:val="20"/>
              </w:rPr>
            </w:pPr>
            <w:r w:rsidRPr="0087588A">
              <w:rPr>
                <w:sz w:val="20"/>
                <w:szCs w:val="20"/>
              </w:rPr>
              <w:t>CMS 3 day rule</w:t>
            </w:r>
          </w:p>
        </w:tc>
        <w:tc>
          <w:tcPr>
            <w:tcW w:w="3978" w:type="dxa"/>
            <w:vAlign w:val="center"/>
          </w:tcPr>
          <w:p w:rsidR="003A3063" w:rsidRPr="0087588A" w:rsidRDefault="003A3063" w:rsidP="00FE30B6">
            <w:pPr>
              <w:rPr>
                <w:sz w:val="20"/>
                <w:szCs w:val="20"/>
              </w:rPr>
            </w:pPr>
            <w:r w:rsidRPr="0087588A">
              <w:rPr>
                <w:sz w:val="20"/>
                <w:szCs w:val="20"/>
              </w:rPr>
              <w:t>Post-acute placement required by CMS.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18.33</w:t>
            </w:r>
          </w:p>
        </w:tc>
        <w:tc>
          <w:tcPr>
            <w:tcW w:w="3432" w:type="dxa"/>
          </w:tcPr>
          <w:p w:rsidR="003A3063" w:rsidRPr="0087588A" w:rsidRDefault="003A3063" w:rsidP="00FE30B6">
            <w:pPr>
              <w:rPr>
                <w:sz w:val="20"/>
                <w:szCs w:val="20"/>
              </w:rPr>
            </w:pPr>
            <w:r w:rsidRPr="0087588A">
              <w:rPr>
                <w:sz w:val="20"/>
                <w:szCs w:val="20"/>
              </w:rPr>
              <w:t>APS</w:t>
            </w:r>
          </w:p>
          <w:p w:rsidR="003A3063" w:rsidRPr="0087588A" w:rsidRDefault="003A3063" w:rsidP="00FE30B6">
            <w:pPr>
              <w:rPr>
                <w:sz w:val="20"/>
                <w:szCs w:val="20"/>
              </w:rPr>
            </w:pPr>
          </w:p>
        </w:tc>
        <w:tc>
          <w:tcPr>
            <w:tcW w:w="3978" w:type="dxa"/>
            <w:vAlign w:val="center"/>
          </w:tcPr>
          <w:p w:rsidR="003A3063" w:rsidRPr="0087588A" w:rsidRDefault="003A3063" w:rsidP="00FE30B6">
            <w:pPr>
              <w:rPr>
                <w:sz w:val="20"/>
                <w:szCs w:val="20"/>
              </w:rPr>
            </w:pPr>
            <w:r w:rsidRPr="0087588A">
              <w:rPr>
                <w:sz w:val="20"/>
                <w:szCs w:val="20"/>
              </w:rPr>
              <w:t>Adult Protective Services investigation and recommendations pending.</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18.34</w:t>
            </w:r>
          </w:p>
        </w:tc>
        <w:tc>
          <w:tcPr>
            <w:tcW w:w="3432" w:type="dxa"/>
          </w:tcPr>
          <w:p w:rsidR="003A3063" w:rsidRPr="0087588A" w:rsidRDefault="003A3063" w:rsidP="00FE30B6">
            <w:pPr>
              <w:rPr>
                <w:sz w:val="20"/>
                <w:szCs w:val="20"/>
              </w:rPr>
            </w:pPr>
            <w:r w:rsidRPr="0087588A">
              <w:rPr>
                <w:sz w:val="20"/>
                <w:szCs w:val="20"/>
              </w:rPr>
              <w:t>Guardianship</w:t>
            </w:r>
          </w:p>
        </w:tc>
        <w:tc>
          <w:tcPr>
            <w:tcW w:w="3978" w:type="dxa"/>
            <w:vAlign w:val="center"/>
          </w:tcPr>
          <w:p w:rsidR="003A3063" w:rsidRPr="0087588A" w:rsidRDefault="003A3063" w:rsidP="00FE30B6">
            <w:pPr>
              <w:rPr>
                <w:sz w:val="20"/>
                <w:szCs w:val="20"/>
              </w:rPr>
            </w:pPr>
            <w:r w:rsidRPr="0087588A">
              <w:rPr>
                <w:sz w:val="20"/>
                <w:szCs w:val="20"/>
              </w:rPr>
              <w:t>Awaiting guardianship procedures.</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18.4</w:t>
            </w:r>
          </w:p>
        </w:tc>
        <w:tc>
          <w:tcPr>
            <w:tcW w:w="3432" w:type="dxa"/>
            <w:vAlign w:val="center"/>
          </w:tcPr>
          <w:p w:rsidR="003A3063" w:rsidRPr="0087588A" w:rsidRDefault="003A3063" w:rsidP="00FE30B6">
            <w:pPr>
              <w:rPr>
                <w:b/>
                <w:sz w:val="20"/>
                <w:szCs w:val="20"/>
              </w:rPr>
            </w:pPr>
            <w:r w:rsidRPr="0087588A">
              <w:rPr>
                <w:b/>
                <w:sz w:val="20"/>
                <w:szCs w:val="20"/>
              </w:rPr>
              <w:t>Social</w:t>
            </w:r>
          </w:p>
        </w:tc>
        <w:tc>
          <w:tcPr>
            <w:tcW w:w="3978" w:type="dxa"/>
            <w:vAlign w:val="center"/>
          </w:tcPr>
          <w:p w:rsidR="003A3063" w:rsidRPr="0087588A" w:rsidRDefault="003A3063" w:rsidP="00FE30B6">
            <w:pPr>
              <w:rPr>
                <w:sz w:val="20"/>
                <w:szCs w:val="20"/>
              </w:rPr>
            </w:pPr>
            <w:r w:rsidRPr="0087588A">
              <w:rPr>
                <w:sz w:val="20"/>
                <w:szCs w:val="20"/>
              </w:rPr>
              <w:t>Unresolved social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18.41</w:t>
            </w:r>
          </w:p>
        </w:tc>
        <w:tc>
          <w:tcPr>
            <w:tcW w:w="3432" w:type="dxa"/>
          </w:tcPr>
          <w:p w:rsidR="003A3063" w:rsidRPr="0087588A" w:rsidRDefault="003A3063" w:rsidP="00FE30B6">
            <w:pPr>
              <w:rPr>
                <w:sz w:val="20"/>
                <w:szCs w:val="20"/>
              </w:rPr>
            </w:pPr>
            <w:r w:rsidRPr="0087588A">
              <w:rPr>
                <w:sz w:val="20"/>
                <w:szCs w:val="20"/>
              </w:rPr>
              <w:t xml:space="preserve">Lack of caregiver </w:t>
            </w:r>
          </w:p>
        </w:tc>
        <w:tc>
          <w:tcPr>
            <w:tcW w:w="3978" w:type="dxa"/>
            <w:vAlign w:val="center"/>
          </w:tcPr>
          <w:p w:rsidR="003A3063" w:rsidRPr="0087588A" w:rsidRDefault="003A3063" w:rsidP="00FE30B6">
            <w:pPr>
              <w:rPr>
                <w:sz w:val="20"/>
                <w:szCs w:val="20"/>
              </w:rPr>
            </w:pPr>
            <w:r w:rsidRPr="0087588A">
              <w:rPr>
                <w:sz w:val="20"/>
                <w:szCs w:val="20"/>
              </w:rPr>
              <w:t>Self-care deficit and no support for home management.</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18.42</w:t>
            </w:r>
          </w:p>
        </w:tc>
        <w:tc>
          <w:tcPr>
            <w:tcW w:w="3432" w:type="dxa"/>
          </w:tcPr>
          <w:p w:rsidR="003A3063" w:rsidRPr="0087588A" w:rsidRDefault="003A3063" w:rsidP="00FE30B6">
            <w:pPr>
              <w:rPr>
                <w:sz w:val="20"/>
                <w:szCs w:val="20"/>
              </w:rPr>
            </w:pPr>
            <w:r w:rsidRPr="0087588A">
              <w:rPr>
                <w:sz w:val="20"/>
                <w:szCs w:val="20"/>
              </w:rPr>
              <w:t>Transportation</w:t>
            </w:r>
          </w:p>
        </w:tc>
        <w:tc>
          <w:tcPr>
            <w:tcW w:w="3978" w:type="dxa"/>
            <w:vAlign w:val="center"/>
          </w:tcPr>
          <w:p w:rsidR="003A3063" w:rsidRPr="0087588A" w:rsidRDefault="003A3063" w:rsidP="00FE30B6">
            <w:pPr>
              <w:rPr>
                <w:sz w:val="20"/>
                <w:szCs w:val="20"/>
              </w:rPr>
            </w:pPr>
            <w:r w:rsidRPr="0087588A">
              <w:rPr>
                <w:sz w:val="20"/>
                <w:szCs w:val="20"/>
              </w:rPr>
              <w:t>Lack of transportation to home or next level of care.</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18.43</w:t>
            </w:r>
          </w:p>
        </w:tc>
        <w:tc>
          <w:tcPr>
            <w:tcW w:w="3432" w:type="dxa"/>
          </w:tcPr>
          <w:p w:rsidR="003A3063" w:rsidRPr="0087588A" w:rsidRDefault="003A3063" w:rsidP="00FE30B6">
            <w:pPr>
              <w:rPr>
                <w:sz w:val="20"/>
                <w:szCs w:val="20"/>
              </w:rPr>
            </w:pPr>
            <w:r w:rsidRPr="0087588A">
              <w:rPr>
                <w:sz w:val="20"/>
                <w:szCs w:val="20"/>
              </w:rPr>
              <w:t>Planned respite</w:t>
            </w:r>
          </w:p>
        </w:tc>
        <w:tc>
          <w:tcPr>
            <w:tcW w:w="3978" w:type="dxa"/>
            <w:vAlign w:val="center"/>
          </w:tcPr>
          <w:p w:rsidR="003A3063" w:rsidRPr="0087588A" w:rsidRDefault="003A3063" w:rsidP="00FE30B6">
            <w:pPr>
              <w:rPr>
                <w:sz w:val="20"/>
                <w:szCs w:val="20"/>
              </w:rPr>
            </w:pPr>
            <w:r w:rsidRPr="0087588A">
              <w:rPr>
                <w:sz w:val="20"/>
                <w:szCs w:val="20"/>
              </w:rPr>
              <w:t>Scheduled respite requiring hospital setting</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18.44</w:t>
            </w:r>
          </w:p>
        </w:tc>
        <w:tc>
          <w:tcPr>
            <w:tcW w:w="3432" w:type="dxa"/>
          </w:tcPr>
          <w:p w:rsidR="003A3063" w:rsidRPr="0087588A" w:rsidRDefault="003A3063" w:rsidP="00FE30B6">
            <w:pPr>
              <w:rPr>
                <w:sz w:val="20"/>
                <w:szCs w:val="20"/>
              </w:rPr>
            </w:pPr>
            <w:r w:rsidRPr="0087588A">
              <w:rPr>
                <w:sz w:val="20"/>
                <w:szCs w:val="20"/>
              </w:rPr>
              <w:t>Homeless</w:t>
            </w:r>
          </w:p>
        </w:tc>
        <w:tc>
          <w:tcPr>
            <w:tcW w:w="3978" w:type="dxa"/>
            <w:vAlign w:val="center"/>
          </w:tcPr>
          <w:p w:rsidR="003A3063" w:rsidRPr="0087588A" w:rsidRDefault="003A3063" w:rsidP="00FE30B6">
            <w:pPr>
              <w:rPr>
                <w:sz w:val="20"/>
                <w:szCs w:val="20"/>
              </w:rPr>
            </w:pPr>
            <w:r w:rsidRPr="0087588A">
              <w:rPr>
                <w:sz w:val="20"/>
                <w:szCs w:val="20"/>
              </w:rPr>
              <w:t>Requires arrangements for temporary housing and/or intervention by Homeless Program</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18.45</w:t>
            </w:r>
          </w:p>
        </w:tc>
        <w:tc>
          <w:tcPr>
            <w:tcW w:w="3432" w:type="dxa"/>
          </w:tcPr>
          <w:p w:rsidR="003A3063" w:rsidRPr="0087588A" w:rsidRDefault="003A3063" w:rsidP="00FE30B6">
            <w:pPr>
              <w:rPr>
                <w:sz w:val="20"/>
                <w:szCs w:val="20"/>
              </w:rPr>
            </w:pPr>
            <w:r w:rsidRPr="0087588A">
              <w:rPr>
                <w:sz w:val="20"/>
                <w:szCs w:val="20"/>
              </w:rPr>
              <w:t>Resistance to discharge plan</w:t>
            </w:r>
          </w:p>
        </w:tc>
        <w:tc>
          <w:tcPr>
            <w:tcW w:w="3978" w:type="dxa"/>
            <w:vAlign w:val="center"/>
          </w:tcPr>
          <w:p w:rsidR="003A3063" w:rsidRPr="0087588A" w:rsidRDefault="003A3063" w:rsidP="00FE30B6">
            <w:pPr>
              <w:rPr>
                <w:sz w:val="20"/>
                <w:szCs w:val="20"/>
              </w:rPr>
            </w:pPr>
            <w:r w:rsidRPr="0087588A">
              <w:rPr>
                <w:sz w:val="20"/>
                <w:szCs w:val="20"/>
              </w:rPr>
              <w:t>Patient or the family resists plan for next level of care.</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18.5</w:t>
            </w:r>
          </w:p>
        </w:tc>
        <w:tc>
          <w:tcPr>
            <w:tcW w:w="3432" w:type="dxa"/>
            <w:vAlign w:val="center"/>
          </w:tcPr>
          <w:p w:rsidR="003A3063" w:rsidRPr="0087588A" w:rsidRDefault="003A3063" w:rsidP="00FE30B6">
            <w:pPr>
              <w:rPr>
                <w:sz w:val="20"/>
                <w:szCs w:val="20"/>
              </w:rPr>
            </w:pPr>
            <w:r w:rsidRPr="0087588A">
              <w:rPr>
                <w:sz w:val="20"/>
                <w:szCs w:val="20"/>
              </w:rPr>
              <w:t>Inpatient LOC Availability</w:t>
            </w:r>
          </w:p>
          <w:p w:rsidR="003A3063" w:rsidRPr="0087588A" w:rsidRDefault="003A3063" w:rsidP="00FE30B6">
            <w:pPr>
              <w:rPr>
                <w:b/>
                <w:sz w:val="20"/>
                <w:szCs w:val="20"/>
              </w:rPr>
            </w:pPr>
          </w:p>
        </w:tc>
        <w:tc>
          <w:tcPr>
            <w:tcW w:w="3978" w:type="dxa"/>
            <w:vAlign w:val="center"/>
          </w:tcPr>
          <w:p w:rsidR="003A3063" w:rsidRPr="0087588A" w:rsidRDefault="003A3063" w:rsidP="00FE30B6">
            <w:pPr>
              <w:rPr>
                <w:sz w:val="20"/>
                <w:szCs w:val="20"/>
              </w:rPr>
            </w:pPr>
            <w:r w:rsidRPr="0087588A">
              <w:rPr>
                <w:sz w:val="20"/>
                <w:szCs w:val="20"/>
              </w:rPr>
              <w:t>Not in the correct inpatient setting due to capacity or lack of the appropriate inpatient level of care.</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18.51</w:t>
            </w:r>
          </w:p>
        </w:tc>
        <w:tc>
          <w:tcPr>
            <w:tcW w:w="3432" w:type="dxa"/>
          </w:tcPr>
          <w:p w:rsidR="003A3063" w:rsidRPr="0087588A" w:rsidRDefault="003A3063" w:rsidP="00FE30B6">
            <w:pPr>
              <w:rPr>
                <w:sz w:val="20"/>
                <w:szCs w:val="20"/>
              </w:rPr>
            </w:pPr>
            <w:r w:rsidRPr="0087588A">
              <w:rPr>
                <w:sz w:val="20"/>
                <w:szCs w:val="20"/>
              </w:rPr>
              <w:t>No bed available in Inpatient</w:t>
            </w:r>
            <w:r w:rsidR="00DF273B" w:rsidRPr="0087588A">
              <w:rPr>
                <w:sz w:val="20"/>
                <w:szCs w:val="20"/>
              </w:rPr>
              <w:t xml:space="preserve"> </w:t>
            </w:r>
            <w:r w:rsidRPr="0087588A">
              <w:rPr>
                <w:sz w:val="20"/>
                <w:szCs w:val="20"/>
              </w:rPr>
              <w:t>RLOC</w:t>
            </w:r>
          </w:p>
        </w:tc>
        <w:tc>
          <w:tcPr>
            <w:tcW w:w="3978" w:type="dxa"/>
            <w:vAlign w:val="center"/>
          </w:tcPr>
          <w:p w:rsidR="003A3063" w:rsidRPr="0087588A" w:rsidRDefault="003A3063" w:rsidP="00FE30B6">
            <w:pPr>
              <w:rPr>
                <w:sz w:val="20"/>
                <w:szCs w:val="20"/>
              </w:rPr>
            </w:pPr>
            <w:r w:rsidRPr="0087588A">
              <w:rPr>
                <w:sz w:val="20"/>
                <w:szCs w:val="20"/>
              </w:rPr>
              <w:t>Insufficient capacity in the level of care requires the patient to remain in a higher or lower level of care than needed.</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18.52</w:t>
            </w:r>
          </w:p>
        </w:tc>
        <w:tc>
          <w:tcPr>
            <w:tcW w:w="3432" w:type="dxa"/>
          </w:tcPr>
          <w:p w:rsidR="003A3063" w:rsidRPr="0087588A" w:rsidRDefault="003A3063" w:rsidP="00FE30B6">
            <w:pPr>
              <w:rPr>
                <w:sz w:val="20"/>
                <w:szCs w:val="20"/>
              </w:rPr>
            </w:pPr>
            <w:r w:rsidRPr="0087588A">
              <w:rPr>
                <w:sz w:val="20"/>
                <w:szCs w:val="20"/>
              </w:rPr>
              <w:t>Inpatient RLOC not provided at facility</w:t>
            </w:r>
          </w:p>
        </w:tc>
        <w:tc>
          <w:tcPr>
            <w:tcW w:w="3978" w:type="dxa"/>
            <w:vAlign w:val="center"/>
          </w:tcPr>
          <w:p w:rsidR="003A3063" w:rsidRPr="0087588A" w:rsidRDefault="003A3063" w:rsidP="00FE30B6">
            <w:pPr>
              <w:rPr>
                <w:sz w:val="20"/>
                <w:szCs w:val="20"/>
              </w:rPr>
            </w:pPr>
            <w:r w:rsidRPr="0087588A">
              <w:rPr>
                <w:sz w:val="20"/>
                <w:szCs w:val="20"/>
              </w:rPr>
              <w:t>The needed level of Inpatient care is not available at the facility. Does not include post-acute levels of care.</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lastRenderedPageBreak/>
              <w:t>18.53</w:t>
            </w:r>
          </w:p>
        </w:tc>
        <w:tc>
          <w:tcPr>
            <w:tcW w:w="3432" w:type="dxa"/>
          </w:tcPr>
          <w:p w:rsidR="003A3063" w:rsidRPr="0087588A" w:rsidRDefault="003A3063" w:rsidP="00FE30B6">
            <w:pPr>
              <w:rPr>
                <w:sz w:val="20"/>
                <w:szCs w:val="20"/>
              </w:rPr>
            </w:pPr>
            <w:r w:rsidRPr="0087588A">
              <w:rPr>
                <w:sz w:val="20"/>
                <w:szCs w:val="20"/>
              </w:rPr>
              <w:t>Inpatient</w:t>
            </w:r>
            <w:r w:rsidR="00DF273B" w:rsidRPr="0087588A">
              <w:rPr>
                <w:sz w:val="20"/>
                <w:szCs w:val="20"/>
              </w:rPr>
              <w:t xml:space="preserve"> </w:t>
            </w:r>
            <w:r w:rsidRPr="0087588A">
              <w:rPr>
                <w:sz w:val="20"/>
                <w:szCs w:val="20"/>
              </w:rPr>
              <w:t>Transfer Delay</w:t>
            </w:r>
          </w:p>
        </w:tc>
        <w:tc>
          <w:tcPr>
            <w:tcW w:w="3978" w:type="dxa"/>
            <w:vAlign w:val="bottom"/>
          </w:tcPr>
          <w:p w:rsidR="003A3063" w:rsidRPr="0087588A" w:rsidRDefault="003A3063" w:rsidP="00FE30B6">
            <w:pPr>
              <w:rPr>
                <w:sz w:val="20"/>
                <w:szCs w:val="20"/>
              </w:rPr>
            </w:pPr>
            <w:r w:rsidRPr="0087588A">
              <w:rPr>
                <w:sz w:val="20"/>
                <w:szCs w:val="20"/>
              </w:rPr>
              <w:t>Patients requiring transfer for continued inpatient care needs at another facility</w:t>
            </w:r>
            <w:r w:rsidR="00142944" w:rsidRPr="0087588A">
              <w:rPr>
                <w:sz w:val="20"/>
                <w:szCs w:val="20"/>
              </w:rPr>
              <w:t xml:space="preserve">. </w:t>
            </w:r>
            <w:r w:rsidRPr="0087588A">
              <w:rPr>
                <w:sz w:val="20"/>
                <w:szCs w:val="20"/>
              </w:rPr>
              <w:t>Not to be used for patients awaiting NG, CLC, or other post-acute settings.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18.531</w:t>
            </w:r>
          </w:p>
        </w:tc>
        <w:tc>
          <w:tcPr>
            <w:tcW w:w="3432" w:type="dxa"/>
          </w:tcPr>
          <w:p w:rsidR="003A3063" w:rsidRPr="0087588A" w:rsidRDefault="003A3063" w:rsidP="00FE30B6">
            <w:pPr>
              <w:rPr>
                <w:sz w:val="20"/>
                <w:szCs w:val="20"/>
              </w:rPr>
            </w:pPr>
            <w:r w:rsidRPr="0087588A">
              <w:rPr>
                <w:sz w:val="20"/>
                <w:szCs w:val="20"/>
              </w:rPr>
              <w:t>VA Facility</w:t>
            </w:r>
          </w:p>
        </w:tc>
        <w:tc>
          <w:tcPr>
            <w:tcW w:w="3978" w:type="dxa"/>
            <w:vAlign w:val="bottom"/>
          </w:tcPr>
          <w:p w:rsidR="003A3063" w:rsidRPr="0087588A" w:rsidRDefault="003A3063" w:rsidP="00FE30B6">
            <w:pPr>
              <w:rPr>
                <w:sz w:val="20"/>
                <w:szCs w:val="20"/>
              </w:rPr>
            </w:pPr>
            <w:r w:rsidRPr="0087588A">
              <w:rPr>
                <w:sz w:val="20"/>
                <w:szCs w:val="20"/>
              </w:rPr>
              <w:t>Transfer Delay</w:t>
            </w:r>
            <w:r w:rsidRPr="0087588A" w:rsidDel="00966E63">
              <w:rPr>
                <w:sz w:val="20"/>
                <w:szCs w:val="20"/>
              </w:rPr>
              <w:t xml:space="preserve"> </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18.532</w:t>
            </w:r>
          </w:p>
        </w:tc>
        <w:tc>
          <w:tcPr>
            <w:tcW w:w="3432" w:type="dxa"/>
          </w:tcPr>
          <w:p w:rsidR="003A3063" w:rsidRPr="0087588A" w:rsidRDefault="003A3063" w:rsidP="00FE30B6">
            <w:pPr>
              <w:rPr>
                <w:sz w:val="20"/>
                <w:szCs w:val="20"/>
              </w:rPr>
            </w:pPr>
            <w:r w:rsidRPr="0087588A">
              <w:rPr>
                <w:sz w:val="20"/>
                <w:szCs w:val="20"/>
              </w:rPr>
              <w:t>Non-VA Facility</w:t>
            </w:r>
          </w:p>
        </w:tc>
        <w:tc>
          <w:tcPr>
            <w:tcW w:w="3978" w:type="dxa"/>
            <w:vAlign w:val="bottom"/>
          </w:tcPr>
          <w:p w:rsidR="003A3063" w:rsidRPr="0087588A" w:rsidRDefault="003A3063" w:rsidP="00FE30B6">
            <w:pPr>
              <w:rPr>
                <w:sz w:val="20"/>
                <w:szCs w:val="20"/>
              </w:rPr>
            </w:pPr>
            <w:r w:rsidRPr="0087588A">
              <w:rPr>
                <w:sz w:val="20"/>
                <w:szCs w:val="20"/>
              </w:rPr>
              <w:t>Transfer Delay</w:t>
            </w:r>
            <w:r w:rsidRPr="0087588A" w:rsidDel="00966E63">
              <w:rPr>
                <w:sz w:val="20"/>
                <w:szCs w:val="20"/>
              </w:rPr>
              <w:t xml:space="preserve"> </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18.6</w:t>
            </w:r>
          </w:p>
        </w:tc>
        <w:tc>
          <w:tcPr>
            <w:tcW w:w="3432" w:type="dxa"/>
          </w:tcPr>
          <w:p w:rsidR="003A3063" w:rsidRPr="0087588A" w:rsidRDefault="003A3063" w:rsidP="00FE30B6">
            <w:pPr>
              <w:rPr>
                <w:b/>
                <w:sz w:val="20"/>
                <w:szCs w:val="20"/>
              </w:rPr>
            </w:pPr>
            <w:r w:rsidRPr="0087588A">
              <w:rPr>
                <w:b/>
                <w:sz w:val="20"/>
                <w:szCs w:val="20"/>
              </w:rPr>
              <w:t>Environmental</w:t>
            </w:r>
          </w:p>
        </w:tc>
        <w:tc>
          <w:tcPr>
            <w:tcW w:w="3978" w:type="dxa"/>
            <w:vAlign w:val="bottom"/>
          </w:tcPr>
          <w:p w:rsidR="003A3063" w:rsidRPr="0087588A" w:rsidRDefault="003A3063" w:rsidP="00FE30B6">
            <w:pPr>
              <w:rPr>
                <w:sz w:val="20"/>
                <w:szCs w:val="20"/>
              </w:rPr>
            </w:pPr>
            <w:r w:rsidRPr="0087588A">
              <w:rPr>
                <w:sz w:val="20"/>
                <w:szCs w:val="20"/>
              </w:rPr>
              <w:t xml:space="preserve">Environmental conditions create public safety risks and limit access to medical care </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18.61</w:t>
            </w:r>
          </w:p>
        </w:tc>
        <w:tc>
          <w:tcPr>
            <w:tcW w:w="3432" w:type="dxa"/>
          </w:tcPr>
          <w:p w:rsidR="003A3063" w:rsidRPr="0087588A" w:rsidRDefault="003A3063" w:rsidP="00FE30B6">
            <w:pPr>
              <w:rPr>
                <w:sz w:val="20"/>
                <w:szCs w:val="20"/>
              </w:rPr>
            </w:pPr>
            <w:r w:rsidRPr="0087588A">
              <w:rPr>
                <w:sz w:val="20"/>
                <w:szCs w:val="20"/>
              </w:rPr>
              <w:t>Adverse Conditions</w:t>
            </w:r>
          </w:p>
        </w:tc>
        <w:tc>
          <w:tcPr>
            <w:tcW w:w="3978" w:type="dxa"/>
            <w:vAlign w:val="bottom"/>
          </w:tcPr>
          <w:p w:rsidR="003A3063" w:rsidRPr="0087588A" w:rsidRDefault="003A3063" w:rsidP="00FE30B6">
            <w:pPr>
              <w:rPr>
                <w:sz w:val="20"/>
                <w:szCs w:val="20"/>
              </w:rPr>
            </w:pPr>
            <w:r w:rsidRPr="0087588A">
              <w:rPr>
                <w:sz w:val="20"/>
                <w:szCs w:val="20"/>
              </w:rPr>
              <w:t>Inclement weather, natural disasters, and/or power outage</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18.7</w:t>
            </w:r>
          </w:p>
        </w:tc>
        <w:tc>
          <w:tcPr>
            <w:tcW w:w="3432" w:type="dxa"/>
            <w:vAlign w:val="center"/>
          </w:tcPr>
          <w:p w:rsidR="003A3063" w:rsidRPr="0087588A" w:rsidRDefault="003A3063" w:rsidP="00FE30B6">
            <w:pPr>
              <w:rPr>
                <w:b/>
                <w:sz w:val="20"/>
                <w:szCs w:val="20"/>
              </w:rPr>
            </w:pPr>
            <w:r w:rsidRPr="0087588A">
              <w:rPr>
                <w:b/>
                <w:sz w:val="20"/>
                <w:szCs w:val="20"/>
              </w:rPr>
              <w:t>Post-Acute Transition</w:t>
            </w:r>
          </w:p>
        </w:tc>
        <w:tc>
          <w:tcPr>
            <w:tcW w:w="3978" w:type="dxa"/>
            <w:vAlign w:val="center"/>
          </w:tcPr>
          <w:p w:rsidR="003A3063" w:rsidRPr="0087588A" w:rsidRDefault="003A3063" w:rsidP="00FE30B6">
            <w:pPr>
              <w:rPr>
                <w:sz w:val="20"/>
                <w:szCs w:val="20"/>
              </w:rPr>
            </w:pPr>
            <w:r w:rsidRPr="0087588A">
              <w:rPr>
                <w:sz w:val="20"/>
                <w:szCs w:val="20"/>
              </w:rPr>
              <w:t>Awaiting transition to post-acute setting</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t>18.71</w:t>
            </w:r>
          </w:p>
        </w:tc>
        <w:tc>
          <w:tcPr>
            <w:tcW w:w="3432" w:type="dxa"/>
            <w:vAlign w:val="center"/>
          </w:tcPr>
          <w:p w:rsidR="003A3063" w:rsidRPr="0087588A" w:rsidRDefault="003A3063" w:rsidP="00FE30B6">
            <w:pPr>
              <w:rPr>
                <w:sz w:val="20"/>
                <w:szCs w:val="20"/>
              </w:rPr>
            </w:pPr>
            <w:r w:rsidRPr="0087588A">
              <w:rPr>
                <w:sz w:val="20"/>
                <w:szCs w:val="20"/>
              </w:rPr>
              <w:t>Placement Issues</w:t>
            </w:r>
          </w:p>
        </w:tc>
        <w:tc>
          <w:tcPr>
            <w:tcW w:w="3978" w:type="dxa"/>
            <w:vAlign w:val="center"/>
          </w:tcPr>
          <w:p w:rsidR="003A3063" w:rsidRPr="0087588A" w:rsidRDefault="003A3063" w:rsidP="00FE30B6">
            <w:pPr>
              <w:rPr>
                <w:sz w:val="20"/>
                <w:szCs w:val="20"/>
              </w:rPr>
            </w:pPr>
            <w:r w:rsidRPr="0087588A">
              <w:rPr>
                <w:sz w:val="20"/>
                <w:szCs w:val="20"/>
              </w:rPr>
              <w:t xml:space="preserve">Post-acute placement delays </w:t>
            </w:r>
          </w:p>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18.711</w:t>
            </w:r>
          </w:p>
        </w:tc>
        <w:tc>
          <w:tcPr>
            <w:tcW w:w="3432" w:type="dxa"/>
          </w:tcPr>
          <w:p w:rsidR="003A3063" w:rsidRPr="0087588A" w:rsidRDefault="003A3063" w:rsidP="00FE30B6">
            <w:pPr>
              <w:rPr>
                <w:sz w:val="20"/>
                <w:szCs w:val="20"/>
              </w:rPr>
            </w:pPr>
            <w:r w:rsidRPr="0087588A">
              <w:rPr>
                <w:sz w:val="20"/>
                <w:szCs w:val="20"/>
              </w:rPr>
              <w:t>Financial</w:t>
            </w:r>
          </w:p>
        </w:tc>
        <w:tc>
          <w:tcPr>
            <w:tcW w:w="3978" w:type="dxa"/>
            <w:vAlign w:val="bottom"/>
          </w:tcPr>
          <w:p w:rsidR="003A3063" w:rsidRPr="0087588A" w:rsidRDefault="003A3063" w:rsidP="00FE30B6">
            <w:pPr>
              <w:rPr>
                <w:sz w:val="20"/>
                <w:szCs w:val="20"/>
              </w:rPr>
            </w:pPr>
            <w:r w:rsidRPr="0087588A">
              <w:rPr>
                <w:sz w:val="20"/>
                <w:szCs w:val="20"/>
              </w:rPr>
              <w:t>Placement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18.712</w:t>
            </w:r>
          </w:p>
        </w:tc>
        <w:tc>
          <w:tcPr>
            <w:tcW w:w="3432" w:type="dxa"/>
          </w:tcPr>
          <w:p w:rsidR="003A3063" w:rsidRPr="0087588A" w:rsidRDefault="003A3063" w:rsidP="00FE30B6">
            <w:pPr>
              <w:rPr>
                <w:sz w:val="20"/>
                <w:szCs w:val="20"/>
              </w:rPr>
            </w:pPr>
            <w:r w:rsidRPr="0087588A">
              <w:rPr>
                <w:sz w:val="20"/>
                <w:szCs w:val="20"/>
              </w:rPr>
              <w:t>Administrative</w:t>
            </w:r>
          </w:p>
        </w:tc>
        <w:tc>
          <w:tcPr>
            <w:tcW w:w="3978" w:type="dxa"/>
            <w:vAlign w:val="center"/>
          </w:tcPr>
          <w:p w:rsidR="003A3063" w:rsidRPr="0087588A" w:rsidRDefault="003A3063" w:rsidP="00FE30B6">
            <w:pPr>
              <w:rPr>
                <w:sz w:val="20"/>
                <w:szCs w:val="20"/>
              </w:rPr>
            </w:pPr>
            <w:r w:rsidRPr="0087588A">
              <w:rPr>
                <w:sz w:val="20"/>
                <w:szCs w:val="20"/>
              </w:rPr>
              <w:t>Placement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18.713</w:t>
            </w:r>
          </w:p>
        </w:tc>
        <w:tc>
          <w:tcPr>
            <w:tcW w:w="3432" w:type="dxa"/>
          </w:tcPr>
          <w:p w:rsidR="003A3063" w:rsidRPr="0087588A" w:rsidRDefault="003A3063" w:rsidP="00FE30B6">
            <w:pPr>
              <w:rPr>
                <w:sz w:val="20"/>
                <w:szCs w:val="20"/>
              </w:rPr>
            </w:pPr>
            <w:r w:rsidRPr="0087588A">
              <w:rPr>
                <w:sz w:val="20"/>
                <w:szCs w:val="20"/>
              </w:rPr>
              <w:t>Clinical</w:t>
            </w:r>
          </w:p>
        </w:tc>
        <w:tc>
          <w:tcPr>
            <w:tcW w:w="3978" w:type="dxa"/>
            <w:vAlign w:val="center"/>
          </w:tcPr>
          <w:p w:rsidR="003A3063" w:rsidRPr="0087588A" w:rsidRDefault="003A3063" w:rsidP="00FE30B6">
            <w:pPr>
              <w:rPr>
                <w:sz w:val="20"/>
                <w:szCs w:val="20"/>
              </w:rPr>
            </w:pPr>
            <w:r w:rsidRPr="0087588A">
              <w:rPr>
                <w:sz w:val="20"/>
                <w:szCs w:val="20"/>
              </w:rPr>
              <w:t>Placement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18.714</w:t>
            </w:r>
          </w:p>
        </w:tc>
        <w:tc>
          <w:tcPr>
            <w:tcW w:w="3432" w:type="dxa"/>
          </w:tcPr>
          <w:p w:rsidR="003A3063" w:rsidRPr="0087588A" w:rsidRDefault="003A3063" w:rsidP="00FE30B6">
            <w:pPr>
              <w:rPr>
                <w:sz w:val="20"/>
                <w:szCs w:val="20"/>
              </w:rPr>
            </w:pPr>
            <w:r w:rsidRPr="0087588A">
              <w:rPr>
                <w:sz w:val="20"/>
                <w:szCs w:val="20"/>
              </w:rPr>
              <w:t>Behavioral</w:t>
            </w:r>
          </w:p>
        </w:tc>
        <w:tc>
          <w:tcPr>
            <w:tcW w:w="3978" w:type="dxa"/>
            <w:vAlign w:val="center"/>
          </w:tcPr>
          <w:p w:rsidR="003A3063" w:rsidRPr="0087588A" w:rsidRDefault="003A3063" w:rsidP="00FE30B6">
            <w:pPr>
              <w:rPr>
                <w:sz w:val="20"/>
                <w:szCs w:val="20"/>
              </w:rPr>
            </w:pPr>
            <w:r w:rsidRPr="0087588A">
              <w:rPr>
                <w:sz w:val="20"/>
                <w:szCs w:val="20"/>
              </w:rPr>
              <w:t>Placement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18.72</w:t>
            </w:r>
          </w:p>
        </w:tc>
        <w:tc>
          <w:tcPr>
            <w:tcW w:w="3432" w:type="dxa"/>
          </w:tcPr>
          <w:p w:rsidR="003A3063" w:rsidRPr="0087588A" w:rsidRDefault="003A3063" w:rsidP="00FE30B6">
            <w:pPr>
              <w:rPr>
                <w:sz w:val="20"/>
                <w:szCs w:val="20"/>
              </w:rPr>
            </w:pPr>
            <w:r w:rsidRPr="0087588A">
              <w:rPr>
                <w:sz w:val="20"/>
                <w:szCs w:val="20"/>
              </w:rPr>
              <w:t>Awaiting CLC acceptance</w:t>
            </w:r>
          </w:p>
        </w:tc>
        <w:tc>
          <w:tcPr>
            <w:tcW w:w="3978" w:type="dxa"/>
          </w:tcPr>
          <w:p w:rsidR="003A3063" w:rsidRPr="0087588A" w:rsidRDefault="003A3063" w:rsidP="00FE30B6">
            <w:pPr>
              <w:rPr>
                <w:sz w:val="20"/>
                <w:szCs w:val="20"/>
              </w:rPr>
            </w:pPr>
            <w:r w:rsidRPr="0087588A">
              <w:rPr>
                <w:sz w:val="20"/>
                <w:szCs w:val="20"/>
              </w:rPr>
              <w:t xml:space="preserve">Pending CLC Consult, screening or acceptance </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18.73</w:t>
            </w:r>
          </w:p>
        </w:tc>
        <w:tc>
          <w:tcPr>
            <w:tcW w:w="3432" w:type="dxa"/>
          </w:tcPr>
          <w:p w:rsidR="003A3063" w:rsidRPr="0087588A" w:rsidRDefault="003A3063" w:rsidP="00FE30B6">
            <w:pPr>
              <w:rPr>
                <w:sz w:val="20"/>
                <w:szCs w:val="20"/>
              </w:rPr>
            </w:pPr>
            <w:r w:rsidRPr="0087588A">
              <w:rPr>
                <w:sz w:val="20"/>
                <w:szCs w:val="20"/>
              </w:rPr>
              <w:t>Awaiting CLC bed</w:t>
            </w:r>
          </w:p>
        </w:tc>
        <w:tc>
          <w:tcPr>
            <w:tcW w:w="3978" w:type="dxa"/>
          </w:tcPr>
          <w:p w:rsidR="003A3063" w:rsidRPr="0087588A" w:rsidDel="00966E63" w:rsidRDefault="003A3063" w:rsidP="00FE30B6">
            <w:pPr>
              <w:rPr>
                <w:sz w:val="20"/>
                <w:szCs w:val="20"/>
              </w:rPr>
            </w:pPr>
            <w:r w:rsidRPr="0087588A">
              <w:rPr>
                <w:sz w:val="20"/>
                <w:szCs w:val="20"/>
              </w:rPr>
              <w:t>CLC without bed or ability to receive patients</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t>18.74</w:t>
            </w:r>
          </w:p>
        </w:tc>
        <w:tc>
          <w:tcPr>
            <w:tcW w:w="3432" w:type="dxa"/>
          </w:tcPr>
          <w:p w:rsidR="003A3063" w:rsidRPr="0087588A" w:rsidRDefault="003A3063" w:rsidP="00FE30B6">
            <w:pPr>
              <w:rPr>
                <w:sz w:val="20"/>
                <w:szCs w:val="20"/>
              </w:rPr>
            </w:pPr>
            <w:r w:rsidRPr="0087588A">
              <w:rPr>
                <w:sz w:val="20"/>
                <w:szCs w:val="20"/>
              </w:rPr>
              <w:t>Awaiting community placement</w:t>
            </w:r>
          </w:p>
        </w:tc>
        <w:tc>
          <w:tcPr>
            <w:tcW w:w="3978" w:type="dxa"/>
          </w:tcPr>
          <w:p w:rsidR="003A3063" w:rsidRPr="0087588A" w:rsidRDefault="003A3063" w:rsidP="00FE30B6">
            <w:pPr>
              <w:rPr>
                <w:sz w:val="20"/>
                <w:szCs w:val="20"/>
              </w:rPr>
            </w:pPr>
            <w:r w:rsidRPr="0087588A">
              <w:rPr>
                <w:sz w:val="20"/>
                <w:szCs w:val="20"/>
              </w:rPr>
              <w:t xml:space="preserve">Delay in transitioning patient to community nursing home </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18.741</w:t>
            </w:r>
          </w:p>
        </w:tc>
        <w:tc>
          <w:tcPr>
            <w:tcW w:w="3432" w:type="dxa"/>
          </w:tcPr>
          <w:p w:rsidR="003A3063" w:rsidRPr="0087588A" w:rsidRDefault="003A3063" w:rsidP="00FE30B6">
            <w:pPr>
              <w:rPr>
                <w:sz w:val="20"/>
                <w:szCs w:val="20"/>
              </w:rPr>
            </w:pPr>
            <w:r w:rsidRPr="0087588A">
              <w:rPr>
                <w:sz w:val="20"/>
                <w:szCs w:val="20"/>
              </w:rPr>
              <w:t>VA paid</w:t>
            </w:r>
          </w:p>
        </w:tc>
        <w:tc>
          <w:tcPr>
            <w:tcW w:w="3978" w:type="dxa"/>
          </w:tcPr>
          <w:p w:rsidR="003A3063" w:rsidRPr="0087588A" w:rsidRDefault="003A3063" w:rsidP="00FE30B6">
            <w:pPr>
              <w:rPr>
                <w:sz w:val="20"/>
                <w:szCs w:val="20"/>
              </w:rPr>
            </w:pPr>
            <w:r w:rsidRPr="0087588A">
              <w:rPr>
                <w:sz w:val="20"/>
                <w:szCs w:val="20"/>
              </w:rPr>
              <w:t>Awaiting community placement</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18.742</w:t>
            </w:r>
          </w:p>
        </w:tc>
        <w:tc>
          <w:tcPr>
            <w:tcW w:w="3432" w:type="dxa"/>
          </w:tcPr>
          <w:p w:rsidR="003A3063" w:rsidRPr="0087588A" w:rsidRDefault="003A3063" w:rsidP="00FE30B6">
            <w:pPr>
              <w:rPr>
                <w:sz w:val="20"/>
                <w:szCs w:val="20"/>
              </w:rPr>
            </w:pPr>
            <w:r w:rsidRPr="0087588A">
              <w:rPr>
                <w:sz w:val="20"/>
                <w:szCs w:val="20"/>
              </w:rPr>
              <w:t>Non-VA paid</w:t>
            </w:r>
          </w:p>
        </w:tc>
        <w:tc>
          <w:tcPr>
            <w:tcW w:w="3978" w:type="dxa"/>
            <w:vAlign w:val="center"/>
          </w:tcPr>
          <w:p w:rsidR="003A3063" w:rsidRPr="0087588A" w:rsidRDefault="003A3063" w:rsidP="00FE30B6">
            <w:pPr>
              <w:rPr>
                <w:sz w:val="20"/>
                <w:szCs w:val="20"/>
              </w:rPr>
            </w:pPr>
            <w:r w:rsidRPr="0087588A">
              <w:rPr>
                <w:sz w:val="20"/>
                <w:szCs w:val="20"/>
              </w:rPr>
              <w:t>Awaiting community placement</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t>18.75</w:t>
            </w:r>
          </w:p>
        </w:tc>
        <w:tc>
          <w:tcPr>
            <w:tcW w:w="3432" w:type="dxa"/>
          </w:tcPr>
          <w:p w:rsidR="003A3063" w:rsidRPr="0087588A" w:rsidRDefault="003A3063" w:rsidP="00FE30B6">
            <w:pPr>
              <w:rPr>
                <w:sz w:val="20"/>
                <w:szCs w:val="20"/>
              </w:rPr>
            </w:pPr>
            <w:r w:rsidRPr="0087588A">
              <w:rPr>
                <w:sz w:val="20"/>
                <w:szCs w:val="20"/>
              </w:rPr>
              <w:t>Ineffective discharge planning/process</w:t>
            </w:r>
          </w:p>
        </w:tc>
        <w:tc>
          <w:tcPr>
            <w:tcW w:w="3978" w:type="dxa"/>
            <w:vAlign w:val="center"/>
          </w:tcPr>
          <w:p w:rsidR="003A3063" w:rsidRPr="0087588A" w:rsidRDefault="003A3063" w:rsidP="00FE30B6">
            <w:pPr>
              <w:rPr>
                <w:sz w:val="20"/>
                <w:szCs w:val="20"/>
              </w:rPr>
            </w:pPr>
            <w:r w:rsidRPr="0087588A">
              <w:rPr>
                <w:sz w:val="20"/>
                <w:szCs w:val="20"/>
              </w:rPr>
              <w:t xml:space="preserve">DC planning/interventions delay </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18.76</w:t>
            </w:r>
          </w:p>
        </w:tc>
        <w:tc>
          <w:tcPr>
            <w:tcW w:w="3432" w:type="dxa"/>
            <w:vAlign w:val="center"/>
          </w:tcPr>
          <w:p w:rsidR="003A3063" w:rsidRPr="0087588A" w:rsidRDefault="003A3063" w:rsidP="00FE30B6">
            <w:pPr>
              <w:rPr>
                <w:b/>
                <w:sz w:val="20"/>
                <w:szCs w:val="20"/>
              </w:rPr>
            </w:pPr>
            <w:r w:rsidRPr="0087588A">
              <w:rPr>
                <w:sz w:val="20"/>
                <w:szCs w:val="20"/>
              </w:rPr>
              <w:t>Awaiting VA Post-Acute Bed</w:t>
            </w:r>
          </w:p>
        </w:tc>
        <w:tc>
          <w:tcPr>
            <w:tcW w:w="3978" w:type="dxa"/>
            <w:vAlign w:val="center"/>
          </w:tcPr>
          <w:p w:rsidR="003A3063" w:rsidRPr="0087588A" w:rsidRDefault="003A3063" w:rsidP="00FE30B6">
            <w:pPr>
              <w:rPr>
                <w:sz w:val="20"/>
                <w:szCs w:val="20"/>
              </w:rPr>
            </w:pPr>
            <w:r w:rsidRPr="0087588A">
              <w:rPr>
                <w:sz w:val="20"/>
                <w:szCs w:val="20"/>
              </w:rPr>
              <w:t>Patient requires post-acute care following hospital stay other than CLC/Nursing home care but no beds in appropriate LOC due to capacity issues.</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18.8</w:t>
            </w:r>
          </w:p>
        </w:tc>
        <w:tc>
          <w:tcPr>
            <w:tcW w:w="3432" w:type="dxa"/>
            <w:vAlign w:val="center"/>
          </w:tcPr>
          <w:p w:rsidR="003A3063" w:rsidRPr="0087588A" w:rsidRDefault="003A3063" w:rsidP="00FE30B6">
            <w:pPr>
              <w:rPr>
                <w:b/>
                <w:sz w:val="20"/>
                <w:szCs w:val="20"/>
              </w:rPr>
            </w:pPr>
            <w:r w:rsidRPr="0087588A">
              <w:rPr>
                <w:sz w:val="20"/>
                <w:szCs w:val="20"/>
              </w:rPr>
              <w:t>Scheduling delays/cancellations</w:t>
            </w:r>
          </w:p>
        </w:tc>
        <w:tc>
          <w:tcPr>
            <w:tcW w:w="3978" w:type="dxa"/>
            <w:vAlign w:val="center"/>
          </w:tcPr>
          <w:p w:rsidR="003A3063" w:rsidRPr="0087588A" w:rsidRDefault="003A3063" w:rsidP="00FE30B6">
            <w:pPr>
              <w:rPr>
                <w:sz w:val="20"/>
                <w:szCs w:val="20"/>
              </w:rPr>
            </w:pPr>
            <w:r w:rsidRPr="0087588A">
              <w:rPr>
                <w:sz w:val="20"/>
                <w:szCs w:val="20"/>
              </w:rPr>
              <w:t xml:space="preserve">Test, procedure, or surgery is cancelled or delayed </w:t>
            </w:r>
          </w:p>
        </w:tc>
      </w:tr>
      <w:tr w:rsidR="003A3063" w:rsidRPr="0087588A" w:rsidTr="003A3063">
        <w:trPr>
          <w:trHeight w:val="143"/>
        </w:trPr>
        <w:tc>
          <w:tcPr>
            <w:tcW w:w="1954" w:type="dxa"/>
          </w:tcPr>
          <w:p w:rsidR="003A3063" w:rsidRPr="0087588A" w:rsidRDefault="003A3063" w:rsidP="00FE30B6">
            <w:pPr>
              <w:tabs>
                <w:tab w:val="center" w:pos="711"/>
                <w:tab w:val="left" w:pos="1108"/>
              </w:tabs>
              <w:rPr>
                <w:sz w:val="20"/>
                <w:szCs w:val="20"/>
              </w:rPr>
            </w:pPr>
            <w:r w:rsidRPr="0087588A">
              <w:rPr>
                <w:sz w:val="20"/>
                <w:szCs w:val="20"/>
              </w:rPr>
              <w:t>18.81</w:t>
            </w:r>
          </w:p>
        </w:tc>
        <w:tc>
          <w:tcPr>
            <w:tcW w:w="3432" w:type="dxa"/>
          </w:tcPr>
          <w:p w:rsidR="003A3063" w:rsidRPr="0087588A" w:rsidRDefault="003A3063" w:rsidP="00FE30B6">
            <w:pPr>
              <w:rPr>
                <w:sz w:val="20"/>
                <w:szCs w:val="20"/>
              </w:rPr>
            </w:pPr>
            <w:r w:rsidRPr="0087588A">
              <w:rPr>
                <w:sz w:val="20"/>
                <w:szCs w:val="20"/>
              </w:rPr>
              <w:t xml:space="preserve">Delayed diagnostic test </w:t>
            </w:r>
          </w:p>
        </w:tc>
        <w:tc>
          <w:tcPr>
            <w:tcW w:w="3978" w:type="dxa"/>
            <w:vAlign w:val="center"/>
          </w:tcPr>
          <w:p w:rsidR="003A3063" w:rsidRPr="0087588A" w:rsidRDefault="003A3063" w:rsidP="00FE30B6">
            <w:pPr>
              <w:rPr>
                <w:sz w:val="20"/>
                <w:szCs w:val="20"/>
              </w:rPr>
            </w:pPr>
            <w:r w:rsidRPr="0087588A">
              <w:rPr>
                <w:sz w:val="20"/>
                <w:szCs w:val="20"/>
              </w:rPr>
              <w:t xml:space="preserve">Diagnostic test cancelled or delayed </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18.8101</w:t>
            </w:r>
          </w:p>
        </w:tc>
        <w:tc>
          <w:tcPr>
            <w:tcW w:w="3432" w:type="dxa"/>
          </w:tcPr>
          <w:p w:rsidR="003A3063" w:rsidRPr="0087588A" w:rsidDel="00966E63" w:rsidRDefault="003A3063" w:rsidP="00FE30B6">
            <w:pPr>
              <w:rPr>
                <w:sz w:val="20"/>
                <w:szCs w:val="20"/>
              </w:rPr>
            </w:pPr>
            <w:r w:rsidRPr="0087588A">
              <w:rPr>
                <w:sz w:val="20"/>
                <w:szCs w:val="20"/>
              </w:rPr>
              <w:t>Ablation/EPS</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18.8102</w:t>
            </w:r>
          </w:p>
        </w:tc>
        <w:tc>
          <w:tcPr>
            <w:tcW w:w="3432" w:type="dxa"/>
          </w:tcPr>
          <w:p w:rsidR="003A3063" w:rsidRPr="0087588A" w:rsidDel="00966E63" w:rsidRDefault="003A3063" w:rsidP="00FE30B6">
            <w:pPr>
              <w:rPr>
                <w:sz w:val="20"/>
                <w:szCs w:val="20"/>
              </w:rPr>
            </w:pPr>
            <w:r w:rsidRPr="0087588A">
              <w:rPr>
                <w:sz w:val="20"/>
                <w:szCs w:val="20"/>
              </w:rPr>
              <w:t>Bronchoscopy</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18.8103</w:t>
            </w:r>
          </w:p>
        </w:tc>
        <w:tc>
          <w:tcPr>
            <w:tcW w:w="3432" w:type="dxa"/>
          </w:tcPr>
          <w:p w:rsidR="003A3063" w:rsidRPr="0087588A" w:rsidDel="00966E63" w:rsidRDefault="003A3063" w:rsidP="00FE30B6">
            <w:pPr>
              <w:rPr>
                <w:sz w:val="20"/>
                <w:szCs w:val="20"/>
              </w:rPr>
            </w:pPr>
            <w:r w:rsidRPr="0087588A">
              <w:rPr>
                <w:sz w:val="20"/>
                <w:szCs w:val="20"/>
              </w:rPr>
              <w:t>Cardiac Cath Diagnostic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18.8104</w:t>
            </w:r>
          </w:p>
        </w:tc>
        <w:tc>
          <w:tcPr>
            <w:tcW w:w="3432" w:type="dxa"/>
          </w:tcPr>
          <w:p w:rsidR="003A3063" w:rsidRPr="0087588A" w:rsidDel="00966E63" w:rsidRDefault="003A3063" w:rsidP="00FE30B6">
            <w:pPr>
              <w:rPr>
                <w:sz w:val="20"/>
                <w:szCs w:val="20"/>
              </w:rPr>
            </w:pPr>
            <w:r w:rsidRPr="0087588A">
              <w:rPr>
                <w:sz w:val="20"/>
                <w:szCs w:val="20"/>
              </w:rPr>
              <w:t>Colonoscopy/EGD</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18.8105</w:t>
            </w:r>
          </w:p>
        </w:tc>
        <w:tc>
          <w:tcPr>
            <w:tcW w:w="3432" w:type="dxa"/>
          </w:tcPr>
          <w:p w:rsidR="003A3063" w:rsidRPr="0087588A" w:rsidDel="00966E63" w:rsidRDefault="003A3063" w:rsidP="00FE30B6">
            <w:pPr>
              <w:rPr>
                <w:sz w:val="20"/>
                <w:szCs w:val="20"/>
              </w:rPr>
            </w:pPr>
            <w:r w:rsidRPr="0087588A">
              <w:rPr>
                <w:sz w:val="20"/>
                <w:szCs w:val="20"/>
              </w:rPr>
              <w:t>CT Scan</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18.8106</w:t>
            </w:r>
          </w:p>
        </w:tc>
        <w:tc>
          <w:tcPr>
            <w:tcW w:w="3432" w:type="dxa"/>
          </w:tcPr>
          <w:p w:rsidR="003A3063" w:rsidRPr="0087588A" w:rsidDel="00966E63" w:rsidRDefault="003A3063" w:rsidP="00FE30B6">
            <w:pPr>
              <w:rPr>
                <w:sz w:val="20"/>
                <w:szCs w:val="20"/>
              </w:rPr>
            </w:pPr>
            <w:r w:rsidRPr="0087588A">
              <w:rPr>
                <w:sz w:val="20"/>
                <w:szCs w:val="20"/>
              </w:rPr>
              <w:t>Echo-cardiac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18.8107</w:t>
            </w:r>
          </w:p>
        </w:tc>
        <w:tc>
          <w:tcPr>
            <w:tcW w:w="3432" w:type="dxa"/>
          </w:tcPr>
          <w:p w:rsidR="003A3063" w:rsidRPr="0087588A" w:rsidDel="00966E63" w:rsidRDefault="003A3063" w:rsidP="00FE30B6">
            <w:pPr>
              <w:rPr>
                <w:sz w:val="20"/>
                <w:szCs w:val="20"/>
              </w:rPr>
            </w:pPr>
            <w:r w:rsidRPr="0087588A">
              <w:rPr>
                <w:sz w:val="20"/>
                <w:szCs w:val="20"/>
              </w:rPr>
              <w:t>EEG</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18.8108</w:t>
            </w:r>
          </w:p>
        </w:tc>
        <w:tc>
          <w:tcPr>
            <w:tcW w:w="3432" w:type="dxa"/>
          </w:tcPr>
          <w:p w:rsidR="003A3063" w:rsidRPr="0087588A" w:rsidDel="00966E63" w:rsidRDefault="003A3063" w:rsidP="00FE30B6">
            <w:pPr>
              <w:rPr>
                <w:sz w:val="20"/>
                <w:szCs w:val="20"/>
              </w:rPr>
            </w:pPr>
            <w:r w:rsidRPr="0087588A">
              <w:rPr>
                <w:sz w:val="20"/>
                <w:szCs w:val="20"/>
              </w:rPr>
              <w:t>ERCP</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18.8109</w:t>
            </w:r>
          </w:p>
        </w:tc>
        <w:tc>
          <w:tcPr>
            <w:tcW w:w="3432" w:type="dxa"/>
          </w:tcPr>
          <w:p w:rsidR="003A3063" w:rsidRPr="0087588A" w:rsidDel="00966E63" w:rsidRDefault="003A3063" w:rsidP="00FE30B6">
            <w:pPr>
              <w:rPr>
                <w:sz w:val="20"/>
                <w:szCs w:val="20"/>
              </w:rPr>
            </w:pPr>
            <w:r w:rsidRPr="0087588A">
              <w:rPr>
                <w:sz w:val="20"/>
                <w:szCs w:val="20"/>
              </w:rPr>
              <w:t>Interventional Radiology</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w:t>
            </w:r>
          </w:p>
        </w:tc>
        <w:tc>
          <w:tcPr>
            <w:tcW w:w="3432" w:type="dxa"/>
          </w:tcPr>
          <w:p w:rsidR="003A3063" w:rsidRPr="0087588A" w:rsidDel="00966E63" w:rsidRDefault="003A3063" w:rsidP="00FE30B6">
            <w:pPr>
              <w:rPr>
                <w:sz w:val="20"/>
                <w:szCs w:val="20"/>
              </w:rPr>
            </w:pPr>
            <w:r w:rsidRPr="0087588A">
              <w:rPr>
                <w:sz w:val="20"/>
                <w:szCs w:val="20"/>
              </w:rPr>
              <w:t>MPI</w:t>
            </w:r>
            <w:r w:rsidR="00DF273B" w:rsidRPr="0087588A">
              <w:rPr>
                <w:sz w:val="20"/>
                <w:szCs w:val="20"/>
              </w:rPr>
              <w:t xml:space="preserve"> </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18.8111</w:t>
            </w:r>
          </w:p>
        </w:tc>
        <w:tc>
          <w:tcPr>
            <w:tcW w:w="3432" w:type="dxa"/>
          </w:tcPr>
          <w:p w:rsidR="003A3063" w:rsidRPr="0087588A" w:rsidDel="00966E63" w:rsidRDefault="003A3063" w:rsidP="00FE30B6">
            <w:pPr>
              <w:rPr>
                <w:sz w:val="20"/>
                <w:szCs w:val="20"/>
              </w:rPr>
            </w:pPr>
            <w:r w:rsidRPr="0087588A">
              <w:rPr>
                <w:sz w:val="20"/>
                <w:szCs w:val="20"/>
              </w:rPr>
              <w:t>MRA/MRV</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18.8112</w:t>
            </w:r>
          </w:p>
        </w:tc>
        <w:tc>
          <w:tcPr>
            <w:tcW w:w="3432" w:type="dxa"/>
          </w:tcPr>
          <w:p w:rsidR="003A3063" w:rsidRPr="0087588A" w:rsidDel="00966E63" w:rsidRDefault="003A3063" w:rsidP="00FE30B6">
            <w:pPr>
              <w:rPr>
                <w:sz w:val="20"/>
                <w:szCs w:val="20"/>
              </w:rPr>
            </w:pPr>
            <w:r w:rsidRPr="0087588A">
              <w:rPr>
                <w:sz w:val="20"/>
                <w:szCs w:val="20"/>
              </w:rPr>
              <w:t>MRI</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18.8113</w:t>
            </w:r>
          </w:p>
        </w:tc>
        <w:tc>
          <w:tcPr>
            <w:tcW w:w="3432" w:type="dxa"/>
          </w:tcPr>
          <w:p w:rsidR="003A3063" w:rsidRPr="0087588A" w:rsidDel="00966E63" w:rsidRDefault="003A3063" w:rsidP="00FE30B6">
            <w:pPr>
              <w:rPr>
                <w:sz w:val="20"/>
                <w:szCs w:val="20"/>
              </w:rPr>
            </w:pPr>
            <w:r w:rsidRPr="0087588A">
              <w:rPr>
                <w:sz w:val="20"/>
                <w:szCs w:val="20"/>
              </w:rPr>
              <w:t>Nuclear Med Cardiac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18.8114</w:t>
            </w:r>
          </w:p>
        </w:tc>
        <w:tc>
          <w:tcPr>
            <w:tcW w:w="3432" w:type="dxa"/>
          </w:tcPr>
          <w:p w:rsidR="003A3063" w:rsidRPr="0087588A" w:rsidDel="00966E63" w:rsidRDefault="003A3063" w:rsidP="00FE30B6">
            <w:pPr>
              <w:rPr>
                <w:sz w:val="20"/>
                <w:szCs w:val="20"/>
              </w:rPr>
            </w:pPr>
            <w:r w:rsidRPr="0087588A">
              <w:rPr>
                <w:sz w:val="20"/>
                <w:szCs w:val="20"/>
              </w:rPr>
              <w:t>Nuclear Med Non-cardiac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18.8115</w:t>
            </w:r>
          </w:p>
        </w:tc>
        <w:tc>
          <w:tcPr>
            <w:tcW w:w="3432" w:type="dxa"/>
          </w:tcPr>
          <w:p w:rsidR="003A3063" w:rsidRPr="0087588A" w:rsidDel="00966E63" w:rsidRDefault="003A3063" w:rsidP="00FE30B6">
            <w:pPr>
              <w:rPr>
                <w:sz w:val="20"/>
                <w:szCs w:val="20"/>
              </w:rPr>
            </w:pPr>
            <w:r w:rsidRPr="0087588A">
              <w:rPr>
                <w:sz w:val="20"/>
                <w:szCs w:val="20"/>
              </w:rPr>
              <w:t>PET Scan</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18.8116</w:t>
            </w:r>
          </w:p>
        </w:tc>
        <w:tc>
          <w:tcPr>
            <w:tcW w:w="3432" w:type="dxa"/>
          </w:tcPr>
          <w:p w:rsidR="003A3063" w:rsidRPr="0087588A" w:rsidDel="00966E63" w:rsidRDefault="003A3063" w:rsidP="00FE30B6">
            <w:pPr>
              <w:rPr>
                <w:sz w:val="20"/>
                <w:szCs w:val="20"/>
              </w:rPr>
            </w:pPr>
            <w:r w:rsidRPr="0087588A">
              <w:rPr>
                <w:sz w:val="20"/>
                <w:szCs w:val="20"/>
              </w:rPr>
              <w:t>Sleep Study</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18.8117</w:t>
            </w:r>
          </w:p>
        </w:tc>
        <w:tc>
          <w:tcPr>
            <w:tcW w:w="3432" w:type="dxa"/>
          </w:tcPr>
          <w:p w:rsidR="003A3063" w:rsidRPr="0087588A" w:rsidDel="00966E63" w:rsidRDefault="003A3063" w:rsidP="00FE30B6">
            <w:pPr>
              <w:rPr>
                <w:sz w:val="20"/>
                <w:szCs w:val="20"/>
              </w:rPr>
            </w:pPr>
            <w:r w:rsidRPr="0087588A">
              <w:rPr>
                <w:sz w:val="20"/>
                <w:szCs w:val="20"/>
              </w:rPr>
              <w:t>Stress Test</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18.8118</w:t>
            </w:r>
          </w:p>
        </w:tc>
        <w:tc>
          <w:tcPr>
            <w:tcW w:w="3432" w:type="dxa"/>
          </w:tcPr>
          <w:p w:rsidR="003A3063" w:rsidRPr="0087588A" w:rsidDel="00966E63" w:rsidRDefault="003A3063" w:rsidP="00FE30B6">
            <w:pPr>
              <w:rPr>
                <w:sz w:val="20"/>
                <w:szCs w:val="20"/>
              </w:rPr>
            </w:pPr>
            <w:r w:rsidRPr="0087588A">
              <w:rPr>
                <w:sz w:val="20"/>
                <w:szCs w:val="20"/>
              </w:rPr>
              <w:t>Swallow Study</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18.8119</w:t>
            </w:r>
          </w:p>
        </w:tc>
        <w:tc>
          <w:tcPr>
            <w:tcW w:w="3432" w:type="dxa"/>
          </w:tcPr>
          <w:p w:rsidR="003A3063" w:rsidRPr="0087588A" w:rsidDel="00966E63" w:rsidRDefault="003A3063" w:rsidP="00FE30B6">
            <w:pPr>
              <w:rPr>
                <w:sz w:val="20"/>
                <w:szCs w:val="20"/>
              </w:rPr>
            </w:pPr>
            <w:r w:rsidRPr="0087588A">
              <w:rPr>
                <w:sz w:val="20"/>
                <w:szCs w:val="20"/>
              </w:rPr>
              <w:t>TEE</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lastRenderedPageBreak/>
              <w:t>18.812</w:t>
            </w:r>
          </w:p>
        </w:tc>
        <w:tc>
          <w:tcPr>
            <w:tcW w:w="3432" w:type="dxa"/>
          </w:tcPr>
          <w:p w:rsidR="003A3063" w:rsidRPr="0087588A" w:rsidDel="00966E63" w:rsidRDefault="003A3063" w:rsidP="00FE30B6">
            <w:pPr>
              <w:rPr>
                <w:sz w:val="20"/>
                <w:szCs w:val="20"/>
              </w:rPr>
            </w:pPr>
            <w:r w:rsidRPr="0087588A">
              <w:rPr>
                <w:sz w:val="20"/>
                <w:szCs w:val="20"/>
              </w:rPr>
              <w:t>TTE</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18.8121</w:t>
            </w:r>
          </w:p>
        </w:tc>
        <w:tc>
          <w:tcPr>
            <w:tcW w:w="3432" w:type="dxa"/>
          </w:tcPr>
          <w:p w:rsidR="003A3063" w:rsidRPr="0087588A" w:rsidDel="00966E63" w:rsidRDefault="003A3063" w:rsidP="00FE30B6">
            <w:pPr>
              <w:rPr>
                <w:sz w:val="20"/>
                <w:szCs w:val="20"/>
              </w:rPr>
            </w:pPr>
            <w:r w:rsidRPr="0087588A">
              <w:rPr>
                <w:sz w:val="20"/>
                <w:szCs w:val="20"/>
              </w:rPr>
              <w:t>Ultrasound (non-cardiac)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18.8122</w:t>
            </w:r>
          </w:p>
        </w:tc>
        <w:tc>
          <w:tcPr>
            <w:tcW w:w="3432" w:type="dxa"/>
          </w:tcPr>
          <w:p w:rsidR="003A3063" w:rsidRPr="0087588A" w:rsidDel="00966E63" w:rsidRDefault="003A3063" w:rsidP="00FE30B6">
            <w:pPr>
              <w:rPr>
                <w:sz w:val="20"/>
                <w:szCs w:val="20"/>
              </w:rPr>
            </w:pPr>
            <w:r w:rsidRPr="0087588A">
              <w:rPr>
                <w:sz w:val="20"/>
                <w:szCs w:val="20"/>
              </w:rPr>
              <w:t>US/CT Guided Procedure</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18.8123</w:t>
            </w:r>
          </w:p>
        </w:tc>
        <w:tc>
          <w:tcPr>
            <w:tcW w:w="3432" w:type="dxa"/>
          </w:tcPr>
          <w:p w:rsidR="003A3063" w:rsidRPr="0087588A" w:rsidDel="00966E63" w:rsidRDefault="003A3063" w:rsidP="00FE30B6">
            <w:pPr>
              <w:rPr>
                <w:sz w:val="20"/>
                <w:szCs w:val="20"/>
              </w:rPr>
            </w:pPr>
            <w:r w:rsidRPr="0087588A">
              <w:rPr>
                <w:sz w:val="20"/>
                <w:szCs w:val="20"/>
              </w:rPr>
              <w:t>Vascular Studies</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rPr>
                <w:sz w:val="20"/>
                <w:szCs w:val="20"/>
              </w:rPr>
            </w:pPr>
            <w:r w:rsidRPr="0087588A">
              <w:rPr>
                <w:sz w:val="20"/>
                <w:szCs w:val="20"/>
              </w:rPr>
              <w:t>18.82</w:t>
            </w:r>
          </w:p>
        </w:tc>
        <w:tc>
          <w:tcPr>
            <w:tcW w:w="3432" w:type="dxa"/>
          </w:tcPr>
          <w:p w:rsidR="003A3063" w:rsidRPr="0087588A" w:rsidDel="00966E63" w:rsidRDefault="003A3063" w:rsidP="00FE30B6">
            <w:pPr>
              <w:rPr>
                <w:sz w:val="20"/>
                <w:szCs w:val="20"/>
              </w:rPr>
            </w:pPr>
            <w:r w:rsidRPr="0087588A">
              <w:rPr>
                <w:sz w:val="20"/>
                <w:szCs w:val="20"/>
              </w:rPr>
              <w:t>Delayed Surgery/procedure</w:t>
            </w:r>
          </w:p>
        </w:tc>
        <w:tc>
          <w:tcPr>
            <w:tcW w:w="3978" w:type="dxa"/>
            <w:vAlign w:val="center"/>
          </w:tcPr>
          <w:p w:rsidR="003A3063" w:rsidRPr="0087588A" w:rsidDel="00966E63" w:rsidRDefault="003A3063" w:rsidP="00FE30B6">
            <w:pPr>
              <w:rPr>
                <w:sz w:val="20"/>
                <w:szCs w:val="20"/>
              </w:rPr>
            </w:pPr>
            <w:r w:rsidRPr="0087588A">
              <w:rPr>
                <w:sz w:val="20"/>
                <w:szCs w:val="20"/>
              </w:rPr>
              <w:t xml:space="preserve">Surgery or procedure cancelled or delayed </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18.8201</w:t>
            </w:r>
          </w:p>
        </w:tc>
        <w:tc>
          <w:tcPr>
            <w:tcW w:w="3432" w:type="dxa"/>
          </w:tcPr>
          <w:p w:rsidR="003A3063" w:rsidRPr="0087588A" w:rsidDel="00966E63" w:rsidRDefault="003A3063" w:rsidP="00FE30B6">
            <w:pPr>
              <w:rPr>
                <w:sz w:val="20"/>
                <w:szCs w:val="20"/>
              </w:rPr>
            </w:pPr>
            <w:r w:rsidRPr="0087588A">
              <w:rPr>
                <w:sz w:val="20"/>
                <w:szCs w:val="20"/>
              </w:rPr>
              <w:t>Infusions</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18.8202</w:t>
            </w:r>
          </w:p>
        </w:tc>
        <w:tc>
          <w:tcPr>
            <w:tcW w:w="3432" w:type="dxa"/>
          </w:tcPr>
          <w:p w:rsidR="003A3063" w:rsidRPr="0087588A" w:rsidDel="00966E63" w:rsidRDefault="003A3063" w:rsidP="00FE30B6">
            <w:pPr>
              <w:rPr>
                <w:sz w:val="20"/>
                <w:szCs w:val="20"/>
              </w:rPr>
            </w:pPr>
            <w:r w:rsidRPr="0087588A">
              <w:rPr>
                <w:sz w:val="20"/>
                <w:szCs w:val="20"/>
              </w:rPr>
              <w:t>Transfusions</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18.8203</w:t>
            </w:r>
          </w:p>
        </w:tc>
        <w:tc>
          <w:tcPr>
            <w:tcW w:w="3432" w:type="dxa"/>
          </w:tcPr>
          <w:p w:rsidR="003A3063" w:rsidRPr="0087588A" w:rsidDel="00966E63" w:rsidRDefault="003A3063" w:rsidP="00FE30B6">
            <w:pPr>
              <w:rPr>
                <w:sz w:val="20"/>
                <w:szCs w:val="20"/>
              </w:rPr>
            </w:pPr>
            <w:r w:rsidRPr="0087588A">
              <w:rPr>
                <w:sz w:val="20"/>
                <w:szCs w:val="20"/>
              </w:rPr>
              <w:t>Chemotherapy</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18.8204</w:t>
            </w:r>
          </w:p>
        </w:tc>
        <w:tc>
          <w:tcPr>
            <w:tcW w:w="3432" w:type="dxa"/>
          </w:tcPr>
          <w:p w:rsidR="003A3063" w:rsidRPr="0087588A" w:rsidDel="00966E63" w:rsidRDefault="003A3063" w:rsidP="00FE30B6">
            <w:pPr>
              <w:rPr>
                <w:sz w:val="20"/>
                <w:szCs w:val="20"/>
              </w:rPr>
            </w:pPr>
            <w:r w:rsidRPr="0087588A">
              <w:rPr>
                <w:sz w:val="20"/>
                <w:szCs w:val="20"/>
              </w:rPr>
              <w:t>Radiation Therapy</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18.8205</w:t>
            </w:r>
          </w:p>
        </w:tc>
        <w:tc>
          <w:tcPr>
            <w:tcW w:w="3432" w:type="dxa"/>
          </w:tcPr>
          <w:p w:rsidR="003A3063" w:rsidRPr="0087588A" w:rsidDel="00966E63" w:rsidRDefault="003A3063" w:rsidP="00FE30B6">
            <w:pPr>
              <w:rPr>
                <w:sz w:val="20"/>
                <w:szCs w:val="20"/>
              </w:rPr>
            </w:pPr>
            <w:r w:rsidRPr="0087588A">
              <w:rPr>
                <w:sz w:val="20"/>
                <w:szCs w:val="20"/>
              </w:rPr>
              <w:t>Cardioversion</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18.8206</w:t>
            </w:r>
          </w:p>
        </w:tc>
        <w:tc>
          <w:tcPr>
            <w:tcW w:w="3432" w:type="dxa"/>
          </w:tcPr>
          <w:p w:rsidR="003A3063" w:rsidRPr="0087588A" w:rsidDel="00966E63" w:rsidRDefault="003A3063" w:rsidP="00FE30B6">
            <w:pPr>
              <w:rPr>
                <w:sz w:val="20"/>
                <w:szCs w:val="20"/>
              </w:rPr>
            </w:pPr>
            <w:r w:rsidRPr="0087588A">
              <w:rPr>
                <w:sz w:val="20"/>
                <w:szCs w:val="20"/>
              </w:rPr>
              <w:t>Cardiac Cath w/Intervention</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18.8207</w:t>
            </w:r>
          </w:p>
        </w:tc>
        <w:tc>
          <w:tcPr>
            <w:tcW w:w="3432" w:type="dxa"/>
          </w:tcPr>
          <w:p w:rsidR="003A3063" w:rsidRPr="0087588A" w:rsidDel="00966E63" w:rsidRDefault="003A3063" w:rsidP="00FE30B6">
            <w:pPr>
              <w:rPr>
                <w:sz w:val="20"/>
                <w:szCs w:val="20"/>
              </w:rPr>
            </w:pPr>
            <w:r w:rsidRPr="0087588A">
              <w:rPr>
                <w:sz w:val="20"/>
                <w:szCs w:val="20"/>
              </w:rPr>
              <w:t>Pacemaker/ICD</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18.8208</w:t>
            </w:r>
          </w:p>
        </w:tc>
        <w:tc>
          <w:tcPr>
            <w:tcW w:w="3432" w:type="dxa"/>
          </w:tcPr>
          <w:p w:rsidR="003A3063" w:rsidRPr="0087588A" w:rsidDel="00966E63" w:rsidRDefault="003A3063" w:rsidP="00FE30B6">
            <w:pPr>
              <w:rPr>
                <w:sz w:val="20"/>
                <w:szCs w:val="20"/>
              </w:rPr>
            </w:pPr>
            <w:r w:rsidRPr="0087588A">
              <w:rPr>
                <w:sz w:val="20"/>
                <w:szCs w:val="20"/>
              </w:rPr>
              <w:t>Enteral Feeding Tube</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18.8209</w:t>
            </w:r>
          </w:p>
        </w:tc>
        <w:tc>
          <w:tcPr>
            <w:tcW w:w="3432" w:type="dxa"/>
          </w:tcPr>
          <w:p w:rsidR="003A3063" w:rsidRPr="0087588A" w:rsidDel="00966E63" w:rsidRDefault="003A3063" w:rsidP="00FE30B6">
            <w:pPr>
              <w:rPr>
                <w:sz w:val="20"/>
                <w:szCs w:val="20"/>
              </w:rPr>
            </w:pPr>
            <w:r w:rsidRPr="0087588A">
              <w:rPr>
                <w:sz w:val="20"/>
                <w:szCs w:val="20"/>
              </w:rPr>
              <w:t>ECT</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18.821</w:t>
            </w:r>
          </w:p>
        </w:tc>
        <w:tc>
          <w:tcPr>
            <w:tcW w:w="3432" w:type="dxa"/>
          </w:tcPr>
          <w:p w:rsidR="003A3063" w:rsidRPr="0087588A" w:rsidDel="00966E63" w:rsidRDefault="003A3063" w:rsidP="00FE30B6">
            <w:pPr>
              <w:rPr>
                <w:sz w:val="20"/>
                <w:szCs w:val="20"/>
              </w:rPr>
            </w:pPr>
            <w:r w:rsidRPr="0087588A">
              <w:rPr>
                <w:sz w:val="20"/>
                <w:szCs w:val="20"/>
              </w:rPr>
              <w:t>PICC Line Insertion</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18.8211</w:t>
            </w:r>
          </w:p>
        </w:tc>
        <w:tc>
          <w:tcPr>
            <w:tcW w:w="3432" w:type="dxa"/>
          </w:tcPr>
          <w:p w:rsidR="003A3063" w:rsidRPr="0087588A" w:rsidDel="00966E63" w:rsidRDefault="003A3063" w:rsidP="00FE30B6">
            <w:pPr>
              <w:rPr>
                <w:sz w:val="20"/>
                <w:szCs w:val="20"/>
              </w:rPr>
            </w:pPr>
            <w:r w:rsidRPr="0087588A">
              <w:rPr>
                <w:sz w:val="20"/>
                <w:szCs w:val="20"/>
              </w:rPr>
              <w:t>Paracentesis</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18.8212</w:t>
            </w:r>
          </w:p>
        </w:tc>
        <w:tc>
          <w:tcPr>
            <w:tcW w:w="3432" w:type="dxa"/>
          </w:tcPr>
          <w:p w:rsidR="003A3063" w:rsidRPr="0087588A" w:rsidDel="00966E63" w:rsidRDefault="003A3063" w:rsidP="00FE30B6">
            <w:pPr>
              <w:rPr>
                <w:sz w:val="20"/>
                <w:szCs w:val="20"/>
              </w:rPr>
            </w:pPr>
            <w:r w:rsidRPr="0087588A">
              <w:rPr>
                <w:sz w:val="20"/>
                <w:szCs w:val="20"/>
              </w:rPr>
              <w:t>Thoracentesis</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18.8213</w:t>
            </w:r>
          </w:p>
        </w:tc>
        <w:tc>
          <w:tcPr>
            <w:tcW w:w="3432" w:type="dxa"/>
          </w:tcPr>
          <w:p w:rsidR="003A3063" w:rsidRPr="0087588A" w:rsidDel="00966E63" w:rsidRDefault="003A3063" w:rsidP="00FE30B6">
            <w:pPr>
              <w:rPr>
                <w:sz w:val="20"/>
                <w:szCs w:val="20"/>
              </w:rPr>
            </w:pPr>
            <w:r w:rsidRPr="0087588A">
              <w:rPr>
                <w:sz w:val="20"/>
                <w:szCs w:val="20"/>
              </w:rPr>
              <w:t>Surgical Procedure</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t>18.83</w:t>
            </w:r>
          </w:p>
        </w:tc>
        <w:tc>
          <w:tcPr>
            <w:tcW w:w="3432" w:type="dxa"/>
          </w:tcPr>
          <w:p w:rsidR="003A3063" w:rsidRPr="0087588A" w:rsidRDefault="003A3063" w:rsidP="00FE30B6">
            <w:pPr>
              <w:tabs>
                <w:tab w:val="left" w:pos="1020"/>
              </w:tabs>
              <w:rPr>
                <w:sz w:val="20"/>
                <w:szCs w:val="20"/>
              </w:rPr>
            </w:pPr>
            <w:r w:rsidRPr="0087588A">
              <w:rPr>
                <w:sz w:val="20"/>
                <w:szCs w:val="20"/>
              </w:rPr>
              <w:tab/>
              <w:t>Consults</w:t>
            </w:r>
          </w:p>
        </w:tc>
        <w:tc>
          <w:tcPr>
            <w:tcW w:w="3978" w:type="dxa"/>
            <w:vAlign w:val="center"/>
          </w:tcPr>
          <w:p w:rsidR="003A3063" w:rsidRPr="0087588A" w:rsidRDefault="003A3063" w:rsidP="00FE30B6">
            <w:pPr>
              <w:rPr>
                <w:sz w:val="20"/>
                <w:szCs w:val="20"/>
              </w:rPr>
            </w:pPr>
            <w:r w:rsidRPr="0087588A">
              <w:rPr>
                <w:sz w:val="20"/>
                <w:szCs w:val="20"/>
              </w:rPr>
              <w:t>Awaiting completion of consultation appropriate and necessary for transition to the next level of care. Consults are needed prior to discharge or transfer to a lower level of care.</w:t>
            </w:r>
          </w:p>
        </w:tc>
      </w:tr>
      <w:tr w:rsidR="003A3063" w:rsidRPr="0087588A" w:rsidTr="003A3063">
        <w:trPr>
          <w:trHeight w:val="143"/>
        </w:trPr>
        <w:tc>
          <w:tcPr>
            <w:tcW w:w="1954" w:type="dxa"/>
          </w:tcPr>
          <w:p w:rsidR="003A3063" w:rsidRPr="0087588A" w:rsidRDefault="00DF273B" w:rsidP="00FE30B6">
            <w:pPr>
              <w:rPr>
                <w:sz w:val="20"/>
                <w:szCs w:val="20"/>
              </w:rPr>
            </w:pPr>
            <w:r w:rsidRPr="0087588A">
              <w:rPr>
                <w:sz w:val="20"/>
                <w:szCs w:val="20"/>
              </w:rPr>
              <w:t xml:space="preserve"> </w:t>
            </w:r>
            <w:r w:rsidR="003A3063" w:rsidRPr="0087588A">
              <w:rPr>
                <w:sz w:val="20"/>
                <w:szCs w:val="20"/>
              </w:rPr>
              <w:t xml:space="preserve">       18.8301</w:t>
            </w:r>
          </w:p>
        </w:tc>
        <w:tc>
          <w:tcPr>
            <w:tcW w:w="3432" w:type="dxa"/>
          </w:tcPr>
          <w:p w:rsidR="003A3063" w:rsidRPr="0087588A" w:rsidRDefault="003A3063" w:rsidP="00FE30B6">
            <w:pPr>
              <w:rPr>
                <w:sz w:val="20"/>
                <w:szCs w:val="20"/>
              </w:rPr>
            </w:pPr>
            <w:r w:rsidRPr="0087588A">
              <w:rPr>
                <w:sz w:val="20"/>
                <w:szCs w:val="20"/>
              </w:rPr>
              <w:t>Medicine subspecialty</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18.8302</w:t>
            </w:r>
          </w:p>
        </w:tc>
        <w:tc>
          <w:tcPr>
            <w:tcW w:w="3432" w:type="dxa"/>
          </w:tcPr>
          <w:p w:rsidR="003A3063" w:rsidRPr="0087588A" w:rsidRDefault="003A3063" w:rsidP="00FE30B6">
            <w:pPr>
              <w:tabs>
                <w:tab w:val="left" w:pos="1020"/>
              </w:tabs>
              <w:rPr>
                <w:sz w:val="20"/>
                <w:szCs w:val="20"/>
              </w:rPr>
            </w:pPr>
            <w:r w:rsidRPr="0087588A">
              <w:rPr>
                <w:sz w:val="20"/>
                <w:szCs w:val="20"/>
              </w:rPr>
              <w:t>Surgical subspecialty</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18.8303</w:t>
            </w:r>
          </w:p>
        </w:tc>
        <w:tc>
          <w:tcPr>
            <w:tcW w:w="3432" w:type="dxa"/>
          </w:tcPr>
          <w:p w:rsidR="003A3063" w:rsidRPr="0087588A" w:rsidRDefault="003A3063" w:rsidP="00FE30B6">
            <w:pPr>
              <w:rPr>
                <w:sz w:val="20"/>
                <w:szCs w:val="20"/>
              </w:rPr>
            </w:pPr>
            <w:r w:rsidRPr="0087588A">
              <w:rPr>
                <w:sz w:val="20"/>
                <w:szCs w:val="20"/>
              </w:rPr>
              <w:t>Psychiatry/Psychology</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18.8304</w:t>
            </w:r>
          </w:p>
        </w:tc>
        <w:tc>
          <w:tcPr>
            <w:tcW w:w="3432" w:type="dxa"/>
          </w:tcPr>
          <w:p w:rsidR="003A3063" w:rsidRPr="0087588A" w:rsidRDefault="003A3063" w:rsidP="00FE30B6">
            <w:pPr>
              <w:tabs>
                <w:tab w:val="left" w:pos="1020"/>
              </w:tabs>
              <w:rPr>
                <w:sz w:val="20"/>
                <w:szCs w:val="20"/>
              </w:rPr>
            </w:pPr>
            <w:r w:rsidRPr="0087588A">
              <w:rPr>
                <w:sz w:val="20"/>
                <w:szCs w:val="20"/>
              </w:rPr>
              <w:t>Rehabilitation Medicine</w:t>
            </w:r>
          </w:p>
        </w:tc>
        <w:tc>
          <w:tcPr>
            <w:tcW w:w="3978" w:type="dxa"/>
            <w:vAlign w:val="center"/>
          </w:tcPr>
          <w:p w:rsidR="003A3063" w:rsidRPr="0087588A" w:rsidRDefault="003A3063" w:rsidP="00FE30B6">
            <w:pPr>
              <w:rPr>
                <w:sz w:val="20"/>
                <w:szCs w:val="20"/>
              </w:rPr>
            </w:pPr>
          </w:p>
        </w:tc>
      </w:tr>
      <w:tr w:rsidR="003A3063" w:rsidRPr="0087588A" w:rsidTr="003A3063">
        <w:trPr>
          <w:trHeight w:val="261"/>
        </w:trPr>
        <w:tc>
          <w:tcPr>
            <w:tcW w:w="1954" w:type="dxa"/>
          </w:tcPr>
          <w:p w:rsidR="003A3063" w:rsidRPr="0087588A" w:rsidRDefault="003A3063" w:rsidP="00FE30B6">
            <w:pPr>
              <w:jc w:val="center"/>
              <w:rPr>
                <w:sz w:val="20"/>
                <w:szCs w:val="20"/>
              </w:rPr>
            </w:pPr>
            <w:r w:rsidRPr="0087588A">
              <w:rPr>
                <w:sz w:val="20"/>
                <w:szCs w:val="20"/>
              </w:rPr>
              <w:t>18.8305</w:t>
            </w:r>
          </w:p>
        </w:tc>
        <w:tc>
          <w:tcPr>
            <w:tcW w:w="3432" w:type="dxa"/>
          </w:tcPr>
          <w:p w:rsidR="003A3063" w:rsidRPr="0087588A" w:rsidRDefault="003A3063" w:rsidP="00FE30B6">
            <w:pPr>
              <w:rPr>
                <w:sz w:val="20"/>
                <w:szCs w:val="20"/>
              </w:rPr>
            </w:pPr>
            <w:r w:rsidRPr="0087588A">
              <w:rPr>
                <w:sz w:val="20"/>
                <w:szCs w:val="20"/>
              </w:rPr>
              <w:t>Extended Care</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18.8306</w:t>
            </w:r>
          </w:p>
        </w:tc>
        <w:tc>
          <w:tcPr>
            <w:tcW w:w="3432" w:type="dxa"/>
          </w:tcPr>
          <w:p w:rsidR="003A3063" w:rsidRPr="0087588A" w:rsidRDefault="003A3063" w:rsidP="00FE30B6">
            <w:pPr>
              <w:rPr>
                <w:sz w:val="20"/>
                <w:szCs w:val="20"/>
              </w:rPr>
            </w:pPr>
            <w:r w:rsidRPr="0087588A">
              <w:rPr>
                <w:sz w:val="20"/>
                <w:szCs w:val="20"/>
              </w:rPr>
              <w:t>Neurology</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18.8307</w:t>
            </w:r>
          </w:p>
        </w:tc>
        <w:tc>
          <w:tcPr>
            <w:tcW w:w="3432" w:type="dxa"/>
          </w:tcPr>
          <w:p w:rsidR="003A3063" w:rsidRPr="0087588A" w:rsidRDefault="003A3063" w:rsidP="00FE30B6">
            <w:pPr>
              <w:rPr>
                <w:sz w:val="20"/>
                <w:szCs w:val="20"/>
              </w:rPr>
            </w:pPr>
            <w:r w:rsidRPr="0087588A">
              <w:rPr>
                <w:sz w:val="20"/>
                <w:szCs w:val="20"/>
              </w:rPr>
              <w:t>Speech &amp; Audiology</w:t>
            </w:r>
          </w:p>
        </w:tc>
        <w:tc>
          <w:tcPr>
            <w:tcW w:w="3978" w:type="dxa"/>
            <w:vAlign w:val="center"/>
          </w:tcPr>
          <w:p w:rsidR="003A3063" w:rsidRPr="0087588A" w:rsidRDefault="003A3063" w:rsidP="00FE30B6">
            <w:pPr>
              <w:rPr>
                <w:sz w:val="20"/>
                <w:szCs w:val="20"/>
              </w:rPr>
            </w:pPr>
          </w:p>
        </w:tc>
      </w:tr>
      <w:tr w:rsidR="003A3063" w:rsidRPr="0087588A" w:rsidTr="003A3063">
        <w:trPr>
          <w:trHeight w:val="286"/>
        </w:trPr>
        <w:tc>
          <w:tcPr>
            <w:tcW w:w="1954" w:type="dxa"/>
          </w:tcPr>
          <w:p w:rsidR="003A3063" w:rsidRPr="0087588A" w:rsidRDefault="003A3063" w:rsidP="00FE30B6">
            <w:pPr>
              <w:jc w:val="center"/>
              <w:rPr>
                <w:sz w:val="20"/>
                <w:szCs w:val="20"/>
              </w:rPr>
            </w:pPr>
            <w:r w:rsidRPr="0087588A">
              <w:rPr>
                <w:sz w:val="20"/>
                <w:szCs w:val="20"/>
              </w:rPr>
              <w:t>18.8308</w:t>
            </w:r>
          </w:p>
        </w:tc>
        <w:tc>
          <w:tcPr>
            <w:tcW w:w="3432" w:type="dxa"/>
          </w:tcPr>
          <w:p w:rsidR="003A3063" w:rsidRPr="0087588A" w:rsidRDefault="003A3063" w:rsidP="00FE30B6">
            <w:pPr>
              <w:rPr>
                <w:sz w:val="20"/>
                <w:szCs w:val="20"/>
              </w:rPr>
            </w:pPr>
            <w:r w:rsidRPr="0087588A">
              <w:rPr>
                <w:sz w:val="20"/>
                <w:szCs w:val="20"/>
              </w:rPr>
              <w:t>Interventional Radiology</w:t>
            </w:r>
          </w:p>
        </w:tc>
        <w:tc>
          <w:tcPr>
            <w:tcW w:w="3978" w:type="dxa"/>
            <w:vAlign w:val="center"/>
          </w:tcPr>
          <w:p w:rsidR="003A3063" w:rsidRPr="0087588A" w:rsidRDefault="003A3063" w:rsidP="00FE30B6">
            <w:pPr>
              <w:rPr>
                <w:sz w:val="20"/>
                <w:szCs w:val="20"/>
              </w:rPr>
            </w:pPr>
          </w:p>
        </w:tc>
      </w:tr>
    </w:tbl>
    <w:p w:rsidR="0030659B" w:rsidRPr="0087588A" w:rsidRDefault="0030659B" w:rsidP="003A3063">
      <w:pPr>
        <w:pStyle w:val="BodyText"/>
        <w:jc w:val="center"/>
      </w:pPr>
    </w:p>
    <w:p w:rsidR="0030659B" w:rsidRPr="0087588A" w:rsidRDefault="0030659B">
      <w:pPr>
        <w:rPr>
          <w:sz w:val="24"/>
          <w:szCs w:val="20"/>
        </w:rPr>
      </w:pPr>
      <w:r w:rsidRPr="0087588A">
        <w:br w:type="page"/>
      </w:r>
    </w:p>
    <w:p w:rsidR="00FD4E31" w:rsidRPr="0087588A" w:rsidRDefault="00FD4E31" w:rsidP="0030659B">
      <w:pPr>
        <w:pStyle w:val="Heading1"/>
        <w:numPr>
          <w:ilvl w:val="0"/>
          <w:numId w:val="0"/>
        </w:numPr>
      </w:pPr>
      <w:bookmarkStart w:id="1855" w:name="_Toc465421571"/>
      <w:bookmarkStart w:id="1856" w:name="_Toc465422399"/>
      <w:bookmarkStart w:id="1857" w:name="_Toc479676286"/>
      <w:bookmarkStart w:id="1858" w:name="_Toc479632021"/>
      <w:bookmarkStart w:id="1859" w:name="_Toc499543992"/>
      <w:r w:rsidRPr="0087588A">
        <w:lastRenderedPageBreak/>
        <w:t>Appendix F – Frequently Asked Questions (FAQ)</w:t>
      </w:r>
      <w:bookmarkEnd w:id="1855"/>
      <w:bookmarkEnd w:id="1856"/>
      <w:bookmarkEnd w:id="1857"/>
      <w:bookmarkEnd w:id="1858"/>
      <w:bookmarkEnd w:id="1859"/>
    </w:p>
    <w:p w:rsidR="00000E84" w:rsidRPr="0087588A" w:rsidRDefault="00000E84" w:rsidP="00000E84">
      <w:pPr>
        <w:pStyle w:val="BodyText"/>
        <w:spacing w:before="58"/>
      </w:pPr>
      <w:r w:rsidRPr="0087588A">
        <w:t xml:space="preserve">This Appendix </w:t>
      </w:r>
      <w:r w:rsidRPr="0087588A">
        <w:rPr>
          <w:spacing w:val="-1"/>
        </w:rPr>
        <w:t>contains</w:t>
      </w:r>
      <w:r w:rsidRPr="0087588A">
        <w:t xml:space="preserve"> a </w:t>
      </w:r>
      <w:r w:rsidRPr="0087588A">
        <w:rPr>
          <w:spacing w:val="-1"/>
        </w:rPr>
        <w:t>list</w:t>
      </w:r>
      <w:r w:rsidRPr="0087588A">
        <w:t xml:space="preserve"> of </w:t>
      </w:r>
      <w:r w:rsidRPr="0087588A">
        <w:rPr>
          <w:spacing w:val="-1"/>
        </w:rPr>
        <w:t>Frequently</w:t>
      </w:r>
      <w:r w:rsidRPr="0087588A">
        <w:t xml:space="preserve"> </w:t>
      </w:r>
      <w:r w:rsidRPr="0087588A">
        <w:rPr>
          <w:spacing w:val="-1"/>
        </w:rPr>
        <w:t>Asked</w:t>
      </w:r>
      <w:r w:rsidRPr="0087588A">
        <w:t xml:space="preserve"> Questions</w:t>
      </w:r>
      <w:r w:rsidRPr="0087588A">
        <w:rPr>
          <w:spacing w:val="-1"/>
        </w:rPr>
        <w:t xml:space="preserve"> </w:t>
      </w:r>
      <w:r w:rsidRPr="0087588A">
        <w:t xml:space="preserve">about </w:t>
      </w:r>
      <w:r w:rsidRPr="0087588A">
        <w:rPr>
          <w:spacing w:val="-1"/>
        </w:rPr>
        <w:t>NUMI:</w:t>
      </w:r>
    </w:p>
    <w:p w:rsidR="00000E84" w:rsidRPr="0087588A" w:rsidRDefault="00000E84" w:rsidP="00C50602">
      <w:pPr>
        <w:rPr>
          <w:i/>
          <w:sz w:val="28"/>
          <w:szCs w:val="28"/>
        </w:rPr>
      </w:pPr>
      <w:r w:rsidRPr="0087588A">
        <w:rPr>
          <w:b/>
          <w:i/>
          <w:sz w:val="28"/>
          <w:szCs w:val="28"/>
        </w:rPr>
        <w:t>Getting Started</w:t>
      </w:r>
      <w:r w:rsidR="00CA23EA" w:rsidRPr="0087588A">
        <w:rPr>
          <w:b/>
          <w:i/>
          <w:sz w:val="28"/>
          <w:szCs w:val="28"/>
        </w:rPr>
        <w:fldChar w:fldCharType="begin"/>
      </w:r>
      <w:r w:rsidR="00CA23EA" w:rsidRPr="0087588A">
        <w:instrText xml:space="preserve"> XE "</w:instrText>
      </w:r>
      <w:r w:rsidR="00CA23EA" w:rsidRPr="0087588A">
        <w:rPr>
          <w:spacing w:val="-1"/>
          <w:sz w:val="20"/>
        </w:rPr>
        <w:instrText>Getting Started</w:instrText>
      </w:r>
      <w:r w:rsidR="00CA23EA" w:rsidRPr="0087588A">
        <w:instrText xml:space="preserve">" </w:instrText>
      </w:r>
      <w:r w:rsidR="00CA23EA" w:rsidRPr="0087588A">
        <w:rPr>
          <w:b/>
          <w:i/>
          <w:sz w:val="28"/>
          <w:szCs w:val="28"/>
        </w:rPr>
        <w:fldChar w:fldCharType="end"/>
      </w:r>
      <w:r w:rsidR="00CA23EA" w:rsidRPr="0087588A">
        <w:rPr>
          <w:b/>
          <w:i/>
          <w:sz w:val="28"/>
          <w:szCs w:val="28"/>
        </w:rPr>
        <w:t>:</w:t>
      </w:r>
    </w:p>
    <w:p w:rsidR="00000E84" w:rsidRPr="0087588A" w:rsidRDefault="00000E84" w:rsidP="00000E84">
      <w:pPr>
        <w:rPr>
          <w:b/>
          <w:bCs/>
          <w:i/>
          <w:sz w:val="24"/>
        </w:rPr>
      </w:pPr>
    </w:p>
    <w:p w:rsidR="00000E84" w:rsidRPr="0087588A" w:rsidRDefault="00000E84" w:rsidP="00ED6C94">
      <w:pPr>
        <w:spacing w:line="275" w:lineRule="exact"/>
        <w:ind w:left="720"/>
        <w:rPr>
          <w:sz w:val="24"/>
        </w:rPr>
      </w:pPr>
      <w:r w:rsidRPr="0087588A">
        <w:rPr>
          <w:b/>
          <w:color w:val="000080"/>
          <w:sz w:val="24"/>
        </w:rPr>
        <w:t>Q: What do</w:t>
      </w:r>
      <w:r w:rsidRPr="0087588A">
        <w:rPr>
          <w:b/>
          <w:color w:val="000080"/>
          <w:spacing w:val="-2"/>
          <w:sz w:val="24"/>
        </w:rPr>
        <w:t xml:space="preserve"> </w:t>
      </w:r>
      <w:r w:rsidRPr="0087588A">
        <w:rPr>
          <w:b/>
          <w:color w:val="000080"/>
          <w:sz w:val="24"/>
        </w:rPr>
        <w:t xml:space="preserve">I need </w:t>
      </w:r>
      <w:r w:rsidRPr="0087588A">
        <w:rPr>
          <w:b/>
          <w:color w:val="000080"/>
          <w:spacing w:val="-1"/>
          <w:sz w:val="24"/>
        </w:rPr>
        <w:t>before</w:t>
      </w:r>
      <w:r w:rsidRPr="0087588A">
        <w:rPr>
          <w:b/>
          <w:color w:val="000080"/>
          <w:sz w:val="24"/>
        </w:rPr>
        <w:t xml:space="preserve"> I start</w:t>
      </w:r>
      <w:r w:rsidRPr="0087588A">
        <w:rPr>
          <w:b/>
          <w:color w:val="000080"/>
          <w:spacing w:val="1"/>
          <w:sz w:val="24"/>
        </w:rPr>
        <w:t xml:space="preserve"> </w:t>
      </w:r>
      <w:r w:rsidRPr="0087588A">
        <w:rPr>
          <w:b/>
          <w:color w:val="000080"/>
          <w:spacing w:val="-1"/>
          <w:sz w:val="24"/>
        </w:rPr>
        <w:t>using</w:t>
      </w:r>
      <w:r w:rsidRPr="0087588A">
        <w:rPr>
          <w:b/>
          <w:color w:val="000080"/>
          <w:sz w:val="24"/>
        </w:rPr>
        <w:t xml:space="preserve"> NUMI?</w:t>
      </w:r>
    </w:p>
    <w:p w:rsidR="00000E84" w:rsidRPr="0087588A" w:rsidRDefault="00000E84" w:rsidP="00ED6C94">
      <w:pPr>
        <w:pStyle w:val="BodyText"/>
        <w:spacing w:line="275" w:lineRule="exact"/>
        <w:ind w:left="720"/>
      </w:pPr>
      <w:r w:rsidRPr="0087588A">
        <w:t xml:space="preserve">A: This is </w:t>
      </w:r>
      <w:r w:rsidRPr="0087588A">
        <w:rPr>
          <w:spacing w:val="-1"/>
        </w:rPr>
        <w:t>what</w:t>
      </w:r>
      <w:r w:rsidRPr="0087588A">
        <w:t xml:space="preserve"> you will</w:t>
      </w:r>
      <w:r w:rsidRPr="0087588A">
        <w:rPr>
          <w:spacing w:val="-2"/>
        </w:rPr>
        <w:t xml:space="preserve"> </w:t>
      </w:r>
      <w:r w:rsidRPr="0087588A">
        <w:t>need:</w:t>
      </w:r>
    </w:p>
    <w:p w:rsidR="00000E84" w:rsidRPr="0087588A" w:rsidRDefault="00000E84" w:rsidP="00BD6B23">
      <w:pPr>
        <w:pStyle w:val="BodyText"/>
        <w:widowControl w:val="0"/>
        <w:numPr>
          <w:ilvl w:val="0"/>
          <w:numId w:val="109"/>
        </w:numPr>
        <w:tabs>
          <w:tab w:val="left" w:pos="460"/>
        </w:tabs>
        <w:spacing w:before="0" w:after="0" w:line="293" w:lineRule="exact"/>
        <w:ind w:left="1180"/>
      </w:pPr>
      <w:r w:rsidRPr="0087588A">
        <w:t>a</w:t>
      </w:r>
      <w:r w:rsidRPr="0087588A">
        <w:rPr>
          <w:spacing w:val="1"/>
        </w:rPr>
        <w:t xml:space="preserve"> </w:t>
      </w:r>
      <w:r w:rsidRPr="0087588A">
        <w:rPr>
          <w:spacing w:val="-1"/>
        </w:rPr>
        <w:t>Windows</w:t>
      </w:r>
      <w:r w:rsidRPr="0087588A">
        <w:t xml:space="preserve"> PC</w:t>
      </w:r>
      <w:r w:rsidRPr="0087588A">
        <w:rPr>
          <w:spacing w:val="-1"/>
        </w:rPr>
        <w:t xml:space="preserve"> </w:t>
      </w:r>
      <w:r w:rsidRPr="0087588A">
        <w:t>on the VA</w:t>
      </w:r>
      <w:r w:rsidRPr="0087588A">
        <w:rPr>
          <w:spacing w:val="-1"/>
        </w:rPr>
        <w:t xml:space="preserve"> intranet,</w:t>
      </w:r>
      <w:r w:rsidRPr="0087588A">
        <w:t xml:space="preserve"> running the version of </w:t>
      </w:r>
      <w:r w:rsidRPr="0087588A">
        <w:rPr>
          <w:spacing w:val="-1"/>
        </w:rPr>
        <w:t>Microsoft</w:t>
      </w:r>
      <w:r w:rsidRPr="0087588A">
        <w:t xml:space="preserve"> </w:t>
      </w:r>
      <w:r w:rsidRPr="0087588A">
        <w:rPr>
          <w:spacing w:val="-1"/>
        </w:rPr>
        <w:t>Internet</w:t>
      </w:r>
      <w:r w:rsidRPr="0087588A">
        <w:t xml:space="preserve"> Explorer currently approved and in use in the VA</w:t>
      </w:r>
    </w:p>
    <w:p w:rsidR="00000E84" w:rsidRPr="0087588A" w:rsidRDefault="00000E84" w:rsidP="00BD6B23">
      <w:pPr>
        <w:pStyle w:val="BodyText"/>
        <w:widowControl w:val="0"/>
        <w:numPr>
          <w:ilvl w:val="1"/>
          <w:numId w:val="109"/>
        </w:numPr>
        <w:tabs>
          <w:tab w:val="left" w:pos="821"/>
        </w:tabs>
        <w:spacing w:before="0" w:after="0"/>
        <w:ind w:left="1540" w:right="247" w:hanging="360"/>
      </w:pPr>
      <w:r w:rsidRPr="0087588A">
        <w:rPr>
          <w:spacing w:val="-1"/>
        </w:rPr>
        <w:t>While</w:t>
      </w:r>
      <w:r w:rsidRPr="0087588A">
        <w:t xml:space="preserve"> it</w:t>
      </w:r>
      <w:r w:rsidRPr="0087588A">
        <w:rPr>
          <w:spacing w:val="-1"/>
        </w:rPr>
        <w:t xml:space="preserve"> </w:t>
      </w:r>
      <w:r w:rsidRPr="0087588A">
        <w:t>is expected</w:t>
      </w:r>
      <w:r w:rsidRPr="0087588A">
        <w:rPr>
          <w:spacing w:val="-1"/>
        </w:rPr>
        <w:t xml:space="preserve"> </w:t>
      </w:r>
      <w:r w:rsidRPr="0087588A">
        <w:t>that</w:t>
      </w:r>
      <w:r w:rsidRPr="0087588A">
        <w:rPr>
          <w:spacing w:val="-1"/>
        </w:rPr>
        <w:t xml:space="preserve"> NUMI</w:t>
      </w:r>
      <w:r w:rsidRPr="0087588A">
        <w:t xml:space="preserve"> will </w:t>
      </w:r>
      <w:r w:rsidRPr="0087588A">
        <w:rPr>
          <w:spacing w:val="-1"/>
        </w:rPr>
        <w:t>run</w:t>
      </w:r>
      <w:r w:rsidRPr="0087588A">
        <w:t xml:space="preserve"> on your</w:t>
      </w:r>
      <w:r w:rsidRPr="0087588A">
        <w:rPr>
          <w:spacing w:val="2"/>
        </w:rPr>
        <w:t xml:space="preserve"> </w:t>
      </w:r>
      <w:r w:rsidRPr="0087588A">
        <w:t>PC</w:t>
      </w:r>
      <w:r w:rsidRPr="0087588A">
        <w:rPr>
          <w:spacing w:val="-1"/>
        </w:rPr>
        <w:t xml:space="preserve"> </w:t>
      </w:r>
      <w:r w:rsidRPr="0087588A">
        <w:t xml:space="preserve">without any </w:t>
      </w:r>
      <w:r w:rsidRPr="0087588A">
        <w:rPr>
          <w:spacing w:val="-1"/>
        </w:rPr>
        <w:t>difficulty,</w:t>
      </w:r>
      <w:r w:rsidRPr="0087588A">
        <w:t xml:space="preserve"> should </w:t>
      </w:r>
      <w:r w:rsidRPr="0087588A">
        <w:rPr>
          <w:spacing w:val="-1"/>
        </w:rPr>
        <w:t>you</w:t>
      </w:r>
      <w:r w:rsidRPr="0087588A">
        <w:rPr>
          <w:spacing w:val="43"/>
        </w:rPr>
        <w:t xml:space="preserve"> </w:t>
      </w:r>
      <w:r w:rsidRPr="0087588A">
        <w:t xml:space="preserve">experience </w:t>
      </w:r>
      <w:r w:rsidRPr="0087588A">
        <w:rPr>
          <w:spacing w:val="-1"/>
        </w:rPr>
        <w:t>problems</w:t>
      </w:r>
      <w:r w:rsidRPr="0087588A">
        <w:t xml:space="preserve"> please contact</w:t>
      </w:r>
      <w:r w:rsidRPr="0087588A">
        <w:rPr>
          <w:spacing w:val="-1"/>
        </w:rPr>
        <w:t xml:space="preserve"> </w:t>
      </w:r>
      <w:r w:rsidRPr="0087588A">
        <w:t xml:space="preserve">your </w:t>
      </w:r>
      <w:r w:rsidRPr="0087588A">
        <w:rPr>
          <w:spacing w:val="-1"/>
        </w:rPr>
        <w:t>local</w:t>
      </w:r>
      <w:r w:rsidRPr="0087588A">
        <w:t xml:space="preserve"> </w:t>
      </w:r>
      <w:r w:rsidRPr="0087588A">
        <w:rPr>
          <w:spacing w:val="-1"/>
        </w:rPr>
        <w:t>IRM</w:t>
      </w:r>
      <w:r w:rsidRPr="0087588A">
        <w:t xml:space="preserve"> for assistance. </w:t>
      </w:r>
      <w:r w:rsidRPr="0087588A">
        <w:rPr>
          <w:spacing w:val="-1"/>
        </w:rPr>
        <w:t xml:space="preserve">Many </w:t>
      </w:r>
      <w:r w:rsidRPr="0087588A">
        <w:t xml:space="preserve">issues can </w:t>
      </w:r>
      <w:r w:rsidRPr="0087588A">
        <w:rPr>
          <w:spacing w:val="-1"/>
        </w:rPr>
        <w:t>be</w:t>
      </w:r>
      <w:r w:rsidRPr="0087588A">
        <w:rPr>
          <w:spacing w:val="29"/>
        </w:rPr>
        <w:t xml:space="preserve"> </w:t>
      </w:r>
      <w:r w:rsidRPr="0087588A">
        <w:t>resolved by</w:t>
      </w:r>
      <w:r w:rsidRPr="0087588A">
        <w:rPr>
          <w:spacing w:val="-2"/>
        </w:rPr>
        <w:t xml:space="preserve"> </w:t>
      </w:r>
      <w:r w:rsidRPr="0087588A">
        <w:t xml:space="preserve">changing </w:t>
      </w:r>
      <w:r w:rsidRPr="0087588A">
        <w:rPr>
          <w:spacing w:val="-1"/>
        </w:rPr>
        <w:t>some</w:t>
      </w:r>
      <w:r w:rsidRPr="0087588A">
        <w:t xml:space="preserve"> settings on the</w:t>
      </w:r>
      <w:r w:rsidRPr="0087588A">
        <w:rPr>
          <w:spacing w:val="1"/>
        </w:rPr>
        <w:t xml:space="preserve"> </w:t>
      </w:r>
      <w:r w:rsidRPr="0087588A">
        <w:rPr>
          <w:spacing w:val="-1"/>
        </w:rPr>
        <w:t>PC</w:t>
      </w:r>
      <w:r w:rsidRPr="0087588A">
        <w:t xml:space="preserve"> (</w:t>
      </w:r>
      <w:r w:rsidRPr="0087588A">
        <w:rPr>
          <w:i/>
        </w:rPr>
        <w:t xml:space="preserve">See </w:t>
      </w:r>
      <w:r w:rsidRPr="0087588A">
        <w:rPr>
          <w:i/>
          <w:u w:val="single" w:color="000000"/>
        </w:rPr>
        <w:t>Section</w:t>
      </w:r>
      <w:r w:rsidRPr="0087588A">
        <w:rPr>
          <w:i/>
          <w:spacing w:val="-1"/>
          <w:u w:val="single" w:color="000000"/>
        </w:rPr>
        <w:t xml:space="preserve"> </w:t>
      </w:r>
      <w:r w:rsidRPr="0087588A">
        <w:rPr>
          <w:i/>
          <w:u w:val="single" w:color="000000"/>
        </w:rPr>
        <w:t xml:space="preserve">2.1 </w:t>
      </w:r>
      <w:r w:rsidRPr="0087588A">
        <w:rPr>
          <w:i/>
        </w:rPr>
        <w:t xml:space="preserve">in the </w:t>
      </w:r>
      <w:r w:rsidRPr="0087588A">
        <w:rPr>
          <w:i/>
          <w:spacing w:val="-1"/>
        </w:rPr>
        <w:t>User</w:t>
      </w:r>
      <w:r w:rsidRPr="0087588A">
        <w:rPr>
          <w:i/>
        </w:rPr>
        <w:t xml:space="preserve"> Guide for</w:t>
      </w:r>
      <w:r w:rsidRPr="0087588A">
        <w:rPr>
          <w:i/>
          <w:spacing w:val="25"/>
        </w:rPr>
        <w:t xml:space="preserve"> </w:t>
      </w:r>
      <w:r w:rsidRPr="0087588A">
        <w:rPr>
          <w:i/>
        </w:rPr>
        <w:t xml:space="preserve">more </w:t>
      </w:r>
      <w:r w:rsidRPr="0087588A">
        <w:rPr>
          <w:i/>
          <w:spacing w:val="-1"/>
        </w:rPr>
        <w:t>information</w:t>
      </w:r>
      <w:r w:rsidRPr="0087588A">
        <w:rPr>
          <w:spacing w:val="-1"/>
        </w:rPr>
        <w:t xml:space="preserve">). If </w:t>
      </w:r>
      <w:r w:rsidRPr="0087588A">
        <w:t xml:space="preserve">you are not </w:t>
      </w:r>
      <w:r w:rsidRPr="0087588A">
        <w:rPr>
          <w:spacing w:val="-1"/>
        </w:rPr>
        <w:t>permitted</w:t>
      </w:r>
      <w:r w:rsidRPr="0087588A">
        <w:t xml:space="preserve"> to change </w:t>
      </w:r>
      <w:r w:rsidRPr="0087588A">
        <w:rPr>
          <w:spacing w:val="-1"/>
        </w:rPr>
        <w:t>settings</w:t>
      </w:r>
      <w:r w:rsidRPr="0087588A">
        <w:t xml:space="preserve"> yourself </w:t>
      </w:r>
      <w:r w:rsidRPr="0087588A">
        <w:rPr>
          <w:spacing w:val="-1"/>
        </w:rPr>
        <w:t>due</w:t>
      </w:r>
      <w:r w:rsidRPr="0087588A">
        <w:t xml:space="preserve"> to</w:t>
      </w:r>
      <w:r w:rsidRPr="0087588A">
        <w:rPr>
          <w:spacing w:val="2"/>
        </w:rPr>
        <w:t xml:space="preserve"> </w:t>
      </w:r>
      <w:r w:rsidRPr="0087588A">
        <w:rPr>
          <w:spacing w:val="-1"/>
        </w:rPr>
        <w:t>restrictions</w:t>
      </w:r>
      <w:r w:rsidRPr="0087588A">
        <w:rPr>
          <w:spacing w:val="71"/>
        </w:rPr>
        <w:t xml:space="preserve"> </w:t>
      </w:r>
      <w:r w:rsidRPr="0087588A">
        <w:t xml:space="preserve">at your </w:t>
      </w:r>
      <w:r w:rsidRPr="0087588A">
        <w:rPr>
          <w:spacing w:val="-1"/>
        </w:rPr>
        <w:t>particular</w:t>
      </w:r>
      <w:r w:rsidRPr="0087588A">
        <w:t xml:space="preserve"> VA</w:t>
      </w:r>
      <w:r w:rsidRPr="0087588A">
        <w:rPr>
          <w:spacing w:val="-1"/>
        </w:rPr>
        <w:t xml:space="preserve"> </w:t>
      </w:r>
      <w:r w:rsidRPr="0087588A">
        <w:t>site, your local</w:t>
      </w:r>
      <w:r w:rsidRPr="0087588A">
        <w:rPr>
          <w:spacing w:val="-1"/>
        </w:rPr>
        <w:t xml:space="preserve"> </w:t>
      </w:r>
      <w:r w:rsidRPr="0087588A">
        <w:t xml:space="preserve">IRM can </w:t>
      </w:r>
      <w:r w:rsidRPr="0087588A">
        <w:rPr>
          <w:spacing w:val="-1"/>
        </w:rPr>
        <w:t>help</w:t>
      </w:r>
      <w:r w:rsidRPr="0087588A">
        <w:t xml:space="preserve"> you.</w:t>
      </w:r>
    </w:p>
    <w:p w:rsidR="00000E84" w:rsidRPr="0087588A" w:rsidRDefault="00000E84" w:rsidP="00BD6B23">
      <w:pPr>
        <w:pStyle w:val="BodyText"/>
        <w:widowControl w:val="0"/>
        <w:numPr>
          <w:ilvl w:val="0"/>
          <w:numId w:val="109"/>
        </w:numPr>
        <w:tabs>
          <w:tab w:val="left" w:pos="460"/>
        </w:tabs>
        <w:spacing w:before="0" w:after="0"/>
        <w:ind w:left="1180"/>
      </w:pPr>
      <w:r w:rsidRPr="0087588A">
        <w:t>a production</w:t>
      </w:r>
      <w:r w:rsidRPr="0087588A">
        <w:rPr>
          <w:spacing w:val="-2"/>
        </w:rPr>
        <w:t xml:space="preserve"> </w:t>
      </w:r>
      <w:r w:rsidRPr="0087588A">
        <w:t xml:space="preserve">VistA </w:t>
      </w:r>
      <w:r w:rsidRPr="0087588A">
        <w:rPr>
          <w:spacing w:val="-1"/>
        </w:rPr>
        <w:t>account</w:t>
      </w:r>
      <w:r w:rsidRPr="0087588A">
        <w:t xml:space="preserve"> at one</w:t>
      </w:r>
      <w:r w:rsidRPr="0087588A">
        <w:rPr>
          <w:spacing w:val="-1"/>
        </w:rPr>
        <w:t xml:space="preserve"> </w:t>
      </w:r>
      <w:r w:rsidRPr="0087588A">
        <w:t xml:space="preserve">site </w:t>
      </w:r>
      <w:r w:rsidRPr="0087588A">
        <w:rPr>
          <w:spacing w:val="-1"/>
        </w:rPr>
        <w:t>that</w:t>
      </w:r>
      <w:r w:rsidRPr="0087588A">
        <w:t xml:space="preserve"> has </w:t>
      </w:r>
      <w:r w:rsidRPr="0087588A">
        <w:rPr>
          <w:spacing w:val="-1"/>
        </w:rPr>
        <w:t>CPRS</w:t>
      </w:r>
      <w:r w:rsidRPr="0087588A">
        <w:t xml:space="preserve"> access to that </w:t>
      </w:r>
      <w:r w:rsidRPr="0087588A">
        <w:rPr>
          <w:spacing w:val="-1"/>
        </w:rPr>
        <w:t>site</w:t>
      </w:r>
    </w:p>
    <w:p w:rsidR="00000E84" w:rsidRPr="0087588A" w:rsidRDefault="00000E84" w:rsidP="00BD6B23">
      <w:pPr>
        <w:pStyle w:val="BodyText"/>
        <w:widowControl w:val="0"/>
        <w:numPr>
          <w:ilvl w:val="1"/>
          <w:numId w:val="109"/>
        </w:numPr>
        <w:tabs>
          <w:tab w:val="left" w:pos="821"/>
        </w:tabs>
        <w:spacing w:before="0" w:after="0"/>
        <w:ind w:left="1540" w:right="227" w:hanging="360"/>
      </w:pPr>
      <w:r w:rsidRPr="0087588A">
        <w:t>You only need one “home” login</w:t>
      </w:r>
      <w:r w:rsidRPr="0087588A">
        <w:rPr>
          <w:spacing w:val="-2"/>
        </w:rPr>
        <w:t xml:space="preserve"> </w:t>
      </w:r>
      <w:r w:rsidRPr="0087588A">
        <w:t>site.</w:t>
      </w:r>
      <w:r w:rsidRPr="0087588A">
        <w:rPr>
          <w:spacing w:val="-1"/>
        </w:rPr>
        <w:t xml:space="preserve"> </w:t>
      </w:r>
      <w:r w:rsidRPr="0087588A">
        <w:t xml:space="preserve">Please </w:t>
      </w:r>
      <w:r w:rsidRPr="0087588A">
        <w:rPr>
          <w:spacing w:val="-1"/>
        </w:rPr>
        <w:t xml:space="preserve">note </w:t>
      </w:r>
      <w:r w:rsidRPr="0087588A">
        <w:t>that NUMI access is completely</w:t>
      </w:r>
      <w:r w:rsidRPr="0087588A">
        <w:rPr>
          <w:spacing w:val="23"/>
        </w:rPr>
        <w:t xml:space="preserve"> </w:t>
      </w:r>
      <w:r w:rsidRPr="0087588A">
        <w:t xml:space="preserve">separate </w:t>
      </w:r>
      <w:r w:rsidRPr="0087588A">
        <w:rPr>
          <w:spacing w:val="-1"/>
        </w:rPr>
        <w:t>from</w:t>
      </w:r>
      <w:r w:rsidRPr="0087588A">
        <w:t xml:space="preserve"> access </w:t>
      </w:r>
      <w:r w:rsidRPr="0087588A">
        <w:rPr>
          <w:spacing w:val="-1"/>
        </w:rPr>
        <w:t xml:space="preserve">for CPRS </w:t>
      </w:r>
      <w:r w:rsidRPr="0087588A">
        <w:t xml:space="preserve">and </w:t>
      </w:r>
      <w:proofErr w:type="spellStart"/>
      <w:r w:rsidRPr="0087588A">
        <w:rPr>
          <w:spacing w:val="-1"/>
        </w:rPr>
        <w:t>VistAWeb</w:t>
      </w:r>
      <w:proofErr w:type="spellEnd"/>
      <w:r w:rsidRPr="0087588A">
        <w:rPr>
          <w:spacing w:val="1"/>
        </w:rPr>
        <w:t xml:space="preserve"> </w:t>
      </w:r>
      <w:r w:rsidRPr="0087588A">
        <w:t>- you will need to arrange</w:t>
      </w:r>
      <w:r w:rsidRPr="0087588A">
        <w:rPr>
          <w:spacing w:val="-1"/>
        </w:rPr>
        <w:t xml:space="preserve"> </w:t>
      </w:r>
      <w:r w:rsidRPr="0087588A">
        <w:t xml:space="preserve">for those </w:t>
      </w:r>
      <w:r w:rsidRPr="0087588A">
        <w:rPr>
          <w:spacing w:val="-1"/>
        </w:rPr>
        <w:t>rights</w:t>
      </w:r>
      <w:r w:rsidRPr="0087588A">
        <w:rPr>
          <w:spacing w:val="35"/>
        </w:rPr>
        <w:t xml:space="preserve"> </w:t>
      </w:r>
      <w:r w:rsidRPr="0087588A">
        <w:t xml:space="preserve">separately. </w:t>
      </w:r>
      <w:r w:rsidRPr="0087588A">
        <w:rPr>
          <w:spacing w:val="-1"/>
        </w:rPr>
        <w:t>Performing</w:t>
      </w:r>
      <w:r w:rsidRPr="0087588A">
        <w:t xml:space="preserve"> reviews in NUMI without proper </w:t>
      </w:r>
      <w:r w:rsidRPr="0087588A">
        <w:rPr>
          <w:spacing w:val="-1"/>
        </w:rPr>
        <w:t>additional</w:t>
      </w:r>
      <w:r w:rsidRPr="0087588A">
        <w:t xml:space="preserve"> </w:t>
      </w:r>
      <w:r w:rsidRPr="0087588A">
        <w:rPr>
          <w:spacing w:val="-1"/>
        </w:rPr>
        <w:t>clinical</w:t>
      </w:r>
      <w:r w:rsidRPr="0087588A">
        <w:t xml:space="preserve"> </w:t>
      </w:r>
      <w:r w:rsidRPr="0087588A">
        <w:rPr>
          <w:spacing w:val="-1"/>
        </w:rPr>
        <w:t>informatics</w:t>
      </w:r>
      <w:r w:rsidRPr="0087588A">
        <w:rPr>
          <w:spacing w:val="51"/>
        </w:rPr>
        <w:t xml:space="preserve"> </w:t>
      </w:r>
      <w:r w:rsidRPr="0087588A">
        <w:t>tools such</w:t>
      </w:r>
      <w:r w:rsidRPr="0087588A">
        <w:rPr>
          <w:spacing w:val="-2"/>
        </w:rPr>
        <w:t xml:space="preserve"> </w:t>
      </w:r>
      <w:r w:rsidRPr="0087588A">
        <w:t xml:space="preserve">as </w:t>
      </w:r>
      <w:r w:rsidRPr="0087588A">
        <w:rPr>
          <w:spacing w:val="-1"/>
        </w:rPr>
        <w:t>CPRS</w:t>
      </w:r>
      <w:r w:rsidRPr="0087588A">
        <w:t xml:space="preserve"> and </w:t>
      </w:r>
      <w:proofErr w:type="spellStart"/>
      <w:r w:rsidRPr="0087588A">
        <w:rPr>
          <w:spacing w:val="-1"/>
        </w:rPr>
        <w:t>VistAWeb</w:t>
      </w:r>
      <w:proofErr w:type="spellEnd"/>
      <w:r w:rsidRPr="0087588A">
        <w:t xml:space="preserve"> is strongly </w:t>
      </w:r>
      <w:r w:rsidRPr="0087588A">
        <w:rPr>
          <w:spacing w:val="-1"/>
        </w:rPr>
        <w:t>discouraged.</w:t>
      </w:r>
    </w:p>
    <w:p w:rsidR="00000E84" w:rsidRPr="0087588A" w:rsidRDefault="00000E84" w:rsidP="00BD6B23">
      <w:pPr>
        <w:pStyle w:val="BodyText"/>
        <w:widowControl w:val="0"/>
        <w:numPr>
          <w:ilvl w:val="0"/>
          <w:numId w:val="109"/>
        </w:numPr>
        <w:tabs>
          <w:tab w:val="left" w:pos="460"/>
        </w:tabs>
        <w:spacing w:before="0" w:after="0" w:line="293" w:lineRule="exact"/>
        <w:ind w:left="1180"/>
      </w:pPr>
      <w:r w:rsidRPr="0087588A">
        <w:t xml:space="preserve">to have your account </w:t>
      </w:r>
      <w:r w:rsidRPr="0087588A">
        <w:rPr>
          <w:spacing w:val="-1"/>
        </w:rPr>
        <w:t xml:space="preserve">set </w:t>
      </w:r>
      <w:r w:rsidRPr="0087588A">
        <w:t xml:space="preserve">up by a NUMI </w:t>
      </w:r>
      <w:r w:rsidRPr="0087588A">
        <w:rPr>
          <w:spacing w:val="-1"/>
        </w:rPr>
        <w:t>Administrator</w:t>
      </w:r>
    </w:p>
    <w:p w:rsidR="00000E84" w:rsidRPr="0087588A" w:rsidRDefault="00000E84" w:rsidP="00BD6B23">
      <w:pPr>
        <w:pStyle w:val="BodyText"/>
        <w:widowControl w:val="0"/>
        <w:numPr>
          <w:ilvl w:val="1"/>
          <w:numId w:val="109"/>
        </w:numPr>
        <w:tabs>
          <w:tab w:val="left" w:pos="821"/>
        </w:tabs>
        <w:spacing w:before="0" w:after="0"/>
        <w:ind w:left="1540" w:right="103" w:hanging="360"/>
      </w:pPr>
      <w:r w:rsidRPr="0087588A">
        <w:t xml:space="preserve">The </w:t>
      </w:r>
      <w:r w:rsidRPr="0087588A">
        <w:rPr>
          <w:spacing w:val="-1"/>
        </w:rPr>
        <w:t>rights</w:t>
      </w:r>
      <w:r w:rsidRPr="0087588A">
        <w:t xml:space="preserve"> </w:t>
      </w:r>
      <w:r w:rsidRPr="0087588A">
        <w:rPr>
          <w:spacing w:val="-1"/>
        </w:rPr>
        <w:t>you</w:t>
      </w:r>
      <w:r w:rsidRPr="0087588A">
        <w:t xml:space="preserve"> will need </w:t>
      </w:r>
      <w:r w:rsidRPr="0087588A">
        <w:rPr>
          <w:spacing w:val="-1"/>
        </w:rPr>
        <w:t>will</w:t>
      </w:r>
      <w:r w:rsidRPr="0087588A">
        <w:t xml:space="preserve"> depend</w:t>
      </w:r>
      <w:r w:rsidRPr="0087588A">
        <w:rPr>
          <w:spacing w:val="-1"/>
        </w:rPr>
        <w:t xml:space="preserve"> </w:t>
      </w:r>
      <w:r w:rsidRPr="0087588A">
        <w:t>on whether</w:t>
      </w:r>
      <w:r w:rsidRPr="0087588A">
        <w:rPr>
          <w:spacing w:val="-1"/>
        </w:rPr>
        <w:t xml:space="preserve"> </w:t>
      </w:r>
      <w:r w:rsidRPr="0087588A">
        <w:t xml:space="preserve">you are a </w:t>
      </w:r>
      <w:r w:rsidRPr="0087588A">
        <w:rPr>
          <w:spacing w:val="-1"/>
        </w:rPr>
        <w:t>Primary</w:t>
      </w:r>
      <w:r w:rsidRPr="0087588A">
        <w:t xml:space="preserve"> Reviewer, a</w:t>
      </w:r>
      <w:r w:rsidRPr="0087588A">
        <w:rPr>
          <w:spacing w:val="2"/>
        </w:rPr>
        <w:t xml:space="preserve"> </w:t>
      </w:r>
      <w:r w:rsidRPr="0087588A">
        <w:rPr>
          <w:spacing w:val="-1"/>
        </w:rPr>
        <w:t>Physician</w:t>
      </w:r>
      <w:r w:rsidRPr="0087588A">
        <w:rPr>
          <w:spacing w:val="41"/>
        </w:rPr>
        <w:t xml:space="preserve"> </w:t>
      </w:r>
      <w:r w:rsidRPr="0087588A">
        <w:t xml:space="preserve">Advisor or an </w:t>
      </w:r>
      <w:r w:rsidRPr="0087588A">
        <w:rPr>
          <w:spacing w:val="-1"/>
        </w:rPr>
        <w:t>Administrator.</w:t>
      </w:r>
    </w:p>
    <w:p w:rsidR="00000E84" w:rsidRPr="0087588A" w:rsidRDefault="00000E84" w:rsidP="00BD6B23">
      <w:pPr>
        <w:pStyle w:val="BodyText"/>
        <w:widowControl w:val="0"/>
        <w:numPr>
          <w:ilvl w:val="0"/>
          <w:numId w:val="109"/>
        </w:numPr>
        <w:tabs>
          <w:tab w:val="left" w:pos="460"/>
        </w:tabs>
        <w:spacing w:before="0" w:after="0" w:line="293" w:lineRule="exact"/>
        <w:ind w:left="1180"/>
      </w:pPr>
      <w:r w:rsidRPr="0087588A">
        <w:t xml:space="preserve">the </w:t>
      </w:r>
      <w:r w:rsidRPr="0087588A">
        <w:rPr>
          <w:spacing w:val="-1"/>
        </w:rPr>
        <w:t>URL</w:t>
      </w:r>
      <w:r w:rsidRPr="0087588A">
        <w:t xml:space="preserve"> </w:t>
      </w:r>
      <w:r w:rsidRPr="0087588A">
        <w:rPr>
          <w:spacing w:val="-1"/>
        </w:rPr>
        <w:t>for</w:t>
      </w:r>
      <w:r w:rsidRPr="0087588A">
        <w:rPr>
          <w:spacing w:val="1"/>
        </w:rPr>
        <w:t xml:space="preserve"> </w:t>
      </w:r>
      <w:r w:rsidRPr="0087588A">
        <w:t xml:space="preserve">the </w:t>
      </w:r>
      <w:r w:rsidRPr="0087588A">
        <w:rPr>
          <w:spacing w:val="-1"/>
        </w:rPr>
        <w:t>NUMI</w:t>
      </w:r>
      <w:r w:rsidRPr="0087588A">
        <w:t xml:space="preserve"> </w:t>
      </w:r>
      <w:r w:rsidRPr="0087588A">
        <w:rPr>
          <w:spacing w:val="-1"/>
        </w:rPr>
        <w:t>application</w:t>
      </w:r>
    </w:p>
    <w:p w:rsidR="00000E84" w:rsidRPr="0087588A" w:rsidRDefault="00000E84" w:rsidP="00BD6B23">
      <w:pPr>
        <w:pStyle w:val="BodyText"/>
        <w:widowControl w:val="0"/>
        <w:numPr>
          <w:ilvl w:val="1"/>
          <w:numId w:val="109"/>
        </w:numPr>
        <w:tabs>
          <w:tab w:val="left" w:pos="821"/>
        </w:tabs>
        <w:spacing w:before="0" w:after="0" w:line="293" w:lineRule="exact"/>
        <w:ind w:left="1540" w:hanging="360"/>
      </w:pPr>
      <w:r w:rsidRPr="0087588A">
        <w:t xml:space="preserve">This will </w:t>
      </w:r>
      <w:r w:rsidRPr="0087588A">
        <w:rPr>
          <w:spacing w:val="-1"/>
        </w:rPr>
        <w:t xml:space="preserve">be </w:t>
      </w:r>
      <w:r w:rsidRPr="0087588A">
        <w:t>provided</w:t>
      </w:r>
      <w:r w:rsidRPr="0087588A">
        <w:rPr>
          <w:spacing w:val="-1"/>
        </w:rPr>
        <w:t xml:space="preserve"> </w:t>
      </w:r>
      <w:r w:rsidRPr="0087588A">
        <w:t>to</w:t>
      </w:r>
      <w:r w:rsidRPr="0087588A">
        <w:rPr>
          <w:spacing w:val="-1"/>
        </w:rPr>
        <w:t xml:space="preserve"> </w:t>
      </w:r>
      <w:r w:rsidRPr="0087588A">
        <w:t xml:space="preserve">you after </w:t>
      </w:r>
      <w:r w:rsidRPr="0087588A">
        <w:rPr>
          <w:spacing w:val="-1"/>
        </w:rPr>
        <w:t>you</w:t>
      </w:r>
      <w:r w:rsidRPr="0087588A">
        <w:t xml:space="preserve"> have </w:t>
      </w:r>
      <w:r w:rsidRPr="0087588A">
        <w:rPr>
          <w:spacing w:val="-1"/>
        </w:rPr>
        <w:t>attended</w:t>
      </w:r>
      <w:r w:rsidRPr="0087588A">
        <w:t xml:space="preserve"> </w:t>
      </w:r>
      <w:r w:rsidRPr="0087588A">
        <w:rPr>
          <w:spacing w:val="-1"/>
        </w:rPr>
        <w:t>NUMI</w:t>
      </w:r>
      <w:r w:rsidRPr="0087588A">
        <w:t xml:space="preserve"> </w:t>
      </w:r>
      <w:r w:rsidRPr="0087588A">
        <w:rPr>
          <w:spacing w:val="-1"/>
        </w:rPr>
        <w:t>training.</w:t>
      </w:r>
    </w:p>
    <w:p w:rsidR="00000E84" w:rsidRPr="0087588A" w:rsidRDefault="00000E84" w:rsidP="00ED6C94">
      <w:pPr>
        <w:spacing w:before="1"/>
        <w:ind w:left="720"/>
        <w:rPr>
          <w:sz w:val="24"/>
        </w:rPr>
      </w:pPr>
    </w:p>
    <w:p w:rsidR="00000E84" w:rsidRPr="0087588A" w:rsidRDefault="00000E84" w:rsidP="00ED6C94">
      <w:pPr>
        <w:ind w:left="820"/>
        <w:rPr>
          <w:sz w:val="28"/>
          <w:szCs w:val="28"/>
        </w:rPr>
      </w:pPr>
      <w:r w:rsidRPr="0087588A">
        <w:rPr>
          <w:b/>
          <w:i/>
          <w:sz w:val="28"/>
          <w:szCs w:val="28"/>
        </w:rPr>
        <w:t>Login Error Messages:</w:t>
      </w:r>
    </w:p>
    <w:p w:rsidR="00000E84" w:rsidRPr="0087588A" w:rsidRDefault="00000E84" w:rsidP="00ED6C94">
      <w:pPr>
        <w:spacing w:line="275" w:lineRule="exact"/>
        <w:ind w:left="720"/>
        <w:rPr>
          <w:b/>
          <w:color w:val="000080"/>
          <w:sz w:val="24"/>
        </w:rPr>
      </w:pPr>
    </w:p>
    <w:p w:rsidR="00000E84" w:rsidRPr="0087588A" w:rsidRDefault="00000E84" w:rsidP="00F02471">
      <w:pPr>
        <w:spacing w:line="275" w:lineRule="exact"/>
        <w:ind w:left="820"/>
        <w:rPr>
          <w:b/>
          <w:color w:val="000080"/>
          <w:sz w:val="24"/>
        </w:rPr>
      </w:pPr>
      <w:r w:rsidRPr="0087588A">
        <w:rPr>
          <w:b/>
          <w:color w:val="000080"/>
          <w:sz w:val="24"/>
        </w:rPr>
        <w:t xml:space="preserve">Q: I’m unable to login to VistA. I’m getting this message: “Unable to login to VistA. The error was: Device IP address is locked due to too many invalid </w:t>
      </w:r>
      <w:proofErr w:type="spellStart"/>
      <w:r w:rsidRPr="0087588A">
        <w:rPr>
          <w:b/>
          <w:color w:val="000080"/>
          <w:sz w:val="24"/>
        </w:rPr>
        <w:t>signon</w:t>
      </w:r>
      <w:proofErr w:type="spellEnd"/>
      <w:r w:rsidRPr="0087588A">
        <w:rPr>
          <w:b/>
          <w:color w:val="000080"/>
          <w:sz w:val="24"/>
        </w:rPr>
        <w:t xml:space="preserve"> attempts.” What should I do?</w:t>
      </w:r>
    </w:p>
    <w:p w:rsidR="00000E84" w:rsidRPr="0087588A" w:rsidRDefault="00000E84" w:rsidP="00F02471">
      <w:pPr>
        <w:pStyle w:val="BodyText"/>
        <w:ind w:left="820" w:right="167"/>
      </w:pPr>
      <w:r w:rsidRPr="0087588A">
        <w:t xml:space="preserve">A: This </w:t>
      </w:r>
      <w:r w:rsidRPr="0087588A">
        <w:rPr>
          <w:spacing w:val="-1"/>
        </w:rPr>
        <w:t>error</w:t>
      </w:r>
      <w:r w:rsidRPr="0087588A">
        <w:t xml:space="preserve"> </w:t>
      </w:r>
      <w:r w:rsidRPr="0087588A">
        <w:rPr>
          <w:spacing w:val="-1"/>
        </w:rPr>
        <w:t>means</w:t>
      </w:r>
      <w:r w:rsidRPr="0087588A">
        <w:t xml:space="preserve"> you have exceeded the </w:t>
      </w:r>
      <w:r w:rsidRPr="0087588A">
        <w:rPr>
          <w:spacing w:val="-1"/>
        </w:rPr>
        <w:t>maximum</w:t>
      </w:r>
      <w:r w:rsidRPr="0087588A">
        <w:t xml:space="preserve"> </w:t>
      </w:r>
      <w:r w:rsidRPr="0087588A">
        <w:rPr>
          <w:spacing w:val="-1"/>
        </w:rPr>
        <w:t>number</w:t>
      </w:r>
      <w:r w:rsidRPr="0087588A">
        <w:t xml:space="preserve"> of login </w:t>
      </w:r>
      <w:r w:rsidRPr="0087588A">
        <w:rPr>
          <w:spacing w:val="-1"/>
        </w:rPr>
        <w:t>attempts</w:t>
      </w:r>
      <w:r w:rsidRPr="0087588A">
        <w:t xml:space="preserve"> </w:t>
      </w:r>
      <w:r w:rsidRPr="0087588A">
        <w:rPr>
          <w:spacing w:val="-1"/>
        </w:rPr>
        <w:t>permitted</w:t>
      </w:r>
      <w:r w:rsidRPr="0087588A">
        <w:t xml:space="preserve"> by</w:t>
      </w:r>
      <w:r w:rsidRPr="0087588A">
        <w:rPr>
          <w:spacing w:val="49"/>
        </w:rPr>
        <w:t xml:space="preserve"> </w:t>
      </w:r>
      <w:r w:rsidRPr="0087588A">
        <w:t xml:space="preserve">your </w:t>
      </w:r>
      <w:r w:rsidRPr="0087588A">
        <w:rPr>
          <w:spacing w:val="-1"/>
        </w:rPr>
        <w:t>local</w:t>
      </w:r>
      <w:r w:rsidRPr="0087588A">
        <w:t xml:space="preserve"> VistA. </w:t>
      </w:r>
      <w:r w:rsidRPr="0087588A">
        <w:rPr>
          <w:spacing w:val="-1"/>
        </w:rPr>
        <w:t>When</w:t>
      </w:r>
      <w:r w:rsidRPr="0087588A">
        <w:t xml:space="preserve"> this happens,</w:t>
      </w:r>
      <w:r w:rsidRPr="0087588A">
        <w:rPr>
          <w:spacing w:val="-1"/>
        </w:rPr>
        <w:t xml:space="preserve"> </w:t>
      </w:r>
      <w:r w:rsidRPr="0087588A">
        <w:t xml:space="preserve">VistA </w:t>
      </w:r>
      <w:r w:rsidRPr="0087588A">
        <w:rPr>
          <w:spacing w:val="-1"/>
        </w:rPr>
        <w:t>will lock</w:t>
      </w:r>
      <w:r w:rsidRPr="0087588A">
        <w:t xml:space="preserve"> you out</w:t>
      </w:r>
      <w:r w:rsidRPr="0087588A">
        <w:rPr>
          <w:spacing w:val="-1"/>
        </w:rPr>
        <w:t xml:space="preserve"> </w:t>
      </w:r>
      <w:r w:rsidRPr="0087588A">
        <w:t>of</w:t>
      </w:r>
      <w:r w:rsidRPr="0087588A">
        <w:rPr>
          <w:spacing w:val="-1"/>
        </w:rPr>
        <w:t xml:space="preserve"> </w:t>
      </w:r>
      <w:r w:rsidRPr="0087588A">
        <w:t xml:space="preserve">the NUMI </w:t>
      </w:r>
      <w:r w:rsidRPr="0087588A">
        <w:rPr>
          <w:spacing w:val="-1"/>
        </w:rPr>
        <w:t>application</w:t>
      </w:r>
      <w:r w:rsidRPr="0087588A">
        <w:rPr>
          <w:spacing w:val="-2"/>
        </w:rPr>
        <w:t xml:space="preserve"> </w:t>
      </w:r>
      <w:r w:rsidRPr="0087588A">
        <w:rPr>
          <w:spacing w:val="-1"/>
        </w:rPr>
        <w:t>for</w:t>
      </w:r>
      <w:r w:rsidRPr="0087588A">
        <w:t xml:space="preserve"> 20</w:t>
      </w:r>
      <w:r w:rsidRPr="0087588A">
        <w:rPr>
          <w:spacing w:val="47"/>
        </w:rPr>
        <w:t xml:space="preserve"> </w:t>
      </w:r>
      <w:r w:rsidRPr="0087588A">
        <w:rPr>
          <w:spacing w:val="-1"/>
        </w:rPr>
        <w:t>minutes.</w:t>
      </w:r>
      <w:r w:rsidRPr="0087588A">
        <w:t xml:space="preserve"> After 20 </w:t>
      </w:r>
      <w:r w:rsidRPr="0087588A">
        <w:rPr>
          <w:spacing w:val="-1"/>
        </w:rPr>
        <w:t>minutes,</w:t>
      </w:r>
      <w:r w:rsidRPr="0087588A">
        <w:t xml:space="preserve"> VistA will clear your login </w:t>
      </w:r>
      <w:r w:rsidRPr="0087588A">
        <w:rPr>
          <w:spacing w:val="-1"/>
        </w:rPr>
        <w:t>restriction</w:t>
      </w:r>
      <w:r w:rsidRPr="0087588A">
        <w:t xml:space="preserve"> and you can try to </w:t>
      </w:r>
      <w:r w:rsidRPr="0087588A">
        <w:rPr>
          <w:spacing w:val="-1"/>
        </w:rPr>
        <w:t>login</w:t>
      </w:r>
      <w:r w:rsidRPr="0087588A">
        <w:t xml:space="preserve"> </w:t>
      </w:r>
      <w:r w:rsidR="0074595D" w:rsidRPr="0087588A">
        <w:t>again. You</w:t>
      </w:r>
      <w:r w:rsidRPr="0087588A">
        <w:t xml:space="preserve"> can </w:t>
      </w:r>
      <w:r w:rsidRPr="0087588A">
        <w:rPr>
          <w:spacing w:val="-1"/>
        </w:rPr>
        <w:t>also</w:t>
      </w:r>
      <w:r w:rsidRPr="0087588A">
        <w:t xml:space="preserve"> call your </w:t>
      </w:r>
      <w:r w:rsidRPr="0087588A">
        <w:rPr>
          <w:spacing w:val="-1"/>
        </w:rPr>
        <w:t>IRM</w:t>
      </w:r>
      <w:r w:rsidRPr="0087588A">
        <w:t xml:space="preserve"> support</w:t>
      </w:r>
      <w:r w:rsidRPr="0087588A">
        <w:rPr>
          <w:spacing w:val="-1"/>
        </w:rPr>
        <w:t xml:space="preserve"> </w:t>
      </w:r>
      <w:r w:rsidRPr="0087588A">
        <w:t>person and ask them</w:t>
      </w:r>
      <w:r w:rsidRPr="0087588A">
        <w:rPr>
          <w:spacing w:val="-2"/>
        </w:rPr>
        <w:t xml:space="preserve"> </w:t>
      </w:r>
      <w:r w:rsidRPr="0087588A">
        <w:t xml:space="preserve">to zero out your login </w:t>
      </w:r>
      <w:r w:rsidRPr="0087588A">
        <w:rPr>
          <w:spacing w:val="-1"/>
        </w:rPr>
        <w:t>attempt</w:t>
      </w:r>
      <w:r w:rsidRPr="0087588A">
        <w:t xml:space="preserve"> count so</w:t>
      </w:r>
      <w:r w:rsidRPr="0087588A">
        <w:rPr>
          <w:spacing w:val="23"/>
        </w:rPr>
        <w:t xml:space="preserve"> </w:t>
      </w:r>
      <w:r w:rsidRPr="0087588A">
        <w:t xml:space="preserve">you can </w:t>
      </w:r>
      <w:r w:rsidRPr="0087588A">
        <w:rPr>
          <w:spacing w:val="-1"/>
        </w:rPr>
        <w:t>login</w:t>
      </w:r>
      <w:r w:rsidRPr="0087588A">
        <w:t xml:space="preserve"> without waiting </w:t>
      </w:r>
      <w:r w:rsidRPr="0087588A">
        <w:rPr>
          <w:spacing w:val="-1"/>
        </w:rPr>
        <w:t>for</w:t>
      </w:r>
      <w:r w:rsidRPr="0087588A">
        <w:t xml:space="preserve"> 20</w:t>
      </w:r>
      <w:r w:rsidRPr="0087588A">
        <w:rPr>
          <w:spacing w:val="1"/>
        </w:rPr>
        <w:t xml:space="preserve"> </w:t>
      </w:r>
      <w:r w:rsidRPr="0087588A">
        <w:rPr>
          <w:spacing w:val="-1"/>
        </w:rPr>
        <w:t>minutes.</w:t>
      </w:r>
    </w:p>
    <w:p w:rsidR="00000E84" w:rsidRPr="0087588A" w:rsidRDefault="00000E84" w:rsidP="00F02471">
      <w:pPr>
        <w:spacing w:line="275" w:lineRule="exact"/>
        <w:ind w:left="820"/>
        <w:rPr>
          <w:b/>
          <w:color w:val="000080"/>
          <w:sz w:val="24"/>
        </w:rPr>
      </w:pPr>
      <w:r w:rsidRPr="0087588A">
        <w:rPr>
          <w:b/>
          <w:color w:val="000080"/>
          <w:sz w:val="24"/>
        </w:rPr>
        <w:t>Q: During login, after selecting my VISN and site and entering my access and verify codes, a mostly blank screen appears with the site I selected towards the upper left and a “GO” button next to it</w:t>
      </w:r>
      <w:r w:rsidR="00142944" w:rsidRPr="0087588A">
        <w:rPr>
          <w:b/>
          <w:color w:val="000080"/>
          <w:sz w:val="24"/>
        </w:rPr>
        <w:t xml:space="preserve">. </w:t>
      </w:r>
      <w:r w:rsidRPr="0087588A">
        <w:rPr>
          <w:b/>
          <w:color w:val="000080"/>
          <w:sz w:val="24"/>
        </w:rPr>
        <w:t>Do I need to click the button to proceed?</w:t>
      </w:r>
    </w:p>
    <w:p w:rsidR="00000E84" w:rsidRPr="0087588A" w:rsidRDefault="00000E84" w:rsidP="0060466D">
      <w:pPr>
        <w:pStyle w:val="BodyText"/>
        <w:ind w:left="820" w:right="519"/>
      </w:pPr>
      <w:r w:rsidRPr="0087588A">
        <w:t xml:space="preserve">A: No. In </w:t>
      </w:r>
      <w:r w:rsidRPr="0087588A">
        <w:rPr>
          <w:spacing w:val="-1"/>
        </w:rPr>
        <w:t>fact,</w:t>
      </w:r>
      <w:r w:rsidRPr="0087588A">
        <w:t xml:space="preserve"> if you </w:t>
      </w:r>
      <w:r w:rsidRPr="0087588A">
        <w:rPr>
          <w:spacing w:val="-1"/>
        </w:rPr>
        <w:t>click</w:t>
      </w:r>
      <w:r w:rsidRPr="0087588A">
        <w:t xml:space="preserve"> the </w:t>
      </w:r>
      <w:r w:rsidRPr="0087588A">
        <w:rPr>
          <w:spacing w:val="-1"/>
        </w:rPr>
        <w:t>button</w:t>
      </w:r>
      <w:r w:rsidRPr="0087588A">
        <w:t xml:space="preserve"> you will </w:t>
      </w:r>
      <w:r w:rsidRPr="0087588A">
        <w:rPr>
          <w:spacing w:val="-1"/>
        </w:rPr>
        <w:t>get</w:t>
      </w:r>
      <w:r w:rsidRPr="0087588A">
        <w:t xml:space="preserve"> an </w:t>
      </w:r>
      <w:r w:rsidRPr="0087588A">
        <w:rPr>
          <w:spacing w:val="-1"/>
        </w:rPr>
        <w:t>error and</w:t>
      </w:r>
      <w:r w:rsidRPr="0087588A">
        <w:t xml:space="preserve"> have to </w:t>
      </w:r>
      <w:r w:rsidRPr="0087588A">
        <w:rPr>
          <w:spacing w:val="-1"/>
        </w:rPr>
        <w:t xml:space="preserve">start </w:t>
      </w:r>
      <w:r w:rsidRPr="0087588A">
        <w:t xml:space="preserve">the </w:t>
      </w:r>
      <w:r w:rsidRPr="0087588A">
        <w:rPr>
          <w:spacing w:val="-1"/>
        </w:rPr>
        <w:t xml:space="preserve">login </w:t>
      </w:r>
      <w:r w:rsidRPr="0087588A">
        <w:t>process</w:t>
      </w:r>
      <w:r w:rsidRPr="0087588A">
        <w:rPr>
          <w:spacing w:val="55"/>
        </w:rPr>
        <w:t xml:space="preserve"> </w:t>
      </w:r>
      <w:r w:rsidRPr="0087588A">
        <w:t xml:space="preserve">over </w:t>
      </w:r>
      <w:r w:rsidRPr="0087588A">
        <w:rPr>
          <w:spacing w:val="-1"/>
        </w:rPr>
        <w:t>again.</w:t>
      </w:r>
      <w:r w:rsidRPr="0087588A">
        <w:rPr>
          <w:spacing w:val="59"/>
        </w:rPr>
        <w:t xml:space="preserve"> </w:t>
      </w:r>
      <w:r w:rsidRPr="0087588A">
        <w:t xml:space="preserve">Just wait </w:t>
      </w:r>
      <w:r w:rsidRPr="0087588A">
        <w:rPr>
          <w:spacing w:val="-1"/>
        </w:rPr>
        <w:t xml:space="preserve">for </w:t>
      </w:r>
      <w:r w:rsidRPr="0087588A">
        <w:t xml:space="preserve">the screen to paint </w:t>
      </w:r>
      <w:r w:rsidRPr="0087588A">
        <w:rPr>
          <w:spacing w:val="-1"/>
        </w:rPr>
        <w:t>fully.</w:t>
      </w:r>
    </w:p>
    <w:p w:rsidR="00000E84" w:rsidRPr="0087588A" w:rsidRDefault="00000E84" w:rsidP="00F02471">
      <w:pPr>
        <w:spacing w:line="275" w:lineRule="exact"/>
        <w:ind w:left="720"/>
        <w:rPr>
          <w:b/>
          <w:color w:val="000080"/>
          <w:sz w:val="24"/>
        </w:rPr>
      </w:pPr>
      <w:r w:rsidRPr="0087588A">
        <w:rPr>
          <w:b/>
          <w:color w:val="000080"/>
          <w:sz w:val="24"/>
        </w:rPr>
        <w:lastRenderedPageBreak/>
        <w:t>Q: I’m unable to login. I’m getting this message: “Verify code must be changed before continued use.”</w:t>
      </w:r>
      <w:r w:rsidR="00DF273B" w:rsidRPr="0087588A">
        <w:rPr>
          <w:b/>
          <w:color w:val="000080"/>
          <w:sz w:val="24"/>
        </w:rPr>
        <w:t xml:space="preserve"> </w:t>
      </w:r>
      <w:r w:rsidRPr="0087588A">
        <w:rPr>
          <w:b/>
          <w:color w:val="000080"/>
          <w:sz w:val="24"/>
        </w:rPr>
        <w:t>What should I do?</w:t>
      </w:r>
    </w:p>
    <w:p w:rsidR="00000E84" w:rsidRPr="0087588A" w:rsidRDefault="00000E84" w:rsidP="00F02471">
      <w:pPr>
        <w:pStyle w:val="BodyText"/>
        <w:spacing w:line="274" w:lineRule="exact"/>
        <w:ind w:left="720"/>
      </w:pPr>
      <w:r w:rsidRPr="0087588A">
        <w:t xml:space="preserve">A: Your VistA site </w:t>
      </w:r>
      <w:r w:rsidRPr="0087588A">
        <w:rPr>
          <w:spacing w:val="-1"/>
        </w:rPr>
        <w:t>Verify</w:t>
      </w:r>
      <w:r w:rsidRPr="0087588A">
        <w:t xml:space="preserve"> code has </w:t>
      </w:r>
      <w:r w:rsidRPr="0087588A">
        <w:rPr>
          <w:spacing w:val="-1"/>
        </w:rPr>
        <w:t>expired</w:t>
      </w:r>
      <w:r w:rsidRPr="0087588A">
        <w:t xml:space="preserve"> and you need to log into </w:t>
      </w:r>
      <w:r w:rsidRPr="0087588A">
        <w:rPr>
          <w:spacing w:val="-1"/>
        </w:rPr>
        <w:t>VistA</w:t>
      </w:r>
      <w:r w:rsidR="00142944" w:rsidRPr="0087588A">
        <w:rPr>
          <w:spacing w:val="-1"/>
        </w:rPr>
        <w:t xml:space="preserve">. </w:t>
      </w:r>
      <w:r w:rsidRPr="0087588A">
        <w:rPr>
          <w:spacing w:val="-1"/>
        </w:rPr>
        <w:t>After</w:t>
      </w:r>
      <w:r w:rsidRPr="0087588A">
        <w:t xml:space="preserve"> you enter </w:t>
      </w:r>
      <w:r w:rsidRPr="0087588A">
        <w:rPr>
          <w:spacing w:val="-1"/>
        </w:rPr>
        <w:t>your</w:t>
      </w:r>
    </w:p>
    <w:p w:rsidR="00000E84" w:rsidRPr="0087588A" w:rsidRDefault="00000E84" w:rsidP="00F02471">
      <w:pPr>
        <w:pStyle w:val="BodyText"/>
        <w:spacing w:before="56"/>
        <w:ind w:left="720" w:right="167"/>
      </w:pPr>
      <w:r w:rsidRPr="0087588A">
        <w:t>Verify code</w:t>
      </w:r>
      <w:r w:rsidRPr="0087588A">
        <w:rPr>
          <w:spacing w:val="-2"/>
        </w:rPr>
        <w:t xml:space="preserve"> </w:t>
      </w:r>
      <w:r w:rsidRPr="0087588A">
        <w:t xml:space="preserve">VistA </w:t>
      </w:r>
      <w:r w:rsidRPr="0087588A">
        <w:rPr>
          <w:spacing w:val="-1"/>
        </w:rPr>
        <w:t>will</w:t>
      </w:r>
      <w:r w:rsidRPr="0087588A">
        <w:t xml:space="preserve"> ask you to </w:t>
      </w:r>
      <w:r w:rsidRPr="0087588A">
        <w:rPr>
          <w:spacing w:val="-1"/>
        </w:rPr>
        <w:t xml:space="preserve">re-enter </w:t>
      </w:r>
      <w:r w:rsidRPr="0087588A">
        <w:t>it and</w:t>
      </w:r>
      <w:r w:rsidRPr="0087588A">
        <w:rPr>
          <w:spacing w:val="-1"/>
        </w:rPr>
        <w:t xml:space="preserve"> </w:t>
      </w:r>
      <w:r w:rsidRPr="0087588A">
        <w:t>enter</w:t>
      </w:r>
      <w:r w:rsidRPr="0087588A">
        <w:rPr>
          <w:spacing w:val="-1"/>
        </w:rPr>
        <w:t xml:space="preserve"> </w:t>
      </w:r>
      <w:r w:rsidRPr="0087588A">
        <w:t>a new Verify code,</w:t>
      </w:r>
      <w:r w:rsidRPr="0087588A">
        <w:rPr>
          <w:spacing w:val="-2"/>
        </w:rPr>
        <w:t xml:space="preserve"> </w:t>
      </w:r>
      <w:r w:rsidRPr="0087588A">
        <w:t xml:space="preserve">then </w:t>
      </w:r>
      <w:r w:rsidRPr="0087588A">
        <w:rPr>
          <w:spacing w:val="-1"/>
        </w:rPr>
        <w:t>re-enter</w:t>
      </w:r>
      <w:r w:rsidRPr="0087588A">
        <w:t xml:space="preserve"> it</w:t>
      </w:r>
      <w:r w:rsidRPr="0087588A">
        <w:rPr>
          <w:spacing w:val="-1"/>
        </w:rPr>
        <w:t xml:space="preserve"> </w:t>
      </w:r>
      <w:r w:rsidRPr="0087588A">
        <w:t>to</w:t>
      </w:r>
      <w:r w:rsidRPr="0087588A">
        <w:rPr>
          <w:spacing w:val="35"/>
        </w:rPr>
        <w:t xml:space="preserve"> </w:t>
      </w:r>
      <w:r w:rsidRPr="0087588A">
        <w:rPr>
          <w:spacing w:val="-1"/>
        </w:rPr>
        <w:t>confirm.</w:t>
      </w:r>
      <w:r w:rsidRPr="0087588A">
        <w:rPr>
          <w:spacing w:val="60"/>
        </w:rPr>
        <w:t xml:space="preserve"> </w:t>
      </w:r>
      <w:r w:rsidRPr="0087588A">
        <w:t xml:space="preserve">After you </w:t>
      </w:r>
      <w:r w:rsidRPr="0087588A">
        <w:rPr>
          <w:spacing w:val="-1"/>
        </w:rPr>
        <w:t>have successfully</w:t>
      </w:r>
      <w:r w:rsidRPr="0087588A">
        <w:t xml:space="preserve"> logged </w:t>
      </w:r>
      <w:r w:rsidRPr="0087588A">
        <w:rPr>
          <w:spacing w:val="-1"/>
        </w:rPr>
        <w:t xml:space="preserve">into </w:t>
      </w:r>
      <w:r w:rsidRPr="0087588A">
        <w:t>VistA you should be able to log in</w:t>
      </w:r>
      <w:r w:rsidRPr="0087588A">
        <w:rPr>
          <w:spacing w:val="-1"/>
        </w:rPr>
        <w:t xml:space="preserve"> </w:t>
      </w:r>
      <w:r w:rsidRPr="0087588A">
        <w:t>to NUMI.</w:t>
      </w:r>
    </w:p>
    <w:p w:rsidR="00000E84" w:rsidRPr="0087588A" w:rsidRDefault="00000E84" w:rsidP="00F02471">
      <w:pPr>
        <w:ind w:left="720"/>
        <w:rPr>
          <w:sz w:val="28"/>
          <w:szCs w:val="28"/>
        </w:rPr>
      </w:pPr>
      <w:r w:rsidRPr="0087588A">
        <w:rPr>
          <w:b/>
          <w:i/>
          <w:sz w:val="28"/>
          <w:szCs w:val="28"/>
        </w:rPr>
        <w:t xml:space="preserve">Warning / Advisory </w:t>
      </w:r>
      <w:r w:rsidRPr="0087588A">
        <w:rPr>
          <w:b/>
          <w:i/>
          <w:spacing w:val="-1"/>
          <w:sz w:val="28"/>
          <w:szCs w:val="28"/>
        </w:rPr>
        <w:t>Messages:</w:t>
      </w:r>
    </w:p>
    <w:p w:rsidR="00000E84" w:rsidRPr="0087588A" w:rsidRDefault="00000E84" w:rsidP="00ED6C94">
      <w:pPr>
        <w:ind w:left="1440"/>
        <w:rPr>
          <w:b/>
          <w:bCs/>
          <w:i/>
          <w:sz w:val="24"/>
        </w:rPr>
      </w:pPr>
    </w:p>
    <w:p w:rsidR="00000E84" w:rsidRPr="0087588A" w:rsidRDefault="00000E84" w:rsidP="00F02471">
      <w:pPr>
        <w:ind w:left="720" w:right="117"/>
        <w:rPr>
          <w:sz w:val="24"/>
        </w:rPr>
      </w:pPr>
      <w:r w:rsidRPr="0087588A">
        <w:rPr>
          <w:b/>
          <w:color w:val="000080"/>
          <w:sz w:val="24"/>
        </w:rPr>
        <w:t xml:space="preserve">Q: I </w:t>
      </w:r>
      <w:r w:rsidRPr="0087588A">
        <w:rPr>
          <w:b/>
          <w:color w:val="000080"/>
          <w:spacing w:val="-1"/>
          <w:sz w:val="24"/>
        </w:rPr>
        <w:t>selected</w:t>
      </w:r>
      <w:r w:rsidRPr="0087588A">
        <w:rPr>
          <w:b/>
          <w:color w:val="000080"/>
          <w:sz w:val="24"/>
        </w:rPr>
        <w:t xml:space="preserve"> a</w:t>
      </w:r>
      <w:r w:rsidRPr="0087588A">
        <w:rPr>
          <w:b/>
          <w:color w:val="000080"/>
          <w:spacing w:val="-1"/>
          <w:sz w:val="24"/>
        </w:rPr>
        <w:t xml:space="preserve"> </w:t>
      </w:r>
      <w:r w:rsidRPr="0087588A">
        <w:rPr>
          <w:b/>
          <w:color w:val="000080"/>
          <w:sz w:val="24"/>
        </w:rPr>
        <w:t xml:space="preserve">patient stay </w:t>
      </w:r>
      <w:r w:rsidRPr="0087588A">
        <w:rPr>
          <w:b/>
          <w:color w:val="000080"/>
          <w:spacing w:val="-1"/>
          <w:sz w:val="24"/>
        </w:rPr>
        <w:t>from</w:t>
      </w:r>
      <w:r w:rsidRPr="0087588A">
        <w:rPr>
          <w:b/>
          <w:color w:val="000080"/>
          <w:sz w:val="24"/>
        </w:rPr>
        <w:t xml:space="preserve"> the Stay Movement </w:t>
      </w:r>
      <w:r w:rsidRPr="0087588A">
        <w:rPr>
          <w:b/>
          <w:color w:val="000080"/>
          <w:spacing w:val="-1"/>
          <w:sz w:val="24"/>
        </w:rPr>
        <w:t>table,</w:t>
      </w:r>
      <w:r w:rsidRPr="0087588A">
        <w:rPr>
          <w:b/>
          <w:color w:val="000080"/>
          <w:sz w:val="24"/>
        </w:rPr>
        <w:t xml:space="preserve"> </w:t>
      </w:r>
      <w:r w:rsidRPr="0087588A">
        <w:rPr>
          <w:b/>
          <w:color w:val="000080"/>
          <w:spacing w:val="-1"/>
          <w:sz w:val="24"/>
        </w:rPr>
        <w:t>but</w:t>
      </w:r>
      <w:r w:rsidRPr="0087588A">
        <w:rPr>
          <w:b/>
          <w:color w:val="000080"/>
          <w:sz w:val="24"/>
        </w:rPr>
        <w:t xml:space="preserve"> got a</w:t>
      </w:r>
      <w:r w:rsidRPr="0087588A">
        <w:rPr>
          <w:b/>
          <w:color w:val="000080"/>
          <w:spacing w:val="-2"/>
          <w:sz w:val="24"/>
        </w:rPr>
        <w:t xml:space="preserve"> </w:t>
      </w:r>
      <w:r w:rsidRPr="0087588A">
        <w:rPr>
          <w:b/>
          <w:color w:val="000080"/>
          <w:spacing w:val="-1"/>
          <w:sz w:val="24"/>
        </w:rPr>
        <w:t>warning</w:t>
      </w:r>
      <w:r w:rsidRPr="0087588A">
        <w:rPr>
          <w:b/>
          <w:color w:val="000080"/>
          <w:sz w:val="24"/>
        </w:rPr>
        <w:t xml:space="preserve"> message</w:t>
      </w:r>
      <w:r w:rsidRPr="0087588A">
        <w:rPr>
          <w:b/>
          <w:color w:val="000080"/>
          <w:spacing w:val="43"/>
          <w:sz w:val="24"/>
        </w:rPr>
        <w:t xml:space="preserve"> </w:t>
      </w:r>
      <w:r w:rsidRPr="0087588A">
        <w:rPr>
          <w:b/>
          <w:color w:val="000080"/>
          <w:sz w:val="24"/>
        </w:rPr>
        <w:t>telling me</w:t>
      </w:r>
      <w:r w:rsidRPr="0087588A">
        <w:rPr>
          <w:b/>
          <w:color w:val="000080"/>
          <w:spacing w:val="-1"/>
          <w:sz w:val="24"/>
        </w:rPr>
        <w:t xml:space="preserve"> that</w:t>
      </w:r>
      <w:r w:rsidRPr="0087588A">
        <w:rPr>
          <w:b/>
          <w:color w:val="000080"/>
          <w:sz w:val="24"/>
        </w:rPr>
        <w:t xml:space="preserve"> the stay</w:t>
      </w:r>
      <w:r w:rsidRPr="0087588A">
        <w:rPr>
          <w:b/>
          <w:color w:val="000080"/>
          <w:spacing w:val="-2"/>
          <w:sz w:val="24"/>
        </w:rPr>
        <w:t xml:space="preserve"> </w:t>
      </w:r>
      <w:r w:rsidRPr="0087588A">
        <w:rPr>
          <w:b/>
          <w:color w:val="000080"/>
          <w:sz w:val="24"/>
        </w:rPr>
        <w:t xml:space="preserve">cannot be retrieved from </w:t>
      </w:r>
      <w:r w:rsidRPr="0087588A">
        <w:rPr>
          <w:b/>
          <w:color w:val="000080"/>
          <w:spacing w:val="-1"/>
          <w:sz w:val="24"/>
        </w:rPr>
        <w:t>VistA</w:t>
      </w:r>
      <w:r w:rsidRPr="0087588A">
        <w:rPr>
          <w:b/>
          <w:color w:val="000080"/>
          <w:sz w:val="24"/>
        </w:rPr>
        <w:t xml:space="preserve"> and</w:t>
      </w:r>
      <w:r w:rsidRPr="0087588A">
        <w:rPr>
          <w:b/>
          <w:color w:val="000080"/>
          <w:spacing w:val="-1"/>
          <w:sz w:val="24"/>
        </w:rPr>
        <w:t xml:space="preserve"> </w:t>
      </w:r>
      <w:r w:rsidRPr="0087588A">
        <w:rPr>
          <w:b/>
          <w:color w:val="000080"/>
          <w:sz w:val="24"/>
        </w:rPr>
        <w:t xml:space="preserve">may be invalid. Why </w:t>
      </w:r>
      <w:r w:rsidRPr="0087588A">
        <w:rPr>
          <w:b/>
          <w:color w:val="000080"/>
          <w:spacing w:val="-1"/>
          <w:sz w:val="24"/>
        </w:rPr>
        <w:t>would</w:t>
      </w:r>
      <w:r w:rsidRPr="0087588A">
        <w:rPr>
          <w:b/>
          <w:color w:val="000080"/>
          <w:sz w:val="24"/>
        </w:rPr>
        <w:t xml:space="preserve"> this</w:t>
      </w:r>
      <w:r w:rsidRPr="0087588A">
        <w:rPr>
          <w:b/>
          <w:color w:val="000080"/>
          <w:spacing w:val="21"/>
          <w:sz w:val="24"/>
        </w:rPr>
        <w:t xml:space="preserve"> </w:t>
      </w:r>
      <w:r w:rsidRPr="0087588A">
        <w:rPr>
          <w:b/>
          <w:color w:val="000080"/>
          <w:spacing w:val="-1"/>
          <w:sz w:val="24"/>
        </w:rPr>
        <w:t>happen?</w:t>
      </w:r>
    </w:p>
    <w:p w:rsidR="00000E84" w:rsidRPr="0087588A" w:rsidRDefault="00000E84" w:rsidP="00F02471">
      <w:pPr>
        <w:pStyle w:val="BodyText"/>
        <w:ind w:left="720" w:right="134"/>
      </w:pPr>
      <w:r w:rsidRPr="0087588A">
        <w:t xml:space="preserve">A: This warning </w:t>
      </w:r>
      <w:r w:rsidRPr="0087588A">
        <w:rPr>
          <w:spacing w:val="-1"/>
        </w:rPr>
        <w:t>may</w:t>
      </w:r>
      <w:r w:rsidRPr="0087588A">
        <w:t xml:space="preserve"> occur </w:t>
      </w:r>
      <w:r w:rsidRPr="0087588A">
        <w:rPr>
          <w:spacing w:val="-1"/>
        </w:rPr>
        <w:t xml:space="preserve">because </w:t>
      </w:r>
      <w:r w:rsidRPr="0087588A">
        <w:t xml:space="preserve">an invalid </w:t>
      </w:r>
      <w:r w:rsidRPr="0087588A">
        <w:rPr>
          <w:spacing w:val="-1"/>
        </w:rPr>
        <w:t>patient</w:t>
      </w:r>
      <w:r w:rsidRPr="0087588A">
        <w:t xml:space="preserve"> </w:t>
      </w:r>
      <w:r w:rsidRPr="0087588A">
        <w:rPr>
          <w:spacing w:val="-1"/>
        </w:rPr>
        <w:t>admission</w:t>
      </w:r>
      <w:r w:rsidRPr="0087588A">
        <w:t xml:space="preserve"> was </w:t>
      </w:r>
      <w:r w:rsidRPr="0087588A">
        <w:rPr>
          <w:spacing w:val="-1"/>
        </w:rPr>
        <w:t>entered,</w:t>
      </w:r>
      <w:r w:rsidRPr="0087588A">
        <w:t xml:space="preserve"> and </w:t>
      </w:r>
      <w:r w:rsidRPr="0087588A">
        <w:rPr>
          <w:spacing w:val="-1"/>
        </w:rPr>
        <w:t>the</w:t>
      </w:r>
      <w:r w:rsidRPr="0087588A">
        <w:t xml:space="preserve"> </w:t>
      </w:r>
      <w:r w:rsidRPr="0087588A">
        <w:rPr>
          <w:spacing w:val="-1"/>
        </w:rPr>
        <w:t>record</w:t>
      </w:r>
      <w:r w:rsidRPr="0087588A">
        <w:t xml:space="preserve"> was</w:t>
      </w:r>
      <w:r w:rsidRPr="0087588A">
        <w:rPr>
          <w:spacing w:val="61"/>
        </w:rPr>
        <w:t xml:space="preserve"> </w:t>
      </w:r>
      <w:r w:rsidRPr="0087588A">
        <w:t xml:space="preserve">deleted </w:t>
      </w:r>
      <w:r w:rsidRPr="0087588A">
        <w:rPr>
          <w:spacing w:val="-1"/>
        </w:rPr>
        <w:t>from</w:t>
      </w:r>
      <w:r w:rsidRPr="0087588A">
        <w:t xml:space="preserve"> the hospital</w:t>
      </w:r>
      <w:r w:rsidRPr="0087588A">
        <w:rPr>
          <w:spacing w:val="-1"/>
        </w:rPr>
        <w:t xml:space="preserve"> </w:t>
      </w:r>
      <w:r w:rsidRPr="0087588A">
        <w:t>database –</w:t>
      </w:r>
      <w:r w:rsidRPr="0087588A">
        <w:rPr>
          <w:spacing w:val="-2"/>
        </w:rPr>
        <w:t xml:space="preserve"> </w:t>
      </w:r>
      <w:r w:rsidRPr="0087588A">
        <w:t xml:space="preserve">but not </w:t>
      </w:r>
      <w:r w:rsidRPr="0087588A">
        <w:rPr>
          <w:spacing w:val="-1"/>
        </w:rPr>
        <w:t>before</w:t>
      </w:r>
      <w:r w:rsidRPr="0087588A">
        <w:t xml:space="preserve"> </w:t>
      </w:r>
      <w:r w:rsidRPr="0087588A">
        <w:rPr>
          <w:spacing w:val="-1"/>
        </w:rPr>
        <w:t>it</w:t>
      </w:r>
      <w:r w:rsidRPr="0087588A">
        <w:t xml:space="preserve"> was </w:t>
      </w:r>
      <w:r w:rsidRPr="0087588A">
        <w:rPr>
          <w:spacing w:val="-1"/>
        </w:rPr>
        <w:t>sent</w:t>
      </w:r>
      <w:r w:rsidRPr="0087588A">
        <w:t xml:space="preserve"> to </w:t>
      </w:r>
      <w:r w:rsidRPr="0087588A">
        <w:rPr>
          <w:spacing w:val="-1"/>
        </w:rPr>
        <w:t>NUMI.</w:t>
      </w:r>
      <w:r w:rsidRPr="0087588A">
        <w:rPr>
          <w:spacing w:val="-2"/>
        </w:rPr>
        <w:t xml:space="preserve"> </w:t>
      </w:r>
      <w:r w:rsidRPr="0087588A">
        <w:t>The stay can</w:t>
      </w:r>
      <w:r w:rsidRPr="0087588A">
        <w:rPr>
          <w:spacing w:val="-2"/>
        </w:rPr>
        <w:t xml:space="preserve"> </w:t>
      </w:r>
      <w:r w:rsidRPr="0087588A">
        <w:rPr>
          <w:spacing w:val="1"/>
        </w:rPr>
        <w:t>be</w:t>
      </w:r>
      <w:r w:rsidRPr="0087588A">
        <w:t xml:space="preserve"> </w:t>
      </w:r>
      <w:r w:rsidRPr="0087588A">
        <w:rPr>
          <w:spacing w:val="-1"/>
        </w:rPr>
        <w:t>deleted</w:t>
      </w:r>
      <w:r w:rsidRPr="0087588A">
        <w:rPr>
          <w:spacing w:val="43"/>
        </w:rPr>
        <w:t xml:space="preserve"> </w:t>
      </w:r>
      <w:r w:rsidRPr="0087588A">
        <w:t>from</w:t>
      </w:r>
      <w:r w:rsidRPr="0087588A">
        <w:rPr>
          <w:spacing w:val="-2"/>
        </w:rPr>
        <w:t xml:space="preserve"> </w:t>
      </w:r>
      <w:r w:rsidRPr="0087588A">
        <w:t>NUMI using the</w:t>
      </w:r>
      <w:r w:rsidRPr="0087588A">
        <w:rPr>
          <w:spacing w:val="1"/>
        </w:rPr>
        <w:t xml:space="preserve"> </w:t>
      </w:r>
      <w:r w:rsidRPr="0087588A">
        <w:rPr>
          <w:spacing w:val="-1"/>
        </w:rPr>
        <w:t>Patient</w:t>
      </w:r>
      <w:r w:rsidRPr="0087588A">
        <w:t xml:space="preserve"> Stay </w:t>
      </w:r>
      <w:r w:rsidRPr="0087588A">
        <w:rPr>
          <w:spacing w:val="-1"/>
        </w:rPr>
        <w:t>Administration</w:t>
      </w:r>
      <w:r w:rsidRPr="0087588A">
        <w:rPr>
          <w:spacing w:val="1"/>
        </w:rPr>
        <w:t xml:space="preserve"> </w:t>
      </w:r>
      <w:r w:rsidRPr="0087588A">
        <w:t xml:space="preserve">option. </w:t>
      </w:r>
      <w:r w:rsidRPr="0087588A">
        <w:rPr>
          <w:spacing w:val="-1"/>
        </w:rPr>
        <w:t>However,</w:t>
      </w:r>
      <w:r w:rsidRPr="0087588A">
        <w:t xml:space="preserve"> before </w:t>
      </w:r>
      <w:r w:rsidRPr="0087588A">
        <w:rPr>
          <w:spacing w:val="-1"/>
        </w:rPr>
        <w:t>deleting</w:t>
      </w:r>
      <w:r w:rsidRPr="0087588A">
        <w:t xml:space="preserve"> </w:t>
      </w:r>
      <w:r w:rsidRPr="0087588A">
        <w:rPr>
          <w:spacing w:val="-1"/>
        </w:rPr>
        <w:t>anything</w:t>
      </w:r>
      <w:r w:rsidRPr="0087588A">
        <w:t xml:space="preserve"> in</w:t>
      </w:r>
      <w:r w:rsidRPr="0087588A">
        <w:rPr>
          <w:spacing w:val="67"/>
        </w:rPr>
        <w:t xml:space="preserve"> </w:t>
      </w:r>
      <w:r w:rsidRPr="0087588A">
        <w:rPr>
          <w:spacing w:val="-1"/>
        </w:rPr>
        <w:t>NUMI,</w:t>
      </w:r>
      <w:r w:rsidRPr="0087588A">
        <w:t xml:space="preserve"> check </w:t>
      </w:r>
      <w:r w:rsidRPr="0087588A">
        <w:rPr>
          <w:spacing w:val="-1"/>
        </w:rPr>
        <w:t xml:space="preserve">CPRS </w:t>
      </w:r>
      <w:r w:rsidRPr="0087588A">
        <w:t>or</w:t>
      </w:r>
      <w:r w:rsidRPr="0087588A">
        <w:rPr>
          <w:spacing w:val="1"/>
        </w:rPr>
        <w:t xml:space="preserve"> </w:t>
      </w:r>
      <w:r w:rsidRPr="0087588A">
        <w:t xml:space="preserve">VistA to </w:t>
      </w:r>
      <w:r w:rsidRPr="0087588A">
        <w:rPr>
          <w:spacing w:val="-1"/>
        </w:rPr>
        <w:t>verify</w:t>
      </w:r>
      <w:r w:rsidRPr="0087588A">
        <w:t xml:space="preserve"> that </w:t>
      </w:r>
      <w:r w:rsidRPr="0087588A">
        <w:rPr>
          <w:spacing w:val="-1"/>
        </w:rPr>
        <w:t>the</w:t>
      </w:r>
      <w:r w:rsidRPr="0087588A">
        <w:t xml:space="preserve"> </w:t>
      </w:r>
      <w:r w:rsidRPr="0087588A">
        <w:rPr>
          <w:spacing w:val="-1"/>
        </w:rPr>
        <w:t>admission</w:t>
      </w:r>
      <w:r w:rsidRPr="0087588A">
        <w:t xml:space="preserve"> or</w:t>
      </w:r>
      <w:r w:rsidRPr="0087588A">
        <w:rPr>
          <w:spacing w:val="-1"/>
        </w:rPr>
        <w:t xml:space="preserve"> movement</w:t>
      </w:r>
      <w:r w:rsidRPr="0087588A">
        <w:t xml:space="preserve"> is no longer </w:t>
      </w:r>
      <w:r w:rsidRPr="0087588A">
        <w:rPr>
          <w:spacing w:val="-1"/>
        </w:rPr>
        <w:t>in</w:t>
      </w:r>
      <w:r w:rsidRPr="0087588A">
        <w:t xml:space="preserve"> VistA.</w:t>
      </w:r>
      <w:r w:rsidRPr="0087588A">
        <w:rPr>
          <w:spacing w:val="53"/>
        </w:rPr>
        <w:t xml:space="preserve"> </w:t>
      </w:r>
      <w:r w:rsidRPr="0087588A">
        <w:t>The invalid</w:t>
      </w:r>
      <w:r w:rsidRPr="0087588A">
        <w:rPr>
          <w:spacing w:val="-1"/>
        </w:rPr>
        <w:t xml:space="preserve"> </w:t>
      </w:r>
      <w:r w:rsidRPr="0087588A">
        <w:t xml:space="preserve">stay </w:t>
      </w:r>
      <w:r w:rsidRPr="0087588A">
        <w:rPr>
          <w:spacing w:val="-1"/>
        </w:rPr>
        <w:t>message</w:t>
      </w:r>
      <w:r w:rsidRPr="0087588A">
        <w:t xml:space="preserve"> can also </w:t>
      </w:r>
      <w:r w:rsidRPr="0087588A">
        <w:rPr>
          <w:spacing w:val="-1"/>
        </w:rPr>
        <w:t>appear</w:t>
      </w:r>
      <w:r w:rsidRPr="0087588A">
        <w:t xml:space="preserve"> if </w:t>
      </w:r>
      <w:r w:rsidRPr="0087588A">
        <w:rPr>
          <w:spacing w:val="-1"/>
        </w:rPr>
        <w:t>NUMI</w:t>
      </w:r>
      <w:r w:rsidRPr="0087588A">
        <w:t xml:space="preserve"> cannot </w:t>
      </w:r>
      <w:r w:rsidRPr="0087588A">
        <w:rPr>
          <w:spacing w:val="-1"/>
        </w:rPr>
        <w:t>connect</w:t>
      </w:r>
      <w:r w:rsidRPr="0087588A">
        <w:rPr>
          <w:spacing w:val="2"/>
        </w:rPr>
        <w:t xml:space="preserve"> </w:t>
      </w:r>
      <w:r w:rsidRPr="0087588A">
        <w:t xml:space="preserve">to VistA </w:t>
      </w:r>
      <w:r w:rsidRPr="0087588A">
        <w:rPr>
          <w:spacing w:val="-1"/>
        </w:rPr>
        <w:t>when</w:t>
      </w:r>
      <w:r w:rsidRPr="0087588A">
        <w:t xml:space="preserve"> a reviewer</w:t>
      </w:r>
      <w:r w:rsidRPr="0087588A">
        <w:rPr>
          <w:spacing w:val="43"/>
        </w:rPr>
        <w:t xml:space="preserve"> </w:t>
      </w:r>
      <w:r w:rsidRPr="0087588A">
        <w:rPr>
          <w:spacing w:val="-1"/>
        </w:rPr>
        <w:t>clicks</w:t>
      </w:r>
      <w:r w:rsidRPr="0087588A">
        <w:t xml:space="preserve"> the</w:t>
      </w:r>
      <w:r w:rsidRPr="0087588A">
        <w:rPr>
          <w:spacing w:val="-1"/>
        </w:rPr>
        <w:t xml:space="preserve"> </w:t>
      </w:r>
      <w:r w:rsidRPr="0087588A">
        <w:t xml:space="preserve">review link, </w:t>
      </w:r>
      <w:r w:rsidRPr="0087588A">
        <w:rPr>
          <w:spacing w:val="-1"/>
        </w:rPr>
        <w:t>even</w:t>
      </w:r>
      <w:r w:rsidRPr="0087588A">
        <w:t xml:space="preserve"> if the </w:t>
      </w:r>
      <w:r w:rsidRPr="0087588A">
        <w:rPr>
          <w:spacing w:val="-1"/>
        </w:rPr>
        <w:t>movement</w:t>
      </w:r>
      <w:r w:rsidRPr="0087588A">
        <w:t xml:space="preserve"> is still in </w:t>
      </w:r>
      <w:r w:rsidR="0074595D" w:rsidRPr="0087588A">
        <w:rPr>
          <w:spacing w:val="-1"/>
        </w:rPr>
        <w:t xml:space="preserve">VistA </w:t>
      </w:r>
      <w:r w:rsidRPr="0087588A">
        <w:rPr>
          <w:i/>
        </w:rPr>
        <w:t xml:space="preserve">(See Chapter 11 in the </w:t>
      </w:r>
      <w:r w:rsidRPr="0087588A">
        <w:rPr>
          <w:i/>
          <w:spacing w:val="-1"/>
        </w:rPr>
        <w:t>User</w:t>
      </w:r>
      <w:r w:rsidRPr="0087588A">
        <w:rPr>
          <w:i/>
        </w:rPr>
        <w:t xml:space="preserve"> Guide</w:t>
      </w:r>
      <w:r w:rsidRPr="0087588A">
        <w:rPr>
          <w:i/>
          <w:spacing w:val="41"/>
        </w:rPr>
        <w:t xml:space="preserve"> </w:t>
      </w:r>
      <w:r w:rsidRPr="0087588A">
        <w:rPr>
          <w:i/>
        </w:rPr>
        <w:t xml:space="preserve">for more </w:t>
      </w:r>
      <w:r w:rsidRPr="0087588A">
        <w:rPr>
          <w:i/>
          <w:spacing w:val="-1"/>
        </w:rPr>
        <w:t>information</w:t>
      </w:r>
      <w:r w:rsidRPr="0087588A">
        <w:rPr>
          <w:i/>
        </w:rPr>
        <w:t xml:space="preserve"> </w:t>
      </w:r>
      <w:r w:rsidRPr="0087588A">
        <w:rPr>
          <w:i/>
          <w:spacing w:val="-1"/>
        </w:rPr>
        <w:t>about</w:t>
      </w:r>
      <w:r w:rsidRPr="0087588A">
        <w:rPr>
          <w:i/>
        </w:rPr>
        <w:t xml:space="preserve"> deleting patient </w:t>
      </w:r>
      <w:r w:rsidRPr="0087588A">
        <w:rPr>
          <w:i/>
          <w:spacing w:val="-1"/>
        </w:rPr>
        <w:t>stays).</w:t>
      </w:r>
    </w:p>
    <w:p w:rsidR="00000E84" w:rsidRPr="0087588A" w:rsidRDefault="00000E84" w:rsidP="00ED6C94">
      <w:pPr>
        <w:ind w:left="720"/>
        <w:rPr>
          <w:b/>
          <w:i/>
          <w:sz w:val="28"/>
          <w:szCs w:val="28"/>
        </w:rPr>
      </w:pPr>
      <w:r w:rsidRPr="0087588A">
        <w:rPr>
          <w:b/>
          <w:i/>
          <w:sz w:val="28"/>
          <w:szCs w:val="28"/>
        </w:rPr>
        <w:t>Working with the NUMI Screens:</w:t>
      </w:r>
    </w:p>
    <w:p w:rsidR="00000E84" w:rsidRPr="0087588A" w:rsidRDefault="00000E84" w:rsidP="00ED6C94">
      <w:pPr>
        <w:ind w:left="720"/>
        <w:rPr>
          <w:b/>
          <w:bCs/>
          <w:i/>
          <w:sz w:val="24"/>
        </w:rPr>
      </w:pPr>
    </w:p>
    <w:p w:rsidR="00000E84" w:rsidRPr="0087588A" w:rsidRDefault="00000E84" w:rsidP="00ED6C94">
      <w:pPr>
        <w:ind w:left="720" w:right="167"/>
        <w:rPr>
          <w:sz w:val="24"/>
        </w:rPr>
      </w:pPr>
      <w:r w:rsidRPr="0087588A">
        <w:rPr>
          <w:b/>
          <w:bCs/>
          <w:color w:val="000080"/>
          <w:sz w:val="24"/>
        </w:rPr>
        <w:t xml:space="preserve">Q: </w:t>
      </w:r>
      <w:r w:rsidRPr="0087588A">
        <w:rPr>
          <w:b/>
          <w:bCs/>
          <w:color w:val="000080"/>
          <w:spacing w:val="-1"/>
          <w:sz w:val="24"/>
        </w:rPr>
        <w:t>Sometimes</w:t>
      </w:r>
      <w:r w:rsidRPr="0087588A">
        <w:rPr>
          <w:b/>
          <w:bCs/>
          <w:color w:val="000080"/>
          <w:sz w:val="24"/>
        </w:rPr>
        <w:t xml:space="preserve"> </w:t>
      </w:r>
      <w:r w:rsidRPr="0087588A">
        <w:rPr>
          <w:b/>
          <w:bCs/>
          <w:color w:val="000080"/>
          <w:spacing w:val="-1"/>
          <w:sz w:val="24"/>
        </w:rPr>
        <w:t>clicking</w:t>
      </w:r>
      <w:r w:rsidRPr="0087588A">
        <w:rPr>
          <w:b/>
          <w:bCs/>
          <w:color w:val="000080"/>
          <w:sz w:val="24"/>
        </w:rPr>
        <w:t xml:space="preserve"> on the</w:t>
      </w:r>
      <w:r w:rsidRPr="0087588A">
        <w:rPr>
          <w:b/>
          <w:bCs/>
          <w:color w:val="000080"/>
          <w:spacing w:val="1"/>
          <w:sz w:val="24"/>
        </w:rPr>
        <w:t xml:space="preserve"> </w:t>
      </w:r>
      <w:r w:rsidRPr="0087588A">
        <w:rPr>
          <w:b/>
          <w:bCs/>
          <w:color w:val="000080"/>
          <w:sz w:val="24"/>
        </w:rPr>
        <w:t xml:space="preserve">Patient Stay </w:t>
      </w:r>
      <w:r w:rsidRPr="0087588A">
        <w:rPr>
          <w:b/>
          <w:bCs/>
          <w:color w:val="000080"/>
          <w:spacing w:val="-1"/>
          <w:sz w:val="24"/>
        </w:rPr>
        <w:t>History</w:t>
      </w:r>
      <w:r w:rsidRPr="0087588A">
        <w:rPr>
          <w:b/>
          <w:bCs/>
          <w:color w:val="000080"/>
          <w:sz w:val="24"/>
        </w:rPr>
        <w:t xml:space="preserve"> </w:t>
      </w:r>
      <w:r w:rsidRPr="0087588A">
        <w:rPr>
          <w:b/>
          <w:bCs/>
          <w:color w:val="000080"/>
          <w:spacing w:val="-1"/>
          <w:sz w:val="24"/>
        </w:rPr>
        <w:t xml:space="preserve">screen </w:t>
      </w:r>
      <w:r w:rsidRPr="0087588A">
        <w:rPr>
          <w:b/>
          <w:bCs/>
          <w:color w:val="000080"/>
          <w:sz w:val="24"/>
        </w:rPr>
        <w:t>View</w:t>
      </w:r>
      <w:r w:rsidRPr="0087588A">
        <w:rPr>
          <w:b/>
          <w:bCs/>
          <w:color w:val="000080"/>
          <w:spacing w:val="-2"/>
          <w:sz w:val="24"/>
        </w:rPr>
        <w:t xml:space="preserve"> </w:t>
      </w:r>
      <w:r w:rsidRPr="0087588A">
        <w:rPr>
          <w:b/>
          <w:bCs/>
          <w:color w:val="000080"/>
          <w:sz w:val="24"/>
        </w:rPr>
        <w:t>link does</w:t>
      </w:r>
      <w:r w:rsidR="004A730A" w:rsidRPr="0087588A">
        <w:rPr>
          <w:b/>
          <w:bCs/>
          <w:color w:val="000080"/>
          <w:sz w:val="24"/>
        </w:rPr>
        <w:t xml:space="preserve"> not</w:t>
      </w:r>
      <w:r w:rsidRPr="0087588A">
        <w:rPr>
          <w:b/>
          <w:bCs/>
          <w:color w:val="000080"/>
          <w:sz w:val="24"/>
        </w:rPr>
        <w:t xml:space="preserve"> </w:t>
      </w:r>
      <w:r w:rsidRPr="0087588A">
        <w:rPr>
          <w:b/>
          <w:bCs/>
          <w:color w:val="000080"/>
          <w:spacing w:val="-1"/>
          <w:sz w:val="24"/>
        </w:rPr>
        <w:t>cause</w:t>
      </w:r>
      <w:r w:rsidRPr="0087588A">
        <w:rPr>
          <w:b/>
          <w:bCs/>
          <w:color w:val="000080"/>
          <w:sz w:val="24"/>
        </w:rPr>
        <w:t xml:space="preserve"> the</w:t>
      </w:r>
      <w:r w:rsidRPr="0087588A">
        <w:rPr>
          <w:b/>
          <w:bCs/>
          <w:color w:val="000080"/>
          <w:spacing w:val="53"/>
          <w:sz w:val="24"/>
        </w:rPr>
        <w:t xml:space="preserve"> </w:t>
      </w:r>
      <w:r w:rsidRPr="0087588A">
        <w:rPr>
          <w:b/>
          <w:bCs/>
          <w:color w:val="000080"/>
          <w:sz w:val="24"/>
        </w:rPr>
        <w:t xml:space="preserve">expected </w:t>
      </w:r>
      <w:r w:rsidRPr="0087588A">
        <w:rPr>
          <w:b/>
          <w:bCs/>
          <w:color w:val="000080"/>
          <w:spacing w:val="-1"/>
          <w:sz w:val="24"/>
        </w:rPr>
        <w:t>screen</w:t>
      </w:r>
      <w:r w:rsidRPr="0087588A">
        <w:rPr>
          <w:b/>
          <w:bCs/>
          <w:color w:val="000080"/>
          <w:sz w:val="24"/>
        </w:rPr>
        <w:t xml:space="preserve"> to pop </w:t>
      </w:r>
      <w:r w:rsidRPr="0087588A">
        <w:rPr>
          <w:b/>
          <w:bCs/>
          <w:color w:val="000080"/>
          <w:spacing w:val="-1"/>
          <w:sz w:val="24"/>
        </w:rPr>
        <w:t>up.</w:t>
      </w:r>
    </w:p>
    <w:p w:rsidR="00000E84" w:rsidRPr="0087588A" w:rsidRDefault="00000E84" w:rsidP="00ED6C94">
      <w:pPr>
        <w:pStyle w:val="BodyText"/>
        <w:ind w:left="720" w:right="443"/>
        <w:jc w:val="both"/>
        <w:rPr>
          <w:spacing w:val="-1"/>
        </w:rPr>
      </w:pPr>
      <w:r w:rsidRPr="0087588A">
        <w:t xml:space="preserve">A: It is </w:t>
      </w:r>
      <w:r w:rsidRPr="0087588A">
        <w:rPr>
          <w:spacing w:val="-1"/>
        </w:rPr>
        <w:t>likely</w:t>
      </w:r>
      <w:r w:rsidRPr="0087588A">
        <w:t xml:space="preserve"> that the screen is</w:t>
      </w:r>
      <w:r w:rsidRPr="0087588A">
        <w:rPr>
          <w:spacing w:val="-1"/>
        </w:rPr>
        <w:t xml:space="preserve"> already</w:t>
      </w:r>
      <w:r w:rsidRPr="0087588A">
        <w:t xml:space="preserve"> up but hidden in back</w:t>
      </w:r>
      <w:r w:rsidRPr="0087588A">
        <w:rPr>
          <w:spacing w:val="-1"/>
        </w:rPr>
        <w:t xml:space="preserve"> </w:t>
      </w:r>
      <w:r w:rsidRPr="0087588A">
        <w:t xml:space="preserve">of another </w:t>
      </w:r>
      <w:r w:rsidRPr="0087588A">
        <w:rPr>
          <w:spacing w:val="-1"/>
        </w:rPr>
        <w:t>screen.</w:t>
      </w:r>
      <w:r w:rsidRPr="0087588A">
        <w:t xml:space="preserve"> You</w:t>
      </w:r>
      <w:r w:rsidRPr="0087588A">
        <w:rPr>
          <w:spacing w:val="-2"/>
        </w:rPr>
        <w:t xml:space="preserve"> </w:t>
      </w:r>
      <w:r w:rsidRPr="0087588A">
        <w:t>can use</w:t>
      </w:r>
      <w:r w:rsidRPr="0087588A">
        <w:rPr>
          <w:spacing w:val="35"/>
        </w:rPr>
        <w:t xml:space="preserve"> </w:t>
      </w:r>
      <w:r w:rsidRPr="0087588A">
        <w:rPr>
          <w:spacing w:val="-1"/>
        </w:rPr>
        <w:t>alt-tab</w:t>
      </w:r>
      <w:r w:rsidRPr="0087588A">
        <w:rPr>
          <w:spacing w:val="-2"/>
        </w:rPr>
        <w:t xml:space="preserve"> </w:t>
      </w:r>
      <w:r w:rsidRPr="0087588A">
        <w:t xml:space="preserve">to </w:t>
      </w:r>
      <w:r w:rsidRPr="0087588A">
        <w:rPr>
          <w:spacing w:val="-1"/>
        </w:rPr>
        <w:t>move</w:t>
      </w:r>
      <w:r w:rsidRPr="0087588A">
        <w:t xml:space="preserve"> between</w:t>
      </w:r>
      <w:r w:rsidRPr="0087588A">
        <w:rPr>
          <w:spacing w:val="-2"/>
        </w:rPr>
        <w:t xml:space="preserve"> </w:t>
      </w:r>
      <w:r w:rsidRPr="0087588A">
        <w:t xml:space="preserve">screens </w:t>
      </w:r>
      <w:r w:rsidRPr="0087588A">
        <w:rPr>
          <w:spacing w:val="-1"/>
        </w:rPr>
        <w:t xml:space="preserve">that </w:t>
      </w:r>
      <w:r w:rsidRPr="0087588A">
        <w:t>are already</w:t>
      </w:r>
      <w:r w:rsidRPr="0087588A">
        <w:rPr>
          <w:spacing w:val="-2"/>
        </w:rPr>
        <w:t xml:space="preserve"> </w:t>
      </w:r>
      <w:r w:rsidRPr="0087588A">
        <w:t xml:space="preserve">up, or </w:t>
      </w:r>
      <w:r w:rsidRPr="0087588A">
        <w:rPr>
          <w:spacing w:val="-1"/>
        </w:rPr>
        <w:t>minimize</w:t>
      </w:r>
      <w:r w:rsidRPr="0087588A">
        <w:t xml:space="preserve"> each screen until you see the</w:t>
      </w:r>
      <w:r w:rsidRPr="0087588A">
        <w:rPr>
          <w:spacing w:val="31"/>
        </w:rPr>
        <w:t xml:space="preserve"> </w:t>
      </w:r>
      <w:r w:rsidRPr="0087588A">
        <w:t xml:space="preserve">hidden </w:t>
      </w:r>
      <w:r w:rsidRPr="0087588A">
        <w:rPr>
          <w:spacing w:val="-1"/>
        </w:rPr>
        <w:t>screen.</w:t>
      </w:r>
    </w:p>
    <w:p w:rsidR="00000E84" w:rsidRPr="0087588A" w:rsidRDefault="00000E84" w:rsidP="00ED6C94">
      <w:pPr>
        <w:spacing w:line="239" w:lineRule="auto"/>
        <w:ind w:left="720" w:right="115"/>
        <w:rPr>
          <w:b/>
          <w:bCs/>
          <w:color w:val="000080"/>
          <w:sz w:val="24"/>
        </w:rPr>
      </w:pPr>
      <w:r w:rsidRPr="0087588A">
        <w:rPr>
          <w:b/>
          <w:bCs/>
          <w:color w:val="000080"/>
          <w:sz w:val="24"/>
        </w:rPr>
        <w:t xml:space="preserve">Q: </w:t>
      </w:r>
      <w:r w:rsidRPr="0087588A">
        <w:rPr>
          <w:b/>
          <w:bCs/>
          <w:color w:val="000080"/>
          <w:spacing w:val="-1"/>
          <w:sz w:val="24"/>
        </w:rPr>
        <w:t>The</w:t>
      </w:r>
      <w:r w:rsidRPr="0087588A">
        <w:rPr>
          <w:b/>
          <w:bCs/>
          <w:color w:val="000080"/>
          <w:sz w:val="24"/>
        </w:rPr>
        <w:t xml:space="preserve"> </w:t>
      </w:r>
      <w:r w:rsidRPr="0087588A">
        <w:rPr>
          <w:b/>
          <w:bCs/>
          <w:color w:val="000080"/>
          <w:spacing w:val="-1"/>
          <w:sz w:val="24"/>
        </w:rPr>
        <w:t>“typing</w:t>
      </w:r>
      <w:r w:rsidRPr="0087588A">
        <w:rPr>
          <w:b/>
          <w:bCs/>
          <w:color w:val="000080"/>
          <w:sz w:val="24"/>
        </w:rPr>
        <w:t xml:space="preserve"> memory” </w:t>
      </w:r>
      <w:r w:rsidRPr="0087588A">
        <w:rPr>
          <w:b/>
          <w:bCs/>
          <w:color w:val="000080"/>
          <w:spacing w:val="-1"/>
          <w:sz w:val="24"/>
        </w:rPr>
        <w:t xml:space="preserve">feature </w:t>
      </w:r>
      <w:r w:rsidRPr="0087588A">
        <w:rPr>
          <w:b/>
          <w:bCs/>
          <w:color w:val="000080"/>
          <w:sz w:val="24"/>
        </w:rPr>
        <w:t>seems</w:t>
      </w:r>
      <w:r w:rsidRPr="0087588A">
        <w:rPr>
          <w:b/>
          <w:bCs/>
          <w:color w:val="000080"/>
          <w:spacing w:val="-1"/>
          <w:sz w:val="24"/>
        </w:rPr>
        <w:t xml:space="preserve"> </w:t>
      </w:r>
      <w:r w:rsidRPr="0087588A">
        <w:rPr>
          <w:b/>
          <w:bCs/>
          <w:color w:val="000080"/>
          <w:sz w:val="24"/>
        </w:rPr>
        <w:t>to have disappeared.</w:t>
      </w:r>
      <w:r w:rsidRPr="0087588A">
        <w:rPr>
          <w:b/>
          <w:bCs/>
          <w:color w:val="000080"/>
          <w:spacing w:val="60"/>
          <w:sz w:val="24"/>
        </w:rPr>
        <w:t xml:space="preserve"> </w:t>
      </w:r>
      <w:r w:rsidRPr="0087588A">
        <w:rPr>
          <w:b/>
          <w:bCs/>
          <w:color w:val="000080"/>
          <w:spacing w:val="-1"/>
          <w:sz w:val="24"/>
        </w:rPr>
        <w:t>Previously,</w:t>
      </w:r>
      <w:r w:rsidRPr="0087588A">
        <w:rPr>
          <w:b/>
          <w:bCs/>
          <w:color w:val="000080"/>
          <w:sz w:val="24"/>
        </w:rPr>
        <w:t xml:space="preserve"> </w:t>
      </w:r>
      <w:r w:rsidRPr="0087588A">
        <w:rPr>
          <w:b/>
          <w:bCs/>
          <w:color w:val="000080"/>
          <w:spacing w:val="-1"/>
          <w:sz w:val="24"/>
        </w:rPr>
        <w:t>when</w:t>
      </w:r>
      <w:r w:rsidRPr="0087588A">
        <w:rPr>
          <w:b/>
          <w:bCs/>
          <w:color w:val="000080"/>
          <w:sz w:val="24"/>
        </w:rPr>
        <w:t xml:space="preserve"> I typed in</w:t>
      </w:r>
      <w:r w:rsidRPr="0087588A">
        <w:rPr>
          <w:b/>
          <w:bCs/>
          <w:color w:val="000080"/>
          <w:spacing w:val="47"/>
          <w:sz w:val="24"/>
        </w:rPr>
        <w:t xml:space="preserve"> </w:t>
      </w:r>
      <w:r w:rsidRPr="0087588A">
        <w:rPr>
          <w:b/>
          <w:bCs/>
          <w:color w:val="000080"/>
          <w:sz w:val="24"/>
        </w:rPr>
        <w:t>something,</w:t>
      </w:r>
      <w:r w:rsidRPr="0087588A">
        <w:rPr>
          <w:b/>
          <w:bCs/>
          <w:color w:val="000080"/>
          <w:spacing w:val="-2"/>
          <w:sz w:val="24"/>
        </w:rPr>
        <w:t xml:space="preserve"> </w:t>
      </w:r>
      <w:r w:rsidRPr="0087588A">
        <w:rPr>
          <w:b/>
          <w:bCs/>
          <w:color w:val="000080"/>
          <w:spacing w:val="-1"/>
          <w:sz w:val="24"/>
        </w:rPr>
        <w:t>NUMI</w:t>
      </w:r>
      <w:r w:rsidRPr="0087588A">
        <w:rPr>
          <w:b/>
          <w:bCs/>
          <w:color w:val="000080"/>
          <w:spacing w:val="1"/>
          <w:sz w:val="24"/>
        </w:rPr>
        <w:t xml:space="preserve"> </w:t>
      </w:r>
      <w:r w:rsidRPr="0087588A">
        <w:rPr>
          <w:b/>
          <w:bCs/>
          <w:color w:val="000080"/>
          <w:spacing w:val="-1"/>
          <w:sz w:val="24"/>
        </w:rPr>
        <w:t>would</w:t>
      </w:r>
      <w:r w:rsidRPr="0087588A">
        <w:rPr>
          <w:b/>
          <w:bCs/>
          <w:color w:val="000080"/>
          <w:sz w:val="24"/>
        </w:rPr>
        <w:t xml:space="preserve"> often complete the</w:t>
      </w:r>
      <w:r w:rsidRPr="0087588A">
        <w:rPr>
          <w:b/>
          <w:bCs/>
          <w:color w:val="000080"/>
          <w:spacing w:val="-2"/>
          <w:sz w:val="24"/>
        </w:rPr>
        <w:t xml:space="preserve"> </w:t>
      </w:r>
      <w:r w:rsidRPr="0087588A">
        <w:rPr>
          <w:b/>
          <w:bCs/>
          <w:color w:val="000080"/>
          <w:sz w:val="24"/>
        </w:rPr>
        <w:t xml:space="preserve">text and save me </w:t>
      </w:r>
      <w:r w:rsidRPr="0087588A">
        <w:rPr>
          <w:b/>
          <w:bCs/>
          <w:color w:val="000080"/>
          <w:spacing w:val="-1"/>
          <w:sz w:val="24"/>
        </w:rPr>
        <w:t>from</w:t>
      </w:r>
      <w:r w:rsidRPr="0087588A">
        <w:rPr>
          <w:b/>
          <w:bCs/>
          <w:color w:val="000080"/>
          <w:sz w:val="24"/>
        </w:rPr>
        <w:t xml:space="preserve"> </w:t>
      </w:r>
      <w:r w:rsidRPr="0087588A">
        <w:rPr>
          <w:b/>
          <w:bCs/>
          <w:color w:val="000080"/>
          <w:spacing w:val="-1"/>
          <w:sz w:val="24"/>
        </w:rPr>
        <w:t>typing</w:t>
      </w:r>
      <w:r w:rsidRPr="0087588A">
        <w:rPr>
          <w:b/>
          <w:bCs/>
          <w:color w:val="000080"/>
          <w:sz w:val="24"/>
        </w:rPr>
        <w:t xml:space="preserve"> the </w:t>
      </w:r>
      <w:r w:rsidRPr="0087588A">
        <w:rPr>
          <w:b/>
          <w:bCs/>
          <w:color w:val="000080"/>
          <w:spacing w:val="-1"/>
          <w:sz w:val="24"/>
        </w:rPr>
        <w:t>whole</w:t>
      </w:r>
      <w:r w:rsidRPr="0087588A">
        <w:rPr>
          <w:b/>
          <w:bCs/>
          <w:color w:val="000080"/>
          <w:sz w:val="24"/>
        </w:rPr>
        <w:t xml:space="preserve"> thing.</w:t>
      </w:r>
    </w:p>
    <w:p w:rsidR="00000E84" w:rsidRPr="0087588A" w:rsidRDefault="00000E84" w:rsidP="00ED6C94">
      <w:pPr>
        <w:spacing w:line="239" w:lineRule="auto"/>
        <w:ind w:left="720" w:right="115"/>
        <w:rPr>
          <w:spacing w:val="-1"/>
          <w:sz w:val="24"/>
        </w:rPr>
      </w:pPr>
      <w:r w:rsidRPr="0087588A">
        <w:rPr>
          <w:sz w:val="24"/>
        </w:rPr>
        <w:t xml:space="preserve">A: This </w:t>
      </w:r>
      <w:r w:rsidRPr="0087588A">
        <w:rPr>
          <w:spacing w:val="-1"/>
          <w:sz w:val="24"/>
        </w:rPr>
        <w:t>happens</w:t>
      </w:r>
      <w:r w:rsidRPr="0087588A">
        <w:rPr>
          <w:sz w:val="24"/>
        </w:rPr>
        <w:t xml:space="preserve"> if </w:t>
      </w:r>
      <w:r w:rsidRPr="0087588A">
        <w:rPr>
          <w:spacing w:val="-1"/>
          <w:sz w:val="24"/>
        </w:rPr>
        <w:t>your</w:t>
      </w:r>
      <w:r w:rsidRPr="0087588A">
        <w:rPr>
          <w:sz w:val="24"/>
        </w:rPr>
        <w:t xml:space="preserve"> </w:t>
      </w:r>
      <w:r w:rsidRPr="0087588A">
        <w:rPr>
          <w:spacing w:val="-1"/>
          <w:sz w:val="24"/>
        </w:rPr>
        <w:t>web</w:t>
      </w:r>
      <w:r w:rsidRPr="0087588A">
        <w:rPr>
          <w:sz w:val="24"/>
        </w:rPr>
        <w:t xml:space="preserve"> browser is </w:t>
      </w:r>
      <w:r w:rsidRPr="0087588A">
        <w:rPr>
          <w:spacing w:val="-1"/>
          <w:sz w:val="24"/>
        </w:rPr>
        <w:t>upgraded</w:t>
      </w:r>
      <w:r w:rsidRPr="0087588A">
        <w:rPr>
          <w:sz w:val="24"/>
        </w:rPr>
        <w:t xml:space="preserve"> to a new version</w:t>
      </w:r>
      <w:r w:rsidR="00142944" w:rsidRPr="0087588A">
        <w:rPr>
          <w:sz w:val="24"/>
        </w:rPr>
        <w:t xml:space="preserve">. </w:t>
      </w:r>
      <w:r w:rsidRPr="0087588A">
        <w:rPr>
          <w:sz w:val="24"/>
        </w:rPr>
        <w:t>The</w:t>
      </w:r>
      <w:r w:rsidRPr="0087588A">
        <w:rPr>
          <w:spacing w:val="-2"/>
          <w:sz w:val="24"/>
        </w:rPr>
        <w:t xml:space="preserve"> </w:t>
      </w:r>
      <w:r w:rsidRPr="0087588A">
        <w:rPr>
          <w:sz w:val="24"/>
        </w:rPr>
        <w:t xml:space="preserve">auto-populate </w:t>
      </w:r>
      <w:r w:rsidRPr="0087588A">
        <w:rPr>
          <w:spacing w:val="-1"/>
          <w:sz w:val="24"/>
        </w:rPr>
        <w:t xml:space="preserve">feature </w:t>
      </w:r>
      <w:r w:rsidRPr="0087588A">
        <w:rPr>
          <w:sz w:val="24"/>
        </w:rPr>
        <w:t>is</w:t>
      </w:r>
      <w:r w:rsidRPr="0087588A">
        <w:rPr>
          <w:spacing w:val="41"/>
          <w:sz w:val="24"/>
        </w:rPr>
        <w:t xml:space="preserve"> </w:t>
      </w:r>
      <w:r w:rsidRPr="0087588A">
        <w:rPr>
          <w:sz w:val="24"/>
        </w:rPr>
        <w:t>wiped out when updates</w:t>
      </w:r>
      <w:r w:rsidRPr="0087588A">
        <w:rPr>
          <w:spacing w:val="-1"/>
          <w:sz w:val="24"/>
        </w:rPr>
        <w:t xml:space="preserve"> </w:t>
      </w:r>
      <w:r w:rsidRPr="0087588A">
        <w:rPr>
          <w:sz w:val="24"/>
        </w:rPr>
        <w:t>are applied, but will</w:t>
      </w:r>
      <w:r w:rsidRPr="0087588A">
        <w:rPr>
          <w:spacing w:val="-1"/>
          <w:sz w:val="24"/>
        </w:rPr>
        <w:t xml:space="preserve"> return</w:t>
      </w:r>
      <w:r w:rsidRPr="0087588A">
        <w:rPr>
          <w:sz w:val="24"/>
        </w:rPr>
        <w:t xml:space="preserve"> gradually</w:t>
      </w:r>
      <w:r w:rsidRPr="0087588A">
        <w:rPr>
          <w:spacing w:val="-1"/>
          <w:sz w:val="24"/>
        </w:rPr>
        <w:t xml:space="preserve"> </w:t>
      </w:r>
      <w:r w:rsidRPr="0087588A">
        <w:rPr>
          <w:sz w:val="24"/>
        </w:rPr>
        <w:t xml:space="preserve">as you use the browser </w:t>
      </w:r>
      <w:r w:rsidRPr="0087588A">
        <w:rPr>
          <w:spacing w:val="-1"/>
          <w:sz w:val="24"/>
        </w:rPr>
        <w:t>and</w:t>
      </w:r>
      <w:r w:rsidRPr="0087588A">
        <w:rPr>
          <w:sz w:val="24"/>
        </w:rPr>
        <w:t xml:space="preserve"> </w:t>
      </w:r>
      <w:r w:rsidR="0074595D" w:rsidRPr="0087588A">
        <w:rPr>
          <w:spacing w:val="-1"/>
          <w:sz w:val="24"/>
        </w:rPr>
        <w:t xml:space="preserve">NUMI </w:t>
      </w:r>
      <w:r w:rsidRPr="0087588A">
        <w:rPr>
          <w:sz w:val="24"/>
        </w:rPr>
        <w:t xml:space="preserve">(If </w:t>
      </w:r>
      <w:r w:rsidRPr="0087588A">
        <w:rPr>
          <w:spacing w:val="-1"/>
          <w:sz w:val="24"/>
        </w:rPr>
        <w:t>your</w:t>
      </w:r>
      <w:r w:rsidRPr="0087588A">
        <w:rPr>
          <w:sz w:val="24"/>
        </w:rPr>
        <w:t xml:space="preserve"> </w:t>
      </w:r>
      <w:r w:rsidRPr="0087588A">
        <w:rPr>
          <w:spacing w:val="-1"/>
          <w:sz w:val="24"/>
        </w:rPr>
        <w:t>local</w:t>
      </w:r>
      <w:r w:rsidRPr="0087588A">
        <w:rPr>
          <w:sz w:val="24"/>
        </w:rPr>
        <w:t xml:space="preserve"> IRM </w:t>
      </w:r>
      <w:r w:rsidRPr="0087588A">
        <w:rPr>
          <w:spacing w:val="-1"/>
          <w:sz w:val="24"/>
        </w:rPr>
        <w:t>policy</w:t>
      </w:r>
      <w:r w:rsidRPr="0087588A">
        <w:rPr>
          <w:sz w:val="24"/>
        </w:rPr>
        <w:t xml:space="preserve"> </w:t>
      </w:r>
      <w:r w:rsidRPr="0087588A">
        <w:rPr>
          <w:spacing w:val="-1"/>
          <w:sz w:val="24"/>
        </w:rPr>
        <w:t>controls</w:t>
      </w:r>
      <w:r w:rsidRPr="0087588A">
        <w:rPr>
          <w:sz w:val="24"/>
        </w:rPr>
        <w:t xml:space="preserve"> </w:t>
      </w:r>
      <w:r w:rsidRPr="0087588A">
        <w:rPr>
          <w:spacing w:val="-1"/>
          <w:sz w:val="24"/>
        </w:rPr>
        <w:t>the</w:t>
      </w:r>
      <w:r w:rsidRPr="0087588A">
        <w:rPr>
          <w:sz w:val="24"/>
        </w:rPr>
        <w:t xml:space="preserve"> browser’s</w:t>
      </w:r>
      <w:r w:rsidRPr="0087588A">
        <w:rPr>
          <w:spacing w:val="-2"/>
          <w:sz w:val="24"/>
        </w:rPr>
        <w:t xml:space="preserve"> </w:t>
      </w:r>
      <w:r w:rsidRPr="0087588A">
        <w:rPr>
          <w:sz w:val="24"/>
        </w:rPr>
        <w:t xml:space="preserve">auto-complete </w:t>
      </w:r>
      <w:r w:rsidRPr="0087588A">
        <w:rPr>
          <w:spacing w:val="-1"/>
          <w:sz w:val="24"/>
        </w:rPr>
        <w:t>function, this</w:t>
      </w:r>
      <w:r w:rsidRPr="0087588A">
        <w:rPr>
          <w:sz w:val="24"/>
        </w:rPr>
        <w:t xml:space="preserve"> </w:t>
      </w:r>
      <w:r w:rsidRPr="0087588A">
        <w:rPr>
          <w:spacing w:val="-1"/>
          <w:sz w:val="24"/>
        </w:rPr>
        <w:t>may</w:t>
      </w:r>
      <w:r w:rsidRPr="0087588A">
        <w:rPr>
          <w:sz w:val="24"/>
        </w:rPr>
        <w:t xml:space="preserve"> never be</w:t>
      </w:r>
      <w:r w:rsidRPr="0087588A">
        <w:rPr>
          <w:spacing w:val="61"/>
          <w:sz w:val="24"/>
        </w:rPr>
        <w:t xml:space="preserve"> </w:t>
      </w:r>
      <w:r w:rsidRPr="0087588A">
        <w:rPr>
          <w:spacing w:val="-1"/>
          <w:sz w:val="24"/>
        </w:rPr>
        <w:t>available).</w:t>
      </w:r>
    </w:p>
    <w:p w:rsidR="0030659B" w:rsidRPr="0087588A" w:rsidRDefault="0030659B" w:rsidP="00ED6C94">
      <w:pPr>
        <w:spacing w:line="239" w:lineRule="auto"/>
        <w:ind w:left="720" w:right="115"/>
        <w:rPr>
          <w:sz w:val="24"/>
        </w:rPr>
      </w:pPr>
    </w:p>
    <w:p w:rsidR="00000E84" w:rsidRPr="0087588A" w:rsidRDefault="00000E84" w:rsidP="00ED6C94">
      <w:pPr>
        <w:ind w:left="720"/>
        <w:rPr>
          <w:b/>
          <w:i/>
          <w:sz w:val="28"/>
          <w:szCs w:val="28"/>
        </w:rPr>
      </w:pPr>
      <w:r w:rsidRPr="0087588A">
        <w:rPr>
          <w:b/>
          <w:i/>
          <w:sz w:val="28"/>
          <w:szCs w:val="28"/>
        </w:rPr>
        <w:t>Working with Patient / Attending Information:</w:t>
      </w:r>
    </w:p>
    <w:p w:rsidR="00000E84" w:rsidRPr="0087588A" w:rsidRDefault="00000E84" w:rsidP="00ED6C94">
      <w:pPr>
        <w:ind w:left="720"/>
        <w:rPr>
          <w:b/>
          <w:bCs/>
          <w:i/>
          <w:sz w:val="24"/>
        </w:rPr>
      </w:pPr>
    </w:p>
    <w:p w:rsidR="00000E84" w:rsidRPr="0087588A" w:rsidRDefault="00000E84" w:rsidP="00ED6C94">
      <w:pPr>
        <w:ind w:left="720" w:right="167"/>
        <w:rPr>
          <w:b/>
          <w:bCs/>
          <w:color w:val="000080"/>
          <w:spacing w:val="-1"/>
          <w:sz w:val="24"/>
        </w:rPr>
      </w:pPr>
      <w:r w:rsidRPr="0087588A">
        <w:rPr>
          <w:b/>
          <w:bCs/>
          <w:color w:val="000080"/>
          <w:sz w:val="24"/>
        </w:rPr>
        <w:t>Q: I</w:t>
      </w:r>
      <w:r w:rsidRPr="0087588A">
        <w:rPr>
          <w:b/>
          <w:bCs/>
          <w:color w:val="000080"/>
          <w:spacing w:val="-1"/>
          <w:sz w:val="24"/>
        </w:rPr>
        <w:t xml:space="preserve"> </w:t>
      </w:r>
      <w:r w:rsidRPr="0087588A">
        <w:rPr>
          <w:b/>
          <w:bCs/>
          <w:color w:val="000080"/>
          <w:sz w:val="24"/>
        </w:rPr>
        <w:t>know</w:t>
      </w:r>
      <w:r w:rsidRPr="0087588A">
        <w:rPr>
          <w:b/>
          <w:bCs/>
          <w:color w:val="000080"/>
          <w:spacing w:val="-2"/>
          <w:sz w:val="24"/>
        </w:rPr>
        <w:t xml:space="preserve"> </w:t>
      </w:r>
      <w:r w:rsidRPr="0087588A">
        <w:rPr>
          <w:b/>
          <w:bCs/>
          <w:color w:val="000080"/>
          <w:sz w:val="24"/>
        </w:rPr>
        <w:t xml:space="preserve">a patient has </w:t>
      </w:r>
      <w:r w:rsidRPr="0087588A">
        <w:rPr>
          <w:b/>
          <w:bCs/>
          <w:color w:val="000080"/>
          <w:spacing w:val="-1"/>
          <w:sz w:val="24"/>
        </w:rPr>
        <w:t>been</w:t>
      </w:r>
      <w:r w:rsidRPr="0087588A">
        <w:rPr>
          <w:b/>
          <w:bCs/>
          <w:color w:val="000080"/>
          <w:sz w:val="24"/>
        </w:rPr>
        <w:t xml:space="preserve"> admitted to the </w:t>
      </w:r>
      <w:r w:rsidRPr="0087588A">
        <w:rPr>
          <w:b/>
          <w:bCs/>
          <w:color w:val="000080"/>
          <w:spacing w:val="-1"/>
          <w:sz w:val="24"/>
        </w:rPr>
        <w:t>hospital</w:t>
      </w:r>
      <w:r w:rsidRPr="0087588A">
        <w:rPr>
          <w:b/>
          <w:bCs/>
          <w:color w:val="000080"/>
          <w:sz w:val="24"/>
        </w:rPr>
        <w:t xml:space="preserve"> and</w:t>
      </w:r>
      <w:r w:rsidRPr="0087588A">
        <w:rPr>
          <w:b/>
          <w:bCs/>
          <w:color w:val="000080"/>
          <w:spacing w:val="-2"/>
          <w:sz w:val="24"/>
        </w:rPr>
        <w:t xml:space="preserve"> </w:t>
      </w:r>
      <w:r w:rsidRPr="0087588A">
        <w:rPr>
          <w:b/>
          <w:bCs/>
          <w:color w:val="000080"/>
          <w:sz w:val="24"/>
        </w:rPr>
        <w:t>they are in</w:t>
      </w:r>
      <w:r w:rsidRPr="0087588A">
        <w:rPr>
          <w:b/>
          <w:bCs/>
          <w:color w:val="000080"/>
          <w:spacing w:val="-2"/>
          <w:sz w:val="24"/>
        </w:rPr>
        <w:t xml:space="preserve"> </w:t>
      </w:r>
      <w:r w:rsidRPr="0087588A">
        <w:rPr>
          <w:b/>
          <w:bCs/>
          <w:color w:val="000080"/>
          <w:sz w:val="24"/>
        </w:rPr>
        <w:t xml:space="preserve">VistA, </w:t>
      </w:r>
      <w:r w:rsidRPr="0087588A">
        <w:rPr>
          <w:b/>
          <w:bCs/>
          <w:color w:val="000080"/>
          <w:spacing w:val="-1"/>
          <w:sz w:val="24"/>
        </w:rPr>
        <w:t>but</w:t>
      </w:r>
      <w:r w:rsidRPr="0087588A">
        <w:rPr>
          <w:b/>
          <w:bCs/>
          <w:color w:val="000080"/>
          <w:sz w:val="24"/>
        </w:rPr>
        <w:t xml:space="preserve"> I do</w:t>
      </w:r>
      <w:r w:rsidR="004A730A" w:rsidRPr="0087588A">
        <w:rPr>
          <w:b/>
          <w:bCs/>
          <w:color w:val="000080"/>
          <w:sz w:val="24"/>
        </w:rPr>
        <w:t xml:space="preserve"> not</w:t>
      </w:r>
      <w:r w:rsidRPr="0087588A">
        <w:rPr>
          <w:b/>
          <w:bCs/>
          <w:color w:val="000080"/>
          <w:sz w:val="24"/>
        </w:rPr>
        <w:t xml:space="preserve"> see</w:t>
      </w:r>
      <w:r w:rsidRPr="0087588A">
        <w:rPr>
          <w:b/>
          <w:bCs/>
          <w:color w:val="000080"/>
          <w:spacing w:val="23"/>
          <w:sz w:val="24"/>
        </w:rPr>
        <w:t xml:space="preserve"> </w:t>
      </w:r>
      <w:r w:rsidRPr="0087588A">
        <w:rPr>
          <w:b/>
          <w:bCs/>
          <w:color w:val="000080"/>
          <w:sz w:val="24"/>
        </w:rPr>
        <w:t xml:space="preserve">them </w:t>
      </w:r>
      <w:r w:rsidRPr="0087588A">
        <w:rPr>
          <w:b/>
          <w:bCs/>
          <w:color w:val="000080"/>
          <w:spacing w:val="-1"/>
          <w:sz w:val="24"/>
        </w:rPr>
        <w:t>listed</w:t>
      </w:r>
      <w:r w:rsidRPr="0087588A">
        <w:rPr>
          <w:b/>
          <w:bCs/>
          <w:color w:val="000080"/>
          <w:spacing w:val="-2"/>
          <w:sz w:val="24"/>
        </w:rPr>
        <w:t xml:space="preserve"> </w:t>
      </w:r>
      <w:r w:rsidRPr="0087588A">
        <w:rPr>
          <w:b/>
          <w:bCs/>
          <w:color w:val="000080"/>
          <w:sz w:val="24"/>
        </w:rPr>
        <w:t>on the</w:t>
      </w:r>
      <w:r w:rsidRPr="0087588A">
        <w:rPr>
          <w:b/>
          <w:bCs/>
          <w:color w:val="000080"/>
          <w:spacing w:val="1"/>
          <w:sz w:val="24"/>
        </w:rPr>
        <w:t xml:space="preserve"> </w:t>
      </w:r>
      <w:r w:rsidRPr="0087588A">
        <w:rPr>
          <w:b/>
          <w:bCs/>
          <w:color w:val="000080"/>
          <w:spacing w:val="-1"/>
          <w:sz w:val="24"/>
        </w:rPr>
        <w:t>Patient</w:t>
      </w:r>
      <w:r w:rsidRPr="0087588A">
        <w:rPr>
          <w:b/>
          <w:bCs/>
          <w:color w:val="000080"/>
          <w:sz w:val="24"/>
        </w:rPr>
        <w:t xml:space="preserve"> </w:t>
      </w:r>
      <w:r w:rsidRPr="0087588A">
        <w:rPr>
          <w:b/>
          <w:bCs/>
          <w:color w:val="000080"/>
          <w:spacing w:val="-1"/>
          <w:sz w:val="24"/>
        </w:rPr>
        <w:t>Selection/Worklist</w:t>
      </w:r>
      <w:r w:rsidRPr="0087588A">
        <w:rPr>
          <w:b/>
          <w:bCs/>
          <w:color w:val="000080"/>
          <w:sz w:val="24"/>
        </w:rPr>
        <w:t xml:space="preserve"> in</w:t>
      </w:r>
      <w:r w:rsidRPr="0087588A">
        <w:rPr>
          <w:b/>
          <w:bCs/>
          <w:color w:val="000080"/>
          <w:spacing w:val="-1"/>
          <w:sz w:val="24"/>
        </w:rPr>
        <w:t xml:space="preserve"> NUMI.</w:t>
      </w:r>
      <w:r w:rsidRPr="0087588A">
        <w:rPr>
          <w:b/>
          <w:bCs/>
          <w:color w:val="000080"/>
          <w:sz w:val="24"/>
        </w:rPr>
        <w:t xml:space="preserve"> How</w:t>
      </w:r>
      <w:r w:rsidRPr="0087588A">
        <w:rPr>
          <w:b/>
          <w:bCs/>
          <w:color w:val="000080"/>
          <w:spacing w:val="-2"/>
          <w:sz w:val="24"/>
        </w:rPr>
        <w:t xml:space="preserve"> </w:t>
      </w:r>
      <w:r w:rsidRPr="0087588A">
        <w:rPr>
          <w:b/>
          <w:bCs/>
          <w:color w:val="000080"/>
          <w:sz w:val="24"/>
        </w:rPr>
        <w:t>can I get them</w:t>
      </w:r>
      <w:r w:rsidRPr="0087588A">
        <w:rPr>
          <w:b/>
          <w:bCs/>
          <w:color w:val="000080"/>
          <w:spacing w:val="-1"/>
          <w:sz w:val="24"/>
        </w:rPr>
        <w:t xml:space="preserve"> </w:t>
      </w:r>
      <w:r w:rsidRPr="0087588A">
        <w:rPr>
          <w:b/>
          <w:bCs/>
          <w:color w:val="000080"/>
          <w:sz w:val="24"/>
        </w:rPr>
        <w:t>to</w:t>
      </w:r>
      <w:r w:rsidRPr="0087588A">
        <w:rPr>
          <w:b/>
          <w:bCs/>
          <w:color w:val="000080"/>
          <w:spacing w:val="1"/>
          <w:sz w:val="24"/>
        </w:rPr>
        <w:t xml:space="preserve"> </w:t>
      </w:r>
      <w:r w:rsidRPr="0087588A">
        <w:rPr>
          <w:b/>
          <w:bCs/>
          <w:color w:val="000080"/>
          <w:spacing w:val="-1"/>
          <w:sz w:val="24"/>
        </w:rPr>
        <w:t>display?</w:t>
      </w:r>
    </w:p>
    <w:p w:rsidR="00000E84" w:rsidRPr="0087588A" w:rsidRDefault="00000E84" w:rsidP="00ED6C94">
      <w:pPr>
        <w:ind w:left="820" w:right="167"/>
        <w:rPr>
          <w:sz w:val="24"/>
        </w:rPr>
      </w:pPr>
    </w:p>
    <w:p w:rsidR="00000E84" w:rsidRPr="0087588A" w:rsidRDefault="00000E84" w:rsidP="0060466D">
      <w:pPr>
        <w:pStyle w:val="BodyText"/>
        <w:ind w:left="720" w:right="167"/>
        <w:rPr>
          <w:spacing w:val="-1"/>
        </w:rPr>
      </w:pPr>
      <w:r w:rsidRPr="0087588A">
        <w:lastRenderedPageBreak/>
        <w:t xml:space="preserve">A: You can </w:t>
      </w:r>
      <w:r w:rsidRPr="0087588A">
        <w:rPr>
          <w:spacing w:val="-1"/>
        </w:rPr>
        <w:t>manually</w:t>
      </w:r>
      <w:r w:rsidRPr="0087588A">
        <w:t xml:space="preserve"> synchronize </w:t>
      </w:r>
      <w:r w:rsidRPr="0087588A">
        <w:rPr>
          <w:spacing w:val="-1"/>
        </w:rPr>
        <w:t>NUMI</w:t>
      </w:r>
      <w:r w:rsidRPr="0087588A">
        <w:t xml:space="preserve"> with what is</w:t>
      </w:r>
      <w:r w:rsidRPr="0087588A">
        <w:rPr>
          <w:spacing w:val="-1"/>
        </w:rPr>
        <w:t xml:space="preserve"> </w:t>
      </w:r>
      <w:r w:rsidRPr="0087588A">
        <w:t xml:space="preserve">in </w:t>
      </w:r>
      <w:r w:rsidRPr="0087588A">
        <w:rPr>
          <w:spacing w:val="-1"/>
        </w:rPr>
        <w:t>VistA.</w:t>
      </w:r>
      <w:r w:rsidRPr="0087588A">
        <w:t xml:space="preserve"> Select</w:t>
      </w:r>
      <w:r w:rsidRPr="0087588A">
        <w:rPr>
          <w:spacing w:val="2"/>
        </w:rPr>
        <w:t xml:space="preserve"> </w:t>
      </w:r>
      <w:r w:rsidRPr="0087588A">
        <w:rPr>
          <w:spacing w:val="-1"/>
        </w:rPr>
        <w:t>Manual</w:t>
      </w:r>
      <w:r w:rsidRPr="0087588A">
        <w:t xml:space="preserve"> </w:t>
      </w:r>
      <w:r w:rsidRPr="0087588A">
        <w:rPr>
          <w:spacing w:val="-1"/>
        </w:rPr>
        <w:t>VistA</w:t>
      </w:r>
      <w:r w:rsidRPr="0087588A">
        <w:rPr>
          <w:spacing w:val="45"/>
        </w:rPr>
        <w:t xml:space="preserve"> </w:t>
      </w:r>
      <w:r w:rsidRPr="0087588A">
        <w:t>Synchronization from</w:t>
      </w:r>
      <w:r w:rsidRPr="0087588A">
        <w:rPr>
          <w:spacing w:val="-3"/>
        </w:rPr>
        <w:t xml:space="preserve"> </w:t>
      </w:r>
      <w:r w:rsidRPr="0087588A">
        <w:t xml:space="preserve">the Tools </w:t>
      </w:r>
      <w:r w:rsidRPr="0087588A">
        <w:rPr>
          <w:spacing w:val="-1"/>
        </w:rPr>
        <w:t>Menu.</w:t>
      </w:r>
      <w:r w:rsidRPr="0087588A">
        <w:t xml:space="preserve"> Choose the desired </w:t>
      </w:r>
      <w:r w:rsidRPr="0087588A">
        <w:rPr>
          <w:spacing w:val="-1"/>
        </w:rPr>
        <w:t>search</w:t>
      </w:r>
      <w:r w:rsidRPr="0087588A">
        <w:t xml:space="preserve"> options</w:t>
      </w:r>
      <w:r w:rsidRPr="0087588A">
        <w:rPr>
          <w:spacing w:val="-2"/>
        </w:rPr>
        <w:t xml:space="preserve"> </w:t>
      </w:r>
      <w:r w:rsidRPr="0087588A">
        <w:t>and click the</w:t>
      </w:r>
      <w:r w:rsidRPr="0087588A">
        <w:rPr>
          <w:spacing w:val="-1"/>
        </w:rPr>
        <w:t xml:space="preserve"> </w:t>
      </w:r>
      <w:r w:rsidRPr="0087588A">
        <w:t>Find</w:t>
      </w:r>
      <w:r w:rsidRPr="0087588A">
        <w:rPr>
          <w:spacing w:val="29"/>
        </w:rPr>
        <w:t xml:space="preserve"> </w:t>
      </w:r>
      <w:r w:rsidRPr="0087588A">
        <w:t xml:space="preserve">Stays in </w:t>
      </w:r>
      <w:r w:rsidRPr="0087588A">
        <w:rPr>
          <w:spacing w:val="-1"/>
        </w:rPr>
        <w:t>VistA</w:t>
      </w:r>
      <w:r w:rsidRPr="0087588A">
        <w:t xml:space="preserve"> button. When the results </w:t>
      </w:r>
      <w:r w:rsidRPr="0087588A">
        <w:rPr>
          <w:spacing w:val="-1"/>
        </w:rPr>
        <w:t>display,</w:t>
      </w:r>
      <w:r w:rsidRPr="0087588A">
        <w:t xml:space="preserve"> </w:t>
      </w:r>
      <w:r w:rsidRPr="0087588A">
        <w:rPr>
          <w:spacing w:val="-1"/>
        </w:rPr>
        <w:t>click</w:t>
      </w:r>
      <w:r w:rsidRPr="0087588A">
        <w:t xml:space="preserve"> the</w:t>
      </w:r>
      <w:r w:rsidRPr="0087588A">
        <w:rPr>
          <w:spacing w:val="-1"/>
        </w:rPr>
        <w:t xml:space="preserve"> </w:t>
      </w:r>
      <w:r w:rsidRPr="0087588A">
        <w:t>checkboxes beside</w:t>
      </w:r>
      <w:r w:rsidRPr="0087588A">
        <w:rPr>
          <w:spacing w:val="1"/>
        </w:rPr>
        <w:t xml:space="preserve"> </w:t>
      </w:r>
      <w:r w:rsidRPr="0087588A">
        <w:t xml:space="preserve">the </w:t>
      </w:r>
      <w:r w:rsidRPr="0087588A">
        <w:rPr>
          <w:spacing w:val="-1"/>
        </w:rPr>
        <w:t xml:space="preserve">stays </w:t>
      </w:r>
      <w:r w:rsidRPr="0087588A">
        <w:t>you wish</w:t>
      </w:r>
      <w:r w:rsidRPr="0087588A">
        <w:rPr>
          <w:spacing w:val="35"/>
        </w:rPr>
        <w:t xml:space="preserve"> </w:t>
      </w:r>
      <w:r w:rsidRPr="0087588A">
        <w:t xml:space="preserve">to </w:t>
      </w:r>
      <w:r w:rsidRPr="0087588A">
        <w:rPr>
          <w:spacing w:val="-1"/>
        </w:rPr>
        <w:t>synchronize</w:t>
      </w:r>
      <w:r w:rsidRPr="0087588A">
        <w:t xml:space="preserve"> and </w:t>
      </w:r>
      <w:r w:rsidRPr="0087588A">
        <w:rPr>
          <w:spacing w:val="-1"/>
        </w:rPr>
        <w:t>select</w:t>
      </w:r>
      <w:r w:rsidRPr="0087588A">
        <w:t xml:space="preserve"> the Synchronize </w:t>
      </w:r>
      <w:r w:rsidRPr="0087588A">
        <w:rPr>
          <w:spacing w:val="-1"/>
        </w:rPr>
        <w:t>Stays</w:t>
      </w:r>
      <w:r w:rsidRPr="0087588A">
        <w:t xml:space="preserve"> </w:t>
      </w:r>
      <w:r w:rsidRPr="0087588A">
        <w:rPr>
          <w:spacing w:val="-1"/>
        </w:rPr>
        <w:t>button.</w:t>
      </w:r>
      <w:r w:rsidRPr="0087588A">
        <w:t xml:space="preserve"> </w:t>
      </w:r>
      <w:r w:rsidRPr="0087588A">
        <w:rPr>
          <w:spacing w:val="-1"/>
        </w:rPr>
        <w:t>NUMI</w:t>
      </w:r>
      <w:r w:rsidRPr="0087588A">
        <w:t xml:space="preserve"> will now </w:t>
      </w:r>
      <w:r w:rsidRPr="0087588A">
        <w:rPr>
          <w:spacing w:val="-1"/>
        </w:rPr>
        <w:t>show</w:t>
      </w:r>
      <w:r w:rsidRPr="0087588A">
        <w:t xml:space="preserve"> </w:t>
      </w:r>
      <w:r w:rsidRPr="0087588A">
        <w:rPr>
          <w:spacing w:val="-1"/>
        </w:rPr>
        <w:t>what</w:t>
      </w:r>
      <w:r w:rsidR="0074595D" w:rsidRPr="0087588A">
        <w:t xml:space="preserve"> is in VistA </w:t>
      </w:r>
      <w:r w:rsidRPr="0087588A">
        <w:rPr>
          <w:i/>
        </w:rPr>
        <w:t xml:space="preserve">(See Chapter 11 in the </w:t>
      </w:r>
      <w:r w:rsidRPr="0087588A">
        <w:rPr>
          <w:i/>
          <w:spacing w:val="-1"/>
        </w:rPr>
        <w:t>User</w:t>
      </w:r>
      <w:r w:rsidRPr="0087588A">
        <w:rPr>
          <w:i/>
        </w:rPr>
        <w:t xml:space="preserve"> Guide </w:t>
      </w:r>
      <w:r w:rsidRPr="0087588A">
        <w:rPr>
          <w:i/>
          <w:spacing w:val="-1"/>
        </w:rPr>
        <w:t>for</w:t>
      </w:r>
      <w:r w:rsidRPr="0087588A">
        <w:rPr>
          <w:i/>
        </w:rPr>
        <w:t xml:space="preserve"> more </w:t>
      </w:r>
      <w:r w:rsidRPr="0087588A">
        <w:rPr>
          <w:i/>
          <w:spacing w:val="-1"/>
        </w:rPr>
        <w:t>information</w:t>
      </w:r>
      <w:r w:rsidRPr="0087588A">
        <w:rPr>
          <w:i/>
        </w:rPr>
        <w:t xml:space="preserve"> about using the</w:t>
      </w:r>
      <w:r w:rsidRPr="0087588A">
        <w:rPr>
          <w:i/>
          <w:spacing w:val="-1"/>
        </w:rPr>
        <w:t xml:space="preserve"> </w:t>
      </w:r>
      <w:r w:rsidRPr="0087588A">
        <w:rPr>
          <w:i/>
        </w:rPr>
        <w:t xml:space="preserve">Manual </w:t>
      </w:r>
      <w:r w:rsidRPr="0087588A">
        <w:rPr>
          <w:i/>
          <w:spacing w:val="-1"/>
        </w:rPr>
        <w:t>VistA</w:t>
      </w:r>
      <w:r w:rsidRPr="0087588A">
        <w:rPr>
          <w:i/>
          <w:spacing w:val="35"/>
        </w:rPr>
        <w:t xml:space="preserve"> </w:t>
      </w:r>
      <w:r w:rsidRPr="0087588A">
        <w:rPr>
          <w:i/>
          <w:spacing w:val="-1"/>
        </w:rPr>
        <w:t>Synchronization</w:t>
      </w:r>
      <w:r w:rsidRPr="0087588A">
        <w:rPr>
          <w:i/>
        </w:rPr>
        <w:t xml:space="preserve"> </w:t>
      </w:r>
      <w:r w:rsidRPr="0087588A">
        <w:rPr>
          <w:i/>
          <w:spacing w:val="-1"/>
        </w:rPr>
        <w:t>option)</w:t>
      </w:r>
      <w:r w:rsidRPr="0087588A">
        <w:rPr>
          <w:spacing w:val="-1"/>
        </w:rPr>
        <w:t>.</w:t>
      </w:r>
    </w:p>
    <w:p w:rsidR="00000E84" w:rsidRPr="0087588A" w:rsidRDefault="00000E84" w:rsidP="00F02471">
      <w:pPr>
        <w:ind w:left="720" w:right="167"/>
        <w:rPr>
          <w:b/>
          <w:bCs/>
          <w:color w:val="000080"/>
          <w:sz w:val="24"/>
        </w:rPr>
      </w:pPr>
      <w:r w:rsidRPr="0087588A">
        <w:rPr>
          <w:b/>
          <w:bCs/>
          <w:color w:val="000080"/>
          <w:sz w:val="24"/>
        </w:rPr>
        <w:t>Q: I have a patient on the list whose listed Attending Physician is different than the actual Attending. Is this supposed to be so?</w:t>
      </w:r>
    </w:p>
    <w:p w:rsidR="00000E84" w:rsidRPr="0087588A" w:rsidRDefault="00000E84" w:rsidP="00ED6C94">
      <w:pPr>
        <w:ind w:left="720" w:right="443"/>
        <w:rPr>
          <w:spacing w:val="-1"/>
          <w:sz w:val="24"/>
        </w:rPr>
      </w:pPr>
      <w:r w:rsidRPr="0087588A">
        <w:rPr>
          <w:sz w:val="24"/>
        </w:rPr>
        <w:t xml:space="preserve">A: </w:t>
      </w:r>
      <w:r w:rsidRPr="0087588A">
        <w:rPr>
          <w:spacing w:val="-1"/>
          <w:sz w:val="24"/>
        </w:rPr>
        <w:t>When</w:t>
      </w:r>
      <w:r w:rsidRPr="0087588A">
        <w:rPr>
          <w:sz w:val="24"/>
        </w:rPr>
        <w:t xml:space="preserve"> that happens,</w:t>
      </w:r>
      <w:r w:rsidRPr="0087588A">
        <w:rPr>
          <w:spacing w:val="-1"/>
          <w:sz w:val="24"/>
        </w:rPr>
        <w:t xml:space="preserve"> </w:t>
      </w:r>
      <w:r w:rsidRPr="0087588A">
        <w:rPr>
          <w:sz w:val="24"/>
        </w:rPr>
        <w:t>it</w:t>
      </w:r>
      <w:r w:rsidRPr="0087588A">
        <w:rPr>
          <w:spacing w:val="-1"/>
          <w:sz w:val="24"/>
        </w:rPr>
        <w:t xml:space="preserve"> </w:t>
      </w:r>
      <w:r w:rsidRPr="0087588A">
        <w:rPr>
          <w:sz w:val="24"/>
        </w:rPr>
        <w:t xml:space="preserve">is because </w:t>
      </w:r>
      <w:r w:rsidRPr="0087588A">
        <w:rPr>
          <w:spacing w:val="-1"/>
          <w:sz w:val="24"/>
        </w:rPr>
        <w:t xml:space="preserve">it </w:t>
      </w:r>
      <w:r w:rsidRPr="0087588A">
        <w:rPr>
          <w:sz w:val="24"/>
        </w:rPr>
        <w:t>was entered</w:t>
      </w:r>
      <w:r w:rsidRPr="0087588A">
        <w:rPr>
          <w:spacing w:val="-2"/>
          <w:sz w:val="24"/>
        </w:rPr>
        <w:t xml:space="preserve"> </w:t>
      </w:r>
      <w:r w:rsidRPr="0087588A">
        <w:rPr>
          <w:spacing w:val="-1"/>
          <w:sz w:val="24"/>
        </w:rPr>
        <w:t>inaccurately</w:t>
      </w:r>
      <w:r w:rsidRPr="0087588A">
        <w:rPr>
          <w:sz w:val="24"/>
        </w:rPr>
        <w:t xml:space="preserve"> on the </w:t>
      </w:r>
      <w:r w:rsidRPr="0087588A">
        <w:rPr>
          <w:spacing w:val="-1"/>
          <w:sz w:val="24"/>
        </w:rPr>
        <w:t xml:space="preserve">unit </w:t>
      </w:r>
      <w:r w:rsidRPr="0087588A">
        <w:rPr>
          <w:sz w:val="24"/>
        </w:rPr>
        <w:t xml:space="preserve">or in </w:t>
      </w:r>
      <w:r w:rsidRPr="0087588A">
        <w:rPr>
          <w:spacing w:val="-1"/>
          <w:sz w:val="24"/>
        </w:rPr>
        <w:t>Admissions.</w:t>
      </w:r>
      <w:r w:rsidRPr="0087588A">
        <w:rPr>
          <w:spacing w:val="47"/>
          <w:sz w:val="24"/>
        </w:rPr>
        <w:t xml:space="preserve"> </w:t>
      </w:r>
      <w:r w:rsidRPr="0087588A">
        <w:rPr>
          <w:spacing w:val="-1"/>
          <w:sz w:val="24"/>
        </w:rPr>
        <w:t>When</w:t>
      </w:r>
      <w:r w:rsidRPr="0087588A">
        <w:rPr>
          <w:sz w:val="24"/>
        </w:rPr>
        <w:t xml:space="preserve"> you put in your</w:t>
      </w:r>
      <w:r w:rsidRPr="0087588A">
        <w:rPr>
          <w:spacing w:val="-1"/>
          <w:sz w:val="24"/>
        </w:rPr>
        <w:t xml:space="preserve"> </w:t>
      </w:r>
      <w:r w:rsidRPr="0087588A">
        <w:rPr>
          <w:sz w:val="24"/>
        </w:rPr>
        <w:t xml:space="preserve">review, you </w:t>
      </w:r>
      <w:r w:rsidRPr="0087588A">
        <w:rPr>
          <w:spacing w:val="-1"/>
          <w:sz w:val="24"/>
        </w:rPr>
        <w:t>can</w:t>
      </w:r>
      <w:r w:rsidRPr="0087588A">
        <w:rPr>
          <w:sz w:val="24"/>
        </w:rPr>
        <w:t xml:space="preserve"> correct </w:t>
      </w:r>
      <w:r w:rsidRPr="0087588A">
        <w:rPr>
          <w:spacing w:val="-1"/>
          <w:sz w:val="24"/>
        </w:rPr>
        <w:t>this</w:t>
      </w:r>
      <w:r w:rsidRPr="0087588A">
        <w:rPr>
          <w:sz w:val="24"/>
        </w:rPr>
        <w:t xml:space="preserve"> by </w:t>
      </w:r>
      <w:r w:rsidRPr="0087588A">
        <w:rPr>
          <w:spacing w:val="-1"/>
          <w:sz w:val="24"/>
        </w:rPr>
        <w:t>selecting</w:t>
      </w:r>
      <w:r w:rsidRPr="0087588A">
        <w:rPr>
          <w:sz w:val="24"/>
        </w:rPr>
        <w:t xml:space="preserve"> the correct</w:t>
      </w:r>
      <w:r w:rsidRPr="0087588A">
        <w:rPr>
          <w:spacing w:val="-2"/>
          <w:sz w:val="24"/>
        </w:rPr>
        <w:t xml:space="preserve"> </w:t>
      </w:r>
      <w:r w:rsidRPr="0087588A">
        <w:rPr>
          <w:sz w:val="24"/>
        </w:rPr>
        <w:t xml:space="preserve">Attending </w:t>
      </w:r>
      <w:r w:rsidRPr="0087588A">
        <w:rPr>
          <w:spacing w:val="-1"/>
          <w:sz w:val="24"/>
        </w:rPr>
        <w:t>from</w:t>
      </w:r>
      <w:r w:rsidRPr="0087588A">
        <w:rPr>
          <w:spacing w:val="-2"/>
          <w:sz w:val="24"/>
        </w:rPr>
        <w:t xml:space="preserve"> </w:t>
      </w:r>
      <w:r w:rsidRPr="0087588A">
        <w:rPr>
          <w:sz w:val="24"/>
        </w:rPr>
        <w:t>the</w:t>
      </w:r>
      <w:r w:rsidRPr="0087588A">
        <w:rPr>
          <w:spacing w:val="35"/>
          <w:sz w:val="24"/>
        </w:rPr>
        <w:t xml:space="preserve"> </w:t>
      </w:r>
      <w:r w:rsidRPr="0087588A">
        <w:rPr>
          <w:sz w:val="24"/>
        </w:rPr>
        <w:t xml:space="preserve">drop-down box on the </w:t>
      </w:r>
      <w:r w:rsidRPr="0087588A">
        <w:rPr>
          <w:spacing w:val="-1"/>
          <w:sz w:val="24"/>
        </w:rPr>
        <w:t>Primary</w:t>
      </w:r>
      <w:r w:rsidRPr="0087588A">
        <w:rPr>
          <w:sz w:val="24"/>
        </w:rPr>
        <w:t xml:space="preserve"> Review screen</w:t>
      </w:r>
      <w:r w:rsidRPr="0087588A">
        <w:rPr>
          <w:spacing w:val="1"/>
          <w:sz w:val="24"/>
        </w:rPr>
        <w:t xml:space="preserve"> </w:t>
      </w:r>
      <w:r w:rsidRPr="0087588A">
        <w:rPr>
          <w:i/>
          <w:sz w:val="24"/>
        </w:rPr>
        <w:t>(See Chapter</w:t>
      </w:r>
      <w:r w:rsidRPr="0087588A">
        <w:rPr>
          <w:i/>
          <w:spacing w:val="-1"/>
          <w:sz w:val="24"/>
        </w:rPr>
        <w:t xml:space="preserve"> </w:t>
      </w:r>
      <w:hyperlink w:anchor="_bookmark164" w:history="1">
        <w:r w:rsidRPr="0087588A">
          <w:rPr>
            <w:i/>
            <w:sz w:val="24"/>
          </w:rPr>
          <w:t>8</w:t>
        </w:r>
      </w:hyperlink>
      <w:r w:rsidRPr="0087588A">
        <w:rPr>
          <w:i/>
          <w:sz w:val="24"/>
        </w:rPr>
        <w:t xml:space="preserve"> in the </w:t>
      </w:r>
      <w:r w:rsidRPr="0087588A">
        <w:rPr>
          <w:i/>
          <w:spacing w:val="-1"/>
          <w:sz w:val="24"/>
        </w:rPr>
        <w:t>User</w:t>
      </w:r>
      <w:r w:rsidRPr="0087588A">
        <w:rPr>
          <w:i/>
          <w:sz w:val="24"/>
        </w:rPr>
        <w:t xml:space="preserve"> Guide for</w:t>
      </w:r>
      <w:r w:rsidRPr="0087588A">
        <w:rPr>
          <w:i/>
          <w:spacing w:val="-1"/>
          <w:sz w:val="24"/>
        </w:rPr>
        <w:t xml:space="preserve"> </w:t>
      </w:r>
      <w:r w:rsidRPr="0087588A">
        <w:rPr>
          <w:i/>
          <w:sz w:val="24"/>
        </w:rPr>
        <w:t>more</w:t>
      </w:r>
      <w:r w:rsidRPr="0087588A">
        <w:rPr>
          <w:i/>
          <w:spacing w:val="28"/>
          <w:sz w:val="24"/>
        </w:rPr>
        <w:t xml:space="preserve"> </w:t>
      </w:r>
      <w:r w:rsidRPr="0087588A">
        <w:rPr>
          <w:i/>
          <w:sz w:val="24"/>
        </w:rPr>
        <w:t>information</w:t>
      </w:r>
      <w:r w:rsidRPr="0087588A">
        <w:rPr>
          <w:i/>
          <w:spacing w:val="-2"/>
          <w:sz w:val="24"/>
        </w:rPr>
        <w:t xml:space="preserve"> </w:t>
      </w:r>
      <w:r w:rsidRPr="0087588A">
        <w:rPr>
          <w:i/>
          <w:sz w:val="24"/>
        </w:rPr>
        <w:t>about how to change the</w:t>
      </w:r>
      <w:r w:rsidRPr="0087588A">
        <w:rPr>
          <w:i/>
          <w:spacing w:val="-1"/>
          <w:sz w:val="24"/>
        </w:rPr>
        <w:t xml:space="preserve"> </w:t>
      </w:r>
      <w:r w:rsidRPr="0087588A">
        <w:rPr>
          <w:i/>
          <w:sz w:val="24"/>
        </w:rPr>
        <w:t xml:space="preserve">Attending </w:t>
      </w:r>
      <w:r w:rsidRPr="0087588A">
        <w:rPr>
          <w:i/>
          <w:spacing w:val="-1"/>
          <w:sz w:val="24"/>
        </w:rPr>
        <w:t>Physician)</w:t>
      </w:r>
      <w:r w:rsidRPr="0087588A">
        <w:rPr>
          <w:spacing w:val="-1"/>
          <w:sz w:val="24"/>
        </w:rPr>
        <w:t>.</w:t>
      </w:r>
    </w:p>
    <w:p w:rsidR="0060466D" w:rsidRPr="0087588A" w:rsidRDefault="0060466D" w:rsidP="00ED6C94">
      <w:pPr>
        <w:ind w:left="720" w:right="443"/>
        <w:rPr>
          <w:spacing w:val="-1"/>
          <w:sz w:val="24"/>
        </w:rPr>
      </w:pPr>
    </w:p>
    <w:p w:rsidR="00000E84" w:rsidRPr="0087588A" w:rsidRDefault="00000E84" w:rsidP="00F02471">
      <w:pPr>
        <w:ind w:left="720" w:right="167"/>
        <w:rPr>
          <w:b/>
          <w:bCs/>
          <w:color w:val="000080"/>
          <w:sz w:val="24"/>
        </w:rPr>
      </w:pPr>
      <w:r w:rsidRPr="0087588A">
        <w:rPr>
          <w:b/>
          <w:bCs/>
          <w:color w:val="000080"/>
          <w:sz w:val="24"/>
        </w:rPr>
        <w:t>Q: While waiting for a patient’s information to load after selecting a stay, if I click on another button, I get an error message and have to start over again.</w:t>
      </w:r>
    </w:p>
    <w:p w:rsidR="00000E84" w:rsidRPr="0087588A" w:rsidRDefault="00000E84" w:rsidP="00ED6C94">
      <w:pPr>
        <w:pStyle w:val="BodyText"/>
        <w:ind w:left="720" w:right="167"/>
        <w:rPr>
          <w:spacing w:val="-1"/>
        </w:rPr>
      </w:pPr>
      <w:r w:rsidRPr="0087588A">
        <w:t xml:space="preserve">A: Please be </w:t>
      </w:r>
      <w:r w:rsidRPr="0087588A">
        <w:rPr>
          <w:spacing w:val="-1"/>
        </w:rPr>
        <w:t>patient</w:t>
      </w:r>
      <w:r w:rsidRPr="0087588A">
        <w:t xml:space="preserve"> and </w:t>
      </w:r>
      <w:r w:rsidRPr="0087588A">
        <w:rPr>
          <w:spacing w:val="-1"/>
        </w:rPr>
        <w:t>wait</w:t>
      </w:r>
      <w:r w:rsidRPr="0087588A">
        <w:t xml:space="preserve"> until </w:t>
      </w:r>
      <w:r w:rsidRPr="0087588A">
        <w:rPr>
          <w:spacing w:val="-1"/>
        </w:rPr>
        <w:t>NUMI</w:t>
      </w:r>
      <w:r w:rsidRPr="0087588A">
        <w:t xml:space="preserve"> </w:t>
      </w:r>
      <w:r w:rsidRPr="0087588A">
        <w:rPr>
          <w:spacing w:val="-1"/>
        </w:rPr>
        <w:t>responds</w:t>
      </w:r>
      <w:r w:rsidRPr="0087588A">
        <w:t xml:space="preserve"> to a click or other</w:t>
      </w:r>
      <w:r w:rsidRPr="0087588A">
        <w:rPr>
          <w:spacing w:val="-1"/>
        </w:rPr>
        <w:t xml:space="preserve"> command.</w:t>
      </w:r>
      <w:r w:rsidRPr="0087588A">
        <w:rPr>
          <w:spacing w:val="1"/>
        </w:rPr>
        <w:t xml:space="preserve"> </w:t>
      </w:r>
      <w:r w:rsidRPr="0087588A">
        <w:t>Clicking</w:t>
      </w:r>
      <w:r w:rsidRPr="0087588A">
        <w:rPr>
          <w:spacing w:val="51"/>
        </w:rPr>
        <w:t xml:space="preserve"> </w:t>
      </w:r>
      <w:r w:rsidRPr="0087588A">
        <w:t>multiple</w:t>
      </w:r>
      <w:r w:rsidRPr="0087588A">
        <w:rPr>
          <w:spacing w:val="-1"/>
        </w:rPr>
        <w:t xml:space="preserve"> times</w:t>
      </w:r>
      <w:r w:rsidRPr="0087588A">
        <w:t xml:space="preserve"> before the system</w:t>
      </w:r>
      <w:r w:rsidRPr="0087588A">
        <w:rPr>
          <w:spacing w:val="-2"/>
        </w:rPr>
        <w:t xml:space="preserve"> </w:t>
      </w:r>
      <w:r w:rsidRPr="0087588A">
        <w:t xml:space="preserve">responds will produce an </w:t>
      </w:r>
      <w:r w:rsidRPr="0087588A">
        <w:rPr>
          <w:spacing w:val="-1"/>
        </w:rPr>
        <w:t>error.</w:t>
      </w:r>
    </w:p>
    <w:p w:rsidR="00000E84" w:rsidRPr="0087588A" w:rsidRDefault="00000E84" w:rsidP="00F02471">
      <w:pPr>
        <w:ind w:left="720" w:right="167"/>
        <w:rPr>
          <w:b/>
          <w:bCs/>
          <w:color w:val="000080"/>
          <w:sz w:val="24"/>
        </w:rPr>
      </w:pPr>
      <w:r w:rsidRPr="0087588A">
        <w:rPr>
          <w:b/>
          <w:bCs/>
          <w:color w:val="000080"/>
          <w:sz w:val="24"/>
        </w:rPr>
        <w:t>Q: I changed the Attending on the Primary Review Summary screen - so why does</w:t>
      </w:r>
      <w:r w:rsidR="004A730A" w:rsidRPr="0087588A">
        <w:rPr>
          <w:b/>
          <w:bCs/>
          <w:color w:val="000080"/>
          <w:sz w:val="24"/>
        </w:rPr>
        <w:t xml:space="preserve"> </w:t>
      </w:r>
      <w:r w:rsidRPr="0087588A">
        <w:rPr>
          <w:b/>
          <w:bCs/>
          <w:color w:val="000080"/>
          <w:sz w:val="24"/>
        </w:rPr>
        <w:t xml:space="preserve">my change </w:t>
      </w:r>
      <w:r w:rsidR="00156E7B" w:rsidRPr="00477FB8">
        <w:rPr>
          <w:b/>
          <w:bCs/>
          <w:color w:val="000080"/>
          <w:sz w:val="24"/>
        </w:rPr>
        <w:t>not</w:t>
      </w:r>
      <w:r w:rsidR="00156E7B">
        <w:rPr>
          <w:b/>
          <w:bCs/>
          <w:color w:val="000080"/>
          <w:sz w:val="24"/>
        </w:rPr>
        <w:t xml:space="preserve"> </w:t>
      </w:r>
      <w:r w:rsidRPr="0087588A">
        <w:rPr>
          <w:b/>
          <w:bCs/>
          <w:color w:val="000080"/>
          <w:sz w:val="24"/>
        </w:rPr>
        <w:t>show up on the Patient Selection/Worklist?</w:t>
      </w:r>
    </w:p>
    <w:p w:rsidR="00000E84" w:rsidRPr="0087588A" w:rsidRDefault="00000E84" w:rsidP="00ED6C94">
      <w:pPr>
        <w:pStyle w:val="BodyText"/>
        <w:spacing w:line="274" w:lineRule="exact"/>
        <w:ind w:left="720"/>
      </w:pPr>
      <w:r w:rsidRPr="0087588A">
        <w:t xml:space="preserve">A: That is </w:t>
      </w:r>
      <w:r w:rsidRPr="0087588A">
        <w:rPr>
          <w:spacing w:val="-1"/>
        </w:rPr>
        <w:t>because</w:t>
      </w:r>
      <w:r w:rsidRPr="0087588A">
        <w:t xml:space="preserve"> it is </w:t>
      </w:r>
      <w:r w:rsidRPr="0087588A">
        <w:rPr>
          <w:spacing w:val="-1"/>
        </w:rPr>
        <w:t>showing</w:t>
      </w:r>
      <w:r w:rsidRPr="0087588A">
        <w:t xml:space="preserve"> you the </w:t>
      </w:r>
      <w:r w:rsidRPr="0087588A">
        <w:rPr>
          <w:spacing w:val="-1"/>
        </w:rPr>
        <w:t>values</w:t>
      </w:r>
      <w:r w:rsidRPr="0087588A">
        <w:t xml:space="preserve"> </w:t>
      </w:r>
      <w:r w:rsidRPr="0087588A">
        <w:rPr>
          <w:spacing w:val="-1"/>
        </w:rPr>
        <w:t>from</w:t>
      </w:r>
      <w:r w:rsidRPr="0087588A">
        <w:rPr>
          <w:spacing w:val="-2"/>
        </w:rPr>
        <w:t xml:space="preserve"> </w:t>
      </w:r>
      <w:r w:rsidRPr="0087588A">
        <w:t>VistA.</w:t>
      </w:r>
    </w:p>
    <w:p w:rsidR="00000E84" w:rsidRPr="0087588A" w:rsidRDefault="00000E84" w:rsidP="00F02471">
      <w:pPr>
        <w:ind w:left="720" w:right="167"/>
        <w:rPr>
          <w:b/>
          <w:bCs/>
          <w:color w:val="000080"/>
          <w:sz w:val="24"/>
        </w:rPr>
      </w:pPr>
      <w:r w:rsidRPr="0087588A">
        <w:rPr>
          <w:b/>
          <w:bCs/>
          <w:color w:val="000080"/>
          <w:sz w:val="24"/>
        </w:rPr>
        <w:t>Q: On the patient list under Wards, there is no option to select surgical patients. I have various areas that are not showing up on that list (i.e., one of my CLC units; 3B Observation). How can I get this information?</w:t>
      </w:r>
    </w:p>
    <w:p w:rsidR="00000E84" w:rsidRPr="0087588A" w:rsidRDefault="00000E84" w:rsidP="0060466D">
      <w:pPr>
        <w:pStyle w:val="BodyText"/>
        <w:ind w:left="720" w:right="109"/>
      </w:pPr>
      <w:r w:rsidRPr="0087588A">
        <w:t>A:</w:t>
      </w:r>
      <w:r w:rsidR="00DF273B" w:rsidRPr="0087588A">
        <w:t xml:space="preserve"> </w:t>
      </w:r>
      <w:r w:rsidRPr="0087588A">
        <w:t xml:space="preserve">The </w:t>
      </w:r>
      <w:r w:rsidRPr="0087588A">
        <w:rPr>
          <w:spacing w:val="-1"/>
        </w:rPr>
        <w:t>Ward</w:t>
      </w:r>
      <w:r w:rsidRPr="0087588A">
        <w:t xml:space="preserve"> list will </w:t>
      </w:r>
      <w:r w:rsidRPr="0087588A">
        <w:rPr>
          <w:spacing w:val="-1"/>
        </w:rPr>
        <w:t xml:space="preserve">be </w:t>
      </w:r>
      <w:r w:rsidRPr="0087588A">
        <w:t>populated</w:t>
      </w:r>
      <w:r w:rsidRPr="0087588A">
        <w:rPr>
          <w:spacing w:val="-2"/>
        </w:rPr>
        <w:t xml:space="preserve"> </w:t>
      </w:r>
      <w:r w:rsidRPr="0087588A">
        <w:rPr>
          <w:spacing w:val="-1"/>
        </w:rPr>
        <w:t>as</w:t>
      </w:r>
      <w:r w:rsidRPr="0087588A">
        <w:t xml:space="preserve"> </w:t>
      </w:r>
      <w:r w:rsidRPr="0087588A">
        <w:rPr>
          <w:spacing w:val="-1"/>
        </w:rPr>
        <w:t>movements</w:t>
      </w:r>
      <w:r w:rsidRPr="0087588A">
        <w:t xml:space="preserve"> for those</w:t>
      </w:r>
      <w:r w:rsidRPr="0087588A">
        <w:rPr>
          <w:spacing w:val="-1"/>
        </w:rPr>
        <w:t xml:space="preserve"> </w:t>
      </w:r>
      <w:r w:rsidRPr="0087588A">
        <w:t>wards occur.</w:t>
      </w:r>
      <w:r w:rsidRPr="0087588A">
        <w:rPr>
          <w:spacing w:val="-1"/>
        </w:rPr>
        <w:t xml:space="preserve"> </w:t>
      </w:r>
      <w:r w:rsidRPr="0087588A">
        <w:t xml:space="preserve">It </w:t>
      </w:r>
      <w:r w:rsidRPr="0087588A">
        <w:rPr>
          <w:spacing w:val="-1"/>
        </w:rPr>
        <w:t>may</w:t>
      </w:r>
      <w:r w:rsidRPr="0087588A">
        <w:t xml:space="preserve"> be that no</w:t>
      </w:r>
      <w:r w:rsidRPr="0087588A">
        <w:rPr>
          <w:spacing w:val="25"/>
        </w:rPr>
        <w:t xml:space="preserve"> </w:t>
      </w:r>
      <w:r w:rsidRPr="0087588A">
        <w:rPr>
          <w:spacing w:val="-1"/>
        </w:rPr>
        <w:t>surgical</w:t>
      </w:r>
      <w:r w:rsidRPr="0087588A">
        <w:t xml:space="preserve"> patients had </w:t>
      </w:r>
      <w:r w:rsidRPr="0087588A">
        <w:rPr>
          <w:spacing w:val="-1"/>
        </w:rPr>
        <w:t>been</w:t>
      </w:r>
      <w:r w:rsidRPr="0087588A">
        <w:t xml:space="preserve"> picked up</w:t>
      </w:r>
      <w:r w:rsidRPr="0087588A">
        <w:rPr>
          <w:spacing w:val="-1"/>
        </w:rPr>
        <w:t xml:space="preserve"> </w:t>
      </w:r>
      <w:r w:rsidRPr="0087588A">
        <w:t>yet, and that</w:t>
      </w:r>
      <w:r w:rsidRPr="0087588A">
        <w:rPr>
          <w:spacing w:val="-1"/>
        </w:rPr>
        <w:t xml:space="preserve"> </w:t>
      </w:r>
      <w:r w:rsidRPr="0087588A">
        <w:t xml:space="preserve">existing patients </w:t>
      </w:r>
      <w:r w:rsidRPr="0087588A">
        <w:rPr>
          <w:spacing w:val="-1"/>
        </w:rPr>
        <w:t>had</w:t>
      </w:r>
      <w:r w:rsidR="0074595D" w:rsidRPr="0087588A">
        <w:rPr>
          <w:spacing w:val="-1"/>
        </w:rPr>
        <w:t xml:space="preserve"> not</w:t>
      </w:r>
      <w:r w:rsidRPr="0087588A">
        <w:t xml:space="preserve"> been picked up by the</w:t>
      </w:r>
      <w:r w:rsidRPr="0087588A">
        <w:rPr>
          <w:spacing w:val="25"/>
        </w:rPr>
        <w:t xml:space="preserve"> </w:t>
      </w:r>
      <w:r w:rsidRPr="0087588A">
        <w:rPr>
          <w:spacing w:val="-1"/>
        </w:rPr>
        <w:t>overnight</w:t>
      </w:r>
      <w:r w:rsidRPr="0087588A">
        <w:t xml:space="preserve"> synchronizer </w:t>
      </w:r>
      <w:r w:rsidRPr="0087588A">
        <w:rPr>
          <w:spacing w:val="-1"/>
        </w:rPr>
        <w:t>because</w:t>
      </w:r>
      <w:r w:rsidRPr="0087588A">
        <w:t xml:space="preserve"> there </w:t>
      </w:r>
      <w:r w:rsidRPr="0087588A">
        <w:rPr>
          <w:spacing w:val="-1"/>
        </w:rPr>
        <w:t>were</w:t>
      </w:r>
      <w:r w:rsidR="004A730A" w:rsidRPr="0087588A">
        <w:rPr>
          <w:spacing w:val="-1"/>
        </w:rPr>
        <w:t xml:space="preserve"> not</w:t>
      </w:r>
      <w:r w:rsidRPr="0087588A">
        <w:t xml:space="preserve"> any qualifying</w:t>
      </w:r>
      <w:r w:rsidRPr="0087588A">
        <w:rPr>
          <w:spacing w:val="-2"/>
        </w:rPr>
        <w:t xml:space="preserve"> </w:t>
      </w:r>
      <w:r w:rsidRPr="0087588A">
        <w:rPr>
          <w:spacing w:val="-1"/>
        </w:rPr>
        <w:t>movements.</w:t>
      </w:r>
      <w:r w:rsidRPr="0087588A">
        <w:rPr>
          <w:spacing w:val="60"/>
        </w:rPr>
        <w:t xml:space="preserve"> </w:t>
      </w:r>
      <w:r w:rsidRPr="0087588A">
        <w:t xml:space="preserve">This will </w:t>
      </w:r>
      <w:r w:rsidRPr="0087588A">
        <w:rPr>
          <w:spacing w:val="-1"/>
        </w:rPr>
        <w:t xml:space="preserve">be </w:t>
      </w:r>
      <w:r w:rsidRPr="0087588A">
        <w:t xml:space="preserve">a </w:t>
      </w:r>
      <w:r w:rsidRPr="0087588A">
        <w:rPr>
          <w:spacing w:val="-1"/>
        </w:rPr>
        <w:t>common</w:t>
      </w:r>
      <w:r w:rsidRPr="0087588A">
        <w:rPr>
          <w:spacing w:val="65"/>
        </w:rPr>
        <w:t xml:space="preserve"> </w:t>
      </w:r>
      <w:r w:rsidRPr="0087588A">
        <w:rPr>
          <w:spacing w:val="-1"/>
        </w:rPr>
        <w:t>phenomenon</w:t>
      </w:r>
      <w:r w:rsidRPr="0087588A">
        <w:t xml:space="preserve"> when </w:t>
      </w:r>
      <w:r w:rsidRPr="0087588A">
        <w:rPr>
          <w:spacing w:val="-1"/>
        </w:rPr>
        <w:t>NUMI</w:t>
      </w:r>
      <w:r w:rsidRPr="0087588A">
        <w:t xml:space="preserve"> is first </w:t>
      </w:r>
      <w:r w:rsidRPr="0087588A">
        <w:rPr>
          <w:spacing w:val="-1"/>
        </w:rPr>
        <w:t>up</w:t>
      </w:r>
      <w:r w:rsidRPr="0087588A">
        <w:t xml:space="preserve"> and running. If</w:t>
      </w:r>
      <w:r w:rsidRPr="0087588A">
        <w:rPr>
          <w:spacing w:val="-1"/>
        </w:rPr>
        <w:t xml:space="preserve"> </w:t>
      </w:r>
      <w:r w:rsidRPr="0087588A">
        <w:t xml:space="preserve">you know </w:t>
      </w:r>
      <w:r w:rsidRPr="0087588A">
        <w:rPr>
          <w:spacing w:val="-1"/>
        </w:rPr>
        <w:t>you're</w:t>
      </w:r>
      <w:r w:rsidRPr="0087588A">
        <w:rPr>
          <w:spacing w:val="1"/>
        </w:rPr>
        <w:t xml:space="preserve"> </w:t>
      </w:r>
      <w:r w:rsidRPr="0087588A">
        <w:t xml:space="preserve">missing </w:t>
      </w:r>
      <w:r w:rsidRPr="0087588A">
        <w:rPr>
          <w:spacing w:val="-1"/>
        </w:rPr>
        <w:t>someone,</w:t>
      </w:r>
      <w:r w:rsidRPr="0087588A">
        <w:t xml:space="preserve"> use the</w:t>
      </w:r>
      <w:r w:rsidRPr="0087588A">
        <w:rPr>
          <w:spacing w:val="45"/>
        </w:rPr>
        <w:t xml:space="preserve"> </w:t>
      </w:r>
      <w:r w:rsidRPr="0087588A">
        <w:rPr>
          <w:spacing w:val="-1"/>
        </w:rPr>
        <w:t>manual</w:t>
      </w:r>
      <w:r w:rsidRPr="0087588A">
        <w:t xml:space="preserve"> </w:t>
      </w:r>
      <w:r w:rsidRPr="0087588A">
        <w:rPr>
          <w:spacing w:val="-1"/>
        </w:rPr>
        <w:t>synchronizer</w:t>
      </w:r>
      <w:r w:rsidRPr="0087588A">
        <w:t xml:space="preserve"> </w:t>
      </w:r>
      <w:r w:rsidRPr="0087588A">
        <w:rPr>
          <w:spacing w:val="-1"/>
        </w:rPr>
        <w:t>(Sync</w:t>
      </w:r>
      <w:r w:rsidRPr="0087588A">
        <w:rPr>
          <w:spacing w:val="1"/>
        </w:rPr>
        <w:t xml:space="preserve"> </w:t>
      </w:r>
      <w:r w:rsidR="00D21711" w:rsidRPr="0087588A">
        <w:rPr>
          <w:spacing w:val="1"/>
        </w:rPr>
        <w:t>w</w:t>
      </w:r>
      <w:r w:rsidRPr="0087588A">
        <w:rPr>
          <w:spacing w:val="-1"/>
        </w:rPr>
        <w:t>ith</w:t>
      </w:r>
      <w:r w:rsidRPr="0087588A">
        <w:t xml:space="preserve"> </w:t>
      </w:r>
      <w:r w:rsidRPr="0087588A">
        <w:rPr>
          <w:spacing w:val="-1"/>
        </w:rPr>
        <w:t>VistA)</w:t>
      </w:r>
      <w:r w:rsidRPr="0087588A">
        <w:t xml:space="preserve"> feature </w:t>
      </w:r>
      <w:r w:rsidRPr="0087588A">
        <w:rPr>
          <w:spacing w:val="-1"/>
        </w:rPr>
        <w:t>of</w:t>
      </w:r>
      <w:r w:rsidRPr="0087588A">
        <w:t xml:space="preserve"> </w:t>
      </w:r>
      <w:r w:rsidRPr="0087588A">
        <w:rPr>
          <w:spacing w:val="-1"/>
        </w:rPr>
        <w:t>NUMI,</w:t>
      </w:r>
      <w:r w:rsidRPr="0087588A">
        <w:t xml:space="preserve"> to get that </w:t>
      </w:r>
      <w:r w:rsidRPr="0087588A">
        <w:rPr>
          <w:spacing w:val="-1"/>
        </w:rPr>
        <w:t xml:space="preserve">patient’s </w:t>
      </w:r>
      <w:r w:rsidRPr="0087588A">
        <w:t>information. If</w:t>
      </w:r>
      <w:r w:rsidRPr="0087588A">
        <w:rPr>
          <w:spacing w:val="69"/>
        </w:rPr>
        <w:t xml:space="preserve"> </w:t>
      </w:r>
      <w:r w:rsidRPr="0087588A">
        <w:t xml:space="preserve">they are on </w:t>
      </w:r>
      <w:r w:rsidRPr="0087588A">
        <w:rPr>
          <w:spacing w:val="-1"/>
        </w:rPr>
        <w:t>the</w:t>
      </w:r>
      <w:r w:rsidRPr="0087588A">
        <w:t xml:space="preserve"> </w:t>
      </w:r>
      <w:r w:rsidRPr="0087588A">
        <w:rPr>
          <w:spacing w:val="-1"/>
        </w:rPr>
        <w:t>missing</w:t>
      </w:r>
      <w:r w:rsidRPr="0087588A">
        <w:t xml:space="preserve"> ward, that </w:t>
      </w:r>
      <w:r w:rsidRPr="0087588A">
        <w:rPr>
          <w:spacing w:val="-1"/>
        </w:rPr>
        <w:t>ward</w:t>
      </w:r>
      <w:r w:rsidRPr="0087588A">
        <w:t xml:space="preserve"> will also</w:t>
      </w:r>
      <w:r w:rsidRPr="0087588A">
        <w:rPr>
          <w:spacing w:val="-2"/>
        </w:rPr>
        <w:t xml:space="preserve"> </w:t>
      </w:r>
      <w:r w:rsidRPr="0087588A">
        <w:t>be added to</w:t>
      </w:r>
      <w:r w:rsidRPr="0087588A">
        <w:rPr>
          <w:spacing w:val="-1"/>
        </w:rPr>
        <w:t xml:space="preserve"> </w:t>
      </w:r>
      <w:r w:rsidR="0074595D" w:rsidRPr="0087588A">
        <w:t>the database</w:t>
      </w:r>
      <w:r w:rsidRPr="0087588A">
        <w:rPr>
          <w:spacing w:val="2"/>
        </w:rPr>
        <w:t xml:space="preserve"> </w:t>
      </w:r>
      <w:r w:rsidRPr="0087588A">
        <w:t>(</w:t>
      </w:r>
      <w:r w:rsidRPr="0087588A">
        <w:rPr>
          <w:i/>
        </w:rPr>
        <w:t xml:space="preserve">See </w:t>
      </w:r>
      <w:r w:rsidRPr="0087588A">
        <w:rPr>
          <w:i/>
          <w:spacing w:val="-1"/>
        </w:rPr>
        <w:t>Chapter</w:t>
      </w:r>
      <w:r w:rsidRPr="0087588A">
        <w:rPr>
          <w:i/>
        </w:rPr>
        <w:t xml:space="preserve"> 11 in </w:t>
      </w:r>
      <w:r w:rsidRPr="0087588A">
        <w:rPr>
          <w:i/>
          <w:spacing w:val="-1"/>
        </w:rPr>
        <w:t>the</w:t>
      </w:r>
      <w:r w:rsidRPr="0087588A">
        <w:rPr>
          <w:i/>
          <w:spacing w:val="31"/>
        </w:rPr>
        <w:t xml:space="preserve"> </w:t>
      </w:r>
      <w:r w:rsidRPr="0087588A">
        <w:rPr>
          <w:i/>
        </w:rPr>
        <w:t xml:space="preserve">User Guide for more information </w:t>
      </w:r>
      <w:r w:rsidRPr="0087588A">
        <w:rPr>
          <w:i/>
          <w:spacing w:val="-1"/>
        </w:rPr>
        <w:t>about</w:t>
      </w:r>
      <w:r w:rsidRPr="0087588A">
        <w:rPr>
          <w:i/>
        </w:rPr>
        <w:t xml:space="preserve"> using</w:t>
      </w:r>
      <w:r w:rsidRPr="0087588A">
        <w:rPr>
          <w:i/>
          <w:spacing w:val="-1"/>
        </w:rPr>
        <w:t xml:space="preserve"> the</w:t>
      </w:r>
      <w:r w:rsidRPr="0087588A">
        <w:rPr>
          <w:i/>
          <w:spacing w:val="1"/>
        </w:rPr>
        <w:t xml:space="preserve"> </w:t>
      </w:r>
      <w:r w:rsidRPr="0087588A">
        <w:rPr>
          <w:i/>
        </w:rPr>
        <w:t xml:space="preserve">Manual </w:t>
      </w:r>
      <w:r w:rsidRPr="0087588A">
        <w:rPr>
          <w:i/>
          <w:spacing w:val="-1"/>
        </w:rPr>
        <w:t>VistA</w:t>
      </w:r>
      <w:r w:rsidRPr="0087588A">
        <w:rPr>
          <w:i/>
        </w:rPr>
        <w:t xml:space="preserve"> </w:t>
      </w:r>
      <w:r w:rsidRPr="0087588A">
        <w:rPr>
          <w:i/>
          <w:spacing w:val="-1"/>
        </w:rPr>
        <w:t>Synchronization</w:t>
      </w:r>
      <w:r w:rsidRPr="0087588A">
        <w:rPr>
          <w:i/>
          <w:spacing w:val="1"/>
        </w:rPr>
        <w:t xml:space="preserve"> </w:t>
      </w:r>
      <w:r w:rsidRPr="0087588A">
        <w:rPr>
          <w:i/>
          <w:spacing w:val="-1"/>
        </w:rPr>
        <w:t>option)</w:t>
      </w:r>
      <w:r w:rsidRPr="0087588A">
        <w:rPr>
          <w:spacing w:val="-1"/>
        </w:rPr>
        <w:t>.</w:t>
      </w:r>
      <w:r w:rsidRPr="0087588A">
        <w:t xml:space="preserve">This </w:t>
      </w:r>
      <w:r w:rsidRPr="0087588A">
        <w:rPr>
          <w:spacing w:val="-1"/>
        </w:rPr>
        <w:t>is</w:t>
      </w:r>
      <w:r w:rsidR="004A730A" w:rsidRPr="0087588A">
        <w:rPr>
          <w:spacing w:val="-1"/>
        </w:rPr>
        <w:t xml:space="preserve"> not</w:t>
      </w:r>
      <w:r w:rsidRPr="0087588A">
        <w:t xml:space="preserve"> a problem</w:t>
      </w:r>
      <w:r w:rsidRPr="0087588A">
        <w:rPr>
          <w:spacing w:val="-2"/>
        </w:rPr>
        <w:t xml:space="preserve"> </w:t>
      </w:r>
      <w:r w:rsidRPr="0087588A">
        <w:t>that</w:t>
      </w:r>
      <w:r w:rsidRPr="0087588A">
        <w:rPr>
          <w:spacing w:val="-1"/>
        </w:rPr>
        <w:t xml:space="preserve"> </w:t>
      </w:r>
      <w:r w:rsidRPr="0087588A">
        <w:t>you need to</w:t>
      </w:r>
      <w:r w:rsidRPr="0087588A">
        <w:rPr>
          <w:spacing w:val="-2"/>
        </w:rPr>
        <w:t xml:space="preserve"> </w:t>
      </w:r>
      <w:r w:rsidRPr="0087588A">
        <w:t>contact your</w:t>
      </w:r>
      <w:r w:rsidRPr="0087588A">
        <w:rPr>
          <w:spacing w:val="-1"/>
        </w:rPr>
        <w:t xml:space="preserve"> </w:t>
      </w:r>
      <w:r w:rsidRPr="0087588A">
        <w:t>Help Desk team</w:t>
      </w:r>
      <w:r w:rsidRPr="0087588A">
        <w:rPr>
          <w:spacing w:val="-2"/>
        </w:rPr>
        <w:t xml:space="preserve"> </w:t>
      </w:r>
      <w:r w:rsidRPr="0087588A">
        <w:t xml:space="preserve">about. It is just a </w:t>
      </w:r>
      <w:r w:rsidRPr="0087588A">
        <w:rPr>
          <w:spacing w:val="-1"/>
        </w:rPr>
        <w:t>one-time</w:t>
      </w:r>
      <w:r w:rsidRPr="0087588A">
        <w:rPr>
          <w:spacing w:val="21"/>
        </w:rPr>
        <w:t xml:space="preserve"> </w:t>
      </w:r>
      <w:r w:rsidRPr="0087588A">
        <w:t>initial</w:t>
      </w:r>
      <w:r w:rsidRPr="0087588A">
        <w:rPr>
          <w:spacing w:val="-1"/>
        </w:rPr>
        <w:t xml:space="preserve"> condition</w:t>
      </w:r>
      <w:r w:rsidRPr="0087588A">
        <w:t xml:space="preserve"> </w:t>
      </w:r>
      <w:r w:rsidRPr="0087588A">
        <w:rPr>
          <w:spacing w:val="-1"/>
        </w:rPr>
        <w:t>that</w:t>
      </w:r>
      <w:r w:rsidRPr="0087588A">
        <w:t xml:space="preserve"> can</w:t>
      </w:r>
      <w:r w:rsidRPr="0087588A">
        <w:rPr>
          <w:spacing w:val="-2"/>
        </w:rPr>
        <w:t xml:space="preserve"> </w:t>
      </w:r>
      <w:r w:rsidRPr="0087588A">
        <w:t xml:space="preserve">cause </w:t>
      </w:r>
      <w:r w:rsidRPr="0087588A">
        <w:rPr>
          <w:spacing w:val="-1"/>
        </w:rPr>
        <w:t>some</w:t>
      </w:r>
      <w:r w:rsidRPr="0087588A">
        <w:t xml:space="preserve"> confusion. It</w:t>
      </w:r>
      <w:r w:rsidRPr="0087588A">
        <w:rPr>
          <w:spacing w:val="-1"/>
        </w:rPr>
        <w:t xml:space="preserve"> </w:t>
      </w:r>
      <w:r w:rsidRPr="0087588A">
        <w:t xml:space="preserve">is very </w:t>
      </w:r>
      <w:r w:rsidRPr="0087588A">
        <w:rPr>
          <w:spacing w:val="-1"/>
        </w:rPr>
        <w:t xml:space="preserve">similar </w:t>
      </w:r>
      <w:r w:rsidRPr="0087588A">
        <w:t xml:space="preserve">to the </w:t>
      </w:r>
      <w:r w:rsidRPr="0087588A">
        <w:rPr>
          <w:spacing w:val="-1"/>
        </w:rPr>
        <w:t>example</w:t>
      </w:r>
      <w:r w:rsidRPr="0087588A">
        <w:t xml:space="preserve"> of a long-term</w:t>
      </w:r>
      <w:r w:rsidRPr="0087588A">
        <w:rPr>
          <w:spacing w:val="49"/>
        </w:rPr>
        <w:t xml:space="preserve"> </w:t>
      </w:r>
      <w:r w:rsidRPr="0087588A">
        <w:t>care patient</w:t>
      </w:r>
      <w:r w:rsidRPr="0087588A">
        <w:rPr>
          <w:spacing w:val="-2"/>
        </w:rPr>
        <w:t xml:space="preserve"> </w:t>
      </w:r>
      <w:r w:rsidRPr="0087588A">
        <w:t xml:space="preserve">who </w:t>
      </w:r>
      <w:r w:rsidRPr="0087588A">
        <w:rPr>
          <w:spacing w:val="-1"/>
        </w:rPr>
        <w:t>has</w:t>
      </w:r>
      <w:r w:rsidR="0074595D" w:rsidRPr="0087588A">
        <w:rPr>
          <w:spacing w:val="-1"/>
        </w:rPr>
        <w:t xml:space="preserve"> not</w:t>
      </w:r>
      <w:r w:rsidRPr="0087588A">
        <w:t xml:space="preserve"> had a </w:t>
      </w:r>
      <w:r w:rsidRPr="0087588A">
        <w:rPr>
          <w:spacing w:val="-1"/>
        </w:rPr>
        <w:t>movement</w:t>
      </w:r>
      <w:r w:rsidRPr="0087588A">
        <w:t xml:space="preserve"> </w:t>
      </w:r>
      <w:r w:rsidRPr="0087588A">
        <w:rPr>
          <w:spacing w:val="-1"/>
        </w:rPr>
        <w:t>since</w:t>
      </w:r>
      <w:r w:rsidRPr="0087588A">
        <w:t xml:space="preserve"> NUMI started</w:t>
      </w:r>
      <w:r w:rsidRPr="0087588A">
        <w:rPr>
          <w:spacing w:val="-1"/>
        </w:rPr>
        <w:t xml:space="preserve"> </w:t>
      </w:r>
      <w:r w:rsidRPr="0087588A">
        <w:t>running, and</w:t>
      </w:r>
      <w:r w:rsidRPr="0087588A">
        <w:rPr>
          <w:spacing w:val="-1"/>
        </w:rPr>
        <w:t xml:space="preserve"> does</w:t>
      </w:r>
      <w:r w:rsidR="0074595D" w:rsidRPr="0087588A">
        <w:rPr>
          <w:spacing w:val="-1"/>
        </w:rPr>
        <w:t xml:space="preserve"> </w:t>
      </w:r>
      <w:r w:rsidR="00327C31" w:rsidRPr="0087588A">
        <w:rPr>
          <w:spacing w:val="-1"/>
        </w:rPr>
        <w:t>not</w:t>
      </w:r>
      <w:r w:rsidRPr="0087588A">
        <w:t xml:space="preserve"> show up in the</w:t>
      </w:r>
      <w:r w:rsidRPr="0087588A">
        <w:rPr>
          <w:spacing w:val="43"/>
        </w:rPr>
        <w:t xml:space="preserve"> </w:t>
      </w:r>
      <w:r w:rsidRPr="0087588A">
        <w:t>database.</w:t>
      </w:r>
    </w:p>
    <w:p w:rsidR="00000E84" w:rsidRPr="0087588A" w:rsidRDefault="00000E84" w:rsidP="00F02471">
      <w:pPr>
        <w:ind w:left="720" w:right="167"/>
        <w:rPr>
          <w:b/>
          <w:bCs/>
          <w:color w:val="000080"/>
          <w:sz w:val="24"/>
        </w:rPr>
      </w:pPr>
      <w:r w:rsidRPr="0087588A">
        <w:rPr>
          <w:b/>
          <w:bCs/>
          <w:color w:val="000080"/>
          <w:sz w:val="24"/>
        </w:rPr>
        <w:t>Q: Patient stays seem to be either disappearing from the Patient Selection/Worklist or never appear. What should I do?</w:t>
      </w:r>
    </w:p>
    <w:p w:rsidR="0030659B" w:rsidRPr="0087588A" w:rsidRDefault="00000E84" w:rsidP="00ED6C94">
      <w:pPr>
        <w:pStyle w:val="BodyText"/>
        <w:ind w:left="720" w:right="167"/>
        <w:rPr>
          <w:spacing w:val="59"/>
        </w:rPr>
      </w:pPr>
      <w:r w:rsidRPr="0087588A">
        <w:t>A: You can always use the Manual</w:t>
      </w:r>
      <w:r w:rsidRPr="0087588A">
        <w:rPr>
          <w:spacing w:val="-1"/>
        </w:rPr>
        <w:t xml:space="preserve"> </w:t>
      </w:r>
      <w:r w:rsidRPr="0087588A">
        <w:t xml:space="preserve">VistA </w:t>
      </w:r>
      <w:r w:rsidRPr="0087588A">
        <w:rPr>
          <w:spacing w:val="-1"/>
        </w:rPr>
        <w:t>Synchronization</w:t>
      </w:r>
      <w:r w:rsidRPr="0087588A">
        <w:t xml:space="preserve"> option to </w:t>
      </w:r>
      <w:r w:rsidRPr="0087588A">
        <w:rPr>
          <w:spacing w:val="-1"/>
        </w:rPr>
        <w:t>restore them.</w:t>
      </w:r>
      <w:r w:rsidRPr="0087588A">
        <w:rPr>
          <w:spacing w:val="60"/>
        </w:rPr>
        <w:t xml:space="preserve"> </w:t>
      </w:r>
      <w:r w:rsidRPr="0087588A">
        <w:t xml:space="preserve">You </w:t>
      </w:r>
      <w:r w:rsidRPr="0087588A">
        <w:rPr>
          <w:spacing w:val="-1"/>
        </w:rPr>
        <w:t>might</w:t>
      </w:r>
      <w:r w:rsidRPr="0087588A">
        <w:rPr>
          <w:spacing w:val="51"/>
        </w:rPr>
        <w:t xml:space="preserve"> </w:t>
      </w:r>
      <w:r w:rsidRPr="0087588A">
        <w:t>also want to</w:t>
      </w:r>
      <w:r w:rsidRPr="0087588A">
        <w:rPr>
          <w:spacing w:val="-2"/>
        </w:rPr>
        <w:t xml:space="preserve"> </w:t>
      </w:r>
      <w:r w:rsidRPr="0087588A">
        <w:t xml:space="preserve">check with other UM </w:t>
      </w:r>
      <w:r w:rsidRPr="0087588A">
        <w:rPr>
          <w:spacing w:val="-1"/>
        </w:rPr>
        <w:t>reviewers</w:t>
      </w:r>
      <w:r w:rsidRPr="0087588A">
        <w:t xml:space="preserve"> to </w:t>
      </w:r>
      <w:r w:rsidRPr="0087588A">
        <w:rPr>
          <w:spacing w:val="-1"/>
        </w:rPr>
        <w:t>find</w:t>
      </w:r>
      <w:r w:rsidRPr="0087588A">
        <w:t xml:space="preserve"> out what </w:t>
      </w:r>
      <w:r w:rsidRPr="0087588A">
        <w:rPr>
          <w:spacing w:val="-1"/>
        </w:rPr>
        <w:t>when</w:t>
      </w:r>
      <w:r w:rsidRPr="0087588A">
        <w:t xml:space="preserve"> and how they dismiss </w:t>
      </w:r>
      <w:r w:rsidRPr="0087588A">
        <w:rPr>
          <w:spacing w:val="-1"/>
        </w:rPr>
        <w:t>patient</w:t>
      </w:r>
      <w:r w:rsidRPr="0087588A">
        <w:rPr>
          <w:spacing w:val="37"/>
        </w:rPr>
        <w:t xml:space="preserve"> </w:t>
      </w:r>
      <w:r w:rsidRPr="0087588A">
        <w:t>stays</w:t>
      </w:r>
      <w:r w:rsidR="00142944" w:rsidRPr="0087588A">
        <w:t xml:space="preserve">. </w:t>
      </w:r>
      <w:r w:rsidRPr="0087588A">
        <w:t xml:space="preserve">It is </w:t>
      </w:r>
      <w:r w:rsidRPr="0087588A">
        <w:rPr>
          <w:spacing w:val="-1"/>
        </w:rPr>
        <w:t>important</w:t>
      </w:r>
      <w:r w:rsidRPr="0087588A">
        <w:t xml:space="preserve"> to</w:t>
      </w:r>
      <w:r w:rsidRPr="0087588A">
        <w:rPr>
          <w:spacing w:val="-1"/>
        </w:rPr>
        <w:t xml:space="preserve"> </w:t>
      </w:r>
      <w:r w:rsidRPr="0087588A">
        <w:t>use filtering</w:t>
      </w:r>
      <w:r w:rsidRPr="0087588A">
        <w:rPr>
          <w:spacing w:val="-1"/>
        </w:rPr>
        <w:t xml:space="preserve"> </w:t>
      </w:r>
      <w:r w:rsidRPr="0087588A">
        <w:t>on the</w:t>
      </w:r>
      <w:r w:rsidRPr="0087588A">
        <w:rPr>
          <w:spacing w:val="1"/>
        </w:rPr>
        <w:t xml:space="preserve"> </w:t>
      </w:r>
      <w:r w:rsidRPr="0087588A">
        <w:rPr>
          <w:spacing w:val="-1"/>
        </w:rPr>
        <w:t>Patient</w:t>
      </w:r>
      <w:r w:rsidRPr="0087588A">
        <w:t xml:space="preserve"> </w:t>
      </w:r>
      <w:r w:rsidRPr="0087588A">
        <w:rPr>
          <w:spacing w:val="-1"/>
        </w:rPr>
        <w:t>Selection/Worklist</w:t>
      </w:r>
      <w:r w:rsidRPr="0087588A">
        <w:rPr>
          <w:spacing w:val="1"/>
        </w:rPr>
        <w:t xml:space="preserve"> </w:t>
      </w:r>
      <w:r w:rsidRPr="0087588A">
        <w:t>to</w:t>
      </w:r>
      <w:r w:rsidRPr="0087588A">
        <w:rPr>
          <w:spacing w:val="-1"/>
        </w:rPr>
        <w:t xml:space="preserve"> make</w:t>
      </w:r>
      <w:r w:rsidRPr="0087588A">
        <w:t xml:space="preserve"> sure no one</w:t>
      </w:r>
      <w:r w:rsidRPr="0087588A">
        <w:rPr>
          <w:spacing w:val="57"/>
        </w:rPr>
        <w:t xml:space="preserve"> </w:t>
      </w:r>
      <w:r w:rsidRPr="0087588A">
        <w:rPr>
          <w:spacing w:val="-1"/>
        </w:rPr>
        <w:t>dismisses</w:t>
      </w:r>
      <w:r w:rsidRPr="0087588A">
        <w:t xml:space="preserve"> another </w:t>
      </w:r>
      <w:r w:rsidRPr="0087588A">
        <w:rPr>
          <w:spacing w:val="-1"/>
        </w:rPr>
        <w:t>reviewer’s</w:t>
      </w:r>
      <w:r w:rsidRPr="0087588A">
        <w:t xml:space="preserve"> </w:t>
      </w:r>
      <w:r w:rsidRPr="0087588A">
        <w:rPr>
          <w:spacing w:val="-1"/>
        </w:rPr>
        <w:t>stays.</w:t>
      </w:r>
      <w:r w:rsidRPr="0087588A">
        <w:rPr>
          <w:spacing w:val="59"/>
        </w:rPr>
        <w:t xml:space="preserve"> </w:t>
      </w:r>
    </w:p>
    <w:p w:rsidR="00000E84" w:rsidRPr="0087588A" w:rsidRDefault="0030659B" w:rsidP="00ED6C94">
      <w:pPr>
        <w:pStyle w:val="BodyText"/>
        <w:ind w:left="720" w:right="167"/>
        <w:rPr>
          <w:szCs w:val="24"/>
        </w:rPr>
      </w:pPr>
      <w:r w:rsidRPr="0087588A">
        <w:lastRenderedPageBreak/>
        <w:t xml:space="preserve">A: </w:t>
      </w:r>
      <w:r w:rsidR="00000E84" w:rsidRPr="0087588A">
        <w:t xml:space="preserve">It is also </w:t>
      </w:r>
      <w:r w:rsidR="00000E84" w:rsidRPr="0087588A">
        <w:rPr>
          <w:spacing w:val="-1"/>
        </w:rPr>
        <w:t>important</w:t>
      </w:r>
      <w:r w:rsidR="00000E84" w:rsidRPr="0087588A">
        <w:t xml:space="preserve"> to </w:t>
      </w:r>
      <w:r w:rsidR="00000E84" w:rsidRPr="0087588A">
        <w:rPr>
          <w:spacing w:val="-1"/>
        </w:rPr>
        <w:t>regularly</w:t>
      </w:r>
      <w:r w:rsidR="00000E84" w:rsidRPr="0087588A">
        <w:t xml:space="preserve"> </w:t>
      </w:r>
      <w:r w:rsidR="00000E84" w:rsidRPr="0087588A">
        <w:rPr>
          <w:spacing w:val="-1"/>
        </w:rPr>
        <w:t>dismiss</w:t>
      </w:r>
      <w:r w:rsidR="00000E84" w:rsidRPr="0087588A">
        <w:t xml:space="preserve"> stays </w:t>
      </w:r>
      <w:r w:rsidR="00000E84" w:rsidRPr="0087588A">
        <w:rPr>
          <w:spacing w:val="-1"/>
        </w:rPr>
        <w:t>that</w:t>
      </w:r>
      <w:r w:rsidR="00000E84" w:rsidRPr="0087588A">
        <w:t xml:space="preserve"> </w:t>
      </w:r>
      <w:r w:rsidR="00000E84" w:rsidRPr="0087588A">
        <w:rPr>
          <w:spacing w:val="-1"/>
        </w:rPr>
        <w:t>w</w:t>
      </w:r>
      <w:r w:rsidR="004A730A" w:rsidRPr="0087588A">
        <w:rPr>
          <w:spacing w:val="-1"/>
        </w:rPr>
        <w:t>ill not</w:t>
      </w:r>
      <w:r w:rsidR="00000E84" w:rsidRPr="0087588A">
        <w:t xml:space="preserve"> be</w:t>
      </w:r>
      <w:r w:rsidR="00000E84" w:rsidRPr="0087588A">
        <w:rPr>
          <w:spacing w:val="85"/>
        </w:rPr>
        <w:t xml:space="preserve"> </w:t>
      </w:r>
      <w:r w:rsidR="00000E84" w:rsidRPr="0087588A">
        <w:t>reviewed</w:t>
      </w:r>
      <w:r w:rsidR="00000E84" w:rsidRPr="0087588A">
        <w:rPr>
          <w:spacing w:val="-2"/>
        </w:rPr>
        <w:t xml:space="preserve"> </w:t>
      </w:r>
      <w:r w:rsidR="00000E84" w:rsidRPr="0087588A">
        <w:t>to</w:t>
      </w:r>
      <w:r w:rsidR="00000E84" w:rsidRPr="0087588A">
        <w:rPr>
          <w:spacing w:val="-1"/>
        </w:rPr>
        <w:t xml:space="preserve"> </w:t>
      </w:r>
      <w:r w:rsidR="00000E84" w:rsidRPr="0087588A">
        <w:t xml:space="preserve">clear up </w:t>
      </w:r>
      <w:r w:rsidR="00000E84" w:rsidRPr="0087588A">
        <w:rPr>
          <w:spacing w:val="-1"/>
        </w:rPr>
        <w:t>screen</w:t>
      </w:r>
      <w:r w:rsidR="00000E84" w:rsidRPr="0087588A">
        <w:t xml:space="preserve"> </w:t>
      </w:r>
      <w:r w:rsidR="00000E84" w:rsidRPr="0087588A">
        <w:rPr>
          <w:spacing w:val="-1"/>
        </w:rPr>
        <w:t>clutter</w:t>
      </w:r>
      <w:r w:rsidR="00000E84" w:rsidRPr="0087588A">
        <w:t xml:space="preserve"> </w:t>
      </w:r>
      <w:r w:rsidR="00000E84" w:rsidRPr="0087588A">
        <w:rPr>
          <w:spacing w:val="-1"/>
        </w:rPr>
        <w:t>and</w:t>
      </w:r>
      <w:r w:rsidR="00000E84" w:rsidRPr="0087588A">
        <w:t xml:space="preserve"> keep NUMI </w:t>
      </w:r>
      <w:r w:rsidR="00000E84" w:rsidRPr="0087588A">
        <w:rPr>
          <w:spacing w:val="-1"/>
        </w:rPr>
        <w:t>response time</w:t>
      </w:r>
      <w:r w:rsidR="00000E84" w:rsidRPr="0087588A">
        <w:t xml:space="preserve"> reasonable, so UM</w:t>
      </w:r>
      <w:r w:rsidR="00000E84" w:rsidRPr="0087588A">
        <w:rPr>
          <w:spacing w:val="-1"/>
        </w:rPr>
        <w:t xml:space="preserve"> reviewers</w:t>
      </w:r>
      <w:r w:rsidR="00000E84" w:rsidRPr="0087588A">
        <w:rPr>
          <w:spacing w:val="57"/>
        </w:rPr>
        <w:t xml:space="preserve"> </w:t>
      </w:r>
      <w:r w:rsidR="00000E84" w:rsidRPr="0087588A">
        <w:t xml:space="preserve">should have a </w:t>
      </w:r>
      <w:r w:rsidR="00000E84" w:rsidRPr="0087588A">
        <w:rPr>
          <w:spacing w:val="-1"/>
        </w:rPr>
        <w:t xml:space="preserve">procedure </w:t>
      </w:r>
      <w:r w:rsidR="00000E84" w:rsidRPr="0087588A">
        <w:t xml:space="preserve">for </w:t>
      </w:r>
      <w:r w:rsidR="00000E84" w:rsidRPr="0087588A">
        <w:rPr>
          <w:spacing w:val="-1"/>
        </w:rPr>
        <w:t>regularly</w:t>
      </w:r>
      <w:r w:rsidR="00000E84" w:rsidRPr="0087588A">
        <w:rPr>
          <w:spacing w:val="-2"/>
        </w:rPr>
        <w:t xml:space="preserve"> </w:t>
      </w:r>
      <w:r w:rsidR="00000E84" w:rsidRPr="0087588A">
        <w:rPr>
          <w:spacing w:val="-1"/>
        </w:rPr>
        <w:t>dismissing</w:t>
      </w:r>
      <w:r w:rsidRPr="0087588A">
        <w:t xml:space="preserve"> stays</w:t>
      </w:r>
      <w:r w:rsidR="00142944" w:rsidRPr="0087588A">
        <w:t xml:space="preserve">. </w:t>
      </w:r>
      <w:r w:rsidR="00000E84" w:rsidRPr="0087588A">
        <w:t>If you</w:t>
      </w:r>
      <w:r w:rsidR="00000E84" w:rsidRPr="0087588A">
        <w:rPr>
          <w:spacing w:val="-2"/>
        </w:rPr>
        <w:t xml:space="preserve"> </w:t>
      </w:r>
      <w:r w:rsidR="00000E84" w:rsidRPr="0087588A">
        <w:t>are</w:t>
      </w:r>
      <w:r w:rsidR="0074595D" w:rsidRPr="0087588A">
        <w:t xml:space="preserve"> not</w:t>
      </w:r>
      <w:r w:rsidR="00000E84" w:rsidRPr="0087588A">
        <w:t xml:space="preserve"> </w:t>
      </w:r>
      <w:r w:rsidR="00000E84" w:rsidRPr="0087588A">
        <w:rPr>
          <w:spacing w:val="-1"/>
        </w:rPr>
        <w:t>seeing</w:t>
      </w:r>
      <w:r w:rsidR="00000E84" w:rsidRPr="0087588A">
        <w:t xml:space="preserve"> </w:t>
      </w:r>
      <w:r w:rsidR="00000E84" w:rsidRPr="0087588A">
        <w:rPr>
          <w:spacing w:val="-1"/>
        </w:rPr>
        <w:t>patients</w:t>
      </w:r>
      <w:r w:rsidR="00000E84" w:rsidRPr="0087588A">
        <w:t xml:space="preserve"> </w:t>
      </w:r>
      <w:r w:rsidR="00000E84" w:rsidRPr="0087588A">
        <w:rPr>
          <w:spacing w:val="-1"/>
        </w:rPr>
        <w:t>that</w:t>
      </w:r>
      <w:r w:rsidR="00000E84" w:rsidRPr="0087588A">
        <w:t xml:space="preserve"> you</w:t>
      </w:r>
      <w:r w:rsidR="00000E84" w:rsidRPr="0087588A">
        <w:rPr>
          <w:spacing w:val="73"/>
        </w:rPr>
        <w:t xml:space="preserve"> </w:t>
      </w:r>
      <w:r w:rsidR="00000E84" w:rsidRPr="0087588A">
        <w:t>expect</w:t>
      </w:r>
      <w:r w:rsidR="00000E84" w:rsidRPr="0087588A">
        <w:rPr>
          <w:spacing w:val="-1"/>
        </w:rPr>
        <w:t xml:space="preserve"> </w:t>
      </w:r>
      <w:r w:rsidR="00000E84" w:rsidRPr="0087588A">
        <w:t>to see, check to</w:t>
      </w:r>
      <w:r w:rsidR="00000E84" w:rsidRPr="0087588A">
        <w:rPr>
          <w:spacing w:val="-1"/>
        </w:rPr>
        <w:t xml:space="preserve"> see</w:t>
      </w:r>
      <w:r w:rsidR="00000E84" w:rsidRPr="0087588A">
        <w:t xml:space="preserve"> which filters are </w:t>
      </w:r>
      <w:r w:rsidR="00000E84" w:rsidRPr="0087588A">
        <w:rPr>
          <w:spacing w:val="-1"/>
        </w:rPr>
        <w:t>currently</w:t>
      </w:r>
      <w:r w:rsidR="00000E84" w:rsidRPr="0087588A">
        <w:t xml:space="preserve"> </w:t>
      </w:r>
      <w:r w:rsidR="00000E84" w:rsidRPr="0087588A">
        <w:rPr>
          <w:spacing w:val="-1"/>
        </w:rPr>
        <w:t xml:space="preserve">applied </w:t>
      </w:r>
      <w:r w:rsidR="00000E84" w:rsidRPr="0087588A">
        <w:t>to your</w:t>
      </w:r>
      <w:r w:rsidR="00000E84" w:rsidRPr="0087588A">
        <w:rPr>
          <w:spacing w:val="3"/>
        </w:rPr>
        <w:t xml:space="preserve"> </w:t>
      </w:r>
      <w:r w:rsidR="00000E84" w:rsidRPr="0087588A">
        <w:rPr>
          <w:spacing w:val="-1"/>
        </w:rPr>
        <w:t>Patient</w:t>
      </w:r>
      <w:r w:rsidR="00000E84" w:rsidRPr="0087588A">
        <w:t xml:space="preserve"> </w:t>
      </w:r>
      <w:r w:rsidR="00000E84" w:rsidRPr="0087588A">
        <w:rPr>
          <w:spacing w:val="-1"/>
        </w:rPr>
        <w:t>Selection/Worklist.</w:t>
      </w:r>
      <w:r w:rsidR="00000E84" w:rsidRPr="0087588A">
        <w:rPr>
          <w:spacing w:val="73"/>
        </w:rPr>
        <w:t xml:space="preserve"> </w:t>
      </w:r>
      <w:r w:rsidR="00000E84" w:rsidRPr="0087588A">
        <w:t xml:space="preserve">To see a </w:t>
      </w:r>
      <w:r w:rsidR="00000E84" w:rsidRPr="0087588A">
        <w:rPr>
          <w:spacing w:val="-1"/>
        </w:rPr>
        <w:t>complete</w:t>
      </w:r>
      <w:r w:rsidR="00000E84" w:rsidRPr="0087588A">
        <w:t xml:space="preserve"> </w:t>
      </w:r>
      <w:r w:rsidR="00000E84" w:rsidRPr="0087588A">
        <w:rPr>
          <w:spacing w:val="-1"/>
        </w:rPr>
        <w:t>list</w:t>
      </w:r>
      <w:r w:rsidR="00000E84" w:rsidRPr="0087588A">
        <w:t xml:space="preserve"> </w:t>
      </w:r>
      <w:r w:rsidR="00000E84" w:rsidRPr="0087588A">
        <w:rPr>
          <w:spacing w:val="-1"/>
        </w:rPr>
        <w:t>of</w:t>
      </w:r>
      <w:r w:rsidR="00000E84" w:rsidRPr="0087588A">
        <w:t xml:space="preserve"> the </w:t>
      </w:r>
      <w:r w:rsidR="00000E84" w:rsidRPr="0087588A">
        <w:rPr>
          <w:spacing w:val="-1"/>
        </w:rPr>
        <w:t xml:space="preserve">patient </w:t>
      </w:r>
      <w:r w:rsidR="00000E84" w:rsidRPr="0087588A">
        <w:t xml:space="preserve">stays on </w:t>
      </w:r>
      <w:r w:rsidR="00000E84" w:rsidRPr="0087588A">
        <w:rPr>
          <w:spacing w:val="-1"/>
        </w:rPr>
        <w:t xml:space="preserve">the </w:t>
      </w:r>
      <w:r w:rsidR="00000E84" w:rsidRPr="0087588A">
        <w:t xml:space="preserve">List, </w:t>
      </w:r>
      <w:r w:rsidR="00000E84" w:rsidRPr="0087588A">
        <w:rPr>
          <w:spacing w:val="-1"/>
        </w:rPr>
        <w:t>uncheck</w:t>
      </w:r>
      <w:r w:rsidR="00000E84" w:rsidRPr="0087588A">
        <w:t xml:space="preserve"> all of the </w:t>
      </w:r>
      <w:r w:rsidR="00000E84" w:rsidRPr="0087588A">
        <w:rPr>
          <w:spacing w:val="-1"/>
        </w:rPr>
        <w:t>filter</w:t>
      </w:r>
      <w:r w:rsidR="00000E84" w:rsidRPr="0087588A">
        <w:t xml:space="preserve"> boxes</w:t>
      </w:r>
      <w:r w:rsidR="00000E84" w:rsidRPr="0087588A">
        <w:rPr>
          <w:spacing w:val="-1"/>
        </w:rPr>
        <w:t xml:space="preserve"> and</w:t>
      </w:r>
      <w:r w:rsidR="00000E84" w:rsidRPr="0087588A">
        <w:t xml:space="preserve"> click on</w:t>
      </w:r>
      <w:r w:rsidR="00000E84" w:rsidRPr="0087588A">
        <w:rPr>
          <w:spacing w:val="55"/>
        </w:rPr>
        <w:t xml:space="preserve"> </w:t>
      </w:r>
      <w:r w:rsidR="00000E84" w:rsidRPr="0087588A">
        <w:t>the GO</w:t>
      </w:r>
      <w:r w:rsidR="00000E84" w:rsidRPr="0087588A">
        <w:rPr>
          <w:spacing w:val="-1"/>
        </w:rPr>
        <w:t xml:space="preserve"> </w:t>
      </w:r>
      <w:r w:rsidR="00000E84" w:rsidRPr="0087588A">
        <w:t>button at the</w:t>
      </w:r>
      <w:r w:rsidR="00000E84" w:rsidRPr="0087588A">
        <w:rPr>
          <w:spacing w:val="-1"/>
        </w:rPr>
        <w:t xml:space="preserve"> </w:t>
      </w:r>
      <w:r w:rsidR="00000E84" w:rsidRPr="0087588A">
        <w:t>top</w:t>
      </w:r>
      <w:r w:rsidR="00000E84" w:rsidRPr="0087588A">
        <w:rPr>
          <w:spacing w:val="-1"/>
        </w:rPr>
        <w:t xml:space="preserve"> </w:t>
      </w:r>
      <w:r w:rsidR="00000E84" w:rsidRPr="0087588A">
        <w:t xml:space="preserve">of the </w:t>
      </w:r>
      <w:r w:rsidR="00000E84" w:rsidRPr="0087588A">
        <w:rPr>
          <w:spacing w:val="-1"/>
        </w:rPr>
        <w:t>screen.</w:t>
      </w:r>
      <w:r w:rsidR="00000E84" w:rsidRPr="0087588A">
        <w:t xml:space="preserve"> This will</w:t>
      </w:r>
      <w:r w:rsidR="00000E84" w:rsidRPr="0087588A">
        <w:rPr>
          <w:spacing w:val="-1"/>
        </w:rPr>
        <w:t xml:space="preserve"> generate</w:t>
      </w:r>
      <w:r w:rsidR="00000E84" w:rsidRPr="0087588A">
        <w:t xml:space="preserve"> a </w:t>
      </w:r>
      <w:r w:rsidR="00000E84" w:rsidRPr="0087588A">
        <w:rPr>
          <w:spacing w:val="-1"/>
        </w:rPr>
        <w:t>complete</w:t>
      </w:r>
      <w:r w:rsidR="00000E84" w:rsidRPr="0087588A">
        <w:t xml:space="preserve"> </w:t>
      </w:r>
      <w:r w:rsidR="00000E84" w:rsidRPr="0087588A">
        <w:rPr>
          <w:spacing w:val="-1"/>
        </w:rPr>
        <w:t xml:space="preserve">list </w:t>
      </w:r>
      <w:r w:rsidR="00000E84" w:rsidRPr="0087588A">
        <w:t>of</w:t>
      </w:r>
      <w:r w:rsidR="00000E84" w:rsidRPr="0087588A">
        <w:rPr>
          <w:spacing w:val="-1"/>
        </w:rPr>
        <w:t xml:space="preserve"> </w:t>
      </w:r>
      <w:r w:rsidR="00000E84" w:rsidRPr="0087588A">
        <w:t xml:space="preserve">the </w:t>
      </w:r>
      <w:r w:rsidR="00000E84" w:rsidRPr="0087588A">
        <w:rPr>
          <w:spacing w:val="-1"/>
        </w:rPr>
        <w:t>patient</w:t>
      </w:r>
      <w:r w:rsidR="00000E84" w:rsidRPr="0087588A">
        <w:t xml:space="preserve"> stays at</w:t>
      </w:r>
      <w:r w:rsidR="004D1041" w:rsidRPr="0087588A">
        <w:t xml:space="preserve"> </w:t>
      </w:r>
      <w:r w:rsidR="00000E84" w:rsidRPr="0087588A">
        <w:t xml:space="preserve">your </w:t>
      </w:r>
      <w:r w:rsidR="00000E84" w:rsidRPr="0087588A">
        <w:rPr>
          <w:spacing w:val="-1"/>
        </w:rPr>
        <w:t>facility.</w:t>
      </w:r>
      <w:r w:rsidR="00000E84" w:rsidRPr="0087588A">
        <w:t xml:space="preserve"> Another way to check</w:t>
      </w:r>
      <w:r w:rsidR="00000E84" w:rsidRPr="0087588A">
        <w:rPr>
          <w:spacing w:val="-1"/>
        </w:rPr>
        <w:t xml:space="preserve"> </w:t>
      </w:r>
      <w:r w:rsidR="00000E84" w:rsidRPr="0087588A">
        <w:t xml:space="preserve">for </w:t>
      </w:r>
      <w:r w:rsidR="00000E84" w:rsidRPr="0087588A">
        <w:rPr>
          <w:spacing w:val="-1"/>
        </w:rPr>
        <w:t>patient</w:t>
      </w:r>
      <w:r w:rsidR="00000E84" w:rsidRPr="0087588A">
        <w:t xml:space="preserve"> stays is to </w:t>
      </w:r>
      <w:r w:rsidR="00000E84" w:rsidRPr="0087588A">
        <w:rPr>
          <w:spacing w:val="-1"/>
        </w:rPr>
        <w:t>look</w:t>
      </w:r>
      <w:r w:rsidR="00000E84" w:rsidRPr="0087588A">
        <w:t xml:space="preserve"> at the</w:t>
      </w:r>
      <w:r w:rsidR="00000E84" w:rsidRPr="0087588A">
        <w:rPr>
          <w:spacing w:val="2"/>
        </w:rPr>
        <w:t xml:space="preserve"> </w:t>
      </w:r>
      <w:r w:rsidR="00000E84" w:rsidRPr="0087588A">
        <w:rPr>
          <w:b/>
          <w:i/>
          <w:spacing w:val="-1"/>
        </w:rPr>
        <w:t>Patient</w:t>
      </w:r>
      <w:r w:rsidR="00000E84" w:rsidRPr="0087588A">
        <w:rPr>
          <w:b/>
          <w:i/>
        </w:rPr>
        <w:t xml:space="preserve"> Stay </w:t>
      </w:r>
      <w:r w:rsidR="00000E84" w:rsidRPr="0087588A">
        <w:rPr>
          <w:b/>
          <w:i/>
          <w:spacing w:val="-1"/>
        </w:rPr>
        <w:t>Administration</w:t>
      </w:r>
      <w:r w:rsidR="00000E84" w:rsidRPr="0087588A">
        <w:rPr>
          <w:b/>
          <w:i/>
          <w:spacing w:val="67"/>
        </w:rPr>
        <w:t xml:space="preserve"> </w:t>
      </w:r>
      <w:r w:rsidR="00000E84" w:rsidRPr="0087588A">
        <w:t xml:space="preserve">screen and </w:t>
      </w:r>
      <w:r w:rsidR="00000E84" w:rsidRPr="0087588A">
        <w:rPr>
          <w:spacing w:val="-1"/>
        </w:rPr>
        <w:t>see</w:t>
      </w:r>
      <w:r w:rsidR="00000E84" w:rsidRPr="0087588A">
        <w:t xml:space="preserve"> if the </w:t>
      </w:r>
      <w:r w:rsidR="00000E84" w:rsidRPr="0087588A">
        <w:rPr>
          <w:spacing w:val="-1"/>
        </w:rPr>
        <w:t>stay</w:t>
      </w:r>
      <w:r w:rsidR="00000E84" w:rsidRPr="0087588A">
        <w:rPr>
          <w:spacing w:val="-2"/>
        </w:rPr>
        <w:t xml:space="preserve"> </w:t>
      </w:r>
      <w:r w:rsidR="00000E84" w:rsidRPr="0087588A">
        <w:t xml:space="preserve">was </w:t>
      </w:r>
      <w:r w:rsidR="00000E84" w:rsidRPr="0087588A">
        <w:rPr>
          <w:spacing w:val="-1"/>
        </w:rPr>
        <w:t>invalidated</w:t>
      </w:r>
      <w:r w:rsidR="00000E84" w:rsidRPr="0087588A">
        <w:t xml:space="preserve"> because</w:t>
      </w:r>
      <w:r w:rsidR="00000E84" w:rsidRPr="0087588A">
        <w:rPr>
          <w:spacing w:val="-1"/>
        </w:rPr>
        <w:t xml:space="preserve"> </w:t>
      </w:r>
      <w:r w:rsidR="00000E84" w:rsidRPr="0087588A">
        <w:t xml:space="preserve">it </w:t>
      </w:r>
      <w:r w:rsidR="00000E84" w:rsidRPr="0087588A">
        <w:rPr>
          <w:spacing w:val="-1"/>
        </w:rPr>
        <w:t>[temporarily]</w:t>
      </w:r>
      <w:r w:rsidR="0074595D" w:rsidRPr="0087588A">
        <w:t xml:space="preserve"> could</w:t>
      </w:r>
      <w:r w:rsidR="004A730A" w:rsidRPr="0087588A">
        <w:t xml:space="preserve"> not</w:t>
      </w:r>
      <w:r w:rsidR="0074595D" w:rsidRPr="0087588A">
        <w:t xml:space="preserve"> be found in VistA </w:t>
      </w:r>
      <w:r w:rsidR="00000E84" w:rsidRPr="0087588A">
        <w:t>(</w:t>
      </w:r>
      <w:r w:rsidR="00000E84" w:rsidRPr="0087588A">
        <w:rPr>
          <w:i/>
        </w:rPr>
        <w:t>Follow the</w:t>
      </w:r>
      <w:r w:rsidR="00000E84" w:rsidRPr="0087588A">
        <w:rPr>
          <w:i/>
          <w:spacing w:val="-1"/>
        </w:rPr>
        <w:t xml:space="preserve"> instructions </w:t>
      </w:r>
      <w:r w:rsidR="00000E84" w:rsidRPr="0087588A">
        <w:rPr>
          <w:i/>
        </w:rPr>
        <w:t>for restoring a stay, as described</w:t>
      </w:r>
      <w:r w:rsidR="00000E84" w:rsidRPr="0087588A">
        <w:rPr>
          <w:i/>
          <w:spacing w:val="-1"/>
        </w:rPr>
        <w:t xml:space="preserve"> </w:t>
      </w:r>
      <w:r w:rsidR="00000E84" w:rsidRPr="0087588A">
        <w:rPr>
          <w:i/>
        </w:rPr>
        <w:t>in</w:t>
      </w:r>
      <w:r w:rsidR="00000E84" w:rsidRPr="0087588A">
        <w:rPr>
          <w:i/>
          <w:spacing w:val="1"/>
        </w:rPr>
        <w:t xml:space="preserve"> </w:t>
      </w:r>
      <w:r w:rsidR="00000E84" w:rsidRPr="0087588A">
        <w:rPr>
          <w:i/>
        </w:rPr>
        <w:t xml:space="preserve">Section </w:t>
      </w:r>
      <w:r w:rsidR="00000E84" w:rsidRPr="0087588A">
        <w:rPr>
          <w:i/>
          <w:spacing w:val="-1"/>
        </w:rPr>
        <w:t>1</w:t>
      </w:r>
      <w:r w:rsidR="008D36DD" w:rsidRPr="0087588A">
        <w:rPr>
          <w:i/>
          <w:spacing w:val="-1"/>
        </w:rPr>
        <w:t>0</w:t>
      </w:r>
      <w:r w:rsidR="00000E84" w:rsidRPr="0087588A">
        <w:rPr>
          <w:i/>
          <w:spacing w:val="-1"/>
        </w:rPr>
        <w:t>.7.2</w:t>
      </w:r>
      <w:r w:rsidR="00000E84" w:rsidRPr="0087588A">
        <w:rPr>
          <w:i/>
        </w:rPr>
        <w:t xml:space="preserve"> of the </w:t>
      </w:r>
      <w:r w:rsidR="00000E84" w:rsidRPr="0087588A">
        <w:rPr>
          <w:i/>
          <w:spacing w:val="-1"/>
        </w:rPr>
        <w:t>User</w:t>
      </w:r>
      <w:r w:rsidR="00000E84" w:rsidRPr="0087588A">
        <w:rPr>
          <w:i/>
        </w:rPr>
        <w:t xml:space="preserve"> Guide</w:t>
      </w:r>
      <w:r w:rsidR="00000E84" w:rsidRPr="0087588A">
        <w:t>).</w:t>
      </w:r>
    </w:p>
    <w:p w:rsidR="00000E84" w:rsidRPr="0087588A" w:rsidRDefault="00000E84" w:rsidP="00F02471">
      <w:pPr>
        <w:ind w:left="720" w:right="167"/>
        <w:rPr>
          <w:b/>
          <w:bCs/>
          <w:color w:val="000080"/>
          <w:sz w:val="24"/>
        </w:rPr>
      </w:pPr>
      <w:r w:rsidRPr="0087588A">
        <w:rPr>
          <w:b/>
          <w:bCs/>
          <w:color w:val="000080"/>
          <w:sz w:val="24"/>
        </w:rPr>
        <w:t>Q: A patient was admitted and has been in the hospital for a while, but does not appear on the Patient Selection/Worklist. Why does this happen and what can I do?</w:t>
      </w:r>
    </w:p>
    <w:p w:rsidR="00000E84" w:rsidRPr="0087588A" w:rsidRDefault="00000E84" w:rsidP="00ED6C94">
      <w:pPr>
        <w:pStyle w:val="BodyText"/>
        <w:ind w:left="720" w:right="115"/>
      </w:pPr>
      <w:r w:rsidRPr="0087588A">
        <w:t xml:space="preserve">A: The </w:t>
      </w:r>
      <w:r w:rsidRPr="0087588A">
        <w:rPr>
          <w:spacing w:val="-1"/>
        </w:rPr>
        <w:t>automatic</w:t>
      </w:r>
      <w:r w:rsidRPr="0087588A">
        <w:rPr>
          <w:spacing w:val="1"/>
        </w:rPr>
        <w:t xml:space="preserve"> </w:t>
      </w:r>
      <w:r w:rsidRPr="0087588A">
        <w:rPr>
          <w:spacing w:val="-1"/>
        </w:rPr>
        <w:t>midnight</w:t>
      </w:r>
      <w:r w:rsidRPr="0087588A">
        <w:t xml:space="preserve"> and </w:t>
      </w:r>
      <w:r w:rsidRPr="0087588A">
        <w:rPr>
          <w:spacing w:val="-1"/>
        </w:rPr>
        <w:t>hourly</w:t>
      </w:r>
      <w:r w:rsidRPr="0087588A">
        <w:t xml:space="preserve"> </w:t>
      </w:r>
      <w:r w:rsidRPr="0087588A">
        <w:rPr>
          <w:spacing w:val="-1"/>
        </w:rPr>
        <w:t>synchronization</w:t>
      </w:r>
      <w:r w:rsidRPr="0087588A">
        <w:t xml:space="preserve"> </w:t>
      </w:r>
      <w:r w:rsidRPr="0087588A">
        <w:rPr>
          <w:spacing w:val="-1"/>
        </w:rPr>
        <w:t>occasionally</w:t>
      </w:r>
      <w:r w:rsidRPr="0087588A">
        <w:t xml:space="preserve"> does</w:t>
      </w:r>
      <w:r w:rsidRPr="0087588A">
        <w:rPr>
          <w:spacing w:val="-1"/>
        </w:rPr>
        <w:t xml:space="preserve"> </w:t>
      </w:r>
      <w:r w:rsidRPr="0087588A">
        <w:t xml:space="preserve">not </w:t>
      </w:r>
      <w:r w:rsidRPr="0087588A">
        <w:rPr>
          <w:spacing w:val="-1"/>
        </w:rPr>
        <w:t>synchronize</w:t>
      </w:r>
      <w:r w:rsidRPr="0087588A">
        <w:t xml:space="preserve"> a</w:t>
      </w:r>
      <w:r w:rsidRPr="0087588A">
        <w:rPr>
          <w:spacing w:val="95"/>
        </w:rPr>
        <w:t xml:space="preserve"> </w:t>
      </w:r>
      <w:r w:rsidRPr="0087588A">
        <w:rPr>
          <w:spacing w:val="-1"/>
        </w:rPr>
        <w:t>patient</w:t>
      </w:r>
      <w:r w:rsidRPr="0087588A">
        <w:t xml:space="preserve"> </w:t>
      </w:r>
      <w:r w:rsidRPr="0087588A">
        <w:rPr>
          <w:spacing w:val="-1"/>
        </w:rPr>
        <w:t>movement,</w:t>
      </w:r>
      <w:r w:rsidRPr="0087588A">
        <w:t xml:space="preserve"> due to </w:t>
      </w:r>
      <w:r w:rsidRPr="0087588A">
        <w:rPr>
          <w:spacing w:val="-1"/>
        </w:rPr>
        <w:t>timing</w:t>
      </w:r>
      <w:r w:rsidRPr="0087588A">
        <w:t xml:space="preserve"> and network </w:t>
      </w:r>
      <w:r w:rsidRPr="0087588A">
        <w:rPr>
          <w:spacing w:val="-1"/>
        </w:rPr>
        <w:t>problems.</w:t>
      </w:r>
      <w:r w:rsidRPr="0087588A">
        <w:t xml:space="preserve"> Check </w:t>
      </w:r>
      <w:r w:rsidRPr="0087588A">
        <w:rPr>
          <w:spacing w:val="-1"/>
        </w:rPr>
        <w:t>CPRS,</w:t>
      </w:r>
      <w:r w:rsidRPr="0087588A">
        <w:t xml:space="preserve"> G&amp;L report, and </w:t>
      </w:r>
      <w:r w:rsidRPr="0087588A">
        <w:rPr>
          <w:spacing w:val="-1"/>
        </w:rPr>
        <w:t>ward</w:t>
      </w:r>
      <w:r w:rsidRPr="0087588A">
        <w:rPr>
          <w:spacing w:val="53"/>
        </w:rPr>
        <w:t xml:space="preserve"> </w:t>
      </w:r>
      <w:r w:rsidRPr="0087588A">
        <w:t>rosters to</w:t>
      </w:r>
      <w:r w:rsidRPr="0087588A">
        <w:rPr>
          <w:spacing w:val="-2"/>
        </w:rPr>
        <w:t xml:space="preserve"> </w:t>
      </w:r>
      <w:r w:rsidRPr="0087588A">
        <w:rPr>
          <w:spacing w:val="-1"/>
        </w:rPr>
        <w:t>identify</w:t>
      </w:r>
      <w:r w:rsidRPr="0087588A">
        <w:t xml:space="preserve"> any </w:t>
      </w:r>
      <w:r w:rsidRPr="0087588A">
        <w:rPr>
          <w:spacing w:val="-1"/>
        </w:rPr>
        <w:t>missing</w:t>
      </w:r>
      <w:r w:rsidRPr="0087588A">
        <w:t xml:space="preserve"> </w:t>
      </w:r>
      <w:r w:rsidRPr="0087588A">
        <w:rPr>
          <w:spacing w:val="-1"/>
        </w:rPr>
        <w:t>patients.</w:t>
      </w:r>
      <w:r w:rsidRPr="0087588A">
        <w:t xml:space="preserve"> Use the Manual </w:t>
      </w:r>
      <w:r w:rsidRPr="0087588A">
        <w:rPr>
          <w:spacing w:val="-1"/>
        </w:rPr>
        <w:t>VistA</w:t>
      </w:r>
      <w:r w:rsidRPr="0087588A">
        <w:t xml:space="preserve"> </w:t>
      </w:r>
      <w:r w:rsidRPr="0087588A">
        <w:rPr>
          <w:spacing w:val="-1"/>
        </w:rPr>
        <w:t>Synchronization</w:t>
      </w:r>
      <w:r w:rsidRPr="0087588A">
        <w:rPr>
          <w:spacing w:val="1"/>
        </w:rPr>
        <w:t xml:space="preserve"> </w:t>
      </w:r>
      <w:r w:rsidRPr="0087588A">
        <w:rPr>
          <w:spacing w:val="-1"/>
        </w:rPr>
        <w:t>feature</w:t>
      </w:r>
      <w:r w:rsidRPr="0087588A">
        <w:t xml:space="preserve"> to add a</w:t>
      </w:r>
      <w:r w:rsidRPr="0087588A">
        <w:rPr>
          <w:spacing w:val="85"/>
        </w:rPr>
        <w:t xml:space="preserve"> </w:t>
      </w:r>
      <w:r w:rsidRPr="0087588A">
        <w:rPr>
          <w:spacing w:val="-1"/>
        </w:rPr>
        <w:t>patient.</w:t>
      </w:r>
      <w:r w:rsidRPr="0087588A">
        <w:t xml:space="preserve"> </w:t>
      </w:r>
      <w:r w:rsidRPr="0087588A">
        <w:rPr>
          <w:spacing w:val="-1"/>
        </w:rPr>
        <w:t>Also,</w:t>
      </w:r>
      <w:r w:rsidRPr="0087588A">
        <w:t xml:space="preserve"> </w:t>
      </w:r>
      <w:r w:rsidRPr="0087588A">
        <w:rPr>
          <w:spacing w:val="-1"/>
        </w:rPr>
        <w:t>some</w:t>
      </w:r>
      <w:r w:rsidRPr="0087588A">
        <w:t xml:space="preserve"> patients </w:t>
      </w:r>
      <w:r w:rsidRPr="0087588A">
        <w:rPr>
          <w:spacing w:val="-1"/>
        </w:rPr>
        <w:t>may</w:t>
      </w:r>
      <w:r w:rsidRPr="0087588A">
        <w:t xml:space="preserve"> have been </w:t>
      </w:r>
      <w:r w:rsidRPr="0087588A">
        <w:rPr>
          <w:spacing w:val="-1"/>
        </w:rPr>
        <w:t>admitted</w:t>
      </w:r>
      <w:r w:rsidRPr="0087588A">
        <w:t xml:space="preserve"> prior to,</w:t>
      </w:r>
      <w:r w:rsidRPr="0087588A">
        <w:rPr>
          <w:spacing w:val="-2"/>
        </w:rPr>
        <w:t xml:space="preserve"> </w:t>
      </w:r>
      <w:r w:rsidRPr="0087588A">
        <w:t xml:space="preserve">and </w:t>
      </w:r>
      <w:r w:rsidRPr="0087588A">
        <w:rPr>
          <w:spacing w:val="-1"/>
        </w:rPr>
        <w:t>have</w:t>
      </w:r>
      <w:r w:rsidR="004A730A" w:rsidRPr="0087588A">
        <w:rPr>
          <w:spacing w:val="-1"/>
        </w:rPr>
        <w:t xml:space="preserve"> not</w:t>
      </w:r>
      <w:r w:rsidRPr="0087588A">
        <w:rPr>
          <w:spacing w:val="-1"/>
        </w:rPr>
        <w:t xml:space="preserve"> </w:t>
      </w:r>
      <w:r w:rsidRPr="0087588A">
        <w:t xml:space="preserve">had a </w:t>
      </w:r>
      <w:r w:rsidRPr="0087588A">
        <w:rPr>
          <w:spacing w:val="-1"/>
        </w:rPr>
        <w:t>movement</w:t>
      </w:r>
      <w:r w:rsidRPr="0087588A">
        <w:rPr>
          <w:spacing w:val="4"/>
        </w:rPr>
        <w:t xml:space="preserve"> </w:t>
      </w:r>
      <w:r w:rsidRPr="0087588A">
        <w:t>since,</w:t>
      </w:r>
      <w:r w:rsidRPr="0087588A">
        <w:rPr>
          <w:spacing w:val="59"/>
        </w:rPr>
        <w:t xml:space="preserve"> </w:t>
      </w:r>
      <w:r w:rsidRPr="0087588A">
        <w:t xml:space="preserve">the </w:t>
      </w:r>
      <w:r w:rsidRPr="0087588A">
        <w:rPr>
          <w:spacing w:val="-1"/>
        </w:rPr>
        <w:t>inception</w:t>
      </w:r>
      <w:r w:rsidRPr="0087588A">
        <w:t xml:space="preserve"> of </w:t>
      </w:r>
      <w:r w:rsidRPr="0087588A">
        <w:rPr>
          <w:spacing w:val="-1"/>
        </w:rPr>
        <w:t>NUMI.</w:t>
      </w:r>
    </w:p>
    <w:p w:rsidR="00000E84" w:rsidRPr="0087588A" w:rsidRDefault="00000E84" w:rsidP="00F02471">
      <w:pPr>
        <w:ind w:left="720" w:right="167"/>
        <w:rPr>
          <w:b/>
          <w:bCs/>
          <w:color w:val="000080"/>
          <w:sz w:val="24"/>
        </w:rPr>
      </w:pPr>
      <w:r w:rsidRPr="0087588A">
        <w:rPr>
          <w:b/>
          <w:bCs/>
          <w:color w:val="000080"/>
          <w:sz w:val="24"/>
        </w:rPr>
        <w:t>Q: Does resynching with VistA overwrite NUMI data?</w:t>
      </w:r>
    </w:p>
    <w:p w:rsidR="00000E84" w:rsidRPr="0087588A" w:rsidRDefault="00000E84" w:rsidP="00ED6C94">
      <w:pPr>
        <w:pStyle w:val="BodyText"/>
        <w:ind w:left="720" w:right="167"/>
      </w:pPr>
      <w:r w:rsidRPr="0087588A">
        <w:t xml:space="preserve">A: Resynching </w:t>
      </w:r>
      <w:r w:rsidRPr="0087588A">
        <w:rPr>
          <w:spacing w:val="-1"/>
        </w:rPr>
        <w:t>with</w:t>
      </w:r>
      <w:r w:rsidRPr="0087588A">
        <w:t xml:space="preserve"> VistA</w:t>
      </w:r>
      <w:r w:rsidRPr="0087588A">
        <w:rPr>
          <w:spacing w:val="-1"/>
        </w:rPr>
        <w:t xml:space="preserve"> </w:t>
      </w:r>
      <w:r w:rsidRPr="0087588A">
        <w:t xml:space="preserve">will </w:t>
      </w:r>
      <w:r w:rsidRPr="0087588A">
        <w:rPr>
          <w:spacing w:val="-1"/>
        </w:rPr>
        <w:t>always</w:t>
      </w:r>
      <w:r w:rsidRPr="0087588A">
        <w:t xml:space="preserve"> update</w:t>
      </w:r>
      <w:r w:rsidRPr="0087588A">
        <w:rPr>
          <w:spacing w:val="-1"/>
        </w:rPr>
        <w:t xml:space="preserve"> the</w:t>
      </w:r>
      <w:r w:rsidRPr="0087588A">
        <w:t xml:space="preserve"> stay </w:t>
      </w:r>
      <w:r w:rsidRPr="0087588A">
        <w:rPr>
          <w:spacing w:val="-1"/>
        </w:rPr>
        <w:t>data,</w:t>
      </w:r>
      <w:r w:rsidRPr="0087588A">
        <w:rPr>
          <w:spacing w:val="-2"/>
        </w:rPr>
        <w:t xml:space="preserve"> </w:t>
      </w:r>
      <w:r w:rsidRPr="0087588A">
        <w:t xml:space="preserve">but </w:t>
      </w:r>
      <w:r w:rsidRPr="0087588A">
        <w:rPr>
          <w:spacing w:val="-1"/>
        </w:rPr>
        <w:t>review</w:t>
      </w:r>
      <w:r w:rsidRPr="0087588A">
        <w:t xml:space="preserve"> data will not</w:t>
      </w:r>
      <w:r w:rsidRPr="0087588A">
        <w:rPr>
          <w:spacing w:val="-1"/>
        </w:rPr>
        <w:t xml:space="preserve"> </w:t>
      </w:r>
      <w:r w:rsidRPr="0087588A">
        <w:t>be</w:t>
      </w:r>
      <w:r w:rsidR="004D1041" w:rsidRPr="0087588A">
        <w:t xml:space="preserve"> </w:t>
      </w:r>
      <w:r w:rsidRPr="0087588A">
        <w:t>overwritten.</w:t>
      </w:r>
    </w:p>
    <w:p w:rsidR="00000E84" w:rsidRPr="0087588A" w:rsidRDefault="00000E84" w:rsidP="00F02471">
      <w:pPr>
        <w:ind w:left="720" w:right="167"/>
        <w:rPr>
          <w:b/>
          <w:bCs/>
          <w:color w:val="000080"/>
          <w:sz w:val="24"/>
        </w:rPr>
      </w:pPr>
      <w:r w:rsidRPr="0087588A">
        <w:rPr>
          <w:b/>
          <w:bCs/>
          <w:color w:val="000080"/>
          <w:sz w:val="24"/>
        </w:rPr>
        <w:t>Q: A patient admission was on the G&amp;L but does not appear in VistA as an inpatient.</w:t>
      </w:r>
    </w:p>
    <w:p w:rsidR="00000E84" w:rsidRPr="0087588A" w:rsidRDefault="00000E84" w:rsidP="00ED6C94">
      <w:pPr>
        <w:pStyle w:val="BodyText"/>
        <w:ind w:left="720" w:right="167"/>
      </w:pPr>
      <w:r w:rsidRPr="0087588A">
        <w:t xml:space="preserve">A: The </w:t>
      </w:r>
      <w:r w:rsidRPr="0087588A">
        <w:rPr>
          <w:spacing w:val="-1"/>
        </w:rPr>
        <w:t>admission</w:t>
      </w:r>
      <w:r w:rsidRPr="0087588A">
        <w:t xml:space="preserve"> </w:t>
      </w:r>
      <w:r w:rsidRPr="0087588A">
        <w:rPr>
          <w:spacing w:val="-1"/>
        </w:rPr>
        <w:t>may</w:t>
      </w:r>
      <w:r w:rsidRPr="0087588A">
        <w:t xml:space="preserve"> have been </w:t>
      </w:r>
      <w:r w:rsidRPr="0087588A">
        <w:rPr>
          <w:spacing w:val="-1"/>
        </w:rPr>
        <w:t>removed</w:t>
      </w:r>
      <w:r w:rsidRPr="0087588A">
        <w:t xml:space="preserve"> </w:t>
      </w:r>
      <w:r w:rsidRPr="0087588A">
        <w:rPr>
          <w:spacing w:val="-1"/>
        </w:rPr>
        <w:t>from</w:t>
      </w:r>
      <w:r w:rsidRPr="0087588A">
        <w:t xml:space="preserve"> </w:t>
      </w:r>
      <w:r w:rsidRPr="0087588A">
        <w:rPr>
          <w:spacing w:val="-1"/>
        </w:rPr>
        <w:t>VistA</w:t>
      </w:r>
      <w:r w:rsidRPr="0087588A">
        <w:t xml:space="preserve"> or </w:t>
      </w:r>
      <w:r w:rsidRPr="0087588A">
        <w:rPr>
          <w:spacing w:val="-1"/>
        </w:rPr>
        <w:t>the</w:t>
      </w:r>
      <w:r w:rsidRPr="0087588A">
        <w:t xml:space="preserve"> hospital’s</w:t>
      </w:r>
      <w:r w:rsidRPr="0087588A">
        <w:rPr>
          <w:spacing w:val="-2"/>
        </w:rPr>
        <w:t xml:space="preserve"> </w:t>
      </w:r>
      <w:r w:rsidRPr="0087588A">
        <w:t>PIMS staff</w:t>
      </w:r>
      <w:r w:rsidRPr="0087588A">
        <w:rPr>
          <w:spacing w:val="-2"/>
        </w:rPr>
        <w:t xml:space="preserve"> </w:t>
      </w:r>
      <w:r w:rsidRPr="0087588A">
        <w:rPr>
          <w:spacing w:val="-1"/>
        </w:rPr>
        <w:t>may</w:t>
      </w:r>
      <w:r w:rsidRPr="0087588A">
        <w:t xml:space="preserve"> be</w:t>
      </w:r>
      <w:r w:rsidRPr="0087588A">
        <w:rPr>
          <w:spacing w:val="49"/>
        </w:rPr>
        <w:t xml:space="preserve"> </w:t>
      </w:r>
      <w:r w:rsidRPr="0087588A">
        <w:t>editing the</w:t>
      </w:r>
      <w:r w:rsidRPr="0087588A">
        <w:rPr>
          <w:spacing w:val="-1"/>
        </w:rPr>
        <w:t xml:space="preserve"> movement</w:t>
      </w:r>
      <w:r w:rsidRPr="0087588A">
        <w:t xml:space="preserve"> record </w:t>
      </w:r>
      <w:r w:rsidRPr="0087588A">
        <w:rPr>
          <w:spacing w:val="-1"/>
        </w:rPr>
        <w:t>at</w:t>
      </w:r>
      <w:r w:rsidRPr="0087588A">
        <w:t xml:space="preserve"> the</w:t>
      </w:r>
      <w:r w:rsidRPr="0087588A">
        <w:rPr>
          <w:spacing w:val="-1"/>
        </w:rPr>
        <w:t xml:space="preserve"> same</w:t>
      </w:r>
      <w:r w:rsidRPr="0087588A">
        <w:t xml:space="preserve"> </w:t>
      </w:r>
      <w:r w:rsidRPr="0087588A">
        <w:rPr>
          <w:spacing w:val="-1"/>
        </w:rPr>
        <w:t>time</w:t>
      </w:r>
      <w:r w:rsidRPr="0087588A">
        <w:t xml:space="preserve"> you are trying</w:t>
      </w:r>
      <w:r w:rsidRPr="0087588A">
        <w:rPr>
          <w:spacing w:val="-1"/>
        </w:rPr>
        <w:t xml:space="preserve"> </w:t>
      </w:r>
      <w:r w:rsidRPr="0087588A">
        <w:t>to access it.</w:t>
      </w:r>
      <w:r w:rsidRPr="0087588A">
        <w:rPr>
          <w:spacing w:val="58"/>
        </w:rPr>
        <w:t xml:space="preserve"> </w:t>
      </w:r>
      <w:r w:rsidRPr="0087588A">
        <w:t>Use the Synchronize</w:t>
      </w:r>
      <w:r w:rsidRPr="0087588A">
        <w:rPr>
          <w:spacing w:val="25"/>
        </w:rPr>
        <w:t xml:space="preserve"> </w:t>
      </w:r>
      <w:r w:rsidRPr="0087588A">
        <w:t>with VistA</w:t>
      </w:r>
      <w:r w:rsidRPr="0087588A">
        <w:rPr>
          <w:spacing w:val="-2"/>
        </w:rPr>
        <w:t xml:space="preserve"> </w:t>
      </w:r>
      <w:r w:rsidRPr="0087588A">
        <w:t xml:space="preserve">option to </w:t>
      </w:r>
      <w:r w:rsidRPr="0087588A">
        <w:rPr>
          <w:spacing w:val="-1"/>
        </w:rPr>
        <w:t>select</w:t>
      </w:r>
      <w:r w:rsidRPr="0087588A">
        <w:t xml:space="preserve"> </w:t>
      </w:r>
      <w:r w:rsidRPr="0087588A">
        <w:rPr>
          <w:spacing w:val="-1"/>
        </w:rPr>
        <w:t>the</w:t>
      </w:r>
      <w:r w:rsidRPr="0087588A">
        <w:t xml:space="preserve"> patient and bring</w:t>
      </w:r>
      <w:r w:rsidRPr="0087588A">
        <w:rPr>
          <w:spacing w:val="-2"/>
        </w:rPr>
        <w:t xml:space="preserve"> </w:t>
      </w:r>
      <w:r w:rsidRPr="0087588A">
        <w:t>the data to</w:t>
      </w:r>
      <w:r w:rsidRPr="0087588A">
        <w:rPr>
          <w:spacing w:val="-1"/>
        </w:rPr>
        <w:t xml:space="preserve"> </w:t>
      </w:r>
      <w:r w:rsidRPr="0087588A">
        <w:t>NUMI.</w:t>
      </w:r>
    </w:p>
    <w:p w:rsidR="00000E84" w:rsidRPr="0087588A" w:rsidRDefault="00000E84" w:rsidP="00F02471">
      <w:pPr>
        <w:ind w:left="720" w:right="167"/>
        <w:rPr>
          <w:b/>
          <w:bCs/>
          <w:color w:val="000080"/>
          <w:sz w:val="24"/>
        </w:rPr>
      </w:pPr>
      <w:r w:rsidRPr="0087588A">
        <w:rPr>
          <w:b/>
          <w:bCs/>
          <w:color w:val="000080"/>
          <w:sz w:val="24"/>
        </w:rPr>
        <w:t>Q: Is there a way to pull up data for Admitting Physician?</w:t>
      </w:r>
    </w:p>
    <w:p w:rsidR="00000E84" w:rsidRPr="0087588A" w:rsidRDefault="00000E84" w:rsidP="00ED6C94">
      <w:pPr>
        <w:pStyle w:val="BodyText"/>
        <w:ind w:left="720" w:right="167"/>
      </w:pPr>
      <w:r w:rsidRPr="0087588A">
        <w:t xml:space="preserve">A: VistA </w:t>
      </w:r>
      <w:r w:rsidRPr="0087588A">
        <w:rPr>
          <w:spacing w:val="-1"/>
        </w:rPr>
        <w:t>patient</w:t>
      </w:r>
      <w:r w:rsidRPr="0087588A">
        <w:t xml:space="preserve"> </w:t>
      </w:r>
      <w:r w:rsidRPr="0087588A">
        <w:rPr>
          <w:spacing w:val="-1"/>
        </w:rPr>
        <w:t>movement</w:t>
      </w:r>
      <w:r w:rsidRPr="0087588A">
        <w:t xml:space="preserve"> data </w:t>
      </w:r>
      <w:r w:rsidRPr="0087588A">
        <w:rPr>
          <w:spacing w:val="-1"/>
        </w:rPr>
        <w:t>does</w:t>
      </w:r>
      <w:r w:rsidRPr="0087588A">
        <w:t xml:space="preserve"> not include</w:t>
      </w:r>
      <w:r w:rsidRPr="0087588A">
        <w:rPr>
          <w:spacing w:val="-1"/>
        </w:rPr>
        <w:t xml:space="preserve"> Admitting</w:t>
      </w:r>
      <w:r w:rsidRPr="0087588A">
        <w:rPr>
          <w:spacing w:val="-2"/>
        </w:rPr>
        <w:t xml:space="preserve"> </w:t>
      </w:r>
      <w:r w:rsidRPr="0087588A">
        <w:t>Physician.</w:t>
      </w:r>
      <w:r w:rsidRPr="0087588A">
        <w:rPr>
          <w:spacing w:val="-2"/>
        </w:rPr>
        <w:t xml:space="preserve"> </w:t>
      </w:r>
      <w:r w:rsidRPr="0087588A">
        <w:t xml:space="preserve">In </w:t>
      </w:r>
      <w:r w:rsidRPr="0087588A">
        <w:rPr>
          <w:spacing w:val="-1"/>
        </w:rPr>
        <w:t>NUMI,</w:t>
      </w:r>
      <w:r w:rsidRPr="0087588A">
        <w:t xml:space="preserve"> you can</w:t>
      </w:r>
      <w:r w:rsidRPr="0087588A">
        <w:rPr>
          <w:spacing w:val="3"/>
        </w:rPr>
        <w:t xml:space="preserve"> </w:t>
      </w:r>
      <w:r w:rsidRPr="0087588A">
        <w:t>select</w:t>
      </w:r>
      <w:r w:rsidRPr="0087588A">
        <w:rPr>
          <w:spacing w:val="51"/>
        </w:rPr>
        <w:t xml:space="preserve"> </w:t>
      </w:r>
      <w:r w:rsidRPr="0087588A">
        <w:t xml:space="preserve">the </w:t>
      </w:r>
      <w:r w:rsidRPr="0087588A">
        <w:rPr>
          <w:spacing w:val="-1"/>
        </w:rPr>
        <w:t>Admitting’s</w:t>
      </w:r>
      <w:r w:rsidRPr="0087588A">
        <w:t xml:space="preserve"> </w:t>
      </w:r>
      <w:r w:rsidRPr="0087588A">
        <w:rPr>
          <w:spacing w:val="-1"/>
        </w:rPr>
        <w:t>name</w:t>
      </w:r>
      <w:r w:rsidRPr="0087588A">
        <w:t xml:space="preserve"> in the</w:t>
      </w:r>
      <w:r w:rsidRPr="0087588A">
        <w:rPr>
          <w:spacing w:val="2"/>
        </w:rPr>
        <w:t xml:space="preserve"> </w:t>
      </w:r>
      <w:r w:rsidRPr="0087588A">
        <w:rPr>
          <w:spacing w:val="-1"/>
        </w:rPr>
        <w:t>Admitting’s</w:t>
      </w:r>
      <w:r w:rsidRPr="0087588A">
        <w:t xml:space="preserve"> </w:t>
      </w:r>
      <w:r w:rsidRPr="0087588A">
        <w:rPr>
          <w:spacing w:val="-1"/>
        </w:rPr>
        <w:t>name</w:t>
      </w:r>
      <w:r w:rsidRPr="0087588A">
        <w:t xml:space="preserve"> on the </w:t>
      </w:r>
      <w:r w:rsidRPr="0087588A">
        <w:rPr>
          <w:spacing w:val="-1"/>
        </w:rPr>
        <w:t>Primary</w:t>
      </w:r>
      <w:r w:rsidRPr="0087588A">
        <w:t xml:space="preserve"> Review screen.</w:t>
      </w:r>
    </w:p>
    <w:p w:rsidR="00032A2D" w:rsidRPr="0087588A" w:rsidRDefault="00032A2D" w:rsidP="00ED6C94">
      <w:pPr>
        <w:ind w:left="720"/>
        <w:rPr>
          <w:b/>
          <w:i/>
          <w:sz w:val="28"/>
          <w:szCs w:val="28"/>
        </w:rPr>
      </w:pPr>
      <w:r w:rsidRPr="0087588A">
        <w:rPr>
          <w:b/>
          <w:i/>
          <w:sz w:val="28"/>
          <w:szCs w:val="28"/>
        </w:rPr>
        <w:t>Working with Patient Stays:</w:t>
      </w:r>
    </w:p>
    <w:p w:rsidR="00032A2D" w:rsidRPr="0087588A" w:rsidRDefault="00032A2D" w:rsidP="00ED6C94">
      <w:pPr>
        <w:ind w:left="720"/>
        <w:rPr>
          <w:b/>
          <w:i/>
          <w:sz w:val="28"/>
          <w:szCs w:val="28"/>
        </w:rPr>
      </w:pPr>
    </w:p>
    <w:p w:rsidR="00000E84" w:rsidRPr="0087588A" w:rsidRDefault="00000E84" w:rsidP="00F02471">
      <w:pPr>
        <w:ind w:left="720" w:right="167"/>
        <w:rPr>
          <w:b/>
          <w:bCs/>
          <w:color w:val="000080"/>
          <w:sz w:val="24"/>
        </w:rPr>
      </w:pPr>
      <w:r w:rsidRPr="0087588A">
        <w:rPr>
          <w:b/>
          <w:bCs/>
          <w:color w:val="000080"/>
          <w:sz w:val="24"/>
        </w:rPr>
        <w:t>Q: How can I tell who dismissed a patient?</w:t>
      </w:r>
    </w:p>
    <w:p w:rsidR="00F02471" w:rsidRPr="0087588A" w:rsidRDefault="00000E84" w:rsidP="00ED6C94">
      <w:pPr>
        <w:ind w:left="720" w:right="167"/>
        <w:rPr>
          <w:sz w:val="24"/>
        </w:rPr>
      </w:pPr>
      <w:r w:rsidRPr="0087588A">
        <w:rPr>
          <w:sz w:val="24"/>
        </w:rPr>
        <w:t xml:space="preserve">A: The </w:t>
      </w:r>
      <w:r w:rsidRPr="0087588A">
        <w:rPr>
          <w:spacing w:val="-1"/>
          <w:sz w:val="24"/>
        </w:rPr>
        <w:t>information</w:t>
      </w:r>
      <w:r w:rsidRPr="0087588A">
        <w:rPr>
          <w:sz w:val="24"/>
        </w:rPr>
        <w:t xml:space="preserve"> will </w:t>
      </w:r>
      <w:r w:rsidRPr="0087588A">
        <w:rPr>
          <w:spacing w:val="-1"/>
          <w:sz w:val="24"/>
        </w:rPr>
        <w:t>come</w:t>
      </w:r>
      <w:r w:rsidRPr="0087588A">
        <w:rPr>
          <w:sz w:val="24"/>
        </w:rPr>
        <w:t xml:space="preserve"> up on</w:t>
      </w:r>
      <w:r w:rsidRPr="0087588A">
        <w:rPr>
          <w:spacing w:val="1"/>
          <w:sz w:val="24"/>
        </w:rPr>
        <w:t xml:space="preserve"> </w:t>
      </w:r>
      <w:r w:rsidRPr="0087588A">
        <w:rPr>
          <w:sz w:val="24"/>
        </w:rPr>
        <w:t>the</w:t>
      </w:r>
      <w:r w:rsidRPr="0087588A">
        <w:rPr>
          <w:spacing w:val="1"/>
          <w:sz w:val="24"/>
        </w:rPr>
        <w:t xml:space="preserve"> </w:t>
      </w:r>
      <w:r w:rsidRPr="0087588A">
        <w:rPr>
          <w:spacing w:val="-1"/>
          <w:sz w:val="24"/>
        </w:rPr>
        <w:t>Dismissed</w:t>
      </w:r>
      <w:r w:rsidRPr="0087588A">
        <w:rPr>
          <w:sz w:val="24"/>
        </w:rPr>
        <w:t xml:space="preserve"> </w:t>
      </w:r>
      <w:r w:rsidRPr="0087588A">
        <w:rPr>
          <w:spacing w:val="-1"/>
          <w:sz w:val="24"/>
        </w:rPr>
        <w:t>Patient</w:t>
      </w:r>
      <w:r w:rsidRPr="0087588A">
        <w:rPr>
          <w:sz w:val="24"/>
        </w:rPr>
        <w:t xml:space="preserve"> Stays </w:t>
      </w:r>
      <w:r w:rsidRPr="0087588A">
        <w:rPr>
          <w:spacing w:val="-1"/>
          <w:sz w:val="24"/>
        </w:rPr>
        <w:t xml:space="preserve">screen. </w:t>
      </w:r>
      <w:r w:rsidRPr="0087588A">
        <w:rPr>
          <w:sz w:val="24"/>
        </w:rPr>
        <w:t>You can get</w:t>
      </w:r>
      <w:r w:rsidRPr="0087588A">
        <w:rPr>
          <w:spacing w:val="-1"/>
          <w:sz w:val="24"/>
        </w:rPr>
        <w:t xml:space="preserve"> </w:t>
      </w:r>
      <w:r w:rsidRPr="0087588A">
        <w:rPr>
          <w:sz w:val="24"/>
        </w:rPr>
        <w:t>to this</w:t>
      </w:r>
      <w:r w:rsidRPr="0087588A">
        <w:rPr>
          <w:spacing w:val="61"/>
          <w:sz w:val="24"/>
        </w:rPr>
        <w:t xml:space="preserve"> </w:t>
      </w:r>
      <w:r w:rsidRPr="0087588A">
        <w:rPr>
          <w:sz w:val="24"/>
        </w:rPr>
        <w:t xml:space="preserve">screen by </w:t>
      </w:r>
      <w:r w:rsidRPr="0087588A">
        <w:rPr>
          <w:spacing w:val="-1"/>
          <w:sz w:val="24"/>
        </w:rPr>
        <w:t>selecting</w:t>
      </w:r>
      <w:r w:rsidRPr="0087588A">
        <w:rPr>
          <w:sz w:val="24"/>
        </w:rPr>
        <w:t xml:space="preserve"> </w:t>
      </w:r>
      <w:r w:rsidRPr="0087588A">
        <w:rPr>
          <w:spacing w:val="-1"/>
          <w:sz w:val="24"/>
        </w:rPr>
        <w:t>Dismissed</w:t>
      </w:r>
      <w:r w:rsidRPr="0087588A">
        <w:rPr>
          <w:sz w:val="24"/>
        </w:rPr>
        <w:t xml:space="preserve"> </w:t>
      </w:r>
      <w:r w:rsidRPr="0087588A">
        <w:rPr>
          <w:spacing w:val="-1"/>
          <w:sz w:val="24"/>
        </w:rPr>
        <w:t>Patient</w:t>
      </w:r>
      <w:r w:rsidRPr="0087588A">
        <w:rPr>
          <w:sz w:val="24"/>
        </w:rPr>
        <w:t xml:space="preserve"> Stays </w:t>
      </w:r>
      <w:r w:rsidRPr="0087588A">
        <w:rPr>
          <w:spacing w:val="-1"/>
          <w:sz w:val="24"/>
        </w:rPr>
        <w:t>from</w:t>
      </w:r>
      <w:r w:rsidRPr="0087588A">
        <w:rPr>
          <w:sz w:val="24"/>
        </w:rPr>
        <w:t xml:space="preserve"> the Tools Menu.</w:t>
      </w:r>
    </w:p>
    <w:p w:rsidR="00000E84" w:rsidRPr="0087588A" w:rsidRDefault="00000E84" w:rsidP="00ED6C94">
      <w:pPr>
        <w:ind w:left="720" w:right="167"/>
        <w:rPr>
          <w:spacing w:val="-1"/>
          <w:sz w:val="24"/>
        </w:rPr>
      </w:pPr>
      <w:r w:rsidRPr="0087588A">
        <w:rPr>
          <w:sz w:val="24"/>
        </w:rPr>
        <w:t xml:space="preserve"> </w:t>
      </w:r>
      <w:hyperlink w:anchor="_bookmark248" w:history="1">
        <w:r w:rsidRPr="0087588A">
          <w:rPr>
            <w:i/>
            <w:sz w:val="24"/>
          </w:rPr>
          <w:t>(See Chapter 11</w:t>
        </w:r>
      </w:hyperlink>
      <w:r w:rsidRPr="0087588A">
        <w:rPr>
          <w:i/>
          <w:sz w:val="24"/>
        </w:rPr>
        <w:t xml:space="preserve"> in</w:t>
      </w:r>
      <w:r w:rsidRPr="0087588A">
        <w:rPr>
          <w:i/>
          <w:spacing w:val="-1"/>
          <w:sz w:val="24"/>
        </w:rPr>
        <w:t xml:space="preserve"> </w:t>
      </w:r>
      <w:r w:rsidRPr="0087588A">
        <w:rPr>
          <w:i/>
          <w:sz w:val="24"/>
        </w:rPr>
        <w:t>the User</w:t>
      </w:r>
      <w:r w:rsidRPr="0087588A">
        <w:rPr>
          <w:i/>
          <w:spacing w:val="43"/>
          <w:sz w:val="24"/>
        </w:rPr>
        <w:t xml:space="preserve"> </w:t>
      </w:r>
      <w:r w:rsidRPr="0087588A">
        <w:rPr>
          <w:i/>
          <w:sz w:val="24"/>
        </w:rPr>
        <w:t xml:space="preserve">Guide for more </w:t>
      </w:r>
      <w:r w:rsidRPr="0087588A">
        <w:rPr>
          <w:i/>
          <w:spacing w:val="-1"/>
          <w:sz w:val="24"/>
        </w:rPr>
        <w:t>information</w:t>
      </w:r>
      <w:r w:rsidRPr="0087588A">
        <w:rPr>
          <w:i/>
          <w:sz w:val="24"/>
        </w:rPr>
        <w:t xml:space="preserve"> about </w:t>
      </w:r>
      <w:r w:rsidRPr="0087588A">
        <w:rPr>
          <w:i/>
          <w:spacing w:val="-1"/>
          <w:sz w:val="24"/>
        </w:rPr>
        <w:t>using</w:t>
      </w:r>
      <w:r w:rsidRPr="0087588A">
        <w:rPr>
          <w:i/>
          <w:sz w:val="24"/>
        </w:rPr>
        <w:t xml:space="preserve"> the</w:t>
      </w:r>
      <w:r w:rsidRPr="0087588A">
        <w:rPr>
          <w:i/>
          <w:spacing w:val="1"/>
          <w:sz w:val="24"/>
        </w:rPr>
        <w:t xml:space="preserve"> </w:t>
      </w:r>
      <w:r w:rsidRPr="0087588A">
        <w:rPr>
          <w:i/>
          <w:spacing w:val="-1"/>
          <w:sz w:val="24"/>
        </w:rPr>
        <w:t>Dismissed</w:t>
      </w:r>
      <w:r w:rsidRPr="0087588A">
        <w:rPr>
          <w:i/>
          <w:sz w:val="24"/>
        </w:rPr>
        <w:t xml:space="preserve"> </w:t>
      </w:r>
      <w:r w:rsidRPr="0087588A">
        <w:rPr>
          <w:i/>
          <w:spacing w:val="-1"/>
          <w:sz w:val="24"/>
        </w:rPr>
        <w:t>Patient</w:t>
      </w:r>
      <w:r w:rsidRPr="0087588A">
        <w:rPr>
          <w:i/>
          <w:sz w:val="24"/>
        </w:rPr>
        <w:t xml:space="preserve"> Stays</w:t>
      </w:r>
      <w:r w:rsidRPr="0087588A">
        <w:rPr>
          <w:i/>
          <w:spacing w:val="1"/>
          <w:sz w:val="24"/>
        </w:rPr>
        <w:t xml:space="preserve"> </w:t>
      </w:r>
      <w:r w:rsidRPr="0087588A">
        <w:rPr>
          <w:i/>
          <w:spacing w:val="-1"/>
          <w:sz w:val="24"/>
        </w:rPr>
        <w:t>option)</w:t>
      </w:r>
      <w:r w:rsidRPr="0087588A">
        <w:rPr>
          <w:spacing w:val="-1"/>
          <w:sz w:val="24"/>
        </w:rPr>
        <w:t>.</w:t>
      </w:r>
    </w:p>
    <w:p w:rsidR="0060466D" w:rsidRPr="0087588A" w:rsidRDefault="0060466D" w:rsidP="00ED6C94">
      <w:pPr>
        <w:ind w:left="720" w:right="167"/>
        <w:rPr>
          <w:spacing w:val="-1"/>
          <w:sz w:val="24"/>
        </w:rPr>
      </w:pPr>
    </w:p>
    <w:p w:rsidR="00000E84" w:rsidRPr="0087588A" w:rsidRDefault="00000E84" w:rsidP="00F02471">
      <w:pPr>
        <w:ind w:left="720" w:right="167"/>
        <w:rPr>
          <w:b/>
          <w:bCs/>
          <w:color w:val="000080"/>
          <w:sz w:val="24"/>
        </w:rPr>
      </w:pPr>
      <w:r w:rsidRPr="0087588A">
        <w:rPr>
          <w:b/>
          <w:bCs/>
          <w:color w:val="000080"/>
          <w:sz w:val="24"/>
        </w:rPr>
        <w:t>Q: Do you have any suggestions for how to go about finding and dismissing Discharged, Nursing Home, and Domiciliary patients?</w:t>
      </w:r>
    </w:p>
    <w:p w:rsidR="00000E84" w:rsidRPr="0087588A" w:rsidRDefault="00000E84" w:rsidP="00ED6C94">
      <w:pPr>
        <w:pStyle w:val="BodyText"/>
        <w:ind w:left="720" w:right="167"/>
      </w:pPr>
      <w:r w:rsidRPr="0087588A">
        <w:lastRenderedPageBreak/>
        <w:t xml:space="preserve">A: If you have </w:t>
      </w:r>
      <w:r w:rsidRPr="0087588A">
        <w:rPr>
          <w:spacing w:val="-1"/>
        </w:rPr>
        <w:t>Administrative</w:t>
      </w:r>
      <w:r w:rsidRPr="0087588A">
        <w:t xml:space="preserve"> privileges, you </w:t>
      </w:r>
      <w:r w:rsidRPr="0087588A">
        <w:rPr>
          <w:spacing w:val="-1"/>
        </w:rPr>
        <w:t>can</w:t>
      </w:r>
      <w:r w:rsidRPr="0087588A">
        <w:t xml:space="preserve"> set up the</w:t>
      </w:r>
      <w:r w:rsidRPr="0087588A">
        <w:rPr>
          <w:spacing w:val="-2"/>
        </w:rPr>
        <w:t xml:space="preserve"> </w:t>
      </w:r>
      <w:r w:rsidRPr="0087588A">
        <w:t xml:space="preserve">Treating Specialty </w:t>
      </w:r>
      <w:r w:rsidRPr="0087588A">
        <w:rPr>
          <w:spacing w:val="-1"/>
        </w:rPr>
        <w:t>Configuration</w:t>
      </w:r>
      <w:r w:rsidRPr="0087588A">
        <w:t xml:space="preserve"> to</w:t>
      </w:r>
      <w:r w:rsidRPr="0087588A">
        <w:rPr>
          <w:spacing w:val="51"/>
        </w:rPr>
        <w:t xml:space="preserve"> </w:t>
      </w:r>
      <w:r w:rsidRPr="0087588A">
        <w:rPr>
          <w:spacing w:val="-1"/>
        </w:rPr>
        <w:t>automatically</w:t>
      </w:r>
      <w:r w:rsidRPr="0087588A">
        <w:t xml:space="preserve"> </w:t>
      </w:r>
      <w:r w:rsidRPr="0087588A">
        <w:rPr>
          <w:spacing w:val="-1"/>
        </w:rPr>
        <w:t>dismiss</w:t>
      </w:r>
      <w:r w:rsidRPr="0087588A">
        <w:t xml:space="preserve"> these treating</w:t>
      </w:r>
      <w:r w:rsidRPr="0087588A">
        <w:rPr>
          <w:spacing w:val="-2"/>
        </w:rPr>
        <w:t xml:space="preserve"> </w:t>
      </w:r>
      <w:r w:rsidR="00143665" w:rsidRPr="0087588A">
        <w:rPr>
          <w:spacing w:val="-1"/>
        </w:rPr>
        <w:t>specialties.</w:t>
      </w:r>
      <w:r w:rsidR="00143665" w:rsidRPr="0087588A">
        <w:t xml:space="preserve"> See</w:t>
      </w:r>
      <w:r w:rsidRPr="0087588A">
        <w:rPr>
          <w:spacing w:val="1"/>
        </w:rPr>
        <w:t xml:space="preserve"> </w:t>
      </w:r>
      <w:r w:rsidRPr="0087588A">
        <w:t>Section</w:t>
      </w:r>
      <w:r w:rsidRPr="0087588A">
        <w:rPr>
          <w:spacing w:val="-1"/>
        </w:rPr>
        <w:t xml:space="preserve"> </w:t>
      </w:r>
      <w:hyperlink w:anchor="_bookmark408" w:history="1">
        <w:r w:rsidRPr="0087588A">
          <w:t>1</w:t>
        </w:r>
        <w:r w:rsidR="008D36DD" w:rsidRPr="0087588A">
          <w:t>4</w:t>
        </w:r>
        <w:r w:rsidRPr="0087588A">
          <w:t xml:space="preserve">.3 </w:t>
        </w:r>
      </w:hyperlink>
      <w:r w:rsidRPr="0087588A">
        <w:t xml:space="preserve">for </w:t>
      </w:r>
      <w:r w:rsidRPr="0087588A">
        <w:rPr>
          <w:spacing w:val="-1"/>
        </w:rPr>
        <w:t>further</w:t>
      </w:r>
      <w:r w:rsidRPr="0087588A">
        <w:t xml:space="preserve"> instructions.</w:t>
      </w:r>
    </w:p>
    <w:p w:rsidR="00000E84" w:rsidRPr="0087588A" w:rsidRDefault="00000E84" w:rsidP="00143559">
      <w:pPr>
        <w:ind w:left="720" w:right="167"/>
        <w:rPr>
          <w:b/>
          <w:bCs/>
          <w:color w:val="000080"/>
          <w:sz w:val="24"/>
        </w:rPr>
      </w:pPr>
      <w:r w:rsidRPr="0087588A">
        <w:rPr>
          <w:b/>
          <w:bCs/>
          <w:color w:val="000080"/>
          <w:sz w:val="24"/>
        </w:rPr>
        <w:t>Q:</w:t>
      </w:r>
      <w:r w:rsidR="00D25FD2" w:rsidRPr="0087588A">
        <w:rPr>
          <w:b/>
          <w:bCs/>
          <w:color w:val="000080"/>
          <w:sz w:val="24"/>
        </w:rPr>
        <w:t xml:space="preserve"> </w:t>
      </w:r>
      <w:r w:rsidRPr="0087588A">
        <w:rPr>
          <w:b/>
          <w:bCs/>
          <w:color w:val="000080"/>
          <w:sz w:val="24"/>
        </w:rPr>
        <w:t>Physicians report receiving several notifications on the same stay for patients admitted Friday night.</w:t>
      </w:r>
    </w:p>
    <w:p w:rsidR="00000E84" w:rsidRPr="0087588A" w:rsidRDefault="00000E84" w:rsidP="00ED6C94">
      <w:pPr>
        <w:pStyle w:val="BodyText"/>
        <w:ind w:left="720" w:right="167"/>
      </w:pPr>
      <w:r w:rsidRPr="0087588A">
        <w:t>A: It is</w:t>
      </w:r>
      <w:r w:rsidR="004A730A" w:rsidRPr="0087588A">
        <w:t xml:space="preserve"> not</w:t>
      </w:r>
      <w:r w:rsidRPr="0087588A">
        <w:t xml:space="preserve"> </w:t>
      </w:r>
      <w:r w:rsidRPr="0087588A">
        <w:rPr>
          <w:spacing w:val="-1"/>
        </w:rPr>
        <w:t>that</w:t>
      </w:r>
      <w:r w:rsidRPr="0087588A">
        <w:t xml:space="preserve"> the </w:t>
      </w:r>
      <w:r w:rsidRPr="0087588A">
        <w:rPr>
          <w:spacing w:val="-1"/>
        </w:rPr>
        <w:t>patient</w:t>
      </w:r>
      <w:r w:rsidRPr="0087588A">
        <w:t xml:space="preserve"> is showing</w:t>
      </w:r>
      <w:r w:rsidRPr="0087588A">
        <w:rPr>
          <w:spacing w:val="-1"/>
        </w:rPr>
        <w:t xml:space="preserve"> </w:t>
      </w:r>
      <w:r w:rsidRPr="0087588A">
        <w:t xml:space="preserve">up </w:t>
      </w:r>
      <w:r w:rsidRPr="0087588A">
        <w:rPr>
          <w:spacing w:val="-1"/>
        </w:rPr>
        <w:t>multiple times,</w:t>
      </w:r>
      <w:r w:rsidRPr="0087588A">
        <w:t xml:space="preserve"> it’s a </w:t>
      </w:r>
      <w:r w:rsidRPr="0087588A">
        <w:rPr>
          <w:spacing w:val="-1"/>
        </w:rPr>
        <w:t>notification</w:t>
      </w:r>
      <w:r w:rsidRPr="0087588A">
        <w:t xml:space="preserve"> </w:t>
      </w:r>
      <w:r w:rsidRPr="0087588A">
        <w:rPr>
          <w:spacing w:val="-1"/>
        </w:rPr>
        <w:t>for</w:t>
      </w:r>
      <w:r w:rsidRPr="0087588A">
        <w:t xml:space="preserve"> each day.</w:t>
      </w:r>
      <w:r w:rsidRPr="0087588A">
        <w:rPr>
          <w:spacing w:val="58"/>
        </w:rPr>
        <w:t xml:space="preserve"> </w:t>
      </w:r>
      <w:r w:rsidRPr="0087588A">
        <w:t>Every</w:t>
      </w:r>
      <w:r w:rsidRPr="0087588A">
        <w:rPr>
          <w:spacing w:val="53"/>
        </w:rPr>
        <w:t xml:space="preserve"> </w:t>
      </w:r>
      <w:r w:rsidRPr="0087588A">
        <w:t xml:space="preserve">review </w:t>
      </w:r>
      <w:r w:rsidRPr="0087588A">
        <w:rPr>
          <w:spacing w:val="-1"/>
        </w:rPr>
        <w:t xml:space="preserve">that </w:t>
      </w:r>
      <w:r w:rsidRPr="0087588A">
        <w:t>does</w:t>
      </w:r>
      <w:r w:rsidR="004A730A" w:rsidRPr="0087588A">
        <w:t xml:space="preserve"> not</w:t>
      </w:r>
      <w:r w:rsidRPr="0087588A">
        <w:t xml:space="preserve"> </w:t>
      </w:r>
      <w:r w:rsidRPr="0087588A">
        <w:rPr>
          <w:spacing w:val="-1"/>
        </w:rPr>
        <w:t>meet</w:t>
      </w:r>
      <w:r w:rsidRPr="0087588A">
        <w:t xml:space="preserve"> criteria </w:t>
      </w:r>
      <w:r w:rsidRPr="0087588A">
        <w:rPr>
          <w:spacing w:val="-1"/>
        </w:rPr>
        <w:t>will</w:t>
      </w:r>
      <w:r w:rsidRPr="0087588A">
        <w:t xml:space="preserve"> go on the </w:t>
      </w:r>
      <w:r w:rsidRPr="0087588A">
        <w:rPr>
          <w:spacing w:val="-1"/>
        </w:rPr>
        <w:t xml:space="preserve">physician’s </w:t>
      </w:r>
      <w:r w:rsidRPr="0087588A">
        <w:t>list.</w:t>
      </w:r>
      <w:r w:rsidRPr="0087588A">
        <w:rPr>
          <w:spacing w:val="60"/>
        </w:rPr>
        <w:t xml:space="preserve"> </w:t>
      </w:r>
      <w:r w:rsidRPr="0087588A">
        <w:t>It</w:t>
      </w:r>
      <w:r w:rsidRPr="0087588A">
        <w:rPr>
          <w:spacing w:val="-1"/>
        </w:rPr>
        <w:t xml:space="preserve"> </w:t>
      </w:r>
      <w:r w:rsidRPr="0087588A">
        <w:t>should</w:t>
      </w:r>
      <w:r w:rsidRPr="0087588A">
        <w:rPr>
          <w:spacing w:val="-2"/>
        </w:rPr>
        <w:t xml:space="preserve"> </w:t>
      </w:r>
      <w:r w:rsidRPr="0087588A">
        <w:t xml:space="preserve">be </w:t>
      </w:r>
      <w:r w:rsidRPr="0087588A">
        <w:rPr>
          <w:spacing w:val="-1"/>
        </w:rPr>
        <w:t>explained</w:t>
      </w:r>
      <w:r w:rsidRPr="0087588A">
        <w:t xml:space="preserve"> to the</w:t>
      </w:r>
      <w:r w:rsidRPr="0087588A">
        <w:rPr>
          <w:spacing w:val="49"/>
        </w:rPr>
        <w:t xml:space="preserve"> </w:t>
      </w:r>
      <w:r w:rsidRPr="0087588A">
        <w:t xml:space="preserve">physicians </w:t>
      </w:r>
      <w:r w:rsidRPr="0087588A">
        <w:rPr>
          <w:spacing w:val="-1"/>
        </w:rPr>
        <w:t>that</w:t>
      </w:r>
      <w:r w:rsidRPr="0087588A">
        <w:t xml:space="preserve"> they do</w:t>
      </w:r>
      <w:r w:rsidRPr="0087588A">
        <w:rPr>
          <w:spacing w:val="-2"/>
        </w:rPr>
        <w:t xml:space="preserve"> </w:t>
      </w:r>
      <w:r w:rsidRPr="0087588A">
        <w:t xml:space="preserve">have to </w:t>
      </w:r>
      <w:r w:rsidRPr="0087588A">
        <w:rPr>
          <w:spacing w:val="-1"/>
        </w:rPr>
        <w:t>review</w:t>
      </w:r>
      <w:r w:rsidRPr="0087588A">
        <w:t xml:space="preserve"> </w:t>
      </w:r>
      <w:r w:rsidRPr="0087588A">
        <w:rPr>
          <w:spacing w:val="-1"/>
        </w:rPr>
        <w:t>them.</w:t>
      </w:r>
    </w:p>
    <w:p w:rsidR="00000E84" w:rsidRPr="0087588A" w:rsidRDefault="00000E84" w:rsidP="00143559">
      <w:pPr>
        <w:ind w:left="720" w:right="167"/>
        <w:rPr>
          <w:b/>
          <w:bCs/>
          <w:color w:val="000080"/>
          <w:sz w:val="24"/>
        </w:rPr>
      </w:pPr>
      <w:r w:rsidRPr="0087588A">
        <w:rPr>
          <w:b/>
          <w:bCs/>
          <w:color w:val="000080"/>
          <w:sz w:val="24"/>
        </w:rPr>
        <w:t>Q: I need to take over reviewing a patient stay that another reviewer had been working on and this involves changing a review previously saved.</w:t>
      </w:r>
    </w:p>
    <w:p w:rsidR="00000E84" w:rsidRPr="0087588A" w:rsidRDefault="00000E84" w:rsidP="00ED6C94">
      <w:pPr>
        <w:pStyle w:val="BodyText"/>
        <w:spacing w:line="274" w:lineRule="exact"/>
        <w:ind w:left="720"/>
      </w:pPr>
      <w:r w:rsidRPr="0087588A">
        <w:t xml:space="preserve">A: If it is </w:t>
      </w:r>
      <w:r w:rsidRPr="0087588A">
        <w:rPr>
          <w:spacing w:val="-1"/>
        </w:rPr>
        <w:t xml:space="preserve">appropriate </w:t>
      </w:r>
      <w:r w:rsidRPr="0087588A">
        <w:t>to</w:t>
      </w:r>
      <w:r w:rsidRPr="0087588A">
        <w:rPr>
          <w:spacing w:val="-1"/>
        </w:rPr>
        <w:t xml:space="preserve"> </w:t>
      </w:r>
      <w:r w:rsidRPr="0087588A">
        <w:t xml:space="preserve">change a </w:t>
      </w:r>
      <w:r w:rsidRPr="0087588A">
        <w:rPr>
          <w:spacing w:val="-1"/>
        </w:rPr>
        <w:t>saved</w:t>
      </w:r>
      <w:r w:rsidRPr="0087588A">
        <w:t xml:space="preserve"> review, you can ask your site </w:t>
      </w:r>
      <w:r w:rsidRPr="0087588A">
        <w:rPr>
          <w:spacing w:val="-1"/>
        </w:rPr>
        <w:t>NUMI</w:t>
      </w:r>
      <w:r w:rsidRPr="0087588A">
        <w:t xml:space="preserve"> </w:t>
      </w:r>
      <w:r w:rsidRPr="0087588A">
        <w:rPr>
          <w:spacing w:val="-1"/>
        </w:rPr>
        <w:t>POC/Administrator</w:t>
      </w:r>
      <w:r w:rsidR="004D1041" w:rsidRPr="0087588A">
        <w:rPr>
          <w:spacing w:val="-1"/>
        </w:rPr>
        <w:t xml:space="preserve"> </w:t>
      </w:r>
      <w:r w:rsidRPr="0087588A">
        <w:t>to unlock</w:t>
      </w:r>
      <w:r w:rsidRPr="0087588A">
        <w:rPr>
          <w:spacing w:val="-1"/>
        </w:rPr>
        <w:t xml:space="preserve"> </w:t>
      </w:r>
      <w:r w:rsidRPr="0087588A">
        <w:t>it.</w:t>
      </w:r>
      <w:r w:rsidRPr="0087588A">
        <w:rPr>
          <w:spacing w:val="58"/>
        </w:rPr>
        <w:t xml:space="preserve"> </w:t>
      </w:r>
      <w:r w:rsidRPr="0087588A">
        <w:t xml:space="preserve">Any reviewer can </w:t>
      </w:r>
      <w:r w:rsidRPr="0087588A">
        <w:rPr>
          <w:spacing w:val="-1"/>
        </w:rPr>
        <w:t>unlock</w:t>
      </w:r>
      <w:r w:rsidRPr="0087588A">
        <w:t xml:space="preserve"> their own saved </w:t>
      </w:r>
      <w:r w:rsidRPr="0087588A">
        <w:rPr>
          <w:spacing w:val="-1"/>
        </w:rPr>
        <w:t>reviews,</w:t>
      </w:r>
      <w:r w:rsidRPr="0087588A">
        <w:t xml:space="preserve"> but not a review </w:t>
      </w:r>
      <w:r w:rsidRPr="0087588A">
        <w:rPr>
          <w:spacing w:val="-1"/>
        </w:rPr>
        <w:t>saved</w:t>
      </w:r>
      <w:r w:rsidRPr="0087588A">
        <w:t xml:space="preserve"> by</w:t>
      </w:r>
      <w:r w:rsidRPr="0087588A">
        <w:rPr>
          <w:spacing w:val="27"/>
        </w:rPr>
        <w:t xml:space="preserve"> </w:t>
      </w:r>
      <w:r w:rsidRPr="0087588A">
        <w:t>another</w:t>
      </w:r>
      <w:r w:rsidRPr="0087588A">
        <w:rPr>
          <w:spacing w:val="-1"/>
        </w:rPr>
        <w:t xml:space="preserve"> reviewer.</w:t>
      </w:r>
    </w:p>
    <w:p w:rsidR="00000E84" w:rsidRPr="0087588A" w:rsidRDefault="00000E84" w:rsidP="00ED6C94">
      <w:pPr>
        <w:ind w:left="720"/>
        <w:rPr>
          <w:b/>
          <w:i/>
          <w:sz w:val="28"/>
          <w:szCs w:val="28"/>
        </w:rPr>
      </w:pPr>
      <w:r w:rsidRPr="0087588A">
        <w:rPr>
          <w:b/>
          <w:i/>
          <w:sz w:val="28"/>
          <w:szCs w:val="28"/>
        </w:rPr>
        <w:t>Working with Reviews:</w:t>
      </w:r>
    </w:p>
    <w:p w:rsidR="00000E84" w:rsidRPr="0087588A" w:rsidRDefault="00000E84" w:rsidP="00143559">
      <w:pPr>
        <w:ind w:left="720" w:right="167"/>
        <w:rPr>
          <w:b/>
          <w:bCs/>
          <w:color w:val="000080"/>
          <w:sz w:val="24"/>
        </w:rPr>
      </w:pPr>
      <w:r w:rsidRPr="0087588A">
        <w:rPr>
          <w:b/>
          <w:bCs/>
          <w:color w:val="000080"/>
          <w:sz w:val="24"/>
        </w:rPr>
        <w:t>Q: If one of my reviews is locked and I need to edit it, do I need to delete and restart everything?</w:t>
      </w:r>
    </w:p>
    <w:p w:rsidR="00000E84" w:rsidRPr="0087588A" w:rsidRDefault="00000E84" w:rsidP="00ED6C94">
      <w:pPr>
        <w:pStyle w:val="BodyText"/>
        <w:ind w:left="720" w:right="115"/>
      </w:pPr>
      <w:r w:rsidRPr="0087588A">
        <w:t xml:space="preserve">A: No. </w:t>
      </w:r>
      <w:r w:rsidRPr="0087588A">
        <w:rPr>
          <w:spacing w:val="-1"/>
        </w:rPr>
        <w:t>You</w:t>
      </w:r>
      <w:r w:rsidRPr="0087588A">
        <w:t xml:space="preserve"> can unlock</w:t>
      </w:r>
      <w:r w:rsidRPr="0087588A">
        <w:rPr>
          <w:spacing w:val="-1"/>
        </w:rPr>
        <w:t xml:space="preserve"> the</w:t>
      </w:r>
      <w:r w:rsidRPr="0087588A">
        <w:t xml:space="preserve"> review by selecting </w:t>
      </w:r>
      <w:r w:rsidRPr="0087588A">
        <w:rPr>
          <w:spacing w:val="-1"/>
        </w:rPr>
        <w:t>the</w:t>
      </w:r>
      <w:r w:rsidRPr="0087588A">
        <w:rPr>
          <w:spacing w:val="1"/>
        </w:rPr>
        <w:t xml:space="preserve"> </w:t>
      </w:r>
      <w:r w:rsidRPr="0087588A">
        <w:rPr>
          <w:spacing w:val="-1"/>
        </w:rPr>
        <w:t>Utilization</w:t>
      </w:r>
      <w:r w:rsidRPr="0087588A">
        <w:t xml:space="preserve"> Management Review</w:t>
      </w:r>
      <w:r w:rsidRPr="0087588A">
        <w:rPr>
          <w:spacing w:val="-2"/>
        </w:rPr>
        <w:t xml:space="preserve"> </w:t>
      </w:r>
      <w:r w:rsidRPr="0087588A">
        <w:t>Listing</w:t>
      </w:r>
      <w:r w:rsidRPr="0087588A">
        <w:rPr>
          <w:spacing w:val="1"/>
        </w:rPr>
        <w:t xml:space="preserve"> </w:t>
      </w:r>
      <w:r w:rsidRPr="0087588A">
        <w:t>from</w:t>
      </w:r>
      <w:r w:rsidRPr="0087588A">
        <w:rPr>
          <w:spacing w:val="29"/>
        </w:rPr>
        <w:t xml:space="preserve"> </w:t>
      </w:r>
      <w:r w:rsidRPr="0087588A">
        <w:t xml:space="preserve">the Tools Menu. Click the Reviewer dropdown and your name </w:t>
      </w:r>
      <w:r w:rsidRPr="0087588A">
        <w:rPr>
          <w:spacing w:val="-1"/>
        </w:rPr>
        <w:t>will</w:t>
      </w:r>
      <w:r w:rsidRPr="0087588A">
        <w:t xml:space="preserve"> </w:t>
      </w:r>
      <w:r w:rsidRPr="0087588A">
        <w:rPr>
          <w:spacing w:val="-1"/>
        </w:rPr>
        <w:t>appear</w:t>
      </w:r>
      <w:r w:rsidRPr="0087588A">
        <w:t xml:space="preserve"> in </w:t>
      </w:r>
      <w:r w:rsidRPr="0087588A">
        <w:rPr>
          <w:spacing w:val="-1"/>
        </w:rPr>
        <w:t>the</w:t>
      </w:r>
      <w:r w:rsidRPr="0087588A">
        <w:t xml:space="preserve"> list,</w:t>
      </w:r>
      <w:r w:rsidRPr="0087588A">
        <w:rPr>
          <w:spacing w:val="-2"/>
        </w:rPr>
        <w:t xml:space="preserve"> </w:t>
      </w:r>
      <w:r w:rsidRPr="0087588A">
        <w:t>by default.</w:t>
      </w:r>
      <w:r w:rsidRPr="0087588A">
        <w:rPr>
          <w:spacing w:val="29"/>
        </w:rPr>
        <w:t xml:space="preserve"> </w:t>
      </w:r>
      <w:r w:rsidRPr="0087588A">
        <w:t xml:space="preserve">Click the </w:t>
      </w:r>
      <w:r w:rsidRPr="0087588A">
        <w:rPr>
          <w:spacing w:val="-1"/>
        </w:rPr>
        <w:t>Find</w:t>
      </w:r>
      <w:r w:rsidRPr="0087588A">
        <w:t xml:space="preserve"> button </w:t>
      </w:r>
      <w:r w:rsidRPr="0087588A">
        <w:rPr>
          <w:spacing w:val="-1"/>
        </w:rPr>
        <w:t>and</w:t>
      </w:r>
      <w:r w:rsidRPr="0087588A">
        <w:t xml:space="preserve"> a list of</w:t>
      </w:r>
      <w:r w:rsidRPr="0087588A">
        <w:rPr>
          <w:spacing w:val="-1"/>
        </w:rPr>
        <w:t xml:space="preserve"> </w:t>
      </w:r>
      <w:r w:rsidRPr="0087588A">
        <w:t xml:space="preserve">your reviews </w:t>
      </w:r>
      <w:r w:rsidRPr="0087588A">
        <w:rPr>
          <w:spacing w:val="-1"/>
        </w:rPr>
        <w:t>will</w:t>
      </w:r>
      <w:r w:rsidRPr="0087588A">
        <w:t xml:space="preserve"> display.</w:t>
      </w:r>
      <w:r w:rsidRPr="0087588A">
        <w:rPr>
          <w:spacing w:val="-2"/>
        </w:rPr>
        <w:t xml:space="preserve"> </w:t>
      </w:r>
      <w:r w:rsidRPr="0087588A">
        <w:t xml:space="preserve">Click the </w:t>
      </w:r>
      <w:r w:rsidRPr="0087588A">
        <w:rPr>
          <w:spacing w:val="-1"/>
        </w:rPr>
        <w:t>patient’s</w:t>
      </w:r>
      <w:r w:rsidRPr="0087588A">
        <w:t xml:space="preserve"> </w:t>
      </w:r>
      <w:r w:rsidRPr="0087588A">
        <w:rPr>
          <w:spacing w:val="-1"/>
        </w:rPr>
        <w:t>hyperlink</w:t>
      </w:r>
      <w:r w:rsidRPr="0087588A">
        <w:t xml:space="preserve"> </w:t>
      </w:r>
      <w:r w:rsidRPr="0087588A">
        <w:rPr>
          <w:spacing w:val="-1"/>
        </w:rPr>
        <w:t>name</w:t>
      </w:r>
      <w:r w:rsidRPr="0087588A">
        <w:rPr>
          <w:spacing w:val="47"/>
        </w:rPr>
        <w:t xml:space="preserve"> </w:t>
      </w:r>
      <w:r w:rsidRPr="0087588A">
        <w:t>beside</w:t>
      </w:r>
      <w:r w:rsidRPr="0087588A">
        <w:rPr>
          <w:spacing w:val="-1"/>
        </w:rPr>
        <w:t xml:space="preserve"> </w:t>
      </w:r>
      <w:r w:rsidRPr="0087588A">
        <w:t xml:space="preserve">the review you wish to </w:t>
      </w:r>
      <w:r w:rsidRPr="0087588A">
        <w:rPr>
          <w:spacing w:val="-1"/>
        </w:rPr>
        <w:t>edit</w:t>
      </w:r>
      <w:r w:rsidRPr="0087588A">
        <w:t xml:space="preserve"> to</w:t>
      </w:r>
      <w:r w:rsidRPr="0087588A">
        <w:rPr>
          <w:spacing w:val="-2"/>
        </w:rPr>
        <w:t xml:space="preserve"> </w:t>
      </w:r>
      <w:r w:rsidRPr="0087588A">
        <w:t xml:space="preserve">open the </w:t>
      </w:r>
      <w:r w:rsidRPr="0087588A">
        <w:rPr>
          <w:spacing w:val="-1"/>
        </w:rPr>
        <w:t>review</w:t>
      </w:r>
      <w:r w:rsidRPr="0087588A">
        <w:t xml:space="preserve"> </w:t>
      </w:r>
      <w:r w:rsidRPr="0087588A">
        <w:rPr>
          <w:spacing w:val="-1"/>
        </w:rPr>
        <w:t>summary.</w:t>
      </w:r>
      <w:r w:rsidRPr="0087588A">
        <w:t xml:space="preserve"> Click the</w:t>
      </w:r>
      <w:r w:rsidRPr="0087588A">
        <w:rPr>
          <w:spacing w:val="-1"/>
        </w:rPr>
        <w:t xml:space="preserve"> </w:t>
      </w:r>
      <w:r w:rsidRPr="0087588A">
        <w:t>Unlock button. You</w:t>
      </w:r>
      <w:r w:rsidRPr="0087588A">
        <w:rPr>
          <w:spacing w:val="27"/>
        </w:rPr>
        <w:t xml:space="preserve"> </w:t>
      </w:r>
      <w:r w:rsidRPr="0087588A">
        <w:t>now</w:t>
      </w:r>
      <w:r w:rsidRPr="0087588A">
        <w:rPr>
          <w:spacing w:val="-1"/>
        </w:rPr>
        <w:t xml:space="preserve"> </w:t>
      </w:r>
      <w:r w:rsidRPr="0087588A">
        <w:t>have the option</w:t>
      </w:r>
      <w:r w:rsidRPr="0087588A">
        <w:rPr>
          <w:spacing w:val="-2"/>
        </w:rPr>
        <w:t xml:space="preserve"> </w:t>
      </w:r>
      <w:r w:rsidRPr="0087588A">
        <w:t>to</w:t>
      </w:r>
      <w:r w:rsidRPr="0087588A">
        <w:rPr>
          <w:spacing w:val="1"/>
        </w:rPr>
        <w:t xml:space="preserve"> </w:t>
      </w:r>
      <w:r w:rsidRPr="0087588A">
        <w:rPr>
          <w:spacing w:val="-1"/>
        </w:rPr>
        <w:t>re-review</w:t>
      </w:r>
      <w:r w:rsidRPr="0087588A">
        <w:t xml:space="preserve"> this day again. </w:t>
      </w:r>
      <w:r w:rsidRPr="0087588A">
        <w:rPr>
          <w:spacing w:val="-1"/>
        </w:rPr>
        <w:t>Remember</w:t>
      </w:r>
      <w:r w:rsidRPr="0087588A">
        <w:t xml:space="preserve"> to select</w:t>
      </w:r>
      <w:r w:rsidRPr="0087588A">
        <w:rPr>
          <w:spacing w:val="-1"/>
        </w:rPr>
        <w:t xml:space="preserve"> </w:t>
      </w:r>
      <w:r w:rsidRPr="0087588A">
        <w:t>the</w:t>
      </w:r>
      <w:r w:rsidRPr="0087588A">
        <w:rPr>
          <w:spacing w:val="-1"/>
        </w:rPr>
        <w:t xml:space="preserve"> </w:t>
      </w:r>
      <w:r w:rsidRPr="0087588A">
        <w:t xml:space="preserve">Final Save </w:t>
      </w:r>
      <w:r w:rsidRPr="0087588A">
        <w:rPr>
          <w:spacing w:val="-1"/>
        </w:rPr>
        <w:t>button</w:t>
      </w:r>
      <w:r w:rsidRPr="0087588A">
        <w:t xml:space="preserve"> when</w:t>
      </w:r>
      <w:r w:rsidRPr="0087588A">
        <w:rPr>
          <w:spacing w:val="33"/>
        </w:rPr>
        <w:t xml:space="preserve"> </w:t>
      </w:r>
      <w:r w:rsidRPr="0087588A">
        <w:t>you are finished with the</w:t>
      </w:r>
      <w:r w:rsidRPr="0087588A">
        <w:rPr>
          <w:spacing w:val="-1"/>
        </w:rPr>
        <w:t xml:space="preserve"> </w:t>
      </w:r>
      <w:r w:rsidRPr="0087588A">
        <w:t>review</w:t>
      </w:r>
      <w:r w:rsidRPr="0087588A">
        <w:rPr>
          <w:spacing w:val="-1"/>
        </w:rPr>
        <w:t xml:space="preserve"> </w:t>
      </w:r>
      <w:r w:rsidRPr="0087588A">
        <w:rPr>
          <w:i/>
          <w:spacing w:val="-1"/>
        </w:rPr>
        <w:t>(See</w:t>
      </w:r>
      <w:r w:rsidRPr="0087588A">
        <w:rPr>
          <w:i/>
        </w:rPr>
        <w:t xml:space="preserve"> Chapter </w:t>
      </w:r>
      <w:r w:rsidRPr="0087588A">
        <w:rPr>
          <w:i/>
          <w:spacing w:val="-1"/>
        </w:rPr>
        <w:t>13</w:t>
      </w:r>
      <w:r w:rsidRPr="0087588A">
        <w:rPr>
          <w:i/>
        </w:rPr>
        <w:t xml:space="preserve"> in the </w:t>
      </w:r>
      <w:r w:rsidRPr="0087588A">
        <w:rPr>
          <w:i/>
          <w:spacing w:val="-1"/>
        </w:rPr>
        <w:t>User</w:t>
      </w:r>
      <w:r w:rsidRPr="0087588A">
        <w:rPr>
          <w:i/>
        </w:rPr>
        <w:t xml:space="preserve"> Guide for</w:t>
      </w:r>
      <w:r w:rsidRPr="0087588A">
        <w:rPr>
          <w:i/>
          <w:spacing w:val="-1"/>
        </w:rPr>
        <w:t xml:space="preserve"> </w:t>
      </w:r>
      <w:r w:rsidRPr="0087588A">
        <w:rPr>
          <w:i/>
        </w:rPr>
        <w:t xml:space="preserve">more </w:t>
      </w:r>
      <w:r w:rsidRPr="0087588A">
        <w:rPr>
          <w:i/>
          <w:spacing w:val="-1"/>
        </w:rPr>
        <w:t>information</w:t>
      </w:r>
      <w:r w:rsidRPr="0087588A">
        <w:rPr>
          <w:i/>
        </w:rPr>
        <w:t xml:space="preserve"> about</w:t>
      </w:r>
      <w:r w:rsidRPr="0087588A">
        <w:rPr>
          <w:i/>
          <w:spacing w:val="31"/>
        </w:rPr>
        <w:t xml:space="preserve"> </w:t>
      </w:r>
      <w:r w:rsidRPr="0087588A">
        <w:rPr>
          <w:i/>
        </w:rPr>
        <w:t xml:space="preserve">Unlocking </w:t>
      </w:r>
      <w:r w:rsidRPr="0087588A">
        <w:rPr>
          <w:i/>
          <w:spacing w:val="-1"/>
        </w:rPr>
        <w:t>reviews)</w:t>
      </w:r>
      <w:r w:rsidRPr="0087588A">
        <w:rPr>
          <w:spacing w:val="-1"/>
        </w:rPr>
        <w:t>.</w:t>
      </w:r>
    </w:p>
    <w:p w:rsidR="00000E84" w:rsidRPr="0087588A" w:rsidRDefault="00000E84" w:rsidP="00143559">
      <w:pPr>
        <w:ind w:left="720" w:right="167"/>
        <w:rPr>
          <w:color w:val="000080"/>
        </w:rPr>
      </w:pPr>
      <w:r w:rsidRPr="0087588A">
        <w:rPr>
          <w:b/>
          <w:bCs/>
          <w:color w:val="000080"/>
          <w:sz w:val="24"/>
        </w:rPr>
        <w:t>Q: Is there a way to complete more than one review at a time in NUMI?</w:t>
      </w:r>
    </w:p>
    <w:p w:rsidR="00000E84" w:rsidRPr="0087588A" w:rsidRDefault="00000E84" w:rsidP="00ED6C94">
      <w:pPr>
        <w:ind w:left="720" w:right="167"/>
        <w:rPr>
          <w:spacing w:val="-1"/>
          <w:sz w:val="24"/>
        </w:rPr>
      </w:pPr>
      <w:r w:rsidRPr="0087588A">
        <w:rPr>
          <w:sz w:val="24"/>
        </w:rPr>
        <w:t xml:space="preserve">A: No. </w:t>
      </w:r>
      <w:r w:rsidRPr="0087588A">
        <w:rPr>
          <w:spacing w:val="-1"/>
          <w:sz w:val="24"/>
        </w:rPr>
        <w:t>Only</w:t>
      </w:r>
      <w:r w:rsidRPr="0087588A">
        <w:rPr>
          <w:sz w:val="24"/>
        </w:rPr>
        <w:t xml:space="preserve"> 1 review </w:t>
      </w:r>
      <w:r w:rsidRPr="0087588A">
        <w:rPr>
          <w:spacing w:val="-1"/>
          <w:sz w:val="24"/>
        </w:rPr>
        <w:t>can</w:t>
      </w:r>
      <w:r w:rsidRPr="0087588A">
        <w:rPr>
          <w:sz w:val="24"/>
        </w:rPr>
        <w:t xml:space="preserve"> be </w:t>
      </w:r>
      <w:r w:rsidRPr="0087588A">
        <w:rPr>
          <w:spacing w:val="-1"/>
          <w:sz w:val="24"/>
        </w:rPr>
        <w:t>completed</w:t>
      </w:r>
      <w:r w:rsidRPr="0087588A">
        <w:rPr>
          <w:sz w:val="24"/>
        </w:rPr>
        <w:t xml:space="preserve"> at</w:t>
      </w:r>
      <w:r w:rsidRPr="0087588A">
        <w:rPr>
          <w:spacing w:val="-1"/>
          <w:sz w:val="24"/>
        </w:rPr>
        <w:t xml:space="preserve"> </w:t>
      </w:r>
      <w:r w:rsidRPr="0087588A">
        <w:rPr>
          <w:sz w:val="24"/>
        </w:rPr>
        <w:t xml:space="preserve">a </w:t>
      </w:r>
      <w:r w:rsidRPr="0087588A">
        <w:rPr>
          <w:spacing w:val="-1"/>
          <w:sz w:val="24"/>
        </w:rPr>
        <w:t>time.</w:t>
      </w:r>
      <w:r w:rsidRPr="0087588A">
        <w:rPr>
          <w:sz w:val="24"/>
        </w:rPr>
        <w:t xml:space="preserve"> However, you can </w:t>
      </w:r>
      <w:r w:rsidRPr="0087588A">
        <w:rPr>
          <w:spacing w:val="-1"/>
          <w:sz w:val="24"/>
        </w:rPr>
        <w:t>create</w:t>
      </w:r>
      <w:r w:rsidRPr="0087588A">
        <w:rPr>
          <w:spacing w:val="1"/>
          <w:sz w:val="24"/>
        </w:rPr>
        <w:t xml:space="preserve"> </w:t>
      </w:r>
      <w:r w:rsidRPr="0087588A">
        <w:rPr>
          <w:i/>
          <w:sz w:val="24"/>
        </w:rPr>
        <w:t xml:space="preserve">consecutive </w:t>
      </w:r>
      <w:r w:rsidRPr="0087588A">
        <w:rPr>
          <w:spacing w:val="-1"/>
          <w:sz w:val="24"/>
        </w:rPr>
        <w:t>reviews</w:t>
      </w:r>
      <w:r w:rsidRPr="0087588A">
        <w:rPr>
          <w:spacing w:val="51"/>
          <w:sz w:val="24"/>
        </w:rPr>
        <w:t xml:space="preserve"> </w:t>
      </w:r>
      <w:r w:rsidRPr="0087588A">
        <w:rPr>
          <w:sz w:val="24"/>
        </w:rPr>
        <w:t xml:space="preserve">by using the </w:t>
      </w:r>
      <w:r w:rsidRPr="0087588A">
        <w:rPr>
          <w:spacing w:val="-1"/>
          <w:sz w:val="24"/>
        </w:rPr>
        <w:t>Copy</w:t>
      </w:r>
      <w:r w:rsidRPr="0087588A">
        <w:rPr>
          <w:sz w:val="24"/>
        </w:rPr>
        <w:t xml:space="preserve"> Review </w:t>
      </w:r>
      <w:r w:rsidRPr="0087588A">
        <w:rPr>
          <w:spacing w:val="-1"/>
          <w:sz w:val="24"/>
        </w:rPr>
        <w:t>feature</w:t>
      </w:r>
      <w:r w:rsidRPr="0087588A">
        <w:rPr>
          <w:sz w:val="24"/>
        </w:rPr>
        <w:t xml:space="preserve"> to</w:t>
      </w:r>
      <w:r w:rsidRPr="0087588A">
        <w:rPr>
          <w:spacing w:val="-1"/>
          <w:sz w:val="24"/>
        </w:rPr>
        <w:t xml:space="preserve"> </w:t>
      </w:r>
      <w:r w:rsidRPr="0087588A">
        <w:rPr>
          <w:sz w:val="24"/>
        </w:rPr>
        <w:t xml:space="preserve">copy a </w:t>
      </w:r>
      <w:r w:rsidRPr="0087588A">
        <w:rPr>
          <w:spacing w:val="-1"/>
          <w:sz w:val="24"/>
        </w:rPr>
        <w:t>completed</w:t>
      </w:r>
      <w:r w:rsidRPr="0087588A">
        <w:rPr>
          <w:spacing w:val="-2"/>
          <w:sz w:val="24"/>
        </w:rPr>
        <w:t xml:space="preserve"> </w:t>
      </w:r>
      <w:r w:rsidRPr="0087588A">
        <w:rPr>
          <w:spacing w:val="-1"/>
          <w:sz w:val="24"/>
        </w:rPr>
        <w:t>review</w:t>
      </w:r>
      <w:r w:rsidRPr="0087588A">
        <w:rPr>
          <w:sz w:val="24"/>
        </w:rPr>
        <w:t xml:space="preserve"> </w:t>
      </w:r>
      <w:r w:rsidRPr="0087588A">
        <w:rPr>
          <w:spacing w:val="-1"/>
          <w:sz w:val="24"/>
        </w:rPr>
        <w:t>multiple times</w:t>
      </w:r>
      <w:r w:rsidRPr="0087588A">
        <w:rPr>
          <w:spacing w:val="1"/>
          <w:sz w:val="24"/>
        </w:rPr>
        <w:t xml:space="preserve"> </w:t>
      </w:r>
      <w:r w:rsidRPr="0087588A">
        <w:rPr>
          <w:sz w:val="24"/>
        </w:rPr>
        <w:t>[versus creating a</w:t>
      </w:r>
      <w:r w:rsidRPr="0087588A">
        <w:rPr>
          <w:spacing w:val="63"/>
          <w:sz w:val="24"/>
        </w:rPr>
        <w:t xml:space="preserve"> </w:t>
      </w:r>
      <w:r w:rsidRPr="0087588A">
        <w:rPr>
          <w:sz w:val="24"/>
        </w:rPr>
        <w:t xml:space="preserve">new one </w:t>
      </w:r>
      <w:r w:rsidRPr="0087588A">
        <w:rPr>
          <w:spacing w:val="-1"/>
          <w:sz w:val="24"/>
        </w:rPr>
        <w:t>from</w:t>
      </w:r>
      <w:r w:rsidRPr="0087588A">
        <w:rPr>
          <w:sz w:val="24"/>
        </w:rPr>
        <w:t xml:space="preserve"> scratch </w:t>
      </w:r>
      <w:r w:rsidRPr="0087588A">
        <w:rPr>
          <w:spacing w:val="-1"/>
          <w:sz w:val="24"/>
        </w:rPr>
        <w:t>each</w:t>
      </w:r>
      <w:r w:rsidRPr="0087588A">
        <w:rPr>
          <w:sz w:val="24"/>
        </w:rPr>
        <w:t xml:space="preserve"> </w:t>
      </w:r>
      <w:r w:rsidR="0074595D" w:rsidRPr="0087588A">
        <w:rPr>
          <w:spacing w:val="-1"/>
          <w:sz w:val="24"/>
        </w:rPr>
        <w:t>time]</w:t>
      </w:r>
      <w:r w:rsidRPr="0087588A">
        <w:rPr>
          <w:sz w:val="24"/>
        </w:rPr>
        <w:t xml:space="preserve"> </w:t>
      </w:r>
      <w:r w:rsidRPr="0087588A">
        <w:rPr>
          <w:i/>
          <w:sz w:val="24"/>
        </w:rPr>
        <w:t xml:space="preserve">(See Chapters </w:t>
      </w:r>
      <w:r w:rsidRPr="0087588A">
        <w:rPr>
          <w:i/>
          <w:spacing w:val="-1"/>
          <w:sz w:val="24"/>
        </w:rPr>
        <w:t>8,</w:t>
      </w:r>
      <w:r w:rsidRPr="0087588A">
        <w:rPr>
          <w:i/>
          <w:sz w:val="24"/>
        </w:rPr>
        <w:t xml:space="preserve"> </w:t>
      </w:r>
      <w:hyperlink w:anchor="_bookmark248" w:history="1">
        <w:r w:rsidRPr="0087588A">
          <w:rPr>
            <w:i/>
            <w:sz w:val="24"/>
          </w:rPr>
          <w:t>11</w:t>
        </w:r>
      </w:hyperlink>
      <w:r w:rsidRPr="0087588A">
        <w:rPr>
          <w:i/>
          <w:sz w:val="24"/>
        </w:rPr>
        <w:t xml:space="preserve"> and </w:t>
      </w:r>
      <w:hyperlink w:anchor="_bookmark371" w:history="1">
        <w:r w:rsidRPr="0087588A">
          <w:rPr>
            <w:i/>
            <w:sz w:val="24"/>
          </w:rPr>
          <w:t>14</w:t>
        </w:r>
      </w:hyperlink>
      <w:r w:rsidRPr="0087588A">
        <w:rPr>
          <w:i/>
          <w:sz w:val="24"/>
        </w:rPr>
        <w:t xml:space="preserve"> in the User</w:t>
      </w:r>
      <w:r w:rsidRPr="0087588A">
        <w:rPr>
          <w:i/>
          <w:spacing w:val="-1"/>
          <w:sz w:val="24"/>
        </w:rPr>
        <w:t xml:space="preserve"> </w:t>
      </w:r>
      <w:r w:rsidRPr="0087588A">
        <w:rPr>
          <w:i/>
          <w:sz w:val="24"/>
        </w:rPr>
        <w:t>Guide for more</w:t>
      </w:r>
      <w:r w:rsidRPr="0087588A">
        <w:rPr>
          <w:i/>
          <w:spacing w:val="30"/>
          <w:sz w:val="24"/>
        </w:rPr>
        <w:t xml:space="preserve"> </w:t>
      </w:r>
      <w:r w:rsidRPr="0087588A">
        <w:rPr>
          <w:i/>
          <w:sz w:val="24"/>
        </w:rPr>
        <w:t>information</w:t>
      </w:r>
      <w:r w:rsidRPr="0087588A">
        <w:rPr>
          <w:i/>
          <w:spacing w:val="-2"/>
          <w:sz w:val="24"/>
        </w:rPr>
        <w:t xml:space="preserve"> </w:t>
      </w:r>
      <w:r w:rsidRPr="0087588A">
        <w:rPr>
          <w:i/>
          <w:sz w:val="24"/>
        </w:rPr>
        <w:t xml:space="preserve">about copying a </w:t>
      </w:r>
      <w:r w:rsidRPr="0087588A">
        <w:rPr>
          <w:i/>
          <w:spacing w:val="-1"/>
          <w:sz w:val="24"/>
        </w:rPr>
        <w:t>Review</w:t>
      </w:r>
      <w:r w:rsidRPr="0087588A">
        <w:rPr>
          <w:spacing w:val="-1"/>
          <w:sz w:val="24"/>
        </w:rPr>
        <w:t>).</w:t>
      </w:r>
    </w:p>
    <w:p w:rsidR="00000E84" w:rsidRPr="0087588A" w:rsidRDefault="00000E84" w:rsidP="00143559">
      <w:pPr>
        <w:ind w:left="720" w:right="167"/>
        <w:rPr>
          <w:b/>
          <w:bCs/>
          <w:color w:val="000080"/>
          <w:sz w:val="24"/>
        </w:rPr>
      </w:pPr>
      <w:r w:rsidRPr="0087588A">
        <w:rPr>
          <w:b/>
          <w:bCs/>
          <w:color w:val="000080"/>
          <w:sz w:val="24"/>
        </w:rPr>
        <w:t>Q: Can you clarify the Reason Codes?</w:t>
      </w:r>
      <w:r w:rsidR="00DF273B" w:rsidRPr="0087588A">
        <w:rPr>
          <w:b/>
          <w:bCs/>
          <w:color w:val="000080"/>
          <w:sz w:val="24"/>
        </w:rPr>
        <w:t xml:space="preserve"> </w:t>
      </w:r>
      <w:r w:rsidRPr="0087588A">
        <w:rPr>
          <w:b/>
          <w:bCs/>
          <w:color w:val="000080"/>
          <w:sz w:val="24"/>
        </w:rPr>
        <w:t>What are my options?</w:t>
      </w:r>
    </w:p>
    <w:p w:rsidR="00000E84" w:rsidRPr="0087588A" w:rsidRDefault="00000E84" w:rsidP="00ED6C94">
      <w:pPr>
        <w:pStyle w:val="BodyText"/>
        <w:ind w:left="720" w:right="133"/>
      </w:pPr>
      <w:r w:rsidRPr="0087588A">
        <w:t xml:space="preserve">A: You </w:t>
      </w:r>
      <w:r w:rsidRPr="0087588A">
        <w:rPr>
          <w:spacing w:val="-1"/>
        </w:rPr>
        <w:t>will</w:t>
      </w:r>
      <w:r w:rsidRPr="0087588A">
        <w:t xml:space="preserve"> find the list</w:t>
      </w:r>
      <w:r w:rsidRPr="0087588A">
        <w:rPr>
          <w:spacing w:val="-1"/>
        </w:rPr>
        <w:t xml:space="preserve"> </w:t>
      </w:r>
      <w:r w:rsidRPr="0087588A">
        <w:t>of</w:t>
      </w:r>
      <w:r w:rsidRPr="0087588A">
        <w:rPr>
          <w:spacing w:val="-1"/>
        </w:rPr>
        <w:t xml:space="preserve"> Admission</w:t>
      </w:r>
      <w:r w:rsidRPr="0087588A">
        <w:t xml:space="preserve"> and </w:t>
      </w:r>
      <w:r w:rsidRPr="0087588A">
        <w:rPr>
          <w:spacing w:val="-1"/>
        </w:rPr>
        <w:t>Continued</w:t>
      </w:r>
      <w:r w:rsidRPr="0087588A">
        <w:t xml:space="preserve"> Stay Reason Codes</w:t>
      </w:r>
      <w:r w:rsidRPr="0087588A">
        <w:rPr>
          <w:spacing w:val="-2"/>
        </w:rPr>
        <w:t xml:space="preserve"> </w:t>
      </w:r>
      <w:r w:rsidRPr="0087588A">
        <w:t>in Appendices D and E</w:t>
      </w:r>
      <w:r w:rsidRPr="0087588A">
        <w:rPr>
          <w:spacing w:val="40"/>
        </w:rPr>
        <w:t xml:space="preserve"> </w:t>
      </w:r>
      <w:r w:rsidRPr="0087588A">
        <w:t>of</w:t>
      </w:r>
      <w:r w:rsidRPr="0087588A">
        <w:rPr>
          <w:spacing w:val="-1"/>
        </w:rPr>
        <w:t xml:space="preserve"> </w:t>
      </w:r>
      <w:r w:rsidRPr="0087588A">
        <w:t>the User</w:t>
      </w:r>
      <w:r w:rsidRPr="0087588A">
        <w:rPr>
          <w:spacing w:val="1"/>
        </w:rPr>
        <w:t xml:space="preserve"> </w:t>
      </w:r>
      <w:r w:rsidRPr="0087588A">
        <w:rPr>
          <w:spacing w:val="-1"/>
        </w:rPr>
        <w:t>Guide,</w:t>
      </w:r>
      <w:r w:rsidRPr="0087588A">
        <w:t xml:space="preserve"> respectively.</w:t>
      </w:r>
    </w:p>
    <w:p w:rsidR="00000E84" w:rsidRPr="0087588A" w:rsidRDefault="00000E84" w:rsidP="00143559">
      <w:pPr>
        <w:ind w:left="720" w:right="167"/>
        <w:rPr>
          <w:b/>
          <w:bCs/>
          <w:color w:val="000080"/>
          <w:sz w:val="24"/>
        </w:rPr>
      </w:pPr>
      <w:r w:rsidRPr="0087588A">
        <w:rPr>
          <w:b/>
          <w:bCs/>
          <w:color w:val="000080"/>
          <w:sz w:val="24"/>
        </w:rPr>
        <w:t>Q: Do we need to review Observation Admissions?</w:t>
      </w:r>
      <w:r w:rsidR="00DF273B" w:rsidRPr="0087588A">
        <w:rPr>
          <w:b/>
          <w:bCs/>
          <w:color w:val="000080"/>
          <w:sz w:val="24"/>
        </w:rPr>
        <w:t xml:space="preserve"> </w:t>
      </w:r>
      <w:r w:rsidRPr="0087588A">
        <w:rPr>
          <w:b/>
          <w:bCs/>
          <w:color w:val="000080"/>
          <w:sz w:val="24"/>
        </w:rPr>
        <w:t>If we remove them, will it negatively impact our report stats?</w:t>
      </w:r>
    </w:p>
    <w:p w:rsidR="00000E84" w:rsidRPr="0087588A" w:rsidRDefault="00000E84" w:rsidP="00ED6C94">
      <w:pPr>
        <w:pStyle w:val="BodyText"/>
        <w:ind w:left="720" w:right="167"/>
      </w:pPr>
      <w:r w:rsidRPr="0087588A">
        <w:t xml:space="preserve">A: Observation </w:t>
      </w:r>
      <w:r w:rsidRPr="0087588A">
        <w:rPr>
          <w:spacing w:val="-1"/>
        </w:rPr>
        <w:t>Admissions</w:t>
      </w:r>
      <w:r w:rsidRPr="0087588A">
        <w:t xml:space="preserve"> do not </w:t>
      </w:r>
      <w:r w:rsidRPr="0087588A">
        <w:rPr>
          <w:spacing w:val="-1"/>
        </w:rPr>
        <w:t>need</w:t>
      </w:r>
      <w:r w:rsidRPr="0087588A">
        <w:t xml:space="preserve"> to be</w:t>
      </w:r>
      <w:r w:rsidRPr="0087588A">
        <w:rPr>
          <w:spacing w:val="-1"/>
        </w:rPr>
        <w:t xml:space="preserve"> </w:t>
      </w:r>
      <w:r w:rsidRPr="0087588A">
        <w:t xml:space="preserve">reviewed in NUMI at </w:t>
      </w:r>
      <w:r w:rsidRPr="0087588A">
        <w:rPr>
          <w:spacing w:val="-1"/>
        </w:rPr>
        <w:t>this</w:t>
      </w:r>
      <w:r w:rsidRPr="0087588A">
        <w:t xml:space="preserve"> </w:t>
      </w:r>
      <w:r w:rsidRPr="0087588A">
        <w:rPr>
          <w:spacing w:val="-1"/>
        </w:rPr>
        <w:t>time</w:t>
      </w:r>
      <w:r w:rsidR="00142944" w:rsidRPr="0087588A">
        <w:rPr>
          <w:spacing w:val="-1"/>
        </w:rPr>
        <w:t xml:space="preserve">. </w:t>
      </w:r>
      <w:r w:rsidRPr="0087588A">
        <w:t>Your reports will</w:t>
      </w:r>
      <w:r w:rsidRPr="0087588A">
        <w:rPr>
          <w:spacing w:val="31"/>
        </w:rPr>
        <w:t xml:space="preserve"> </w:t>
      </w:r>
      <w:r w:rsidRPr="0087588A">
        <w:t xml:space="preserve">not be </w:t>
      </w:r>
      <w:r w:rsidRPr="0087588A">
        <w:rPr>
          <w:spacing w:val="-1"/>
        </w:rPr>
        <w:t>impacted.</w:t>
      </w:r>
    </w:p>
    <w:p w:rsidR="00000E84" w:rsidRPr="0087588A" w:rsidRDefault="00000E84" w:rsidP="00143559">
      <w:pPr>
        <w:ind w:left="720" w:right="167"/>
        <w:rPr>
          <w:b/>
          <w:bCs/>
          <w:color w:val="000080"/>
          <w:sz w:val="24"/>
        </w:rPr>
      </w:pPr>
      <w:r w:rsidRPr="0087588A">
        <w:rPr>
          <w:b/>
          <w:bCs/>
          <w:color w:val="000080"/>
          <w:sz w:val="24"/>
        </w:rPr>
        <w:t>Q: I’m having trouble when trying to do a retrospective review because it’s hard to remember which days have been reviewed and which is next to be reviewed.</w:t>
      </w:r>
    </w:p>
    <w:p w:rsidR="00000E84" w:rsidRPr="0087588A" w:rsidRDefault="00000E84" w:rsidP="00ED6C94">
      <w:pPr>
        <w:pStyle w:val="BodyText"/>
        <w:ind w:left="720" w:right="167"/>
      </w:pPr>
      <w:r w:rsidRPr="0087588A">
        <w:t xml:space="preserve">A: On the </w:t>
      </w:r>
      <w:r w:rsidRPr="0087588A">
        <w:rPr>
          <w:spacing w:val="-1"/>
        </w:rPr>
        <w:t>Primary</w:t>
      </w:r>
      <w:r w:rsidRPr="0087588A">
        <w:t xml:space="preserve"> Review screen, use the gold</w:t>
      </w:r>
      <w:r w:rsidRPr="0087588A">
        <w:rPr>
          <w:spacing w:val="-2"/>
        </w:rPr>
        <w:t xml:space="preserve"> </w:t>
      </w:r>
      <w:r w:rsidRPr="0087588A">
        <w:rPr>
          <w:spacing w:val="-1"/>
        </w:rPr>
        <w:t>“Show</w:t>
      </w:r>
      <w:r w:rsidRPr="0087588A">
        <w:t xml:space="preserve"> </w:t>
      </w:r>
      <w:r w:rsidRPr="0087588A">
        <w:rPr>
          <w:spacing w:val="-1"/>
        </w:rPr>
        <w:t>Reviews”</w:t>
      </w:r>
      <w:r w:rsidRPr="0087588A">
        <w:t xml:space="preserve"> bar </w:t>
      </w:r>
      <w:r w:rsidRPr="0087588A">
        <w:rPr>
          <w:spacing w:val="-1"/>
        </w:rPr>
        <w:t xml:space="preserve">that </w:t>
      </w:r>
      <w:r w:rsidRPr="0087588A">
        <w:t>you can click to show</w:t>
      </w:r>
      <w:r w:rsidRPr="0087588A">
        <w:rPr>
          <w:spacing w:val="41"/>
        </w:rPr>
        <w:t xml:space="preserve"> </w:t>
      </w:r>
      <w:r w:rsidRPr="0087588A">
        <w:t xml:space="preserve">the </w:t>
      </w:r>
      <w:r w:rsidRPr="0087588A">
        <w:rPr>
          <w:spacing w:val="-1"/>
        </w:rPr>
        <w:t>reviews</w:t>
      </w:r>
      <w:r w:rsidRPr="0087588A">
        <w:rPr>
          <w:spacing w:val="-2"/>
        </w:rPr>
        <w:t xml:space="preserve"> </w:t>
      </w:r>
      <w:r w:rsidRPr="0087588A">
        <w:t xml:space="preserve">already </w:t>
      </w:r>
      <w:r w:rsidRPr="0087588A">
        <w:rPr>
          <w:spacing w:val="-1"/>
        </w:rPr>
        <w:t>done</w:t>
      </w:r>
      <w:r w:rsidRPr="0087588A">
        <w:t xml:space="preserve"> for that </w:t>
      </w:r>
      <w:r w:rsidRPr="0087588A">
        <w:rPr>
          <w:spacing w:val="-1"/>
        </w:rPr>
        <w:t>patient/stay.</w:t>
      </w:r>
      <w:r w:rsidRPr="0087588A">
        <w:t xml:space="preserve"> </w:t>
      </w:r>
      <w:r w:rsidRPr="0087588A">
        <w:rPr>
          <w:spacing w:val="-1"/>
        </w:rPr>
        <w:t>You</w:t>
      </w:r>
      <w:r w:rsidRPr="0087588A">
        <w:t xml:space="preserve"> can also </w:t>
      </w:r>
      <w:r w:rsidRPr="0087588A">
        <w:rPr>
          <w:spacing w:val="-1"/>
        </w:rPr>
        <w:t>click</w:t>
      </w:r>
      <w:r w:rsidRPr="0087588A">
        <w:t xml:space="preserve"> on the</w:t>
      </w:r>
      <w:r w:rsidRPr="0087588A">
        <w:rPr>
          <w:spacing w:val="-1"/>
        </w:rPr>
        <w:t xml:space="preserve"> “View”</w:t>
      </w:r>
      <w:r w:rsidRPr="0087588A">
        <w:t xml:space="preserve"> link </w:t>
      </w:r>
      <w:r w:rsidRPr="0087588A">
        <w:rPr>
          <w:spacing w:val="-1"/>
        </w:rPr>
        <w:t>for</w:t>
      </w:r>
      <w:r w:rsidRPr="0087588A">
        <w:t xml:space="preserve"> each</w:t>
      </w:r>
      <w:r w:rsidRPr="0087588A">
        <w:rPr>
          <w:spacing w:val="59"/>
        </w:rPr>
        <w:t xml:space="preserve"> </w:t>
      </w:r>
      <w:r w:rsidRPr="0087588A">
        <w:rPr>
          <w:spacing w:val="-1"/>
        </w:rPr>
        <w:t>completed</w:t>
      </w:r>
      <w:r w:rsidRPr="0087588A">
        <w:t xml:space="preserve"> review to </w:t>
      </w:r>
      <w:r w:rsidRPr="0087588A">
        <w:rPr>
          <w:spacing w:val="-1"/>
        </w:rPr>
        <w:t xml:space="preserve">see </w:t>
      </w:r>
      <w:r w:rsidRPr="0087588A">
        <w:t xml:space="preserve">its details in a pop-up </w:t>
      </w:r>
      <w:r w:rsidRPr="0087588A">
        <w:rPr>
          <w:spacing w:val="-1"/>
        </w:rPr>
        <w:t>window.</w:t>
      </w:r>
    </w:p>
    <w:p w:rsidR="00000E84" w:rsidRPr="0087588A" w:rsidRDefault="00000E84" w:rsidP="00143559">
      <w:pPr>
        <w:ind w:left="720" w:right="167"/>
        <w:rPr>
          <w:b/>
          <w:bCs/>
          <w:color w:val="000080"/>
          <w:sz w:val="24"/>
        </w:rPr>
      </w:pPr>
      <w:r w:rsidRPr="0087588A">
        <w:rPr>
          <w:b/>
          <w:bCs/>
          <w:color w:val="000080"/>
          <w:sz w:val="24"/>
        </w:rPr>
        <w:lastRenderedPageBreak/>
        <w:t xml:space="preserve">Q: Physician reviewers are saying they are spending too much time </w:t>
      </w:r>
      <w:r w:rsidR="0013556D" w:rsidRPr="0087588A">
        <w:rPr>
          <w:b/>
          <w:bCs/>
          <w:color w:val="000080"/>
          <w:sz w:val="24"/>
        </w:rPr>
        <w:t>f</w:t>
      </w:r>
      <w:r w:rsidRPr="0087588A">
        <w:rPr>
          <w:b/>
          <w:bCs/>
          <w:color w:val="000080"/>
          <w:sz w:val="24"/>
        </w:rPr>
        <w:t>inding the review information.</w:t>
      </w:r>
    </w:p>
    <w:p w:rsidR="00000E84" w:rsidRPr="0087588A" w:rsidRDefault="00000E84" w:rsidP="00ED6C94">
      <w:pPr>
        <w:pStyle w:val="BodyText"/>
        <w:ind w:left="720" w:right="303"/>
      </w:pPr>
      <w:r w:rsidRPr="0087588A">
        <w:t xml:space="preserve">A: The </w:t>
      </w:r>
      <w:r w:rsidRPr="0087588A">
        <w:rPr>
          <w:spacing w:val="-1"/>
        </w:rPr>
        <w:t>more</w:t>
      </w:r>
      <w:r w:rsidRPr="0087588A">
        <w:rPr>
          <w:spacing w:val="1"/>
        </w:rPr>
        <w:t xml:space="preserve"> </w:t>
      </w:r>
      <w:r w:rsidRPr="0087588A">
        <w:rPr>
          <w:spacing w:val="-1"/>
        </w:rPr>
        <w:t xml:space="preserve">descriptive </w:t>
      </w:r>
      <w:r w:rsidRPr="0087588A">
        <w:t>the UM reviewer can be</w:t>
      </w:r>
      <w:r w:rsidRPr="0087588A">
        <w:rPr>
          <w:spacing w:val="-1"/>
        </w:rPr>
        <w:t xml:space="preserve"> </w:t>
      </w:r>
      <w:r w:rsidRPr="0087588A">
        <w:t xml:space="preserve">in </w:t>
      </w:r>
      <w:r w:rsidRPr="0087588A">
        <w:rPr>
          <w:spacing w:val="-1"/>
        </w:rPr>
        <w:t>their</w:t>
      </w:r>
      <w:r w:rsidRPr="0087588A">
        <w:t xml:space="preserve"> </w:t>
      </w:r>
      <w:r w:rsidRPr="0087588A">
        <w:rPr>
          <w:spacing w:val="-1"/>
        </w:rPr>
        <w:t>Reviewer</w:t>
      </w:r>
      <w:r w:rsidRPr="0087588A">
        <w:t xml:space="preserve"> </w:t>
      </w:r>
      <w:r w:rsidRPr="0087588A">
        <w:rPr>
          <w:spacing w:val="-1"/>
        </w:rPr>
        <w:t>Comment</w:t>
      </w:r>
      <w:r w:rsidRPr="0087588A">
        <w:t xml:space="preserve"> </w:t>
      </w:r>
      <w:r w:rsidRPr="0087588A">
        <w:rPr>
          <w:spacing w:val="-1"/>
        </w:rPr>
        <w:t xml:space="preserve">field, </w:t>
      </w:r>
      <w:r w:rsidRPr="0087588A">
        <w:t xml:space="preserve">the </w:t>
      </w:r>
      <w:r w:rsidRPr="0087588A">
        <w:rPr>
          <w:spacing w:val="-1"/>
        </w:rPr>
        <w:t>easier</w:t>
      </w:r>
      <w:r w:rsidRPr="0087588A">
        <w:t xml:space="preserve"> it</w:t>
      </w:r>
      <w:r w:rsidRPr="0087588A">
        <w:rPr>
          <w:spacing w:val="71"/>
        </w:rPr>
        <w:t xml:space="preserve"> </w:t>
      </w:r>
      <w:r w:rsidRPr="0087588A">
        <w:t xml:space="preserve">is for the </w:t>
      </w:r>
      <w:r w:rsidRPr="0087588A">
        <w:rPr>
          <w:spacing w:val="-1"/>
        </w:rPr>
        <w:t>physician</w:t>
      </w:r>
      <w:r w:rsidR="00142944" w:rsidRPr="0087588A">
        <w:rPr>
          <w:spacing w:val="-1"/>
        </w:rPr>
        <w:t xml:space="preserve">. </w:t>
      </w:r>
      <w:r w:rsidRPr="0087588A">
        <w:rPr>
          <w:spacing w:val="-1"/>
        </w:rPr>
        <w:t>You</w:t>
      </w:r>
      <w:r w:rsidRPr="0087588A">
        <w:t xml:space="preserve"> can enter</w:t>
      </w:r>
      <w:r w:rsidRPr="0087588A">
        <w:rPr>
          <w:spacing w:val="-2"/>
        </w:rPr>
        <w:t xml:space="preserve"> </w:t>
      </w:r>
      <w:r w:rsidRPr="0087588A">
        <w:t>up to 4000 characters</w:t>
      </w:r>
      <w:r w:rsidRPr="0087588A">
        <w:rPr>
          <w:spacing w:val="-1"/>
        </w:rPr>
        <w:t xml:space="preserve"> </w:t>
      </w:r>
      <w:r w:rsidRPr="0087588A">
        <w:t>that will</w:t>
      </w:r>
      <w:r w:rsidRPr="0087588A">
        <w:rPr>
          <w:spacing w:val="-1"/>
        </w:rPr>
        <w:t xml:space="preserve"> </w:t>
      </w:r>
      <w:r w:rsidRPr="0087588A">
        <w:t xml:space="preserve">appear on the </w:t>
      </w:r>
      <w:r w:rsidRPr="0087588A">
        <w:rPr>
          <w:spacing w:val="-1"/>
        </w:rPr>
        <w:t>physician</w:t>
      </w:r>
      <w:r w:rsidRPr="0087588A">
        <w:rPr>
          <w:spacing w:val="39"/>
        </w:rPr>
        <w:t xml:space="preserve"> </w:t>
      </w:r>
      <w:r w:rsidRPr="0087588A">
        <w:t xml:space="preserve">review </w:t>
      </w:r>
      <w:r w:rsidRPr="0087588A">
        <w:rPr>
          <w:spacing w:val="-1"/>
        </w:rPr>
        <w:t>screen,</w:t>
      </w:r>
      <w:r w:rsidRPr="0087588A">
        <w:t xml:space="preserve"> and then the physician</w:t>
      </w:r>
      <w:r w:rsidRPr="0087588A">
        <w:rPr>
          <w:spacing w:val="-1"/>
        </w:rPr>
        <w:t xml:space="preserve"> </w:t>
      </w:r>
      <w:r w:rsidRPr="0087588A">
        <w:t>only needs</w:t>
      </w:r>
      <w:r w:rsidRPr="0087588A">
        <w:rPr>
          <w:spacing w:val="-1"/>
        </w:rPr>
        <w:t xml:space="preserve"> </w:t>
      </w:r>
      <w:r w:rsidRPr="0087588A">
        <w:t>to</w:t>
      </w:r>
      <w:r w:rsidRPr="0087588A">
        <w:rPr>
          <w:spacing w:val="-1"/>
        </w:rPr>
        <w:t xml:space="preserve"> </w:t>
      </w:r>
      <w:r w:rsidRPr="0087588A">
        <w:t xml:space="preserve">agree or </w:t>
      </w:r>
      <w:r w:rsidRPr="0087588A">
        <w:rPr>
          <w:spacing w:val="-1"/>
        </w:rPr>
        <w:t xml:space="preserve">disagree </w:t>
      </w:r>
      <w:r w:rsidRPr="0087588A">
        <w:t xml:space="preserve">and </w:t>
      </w:r>
      <w:r w:rsidRPr="0087588A">
        <w:rPr>
          <w:spacing w:val="-1"/>
        </w:rPr>
        <w:t>do</w:t>
      </w:r>
      <w:r w:rsidRPr="0087588A">
        <w:t xml:space="preserve"> a final save to</w:t>
      </w:r>
      <w:r w:rsidRPr="0087588A">
        <w:rPr>
          <w:spacing w:val="27"/>
        </w:rPr>
        <w:t xml:space="preserve"> </w:t>
      </w:r>
      <w:r w:rsidRPr="0087588A">
        <w:rPr>
          <w:spacing w:val="-1"/>
        </w:rPr>
        <w:t>remove</w:t>
      </w:r>
      <w:r w:rsidRPr="0087588A">
        <w:t xml:space="preserve"> the </w:t>
      </w:r>
      <w:r w:rsidRPr="0087588A">
        <w:rPr>
          <w:spacing w:val="-1"/>
        </w:rPr>
        <w:t>patient</w:t>
      </w:r>
      <w:r w:rsidR="0074595D" w:rsidRPr="0087588A">
        <w:t xml:space="preserve"> from the worklist </w:t>
      </w:r>
      <w:r w:rsidRPr="0087588A">
        <w:t>(Physicians</w:t>
      </w:r>
      <w:r w:rsidRPr="0087588A">
        <w:rPr>
          <w:spacing w:val="-1"/>
        </w:rPr>
        <w:t xml:space="preserve"> may</w:t>
      </w:r>
      <w:r w:rsidRPr="0087588A">
        <w:t xml:space="preserve"> find it useful to look at the </w:t>
      </w:r>
      <w:r w:rsidRPr="0087588A">
        <w:rPr>
          <w:spacing w:val="-1"/>
        </w:rPr>
        <w:t>CERMe</w:t>
      </w:r>
      <w:r w:rsidRPr="0087588A">
        <w:rPr>
          <w:spacing w:val="27"/>
        </w:rPr>
        <w:t xml:space="preserve"> </w:t>
      </w:r>
      <w:r w:rsidRPr="0087588A">
        <w:t xml:space="preserve">criteria </w:t>
      </w:r>
      <w:r w:rsidRPr="0087588A">
        <w:rPr>
          <w:spacing w:val="-1"/>
        </w:rPr>
        <w:t>decision</w:t>
      </w:r>
      <w:r w:rsidRPr="0087588A">
        <w:t xml:space="preserve"> tree </w:t>
      </w:r>
      <w:r w:rsidRPr="0087588A">
        <w:rPr>
          <w:spacing w:val="-1"/>
        </w:rPr>
        <w:t>at</w:t>
      </w:r>
      <w:r w:rsidRPr="0087588A">
        <w:t xml:space="preserve"> the bottom</w:t>
      </w:r>
      <w:r w:rsidRPr="0087588A">
        <w:rPr>
          <w:spacing w:val="-2"/>
        </w:rPr>
        <w:t xml:space="preserve"> </w:t>
      </w:r>
      <w:r w:rsidRPr="0087588A">
        <w:t>of the screen).</w:t>
      </w:r>
    </w:p>
    <w:p w:rsidR="00000E84" w:rsidRPr="0087588A" w:rsidRDefault="00000E84" w:rsidP="00143559">
      <w:pPr>
        <w:ind w:left="720" w:right="167"/>
        <w:rPr>
          <w:b/>
          <w:bCs/>
          <w:color w:val="000080"/>
          <w:sz w:val="24"/>
        </w:rPr>
      </w:pPr>
      <w:r w:rsidRPr="0087588A">
        <w:rPr>
          <w:b/>
          <w:bCs/>
          <w:color w:val="000080"/>
          <w:sz w:val="24"/>
        </w:rPr>
        <w:t>Q: What can I do to decrease the time I spend entering reviews into NUMI?</w:t>
      </w:r>
    </w:p>
    <w:p w:rsidR="00FE30B6" w:rsidRPr="0087588A" w:rsidRDefault="00000E84" w:rsidP="00ED6C94">
      <w:pPr>
        <w:pStyle w:val="BodyText"/>
        <w:spacing w:line="275" w:lineRule="exact"/>
        <w:ind w:left="720"/>
      </w:pPr>
      <w:r w:rsidRPr="0087588A">
        <w:t xml:space="preserve">A: First, </w:t>
      </w:r>
      <w:r w:rsidRPr="0087588A">
        <w:rPr>
          <w:spacing w:val="-1"/>
        </w:rPr>
        <w:t>stays</w:t>
      </w:r>
      <w:r w:rsidRPr="0087588A">
        <w:t xml:space="preserve"> that do </w:t>
      </w:r>
      <w:r w:rsidRPr="0087588A">
        <w:rPr>
          <w:spacing w:val="-1"/>
        </w:rPr>
        <w:t>not</w:t>
      </w:r>
      <w:r w:rsidRPr="0087588A">
        <w:t xml:space="preserve"> need </w:t>
      </w:r>
      <w:r w:rsidRPr="0087588A">
        <w:rPr>
          <w:spacing w:val="-1"/>
        </w:rPr>
        <w:t>reviews</w:t>
      </w:r>
      <w:r w:rsidRPr="0087588A">
        <w:t xml:space="preserve"> should</w:t>
      </w:r>
      <w:r w:rsidRPr="0087588A">
        <w:rPr>
          <w:spacing w:val="-2"/>
        </w:rPr>
        <w:t xml:space="preserve"> </w:t>
      </w:r>
      <w:r w:rsidRPr="0087588A">
        <w:t xml:space="preserve">always be </w:t>
      </w:r>
      <w:r w:rsidRPr="0087588A">
        <w:rPr>
          <w:spacing w:val="-1"/>
        </w:rPr>
        <w:t>dismissed</w:t>
      </w:r>
      <w:r w:rsidRPr="0087588A">
        <w:t xml:space="preserve"> each</w:t>
      </w:r>
      <w:r w:rsidRPr="0087588A">
        <w:rPr>
          <w:spacing w:val="1"/>
        </w:rPr>
        <w:t xml:space="preserve"> </w:t>
      </w:r>
      <w:r w:rsidRPr="0087588A">
        <w:t xml:space="preserve">morning, </w:t>
      </w:r>
      <w:r w:rsidRPr="0087588A">
        <w:rPr>
          <w:spacing w:val="-1"/>
        </w:rPr>
        <w:t>if</w:t>
      </w:r>
      <w:r w:rsidRPr="0087588A">
        <w:t xml:space="preserve"> they have</w:t>
      </w:r>
      <w:r w:rsidR="00FE30B6" w:rsidRPr="0087588A">
        <w:t xml:space="preserve"> </w:t>
      </w:r>
      <w:r w:rsidRPr="0087588A">
        <w:t xml:space="preserve">not been </w:t>
      </w:r>
      <w:r w:rsidRPr="0087588A">
        <w:rPr>
          <w:spacing w:val="-1"/>
        </w:rPr>
        <w:t>automatically</w:t>
      </w:r>
      <w:r w:rsidRPr="0087588A">
        <w:t xml:space="preserve"> </w:t>
      </w:r>
      <w:r w:rsidRPr="0087588A">
        <w:rPr>
          <w:spacing w:val="-1"/>
        </w:rPr>
        <w:t>dismissed</w:t>
      </w:r>
      <w:r w:rsidRPr="0087588A">
        <w:t xml:space="preserve"> by the </w:t>
      </w:r>
      <w:r w:rsidRPr="0087588A">
        <w:rPr>
          <w:spacing w:val="-1"/>
        </w:rPr>
        <w:t>system.</w:t>
      </w:r>
      <w:r w:rsidRPr="0087588A">
        <w:t xml:space="preserve"> Reviewers </w:t>
      </w:r>
      <w:r w:rsidRPr="0087588A">
        <w:rPr>
          <w:spacing w:val="-1"/>
        </w:rPr>
        <w:t>can</w:t>
      </w:r>
      <w:r w:rsidRPr="0087588A">
        <w:t xml:space="preserve"> use the </w:t>
      </w:r>
      <w:r w:rsidRPr="0087588A">
        <w:rPr>
          <w:spacing w:val="-1"/>
        </w:rPr>
        <w:t>Reviewer</w:t>
      </w:r>
      <w:r w:rsidRPr="0087588A">
        <w:t xml:space="preserve"> filter,</w:t>
      </w:r>
      <w:r w:rsidRPr="0087588A">
        <w:rPr>
          <w:spacing w:val="59"/>
        </w:rPr>
        <w:t xml:space="preserve"> </w:t>
      </w:r>
      <w:r w:rsidRPr="0087588A">
        <w:t>whenever</w:t>
      </w:r>
      <w:r w:rsidRPr="0087588A">
        <w:rPr>
          <w:spacing w:val="1"/>
        </w:rPr>
        <w:t xml:space="preserve"> </w:t>
      </w:r>
      <w:r w:rsidRPr="0087588A">
        <w:rPr>
          <w:spacing w:val="-1"/>
        </w:rPr>
        <w:t>possible.</w:t>
      </w:r>
      <w:r w:rsidRPr="0087588A">
        <w:t xml:space="preserve"> </w:t>
      </w:r>
      <w:r w:rsidRPr="0087588A">
        <w:rPr>
          <w:spacing w:val="-1"/>
        </w:rPr>
        <w:t>When</w:t>
      </w:r>
      <w:r w:rsidRPr="0087588A">
        <w:t xml:space="preserve"> doing </w:t>
      </w:r>
      <w:r w:rsidRPr="0087588A">
        <w:rPr>
          <w:spacing w:val="-1"/>
        </w:rPr>
        <w:t>multiple</w:t>
      </w:r>
      <w:r w:rsidRPr="0087588A">
        <w:t xml:space="preserve"> </w:t>
      </w:r>
      <w:r w:rsidRPr="0087588A">
        <w:rPr>
          <w:spacing w:val="-1"/>
        </w:rPr>
        <w:t>reviews</w:t>
      </w:r>
      <w:r w:rsidRPr="0087588A">
        <w:t xml:space="preserve"> </w:t>
      </w:r>
      <w:r w:rsidRPr="0087588A">
        <w:rPr>
          <w:spacing w:val="-1"/>
        </w:rPr>
        <w:t>for</w:t>
      </w:r>
      <w:r w:rsidRPr="0087588A">
        <w:t xml:space="preserve"> the </w:t>
      </w:r>
      <w:r w:rsidRPr="0087588A">
        <w:rPr>
          <w:spacing w:val="-1"/>
        </w:rPr>
        <w:t>same</w:t>
      </w:r>
      <w:r w:rsidRPr="0087588A">
        <w:t xml:space="preserve"> patient, when not copying an</w:t>
      </w:r>
      <w:r w:rsidRPr="0087588A">
        <w:rPr>
          <w:spacing w:val="51"/>
        </w:rPr>
        <w:t xml:space="preserve"> </w:t>
      </w:r>
      <w:r w:rsidRPr="0087588A">
        <w:t xml:space="preserve">existing </w:t>
      </w:r>
      <w:r w:rsidRPr="0087588A">
        <w:rPr>
          <w:spacing w:val="-1"/>
        </w:rPr>
        <w:t>review,</w:t>
      </w:r>
      <w:r w:rsidRPr="0087588A">
        <w:t xml:space="preserve"> go back to the</w:t>
      </w:r>
      <w:r w:rsidRPr="0087588A">
        <w:rPr>
          <w:spacing w:val="1"/>
        </w:rPr>
        <w:t xml:space="preserve"> </w:t>
      </w:r>
      <w:r w:rsidRPr="0087588A">
        <w:rPr>
          <w:spacing w:val="-1"/>
        </w:rPr>
        <w:t>Patient</w:t>
      </w:r>
      <w:r w:rsidRPr="0087588A">
        <w:t xml:space="preserve"> Stay </w:t>
      </w:r>
      <w:r w:rsidRPr="0087588A">
        <w:rPr>
          <w:spacing w:val="-1"/>
        </w:rPr>
        <w:t>History</w:t>
      </w:r>
      <w:r w:rsidRPr="0087588A">
        <w:t xml:space="preserve"> page rather than</w:t>
      </w:r>
      <w:r w:rsidRPr="0087588A">
        <w:rPr>
          <w:spacing w:val="-1"/>
        </w:rPr>
        <w:t xml:space="preserve"> </w:t>
      </w:r>
      <w:r w:rsidRPr="0087588A">
        <w:t>the</w:t>
      </w:r>
      <w:r w:rsidRPr="0087588A">
        <w:rPr>
          <w:spacing w:val="1"/>
        </w:rPr>
        <w:t xml:space="preserve"> </w:t>
      </w:r>
      <w:r w:rsidRPr="0087588A">
        <w:rPr>
          <w:spacing w:val="-1"/>
        </w:rPr>
        <w:t>Patient</w:t>
      </w:r>
      <w:r w:rsidRPr="0087588A">
        <w:rPr>
          <w:spacing w:val="37"/>
        </w:rPr>
        <w:t xml:space="preserve"> </w:t>
      </w:r>
      <w:r w:rsidRPr="0087588A">
        <w:rPr>
          <w:spacing w:val="-1"/>
        </w:rPr>
        <w:t>Selection/Worklist</w:t>
      </w:r>
      <w:r w:rsidRPr="0087588A">
        <w:rPr>
          <w:spacing w:val="1"/>
        </w:rPr>
        <w:t xml:space="preserve"> </w:t>
      </w:r>
      <w:r w:rsidRPr="0087588A">
        <w:t>to</w:t>
      </w:r>
      <w:r w:rsidRPr="0087588A">
        <w:rPr>
          <w:spacing w:val="-1"/>
        </w:rPr>
        <w:t xml:space="preserve"> save</w:t>
      </w:r>
      <w:r w:rsidRPr="0087588A">
        <w:t xml:space="preserve"> </w:t>
      </w:r>
      <w:r w:rsidRPr="0087588A">
        <w:rPr>
          <w:spacing w:val="-1"/>
        </w:rPr>
        <w:t>some</w:t>
      </w:r>
      <w:r w:rsidRPr="0087588A">
        <w:t xml:space="preserve"> of the longer</w:t>
      </w:r>
      <w:r w:rsidRPr="0087588A">
        <w:rPr>
          <w:spacing w:val="-1"/>
        </w:rPr>
        <w:t xml:space="preserve"> load</w:t>
      </w:r>
      <w:r w:rsidRPr="0087588A">
        <w:t xml:space="preserve"> </w:t>
      </w:r>
      <w:r w:rsidRPr="0087588A">
        <w:rPr>
          <w:spacing w:val="-1"/>
        </w:rPr>
        <w:t>times</w:t>
      </w:r>
      <w:r w:rsidRPr="0087588A">
        <w:t xml:space="preserve"> in </w:t>
      </w:r>
      <w:r w:rsidRPr="0087588A">
        <w:rPr>
          <w:spacing w:val="-1"/>
        </w:rPr>
        <w:t>NUMI.</w:t>
      </w:r>
      <w:r w:rsidRPr="0087588A">
        <w:t xml:space="preserve"> </w:t>
      </w:r>
    </w:p>
    <w:p w:rsidR="00000E84" w:rsidRPr="0087588A" w:rsidRDefault="00000E84" w:rsidP="00ED6C94">
      <w:pPr>
        <w:pStyle w:val="BodyText"/>
        <w:spacing w:line="275" w:lineRule="exact"/>
        <w:ind w:left="720"/>
      </w:pPr>
      <w:r w:rsidRPr="0087588A">
        <w:t>You</w:t>
      </w:r>
      <w:r w:rsidRPr="0087588A">
        <w:rPr>
          <w:spacing w:val="1"/>
        </w:rPr>
        <w:t xml:space="preserve"> </w:t>
      </w:r>
      <w:r w:rsidRPr="0087588A">
        <w:rPr>
          <w:spacing w:val="-1"/>
        </w:rPr>
        <w:t>may</w:t>
      </w:r>
      <w:r w:rsidRPr="0087588A">
        <w:t xml:space="preserve"> prefer to use filters</w:t>
      </w:r>
      <w:r w:rsidRPr="0087588A">
        <w:rPr>
          <w:spacing w:val="69"/>
        </w:rPr>
        <w:t xml:space="preserve"> </w:t>
      </w:r>
      <w:r w:rsidRPr="0087588A">
        <w:t xml:space="preserve">versus </w:t>
      </w:r>
      <w:r w:rsidRPr="0087588A">
        <w:rPr>
          <w:spacing w:val="-1"/>
        </w:rPr>
        <w:t>sorting.</w:t>
      </w:r>
      <w:r w:rsidRPr="0087588A">
        <w:t xml:space="preserve"> One </w:t>
      </w:r>
      <w:r w:rsidRPr="0087588A">
        <w:rPr>
          <w:spacing w:val="-1"/>
        </w:rPr>
        <w:t>recommendation</w:t>
      </w:r>
      <w:r w:rsidRPr="0087588A">
        <w:t xml:space="preserve"> is that you first</w:t>
      </w:r>
      <w:r w:rsidRPr="0087588A">
        <w:rPr>
          <w:spacing w:val="1"/>
        </w:rPr>
        <w:t xml:space="preserve"> </w:t>
      </w:r>
      <w:r w:rsidRPr="0087588A">
        <w:t>check</w:t>
      </w:r>
      <w:r w:rsidRPr="0087588A">
        <w:rPr>
          <w:spacing w:val="-2"/>
        </w:rPr>
        <w:t xml:space="preserve"> </w:t>
      </w:r>
      <w:r w:rsidRPr="0087588A">
        <w:t>to</w:t>
      </w:r>
      <w:r w:rsidRPr="0087588A">
        <w:rPr>
          <w:spacing w:val="-1"/>
        </w:rPr>
        <w:t xml:space="preserve"> </w:t>
      </w:r>
      <w:r w:rsidRPr="0087588A">
        <w:t>see that you</w:t>
      </w:r>
      <w:r w:rsidRPr="0087588A">
        <w:rPr>
          <w:spacing w:val="-2"/>
        </w:rPr>
        <w:t xml:space="preserve"> </w:t>
      </w:r>
      <w:r w:rsidRPr="0087588A">
        <w:t xml:space="preserve">have all </w:t>
      </w:r>
      <w:r w:rsidRPr="0087588A">
        <w:rPr>
          <w:spacing w:val="-1"/>
        </w:rPr>
        <w:t>your</w:t>
      </w:r>
      <w:r w:rsidRPr="0087588A">
        <w:t xml:space="preserve"> patients</w:t>
      </w:r>
      <w:r w:rsidRPr="0087588A">
        <w:rPr>
          <w:spacing w:val="41"/>
        </w:rPr>
        <w:t xml:space="preserve"> </w:t>
      </w:r>
      <w:r w:rsidRPr="0087588A">
        <w:t xml:space="preserve">on the </w:t>
      </w:r>
      <w:r w:rsidRPr="0087588A">
        <w:rPr>
          <w:spacing w:val="-1"/>
        </w:rPr>
        <w:t>Patient</w:t>
      </w:r>
      <w:r w:rsidRPr="0087588A">
        <w:t xml:space="preserve"> </w:t>
      </w:r>
      <w:r w:rsidRPr="0087588A">
        <w:rPr>
          <w:spacing w:val="-1"/>
        </w:rPr>
        <w:t>Selection/Worklist.</w:t>
      </w:r>
      <w:r w:rsidRPr="0087588A">
        <w:rPr>
          <w:spacing w:val="-2"/>
        </w:rPr>
        <w:t xml:space="preserve"> </w:t>
      </w:r>
      <w:r w:rsidRPr="0087588A">
        <w:t xml:space="preserve">If you are </w:t>
      </w:r>
      <w:r w:rsidRPr="0087588A">
        <w:rPr>
          <w:spacing w:val="-1"/>
        </w:rPr>
        <w:t>missing</w:t>
      </w:r>
      <w:r w:rsidRPr="0087588A">
        <w:t xml:space="preserve"> a patient or two, go to</w:t>
      </w:r>
      <w:r w:rsidRPr="0087588A">
        <w:rPr>
          <w:spacing w:val="-1"/>
        </w:rPr>
        <w:t xml:space="preserve"> </w:t>
      </w:r>
      <w:r w:rsidRPr="0087588A">
        <w:t>the Tools Menu,</w:t>
      </w:r>
      <w:r w:rsidRPr="0087588A">
        <w:rPr>
          <w:spacing w:val="55"/>
        </w:rPr>
        <w:t xml:space="preserve"> </w:t>
      </w:r>
      <w:r w:rsidRPr="0087588A">
        <w:t>select Synch</w:t>
      </w:r>
      <w:r w:rsidRPr="0087588A">
        <w:rPr>
          <w:spacing w:val="-2"/>
        </w:rPr>
        <w:t xml:space="preserve"> </w:t>
      </w:r>
      <w:r w:rsidRPr="0087588A">
        <w:t>with VistA,</w:t>
      </w:r>
      <w:r w:rsidRPr="0087588A">
        <w:rPr>
          <w:spacing w:val="-2"/>
        </w:rPr>
        <w:t xml:space="preserve"> </w:t>
      </w:r>
      <w:r w:rsidRPr="0087588A">
        <w:t xml:space="preserve">and </w:t>
      </w:r>
      <w:r w:rsidRPr="0087588A">
        <w:rPr>
          <w:spacing w:val="-1"/>
        </w:rPr>
        <w:t>synchronize</w:t>
      </w:r>
      <w:r w:rsidRPr="0087588A">
        <w:t xml:space="preserve"> any </w:t>
      </w:r>
      <w:r w:rsidRPr="0087588A">
        <w:rPr>
          <w:spacing w:val="-1"/>
        </w:rPr>
        <w:t>missing</w:t>
      </w:r>
      <w:r w:rsidRPr="0087588A">
        <w:t xml:space="preserve"> </w:t>
      </w:r>
      <w:r w:rsidRPr="0087588A">
        <w:rPr>
          <w:spacing w:val="-1"/>
        </w:rPr>
        <w:t xml:space="preserve">patients </w:t>
      </w:r>
      <w:r w:rsidRPr="0087588A">
        <w:t xml:space="preserve">before beginning your </w:t>
      </w:r>
      <w:r w:rsidRPr="0087588A">
        <w:rPr>
          <w:spacing w:val="-1"/>
        </w:rPr>
        <w:t>reviews</w:t>
      </w:r>
      <w:r w:rsidRPr="0087588A">
        <w:rPr>
          <w:spacing w:val="57"/>
        </w:rPr>
        <w:t xml:space="preserve"> </w:t>
      </w:r>
      <w:r w:rsidRPr="0087588A">
        <w:t>for that day.</w:t>
      </w:r>
      <w:r w:rsidRPr="0087588A">
        <w:rPr>
          <w:spacing w:val="-1"/>
        </w:rPr>
        <w:t xml:space="preserve"> </w:t>
      </w:r>
      <w:r w:rsidRPr="0087588A">
        <w:t xml:space="preserve">This will cut </w:t>
      </w:r>
      <w:r w:rsidRPr="0087588A">
        <w:rPr>
          <w:spacing w:val="-1"/>
        </w:rPr>
        <w:t>down</w:t>
      </w:r>
      <w:r w:rsidRPr="0087588A">
        <w:t xml:space="preserve"> on the </w:t>
      </w:r>
      <w:r w:rsidRPr="0087588A">
        <w:rPr>
          <w:spacing w:val="-1"/>
        </w:rPr>
        <w:t>disruption</w:t>
      </w:r>
      <w:r w:rsidRPr="0087588A">
        <w:rPr>
          <w:spacing w:val="-2"/>
        </w:rPr>
        <w:t xml:space="preserve"> </w:t>
      </w:r>
      <w:r w:rsidRPr="0087588A">
        <w:t>of</w:t>
      </w:r>
      <w:r w:rsidRPr="0087588A">
        <w:rPr>
          <w:spacing w:val="-1"/>
        </w:rPr>
        <w:t xml:space="preserve"> </w:t>
      </w:r>
      <w:r w:rsidRPr="0087588A">
        <w:t xml:space="preserve">your workflow and ensure </w:t>
      </w:r>
      <w:r w:rsidRPr="0087588A">
        <w:rPr>
          <w:spacing w:val="-1"/>
        </w:rPr>
        <w:t>that</w:t>
      </w:r>
      <w:r w:rsidRPr="0087588A">
        <w:t xml:space="preserve"> </w:t>
      </w:r>
      <w:r w:rsidRPr="0087588A">
        <w:rPr>
          <w:spacing w:val="-1"/>
        </w:rPr>
        <w:t>you</w:t>
      </w:r>
      <w:r w:rsidRPr="0087588A">
        <w:t xml:space="preserve"> have all</w:t>
      </w:r>
      <w:r w:rsidRPr="0087588A">
        <w:rPr>
          <w:spacing w:val="33"/>
        </w:rPr>
        <w:t xml:space="preserve"> </w:t>
      </w:r>
      <w:r w:rsidRPr="0087588A">
        <w:t>of</w:t>
      </w:r>
      <w:r w:rsidRPr="0087588A">
        <w:rPr>
          <w:spacing w:val="-1"/>
        </w:rPr>
        <w:t xml:space="preserve"> </w:t>
      </w:r>
      <w:r w:rsidRPr="0087588A">
        <w:t>your assigned patient stays.</w:t>
      </w:r>
    </w:p>
    <w:p w:rsidR="00000E84" w:rsidRPr="0087588A" w:rsidRDefault="00000E84" w:rsidP="0060466D">
      <w:pPr>
        <w:ind w:left="720"/>
        <w:rPr>
          <w:b/>
          <w:i/>
          <w:spacing w:val="-1"/>
          <w:sz w:val="28"/>
          <w:szCs w:val="28"/>
        </w:rPr>
      </w:pPr>
      <w:r w:rsidRPr="0087588A">
        <w:rPr>
          <w:b/>
          <w:i/>
          <w:sz w:val="28"/>
          <w:szCs w:val="28"/>
        </w:rPr>
        <w:t xml:space="preserve">Working </w:t>
      </w:r>
      <w:r w:rsidRPr="0087588A">
        <w:rPr>
          <w:b/>
          <w:i/>
          <w:spacing w:val="-1"/>
          <w:sz w:val="28"/>
          <w:szCs w:val="28"/>
        </w:rPr>
        <w:t>with</w:t>
      </w:r>
      <w:r w:rsidRPr="0087588A">
        <w:rPr>
          <w:b/>
          <w:i/>
          <w:sz w:val="28"/>
          <w:szCs w:val="28"/>
        </w:rPr>
        <w:t xml:space="preserve"> </w:t>
      </w:r>
      <w:r w:rsidRPr="0087588A">
        <w:rPr>
          <w:b/>
          <w:i/>
          <w:spacing w:val="-1"/>
          <w:sz w:val="28"/>
          <w:szCs w:val="28"/>
        </w:rPr>
        <w:t>Reports:</w:t>
      </w:r>
    </w:p>
    <w:p w:rsidR="0060466D" w:rsidRPr="0087588A" w:rsidRDefault="0060466D" w:rsidP="0060466D">
      <w:pPr>
        <w:ind w:left="720"/>
        <w:rPr>
          <w:b/>
          <w:i/>
          <w:spacing w:val="-1"/>
          <w:sz w:val="28"/>
          <w:szCs w:val="28"/>
        </w:rPr>
      </w:pPr>
    </w:p>
    <w:p w:rsidR="00000E84" w:rsidRPr="0087588A" w:rsidRDefault="00000E84" w:rsidP="00143559">
      <w:pPr>
        <w:ind w:left="720" w:right="167"/>
        <w:rPr>
          <w:b/>
          <w:bCs/>
          <w:color w:val="000080"/>
          <w:sz w:val="24"/>
        </w:rPr>
      </w:pPr>
      <w:r w:rsidRPr="0087588A">
        <w:rPr>
          <w:b/>
          <w:bCs/>
          <w:color w:val="000080"/>
          <w:sz w:val="24"/>
        </w:rPr>
        <w:t>Q: On those reviews not meeting criteria AND not needing to be sent to a Physician Advisor (e.g.</w:t>
      </w:r>
      <w:r w:rsidR="007E1621" w:rsidRPr="0087588A">
        <w:rPr>
          <w:b/>
          <w:bCs/>
          <w:color w:val="000080"/>
          <w:sz w:val="24"/>
        </w:rPr>
        <w:t>,</w:t>
      </w:r>
      <w:r w:rsidRPr="0087588A">
        <w:rPr>
          <w:b/>
          <w:bCs/>
          <w:color w:val="000080"/>
          <w:sz w:val="24"/>
        </w:rPr>
        <w:t xml:space="preserve"> patient is in ICU, awaiting an acute care bed; or a placement problem), do they ultimately get recorded as “approved” or “not approved” if the box is checked? For reporting purposes, how will they break out?</w:t>
      </w:r>
    </w:p>
    <w:p w:rsidR="00000E84" w:rsidRPr="0087588A" w:rsidRDefault="00000E84" w:rsidP="00ED6C94">
      <w:pPr>
        <w:pStyle w:val="BodyText"/>
        <w:ind w:left="720" w:right="182" w:firstLine="60"/>
      </w:pPr>
      <w:r w:rsidRPr="0087588A">
        <w:t>A:</w:t>
      </w:r>
      <w:r w:rsidR="00DF273B" w:rsidRPr="0087588A">
        <w:t xml:space="preserve"> </w:t>
      </w:r>
      <w:r w:rsidRPr="0087588A">
        <w:t xml:space="preserve">In NUMI, </w:t>
      </w:r>
      <w:r w:rsidRPr="0087588A">
        <w:rPr>
          <w:spacing w:val="-1"/>
        </w:rPr>
        <w:t>there</w:t>
      </w:r>
      <w:r w:rsidRPr="0087588A">
        <w:t xml:space="preserve"> is no “approved” or “not</w:t>
      </w:r>
      <w:r w:rsidRPr="0087588A">
        <w:rPr>
          <w:spacing w:val="-1"/>
        </w:rPr>
        <w:t xml:space="preserve"> approved”</w:t>
      </w:r>
      <w:r w:rsidRPr="0087588A">
        <w:t xml:space="preserve"> category. All reviews </w:t>
      </w:r>
      <w:r w:rsidRPr="0087588A">
        <w:rPr>
          <w:spacing w:val="-1"/>
        </w:rPr>
        <w:t xml:space="preserve">that </w:t>
      </w:r>
      <w:r w:rsidRPr="0087588A">
        <w:t>go to the</w:t>
      </w:r>
      <w:r w:rsidRPr="0087588A">
        <w:rPr>
          <w:spacing w:val="32"/>
        </w:rPr>
        <w:t xml:space="preserve"> </w:t>
      </w:r>
      <w:r w:rsidRPr="0087588A">
        <w:t xml:space="preserve">Physician </w:t>
      </w:r>
      <w:r w:rsidRPr="0087588A">
        <w:rPr>
          <w:spacing w:val="-1"/>
        </w:rPr>
        <w:t>Advisor</w:t>
      </w:r>
      <w:r w:rsidRPr="0087588A">
        <w:rPr>
          <w:spacing w:val="1"/>
        </w:rPr>
        <w:t xml:space="preserve"> </w:t>
      </w:r>
      <w:r w:rsidRPr="0087588A">
        <w:rPr>
          <w:spacing w:val="-1"/>
        </w:rPr>
        <w:t>are</w:t>
      </w:r>
      <w:r w:rsidRPr="0087588A">
        <w:t xml:space="preserve"> </w:t>
      </w:r>
      <w:r w:rsidRPr="0087588A">
        <w:rPr>
          <w:spacing w:val="-1"/>
        </w:rPr>
        <w:t>returned</w:t>
      </w:r>
      <w:r w:rsidRPr="0087588A">
        <w:t xml:space="preserve"> as </w:t>
      </w:r>
      <w:r w:rsidRPr="0087588A">
        <w:rPr>
          <w:spacing w:val="-1"/>
        </w:rPr>
        <w:t>“Agree</w:t>
      </w:r>
      <w:r w:rsidRPr="0087588A">
        <w:t xml:space="preserve"> with</w:t>
      </w:r>
      <w:r w:rsidRPr="0087588A">
        <w:rPr>
          <w:spacing w:val="-2"/>
        </w:rPr>
        <w:t xml:space="preserve"> </w:t>
      </w:r>
      <w:r w:rsidRPr="0087588A">
        <w:rPr>
          <w:spacing w:val="-1"/>
        </w:rPr>
        <w:t>the</w:t>
      </w:r>
      <w:r w:rsidRPr="0087588A">
        <w:t xml:space="preserve"> current </w:t>
      </w:r>
      <w:r w:rsidRPr="0087588A">
        <w:rPr>
          <w:spacing w:val="-1"/>
        </w:rPr>
        <w:t>level</w:t>
      </w:r>
      <w:r w:rsidRPr="0087588A">
        <w:t xml:space="preserve"> of care”</w:t>
      </w:r>
      <w:r w:rsidRPr="0087588A">
        <w:rPr>
          <w:spacing w:val="-1"/>
        </w:rPr>
        <w:t xml:space="preserve"> </w:t>
      </w:r>
      <w:r w:rsidRPr="0087588A">
        <w:t>OR</w:t>
      </w:r>
      <w:r w:rsidRPr="0087588A">
        <w:rPr>
          <w:spacing w:val="-1"/>
        </w:rPr>
        <w:t xml:space="preserve"> </w:t>
      </w:r>
      <w:r w:rsidRPr="0087588A">
        <w:t xml:space="preserve">“Disagree with </w:t>
      </w:r>
      <w:r w:rsidRPr="0087588A">
        <w:rPr>
          <w:spacing w:val="-1"/>
        </w:rPr>
        <w:t>the</w:t>
      </w:r>
      <w:r w:rsidRPr="0087588A">
        <w:rPr>
          <w:spacing w:val="51"/>
        </w:rPr>
        <w:t xml:space="preserve"> </w:t>
      </w:r>
      <w:r w:rsidRPr="0087588A">
        <w:rPr>
          <w:spacing w:val="-1"/>
        </w:rPr>
        <w:t>current</w:t>
      </w:r>
      <w:r w:rsidRPr="0087588A">
        <w:t xml:space="preserve"> </w:t>
      </w:r>
      <w:r w:rsidRPr="0087588A">
        <w:rPr>
          <w:spacing w:val="-1"/>
        </w:rPr>
        <w:t>level</w:t>
      </w:r>
      <w:r w:rsidRPr="0087588A">
        <w:t xml:space="preserve"> of</w:t>
      </w:r>
      <w:r w:rsidRPr="0087588A">
        <w:rPr>
          <w:spacing w:val="-2"/>
        </w:rPr>
        <w:t xml:space="preserve"> </w:t>
      </w:r>
      <w:r w:rsidRPr="0087588A">
        <w:t xml:space="preserve">care.” A </w:t>
      </w:r>
      <w:r w:rsidRPr="0087588A">
        <w:rPr>
          <w:spacing w:val="-1"/>
        </w:rPr>
        <w:t>patient</w:t>
      </w:r>
      <w:r w:rsidRPr="0087588A">
        <w:t xml:space="preserve"> </w:t>
      </w:r>
      <w:r w:rsidRPr="0087588A">
        <w:rPr>
          <w:spacing w:val="-1"/>
        </w:rPr>
        <w:t xml:space="preserve">review </w:t>
      </w:r>
      <w:r w:rsidRPr="0087588A">
        <w:t xml:space="preserve">can be </w:t>
      </w:r>
      <w:r w:rsidRPr="0087588A">
        <w:rPr>
          <w:spacing w:val="-1"/>
        </w:rPr>
        <w:t>exempted</w:t>
      </w:r>
      <w:r w:rsidRPr="0087588A">
        <w:t xml:space="preserve"> from the </w:t>
      </w:r>
      <w:r w:rsidRPr="0087588A">
        <w:rPr>
          <w:spacing w:val="-1"/>
        </w:rPr>
        <w:t>physician</w:t>
      </w:r>
      <w:r w:rsidRPr="0087588A">
        <w:t xml:space="preserve"> </w:t>
      </w:r>
      <w:r w:rsidRPr="0087588A">
        <w:rPr>
          <w:spacing w:val="-1"/>
        </w:rPr>
        <w:t>review</w:t>
      </w:r>
      <w:r w:rsidRPr="0087588A">
        <w:t xml:space="preserve"> </w:t>
      </w:r>
      <w:r w:rsidRPr="0087588A">
        <w:rPr>
          <w:spacing w:val="-1"/>
        </w:rPr>
        <w:t>process</w:t>
      </w:r>
      <w:r w:rsidRPr="0087588A">
        <w:rPr>
          <w:spacing w:val="83"/>
        </w:rPr>
        <w:t xml:space="preserve"> </w:t>
      </w:r>
      <w:r w:rsidRPr="0087588A">
        <w:t xml:space="preserve">through </w:t>
      </w:r>
      <w:r w:rsidRPr="0087588A">
        <w:rPr>
          <w:spacing w:val="-1"/>
        </w:rPr>
        <w:t>formal</w:t>
      </w:r>
      <w:r w:rsidRPr="0087588A">
        <w:t xml:space="preserve"> hospital</w:t>
      </w:r>
      <w:r w:rsidRPr="0087588A">
        <w:rPr>
          <w:spacing w:val="-1"/>
        </w:rPr>
        <w:t xml:space="preserve"> </w:t>
      </w:r>
      <w:r w:rsidRPr="0087588A">
        <w:t>policy.</w:t>
      </w:r>
      <w:r w:rsidR="0030008D" w:rsidRPr="0087588A">
        <w:t xml:space="preserve"> </w:t>
      </w:r>
      <w:r w:rsidRPr="0087588A">
        <w:t>All patient reviews not meeting criteria that are automatically exempt are recorded in the NUMI database as Agree with the current level of care. These reviews will be included in all NUMI reports.</w:t>
      </w:r>
    </w:p>
    <w:p w:rsidR="00000E84" w:rsidRPr="0087588A" w:rsidRDefault="00000E84" w:rsidP="00143559">
      <w:pPr>
        <w:ind w:left="720" w:right="167"/>
        <w:rPr>
          <w:b/>
          <w:bCs/>
          <w:color w:val="000080"/>
          <w:sz w:val="24"/>
        </w:rPr>
      </w:pPr>
      <w:r w:rsidRPr="0087588A">
        <w:rPr>
          <w:b/>
          <w:bCs/>
          <w:color w:val="000080"/>
          <w:sz w:val="24"/>
        </w:rPr>
        <w:t>Q: If data, such as Attending Physician, is corrected within NUMI, will the corrected value be used on NUMI reports?</w:t>
      </w:r>
    </w:p>
    <w:p w:rsidR="00000E84" w:rsidRPr="0087588A" w:rsidRDefault="00000E84" w:rsidP="00ED6C94">
      <w:pPr>
        <w:pStyle w:val="BodyText"/>
        <w:ind w:left="720" w:right="113"/>
      </w:pPr>
      <w:r w:rsidRPr="0087588A">
        <w:t>A:</w:t>
      </w:r>
      <w:r w:rsidR="00DF273B" w:rsidRPr="0087588A">
        <w:t xml:space="preserve"> </w:t>
      </w:r>
      <w:r w:rsidRPr="0087588A">
        <w:t xml:space="preserve">Yes. The next </w:t>
      </w:r>
      <w:r w:rsidRPr="0087588A">
        <w:rPr>
          <w:spacing w:val="-1"/>
        </w:rPr>
        <w:t>time</w:t>
      </w:r>
      <w:r w:rsidRPr="0087588A">
        <w:t xml:space="preserve"> you </w:t>
      </w:r>
      <w:r w:rsidRPr="0087588A">
        <w:rPr>
          <w:spacing w:val="-1"/>
        </w:rPr>
        <w:t xml:space="preserve">generate </w:t>
      </w:r>
      <w:r w:rsidRPr="0087588A">
        <w:t xml:space="preserve">the </w:t>
      </w:r>
      <w:r w:rsidRPr="0087588A">
        <w:rPr>
          <w:spacing w:val="-1"/>
        </w:rPr>
        <w:t>reports they</w:t>
      </w:r>
      <w:r w:rsidRPr="0087588A">
        <w:t xml:space="preserve"> will</w:t>
      </w:r>
      <w:r w:rsidRPr="0087588A">
        <w:rPr>
          <w:spacing w:val="-1"/>
        </w:rPr>
        <w:t xml:space="preserve"> reflect</w:t>
      </w:r>
      <w:r w:rsidRPr="0087588A">
        <w:t xml:space="preserve"> </w:t>
      </w:r>
      <w:r w:rsidRPr="0087588A">
        <w:rPr>
          <w:spacing w:val="-1"/>
        </w:rPr>
        <w:t>the</w:t>
      </w:r>
      <w:r w:rsidRPr="0087588A">
        <w:t xml:space="preserve"> correct </w:t>
      </w:r>
      <w:r w:rsidRPr="0087588A">
        <w:rPr>
          <w:spacing w:val="-1"/>
        </w:rPr>
        <w:t>Attending</w:t>
      </w:r>
      <w:r w:rsidRPr="0087588A">
        <w:rPr>
          <w:spacing w:val="63"/>
        </w:rPr>
        <w:t xml:space="preserve"> </w:t>
      </w:r>
      <w:r w:rsidRPr="0087588A">
        <w:rPr>
          <w:spacing w:val="-1"/>
        </w:rPr>
        <w:t>Physician’s name.</w:t>
      </w:r>
      <w:r w:rsidRPr="0087588A">
        <w:t xml:space="preserve"> These</w:t>
      </w:r>
      <w:r w:rsidRPr="0087588A">
        <w:rPr>
          <w:spacing w:val="1"/>
        </w:rPr>
        <w:t xml:space="preserve"> </w:t>
      </w:r>
      <w:r w:rsidRPr="0087588A">
        <w:t xml:space="preserve">changes </w:t>
      </w:r>
      <w:r w:rsidRPr="0087588A">
        <w:rPr>
          <w:spacing w:val="-1"/>
        </w:rPr>
        <w:t>are</w:t>
      </w:r>
      <w:r w:rsidRPr="0087588A">
        <w:t xml:space="preserve"> </w:t>
      </w:r>
      <w:r w:rsidRPr="0087588A">
        <w:rPr>
          <w:spacing w:val="-1"/>
        </w:rPr>
        <w:t>NOT</w:t>
      </w:r>
      <w:r w:rsidRPr="0087588A">
        <w:t xml:space="preserve"> reflected in VistA,</w:t>
      </w:r>
      <w:r w:rsidRPr="0087588A">
        <w:rPr>
          <w:spacing w:val="-2"/>
        </w:rPr>
        <w:t xml:space="preserve"> </w:t>
      </w:r>
      <w:r w:rsidRPr="0087588A">
        <w:t xml:space="preserve">because NUMI has </w:t>
      </w:r>
      <w:r w:rsidRPr="0087588A">
        <w:rPr>
          <w:spacing w:val="-1"/>
        </w:rPr>
        <w:t>READ-ONLY</w:t>
      </w:r>
      <w:r w:rsidRPr="0087588A">
        <w:rPr>
          <w:spacing w:val="49"/>
        </w:rPr>
        <w:t xml:space="preserve"> </w:t>
      </w:r>
      <w:r w:rsidRPr="0087588A">
        <w:t>access</w:t>
      </w:r>
      <w:r w:rsidRPr="0087588A">
        <w:rPr>
          <w:spacing w:val="-1"/>
        </w:rPr>
        <w:t xml:space="preserve"> </w:t>
      </w:r>
      <w:r w:rsidRPr="0087588A">
        <w:t>to VistA.</w:t>
      </w:r>
    </w:p>
    <w:p w:rsidR="00000E84" w:rsidRPr="0087588A" w:rsidRDefault="00000E84" w:rsidP="00ED6C94">
      <w:pPr>
        <w:ind w:left="780"/>
        <w:rPr>
          <w:b/>
          <w:i/>
          <w:sz w:val="28"/>
          <w:szCs w:val="28"/>
        </w:rPr>
      </w:pPr>
      <w:r w:rsidRPr="0087588A">
        <w:rPr>
          <w:b/>
          <w:i/>
          <w:sz w:val="28"/>
          <w:szCs w:val="28"/>
        </w:rPr>
        <w:t>Working with Text Boxes:</w:t>
      </w:r>
    </w:p>
    <w:p w:rsidR="00143559" w:rsidRPr="0087588A" w:rsidRDefault="00143559" w:rsidP="00ED6C94">
      <w:pPr>
        <w:ind w:left="780"/>
        <w:rPr>
          <w:b/>
          <w:i/>
          <w:sz w:val="28"/>
          <w:szCs w:val="28"/>
        </w:rPr>
      </w:pPr>
    </w:p>
    <w:p w:rsidR="00000E84" w:rsidRPr="0087588A" w:rsidRDefault="00000E84" w:rsidP="00143559">
      <w:pPr>
        <w:ind w:left="720" w:right="167"/>
        <w:rPr>
          <w:b/>
          <w:bCs/>
          <w:color w:val="000080"/>
          <w:sz w:val="24"/>
        </w:rPr>
      </w:pPr>
      <w:r w:rsidRPr="0087588A">
        <w:rPr>
          <w:b/>
          <w:bCs/>
          <w:color w:val="000080"/>
          <w:sz w:val="24"/>
        </w:rPr>
        <w:t>Q: How many characters can I type in the various text boxes in the NUMI application?</w:t>
      </w:r>
    </w:p>
    <w:p w:rsidR="00000E84" w:rsidRPr="0087588A" w:rsidRDefault="00000E84" w:rsidP="00ED6C94">
      <w:pPr>
        <w:pStyle w:val="BodyText"/>
        <w:spacing w:line="275" w:lineRule="exact"/>
        <w:ind w:left="720"/>
      </w:pPr>
      <w:r w:rsidRPr="0087588A">
        <w:t xml:space="preserve">A: The </w:t>
      </w:r>
      <w:r w:rsidRPr="0087588A">
        <w:rPr>
          <w:spacing w:val="-1"/>
        </w:rPr>
        <w:t>maximum</w:t>
      </w:r>
      <w:r w:rsidRPr="0087588A">
        <w:rPr>
          <w:spacing w:val="-2"/>
        </w:rPr>
        <w:t xml:space="preserve"> </w:t>
      </w:r>
      <w:r w:rsidRPr="0087588A">
        <w:t>characters</w:t>
      </w:r>
      <w:r w:rsidRPr="0087588A">
        <w:rPr>
          <w:spacing w:val="-1"/>
        </w:rPr>
        <w:t xml:space="preserve"> </w:t>
      </w:r>
      <w:r w:rsidRPr="0087588A">
        <w:t>that</w:t>
      </w:r>
      <w:r w:rsidRPr="0087588A">
        <w:rPr>
          <w:spacing w:val="-1"/>
        </w:rPr>
        <w:t xml:space="preserve"> </w:t>
      </w:r>
      <w:r w:rsidRPr="0087588A">
        <w:t xml:space="preserve">can be typed </w:t>
      </w:r>
      <w:r w:rsidRPr="0087588A">
        <w:rPr>
          <w:spacing w:val="-1"/>
        </w:rPr>
        <w:t xml:space="preserve">into </w:t>
      </w:r>
      <w:r w:rsidRPr="0087588A">
        <w:t xml:space="preserve">the </w:t>
      </w:r>
      <w:r w:rsidRPr="0087588A">
        <w:rPr>
          <w:spacing w:val="-1"/>
        </w:rPr>
        <w:t>various</w:t>
      </w:r>
      <w:r w:rsidRPr="0087588A">
        <w:t xml:space="preserve"> text boxes</w:t>
      </w:r>
      <w:r w:rsidRPr="0087588A">
        <w:rPr>
          <w:spacing w:val="-2"/>
        </w:rPr>
        <w:t xml:space="preserve"> </w:t>
      </w:r>
      <w:r w:rsidRPr="0087588A">
        <w:t xml:space="preserve">are listed </w:t>
      </w:r>
      <w:r w:rsidRPr="0087588A">
        <w:rPr>
          <w:spacing w:val="-1"/>
        </w:rPr>
        <w:t>below.</w:t>
      </w:r>
    </w:p>
    <w:p w:rsidR="00000E84" w:rsidRPr="0087588A" w:rsidRDefault="00000E84" w:rsidP="00BD6B23">
      <w:pPr>
        <w:pStyle w:val="BodyText"/>
        <w:widowControl w:val="0"/>
        <w:numPr>
          <w:ilvl w:val="0"/>
          <w:numId w:val="109"/>
        </w:numPr>
        <w:tabs>
          <w:tab w:val="left" w:pos="460"/>
        </w:tabs>
        <w:spacing w:before="0" w:after="0"/>
        <w:ind w:left="1180"/>
      </w:pPr>
      <w:r w:rsidRPr="0087588A">
        <w:rPr>
          <w:spacing w:val="-1"/>
        </w:rPr>
        <w:lastRenderedPageBreak/>
        <w:t>Primary</w:t>
      </w:r>
      <w:r w:rsidRPr="0087588A">
        <w:t xml:space="preserve"> Review Screen</w:t>
      </w:r>
    </w:p>
    <w:p w:rsidR="00000E84" w:rsidRPr="0087588A" w:rsidRDefault="00000E84" w:rsidP="00BD6B23">
      <w:pPr>
        <w:pStyle w:val="BodyText"/>
        <w:widowControl w:val="0"/>
        <w:numPr>
          <w:ilvl w:val="1"/>
          <w:numId w:val="109"/>
        </w:numPr>
        <w:tabs>
          <w:tab w:val="left" w:pos="821"/>
        </w:tabs>
        <w:spacing w:before="0" w:after="0" w:line="293" w:lineRule="exact"/>
        <w:ind w:left="1540" w:hanging="360"/>
      </w:pPr>
      <w:r w:rsidRPr="0087588A">
        <w:rPr>
          <w:spacing w:val="-1"/>
        </w:rPr>
        <w:t>Criteria</w:t>
      </w:r>
      <w:r w:rsidRPr="0087588A">
        <w:t xml:space="preserve"> Not</w:t>
      </w:r>
      <w:r w:rsidRPr="0087588A">
        <w:rPr>
          <w:spacing w:val="-2"/>
        </w:rPr>
        <w:t xml:space="preserve"> </w:t>
      </w:r>
      <w:r w:rsidRPr="0087588A">
        <w:t xml:space="preserve">Met </w:t>
      </w:r>
      <w:r w:rsidRPr="0087588A">
        <w:rPr>
          <w:spacing w:val="-1"/>
        </w:rPr>
        <w:t>Elaboration</w:t>
      </w:r>
      <w:r w:rsidRPr="0087588A">
        <w:t xml:space="preserve"> Box is</w:t>
      </w:r>
      <w:r w:rsidRPr="0087588A">
        <w:rPr>
          <w:spacing w:val="-1"/>
        </w:rPr>
        <w:t xml:space="preserve"> </w:t>
      </w:r>
      <w:r w:rsidRPr="0087588A">
        <w:t xml:space="preserve">100 </w:t>
      </w:r>
      <w:r w:rsidRPr="0087588A">
        <w:rPr>
          <w:spacing w:val="-1"/>
        </w:rPr>
        <w:t>characters</w:t>
      </w:r>
    </w:p>
    <w:p w:rsidR="00000E84" w:rsidRPr="0087588A" w:rsidRDefault="00000E84" w:rsidP="00BD6B23">
      <w:pPr>
        <w:pStyle w:val="BodyText"/>
        <w:widowControl w:val="0"/>
        <w:numPr>
          <w:ilvl w:val="1"/>
          <w:numId w:val="109"/>
        </w:numPr>
        <w:tabs>
          <w:tab w:val="left" w:pos="821"/>
        </w:tabs>
        <w:spacing w:before="0" w:after="0" w:line="293" w:lineRule="exact"/>
        <w:ind w:left="1540" w:hanging="360"/>
      </w:pPr>
      <w:r w:rsidRPr="0087588A">
        <w:t xml:space="preserve">The </w:t>
      </w:r>
      <w:r w:rsidRPr="0087588A">
        <w:rPr>
          <w:spacing w:val="-1"/>
        </w:rPr>
        <w:t>maximum</w:t>
      </w:r>
      <w:r w:rsidRPr="0087588A">
        <w:t xml:space="preserve"> </w:t>
      </w:r>
      <w:r w:rsidRPr="0087588A">
        <w:rPr>
          <w:spacing w:val="-1"/>
        </w:rPr>
        <w:t>number</w:t>
      </w:r>
      <w:r w:rsidRPr="0087588A">
        <w:t xml:space="preserve"> of characters</w:t>
      </w:r>
      <w:r w:rsidRPr="0087588A">
        <w:rPr>
          <w:spacing w:val="-1"/>
        </w:rPr>
        <w:t xml:space="preserve"> </w:t>
      </w:r>
      <w:r w:rsidRPr="0087588A">
        <w:t>allowed in</w:t>
      </w:r>
      <w:r w:rsidRPr="0087588A">
        <w:rPr>
          <w:spacing w:val="-2"/>
        </w:rPr>
        <w:t xml:space="preserve"> </w:t>
      </w:r>
      <w:r w:rsidRPr="0087588A">
        <w:rPr>
          <w:spacing w:val="-1"/>
        </w:rPr>
        <w:t>the</w:t>
      </w:r>
      <w:r w:rsidRPr="0087588A">
        <w:t xml:space="preserve"> </w:t>
      </w:r>
      <w:r w:rsidRPr="0087588A">
        <w:rPr>
          <w:spacing w:val="-1"/>
        </w:rPr>
        <w:t>Comments</w:t>
      </w:r>
      <w:r w:rsidRPr="0087588A">
        <w:t xml:space="preserve"> field</w:t>
      </w:r>
      <w:r w:rsidRPr="0087588A">
        <w:rPr>
          <w:spacing w:val="-1"/>
        </w:rPr>
        <w:t xml:space="preserve"> </w:t>
      </w:r>
      <w:r w:rsidRPr="0087588A">
        <w:t>is 4,000</w:t>
      </w:r>
    </w:p>
    <w:p w:rsidR="0060466D" w:rsidRPr="0087588A" w:rsidRDefault="00000E84" w:rsidP="00BD6B23">
      <w:pPr>
        <w:pStyle w:val="BodyText"/>
        <w:widowControl w:val="0"/>
        <w:numPr>
          <w:ilvl w:val="1"/>
          <w:numId w:val="109"/>
        </w:numPr>
        <w:tabs>
          <w:tab w:val="left" w:pos="821"/>
        </w:tabs>
        <w:spacing w:before="0" w:after="0" w:line="293" w:lineRule="exact"/>
        <w:ind w:left="1540" w:hanging="360"/>
      </w:pPr>
      <w:r w:rsidRPr="0087588A">
        <w:t xml:space="preserve">The </w:t>
      </w:r>
      <w:r w:rsidRPr="0087588A">
        <w:rPr>
          <w:spacing w:val="-1"/>
        </w:rPr>
        <w:t>maximum</w:t>
      </w:r>
      <w:r w:rsidRPr="0087588A">
        <w:t xml:space="preserve"> </w:t>
      </w:r>
      <w:r w:rsidRPr="0087588A">
        <w:rPr>
          <w:spacing w:val="-1"/>
        </w:rPr>
        <w:t>number</w:t>
      </w:r>
      <w:r w:rsidRPr="0087588A">
        <w:t xml:space="preserve"> of characters</w:t>
      </w:r>
      <w:r w:rsidRPr="0087588A">
        <w:rPr>
          <w:spacing w:val="-1"/>
        </w:rPr>
        <w:t xml:space="preserve"> </w:t>
      </w:r>
      <w:r w:rsidRPr="0087588A">
        <w:t>allowed in</w:t>
      </w:r>
      <w:r w:rsidRPr="0087588A">
        <w:rPr>
          <w:spacing w:val="-2"/>
        </w:rPr>
        <w:t xml:space="preserve"> </w:t>
      </w:r>
      <w:r w:rsidRPr="0087588A">
        <w:rPr>
          <w:spacing w:val="-1"/>
        </w:rPr>
        <w:t>the</w:t>
      </w:r>
      <w:r w:rsidRPr="0087588A">
        <w:t xml:space="preserve"> Custom</w:t>
      </w:r>
      <w:r w:rsidRPr="0087588A">
        <w:rPr>
          <w:spacing w:val="-1"/>
        </w:rPr>
        <w:t xml:space="preserve"> </w:t>
      </w:r>
      <w:r w:rsidRPr="0087588A">
        <w:t>field</w:t>
      </w:r>
      <w:r w:rsidRPr="0087588A">
        <w:rPr>
          <w:spacing w:val="-2"/>
        </w:rPr>
        <w:t xml:space="preserve"> </w:t>
      </w:r>
      <w:r w:rsidRPr="0087588A">
        <w:t>is 25</w:t>
      </w:r>
    </w:p>
    <w:p w:rsidR="0060466D" w:rsidRPr="0087588A" w:rsidRDefault="0060466D" w:rsidP="0060466D">
      <w:pPr>
        <w:pStyle w:val="Title"/>
        <w:rPr>
          <w:sz w:val="24"/>
          <w:szCs w:val="20"/>
        </w:rPr>
      </w:pPr>
      <w:r w:rsidRPr="0087588A">
        <w:br w:type="page"/>
      </w:r>
    </w:p>
    <w:p w:rsidR="00FE30B6" w:rsidRPr="0087588A" w:rsidRDefault="00FE30B6" w:rsidP="0030008D">
      <w:pPr>
        <w:pStyle w:val="Heading1"/>
        <w:numPr>
          <w:ilvl w:val="0"/>
          <w:numId w:val="0"/>
        </w:numPr>
      </w:pPr>
      <w:bookmarkStart w:id="1860" w:name="_Toc465421572"/>
      <w:bookmarkStart w:id="1861" w:name="_Toc465422400"/>
      <w:bookmarkStart w:id="1862" w:name="_Toc479676287"/>
      <w:bookmarkStart w:id="1863" w:name="_Toc479632022"/>
      <w:bookmarkStart w:id="1864" w:name="_Toc499543993"/>
      <w:r w:rsidRPr="0087588A">
        <w:lastRenderedPageBreak/>
        <w:t>Appendix G – NUMI Review – Screens Encountered</w:t>
      </w:r>
      <w:bookmarkEnd w:id="1860"/>
      <w:bookmarkEnd w:id="1861"/>
      <w:bookmarkEnd w:id="1862"/>
      <w:bookmarkEnd w:id="1863"/>
      <w:bookmarkEnd w:id="1864"/>
      <w:r w:rsidR="00CA23EA" w:rsidRPr="0087588A">
        <w:fldChar w:fldCharType="begin"/>
      </w:r>
      <w:r w:rsidR="00CA23EA" w:rsidRPr="0087588A">
        <w:instrText xml:space="preserve"> XE "</w:instrText>
      </w:r>
      <w:r w:rsidR="00CA23EA" w:rsidRPr="0087588A">
        <w:rPr>
          <w:spacing w:val="-1"/>
          <w:sz w:val="20"/>
          <w:szCs w:val="20"/>
        </w:rPr>
        <w:instrText>NUMI</w:instrText>
      </w:r>
      <w:r w:rsidR="00CA23EA" w:rsidRPr="0087588A">
        <w:rPr>
          <w:sz w:val="20"/>
          <w:szCs w:val="20"/>
        </w:rPr>
        <w:instrText xml:space="preserve"> </w:instrText>
      </w:r>
      <w:r w:rsidR="00CA23EA" w:rsidRPr="0087588A">
        <w:rPr>
          <w:spacing w:val="-1"/>
          <w:sz w:val="20"/>
          <w:szCs w:val="20"/>
        </w:rPr>
        <w:instrText>Review</w:instrText>
      </w:r>
      <w:r w:rsidR="00CA23EA" w:rsidRPr="0087588A">
        <w:rPr>
          <w:sz w:val="20"/>
          <w:szCs w:val="20"/>
        </w:rPr>
        <w:instrText xml:space="preserve"> –</w:instrText>
      </w:r>
      <w:r w:rsidR="00CA23EA" w:rsidRPr="0087588A">
        <w:rPr>
          <w:spacing w:val="-1"/>
          <w:sz w:val="20"/>
          <w:szCs w:val="20"/>
        </w:rPr>
        <w:instrText xml:space="preserve"> Screens Encountered</w:instrText>
      </w:r>
      <w:r w:rsidR="00CA23EA" w:rsidRPr="0087588A">
        <w:instrText xml:space="preserve">" </w:instrText>
      </w:r>
      <w:r w:rsidR="00CA23EA" w:rsidRPr="0087588A">
        <w:fldChar w:fldCharType="end"/>
      </w:r>
    </w:p>
    <w:p w:rsidR="00FE30B6" w:rsidRPr="0087588A" w:rsidRDefault="00FE30B6" w:rsidP="00FE30B6">
      <w:pPr>
        <w:pStyle w:val="BodyText"/>
        <w:rPr>
          <w:spacing w:val="-1"/>
        </w:rPr>
      </w:pPr>
      <w:r w:rsidRPr="0087588A">
        <w:t>Figure 1</w:t>
      </w:r>
      <w:r w:rsidR="00B5133C" w:rsidRPr="0087588A">
        <w:t>85</w:t>
      </w:r>
      <w:r w:rsidRPr="0087588A">
        <w:t xml:space="preserve"> illustrates </w:t>
      </w:r>
      <w:r w:rsidRPr="0087588A">
        <w:rPr>
          <w:spacing w:val="-1"/>
        </w:rPr>
        <w:t>the</w:t>
      </w:r>
      <w:r w:rsidRPr="0087588A">
        <w:t xml:space="preserve"> </w:t>
      </w:r>
      <w:r w:rsidRPr="0087588A">
        <w:rPr>
          <w:spacing w:val="-1"/>
        </w:rPr>
        <w:t>major</w:t>
      </w:r>
      <w:r w:rsidRPr="0087588A">
        <w:t xml:space="preserve"> </w:t>
      </w:r>
      <w:r w:rsidRPr="0087588A">
        <w:rPr>
          <w:spacing w:val="-1"/>
        </w:rPr>
        <w:t>screens</w:t>
      </w:r>
      <w:r w:rsidRPr="0087588A">
        <w:t xml:space="preserve"> that</w:t>
      </w:r>
      <w:r w:rsidRPr="0087588A">
        <w:rPr>
          <w:spacing w:val="-1"/>
        </w:rPr>
        <w:t xml:space="preserve"> </w:t>
      </w:r>
      <w:r w:rsidRPr="0087588A">
        <w:t>are encountered</w:t>
      </w:r>
      <w:r w:rsidRPr="0087588A">
        <w:rPr>
          <w:spacing w:val="-2"/>
        </w:rPr>
        <w:t xml:space="preserve"> </w:t>
      </w:r>
      <w:r w:rsidRPr="0087588A">
        <w:t>doing a review in</w:t>
      </w:r>
      <w:r w:rsidRPr="0087588A">
        <w:rPr>
          <w:spacing w:val="-2"/>
        </w:rPr>
        <w:t xml:space="preserve"> </w:t>
      </w:r>
      <w:r w:rsidRPr="0087588A">
        <w:rPr>
          <w:spacing w:val="-1"/>
        </w:rPr>
        <w:t>NUMI.</w:t>
      </w:r>
    </w:p>
    <w:p w:rsidR="00FE30B6" w:rsidRPr="0087588A" w:rsidRDefault="00071D29" w:rsidP="00FE30B6">
      <w:pPr>
        <w:pStyle w:val="BodyText"/>
        <w:jc w:val="center"/>
      </w:pPr>
      <w:r w:rsidRPr="0087588A">
        <w:rPr>
          <w:noProof/>
          <w:sz w:val="20"/>
        </w:rPr>
        <mc:AlternateContent>
          <mc:Choice Requires="wpg">
            <w:drawing>
              <wp:inline distT="0" distB="0" distL="0" distR="0" wp14:anchorId="701D8390" wp14:editId="374D14AA">
                <wp:extent cx="5937250" cy="3794125"/>
                <wp:effectExtent l="9525" t="9525" r="6350" b="6350"/>
                <wp:docPr id="489" name="Group 2" descr="Screens Encourtered during NUMI Reviews" title="Screens Encourtered during NUMI Review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3794125"/>
                          <a:chOff x="0" y="0"/>
                          <a:chExt cx="9350" cy="5975"/>
                        </a:xfrm>
                      </wpg:grpSpPr>
                      <pic:pic xmlns:pic="http://schemas.openxmlformats.org/drawingml/2006/picture">
                        <pic:nvPicPr>
                          <pic:cNvPr id="491" name="Picture 5" descr="Screens Encountered during NUMI Reviews" title="Screens Encountered during NUMI Review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10" y="10"/>
                            <a:ext cx="9330"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61" name="Group 3"/>
                        <wpg:cNvGrpSpPr>
                          <a:grpSpLocks/>
                        </wpg:cNvGrpSpPr>
                        <wpg:grpSpPr bwMode="auto">
                          <a:xfrm>
                            <a:off x="5" y="5"/>
                            <a:ext cx="9340" cy="5965"/>
                            <a:chOff x="5" y="5"/>
                            <a:chExt cx="9340" cy="5965"/>
                          </a:xfrm>
                        </wpg:grpSpPr>
                        <wps:wsp>
                          <wps:cNvPr id="662" name="Freeform 4"/>
                          <wps:cNvSpPr>
                            <a:spLocks/>
                          </wps:cNvSpPr>
                          <wps:spPr bwMode="auto">
                            <a:xfrm>
                              <a:off x="5" y="5"/>
                              <a:ext cx="9340" cy="5965"/>
                            </a:xfrm>
                            <a:custGeom>
                              <a:avLst/>
                              <a:gdLst>
                                <a:gd name="T0" fmla="+- 0 5 5"/>
                                <a:gd name="T1" fmla="*/ T0 w 9340"/>
                                <a:gd name="T2" fmla="+- 0 5970 5"/>
                                <a:gd name="T3" fmla="*/ 5970 h 5965"/>
                                <a:gd name="T4" fmla="+- 0 9345 5"/>
                                <a:gd name="T5" fmla="*/ T4 w 9340"/>
                                <a:gd name="T6" fmla="+- 0 5970 5"/>
                                <a:gd name="T7" fmla="*/ 5970 h 5965"/>
                                <a:gd name="T8" fmla="+- 0 9345 5"/>
                                <a:gd name="T9" fmla="*/ T8 w 9340"/>
                                <a:gd name="T10" fmla="+- 0 5 5"/>
                                <a:gd name="T11" fmla="*/ 5 h 5965"/>
                                <a:gd name="T12" fmla="+- 0 5 5"/>
                                <a:gd name="T13" fmla="*/ T12 w 9340"/>
                                <a:gd name="T14" fmla="+- 0 5 5"/>
                                <a:gd name="T15" fmla="*/ 5 h 5965"/>
                                <a:gd name="T16" fmla="+- 0 5 5"/>
                                <a:gd name="T17" fmla="*/ T16 w 9340"/>
                                <a:gd name="T18" fmla="+- 0 5970 5"/>
                                <a:gd name="T19" fmla="*/ 5970 h 5965"/>
                              </a:gdLst>
                              <a:ahLst/>
                              <a:cxnLst>
                                <a:cxn ang="0">
                                  <a:pos x="T1" y="T3"/>
                                </a:cxn>
                                <a:cxn ang="0">
                                  <a:pos x="T5" y="T7"/>
                                </a:cxn>
                                <a:cxn ang="0">
                                  <a:pos x="T9" y="T11"/>
                                </a:cxn>
                                <a:cxn ang="0">
                                  <a:pos x="T13" y="T15"/>
                                </a:cxn>
                                <a:cxn ang="0">
                                  <a:pos x="T17" y="T19"/>
                                </a:cxn>
                              </a:cxnLst>
                              <a:rect l="0" t="0" r="r" b="b"/>
                              <a:pathLst>
                                <a:path w="9340" h="5965">
                                  <a:moveTo>
                                    <a:pt x="0" y="5965"/>
                                  </a:moveTo>
                                  <a:lnTo>
                                    <a:pt x="9340" y="5965"/>
                                  </a:lnTo>
                                  <a:lnTo>
                                    <a:pt x="9340" y="0"/>
                                  </a:lnTo>
                                  <a:lnTo>
                                    <a:pt x="0" y="0"/>
                                  </a:lnTo>
                                  <a:lnTo>
                                    <a:pt x="0" y="59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 o:spid="_x0000_s1026" alt="Title: Screens Encourtered during NUMI Reviews - Description: Screens Encourtered during NUMI Reviews" style="width:467.5pt;height:298.75pt;mso-position-horizontal-relative:char;mso-position-vertical-relative:line" coordsize="9350,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0oCQcnilAwMUtFArWCiii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MUYpaKACiiigBMUtFFABRRRQAmBS0U&#10;UAFFFFABSUtFABSYzS0UAJiilooATFL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">
                <v:shape id="Picture 5" o:spid="_x0000_s1027" type="#_x0000_t75" alt="Screens Encountered during NUMI Reviews" style="position:absolute;left:10;top:10;width:9330;height:5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G6mvFAAAA3AAAAA8AAABkcnMvZG93bnJldi54bWxEj0FrwkAUhO+F/oflFbzpxiCtpq4ixhap&#10;eGjspbdH9pkEs2/D7qrx33cFocdhZr5h5svetOJCzjeWFYxHCQji0uqGKwU/h4/hFIQPyBpby6Tg&#10;Rh6Wi+enOWbaXvmbLkWoRISwz1BBHUKXSenLmgz6ke2Io3e0zmCI0lVSO7xGuGllmiSv0mDDcaHG&#10;jtY1lafibBR8OZdvzv1ulofP29vht7CY7idKDV761TuIQH34Dz/aW61gMhvD/Uw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RuprxQAAANwAAAAPAAAAAAAAAAAAAAAA&#10;AJ8CAABkcnMvZG93bnJldi54bWxQSwUGAAAAAAQABAD3AAAAkQMAAAAA&#10;">
                  <v:imagedata r:id="rId309" o:title="Screens Encountered during NUMI Reviews"/>
                </v:shape>
                <v:group id="Group 3" o:spid="_x0000_s1028" style="position:absolute;left:5;top:5;width:9340;height:5965" coordorigin="5,5" coordsize="9340,5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0XA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y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RcCxgAAANwA&#10;AAAPAAAAAAAAAAAAAAAAAKoCAABkcnMvZG93bnJldi54bWxQSwUGAAAAAAQABAD6AAAAnQMAAAAA&#10;">
                  <v:shape id="Freeform 4" o:spid="_x0000_s1029" style="position:absolute;left:5;top:5;width:9340;height:5965;visibility:visible;mso-wrap-style:square;v-text-anchor:top" coordsize="9340,5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IDcQA&#10;AADcAAAADwAAAGRycy9kb3ducmV2LnhtbESP3YrCMBSE7wXfIRzBO0392SLVKCoI4s2yrg9wbI5t&#10;tTkpTbTVp98Iwl4OM/MNs1i1phQPql1hWcFoGIEgTq0uOFNw+t0NZiCcR9ZYWiYFT3KwWnY7C0y0&#10;bfiHHkefiQBhl6CC3PsqkdKlORl0Q1sRB+9ia4M+yDqTusYmwE0px1EUS4MFh4UcK9rmlN6Od6Og&#10;OJSb72b61VTrs33tbtF1st9eler32vUchKfW/4c/7b1WEMdjeJ8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miA3EAAAA3AAAAA8AAAAAAAAAAAAAAAAAmAIAAGRycy9k&#10;b3ducmV2LnhtbFBLBQYAAAAABAAEAPUAAACJAwAAAAA=&#10;" path="m,5965r9340,l9340,,,,,5965xe" filled="f" strokeweight=".5pt">
                    <v:path arrowok="t" o:connecttype="custom" o:connectlocs="0,5970;9340,5970;9340,5;0,5;0,5970" o:connectangles="0,0,0,0,0"/>
                  </v:shape>
                </v:group>
                <w10:anchorlock/>
              </v:group>
            </w:pict>
          </mc:Fallback>
        </mc:AlternateContent>
      </w:r>
    </w:p>
    <w:p w:rsidR="00071D29" w:rsidRPr="0087588A" w:rsidRDefault="005F0601" w:rsidP="005F0601">
      <w:pPr>
        <w:pStyle w:val="Caption"/>
        <w:jc w:val="center"/>
      </w:pPr>
      <w:bookmarkStart w:id="1865" w:name="_Toc499543667"/>
      <w:r w:rsidRPr="0087588A">
        <w:t xml:space="preserve">Figure </w:t>
      </w:r>
      <w:fldSimple w:instr=" SEQ Figure \* ARABIC ">
        <w:r w:rsidR="00E65A84">
          <w:rPr>
            <w:noProof/>
          </w:rPr>
          <w:t>186</w:t>
        </w:r>
      </w:fldSimple>
      <w:r w:rsidRPr="0087588A">
        <w:t>:</w:t>
      </w:r>
      <w:r w:rsidR="00071D29" w:rsidRPr="0087588A">
        <w:rPr>
          <w:rFonts w:ascii="Arial"/>
          <w:b w:val="0"/>
          <w:spacing w:val="-1"/>
          <w:sz w:val="18"/>
        </w:rPr>
        <w:t xml:space="preserve"> </w:t>
      </w:r>
      <w:r w:rsidR="00071D29" w:rsidRPr="0087588A">
        <w:t>Screens Encountered during NUMI Reviews</w:t>
      </w:r>
      <w:bookmarkEnd w:id="1865"/>
    </w:p>
    <w:p w:rsidR="00A31F89" w:rsidRPr="0087588A" w:rsidRDefault="00A31F89" w:rsidP="00992F66">
      <w:pPr>
        <w:jc w:val="both"/>
      </w:pPr>
      <w:r w:rsidRPr="0087588A">
        <w:br w:type="page"/>
      </w:r>
    </w:p>
    <w:p w:rsidR="005A3C30" w:rsidRPr="0087588A" w:rsidRDefault="005A3C30" w:rsidP="005A3C30">
      <w:pPr>
        <w:pStyle w:val="Heading1"/>
        <w:numPr>
          <w:ilvl w:val="0"/>
          <w:numId w:val="0"/>
        </w:numPr>
      </w:pPr>
      <w:bookmarkStart w:id="1866" w:name="_Toc499543994"/>
      <w:r w:rsidRPr="0087588A">
        <w:lastRenderedPageBreak/>
        <w:t>Index</w:t>
      </w:r>
      <w:bookmarkEnd w:id="1866"/>
    </w:p>
    <w:p w:rsidR="005B7935" w:rsidRDefault="005A3C30" w:rsidP="00142944">
      <w:pPr>
        <w:pStyle w:val="BodyText"/>
        <w:rPr>
          <w:noProof/>
        </w:rPr>
        <w:sectPr w:rsidR="005B7935" w:rsidSect="00F82A59">
          <w:footerReference w:type="default" r:id="rId310"/>
          <w:type w:val="continuous"/>
          <w:pgSz w:w="12240" w:h="15840" w:code="1"/>
          <w:pgMar w:top="1440" w:right="1440" w:bottom="1440" w:left="1440" w:header="720" w:footer="720" w:gutter="0"/>
          <w:cols w:space="720"/>
          <w:docGrid w:linePitch="360"/>
        </w:sectPr>
      </w:pPr>
      <w:r w:rsidRPr="0087588A">
        <w:fldChar w:fldCharType="begin"/>
      </w:r>
      <w:r w:rsidRPr="0087588A">
        <w:instrText xml:space="preserve"> INDEX \e "</w:instrText>
      </w:r>
      <w:r w:rsidRPr="0087588A">
        <w:tab/>
        <w:instrText xml:space="preserve">" \c "1" \z "1033" </w:instrText>
      </w:r>
      <w:r w:rsidRPr="0087588A">
        <w:fldChar w:fldCharType="separate"/>
      </w:r>
    </w:p>
    <w:p w:rsidR="005B7935" w:rsidRDefault="005B7935">
      <w:pPr>
        <w:pStyle w:val="Index1"/>
        <w:tabs>
          <w:tab w:val="right" w:leader="dot" w:pos="9350"/>
        </w:tabs>
        <w:rPr>
          <w:bCs/>
          <w:noProof/>
        </w:rPr>
      </w:pPr>
      <w:r>
        <w:rPr>
          <w:noProof/>
        </w:rPr>
        <w:lastRenderedPageBreak/>
        <w:t xml:space="preserve">Access </w:t>
      </w:r>
      <w:r w:rsidRPr="00E3449B">
        <w:rPr>
          <w:noProof/>
          <w:spacing w:val="-1"/>
        </w:rPr>
        <w:t>and Verify</w:t>
      </w:r>
      <w:r>
        <w:rPr>
          <w:noProof/>
        </w:rPr>
        <w:t xml:space="preserve"> </w:t>
      </w:r>
      <w:r w:rsidRPr="00E3449B">
        <w:rPr>
          <w:noProof/>
          <w:spacing w:val="-1"/>
        </w:rPr>
        <w:t>Codes</w:t>
      </w:r>
      <w:r>
        <w:rPr>
          <w:noProof/>
        </w:rPr>
        <w:tab/>
        <w:t xml:space="preserve">16, </w:t>
      </w:r>
      <w:r>
        <w:rPr>
          <w:b/>
          <w:bCs/>
          <w:noProof/>
        </w:rPr>
        <w:t>17</w:t>
      </w:r>
      <w:r>
        <w:rPr>
          <w:bCs/>
          <w:noProof/>
        </w:rPr>
        <w:t>, 21</w:t>
      </w:r>
    </w:p>
    <w:p w:rsidR="005B7935" w:rsidRDefault="005B7935">
      <w:pPr>
        <w:pStyle w:val="Index1"/>
        <w:tabs>
          <w:tab w:val="right" w:leader="dot" w:pos="9350"/>
        </w:tabs>
        <w:rPr>
          <w:noProof/>
        </w:rPr>
      </w:pPr>
      <w:r w:rsidRPr="00E3449B">
        <w:rPr>
          <w:noProof/>
          <w:spacing w:val="-1"/>
        </w:rPr>
        <w:t>Accessing</w:t>
      </w:r>
      <w:r>
        <w:rPr>
          <w:noProof/>
        </w:rPr>
        <w:t xml:space="preserve"> </w:t>
      </w:r>
      <w:r w:rsidRPr="00E3449B">
        <w:rPr>
          <w:noProof/>
          <w:spacing w:val="-1"/>
        </w:rPr>
        <w:t>Patient</w:t>
      </w:r>
      <w:r>
        <w:rPr>
          <w:noProof/>
        </w:rPr>
        <w:t xml:space="preserve"> </w:t>
      </w:r>
      <w:r w:rsidRPr="00E3449B">
        <w:rPr>
          <w:noProof/>
          <w:spacing w:val="-1"/>
        </w:rPr>
        <w:t>Information</w:t>
      </w:r>
      <w:r>
        <w:rPr>
          <w:noProof/>
        </w:rPr>
        <w:tab/>
        <w:t>21</w:t>
      </w:r>
    </w:p>
    <w:p w:rsidR="005B7935" w:rsidRDefault="005B7935">
      <w:pPr>
        <w:pStyle w:val="Index1"/>
        <w:tabs>
          <w:tab w:val="right" w:leader="dot" w:pos="9350"/>
        </w:tabs>
        <w:rPr>
          <w:iCs/>
          <w:noProof/>
        </w:rPr>
      </w:pPr>
      <w:r>
        <w:rPr>
          <w:noProof/>
        </w:rPr>
        <w:t xml:space="preserve">Adding </w:t>
      </w:r>
      <w:r w:rsidRPr="00E3449B">
        <w:rPr>
          <w:noProof/>
          <w:spacing w:val="-1"/>
        </w:rPr>
        <w:t>Reviewer</w:t>
      </w:r>
      <w:r>
        <w:rPr>
          <w:noProof/>
        </w:rPr>
        <w:t xml:space="preserve"> </w:t>
      </w:r>
      <w:r w:rsidRPr="00E3449B">
        <w:rPr>
          <w:noProof/>
          <w:spacing w:val="-1"/>
        </w:rPr>
        <w:t>Comments</w:t>
      </w:r>
      <w:r>
        <w:rPr>
          <w:noProof/>
        </w:rPr>
        <w:tab/>
      </w:r>
      <w:r>
        <w:rPr>
          <w:i/>
          <w:iCs/>
          <w:noProof/>
        </w:rPr>
        <w:t>88</w:t>
      </w:r>
    </w:p>
    <w:p w:rsidR="005B7935" w:rsidRDefault="005B7935">
      <w:pPr>
        <w:pStyle w:val="Index1"/>
        <w:tabs>
          <w:tab w:val="right" w:leader="dot" w:pos="9350"/>
        </w:tabs>
        <w:rPr>
          <w:iCs/>
          <w:noProof/>
        </w:rPr>
      </w:pPr>
      <w:r w:rsidRPr="00E3449B">
        <w:rPr>
          <w:noProof/>
          <w:spacing w:val="-1"/>
        </w:rPr>
        <w:t>Additional Features in CERMe</w:t>
      </w:r>
      <w:r>
        <w:rPr>
          <w:noProof/>
        </w:rPr>
        <w:tab/>
      </w:r>
      <w:r>
        <w:rPr>
          <w:i/>
          <w:iCs/>
          <w:noProof/>
        </w:rPr>
        <w:t>79</w:t>
      </w:r>
    </w:p>
    <w:p w:rsidR="005B7935" w:rsidRDefault="005B7935">
      <w:pPr>
        <w:pStyle w:val="Index1"/>
        <w:tabs>
          <w:tab w:val="right" w:leader="dot" w:pos="9350"/>
        </w:tabs>
        <w:rPr>
          <w:noProof/>
        </w:rPr>
      </w:pPr>
      <w:r w:rsidRPr="00E3449B">
        <w:rPr>
          <w:noProof/>
          <w:spacing w:val="-1"/>
        </w:rPr>
        <w:t>Admin</w:t>
      </w:r>
      <w:r>
        <w:rPr>
          <w:noProof/>
        </w:rPr>
        <w:t xml:space="preserve"> </w:t>
      </w:r>
      <w:r w:rsidRPr="00E3449B">
        <w:rPr>
          <w:noProof/>
          <w:spacing w:val="-1"/>
        </w:rPr>
        <w:t>Menu</w:t>
      </w:r>
      <w:r>
        <w:rPr>
          <w:noProof/>
        </w:rPr>
        <w:tab/>
        <w:t>11</w:t>
      </w:r>
    </w:p>
    <w:p w:rsidR="005B7935" w:rsidRDefault="005B7935">
      <w:pPr>
        <w:pStyle w:val="Index1"/>
        <w:tabs>
          <w:tab w:val="right" w:leader="dot" w:pos="9350"/>
        </w:tabs>
        <w:rPr>
          <w:noProof/>
        </w:rPr>
      </w:pPr>
      <w:r w:rsidRPr="00E3449B">
        <w:rPr>
          <w:noProof/>
          <w:spacing w:val="-1"/>
        </w:rPr>
        <w:t>Admission</w:t>
      </w:r>
      <w:r w:rsidRPr="00E3449B">
        <w:rPr>
          <w:noProof/>
          <w:spacing w:val="1"/>
        </w:rPr>
        <w:t xml:space="preserve"> </w:t>
      </w:r>
      <w:r w:rsidRPr="00E3449B">
        <w:rPr>
          <w:noProof/>
          <w:spacing w:val="-1"/>
        </w:rPr>
        <w:t>Review</w:t>
      </w:r>
      <w:r>
        <w:rPr>
          <w:noProof/>
        </w:rPr>
        <w:tab/>
        <w:t>83, 84, 87, 97, 98, 143</w:t>
      </w:r>
    </w:p>
    <w:p w:rsidR="005B7935" w:rsidRDefault="005B7935">
      <w:pPr>
        <w:pStyle w:val="Index1"/>
        <w:tabs>
          <w:tab w:val="right" w:leader="dot" w:pos="9350"/>
        </w:tabs>
        <w:rPr>
          <w:iCs/>
          <w:noProof/>
        </w:rPr>
      </w:pPr>
      <w:r w:rsidRPr="00E3449B">
        <w:rPr>
          <w:noProof/>
          <w:spacing w:val="-1"/>
        </w:rPr>
        <w:t>Admission</w:t>
      </w:r>
      <w:r>
        <w:rPr>
          <w:noProof/>
        </w:rPr>
        <w:t xml:space="preserve"> </w:t>
      </w:r>
      <w:r w:rsidRPr="00E3449B">
        <w:rPr>
          <w:noProof/>
          <w:spacing w:val="-1"/>
        </w:rPr>
        <w:t>Sources</w:t>
      </w:r>
      <w:r>
        <w:rPr>
          <w:noProof/>
        </w:rPr>
        <w:tab/>
      </w:r>
      <w:r>
        <w:rPr>
          <w:i/>
          <w:iCs/>
          <w:noProof/>
        </w:rPr>
        <w:t>42</w:t>
      </w:r>
      <w:r>
        <w:rPr>
          <w:iCs/>
          <w:noProof/>
        </w:rPr>
        <w:t xml:space="preserve">, </w:t>
      </w:r>
      <w:r>
        <w:rPr>
          <w:i/>
          <w:iCs/>
          <w:noProof/>
        </w:rPr>
        <w:t>94</w:t>
      </w:r>
      <w:r>
        <w:rPr>
          <w:iCs/>
          <w:noProof/>
        </w:rPr>
        <w:t xml:space="preserve">, </w:t>
      </w:r>
      <w:r>
        <w:rPr>
          <w:i/>
          <w:iCs/>
          <w:noProof/>
        </w:rPr>
        <w:t>95</w:t>
      </w:r>
    </w:p>
    <w:p w:rsidR="005B7935" w:rsidRDefault="005B7935">
      <w:pPr>
        <w:pStyle w:val="Index1"/>
        <w:tabs>
          <w:tab w:val="right" w:leader="dot" w:pos="9350"/>
        </w:tabs>
        <w:rPr>
          <w:iCs/>
          <w:noProof/>
        </w:rPr>
      </w:pPr>
      <w:r w:rsidRPr="00E3449B">
        <w:rPr>
          <w:noProof/>
          <w:spacing w:val="-1"/>
        </w:rPr>
        <w:t>Admitting</w:t>
      </w:r>
      <w:r>
        <w:rPr>
          <w:noProof/>
        </w:rPr>
        <w:t xml:space="preserve"> </w:t>
      </w:r>
      <w:r w:rsidRPr="00E3449B">
        <w:rPr>
          <w:noProof/>
          <w:spacing w:val="-1"/>
        </w:rPr>
        <w:t>Physician</w:t>
      </w:r>
      <w:r>
        <w:rPr>
          <w:noProof/>
        </w:rPr>
        <w:tab/>
      </w:r>
      <w:r>
        <w:rPr>
          <w:i/>
          <w:iCs/>
          <w:noProof/>
        </w:rPr>
        <w:t>42</w:t>
      </w:r>
      <w:r>
        <w:rPr>
          <w:iCs/>
          <w:noProof/>
        </w:rPr>
        <w:t xml:space="preserve">, </w:t>
      </w:r>
      <w:r>
        <w:rPr>
          <w:i/>
          <w:iCs/>
          <w:noProof/>
        </w:rPr>
        <w:t>83</w:t>
      </w:r>
      <w:r>
        <w:rPr>
          <w:iCs/>
          <w:noProof/>
        </w:rPr>
        <w:t xml:space="preserve">, </w:t>
      </w:r>
      <w:r>
        <w:rPr>
          <w:i/>
          <w:iCs/>
          <w:noProof/>
        </w:rPr>
        <w:t>92</w:t>
      </w:r>
      <w:r>
        <w:rPr>
          <w:iCs/>
          <w:noProof/>
        </w:rPr>
        <w:t xml:space="preserve">, </w:t>
      </w:r>
      <w:r>
        <w:rPr>
          <w:i/>
          <w:iCs/>
          <w:noProof/>
        </w:rPr>
        <w:t>93</w:t>
      </w:r>
      <w:r>
        <w:rPr>
          <w:iCs/>
          <w:noProof/>
        </w:rPr>
        <w:t xml:space="preserve">, </w:t>
      </w:r>
      <w:r>
        <w:rPr>
          <w:i/>
          <w:iCs/>
          <w:noProof/>
        </w:rPr>
        <w:t>95</w:t>
      </w:r>
      <w:r>
        <w:rPr>
          <w:iCs/>
          <w:noProof/>
        </w:rPr>
        <w:t xml:space="preserve">, </w:t>
      </w:r>
      <w:r>
        <w:rPr>
          <w:i/>
          <w:iCs/>
          <w:noProof/>
        </w:rPr>
        <w:t>96</w:t>
      </w:r>
    </w:p>
    <w:p w:rsidR="005B7935" w:rsidRDefault="005B7935">
      <w:pPr>
        <w:pStyle w:val="Index1"/>
        <w:tabs>
          <w:tab w:val="right" w:leader="dot" w:pos="9350"/>
        </w:tabs>
        <w:rPr>
          <w:iCs/>
          <w:noProof/>
        </w:rPr>
      </w:pPr>
      <w:r w:rsidRPr="00E3449B">
        <w:rPr>
          <w:noProof/>
          <w:spacing w:val="-1"/>
        </w:rPr>
        <w:t>Agreeing</w:t>
      </w:r>
      <w:r>
        <w:rPr>
          <w:noProof/>
        </w:rPr>
        <w:t xml:space="preserve"> /</w:t>
      </w:r>
      <w:r w:rsidRPr="00E3449B">
        <w:rPr>
          <w:noProof/>
          <w:spacing w:val="-2"/>
        </w:rPr>
        <w:t xml:space="preserve"> </w:t>
      </w:r>
      <w:r w:rsidRPr="00E3449B">
        <w:rPr>
          <w:noProof/>
          <w:spacing w:val="-1"/>
        </w:rPr>
        <w:t>Disagreeing</w:t>
      </w:r>
      <w:r>
        <w:rPr>
          <w:noProof/>
        </w:rPr>
        <w:t xml:space="preserve"> </w:t>
      </w:r>
      <w:r w:rsidRPr="00E3449B">
        <w:rPr>
          <w:noProof/>
          <w:spacing w:val="-1"/>
        </w:rPr>
        <w:t>with</w:t>
      </w:r>
      <w:r w:rsidRPr="00E3449B">
        <w:rPr>
          <w:noProof/>
          <w:spacing w:val="-2"/>
        </w:rPr>
        <w:t xml:space="preserve"> </w:t>
      </w:r>
      <w:r>
        <w:rPr>
          <w:noProof/>
        </w:rPr>
        <w:t xml:space="preserve">Current </w:t>
      </w:r>
      <w:r w:rsidRPr="00E3449B">
        <w:rPr>
          <w:noProof/>
          <w:spacing w:val="-1"/>
        </w:rPr>
        <w:t xml:space="preserve">Level </w:t>
      </w:r>
      <w:r>
        <w:rPr>
          <w:noProof/>
        </w:rPr>
        <w:t>of</w:t>
      </w:r>
      <w:r>
        <w:rPr>
          <w:noProof/>
        </w:rPr>
        <w:tab/>
      </w:r>
      <w:r>
        <w:rPr>
          <w:i/>
          <w:iCs/>
          <w:noProof/>
        </w:rPr>
        <w:t>105</w:t>
      </w:r>
    </w:p>
    <w:p w:rsidR="005B7935" w:rsidRDefault="005B7935">
      <w:pPr>
        <w:pStyle w:val="Index1"/>
        <w:tabs>
          <w:tab w:val="right" w:leader="dot" w:pos="9350"/>
        </w:tabs>
        <w:rPr>
          <w:iCs/>
          <w:noProof/>
        </w:rPr>
      </w:pPr>
      <w:r w:rsidRPr="00E3449B">
        <w:rPr>
          <w:noProof/>
          <w:spacing w:val="-1"/>
        </w:rPr>
        <w:t>Agreeing</w:t>
      </w:r>
      <w:r>
        <w:rPr>
          <w:noProof/>
        </w:rPr>
        <w:t xml:space="preserve"> </w:t>
      </w:r>
      <w:r w:rsidRPr="00E3449B">
        <w:rPr>
          <w:noProof/>
          <w:spacing w:val="-1"/>
        </w:rPr>
        <w:t>with</w:t>
      </w:r>
      <w:r w:rsidRPr="00E3449B">
        <w:rPr>
          <w:noProof/>
          <w:spacing w:val="-2"/>
        </w:rPr>
        <w:t xml:space="preserve"> </w:t>
      </w:r>
      <w:r>
        <w:rPr>
          <w:noProof/>
        </w:rPr>
        <w:t xml:space="preserve">Current </w:t>
      </w:r>
      <w:r w:rsidRPr="00E3449B">
        <w:rPr>
          <w:noProof/>
          <w:spacing w:val="-1"/>
        </w:rPr>
        <w:t xml:space="preserve">Level </w:t>
      </w:r>
      <w:r>
        <w:rPr>
          <w:noProof/>
        </w:rPr>
        <w:t>of</w:t>
      </w:r>
      <w:r>
        <w:rPr>
          <w:noProof/>
        </w:rPr>
        <w:tab/>
      </w:r>
      <w:r>
        <w:rPr>
          <w:i/>
          <w:iCs/>
          <w:noProof/>
        </w:rPr>
        <w:t>105</w:t>
      </w:r>
    </w:p>
    <w:p w:rsidR="005B7935" w:rsidRDefault="005B7935">
      <w:pPr>
        <w:pStyle w:val="Index1"/>
        <w:tabs>
          <w:tab w:val="right" w:leader="dot" w:pos="9350"/>
        </w:tabs>
        <w:rPr>
          <w:noProof/>
        </w:rPr>
      </w:pPr>
      <w:r w:rsidRPr="00E3449B">
        <w:rPr>
          <w:noProof/>
          <w:spacing w:val="-1"/>
        </w:rPr>
        <w:t>Allowing</w:t>
      </w:r>
      <w:r>
        <w:rPr>
          <w:noProof/>
        </w:rPr>
        <w:t xml:space="preserve"> </w:t>
      </w:r>
      <w:r w:rsidRPr="00E3449B">
        <w:rPr>
          <w:noProof/>
          <w:spacing w:val="-1"/>
        </w:rPr>
        <w:t>ActiveX</w:t>
      </w:r>
      <w:r>
        <w:rPr>
          <w:noProof/>
        </w:rPr>
        <w:t xml:space="preserve"> </w:t>
      </w:r>
      <w:r w:rsidRPr="00E3449B">
        <w:rPr>
          <w:noProof/>
          <w:spacing w:val="-1"/>
        </w:rPr>
        <w:t>Controls</w:t>
      </w:r>
      <w:r>
        <w:rPr>
          <w:noProof/>
        </w:rPr>
        <w:tab/>
        <w:t>4</w:t>
      </w:r>
    </w:p>
    <w:p w:rsidR="005B7935" w:rsidRDefault="005B7935">
      <w:pPr>
        <w:pStyle w:val="Index1"/>
        <w:tabs>
          <w:tab w:val="right" w:leader="dot" w:pos="9350"/>
        </w:tabs>
        <w:rPr>
          <w:iCs/>
          <w:noProof/>
        </w:rPr>
      </w:pPr>
      <w:r w:rsidRPr="00E3449B">
        <w:rPr>
          <w:noProof/>
          <w:spacing w:val="-1"/>
        </w:rPr>
        <w:t>Allowing</w:t>
      </w:r>
      <w:r>
        <w:rPr>
          <w:noProof/>
        </w:rPr>
        <w:t xml:space="preserve"> </w:t>
      </w:r>
      <w:r w:rsidRPr="00E3449B">
        <w:rPr>
          <w:noProof/>
          <w:spacing w:val="-1"/>
        </w:rPr>
        <w:t>Pop-Ups</w:t>
      </w:r>
      <w:r>
        <w:rPr>
          <w:noProof/>
        </w:rPr>
        <w:tab/>
      </w:r>
      <w:r>
        <w:rPr>
          <w:i/>
          <w:iCs/>
          <w:noProof/>
        </w:rPr>
        <w:t>3</w:t>
      </w:r>
    </w:p>
    <w:p w:rsidR="005B7935" w:rsidRDefault="005B7935">
      <w:pPr>
        <w:pStyle w:val="Index1"/>
        <w:tabs>
          <w:tab w:val="right" w:leader="dot" w:pos="9350"/>
        </w:tabs>
        <w:rPr>
          <w:iCs/>
          <w:noProof/>
        </w:rPr>
      </w:pPr>
      <w:r w:rsidRPr="00E3449B">
        <w:rPr>
          <w:noProof/>
          <w:spacing w:val="-1"/>
        </w:rPr>
        <w:t>Assigning</w:t>
      </w:r>
      <w:r>
        <w:rPr>
          <w:noProof/>
        </w:rPr>
        <w:t xml:space="preserve"> a</w:t>
      </w:r>
      <w:r w:rsidRPr="00E3449B">
        <w:rPr>
          <w:noProof/>
          <w:spacing w:val="-2"/>
        </w:rPr>
        <w:t xml:space="preserve"> </w:t>
      </w:r>
      <w:r w:rsidRPr="00E3449B">
        <w:rPr>
          <w:noProof/>
          <w:spacing w:val="-1"/>
        </w:rPr>
        <w:t>Physician</w:t>
      </w:r>
      <w:r>
        <w:rPr>
          <w:noProof/>
        </w:rPr>
        <w:t xml:space="preserve"> </w:t>
      </w:r>
      <w:r w:rsidRPr="00E3449B">
        <w:rPr>
          <w:noProof/>
          <w:spacing w:val="-1"/>
        </w:rPr>
        <w:t>Advisor</w:t>
      </w:r>
      <w:r>
        <w:rPr>
          <w:noProof/>
        </w:rPr>
        <w:t xml:space="preserve"> to</w:t>
      </w:r>
      <w:r w:rsidRPr="00E3449B">
        <w:rPr>
          <w:noProof/>
          <w:spacing w:val="-1"/>
        </w:rPr>
        <w:t xml:space="preserve"> </w:t>
      </w:r>
      <w:r>
        <w:rPr>
          <w:noProof/>
        </w:rPr>
        <w:t xml:space="preserve">a </w:t>
      </w:r>
      <w:r w:rsidRPr="00E3449B">
        <w:rPr>
          <w:noProof/>
          <w:spacing w:val="-1"/>
        </w:rPr>
        <w:t>Review</w:t>
      </w:r>
      <w:r>
        <w:rPr>
          <w:noProof/>
        </w:rPr>
        <w:tab/>
      </w:r>
      <w:r>
        <w:rPr>
          <w:i/>
          <w:iCs/>
          <w:noProof/>
        </w:rPr>
        <w:t>90</w:t>
      </w:r>
    </w:p>
    <w:p w:rsidR="005B7935" w:rsidRDefault="005B7935">
      <w:pPr>
        <w:pStyle w:val="Index1"/>
        <w:tabs>
          <w:tab w:val="right" w:leader="dot" w:pos="9350"/>
        </w:tabs>
        <w:rPr>
          <w:iCs/>
          <w:noProof/>
        </w:rPr>
      </w:pPr>
      <w:r w:rsidRPr="00E3449B">
        <w:rPr>
          <w:noProof/>
          <w:w w:val="95"/>
        </w:rPr>
        <w:t>Buttons</w:t>
      </w:r>
      <w:r>
        <w:rPr>
          <w:noProof/>
        </w:rPr>
        <w:tab/>
      </w:r>
      <w:r>
        <w:rPr>
          <w:i/>
          <w:iCs/>
          <w:noProof/>
        </w:rPr>
        <w:t>10</w:t>
      </w:r>
      <w:r>
        <w:rPr>
          <w:iCs/>
          <w:noProof/>
        </w:rPr>
        <w:t xml:space="preserve">, </w:t>
      </w:r>
      <w:r>
        <w:rPr>
          <w:i/>
          <w:iCs/>
          <w:noProof/>
        </w:rPr>
        <w:t>127</w:t>
      </w:r>
    </w:p>
    <w:p w:rsidR="005B7935" w:rsidRDefault="005B7935">
      <w:pPr>
        <w:pStyle w:val="Index1"/>
        <w:tabs>
          <w:tab w:val="right" w:leader="dot" w:pos="9350"/>
        </w:tabs>
        <w:rPr>
          <w:noProof/>
        </w:rPr>
      </w:pPr>
      <w:r w:rsidRPr="00E3449B">
        <w:rPr>
          <w:noProof/>
          <w:spacing w:val="-1"/>
        </w:rPr>
        <w:t>Calculation</w:t>
      </w:r>
      <w:r w:rsidRPr="00E3449B">
        <w:rPr>
          <w:noProof/>
          <w:spacing w:val="1"/>
        </w:rPr>
        <w:t xml:space="preserve"> </w:t>
      </w:r>
      <w:r w:rsidRPr="00E3449B">
        <w:rPr>
          <w:noProof/>
          <w:spacing w:val="-1"/>
        </w:rPr>
        <w:t>Rules</w:t>
      </w:r>
      <w:r>
        <w:rPr>
          <w:noProof/>
        </w:rPr>
        <w:tab/>
        <w:t>101</w:t>
      </w:r>
    </w:p>
    <w:p w:rsidR="005B7935" w:rsidRDefault="005B7935">
      <w:pPr>
        <w:pStyle w:val="Index1"/>
        <w:tabs>
          <w:tab w:val="right" w:leader="dot" w:pos="9350"/>
        </w:tabs>
        <w:rPr>
          <w:iCs/>
          <w:noProof/>
        </w:rPr>
      </w:pPr>
      <w:r w:rsidRPr="00E3449B">
        <w:rPr>
          <w:noProof/>
          <w:spacing w:val="-1"/>
        </w:rPr>
        <w:t>CERME</w:t>
      </w:r>
      <w:r>
        <w:rPr>
          <w:noProof/>
        </w:rPr>
        <w:t xml:space="preserve"> </w:t>
      </w:r>
      <w:r w:rsidRPr="00E3449B">
        <w:rPr>
          <w:noProof/>
          <w:spacing w:val="-1"/>
        </w:rPr>
        <w:t>Review</w:t>
      </w:r>
      <w:r>
        <w:rPr>
          <w:noProof/>
        </w:rPr>
        <w:t xml:space="preserve"> </w:t>
      </w:r>
      <w:r w:rsidRPr="00E3449B">
        <w:rPr>
          <w:noProof/>
          <w:spacing w:val="-1"/>
        </w:rPr>
        <w:t>Text</w:t>
      </w:r>
      <w:r>
        <w:rPr>
          <w:noProof/>
        </w:rPr>
        <w:tab/>
      </w:r>
      <w:r>
        <w:rPr>
          <w:i/>
          <w:iCs/>
          <w:noProof/>
        </w:rPr>
        <w:t>99</w:t>
      </w:r>
    </w:p>
    <w:p w:rsidR="005B7935" w:rsidRDefault="005B7935">
      <w:pPr>
        <w:pStyle w:val="Index1"/>
        <w:tabs>
          <w:tab w:val="right" w:leader="dot" w:pos="9350"/>
        </w:tabs>
        <w:rPr>
          <w:iCs/>
          <w:noProof/>
        </w:rPr>
      </w:pPr>
      <w:r>
        <w:rPr>
          <w:noProof/>
        </w:rPr>
        <w:t>Changing a Subset Selection</w:t>
      </w:r>
      <w:r>
        <w:rPr>
          <w:noProof/>
        </w:rPr>
        <w:tab/>
      </w:r>
      <w:r>
        <w:rPr>
          <w:i/>
          <w:iCs/>
          <w:noProof/>
        </w:rPr>
        <w:t>55</w:t>
      </w:r>
    </w:p>
    <w:p w:rsidR="005B7935" w:rsidRDefault="005B7935">
      <w:pPr>
        <w:pStyle w:val="Index1"/>
        <w:tabs>
          <w:tab w:val="right" w:leader="dot" w:pos="9350"/>
        </w:tabs>
        <w:rPr>
          <w:iCs/>
          <w:noProof/>
        </w:rPr>
      </w:pPr>
      <w:r w:rsidRPr="00E3449B">
        <w:rPr>
          <w:noProof/>
          <w:spacing w:val="-1"/>
        </w:rPr>
        <w:t>Changing</w:t>
      </w:r>
      <w:r>
        <w:rPr>
          <w:noProof/>
        </w:rPr>
        <w:t xml:space="preserve"> </w:t>
      </w:r>
      <w:r w:rsidRPr="00E3449B">
        <w:rPr>
          <w:noProof/>
          <w:spacing w:val="-1"/>
        </w:rPr>
        <w:t>Current</w:t>
      </w:r>
      <w:r>
        <w:rPr>
          <w:noProof/>
        </w:rPr>
        <w:t xml:space="preserve"> </w:t>
      </w:r>
      <w:r w:rsidRPr="00E3449B">
        <w:rPr>
          <w:noProof/>
          <w:spacing w:val="-1"/>
        </w:rPr>
        <w:t>Level</w:t>
      </w:r>
      <w:r>
        <w:rPr>
          <w:noProof/>
        </w:rPr>
        <w:t xml:space="preserve"> of </w:t>
      </w:r>
      <w:r w:rsidRPr="00E3449B">
        <w:rPr>
          <w:noProof/>
          <w:spacing w:val="-1"/>
        </w:rPr>
        <w:t>Care</w:t>
      </w:r>
      <w:r>
        <w:rPr>
          <w:noProof/>
        </w:rPr>
        <w:tab/>
      </w:r>
      <w:r>
        <w:rPr>
          <w:i/>
          <w:iCs/>
          <w:noProof/>
        </w:rPr>
        <w:t>87</w:t>
      </w:r>
    </w:p>
    <w:p w:rsidR="005B7935" w:rsidRDefault="005B7935">
      <w:pPr>
        <w:pStyle w:val="Index1"/>
        <w:tabs>
          <w:tab w:val="right" w:leader="dot" w:pos="9350"/>
        </w:tabs>
        <w:rPr>
          <w:iCs/>
          <w:noProof/>
        </w:rPr>
      </w:pPr>
      <w:r w:rsidRPr="00E3449B">
        <w:rPr>
          <w:noProof/>
          <w:spacing w:val="-1"/>
        </w:rPr>
        <w:t>Changing</w:t>
      </w:r>
      <w:r>
        <w:rPr>
          <w:noProof/>
        </w:rPr>
        <w:t xml:space="preserve"> </w:t>
      </w:r>
      <w:r w:rsidRPr="00E3449B">
        <w:rPr>
          <w:noProof/>
          <w:spacing w:val="-1"/>
        </w:rPr>
        <w:t>Recommended Level</w:t>
      </w:r>
      <w:r>
        <w:rPr>
          <w:noProof/>
        </w:rPr>
        <w:t xml:space="preserve"> of </w:t>
      </w:r>
      <w:r w:rsidRPr="00E3449B">
        <w:rPr>
          <w:noProof/>
          <w:spacing w:val="-1"/>
        </w:rPr>
        <w:t>Care</w:t>
      </w:r>
      <w:r>
        <w:rPr>
          <w:noProof/>
        </w:rPr>
        <w:tab/>
      </w:r>
      <w:r>
        <w:rPr>
          <w:i/>
          <w:iCs/>
          <w:noProof/>
        </w:rPr>
        <w:t>89</w:t>
      </w:r>
    </w:p>
    <w:p w:rsidR="005B7935" w:rsidRDefault="005B7935">
      <w:pPr>
        <w:pStyle w:val="Index1"/>
        <w:tabs>
          <w:tab w:val="right" w:leader="dot" w:pos="9350"/>
        </w:tabs>
        <w:rPr>
          <w:iCs/>
          <w:noProof/>
        </w:rPr>
      </w:pPr>
      <w:r>
        <w:rPr>
          <w:noProof/>
        </w:rPr>
        <w:t>Changing the Size of the Font</w:t>
      </w:r>
      <w:r>
        <w:rPr>
          <w:noProof/>
        </w:rPr>
        <w:tab/>
      </w:r>
      <w:r>
        <w:rPr>
          <w:i/>
          <w:iCs/>
          <w:noProof/>
        </w:rPr>
        <w:t>53</w:t>
      </w:r>
    </w:p>
    <w:p w:rsidR="005B7935" w:rsidRDefault="005B7935">
      <w:pPr>
        <w:pStyle w:val="Index1"/>
        <w:tabs>
          <w:tab w:val="right" w:leader="dot" w:pos="9350"/>
        </w:tabs>
        <w:rPr>
          <w:iCs/>
          <w:noProof/>
        </w:rPr>
      </w:pPr>
      <w:r>
        <w:rPr>
          <w:noProof/>
        </w:rPr>
        <w:t>Changing Treating</w:t>
      </w:r>
      <w:r w:rsidRPr="00E3449B">
        <w:rPr>
          <w:noProof/>
          <w:spacing w:val="1"/>
        </w:rPr>
        <w:t xml:space="preserve"> </w:t>
      </w:r>
      <w:r>
        <w:rPr>
          <w:noProof/>
        </w:rPr>
        <w:t>Specialty</w:t>
      </w:r>
      <w:r>
        <w:rPr>
          <w:noProof/>
        </w:rPr>
        <w:tab/>
      </w:r>
      <w:r>
        <w:rPr>
          <w:i/>
          <w:iCs/>
          <w:noProof/>
        </w:rPr>
        <w:t>95</w:t>
      </w:r>
    </w:p>
    <w:p w:rsidR="005B7935" w:rsidRDefault="005B7935">
      <w:pPr>
        <w:pStyle w:val="Index1"/>
        <w:tabs>
          <w:tab w:val="right" w:leader="dot" w:pos="9350"/>
        </w:tabs>
        <w:rPr>
          <w:iCs/>
          <w:noProof/>
        </w:rPr>
      </w:pPr>
      <w:r w:rsidRPr="00E3449B">
        <w:rPr>
          <w:noProof/>
          <w:spacing w:val="-1"/>
        </w:rPr>
        <w:t xml:space="preserve">Changing </w:t>
      </w:r>
      <w:r>
        <w:rPr>
          <w:noProof/>
        </w:rPr>
        <w:t>Ward</w:t>
      </w:r>
      <w:r>
        <w:rPr>
          <w:noProof/>
        </w:rPr>
        <w:tab/>
      </w:r>
      <w:r>
        <w:rPr>
          <w:i/>
          <w:iCs/>
          <w:noProof/>
        </w:rPr>
        <w:t>96</w:t>
      </w:r>
    </w:p>
    <w:p w:rsidR="005B7935" w:rsidRDefault="005B7935">
      <w:pPr>
        <w:pStyle w:val="Index1"/>
        <w:tabs>
          <w:tab w:val="right" w:leader="dot" w:pos="9350"/>
        </w:tabs>
        <w:rPr>
          <w:iCs/>
          <w:noProof/>
        </w:rPr>
      </w:pPr>
      <w:r w:rsidRPr="00E3449B">
        <w:rPr>
          <w:noProof/>
          <w:spacing w:val="-1"/>
        </w:rPr>
        <w:t>C</w:t>
      </w:r>
      <w:r>
        <w:rPr>
          <w:noProof/>
        </w:rPr>
        <w:t>ontinue Primary Review Button</w:t>
      </w:r>
      <w:r>
        <w:rPr>
          <w:noProof/>
        </w:rPr>
        <w:tab/>
      </w:r>
      <w:r>
        <w:rPr>
          <w:i/>
          <w:iCs/>
          <w:noProof/>
        </w:rPr>
        <w:t>78</w:t>
      </w:r>
      <w:r>
        <w:rPr>
          <w:iCs/>
          <w:noProof/>
        </w:rPr>
        <w:t xml:space="preserve">, </w:t>
      </w:r>
      <w:r>
        <w:rPr>
          <w:i/>
          <w:iCs/>
          <w:noProof/>
        </w:rPr>
        <w:t>79</w:t>
      </w:r>
    </w:p>
    <w:p w:rsidR="005B7935" w:rsidRDefault="005B7935">
      <w:pPr>
        <w:pStyle w:val="Index1"/>
        <w:tabs>
          <w:tab w:val="right" w:leader="dot" w:pos="9350"/>
        </w:tabs>
        <w:rPr>
          <w:iCs/>
          <w:noProof/>
        </w:rPr>
      </w:pPr>
      <w:r>
        <w:rPr>
          <w:noProof/>
        </w:rPr>
        <w:t>Copying a Review from the Primary Review Screen</w:t>
      </w:r>
      <w:r>
        <w:rPr>
          <w:noProof/>
        </w:rPr>
        <w:tab/>
      </w:r>
      <w:r>
        <w:rPr>
          <w:i/>
          <w:iCs/>
          <w:noProof/>
        </w:rPr>
        <w:t>98</w:t>
      </w:r>
    </w:p>
    <w:p w:rsidR="005B7935" w:rsidRDefault="005B7935">
      <w:pPr>
        <w:pStyle w:val="Index1"/>
        <w:tabs>
          <w:tab w:val="right" w:leader="dot" w:pos="9350"/>
        </w:tabs>
        <w:rPr>
          <w:iCs/>
          <w:noProof/>
        </w:rPr>
      </w:pPr>
      <w:r w:rsidRPr="00E3449B">
        <w:rPr>
          <w:noProof/>
          <w:spacing w:val="-1"/>
        </w:rPr>
        <w:t>Copying</w:t>
      </w:r>
      <w:r>
        <w:rPr>
          <w:noProof/>
        </w:rPr>
        <w:t xml:space="preserve"> </w:t>
      </w:r>
      <w:r w:rsidRPr="00E3449B">
        <w:rPr>
          <w:noProof/>
          <w:spacing w:val="-1"/>
        </w:rPr>
        <w:t>Reviews</w:t>
      </w:r>
      <w:r>
        <w:rPr>
          <w:noProof/>
        </w:rPr>
        <w:tab/>
      </w:r>
      <w:r>
        <w:rPr>
          <w:i/>
          <w:iCs/>
          <w:noProof/>
        </w:rPr>
        <w:t>125</w:t>
      </w:r>
    </w:p>
    <w:p w:rsidR="005B7935" w:rsidRDefault="005B7935">
      <w:pPr>
        <w:pStyle w:val="Index1"/>
        <w:tabs>
          <w:tab w:val="right" w:leader="dot" w:pos="9350"/>
        </w:tabs>
        <w:rPr>
          <w:iCs/>
          <w:noProof/>
        </w:rPr>
      </w:pPr>
      <w:r>
        <w:rPr>
          <w:noProof/>
        </w:rPr>
        <w:t>Create a Review with CERMe</w:t>
      </w:r>
      <w:r>
        <w:rPr>
          <w:noProof/>
        </w:rPr>
        <w:tab/>
      </w:r>
      <w:r>
        <w:rPr>
          <w:i/>
          <w:iCs/>
          <w:noProof/>
        </w:rPr>
        <w:t>75</w:t>
      </w:r>
      <w:r>
        <w:rPr>
          <w:iCs/>
          <w:noProof/>
        </w:rPr>
        <w:t xml:space="preserve">, </w:t>
      </w:r>
      <w:r>
        <w:rPr>
          <w:i/>
          <w:iCs/>
          <w:noProof/>
        </w:rPr>
        <w:t>78</w:t>
      </w:r>
    </w:p>
    <w:p w:rsidR="005B7935" w:rsidRDefault="005B7935">
      <w:pPr>
        <w:pStyle w:val="Index1"/>
        <w:tabs>
          <w:tab w:val="right" w:leader="dot" w:pos="9350"/>
        </w:tabs>
        <w:rPr>
          <w:iCs/>
          <w:noProof/>
        </w:rPr>
      </w:pPr>
      <w:r w:rsidRPr="00E3449B">
        <w:rPr>
          <w:noProof/>
          <w:spacing w:val="-1"/>
        </w:rPr>
        <w:t>Creating</w:t>
      </w:r>
      <w:r>
        <w:rPr>
          <w:noProof/>
        </w:rPr>
        <w:t xml:space="preserve"> a</w:t>
      </w:r>
      <w:r w:rsidRPr="00E3449B">
        <w:rPr>
          <w:noProof/>
          <w:spacing w:val="-1"/>
        </w:rPr>
        <w:t xml:space="preserve"> NUMI</w:t>
      </w:r>
      <w:r>
        <w:rPr>
          <w:noProof/>
        </w:rPr>
        <w:t xml:space="preserve"> </w:t>
      </w:r>
      <w:r w:rsidRPr="00E3449B">
        <w:rPr>
          <w:noProof/>
          <w:spacing w:val="-1"/>
        </w:rPr>
        <w:t xml:space="preserve">Icon </w:t>
      </w:r>
      <w:r>
        <w:rPr>
          <w:noProof/>
        </w:rPr>
        <w:t xml:space="preserve">on </w:t>
      </w:r>
      <w:r w:rsidRPr="00E3449B">
        <w:rPr>
          <w:noProof/>
          <w:spacing w:val="-1"/>
        </w:rPr>
        <w:t>Your</w:t>
      </w:r>
      <w:r>
        <w:rPr>
          <w:noProof/>
        </w:rPr>
        <w:t xml:space="preserve"> </w:t>
      </w:r>
      <w:r w:rsidRPr="00E3449B">
        <w:rPr>
          <w:noProof/>
          <w:spacing w:val="-1"/>
        </w:rPr>
        <w:t>Desktop</w:t>
      </w:r>
      <w:r>
        <w:rPr>
          <w:noProof/>
        </w:rPr>
        <w:tab/>
      </w:r>
      <w:r>
        <w:rPr>
          <w:i/>
          <w:iCs/>
          <w:noProof/>
        </w:rPr>
        <w:t>6</w:t>
      </w:r>
    </w:p>
    <w:p w:rsidR="005B7935" w:rsidRDefault="005B7935">
      <w:pPr>
        <w:pStyle w:val="Index1"/>
        <w:tabs>
          <w:tab w:val="right" w:leader="dot" w:pos="9350"/>
        </w:tabs>
        <w:rPr>
          <w:iCs/>
          <w:noProof/>
        </w:rPr>
      </w:pPr>
      <w:r w:rsidRPr="00E3449B">
        <w:rPr>
          <w:noProof/>
          <w:spacing w:val="-1"/>
        </w:rPr>
        <w:t>C</w:t>
      </w:r>
      <w:r>
        <w:rPr>
          <w:noProof/>
        </w:rPr>
        <w:t>riteria Information Notes</w:t>
      </w:r>
      <w:r>
        <w:rPr>
          <w:noProof/>
        </w:rPr>
        <w:tab/>
      </w:r>
      <w:r>
        <w:rPr>
          <w:i/>
          <w:iCs/>
          <w:noProof/>
        </w:rPr>
        <w:t>71</w:t>
      </w:r>
    </w:p>
    <w:p w:rsidR="005B7935" w:rsidRDefault="005B7935">
      <w:pPr>
        <w:pStyle w:val="Index1"/>
        <w:tabs>
          <w:tab w:val="right" w:leader="dot" w:pos="9350"/>
        </w:tabs>
        <w:rPr>
          <w:iCs/>
          <w:noProof/>
        </w:rPr>
      </w:pPr>
      <w:r w:rsidRPr="00E3449B">
        <w:rPr>
          <w:noProof/>
          <w:spacing w:val="-1"/>
        </w:rPr>
        <w:t>Criteria</w:t>
      </w:r>
      <w:r>
        <w:rPr>
          <w:noProof/>
        </w:rPr>
        <w:t xml:space="preserve"> </w:t>
      </w:r>
      <w:r w:rsidRPr="00E3449B">
        <w:rPr>
          <w:noProof/>
          <w:spacing w:val="-1"/>
        </w:rPr>
        <w:t>Not</w:t>
      </w:r>
      <w:r>
        <w:rPr>
          <w:noProof/>
        </w:rPr>
        <w:t xml:space="preserve"> Met</w:t>
      </w:r>
      <w:r w:rsidRPr="00E3449B">
        <w:rPr>
          <w:noProof/>
          <w:spacing w:val="-1"/>
        </w:rPr>
        <w:t xml:space="preserve"> Elaboration</w:t>
      </w:r>
      <w:r>
        <w:rPr>
          <w:noProof/>
        </w:rPr>
        <w:tab/>
      </w:r>
      <w:r>
        <w:rPr>
          <w:i/>
          <w:iCs/>
          <w:noProof/>
        </w:rPr>
        <w:t>83</w:t>
      </w:r>
      <w:r>
        <w:rPr>
          <w:iCs/>
          <w:noProof/>
        </w:rPr>
        <w:t xml:space="preserve">, </w:t>
      </w:r>
      <w:r>
        <w:rPr>
          <w:i/>
          <w:iCs/>
          <w:noProof/>
        </w:rPr>
        <w:t>87</w:t>
      </w:r>
      <w:r>
        <w:rPr>
          <w:iCs/>
          <w:noProof/>
        </w:rPr>
        <w:t xml:space="preserve">, </w:t>
      </w:r>
      <w:r>
        <w:rPr>
          <w:i/>
          <w:iCs/>
          <w:noProof/>
        </w:rPr>
        <w:t>88</w:t>
      </w:r>
      <w:r>
        <w:rPr>
          <w:iCs/>
          <w:noProof/>
        </w:rPr>
        <w:t xml:space="preserve">, </w:t>
      </w:r>
      <w:r>
        <w:rPr>
          <w:i/>
          <w:iCs/>
          <w:noProof/>
        </w:rPr>
        <w:t>149</w:t>
      </w:r>
    </w:p>
    <w:p w:rsidR="005B7935" w:rsidRDefault="005B7935">
      <w:pPr>
        <w:pStyle w:val="Index1"/>
        <w:tabs>
          <w:tab w:val="right" w:leader="dot" w:pos="9350"/>
        </w:tabs>
        <w:rPr>
          <w:iCs/>
          <w:noProof/>
        </w:rPr>
      </w:pPr>
      <w:r>
        <w:rPr>
          <w:noProof/>
        </w:rPr>
        <w:t>Criteria Organization</w:t>
      </w:r>
      <w:r>
        <w:rPr>
          <w:noProof/>
        </w:rPr>
        <w:tab/>
      </w:r>
      <w:r>
        <w:rPr>
          <w:i/>
          <w:iCs/>
          <w:noProof/>
        </w:rPr>
        <w:t>61</w:t>
      </w:r>
    </w:p>
    <w:p w:rsidR="005B7935" w:rsidRDefault="005B7935">
      <w:pPr>
        <w:pStyle w:val="Index1"/>
        <w:tabs>
          <w:tab w:val="right" w:leader="dot" w:pos="9350"/>
        </w:tabs>
        <w:rPr>
          <w:iCs/>
          <w:noProof/>
        </w:rPr>
      </w:pPr>
      <w:r w:rsidRPr="00E3449B">
        <w:rPr>
          <w:noProof/>
          <w:spacing w:val="-1"/>
        </w:rPr>
        <w:t>Currently</w:t>
      </w:r>
      <w:r>
        <w:rPr>
          <w:noProof/>
        </w:rPr>
        <w:t xml:space="preserve"> </w:t>
      </w:r>
      <w:r w:rsidRPr="00E3449B">
        <w:rPr>
          <w:noProof/>
          <w:spacing w:val="-1"/>
        </w:rPr>
        <w:t>Selected</w:t>
      </w:r>
      <w:r>
        <w:rPr>
          <w:noProof/>
        </w:rPr>
        <w:t xml:space="preserve"> Stay</w:t>
      </w:r>
      <w:r w:rsidRPr="00E3449B">
        <w:rPr>
          <w:noProof/>
          <w:spacing w:val="-2"/>
        </w:rPr>
        <w:t xml:space="preserve"> </w:t>
      </w:r>
      <w:r w:rsidRPr="00E3449B">
        <w:rPr>
          <w:noProof/>
          <w:spacing w:val="-1"/>
        </w:rPr>
        <w:t>Information</w:t>
      </w:r>
      <w:r>
        <w:rPr>
          <w:noProof/>
        </w:rPr>
        <w:tab/>
      </w:r>
      <w:r>
        <w:rPr>
          <w:i/>
          <w:iCs/>
          <w:noProof/>
        </w:rPr>
        <w:t>44</w:t>
      </w:r>
    </w:p>
    <w:p w:rsidR="005B7935" w:rsidRDefault="005B7935">
      <w:pPr>
        <w:pStyle w:val="Index1"/>
        <w:tabs>
          <w:tab w:val="right" w:leader="dot" w:pos="9350"/>
        </w:tabs>
        <w:rPr>
          <w:iCs/>
          <w:noProof/>
        </w:rPr>
      </w:pPr>
      <w:r>
        <w:rPr>
          <w:noProof/>
        </w:rPr>
        <w:t xml:space="preserve">Day </w:t>
      </w:r>
      <w:r w:rsidRPr="00E3449B">
        <w:rPr>
          <w:noProof/>
          <w:spacing w:val="-1"/>
        </w:rPr>
        <w:t>Being</w:t>
      </w:r>
      <w:r>
        <w:rPr>
          <w:noProof/>
        </w:rPr>
        <w:t xml:space="preserve"> </w:t>
      </w:r>
      <w:r w:rsidRPr="00E3449B">
        <w:rPr>
          <w:noProof/>
          <w:spacing w:val="-1"/>
        </w:rPr>
        <w:t>Reviewed</w:t>
      </w:r>
      <w:r>
        <w:rPr>
          <w:noProof/>
        </w:rPr>
        <w:t xml:space="preserve"> Date</w:t>
      </w:r>
      <w:r>
        <w:rPr>
          <w:noProof/>
        </w:rPr>
        <w:tab/>
      </w:r>
      <w:r>
        <w:rPr>
          <w:i/>
          <w:iCs/>
          <w:noProof/>
        </w:rPr>
        <w:t>86</w:t>
      </w:r>
    </w:p>
    <w:p w:rsidR="005B7935" w:rsidRDefault="005B7935">
      <w:pPr>
        <w:pStyle w:val="Index1"/>
        <w:tabs>
          <w:tab w:val="right" w:leader="dot" w:pos="9350"/>
        </w:tabs>
        <w:rPr>
          <w:iCs/>
          <w:noProof/>
        </w:rPr>
      </w:pPr>
      <w:r>
        <w:rPr>
          <w:noProof/>
        </w:rPr>
        <w:t xml:space="preserve">Days </w:t>
      </w:r>
      <w:r w:rsidRPr="00E3449B">
        <w:rPr>
          <w:noProof/>
          <w:spacing w:val="-1"/>
        </w:rPr>
        <w:t>Since</w:t>
      </w:r>
      <w:r w:rsidRPr="00E3449B">
        <w:rPr>
          <w:noProof/>
          <w:spacing w:val="-2"/>
        </w:rPr>
        <w:t xml:space="preserve"> </w:t>
      </w:r>
      <w:r w:rsidRPr="00E3449B">
        <w:rPr>
          <w:noProof/>
          <w:spacing w:val="-1"/>
        </w:rPr>
        <w:t>Admission</w:t>
      </w:r>
      <w:r>
        <w:rPr>
          <w:noProof/>
        </w:rPr>
        <w:tab/>
      </w:r>
      <w:r>
        <w:rPr>
          <w:i/>
          <w:iCs/>
          <w:noProof/>
        </w:rPr>
        <w:t>33</w:t>
      </w:r>
    </w:p>
    <w:p w:rsidR="005B7935" w:rsidRDefault="005B7935">
      <w:pPr>
        <w:pStyle w:val="Index1"/>
        <w:tabs>
          <w:tab w:val="right" w:leader="dot" w:pos="9350"/>
        </w:tabs>
        <w:rPr>
          <w:iCs/>
          <w:noProof/>
        </w:rPr>
      </w:pPr>
      <w:r>
        <w:rPr>
          <w:noProof/>
        </w:rPr>
        <w:t xml:space="preserve">Days </w:t>
      </w:r>
      <w:r w:rsidRPr="00E3449B">
        <w:rPr>
          <w:noProof/>
          <w:spacing w:val="-1"/>
        </w:rPr>
        <w:t>Since</w:t>
      </w:r>
      <w:r>
        <w:rPr>
          <w:noProof/>
        </w:rPr>
        <w:t xml:space="preserve"> </w:t>
      </w:r>
      <w:r w:rsidRPr="00E3449B">
        <w:rPr>
          <w:noProof/>
          <w:spacing w:val="-1"/>
        </w:rPr>
        <w:t>Last</w:t>
      </w:r>
      <w:r>
        <w:rPr>
          <w:noProof/>
        </w:rPr>
        <w:t xml:space="preserve"> VA </w:t>
      </w:r>
      <w:r w:rsidRPr="00E3449B">
        <w:rPr>
          <w:noProof/>
          <w:spacing w:val="-1"/>
        </w:rPr>
        <w:t>Acute</w:t>
      </w:r>
      <w:r>
        <w:rPr>
          <w:noProof/>
        </w:rPr>
        <w:t xml:space="preserve"> </w:t>
      </w:r>
      <w:r w:rsidRPr="00E3449B">
        <w:rPr>
          <w:noProof/>
          <w:spacing w:val="-1"/>
        </w:rPr>
        <w:t>Care Discharge</w:t>
      </w:r>
      <w:r w:rsidRPr="00E3449B">
        <w:rPr>
          <w:noProof/>
          <w:spacing w:val="41"/>
        </w:rPr>
        <w:t xml:space="preserve"> </w:t>
      </w:r>
      <w:r w:rsidRPr="00E3449B">
        <w:rPr>
          <w:noProof/>
          <w:spacing w:val="-1"/>
        </w:rPr>
        <w:t>Calculation</w:t>
      </w:r>
      <w:r>
        <w:rPr>
          <w:noProof/>
        </w:rPr>
        <w:tab/>
      </w:r>
      <w:r>
        <w:rPr>
          <w:i/>
          <w:iCs/>
          <w:noProof/>
        </w:rPr>
        <w:t>101</w:t>
      </w:r>
    </w:p>
    <w:p w:rsidR="005B7935" w:rsidRDefault="005B7935">
      <w:pPr>
        <w:pStyle w:val="Index1"/>
        <w:tabs>
          <w:tab w:val="right" w:leader="dot" w:pos="9350"/>
        </w:tabs>
        <w:rPr>
          <w:iCs/>
          <w:noProof/>
        </w:rPr>
      </w:pPr>
      <w:r w:rsidRPr="00E3449B">
        <w:rPr>
          <w:noProof/>
          <w:spacing w:val="-1"/>
        </w:rPr>
        <w:t>Deactivating a User’s Site</w:t>
      </w:r>
      <w:r>
        <w:rPr>
          <w:noProof/>
        </w:rPr>
        <w:tab/>
      </w:r>
      <w:r>
        <w:rPr>
          <w:i/>
          <w:iCs/>
          <w:noProof/>
        </w:rPr>
        <w:t>134</w:t>
      </w:r>
    </w:p>
    <w:p w:rsidR="005B7935" w:rsidRDefault="005B7935">
      <w:pPr>
        <w:pStyle w:val="Index1"/>
        <w:tabs>
          <w:tab w:val="right" w:leader="dot" w:pos="9350"/>
        </w:tabs>
        <w:rPr>
          <w:iCs/>
          <w:noProof/>
        </w:rPr>
      </w:pPr>
      <w:r w:rsidRPr="00E3449B">
        <w:rPr>
          <w:noProof/>
          <w:spacing w:val="-1"/>
        </w:rPr>
        <w:t>Deceased</w:t>
      </w:r>
      <w:r>
        <w:rPr>
          <w:noProof/>
        </w:rPr>
        <w:t xml:space="preserve"> </w:t>
      </w:r>
      <w:r w:rsidRPr="00E3449B">
        <w:rPr>
          <w:noProof/>
          <w:spacing w:val="-1"/>
        </w:rPr>
        <w:t>Patients</w:t>
      </w:r>
      <w:r>
        <w:rPr>
          <w:noProof/>
        </w:rPr>
        <w:tab/>
      </w:r>
      <w:r>
        <w:rPr>
          <w:i/>
          <w:iCs/>
          <w:noProof/>
        </w:rPr>
        <w:t>38</w:t>
      </w:r>
    </w:p>
    <w:p w:rsidR="005B7935" w:rsidRDefault="005B7935">
      <w:pPr>
        <w:pStyle w:val="Index1"/>
        <w:tabs>
          <w:tab w:val="right" w:leader="dot" w:pos="9350"/>
        </w:tabs>
        <w:rPr>
          <w:iCs/>
          <w:noProof/>
        </w:rPr>
      </w:pPr>
      <w:r w:rsidRPr="00E3449B">
        <w:rPr>
          <w:noProof/>
          <w:spacing w:val="-1"/>
        </w:rPr>
        <w:t>Deleting</w:t>
      </w:r>
      <w:r>
        <w:rPr>
          <w:noProof/>
        </w:rPr>
        <w:t xml:space="preserve"> a</w:t>
      </w:r>
      <w:r w:rsidRPr="00E3449B">
        <w:rPr>
          <w:noProof/>
          <w:spacing w:val="-1"/>
        </w:rPr>
        <w:t xml:space="preserve"> Review</w:t>
      </w:r>
      <w:r>
        <w:rPr>
          <w:noProof/>
        </w:rPr>
        <w:tab/>
      </w:r>
      <w:r>
        <w:rPr>
          <w:i/>
          <w:iCs/>
          <w:noProof/>
        </w:rPr>
        <w:t>123</w:t>
      </w:r>
    </w:p>
    <w:p w:rsidR="005B7935" w:rsidRDefault="005B7935">
      <w:pPr>
        <w:pStyle w:val="Index1"/>
        <w:tabs>
          <w:tab w:val="right" w:leader="dot" w:pos="9350"/>
        </w:tabs>
        <w:rPr>
          <w:iCs/>
          <w:noProof/>
        </w:rPr>
      </w:pPr>
      <w:r w:rsidRPr="00E3449B">
        <w:rPr>
          <w:noProof/>
          <w:spacing w:val="-1"/>
        </w:rPr>
        <w:t>Disagreeing</w:t>
      </w:r>
      <w:r>
        <w:rPr>
          <w:noProof/>
        </w:rPr>
        <w:t xml:space="preserve"> </w:t>
      </w:r>
      <w:r w:rsidRPr="00E3449B">
        <w:rPr>
          <w:noProof/>
          <w:spacing w:val="-1"/>
        </w:rPr>
        <w:t>with</w:t>
      </w:r>
      <w:r w:rsidRPr="00E3449B">
        <w:rPr>
          <w:noProof/>
          <w:spacing w:val="-2"/>
        </w:rPr>
        <w:t xml:space="preserve"> </w:t>
      </w:r>
      <w:r>
        <w:rPr>
          <w:noProof/>
        </w:rPr>
        <w:t xml:space="preserve">Current </w:t>
      </w:r>
      <w:r w:rsidRPr="00E3449B">
        <w:rPr>
          <w:noProof/>
          <w:spacing w:val="-1"/>
        </w:rPr>
        <w:t xml:space="preserve">Level </w:t>
      </w:r>
      <w:r>
        <w:rPr>
          <w:noProof/>
        </w:rPr>
        <w:t>of</w:t>
      </w:r>
      <w:r>
        <w:rPr>
          <w:noProof/>
        </w:rPr>
        <w:tab/>
      </w:r>
      <w:r>
        <w:rPr>
          <w:i/>
          <w:iCs/>
          <w:noProof/>
        </w:rPr>
        <w:t>105</w:t>
      </w:r>
    </w:p>
    <w:p w:rsidR="005B7935" w:rsidRDefault="005B7935">
      <w:pPr>
        <w:pStyle w:val="Index1"/>
        <w:tabs>
          <w:tab w:val="right" w:leader="dot" w:pos="9350"/>
        </w:tabs>
        <w:rPr>
          <w:iCs/>
          <w:noProof/>
        </w:rPr>
      </w:pPr>
      <w:r w:rsidRPr="00E3449B">
        <w:rPr>
          <w:noProof/>
          <w:spacing w:val="-1"/>
        </w:rPr>
        <w:t>Dismiss</w:t>
      </w:r>
      <w:r>
        <w:rPr>
          <w:noProof/>
        </w:rPr>
        <w:t xml:space="preserve"> a Patient Stay</w:t>
      </w:r>
      <w:r>
        <w:rPr>
          <w:noProof/>
        </w:rPr>
        <w:tab/>
      </w:r>
      <w:r>
        <w:rPr>
          <w:i/>
          <w:iCs/>
          <w:noProof/>
        </w:rPr>
        <w:t>43</w:t>
      </w:r>
    </w:p>
    <w:p w:rsidR="005B7935" w:rsidRDefault="005B7935">
      <w:pPr>
        <w:pStyle w:val="Index1"/>
        <w:tabs>
          <w:tab w:val="right" w:leader="dot" w:pos="9350"/>
        </w:tabs>
        <w:rPr>
          <w:iCs/>
          <w:noProof/>
        </w:rPr>
      </w:pPr>
      <w:r w:rsidRPr="00E3449B">
        <w:rPr>
          <w:noProof/>
          <w:spacing w:val="-1"/>
        </w:rPr>
        <w:t>Dismissing</w:t>
      </w:r>
      <w:r w:rsidRPr="00E3449B">
        <w:rPr>
          <w:noProof/>
          <w:spacing w:val="1"/>
        </w:rPr>
        <w:t xml:space="preserve"> </w:t>
      </w:r>
      <w:r>
        <w:rPr>
          <w:noProof/>
        </w:rPr>
        <w:t xml:space="preserve">a </w:t>
      </w:r>
      <w:r w:rsidRPr="00E3449B">
        <w:rPr>
          <w:noProof/>
          <w:spacing w:val="-1"/>
        </w:rPr>
        <w:t>Patient</w:t>
      </w:r>
      <w:r>
        <w:rPr>
          <w:noProof/>
        </w:rPr>
        <w:t xml:space="preserve"> Stay</w:t>
      </w:r>
      <w:r>
        <w:rPr>
          <w:noProof/>
        </w:rPr>
        <w:tab/>
      </w:r>
      <w:r>
        <w:rPr>
          <w:i/>
          <w:iCs/>
          <w:noProof/>
        </w:rPr>
        <w:t>33</w:t>
      </w:r>
    </w:p>
    <w:p w:rsidR="005B7935" w:rsidRDefault="005B7935">
      <w:pPr>
        <w:pStyle w:val="Index1"/>
        <w:tabs>
          <w:tab w:val="right" w:leader="dot" w:pos="9350"/>
        </w:tabs>
        <w:rPr>
          <w:iCs/>
          <w:noProof/>
        </w:rPr>
      </w:pPr>
      <w:r w:rsidRPr="00E3449B">
        <w:rPr>
          <w:noProof/>
          <w:spacing w:val="-1"/>
        </w:rPr>
        <w:t>Dropdown</w:t>
      </w:r>
      <w:r>
        <w:rPr>
          <w:noProof/>
        </w:rPr>
        <w:t xml:space="preserve"> </w:t>
      </w:r>
      <w:r w:rsidRPr="00E3449B">
        <w:rPr>
          <w:noProof/>
          <w:spacing w:val="-1"/>
        </w:rPr>
        <w:t>Boxes</w:t>
      </w:r>
      <w:r>
        <w:rPr>
          <w:noProof/>
        </w:rPr>
        <w:tab/>
      </w:r>
      <w:r>
        <w:rPr>
          <w:i/>
          <w:iCs/>
          <w:noProof/>
        </w:rPr>
        <w:t>12</w:t>
      </w:r>
    </w:p>
    <w:p w:rsidR="005B7935" w:rsidRDefault="005B7935">
      <w:pPr>
        <w:pStyle w:val="Index1"/>
        <w:tabs>
          <w:tab w:val="right" w:leader="dot" w:pos="9350"/>
        </w:tabs>
        <w:rPr>
          <w:noProof/>
        </w:rPr>
      </w:pPr>
      <w:r w:rsidRPr="00E3449B">
        <w:rPr>
          <w:noProof/>
          <w:spacing w:val="-1"/>
        </w:rPr>
        <w:t>Editing NUMI User Information</w:t>
      </w:r>
      <w:r>
        <w:rPr>
          <w:noProof/>
        </w:rPr>
        <w:tab/>
        <w:t>133</w:t>
      </w:r>
    </w:p>
    <w:p w:rsidR="005B7935" w:rsidRDefault="005B7935">
      <w:pPr>
        <w:pStyle w:val="Index1"/>
        <w:tabs>
          <w:tab w:val="right" w:leader="dot" w:pos="9350"/>
        </w:tabs>
        <w:rPr>
          <w:noProof/>
        </w:rPr>
      </w:pPr>
      <w:r w:rsidRPr="00E3449B">
        <w:rPr>
          <w:noProof/>
          <w:spacing w:val="-1"/>
        </w:rPr>
        <w:t>Enhanced</w:t>
      </w:r>
      <w:r>
        <w:rPr>
          <w:noProof/>
        </w:rPr>
        <w:t xml:space="preserve"> </w:t>
      </w:r>
      <w:r w:rsidRPr="00E3449B">
        <w:rPr>
          <w:noProof/>
          <w:spacing w:val="-1"/>
        </w:rPr>
        <w:t>Reporting</w:t>
      </w:r>
      <w:r>
        <w:rPr>
          <w:noProof/>
        </w:rPr>
        <w:tab/>
        <w:t>19</w:t>
      </w:r>
    </w:p>
    <w:p w:rsidR="005B7935" w:rsidRDefault="005B7935">
      <w:pPr>
        <w:pStyle w:val="Index1"/>
        <w:tabs>
          <w:tab w:val="right" w:leader="dot" w:pos="9350"/>
        </w:tabs>
        <w:rPr>
          <w:noProof/>
        </w:rPr>
      </w:pPr>
      <w:r w:rsidRPr="00E3449B">
        <w:rPr>
          <w:noProof/>
          <w:spacing w:val="-1"/>
        </w:rPr>
        <w:t>Export</w:t>
      </w:r>
      <w:r>
        <w:rPr>
          <w:noProof/>
        </w:rPr>
        <w:tab/>
        <w:t>79, 81, 106, 108, 109</w:t>
      </w:r>
    </w:p>
    <w:p w:rsidR="005B7935" w:rsidRDefault="005B7935">
      <w:pPr>
        <w:pStyle w:val="Index1"/>
        <w:tabs>
          <w:tab w:val="right" w:leader="dot" w:pos="9350"/>
        </w:tabs>
        <w:rPr>
          <w:noProof/>
        </w:rPr>
      </w:pPr>
      <w:r w:rsidRPr="00E3449B">
        <w:rPr>
          <w:noProof/>
          <w:spacing w:val="-1"/>
        </w:rPr>
        <w:t>Filtering</w:t>
      </w:r>
      <w:r>
        <w:rPr>
          <w:noProof/>
        </w:rPr>
        <w:t xml:space="preserve"> by </w:t>
      </w:r>
      <w:r w:rsidRPr="00E3449B">
        <w:rPr>
          <w:noProof/>
          <w:spacing w:val="-1"/>
        </w:rPr>
        <w:t>Movement</w:t>
      </w:r>
      <w:r>
        <w:rPr>
          <w:noProof/>
        </w:rPr>
        <w:tab/>
        <w:t>30</w:t>
      </w:r>
    </w:p>
    <w:p w:rsidR="005B7935" w:rsidRDefault="005B7935">
      <w:pPr>
        <w:pStyle w:val="Index1"/>
        <w:tabs>
          <w:tab w:val="right" w:leader="dot" w:pos="9350"/>
        </w:tabs>
        <w:rPr>
          <w:noProof/>
        </w:rPr>
      </w:pPr>
      <w:r w:rsidRPr="00E3449B">
        <w:rPr>
          <w:noProof/>
          <w:spacing w:val="-1"/>
        </w:rPr>
        <w:t>Filtering</w:t>
      </w:r>
      <w:r>
        <w:rPr>
          <w:noProof/>
        </w:rPr>
        <w:t xml:space="preserve"> by </w:t>
      </w:r>
      <w:r w:rsidRPr="00E3449B">
        <w:rPr>
          <w:noProof/>
          <w:spacing w:val="-1"/>
        </w:rPr>
        <w:t>Reviewer</w:t>
      </w:r>
      <w:r>
        <w:rPr>
          <w:noProof/>
        </w:rPr>
        <w:tab/>
        <w:t>28</w:t>
      </w:r>
    </w:p>
    <w:p w:rsidR="005B7935" w:rsidRDefault="005B7935">
      <w:pPr>
        <w:pStyle w:val="Index1"/>
        <w:tabs>
          <w:tab w:val="right" w:leader="dot" w:pos="9350"/>
        </w:tabs>
        <w:rPr>
          <w:noProof/>
        </w:rPr>
      </w:pPr>
      <w:r w:rsidRPr="00E3449B">
        <w:rPr>
          <w:noProof/>
          <w:spacing w:val="-1"/>
        </w:rPr>
        <w:t>Filtering</w:t>
      </w:r>
      <w:r w:rsidRPr="00E3449B">
        <w:rPr>
          <w:noProof/>
          <w:spacing w:val="1"/>
        </w:rPr>
        <w:t xml:space="preserve"> </w:t>
      </w:r>
      <w:r w:rsidRPr="00E3449B">
        <w:rPr>
          <w:noProof/>
          <w:spacing w:val="-1"/>
        </w:rPr>
        <w:t>Reviews</w:t>
      </w:r>
      <w:r>
        <w:rPr>
          <w:noProof/>
        </w:rPr>
        <w:t xml:space="preserve"> by Date</w:t>
      </w:r>
      <w:r>
        <w:rPr>
          <w:noProof/>
        </w:rPr>
        <w:tab/>
        <w:t>110</w:t>
      </w:r>
    </w:p>
    <w:p w:rsidR="005B7935" w:rsidRDefault="005B7935">
      <w:pPr>
        <w:pStyle w:val="Index1"/>
        <w:tabs>
          <w:tab w:val="right" w:leader="dot" w:pos="9350"/>
        </w:tabs>
        <w:rPr>
          <w:noProof/>
        </w:rPr>
      </w:pPr>
      <w:r w:rsidRPr="00E3449B">
        <w:rPr>
          <w:noProof/>
          <w:spacing w:val="-1"/>
        </w:rPr>
        <w:t>Finding</w:t>
      </w:r>
      <w:r>
        <w:rPr>
          <w:noProof/>
        </w:rPr>
        <w:t xml:space="preserve"> a</w:t>
      </w:r>
      <w:r w:rsidRPr="00E3449B">
        <w:rPr>
          <w:noProof/>
          <w:spacing w:val="-1"/>
        </w:rPr>
        <w:t xml:space="preserve"> </w:t>
      </w:r>
      <w:r>
        <w:rPr>
          <w:noProof/>
        </w:rPr>
        <w:t>VistA</w:t>
      </w:r>
      <w:r w:rsidRPr="00E3449B">
        <w:rPr>
          <w:noProof/>
          <w:spacing w:val="-1"/>
        </w:rPr>
        <w:t xml:space="preserve"> </w:t>
      </w:r>
      <w:r>
        <w:rPr>
          <w:noProof/>
        </w:rPr>
        <w:t>User</w:t>
      </w:r>
      <w:r>
        <w:rPr>
          <w:noProof/>
        </w:rPr>
        <w:tab/>
        <w:t>137</w:t>
      </w:r>
    </w:p>
    <w:p w:rsidR="005B7935" w:rsidRDefault="005B7935">
      <w:pPr>
        <w:pStyle w:val="Index1"/>
        <w:tabs>
          <w:tab w:val="right" w:leader="dot" w:pos="9350"/>
        </w:tabs>
        <w:rPr>
          <w:noProof/>
        </w:rPr>
      </w:pPr>
      <w:r w:rsidRPr="00E3449B">
        <w:rPr>
          <w:noProof/>
          <w:spacing w:val="-1"/>
        </w:rPr>
        <w:t>Finding</w:t>
      </w:r>
      <w:r>
        <w:rPr>
          <w:noProof/>
        </w:rPr>
        <w:t xml:space="preserve"> </w:t>
      </w:r>
      <w:r w:rsidRPr="00E3449B">
        <w:rPr>
          <w:noProof/>
          <w:spacing w:val="-1"/>
        </w:rPr>
        <w:t>Subsets</w:t>
      </w:r>
      <w:r>
        <w:rPr>
          <w:noProof/>
        </w:rPr>
        <w:tab/>
        <w:t>55</w:t>
      </w:r>
    </w:p>
    <w:p w:rsidR="005B7935" w:rsidRDefault="005B7935">
      <w:pPr>
        <w:pStyle w:val="Index1"/>
        <w:tabs>
          <w:tab w:val="right" w:leader="dot" w:pos="9350"/>
        </w:tabs>
        <w:rPr>
          <w:noProof/>
        </w:rPr>
      </w:pPr>
      <w:r w:rsidRPr="00E3449B">
        <w:rPr>
          <w:noProof/>
          <w:spacing w:val="-1"/>
        </w:rPr>
        <w:t>Getting Started</w:t>
      </w:r>
      <w:r>
        <w:rPr>
          <w:noProof/>
        </w:rPr>
        <w:tab/>
        <w:t>3, 158</w:t>
      </w:r>
    </w:p>
    <w:p w:rsidR="005B7935" w:rsidRDefault="005B7935">
      <w:pPr>
        <w:pStyle w:val="Index1"/>
        <w:tabs>
          <w:tab w:val="right" w:leader="dot" w:pos="9350"/>
        </w:tabs>
        <w:rPr>
          <w:noProof/>
        </w:rPr>
      </w:pPr>
      <w:r w:rsidRPr="00E3449B">
        <w:rPr>
          <w:noProof/>
          <w:spacing w:val="-1"/>
        </w:rPr>
        <w:t>Hyperlinks</w:t>
      </w:r>
      <w:r>
        <w:rPr>
          <w:noProof/>
        </w:rPr>
        <w:tab/>
        <w:t>9</w:t>
      </w:r>
    </w:p>
    <w:p w:rsidR="005B7935" w:rsidRDefault="005B7935">
      <w:pPr>
        <w:pStyle w:val="Index1"/>
        <w:tabs>
          <w:tab w:val="right" w:leader="dot" w:pos="9350"/>
        </w:tabs>
        <w:rPr>
          <w:noProof/>
        </w:rPr>
      </w:pPr>
      <w:r w:rsidRPr="00E3449B">
        <w:rPr>
          <w:noProof/>
          <w:spacing w:val="-1"/>
        </w:rPr>
        <w:t>Information</w:t>
      </w:r>
      <w:r>
        <w:rPr>
          <w:noProof/>
        </w:rPr>
        <w:t xml:space="preserve"> </w:t>
      </w:r>
      <w:r w:rsidRPr="00E3449B">
        <w:rPr>
          <w:noProof/>
          <w:spacing w:val="-1"/>
        </w:rPr>
        <w:t>Feeds</w:t>
      </w:r>
      <w:r>
        <w:rPr>
          <w:noProof/>
        </w:rPr>
        <w:t xml:space="preserve"> </w:t>
      </w:r>
      <w:r w:rsidRPr="00E3449B">
        <w:rPr>
          <w:noProof/>
          <w:spacing w:val="-1"/>
        </w:rPr>
        <w:t>from</w:t>
      </w:r>
      <w:r w:rsidRPr="00E3449B">
        <w:rPr>
          <w:noProof/>
          <w:spacing w:val="-2"/>
        </w:rPr>
        <w:t xml:space="preserve"> </w:t>
      </w:r>
      <w:r w:rsidRPr="00E3449B">
        <w:rPr>
          <w:noProof/>
          <w:spacing w:val="-1"/>
        </w:rPr>
        <w:t>VistA</w:t>
      </w:r>
      <w:r>
        <w:rPr>
          <w:noProof/>
        </w:rPr>
        <w:tab/>
        <w:t>23</w:t>
      </w:r>
    </w:p>
    <w:p w:rsidR="005B7935" w:rsidRDefault="005B7935">
      <w:pPr>
        <w:pStyle w:val="Index1"/>
        <w:tabs>
          <w:tab w:val="right" w:leader="dot" w:pos="9350"/>
        </w:tabs>
        <w:rPr>
          <w:noProof/>
        </w:rPr>
      </w:pPr>
      <w:r w:rsidRPr="00E3449B">
        <w:rPr>
          <w:noProof/>
          <w:spacing w:val="-1"/>
        </w:rPr>
        <w:t>InterQual</w:t>
      </w:r>
      <w:r>
        <w:rPr>
          <w:noProof/>
        </w:rPr>
        <w:t xml:space="preserve"> </w:t>
      </w:r>
      <w:r w:rsidRPr="00E3449B">
        <w:rPr>
          <w:noProof/>
          <w:spacing w:val="-1"/>
        </w:rPr>
        <w:t>Criteria</w:t>
      </w:r>
      <w:r>
        <w:rPr>
          <w:noProof/>
        </w:rPr>
        <w:tab/>
        <w:t>3, 10, 11, 47, 49, 83, 127</w:t>
      </w:r>
    </w:p>
    <w:p w:rsidR="005B7935" w:rsidRDefault="005B7935">
      <w:pPr>
        <w:pStyle w:val="Index1"/>
        <w:tabs>
          <w:tab w:val="right" w:leader="dot" w:pos="9350"/>
        </w:tabs>
        <w:rPr>
          <w:noProof/>
        </w:rPr>
      </w:pPr>
      <w:r w:rsidRPr="00E3449B">
        <w:rPr>
          <w:noProof/>
          <w:spacing w:val="-1"/>
        </w:rPr>
        <w:t>Keyword</w:t>
      </w:r>
      <w:r>
        <w:rPr>
          <w:noProof/>
        </w:rPr>
        <w:t xml:space="preserve"> </w:t>
      </w:r>
      <w:r w:rsidRPr="00E3449B">
        <w:rPr>
          <w:noProof/>
          <w:spacing w:val="-1"/>
        </w:rPr>
        <w:t>and Medical Code Search and Instruction Notes</w:t>
      </w:r>
      <w:r>
        <w:rPr>
          <w:noProof/>
        </w:rPr>
        <w:tab/>
        <w:t>58</w:t>
      </w:r>
    </w:p>
    <w:p w:rsidR="005B7935" w:rsidRDefault="005B7935">
      <w:pPr>
        <w:pStyle w:val="Index1"/>
        <w:tabs>
          <w:tab w:val="right" w:leader="dot" w:pos="9350"/>
        </w:tabs>
        <w:rPr>
          <w:noProof/>
        </w:rPr>
      </w:pPr>
      <w:r w:rsidRPr="00E3449B">
        <w:rPr>
          <w:noProof/>
          <w:spacing w:val="-1"/>
        </w:rPr>
        <w:t>Launching</w:t>
      </w:r>
      <w:r>
        <w:rPr>
          <w:noProof/>
        </w:rPr>
        <w:t xml:space="preserve"> </w:t>
      </w:r>
      <w:r w:rsidRPr="00E3449B">
        <w:rPr>
          <w:noProof/>
          <w:spacing w:val="-1"/>
        </w:rPr>
        <w:t>NUMI</w:t>
      </w:r>
      <w:r>
        <w:rPr>
          <w:noProof/>
        </w:rPr>
        <w:t xml:space="preserve"> from</w:t>
      </w:r>
      <w:r w:rsidRPr="00E3449B">
        <w:rPr>
          <w:noProof/>
          <w:spacing w:val="-2"/>
        </w:rPr>
        <w:t xml:space="preserve"> </w:t>
      </w:r>
      <w:r w:rsidRPr="00E3449B">
        <w:rPr>
          <w:noProof/>
          <w:spacing w:val="-1"/>
        </w:rPr>
        <w:t>Your</w:t>
      </w:r>
      <w:r>
        <w:rPr>
          <w:noProof/>
        </w:rPr>
        <w:t xml:space="preserve"> </w:t>
      </w:r>
      <w:r w:rsidRPr="00E3449B">
        <w:rPr>
          <w:noProof/>
          <w:spacing w:val="-1"/>
        </w:rPr>
        <w:t>Internet</w:t>
      </w:r>
      <w:r>
        <w:rPr>
          <w:noProof/>
        </w:rPr>
        <w:t xml:space="preserve"> </w:t>
      </w:r>
      <w:r w:rsidRPr="00E3449B">
        <w:rPr>
          <w:noProof/>
          <w:spacing w:val="-1"/>
        </w:rPr>
        <w:t>Browser</w:t>
      </w:r>
      <w:r>
        <w:rPr>
          <w:noProof/>
        </w:rPr>
        <w:tab/>
        <w:t>7</w:t>
      </w:r>
    </w:p>
    <w:p w:rsidR="005B7935" w:rsidRDefault="005B7935">
      <w:pPr>
        <w:pStyle w:val="Index1"/>
        <w:tabs>
          <w:tab w:val="right" w:leader="dot" w:pos="9350"/>
        </w:tabs>
        <w:rPr>
          <w:noProof/>
        </w:rPr>
      </w:pPr>
      <w:r w:rsidRPr="00E3449B">
        <w:rPr>
          <w:noProof/>
          <w:spacing w:val="-1"/>
        </w:rPr>
        <w:t>LOC Instruction Note</w:t>
      </w:r>
      <w:r>
        <w:rPr>
          <w:noProof/>
        </w:rPr>
        <w:tab/>
        <w:t>61</w:t>
      </w:r>
    </w:p>
    <w:p w:rsidR="005B7935" w:rsidRDefault="005B7935">
      <w:pPr>
        <w:pStyle w:val="Index1"/>
        <w:tabs>
          <w:tab w:val="right" w:leader="dot" w:pos="9350"/>
        </w:tabs>
        <w:rPr>
          <w:noProof/>
        </w:rPr>
      </w:pPr>
      <w:r w:rsidRPr="00E3449B">
        <w:rPr>
          <w:noProof/>
          <w:spacing w:val="-1"/>
        </w:rPr>
        <w:lastRenderedPageBreak/>
        <w:t xml:space="preserve">Logout </w:t>
      </w:r>
      <w:r>
        <w:rPr>
          <w:noProof/>
        </w:rPr>
        <w:t>Option</w:t>
      </w:r>
      <w:r>
        <w:rPr>
          <w:noProof/>
        </w:rPr>
        <w:tab/>
        <w:t>107, 120</w:t>
      </w:r>
    </w:p>
    <w:p w:rsidR="005B7935" w:rsidRDefault="005B7935">
      <w:pPr>
        <w:pStyle w:val="Index1"/>
        <w:tabs>
          <w:tab w:val="right" w:leader="dot" w:pos="9350"/>
        </w:tabs>
        <w:rPr>
          <w:noProof/>
        </w:rPr>
      </w:pPr>
      <w:r>
        <w:rPr>
          <w:noProof/>
        </w:rPr>
        <w:t>Making Sure You Have a VistA Account</w:t>
      </w:r>
      <w:r>
        <w:rPr>
          <w:noProof/>
        </w:rPr>
        <w:tab/>
        <w:t>6</w:t>
      </w:r>
    </w:p>
    <w:p w:rsidR="005B7935" w:rsidRDefault="005B7935">
      <w:pPr>
        <w:pStyle w:val="Index1"/>
        <w:tabs>
          <w:tab w:val="right" w:leader="dot" w:pos="9350"/>
        </w:tabs>
        <w:rPr>
          <w:noProof/>
        </w:rPr>
      </w:pPr>
      <w:r>
        <w:rPr>
          <w:noProof/>
        </w:rPr>
        <w:t>Manual</w:t>
      </w:r>
      <w:r w:rsidRPr="00E3449B">
        <w:rPr>
          <w:noProof/>
          <w:spacing w:val="-2"/>
        </w:rPr>
        <w:t xml:space="preserve"> </w:t>
      </w:r>
      <w:r>
        <w:rPr>
          <w:noProof/>
        </w:rPr>
        <w:t>VistA</w:t>
      </w:r>
      <w:r w:rsidRPr="00E3449B">
        <w:rPr>
          <w:noProof/>
          <w:spacing w:val="-1"/>
        </w:rPr>
        <w:t xml:space="preserve"> Synchronization</w:t>
      </w:r>
      <w:r>
        <w:rPr>
          <w:noProof/>
        </w:rPr>
        <w:tab/>
        <w:t>23, 29, 96, 107, 111, 115, 116</w:t>
      </w:r>
    </w:p>
    <w:p w:rsidR="005B7935" w:rsidRDefault="005B7935">
      <w:pPr>
        <w:pStyle w:val="Index1"/>
        <w:tabs>
          <w:tab w:val="right" w:leader="dot" w:pos="9350"/>
        </w:tabs>
        <w:rPr>
          <w:noProof/>
        </w:rPr>
      </w:pPr>
      <w:r>
        <w:rPr>
          <w:noProof/>
        </w:rPr>
        <w:t>Menu of Review Days</w:t>
      </w:r>
      <w:r>
        <w:rPr>
          <w:noProof/>
        </w:rPr>
        <w:tab/>
        <w:t>61</w:t>
      </w:r>
    </w:p>
    <w:p w:rsidR="005B7935" w:rsidRDefault="005B7935">
      <w:pPr>
        <w:pStyle w:val="Index1"/>
        <w:tabs>
          <w:tab w:val="right" w:leader="dot" w:pos="9350"/>
        </w:tabs>
        <w:rPr>
          <w:noProof/>
        </w:rPr>
      </w:pPr>
      <w:r>
        <w:rPr>
          <w:noProof/>
        </w:rPr>
        <w:t>Menus</w:t>
      </w:r>
      <w:r>
        <w:rPr>
          <w:noProof/>
        </w:rPr>
        <w:tab/>
        <w:t>11</w:t>
      </w:r>
    </w:p>
    <w:p w:rsidR="005B7935" w:rsidRDefault="005B7935">
      <w:pPr>
        <w:pStyle w:val="Index1"/>
        <w:tabs>
          <w:tab w:val="right" w:leader="dot" w:pos="9350"/>
        </w:tabs>
        <w:rPr>
          <w:noProof/>
        </w:rPr>
      </w:pPr>
      <w:r>
        <w:rPr>
          <w:noProof/>
        </w:rPr>
        <w:t xml:space="preserve">Next </w:t>
      </w:r>
      <w:r w:rsidRPr="00E3449B">
        <w:rPr>
          <w:noProof/>
          <w:spacing w:val="-1"/>
        </w:rPr>
        <w:t>Review</w:t>
      </w:r>
      <w:r w:rsidRPr="00E3449B">
        <w:rPr>
          <w:noProof/>
          <w:spacing w:val="-2"/>
        </w:rPr>
        <w:t xml:space="preserve"> </w:t>
      </w:r>
      <w:r w:rsidRPr="00E3449B">
        <w:rPr>
          <w:noProof/>
          <w:spacing w:val="-1"/>
        </w:rPr>
        <w:t xml:space="preserve">Reminder </w:t>
      </w:r>
      <w:r>
        <w:rPr>
          <w:noProof/>
        </w:rPr>
        <w:t>Date</w:t>
      </w:r>
      <w:r>
        <w:rPr>
          <w:noProof/>
        </w:rPr>
        <w:tab/>
        <w:t>91, 92</w:t>
      </w:r>
    </w:p>
    <w:p w:rsidR="005B7935" w:rsidRDefault="005B7935">
      <w:pPr>
        <w:pStyle w:val="Index1"/>
        <w:tabs>
          <w:tab w:val="right" w:leader="dot" w:pos="9350"/>
        </w:tabs>
        <w:rPr>
          <w:noProof/>
        </w:rPr>
      </w:pPr>
      <w:r w:rsidRPr="00E3449B">
        <w:rPr>
          <w:noProof/>
          <w:spacing w:val="-1"/>
        </w:rPr>
        <w:t>NUMI</w:t>
      </w:r>
      <w:r>
        <w:rPr>
          <w:noProof/>
        </w:rPr>
        <w:t xml:space="preserve"> </w:t>
      </w:r>
      <w:r w:rsidRPr="00E3449B">
        <w:rPr>
          <w:noProof/>
          <w:spacing w:val="-1"/>
        </w:rPr>
        <w:t>Physician</w:t>
      </w:r>
      <w:r>
        <w:rPr>
          <w:noProof/>
        </w:rPr>
        <w:t xml:space="preserve"> </w:t>
      </w:r>
      <w:r w:rsidRPr="00E3449B">
        <w:rPr>
          <w:noProof/>
          <w:spacing w:val="-1"/>
        </w:rPr>
        <w:t>Advisor</w:t>
      </w:r>
      <w:r>
        <w:rPr>
          <w:noProof/>
        </w:rPr>
        <w:t xml:space="preserve"> </w:t>
      </w:r>
      <w:r w:rsidRPr="00E3449B">
        <w:rPr>
          <w:noProof/>
          <w:spacing w:val="-1"/>
        </w:rPr>
        <w:t>Panel</w:t>
      </w:r>
      <w:r>
        <w:rPr>
          <w:noProof/>
        </w:rPr>
        <w:tab/>
        <w:t>137, 139</w:t>
      </w:r>
    </w:p>
    <w:p w:rsidR="005B7935" w:rsidRDefault="005B7935">
      <w:pPr>
        <w:pStyle w:val="Index1"/>
        <w:tabs>
          <w:tab w:val="right" w:leader="dot" w:pos="9350"/>
        </w:tabs>
        <w:rPr>
          <w:noProof/>
        </w:rPr>
      </w:pPr>
      <w:r w:rsidRPr="00E3449B">
        <w:rPr>
          <w:noProof/>
          <w:spacing w:val="-1"/>
        </w:rPr>
        <w:t>NUMI</w:t>
      </w:r>
      <w:r>
        <w:rPr>
          <w:noProof/>
        </w:rPr>
        <w:t xml:space="preserve"> </w:t>
      </w:r>
      <w:r w:rsidRPr="00E3449B">
        <w:rPr>
          <w:noProof/>
          <w:spacing w:val="-1"/>
        </w:rPr>
        <w:t>Point</w:t>
      </w:r>
      <w:r w:rsidRPr="00E3449B">
        <w:rPr>
          <w:noProof/>
          <w:spacing w:val="-2"/>
        </w:rPr>
        <w:t xml:space="preserve"> </w:t>
      </w:r>
      <w:r>
        <w:rPr>
          <w:noProof/>
        </w:rPr>
        <w:t xml:space="preserve">of </w:t>
      </w:r>
      <w:r w:rsidRPr="00E3449B">
        <w:rPr>
          <w:noProof/>
          <w:spacing w:val="-1"/>
        </w:rPr>
        <w:t>Contact (POC)</w:t>
      </w:r>
      <w:r>
        <w:rPr>
          <w:noProof/>
        </w:rPr>
        <w:tab/>
        <w:t>8</w:t>
      </w:r>
    </w:p>
    <w:p w:rsidR="005B7935" w:rsidRDefault="005B7935">
      <w:pPr>
        <w:pStyle w:val="Index1"/>
        <w:tabs>
          <w:tab w:val="right" w:leader="dot" w:pos="9350"/>
        </w:tabs>
        <w:rPr>
          <w:noProof/>
        </w:rPr>
      </w:pPr>
      <w:r w:rsidRPr="00E3449B">
        <w:rPr>
          <w:noProof/>
          <w:spacing w:val="-1"/>
        </w:rPr>
        <w:t>NUMI</w:t>
      </w:r>
      <w:r>
        <w:rPr>
          <w:noProof/>
        </w:rPr>
        <w:t xml:space="preserve"> </w:t>
      </w:r>
      <w:r w:rsidRPr="00E3449B">
        <w:rPr>
          <w:noProof/>
          <w:spacing w:val="-1"/>
        </w:rPr>
        <w:t>Primary</w:t>
      </w:r>
      <w:r>
        <w:rPr>
          <w:noProof/>
        </w:rPr>
        <w:t xml:space="preserve"> </w:t>
      </w:r>
      <w:r w:rsidRPr="00E3449B">
        <w:rPr>
          <w:noProof/>
          <w:spacing w:val="-1"/>
        </w:rPr>
        <w:t>Reviewer</w:t>
      </w:r>
      <w:r>
        <w:rPr>
          <w:noProof/>
        </w:rPr>
        <w:t xml:space="preserve"> </w:t>
      </w:r>
      <w:r w:rsidRPr="00E3449B">
        <w:rPr>
          <w:noProof/>
          <w:spacing w:val="-1"/>
        </w:rPr>
        <w:t>Panel</w:t>
      </w:r>
      <w:r>
        <w:rPr>
          <w:noProof/>
        </w:rPr>
        <w:tab/>
        <w:t>138, 139</w:t>
      </w:r>
    </w:p>
    <w:p w:rsidR="005B7935" w:rsidRDefault="005B7935">
      <w:pPr>
        <w:pStyle w:val="Index1"/>
        <w:tabs>
          <w:tab w:val="right" w:leader="dot" w:pos="9350"/>
        </w:tabs>
        <w:rPr>
          <w:noProof/>
        </w:rPr>
      </w:pPr>
      <w:r w:rsidRPr="00E3449B">
        <w:rPr>
          <w:noProof/>
          <w:spacing w:val="-1"/>
        </w:rPr>
        <w:t>NUMI</w:t>
      </w:r>
      <w:r>
        <w:rPr>
          <w:noProof/>
        </w:rPr>
        <w:t xml:space="preserve"> </w:t>
      </w:r>
      <w:r w:rsidRPr="00E3449B">
        <w:rPr>
          <w:noProof/>
          <w:spacing w:val="-1"/>
        </w:rPr>
        <w:t xml:space="preserve">Report </w:t>
      </w:r>
      <w:r>
        <w:rPr>
          <w:noProof/>
        </w:rPr>
        <w:t>Access</w:t>
      </w:r>
      <w:r w:rsidRPr="00E3449B">
        <w:rPr>
          <w:noProof/>
          <w:spacing w:val="-1"/>
        </w:rPr>
        <w:t xml:space="preserve"> </w:t>
      </w:r>
      <w:r>
        <w:rPr>
          <w:noProof/>
        </w:rPr>
        <w:t>Panel</w:t>
      </w:r>
      <w:r>
        <w:rPr>
          <w:noProof/>
        </w:rPr>
        <w:tab/>
        <w:t>138, 139</w:t>
      </w:r>
    </w:p>
    <w:p w:rsidR="005B7935" w:rsidRDefault="005B7935">
      <w:pPr>
        <w:pStyle w:val="Index1"/>
        <w:tabs>
          <w:tab w:val="right" w:leader="dot" w:pos="9350"/>
        </w:tabs>
        <w:rPr>
          <w:noProof/>
        </w:rPr>
      </w:pPr>
      <w:r w:rsidRPr="00E3449B">
        <w:rPr>
          <w:noProof/>
          <w:spacing w:val="-1"/>
        </w:rPr>
        <w:t>NUMI</w:t>
      </w:r>
      <w:r>
        <w:rPr>
          <w:noProof/>
        </w:rPr>
        <w:t xml:space="preserve"> </w:t>
      </w:r>
      <w:r w:rsidRPr="00E3449B">
        <w:rPr>
          <w:noProof/>
          <w:spacing w:val="-1"/>
        </w:rPr>
        <w:t>Review</w:t>
      </w:r>
      <w:r>
        <w:rPr>
          <w:noProof/>
        </w:rPr>
        <w:t xml:space="preserve"> –</w:t>
      </w:r>
      <w:r w:rsidRPr="00E3449B">
        <w:rPr>
          <w:noProof/>
          <w:spacing w:val="-1"/>
        </w:rPr>
        <w:t xml:space="preserve"> Screens Encountered</w:t>
      </w:r>
      <w:r>
        <w:rPr>
          <w:noProof/>
        </w:rPr>
        <w:tab/>
        <w:t>165</w:t>
      </w:r>
    </w:p>
    <w:p w:rsidR="005B7935" w:rsidRDefault="005B7935">
      <w:pPr>
        <w:pStyle w:val="Index1"/>
        <w:tabs>
          <w:tab w:val="right" w:leader="dot" w:pos="9350"/>
        </w:tabs>
        <w:rPr>
          <w:noProof/>
        </w:rPr>
      </w:pPr>
      <w:r w:rsidRPr="00E3449B">
        <w:rPr>
          <w:noProof/>
          <w:spacing w:val="-1"/>
        </w:rPr>
        <w:t>NUMI</w:t>
      </w:r>
      <w:r>
        <w:rPr>
          <w:noProof/>
        </w:rPr>
        <w:t xml:space="preserve"> </w:t>
      </w:r>
      <w:r w:rsidRPr="00E3449B">
        <w:rPr>
          <w:noProof/>
          <w:spacing w:val="-1"/>
        </w:rPr>
        <w:t>Screen</w:t>
      </w:r>
      <w:r>
        <w:rPr>
          <w:noProof/>
        </w:rPr>
        <w:t xml:space="preserve"> </w:t>
      </w:r>
      <w:r w:rsidRPr="00E3449B">
        <w:rPr>
          <w:noProof/>
          <w:spacing w:val="-1"/>
        </w:rPr>
        <w:t>Flow</w:t>
      </w:r>
      <w:r>
        <w:rPr>
          <w:noProof/>
        </w:rPr>
        <w:tab/>
        <w:t>148</w:t>
      </w:r>
    </w:p>
    <w:p w:rsidR="005B7935" w:rsidRDefault="005B7935">
      <w:pPr>
        <w:pStyle w:val="Index1"/>
        <w:tabs>
          <w:tab w:val="right" w:leader="dot" w:pos="9350"/>
        </w:tabs>
        <w:rPr>
          <w:noProof/>
        </w:rPr>
      </w:pPr>
      <w:r w:rsidRPr="00E3449B">
        <w:rPr>
          <w:noProof/>
          <w:spacing w:val="-1"/>
        </w:rPr>
        <w:t>NUMI</w:t>
      </w:r>
      <w:r>
        <w:rPr>
          <w:noProof/>
        </w:rPr>
        <w:t xml:space="preserve"> </w:t>
      </w:r>
      <w:r w:rsidRPr="00E3449B">
        <w:rPr>
          <w:noProof/>
          <w:spacing w:val="-1"/>
        </w:rPr>
        <w:t>Site Administrators</w:t>
      </w:r>
      <w:r>
        <w:rPr>
          <w:noProof/>
        </w:rPr>
        <w:t xml:space="preserve"> </w:t>
      </w:r>
      <w:r w:rsidRPr="00E3449B">
        <w:rPr>
          <w:noProof/>
          <w:spacing w:val="-1"/>
        </w:rPr>
        <w:t>Panel</w:t>
      </w:r>
      <w:r>
        <w:rPr>
          <w:noProof/>
        </w:rPr>
        <w:tab/>
        <w:t>138, 139</w:t>
      </w:r>
    </w:p>
    <w:p w:rsidR="005B7935" w:rsidRDefault="005B7935">
      <w:pPr>
        <w:pStyle w:val="Index1"/>
        <w:tabs>
          <w:tab w:val="right" w:leader="dot" w:pos="9350"/>
        </w:tabs>
        <w:rPr>
          <w:noProof/>
        </w:rPr>
      </w:pPr>
      <w:r w:rsidRPr="00E3449B">
        <w:rPr>
          <w:noProof/>
          <w:spacing w:val="-1"/>
        </w:rPr>
        <w:t>NUMI</w:t>
      </w:r>
      <w:r>
        <w:rPr>
          <w:noProof/>
        </w:rPr>
        <w:t xml:space="preserve"> </w:t>
      </w:r>
      <w:r w:rsidRPr="00E3449B">
        <w:rPr>
          <w:noProof/>
          <w:spacing w:val="-1"/>
        </w:rPr>
        <w:t>Terminology</w:t>
      </w:r>
      <w:r>
        <w:rPr>
          <w:noProof/>
        </w:rPr>
        <w:tab/>
        <w:t>151</w:t>
      </w:r>
    </w:p>
    <w:p w:rsidR="005B7935" w:rsidRDefault="005B7935">
      <w:pPr>
        <w:pStyle w:val="Index1"/>
        <w:tabs>
          <w:tab w:val="right" w:leader="dot" w:pos="9350"/>
        </w:tabs>
        <w:rPr>
          <w:noProof/>
        </w:rPr>
      </w:pPr>
      <w:r w:rsidRPr="00E3449B">
        <w:rPr>
          <w:noProof/>
          <w:spacing w:val="-1"/>
        </w:rPr>
        <w:t>NUMI User Information and Privileges</w:t>
      </w:r>
      <w:r>
        <w:rPr>
          <w:noProof/>
        </w:rPr>
        <w:tab/>
        <w:t>131</w:t>
      </w:r>
    </w:p>
    <w:p w:rsidR="005B7935" w:rsidRDefault="005B7935">
      <w:pPr>
        <w:pStyle w:val="Index1"/>
        <w:tabs>
          <w:tab w:val="right" w:leader="dot" w:pos="9350"/>
        </w:tabs>
        <w:rPr>
          <w:noProof/>
        </w:rPr>
      </w:pPr>
      <w:r w:rsidRPr="00E3449B">
        <w:rPr>
          <w:noProof/>
          <w:spacing w:val="-1"/>
        </w:rPr>
        <w:t>NUMI</w:t>
      </w:r>
      <w:r>
        <w:rPr>
          <w:noProof/>
        </w:rPr>
        <w:t xml:space="preserve"> Users</w:t>
      </w:r>
      <w:r>
        <w:rPr>
          <w:noProof/>
        </w:rPr>
        <w:tab/>
        <w:t>129</w:t>
      </w:r>
    </w:p>
    <w:p w:rsidR="005B7935" w:rsidRDefault="005B7935">
      <w:pPr>
        <w:pStyle w:val="Index1"/>
        <w:tabs>
          <w:tab w:val="right" w:leader="dot" w:pos="9350"/>
        </w:tabs>
        <w:rPr>
          <w:noProof/>
        </w:rPr>
      </w:pPr>
      <w:r w:rsidRPr="00E3449B">
        <w:rPr>
          <w:noProof/>
          <w:spacing w:val="-1"/>
        </w:rPr>
        <w:t>Observation Met Indicator</w:t>
      </w:r>
      <w:r>
        <w:rPr>
          <w:noProof/>
        </w:rPr>
        <w:tab/>
        <w:t>69</w:t>
      </w:r>
    </w:p>
    <w:p w:rsidR="005B7935" w:rsidRDefault="005B7935">
      <w:pPr>
        <w:pStyle w:val="Index1"/>
        <w:tabs>
          <w:tab w:val="right" w:leader="dot" w:pos="9350"/>
        </w:tabs>
        <w:rPr>
          <w:noProof/>
        </w:rPr>
      </w:pPr>
      <w:r w:rsidRPr="00E3449B">
        <w:rPr>
          <w:noProof/>
          <w:spacing w:val="-1"/>
        </w:rPr>
        <w:t>Overview</w:t>
      </w:r>
      <w:r>
        <w:rPr>
          <w:noProof/>
        </w:rPr>
        <w:tab/>
        <w:t>1</w:t>
      </w:r>
    </w:p>
    <w:p w:rsidR="005B7935" w:rsidRDefault="005B7935">
      <w:pPr>
        <w:pStyle w:val="Index1"/>
        <w:tabs>
          <w:tab w:val="right" w:leader="dot" w:pos="9350"/>
        </w:tabs>
        <w:rPr>
          <w:noProof/>
        </w:rPr>
      </w:pPr>
      <w:r w:rsidRPr="00E3449B">
        <w:rPr>
          <w:noProof/>
          <w:spacing w:val="-1"/>
        </w:rPr>
        <w:t>Patient</w:t>
      </w:r>
      <w:r>
        <w:rPr>
          <w:noProof/>
        </w:rPr>
        <w:t xml:space="preserve"> </w:t>
      </w:r>
      <w:r w:rsidRPr="00E3449B">
        <w:rPr>
          <w:noProof/>
          <w:spacing w:val="-1"/>
        </w:rPr>
        <w:t>Selection/Worklist</w:t>
      </w:r>
      <w:r>
        <w:rPr>
          <w:noProof/>
        </w:rPr>
        <w:tab/>
        <w:t>9, 10, 13, 19, 21, 22, 23, 26, 28, 30, 32, 33, 34, 36, 38, 45, 47, 84, 92, 103, 106, 107, 108, 112, 113, 115, 117, 118, 120, 149</w:t>
      </w:r>
    </w:p>
    <w:p w:rsidR="005B7935" w:rsidRDefault="005B7935">
      <w:pPr>
        <w:pStyle w:val="Index1"/>
        <w:tabs>
          <w:tab w:val="right" w:leader="dot" w:pos="9350"/>
        </w:tabs>
        <w:rPr>
          <w:noProof/>
        </w:rPr>
      </w:pPr>
      <w:r w:rsidRPr="00E3449B">
        <w:rPr>
          <w:noProof/>
          <w:spacing w:val="-1"/>
        </w:rPr>
        <w:t>Patient</w:t>
      </w:r>
      <w:r>
        <w:rPr>
          <w:noProof/>
        </w:rPr>
        <w:t xml:space="preserve"> Stay</w:t>
      </w:r>
      <w:r w:rsidRPr="00E3449B">
        <w:rPr>
          <w:noProof/>
          <w:spacing w:val="-1"/>
        </w:rPr>
        <w:t xml:space="preserve"> Administration</w:t>
      </w:r>
      <w:r>
        <w:rPr>
          <w:noProof/>
        </w:rPr>
        <w:tab/>
        <w:t>107, 118, 119</w:t>
      </w:r>
    </w:p>
    <w:p w:rsidR="005B7935" w:rsidRDefault="005B7935">
      <w:pPr>
        <w:pStyle w:val="Index1"/>
        <w:tabs>
          <w:tab w:val="right" w:leader="dot" w:pos="9350"/>
        </w:tabs>
        <w:rPr>
          <w:noProof/>
        </w:rPr>
      </w:pPr>
      <w:r w:rsidRPr="00E3449B">
        <w:rPr>
          <w:noProof/>
          <w:spacing w:val="-1"/>
        </w:rPr>
        <w:t>Patient</w:t>
      </w:r>
      <w:r>
        <w:rPr>
          <w:noProof/>
        </w:rPr>
        <w:t xml:space="preserve"> Stay</w:t>
      </w:r>
      <w:r w:rsidRPr="00E3449B">
        <w:rPr>
          <w:noProof/>
          <w:spacing w:val="-1"/>
        </w:rPr>
        <w:t xml:space="preserve"> History</w:t>
      </w:r>
      <w:r>
        <w:rPr>
          <w:noProof/>
        </w:rPr>
        <w:tab/>
        <w:t>9, 10, 11, 37, 38, 42, 43, 44, 45, 48, 84, 99, 112, 117, 121, 125, 127</w:t>
      </w:r>
    </w:p>
    <w:p w:rsidR="005B7935" w:rsidRDefault="005B7935">
      <w:pPr>
        <w:pStyle w:val="Index1"/>
        <w:tabs>
          <w:tab w:val="right" w:leader="dot" w:pos="9350"/>
        </w:tabs>
        <w:rPr>
          <w:noProof/>
        </w:rPr>
      </w:pPr>
      <w:r w:rsidRPr="00E3449B">
        <w:rPr>
          <w:noProof/>
          <w:spacing w:val="-1"/>
        </w:rPr>
        <w:t>Patient</w:t>
      </w:r>
      <w:r>
        <w:rPr>
          <w:noProof/>
        </w:rPr>
        <w:t xml:space="preserve"> Stay</w:t>
      </w:r>
      <w:r w:rsidRPr="00E3449B">
        <w:rPr>
          <w:noProof/>
          <w:spacing w:val="-1"/>
        </w:rPr>
        <w:t xml:space="preserve"> </w:t>
      </w:r>
      <w:r>
        <w:rPr>
          <w:noProof/>
        </w:rPr>
        <w:t>List</w:t>
      </w:r>
      <w:r>
        <w:rPr>
          <w:noProof/>
        </w:rPr>
        <w:tab/>
        <w:t>44</w:t>
      </w:r>
    </w:p>
    <w:p w:rsidR="005B7935" w:rsidRDefault="005B7935">
      <w:pPr>
        <w:pStyle w:val="Index1"/>
        <w:tabs>
          <w:tab w:val="right" w:leader="dot" w:pos="9350"/>
        </w:tabs>
        <w:rPr>
          <w:noProof/>
        </w:rPr>
      </w:pPr>
      <w:r w:rsidRPr="00E3449B">
        <w:rPr>
          <w:noProof/>
          <w:spacing w:val="-1"/>
        </w:rPr>
        <w:t>Physician</w:t>
      </w:r>
      <w:r>
        <w:rPr>
          <w:noProof/>
        </w:rPr>
        <w:t xml:space="preserve"> </w:t>
      </w:r>
      <w:r w:rsidRPr="00E3449B">
        <w:rPr>
          <w:noProof/>
          <w:spacing w:val="-1"/>
        </w:rPr>
        <w:t>Advisor Comments</w:t>
      </w:r>
      <w:r>
        <w:rPr>
          <w:noProof/>
        </w:rPr>
        <w:tab/>
        <w:t>105</w:t>
      </w:r>
    </w:p>
    <w:p w:rsidR="005B7935" w:rsidRDefault="005B7935">
      <w:pPr>
        <w:pStyle w:val="Index1"/>
        <w:tabs>
          <w:tab w:val="right" w:leader="dot" w:pos="9350"/>
        </w:tabs>
        <w:rPr>
          <w:noProof/>
        </w:rPr>
      </w:pPr>
      <w:r w:rsidRPr="00E3449B">
        <w:rPr>
          <w:noProof/>
          <w:spacing w:val="-1"/>
        </w:rPr>
        <w:t>Physician</w:t>
      </w:r>
      <w:r>
        <w:rPr>
          <w:noProof/>
        </w:rPr>
        <w:t xml:space="preserve"> </w:t>
      </w:r>
      <w:r w:rsidRPr="00E3449B">
        <w:rPr>
          <w:noProof/>
          <w:spacing w:val="-1"/>
        </w:rPr>
        <w:t>Advisor Review</w:t>
      </w:r>
      <w:r>
        <w:rPr>
          <w:noProof/>
        </w:rPr>
        <w:tab/>
        <w:t>46, 90, 102, 103, 104, 106, 107, 108, 114, 122, 123</w:t>
      </w:r>
    </w:p>
    <w:p w:rsidR="005B7935" w:rsidRDefault="005B7935">
      <w:pPr>
        <w:pStyle w:val="Index1"/>
        <w:tabs>
          <w:tab w:val="right" w:leader="dot" w:pos="9350"/>
        </w:tabs>
        <w:rPr>
          <w:noProof/>
        </w:rPr>
      </w:pPr>
      <w:r w:rsidRPr="00E3449B">
        <w:rPr>
          <w:noProof/>
          <w:spacing w:val="-1"/>
        </w:rPr>
        <w:t>Physician</w:t>
      </w:r>
      <w:r>
        <w:rPr>
          <w:noProof/>
        </w:rPr>
        <w:t xml:space="preserve"> </w:t>
      </w:r>
      <w:r w:rsidRPr="00E3449B">
        <w:rPr>
          <w:noProof/>
          <w:spacing w:val="-1"/>
        </w:rPr>
        <w:t>Advisor</w:t>
      </w:r>
      <w:r w:rsidRPr="00E3449B">
        <w:rPr>
          <w:noProof/>
          <w:spacing w:val="-2"/>
        </w:rPr>
        <w:t xml:space="preserve"> </w:t>
      </w:r>
      <w:r w:rsidRPr="00E3449B">
        <w:rPr>
          <w:noProof/>
          <w:spacing w:val="-1"/>
        </w:rPr>
        <w:t>Worklist</w:t>
      </w:r>
      <w:r>
        <w:rPr>
          <w:noProof/>
        </w:rPr>
        <w:tab/>
        <w:t>88, 90, 106, 114</w:t>
      </w:r>
    </w:p>
    <w:p w:rsidR="005B7935" w:rsidRDefault="005B7935">
      <w:pPr>
        <w:pStyle w:val="Index1"/>
        <w:tabs>
          <w:tab w:val="right" w:leader="dot" w:pos="9350"/>
        </w:tabs>
        <w:rPr>
          <w:noProof/>
        </w:rPr>
      </w:pPr>
      <w:r w:rsidRPr="00E3449B">
        <w:rPr>
          <w:noProof/>
          <w:spacing w:val="-1"/>
        </w:rPr>
        <w:t>Primary</w:t>
      </w:r>
      <w:r>
        <w:rPr>
          <w:noProof/>
        </w:rPr>
        <w:t xml:space="preserve"> </w:t>
      </w:r>
      <w:r w:rsidRPr="00E3449B">
        <w:rPr>
          <w:noProof/>
          <w:spacing w:val="-1"/>
        </w:rPr>
        <w:t>Review</w:t>
      </w:r>
      <w:r>
        <w:rPr>
          <w:noProof/>
        </w:rPr>
        <w:t xml:space="preserve"> </w:t>
      </w:r>
      <w:r w:rsidRPr="00E3449B">
        <w:rPr>
          <w:noProof/>
          <w:spacing w:val="-1"/>
        </w:rPr>
        <w:t>Screen</w:t>
      </w:r>
      <w:r>
        <w:rPr>
          <w:noProof/>
        </w:rPr>
        <w:tab/>
        <w:t>42, 83</w:t>
      </w:r>
    </w:p>
    <w:p w:rsidR="005B7935" w:rsidRDefault="005B7935">
      <w:pPr>
        <w:pStyle w:val="Index1"/>
        <w:tabs>
          <w:tab w:val="right" w:leader="dot" w:pos="9350"/>
        </w:tabs>
        <w:rPr>
          <w:noProof/>
        </w:rPr>
      </w:pPr>
      <w:r w:rsidRPr="00E3449B">
        <w:rPr>
          <w:noProof/>
          <w:spacing w:val="-1"/>
        </w:rPr>
        <w:t>Primary</w:t>
      </w:r>
      <w:r>
        <w:rPr>
          <w:noProof/>
        </w:rPr>
        <w:t xml:space="preserve"> </w:t>
      </w:r>
      <w:r w:rsidRPr="00E3449B">
        <w:rPr>
          <w:noProof/>
          <w:spacing w:val="-1"/>
        </w:rPr>
        <w:t>Review</w:t>
      </w:r>
      <w:r>
        <w:rPr>
          <w:noProof/>
        </w:rPr>
        <w:t xml:space="preserve"> </w:t>
      </w:r>
      <w:r w:rsidRPr="00E3449B">
        <w:rPr>
          <w:noProof/>
          <w:spacing w:val="-1"/>
        </w:rPr>
        <w:t>Summary</w:t>
      </w:r>
      <w:r>
        <w:rPr>
          <w:noProof/>
        </w:rPr>
        <w:tab/>
        <w:t>10, 46, 79, 83, 84, 86, 88, 92, 98, 99, 101, 126, 127</w:t>
      </w:r>
    </w:p>
    <w:p w:rsidR="005B7935" w:rsidRDefault="005B7935">
      <w:pPr>
        <w:pStyle w:val="Index1"/>
        <w:tabs>
          <w:tab w:val="right" w:leader="dot" w:pos="9350"/>
        </w:tabs>
        <w:rPr>
          <w:noProof/>
        </w:rPr>
      </w:pPr>
      <w:r>
        <w:rPr>
          <w:noProof/>
        </w:rPr>
        <w:t>Printing out a Patient Worksheet</w:t>
      </w:r>
      <w:r>
        <w:rPr>
          <w:noProof/>
        </w:rPr>
        <w:tab/>
        <w:t>48</w:t>
      </w:r>
    </w:p>
    <w:p w:rsidR="005B7935" w:rsidRDefault="005B7935">
      <w:pPr>
        <w:pStyle w:val="Index1"/>
        <w:tabs>
          <w:tab w:val="right" w:leader="dot" w:pos="9350"/>
        </w:tabs>
        <w:rPr>
          <w:noProof/>
        </w:rPr>
      </w:pPr>
      <w:r w:rsidRPr="00E3449B">
        <w:rPr>
          <w:noProof/>
          <w:spacing w:val="-1"/>
          <w:w w:val="95"/>
        </w:rPr>
        <w:t>Products</w:t>
      </w:r>
      <w:r>
        <w:rPr>
          <w:noProof/>
        </w:rPr>
        <w:tab/>
        <w:t>54, 61, 65</w:t>
      </w:r>
    </w:p>
    <w:p w:rsidR="005B7935" w:rsidRDefault="005B7935">
      <w:pPr>
        <w:pStyle w:val="Index1"/>
        <w:tabs>
          <w:tab w:val="right" w:leader="dot" w:pos="9350"/>
        </w:tabs>
        <w:rPr>
          <w:noProof/>
        </w:rPr>
      </w:pPr>
      <w:r>
        <w:rPr>
          <w:noProof/>
        </w:rPr>
        <w:t xml:space="preserve">Saving </w:t>
      </w:r>
      <w:r w:rsidRPr="00E3449B">
        <w:rPr>
          <w:noProof/>
          <w:spacing w:val="-1"/>
        </w:rPr>
        <w:t>and</w:t>
      </w:r>
      <w:r>
        <w:rPr>
          <w:noProof/>
        </w:rPr>
        <w:t xml:space="preserve"> </w:t>
      </w:r>
      <w:r w:rsidRPr="00E3449B">
        <w:rPr>
          <w:noProof/>
          <w:spacing w:val="-1"/>
        </w:rPr>
        <w:t>Locking</w:t>
      </w:r>
      <w:r>
        <w:rPr>
          <w:noProof/>
        </w:rPr>
        <w:t xml:space="preserve"> a</w:t>
      </w:r>
      <w:r w:rsidRPr="00E3449B">
        <w:rPr>
          <w:noProof/>
          <w:spacing w:val="-1"/>
        </w:rPr>
        <w:t xml:space="preserve"> </w:t>
      </w:r>
      <w:r>
        <w:rPr>
          <w:noProof/>
        </w:rPr>
        <w:t xml:space="preserve">Final </w:t>
      </w:r>
      <w:r w:rsidRPr="00E3449B">
        <w:rPr>
          <w:noProof/>
          <w:spacing w:val="-1"/>
        </w:rPr>
        <w:t>Review</w:t>
      </w:r>
      <w:r>
        <w:rPr>
          <w:noProof/>
        </w:rPr>
        <w:tab/>
        <w:t>99, 106</w:t>
      </w:r>
    </w:p>
    <w:p w:rsidR="005B7935" w:rsidRDefault="005B7935">
      <w:pPr>
        <w:pStyle w:val="Index1"/>
        <w:tabs>
          <w:tab w:val="right" w:leader="dot" w:pos="9350"/>
        </w:tabs>
        <w:rPr>
          <w:noProof/>
        </w:rPr>
      </w:pPr>
      <w:r w:rsidRPr="00E3449B">
        <w:rPr>
          <w:noProof/>
          <w:spacing w:val="-1"/>
        </w:rPr>
        <w:t>Screen</w:t>
      </w:r>
      <w:r>
        <w:rPr>
          <w:noProof/>
        </w:rPr>
        <w:t xml:space="preserve"> </w:t>
      </w:r>
      <w:r w:rsidRPr="00E3449B">
        <w:rPr>
          <w:noProof/>
          <w:spacing w:val="-1"/>
        </w:rPr>
        <w:t>‘Bars’</w:t>
      </w:r>
      <w:r>
        <w:rPr>
          <w:noProof/>
        </w:rPr>
        <w:tab/>
        <w:t>11</w:t>
      </w:r>
    </w:p>
    <w:p w:rsidR="005B7935" w:rsidRDefault="005B7935">
      <w:pPr>
        <w:pStyle w:val="Index1"/>
        <w:tabs>
          <w:tab w:val="right" w:leader="dot" w:pos="9350"/>
        </w:tabs>
        <w:rPr>
          <w:noProof/>
        </w:rPr>
      </w:pPr>
      <w:r w:rsidRPr="00E3449B">
        <w:rPr>
          <w:noProof/>
          <w:spacing w:val="-1"/>
        </w:rPr>
        <w:t>Screen</w:t>
      </w:r>
      <w:r>
        <w:rPr>
          <w:noProof/>
        </w:rPr>
        <w:t xml:space="preserve"> </w:t>
      </w:r>
      <w:r w:rsidRPr="00E3449B">
        <w:rPr>
          <w:noProof/>
          <w:spacing w:val="-1"/>
        </w:rPr>
        <w:t>‘Tabs’</w:t>
      </w:r>
      <w:r>
        <w:rPr>
          <w:noProof/>
        </w:rPr>
        <w:tab/>
        <w:t>10</w:t>
      </w:r>
    </w:p>
    <w:p w:rsidR="005B7935" w:rsidRDefault="005B7935">
      <w:pPr>
        <w:pStyle w:val="Index1"/>
        <w:tabs>
          <w:tab w:val="right" w:leader="dot" w:pos="9350"/>
        </w:tabs>
        <w:rPr>
          <w:noProof/>
        </w:rPr>
      </w:pPr>
      <w:r w:rsidRPr="00E3449B">
        <w:rPr>
          <w:noProof/>
          <w:spacing w:val="-1"/>
        </w:rPr>
        <w:t>Search</w:t>
      </w:r>
      <w:r>
        <w:rPr>
          <w:noProof/>
        </w:rPr>
        <w:t xml:space="preserve"> </w:t>
      </w:r>
      <w:r w:rsidRPr="00E3449B">
        <w:rPr>
          <w:noProof/>
          <w:spacing w:val="-1"/>
        </w:rPr>
        <w:t>Filters</w:t>
      </w:r>
      <w:r>
        <w:rPr>
          <w:noProof/>
        </w:rPr>
        <w:tab/>
        <w:t>8</w:t>
      </w:r>
    </w:p>
    <w:p w:rsidR="005B7935" w:rsidRDefault="005B7935">
      <w:pPr>
        <w:pStyle w:val="Index1"/>
        <w:tabs>
          <w:tab w:val="right" w:leader="dot" w:pos="9350"/>
        </w:tabs>
        <w:rPr>
          <w:noProof/>
        </w:rPr>
      </w:pPr>
      <w:r w:rsidRPr="00E3449B">
        <w:rPr>
          <w:noProof/>
          <w:spacing w:val="-1"/>
        </w:rPr>
        <w:t xml:space="preserve">Select </w:t>
      </w:r>
      <w:r>
        <w:rPr>
          <w:noProof/>
        </w:rPr>
        <w:t>Site</w:t>
      </w:r>
      <w:r>
        <w:rPr>
          <w:noProof/>
        </w:rPr>
        <w:tab/>
        <w:t>16, 17, 131</w:t>
      </w:r>
    </w:p>
    <w:p w:rsidR="005B7935" w:rsidRDefault="005B7935">
      <w:pPr>
        <w:pStyle w:val="Index1"/>
        <w:tabs>
          <w:tab w:val="right" w:leader="dot" w:pos="9350"/>
        </w:tabs>
        <w:rPr>
          <w:noProof/>
        </w:rPr>
      </w:pPr>
      <w:r w:rsidRPr="00E3449B">
        <w:rPr>
          <w:noProof/>
          <w:spacing w:val="-1"/>
        </w:rPr>
        <w:t>Selecting</w:t>
      </w:r>
      <w:r>
        <w:rPr>
          <w:noProof/>
        </w:rPr>
        <w:t xml:space="preserve"> a</w:t>
      </w:r>
      <w:r w:rsidRPr="00E3449B">
        <w:rPr>
          <w:noProof/>
          <w:spacing w:val="-1"/>
        </w:rPr>
        <w:t xml:space="preserve"> Patient</w:t>
      </w:r>
      <w:r>
        <w:rPr>
          <w:noProof/>
        </w:rPr>
        <w:t xml:space="preserve"> </w:t>
      </w:r>
      <w:r w:rsidRPr="00E3449B">
        <w:rPr>
          <w:noProof/>
          <w:spacing w:val="-1"/>
        </w:rPr>
        <w:t>Movement</w:t>
      </w:r>
      <w:r w:rsidRPr="00E3449B">
        <w:rPr>
          <w:noProof/>
          <w:spacing w:val="1"/>
        </w:rPr>
        <w:t xml:space="preserve"> </w:t>
      </w:r>
      <w:r w:rsidRPr="00E3449B">
        <w:rPr>
          <w:noProof/>
          <w:spacing w:val="-1"/>
        </w:rPr>
        <w:t>from</w:t>
      </w:r>
      <w:r w:rsidRPr="00E3449B">
        <w:rPr>
          <w:noProof/>
          <w:spacing w:val="-2"/>
        </w:rPr>
        <w:t xml:space="preserve"> </w:t>
      </w:r>
      <w:r>
        <w:rPr>
          <w:noProof/>
        </w:rPr>
        <w:t xml:space="preserve">the </w:t>
      </w:r>
      <w:r w:rsidRPr="00E3449B">
        <w:rPr>
          <w:noProof/>
          <w:spacing w:val="-1"/>
        </w:rPr>
        <w:t>Stay</w:t>
      </w:r>
      <w:r w:rsidRPr="00E3449B">
        <w:rPr>
          <w:noProof/>
          <w:spacing w:val="45"/>
        </w:rPr>
        <w:t xml:space="preserve"> </w:t>
      </w:r>
      <w:r w:rsidRPr="00E3449B">
        <w:rPr>
          <w:noProof/>
          <w:spacing w:val="-1"/>
        </w:rPr>
        <w:t>Movements</w:t>
      </w:r>
      <w:r>
        <w:rPr>
          <w:noProof/>
        </w:rPr>
        <w:t xml:space="preserve"> </w:t>
      </w:r>
      <w:r w:rsidRPr="00E3449B">
        <w:rPr>
          <w:noProof/>
          <w:spacing w:val="-1"/>
        </w:rPr>
        <w:t>Table</w:t>
      </w:r>
      <w:r>
        <w:rPr>
          <w:noProof/>
        </w:rPr>
        <w:tab/>
        <w:t>46</w:t>
      </w:r>
    </w:p>
    <w:p w:rsidR="005B7935" w:rsidRDefault="005B7935">
      <w:pPr>
        <w:pStyle w:val="Index1"/>
        <w:tabs>
          <w:tab w:val="right" w:leader="dot" w:pos="9350"/>
        </w:tabs>
        <w:rPr>
          <w:noProof/>
        </w:rPr>
      </w:pPr>
      <w:r w:rsidRPr="00E3449B">
        <w:rPr>
          <w:noProof/>
          <w:spacing w:val="-1"/>
        </w:rPr>
        <w:t>Selecting a Review Type</w:t>
      </w:r>
      <w:r>
        <w:rPr>
          <w:noProof/>
        </w:rPr>
        <w:tab/>
        <w:t>51</w:t>
      </w:r>
    </w:p>
    <w:p w:rsidR="005B7935" w:rsidRDefault="005B7935">
      <w:pPr>
        <w:pStyle w:val="Index1"/>
        <w:tabs>
          <w:tab w:val="right" w:leader="dot" w:pos="9350"/>
        </w:tabs>
        <w:rPr>
          <w:noProof/>
        </w:rPr>
      </w:pPr>
      <w:r w:rsidRPr="00E3449B">
        <w:rPr>
          <w:noProof/>
          <w:spacing w:val="-1"/>
        </w:rPr>
        <w:t>Selecting</w:t>
      </w:r>
      <w:r>
        <w:rPr>
          <w:noProof/>
        </w:rPr>
        <w:t xml:space="preserve"> a</w:t>
      </w:r>
      <w:r w:rsidRPr="00E3449B">
        <w:rPr>
          <w:noProof/>
          <w:spacing w:val="-2"/>
        </w:rPr>
        <w:t xml:space="preserve"> </w:t>
      </w:r>
      <w:r w:rsidRPr="00E3449B">
        <w:rPr>
          <w:noProof/>
          <w:spacing w:val="-1"/>
        </w:rPr>
        <w:t>Stay</w:t>
      </w:r>
      <w:r>
        <w:rPr>
          <w:noProof/>
        </w:rPr>
        <w:t xml:space="preserve"> </w:t>
      </w:r>
      <w:r w:rsidRPr="00E3449B">
        <w:rPr>
          <w:noProof/>
          <w:spacing w:val="-1"/>
        </w:rPr>
        <w:t>Reason</w:t>
      </w:r>
      <w:r>
        <w:rPr>
          <w:noProof/>
        </w:rPr>
        <w:tab/>
        <w:t>88</w:t>
      </w:r>
    </w:p>
    <w:p w:rsidR="005B7935" w:rsidRDefault="005B7935">
      <w:pPr>
        <w:pStyle w:val="Index1"/>
        <w:tabs>
          <w:tab w:val="right" w:leader="dot" w:pos="9350"/>
        </w:tabs>
        <w:rPr>
          <w:noProof/>
        </w:rPr>
      </w:pPr>
      <w:r w:rsidRPr="00E3449B">
        <w:rPr>
          <w:noProof/>
          <w:spacing w:val="-1"/>
        </w:rPr>
        <w:t>Selecting</w:t>
      </w:r>
      <w:r>
        <w:rPr>
          <w:noProof/>
        </w:rPr>
        <w:t xml:space="preserve"> </w:t>
      </w:r>
      <w:r w:rsidRPr="00E3449B">
        <w:rPr>
          <w:noProof/>
          <w:spacing w:val="-1"/>
        </w:rPr>
        <w:t>Patients</w:t>
      </w:r>
      <w:r>
        <w:rPr>
          <w:noProof/>
        </w:rPr>
        <w:t xml:space="preserve"> </w:t>
      </w:r>
      <w:r w:rsidRPr="00E3449B">
        <w:rPr>
          <w:noProof/>
          <w:spacing w:val="-1"/>
        </w:rPr>
        <w:t>for</w:t>
      </w:r>
      <w:r>
        <w:rPr>
          <w:noProof/>
        </w:rPr>
        <w:t xml:space="preserve"> </w:t>
      </w:r>
      <w:r w:rsidRPr="00E3449B">
        <w:rPr>
          <w:noProof/>
          <w:spacing w:val="-1"/>
        </w:rPr>
        <w:t>Review</w:t>
      </w:r>
      <w:r>
        <w:rPr>
          <w:noProof/>
        </w:rPr>
        <w:tab/>
        <w:t>37</w:t>
      </w:r>
    </w:p>
    <w:p w:rsidR="005B7935" w:rsidRDefault="005B7935">
      <w:pPr>
        <w:pStyle w:val="Index1"/>
        <w:tabs>
          <w:tab w:val="right" w:leader="dot" w:pos="9350"/>
        </w:tabs>
        <w:rPr>
          <w:noProof/>
        </w:rPr>
      </w:pPr>
      <w:r w:rsidRPr="00E3449B">
        <w:rPr>
          <w:noProof/>
          <w:spacing w:val="-1"/>
        </w:rPr>
        <w:t>Selecting the Product, Category and Subsets</w:t>
      </w:r>
      <w:r>
        <w:rPr>
          <w:noProof/>
        </w:rPr>
        <w:tab/>
        <w:t>54</w:t>
      </w:r>
    </w:p>
    <w:p w:rsidR="005B7935" w:rsidRDefault="005B7935">
      <w:pPr>
        <w:pStyle w:val="Index1"/>
        <w:tabs>
          <w:tab w:val="right" w:leader="dot" w:pos="9350"/>
        </w:tabs>
        <w:rPr>
          <w:noProof/>
        </w:rPr>
      </w:pPr>
      <w:r w:rsidRPr="00E3449B">
        <w:rPr>
          <w:noProof/>
          <w:spacing w:val="-1"/>
        </w:rPr>
        <w:t>Sensitive Patients</w:t>
      </w:r>
      <w:r>
        <w:rPr>
          <w:noProof/>
        </w:rPr>
        <w:tab/>
        <w:t>38</w:t>
      </w:r>
    </w:p>
    <w:p w:rsidR="005B7935" w:rsidRDefault="005B7935">
      <w:pPr>
        <w:pStyle w:val="Index1"/>
        <w:tabs>
          <w:tab w:val="right" w:leader="dot" w:pos="9350"/>
        </w:tabs>
        <w:rPr>
          <w:noProof/>
        </w:rPr>
      </w:pPr>
      <w:r w:rsidRPr="00E3449B">
        <w:rPr>
          <w:noProof/>
          <w:spacing w:val="-1"/>
        </w:rPr>
        <w:t>Session</w:t>
      </w:r>
      <w:r>
        <w:rPr>
          <w:noProof/>
        </w:rPr>
        <w:t xml:space="preserve"> </w:t>
      </w:r>
      <w:r w:rsidRPr="00E3449B">
        <w:rPr>
          <w:noProof/>
          <w:spacing w:val="-1"/>
        </w:rPr>
        <w:t>Timeout</w:t>
      </w:r>
      <w:r>
        <w:rPr>
          <w:noProof/>
        </w:rPr>
        <w:t xml:space="preserve"> /</w:t>
      </w:r>
      <w:r w:rsidRPr="00E3449B">
        <w:rPr>
          <w:noProof/>
          <w:spacing w:val="-1"/>
        </w:rPr>
        <w:t xml:space="preserve"> Lost</w:t>
      </w:r>
      <w:r>
        <w:rPr>
          <w:noProof/>
        </w:rPr>
        <w:t xml:space="preserve"> </w:t>
      </w:r>
      <w:r w:rsidRPr="00E3449B">
        <w:rPr>
          <w:noProof/>
          <w:spacing w:val="-1"/>
        </w:rPr>
        <w:t>Sessions</w:t>
      </w:r>
      <w:r>
        <w:rPr>
          <w:noProof/>
        </w:rPr>
        <w:tab/>
        <w:t>20, 21</w:t>
      </w:r>
    </w:p>
    <w:p w:rsidR="005B7935" w:rsidRDefault="005B7935">
      <w:pPr>
        <w:pStyle w:val="Index1"/>
        <w:tabs>
          <w:tab w:val="right" w:leader="dot" w:pos="9350"/>
        </w:tabs>
        <w:rPr>
          <w:noProof/>
        </w:rPr>
      </w:pPr>
      <w:r>
        <w:rPr>
          <w:noProof/>
        </w:rPr>
        <w:t>Setting Up Your Internet Browser</w:t>
      </w:r>
      <w:r>
        <w:rPr>
          <w:noProof/>
        </w:rPr>
        <w:tab/>
        <w:t>6</w:t>
      </w:r>
    </w:p>
    <w:p w:rsidR="005B7935" w:rsidRDefault="005B7935">
      <w:pPr>
        <w:pStyle w:val="Index1"/>
        <w:tabs>
          <w:tab w:val="right" w:leader="dot" w:pos="9350"/>
        </w:tabs>
        <w:rPr>
          <w:noProof/>
        </w:rPr>
      </w:pPr>
      <w:r>
        <w:rPr>
          <w:noProof/>
        </w:rPr>
        <w:t>Setting Your Screen Resolution</w:t>
      </w:r>
      <w:r>
        <w:rPr>
          <w:noProof/>
        </w:rPr>
        <w:tab/>
        <w:t>5</w:t>
      </w:r>
    </w:p>
    <w:p w:rsidR="005B7935" w:rsidRDefault="005B7935">
      <w:pPr>
        <w:pStyle w:val="Index1"/>
        <w:tabs>
          <w:tab w:val="right" w:leader="dot" w:pos="9350"/>
        </w:tabs>
        <w:rPr>
          <w:noProof/>
        </w:rPr>
      </w:pPr>
      <w:r w:rsidRPr="00E3449B">
        <w:rPr>
          <w:noProof/>
          <w:spacing w:val="-1"/>
        </w:rPr>
        <w:t>Showing</w:t>
      </w:r>
      <w:r>
        <w:rPr>
          <w:noProof/>
        </w:rPr>
        <w:t xml:space="preserve"> and</w:t>
      </w:r>
      <w:r w:rsidRPr="00E3449B">
        <w:rPr>
          <w:noProof/>
          <w:spacing w:val="-1"/>
        </w:rPr>
        <w:t xml:space="preserve"> </w:t>
      </w:r>
      <w:r>
        <w:rPr>
          <w:noProof/>
        </w:rPr>
        <w:t xml:space="preserve">Hiding </w:t>
      </w:r>
      <w:r w:rsidRPr="00E3449B">
        <w:rPr>
          <w:noProof/>
          <w:spacing w:val="-1"/>
        </w:rPr>
        <w:t>the</w:t>
      </w:r>
      <w:r>
        <w:rPr>
          <w:noProof/>
        </w:rPr>
        <w:t xml:space="preserve"> </w:t>
      </w:r>
      <w:r w:rsidRPr="00E3449B">
        <w:rPr>
          <w:noProof/>
          <w:spacing w:val="-1"/>
        </w:rPr>
        <w:t>Table</w:t>
      </w:r>
      <w:r>
        <w:rPr>
          <w:noProof/>
        </w:rPr>
        <w:t xml:space="preserve"> of</w:t>
      </w:r>
      <w:r w:rsidRPr="00E3449B">
        <w:rPr>
          <w:noProof/>
          <w:spacing w:val="-1"/>
        </w:rPr>
        <w:t xml:space="preserve"> Reviews</w:t>
      </w:r>
      <w:r>
        <w:rPr>
          <w:noProof/>
        </w:rPr>
        <w:t xml:space="preserve"> for a</w:t>
      </w:r>
      <w:r w:rsidRPr="00E3449B">
        <w:rPr>
          <w:noProof/>
          <w:spacing w:val="25"/>
        </w:rPr>
        <w:t xml:space="preserve"> </w:t>
      </w:r>
      <w:r w:rsidRPr="00E3449B">
        <w:rPr>
          <w:noProof/>
          <w:spacing w:val="-1"/>
        </w:rPr>
        <w:t>Patient</w:t>
      </w:r>
      <w:r>
        <w:rPr>
          <w:noProof/>
        </w:rPr>
        <w:tab/>
        <w:t>45</w:t>
      </w:r>
    </w:p>
    <w:p w:rsidR="005B7935" w:rsidRDefault="005B7935">
      <w:pPr>
        <w:pStyle w:val="Index1"/>
        <w:tabs>
          <w:tab w:val="right" w:leader="dot" w:pos="9350"/>
        </w:tabs>
        <w:rPr>
          <w:noProof/>
        </w:rPr>
      </w:pPr>
      <w:r w:rsidRPr="00E3449B">
        <w:rPr>
          <w:noProof/>
          <w:spacing w:val="-1"/>
        </w:rPr>
        <w:t>Single Sign-On Login</w:t>
      </w:r>
      <w:r>
        <w:rPr>
          <w:noProof/>
        </w:rPr>
        <w:tab/>
        <w:t>15</w:t>
      </w:r>
    </w:p>
    <w:p w:rsidR="005B7935" w:rsidRDefault="005B7935">
      <w:pPr>
        <w:pStyle w:val="Index1"/>
        <w:tabs>
          <w:tab w:val="right" w:leader="dot" w:pos="9350"/>
        </w:tabs>
        <w:rPr>
          <w:noProof/>
        </w:rPr>
      </w:pPr>
      <w:r w:rsidRPr="00E3449B">
        <w:rPr>
          <w:noProof/>
          <w:spacing w:val="-1"/>
        </w:rPr>
        <w:t>Sorting</w:t>
      </w:r>
      <w:r>
        <w:rPr>
          <w:noProof/>
        </w:rPr>
        <w:t xml:space="preserve"> </w:t>
      </w:r>
      <w:r w:rsidRPr="00E3449B">
        <w:rPr>
          <w:noProof/>
          <w:spacing w:val="-1"/>
        </w:rPr>
        <w:t>Information</w:t>
      </w:r>
      <w:r>
        <w:rPr>
          <w:noProof/>
        </w:rPr>
        <w:tab/>
        <w:t>10</w:t>
      </w:r>
    </w:p>
    <w:p w:rsidR="005B7935" w:rsidRDefault="005B7935">
      <w:pPr>
        <w:pStyle w:val="Index1"/>
        <w:tabs>
          <w:tab w:val="right" w:leader="dot" w:pos="9350"/>
        </w:tabs>
        <w:rPr>
          <w:noProof/>
        </w:rPr>
      </w:pPr>
      <w:r w:rsidRPr="00E3449B">
        <w:rPr>
          <w:noProof/>
          <w:spacing w:val="-1"/>
        </w:rPr>
        <w:t>Switching</w:t>
      </w:r>
      <w:r>
        <w:rPr>
          <w:noProof/>
        </w:rPr>
        <w:t xml:space="preserve"> </w:t>
      </w:r>
      <w:r w:rsidRPr="00E3449B">
        <w:rPr>
          <w:noProof/>
          <w:spacing w:val="-1"/>
        </w:rPr>
        <w:t>to</w:t>
      </w:r>
      <w:r>
        <w:rPr>
          <w:noProof/>
        </w:rPr>
        <w:t xml:space="preserve"> a</w:t>
      </w:r>
      <w:r w:rsidRPr="00E3449B">
        <w:rPr>
          <w:noProof/>
          <w:spacing w:val="-1"/>
        </w:rPr>
        <w:t xml:space="preserve"> Different</w:t>
      </w:r>
      <w:r>
        <w:rPr>
          <w:noProof/>
        </w:rPr>
        <w:t xml:space="preserve"> Site</w:t>
      </w:r>
      <w:r>
        <w:rPr>
          <w:noProof/>
        </w:rPr>
        <w:tab/>
        <w:t>40</w:t>
      </w:r>
    </w:p>
    <w:p w:rsidR="005B7935" w:rsidRDefault="005B7935">
      <w:pPr>
        <w:pStyle w:val="Index1"/>
        <w:tabs>
          <w:tab w:val="right" w:leader="dot" w:pos="9350"/>
        </w:tabs>
        <w:rPr>
          <w:noProof/>
        </w:rPr>
      </w:pPr>
      <w:r>
        <w:rPr>
          <w:noProof/>
        </w:rPr>
        <w:t>Table</w:t>
      </w:r>
      <w:r w:rsidRPr="00E3449B">
        <w:rPr>
          <w:noProof/>
          <w:spacing w:val="-2"/>
        </w:rPr>
        <w:t xml:space="preserve"> </w:t>
      </w:r>
      <w:r>
        <w:rPr>
          <w:noProof/>
        </w:rPr>
        <w:t xml:space="preserve">of </w:t>
      </w:r>
      <w:r w:rsidRPr="00E3449B">
        <w:rPr>
          <w:noProof/>
          <w:spacing w:val="-1"/>
        </w:rPr>
        <w:t>Contents</w:t>
      </w:r>
      <w:r>
        <w:rPr>
          <w:noProof/>
        </w:rPr>
        <w:tab/>
        <w:t>xv</w:t>
      </w:r>
    </w:p>
    <w:p w:rsidR="005B7935" w:rsidRDefault="005B7935">
      <w:pPr>
        <w:pStyle w:val="Index1"/>
        <w:tabs>
          <w:tab w:val="right" w:leader="dot" w:pos="9350"/>
        </w:tabs>
        <w:rPr>
          <w:noProof/>
        </w:rPr>
      </w:pPr>
      <w:r w:rsidRPr="00E3449B">
        <w:rPr>
          <w:noProof/>
          <w:spacing w:val="-1"/>
        </w:rPr>
        <w:t>Tools</w:t>
      </w:r>
      <w:r>
        <w:rPr>
          <w:noProof/>
        </w:rPr>
        <w:t xml:space="preserve"> </w:t>
      </w:r>
      <w:r w:rsidRPr="00E3449B">
        <w:rPr>
          <w:noProof/>
          <w:spacing w:val="-1"/>
        </w:rPr>
        <w:t>Menu</w:t>
      </w:r>
      <w:r>
        <w:rPr>
          <w:noProof/>
        </w:rPr>
        <w:tab/>
        <w:t>11, 106</w:t>
      </w:r>
    </w:p>
    <w:p w:rsidR="005B7935" w:rsidRDefault="005B7935">
      <w:pPr>
        <w:pStyle w:val="Index1"/>
        <w:tabs>
          <w:tab w:val="right" w:leader="dot" w:pos="9350"/>
        </w:tabs>
        <w:rPr>
          <w:noProof/>
        </w:rPr>
      </w:pPr>
      <w:r w:rsidRPr="00E3449B">
        <w:rPr>
          <w:noProof/>
          <w:spacing w:val="-1"/>
        </w:rPr>
        <w:t>Transition</w:t>
      </w:r>
      <w:r>
        <w:rPr>
          <w:noProof/>
        </w:rPr>
        <w:t xml:space="preserve"> Plan Notes</w:t>
      </w:r>
      <w:r>
        <w:rPr>
          <w:noProof/>
        </w:rPr>
        <w:tab/>
        <w:t>75</w:t>
      </w:r>
    </w:p>
    <w:p w:rsidR="005B7935" w:rsidRDefault="005B7935">
      <w:pPr>
        <w:pStyle w:val="Index1"/>
        <w:tabs>
          <w:tab w:val="right" w:leader="dot" w:pos="9350"/>
        </w:tabs>
        <w:rPr>
          <w:noProof/>
        </w:rPr>
      </w:pPr>
      <w:r>
        <w:rPr>
          <w:noProof/>
        </w:rPr>
        <w:t xml:space="preserve">UM </w:t>
      </w:r>
      <w:r w:rsidRPr="00E3449B">
        <w:rPr>
          <w:noProof/>
          <w:spacing w:val="-1"/>
        </w:rPr>
        <w:t>Admission</w:t>
      </w:r>
      <w:r w:rsidRPr="00E3449B">
        <w:rPr>
          <w:noProof/>
          <w:spacing w:val="1"/>
        </w:rPr>
        <w:t xml:space="preserve"> </w:t>
      </w:r>
      <w:r w:rsidRPr="00E3449B">
        <w:rPr>
          <w:noProof/>
          <w:spacing w:val="-1"/>
        </w:rPr>
        <w:t>Reason</w:t>
      </w:r>
      <w:r>
        <w:rPr>
          <w:noProof/>
        </w:rPr>
        <w:t xml:space="preserve"> </w:t>
      </w:r>
      <w:r w:rsidRPr="00E3449B">
        <w:rPr>
          <w:noProof/>
          <w:spacing w:val="-1"/>
        </w:rPr>
        <w:t>Codes</w:t>
      </w:r>
      <w:r>
        <w:rPr>
          <w:noProof/>
        </w:rPr>
        <w:tab/>
        <w:t>152</w:t>
      </w:r>
    </w:p>
    <w:p w:rsidR="005B7935" w:rsidRDefault="005B7935">
      <w:pPr>
        <w:pStyle w:val="Index1"/>
        <w:tabs>
          <w:tab w:val="right" w:leader="dot" w:pos="9350"/>
        </w:tabs>
        <w:rPr>
          <w:noProof/>
        </w:rPr>
      </w:pPr>
      <w:r>
        <w:rPr>
          <w:noProof/>
        </w:rPr>
        <w:t xml:space="preserve">UM </w:t>
      </w:r>
      <w:r w:rsidRPr="00E3449B">
        <w:rPr>
          <w:noProof/>
          <w:spacing w:val="-1"/>
        </w:rPr>
        <w:t>Continued</w:t>
      </w:r>
      <w:r>
        <w:rPr>
          <w:noProof/>
        </w:rPr>
        <w:t xml:space="preserve"> Stay</w:t>
      </w:r>
      <w:r w:rsidRPr="00E3449B">
        <w:rPr>
          <w:noProof/>
          <w:spacing w:val="-1"/>
        </w:rPr>
        <w:t xml:space="preserve"> Reason</w:t>
      </w:r>
      <w:r>
        <w:rPr>
          <w:noProof/>
        </w:rPr>
        <w:t xml:space="preserve"> </w:t>
      </w:r>
      <w:r w:rsidRPr="00E3449B">
        <w:rPr>
          <w:noProof/>
          <w:spacing w:val="-1"/>
        </w:rPr>
        <w:t>Codes</w:t>
      </w:r>
      <w:r>
        <w:rPr>
          <w:noProof/>
        </w:rPr>
        <w:tab/>
        <w:t>154</w:t>
      </w:r>
    </w:p>
    <w:p w:rsidR="005B7935" w:rsidRDefault="005B7935">
      <w:pPr>
        <w:pStyle w:val="Index1"/>
        <w:tabs>
          <w:tab w:val="right" w:leader="dot" w:pos="9350"/>
        </w:tabs>
        <w:rPr>
          <w:noProof/>
        </w:rPr>
      </w:pPr>
      <w:r w:rsidRPr="00E3449B">
        <w:rPr>
          <w:noProof/>
          <w:spacing w:val="-1"/>
        </w:rPr>
        <w:t>Unlocking</w:t>
      </w:r>
      <w:r>
        <w:rPr>
          <w:noProof/>
        </w:rPr>
        <w:t xml:space="preserve"> a </w:t>
      </w:r>
      <w:r w:rsidRPr="00E3449B">
        <w:rPr>
          <w:noProof/>
          <w:spacing w:val="-1"/>
        </w:rPr>
        <w:t>Locked</w:t>
      </w:r>
      <w:r>
        <w:rPr>
          <w:noProof/>
        </w:rPr>
        <w:t xml:space="preserve"> </w:t>
      </w:r>
      <w:r w:rsidRPr="00E3449B">
        <w:rPr>
          <w:noProof/>
          <w:spacing w:val="-1"/>
        </w:rPr>
        <w:t>Primary</w:t>
      </w:r>
      <w:r>
        <w:rPr>
          <w:noProof/>
        </w:rPr>
        <w:t xml:space="preserve"> </w:t>
      </w:r>
      <w:r w:rsidRPr="00E3449B">
        <w:rPr>
          <w:noProof/>
          <w:spacing w:val="-1"/>
        </w:rPr>
        <w:t>Review</w:t>
      </w:r>
      <w:r>
        <w:rPr>
          <w:noProof/>
        </w:rPr>
        <w:tab/>
        <w:t>121</w:t>
      </w:r>
    </w:p>
    <w:p w:rsidR="005B7935" w:rsidRDefault="005B7935">
      <w:pPr>
        <w:pStyle w:val="Index1"/>
        <w:tabs>
          <w:tab w:val="right" w:leader="dot" w:pos="9350"/>
        </w:tabs>
        <w:rPr>
          <w:noProof/>
        </w:rPr>
      </w:pPr>
      <w:r w:rsidRPr="00E3449B">
        <w:rPr>
          <w:noProof/>
          <w:spacing w:val="-1"/>
        </w:rPr>
        <w:t>Unlocking</w:t>
      </w:r>
      <w:r>
        <w:rPr>
          <w:noProof/>
        </w:rPr>
        <w:t xml:space="preserve"> and</w:t>
      </w:r>
      <w:r w:rsidRPr="00E3449B">
        <w:rPr>
          <w:noProof/>
          <w:spacing w:val="-1"/>
        </w:rPr>
        <w:t xml:space="preserve"> Deleting</w:t>
      </w:r>
      <w:r>
        <w:rPr>
          <w:noProof/>
        </w:rPr>
        <w:t xml:space="preserve"> </w:t>
      </w:r>
      <w:r w:rsidRPr="00E3449B">
        <w:rPr>
          <w:noProof/>
          <w:spacing w:val="-1"/>
        </w:rPr>
        <w:t>Reviews</w:t>
      </w:r>
      <w:r>
        <w:rPr>
          <w:noProof/>
        </w:rPr>
        <w:tab/>
        <w:t>121</w:t>
      </w:r>
    </w:p>
    <w:p w:rsidR="005B7935" w:rsidRDefault="005B7935">
      <w:pPr>
        <w:pStyle w:val="Index1"/>
        <w:tabs>
          <w:tab w:val="right" w:leader="dot" w:pos="9350"/>
        </w:tabs>
        <w:rPr>
          <w:noProof/>
        </w:rPr>
      </w:pPr>
      <w:r w:rsidRPr="00E3449B">
        <w:rPr>
          <w:noProof/>
          <w:spacing w:val="-1"/>
        </w:rPr>
        <w:t>Unlocking</w:t>
      </w:r>
      <w:r>
        <w:rPr>
          <w:noProof/>
        </w:rPr>
        <w:t xml:space="preserve"> the</w:t>
      </w:r>
      <w:r w:rsidRPr="00E3449B">
        <w:rPr>
          <w:noProof/>
          <w:spacing w:val="-1"/>
        </w:rPr>
        <w:t xml:space="preserve"> Physician</w:t>
      </w:r>
      <w:r>
        <w:rPr>
          <w:noProof/>
        </w:rPr>
        <w:t xml:space="preserve"> </w:t>
      </w:r>
      <w:r w:rsidRPr="00E3449B">
        <w:rPr>
          <w:noProof/>
          <w:spacing w:val="-1"/>
        </w:rPr>
        <w:t xml:space="preserve">Advisor Portion </w:t>
      </w:r>
      <w:r>
        <w:rPr>
          <w:noProof/>
        </w:rPr>
        <w:t>of</w:t>
      </w:r>
      <w:r w:rsidRPr="00E3449B">
        <w:rPr>
          <w:noProof/>
          <w:spacing w:val="-1"/>
        </w:rPr>
        <w:t xml:space="preserve"> </w:t>
      </w:r>
      <w:r>
        <w:rPr>
          <w:noProof/>
        </w:rPr>
        <w:t xml:space="preserve">a </w:t>
      </w:r>
      <w:r w:rsidRPr="00E3449B">
        <w:rPr>
          <w:noProof/>
          <w:spacing w:val="-1"/>
        </w:rPr>
        <w:t>Locked</w:t>
      </w:r>
      <w:r w:rsidRPr="00E3449B">
        <w:rPr>
          <w:noProof/>
          <w:spacing w:val="51"/>
        </w:rPr>
        <w:t xml:space="preserve"> </w:t>
      </w:r>
      <w:r w:rsidRPr="00E3449B">
        <w:rPr>
          <w:noProof/>
          <w:spacing w:val="-1"/>
          <w:w w:val="95"/>
        </w:rPr>
        <w:t>Review</w:t>
      </w:r>
      <w:r>
        <w:rPr>
          <w:noProof/>
        </w:rPr>
        <w:tab/>
        <w:t>122</w:t>
      </w:r>
    </w:p>
    <w:p w:rsidR="005B7935" w:rsidRDefault="005B7935">
      <w:pPr>
        <w:pStyle w:val="Index1"/>
        <w:tabs>
          <w:tab w:val="right" w:leader="dot" w:pos="9350"/>
        </w:tabs>
        <w:rPr>
          <w:noProof/>
        </w:rPr>
      </w:pPr>
      <w:r w:rsidRPr="00E3449B">
        <w:rPr>
          <w:noProof/>
          <w:spacing w:val="-1"/>
        </w:rPr>
        <w:t>Unscheduled</w:t>
      </w:r>
      <w:r>
        <w:rPr>
          <w:noProof/>
        </w:rPr>
        <w:t xml:space="preserve"> </w:t>
      </w:r>
      <w:r w:rsidRPr="00E3449B">
        <w:rPr>
          <w:noProof/>
          <w:spacing w:val="-1"/>
        </w:rPr>
        <w:t>Readmit</w:t>
      </w:r>
      <w:r>
        <w:rPr>
          <w:noProof/>
        </w:rPr>
        <w:tab/>
        <w:t>83, 96, 97, 101</w:t>
      </w:r>
    </w:p>
    <w:p w:rsidR="005B7935" w:rsidRDefault="005B7935">
      <w:pPr>
        <w:pStyle w:val="Index1"/>
        <w:tabs>
          <w:tab w:val="right" w:leader="dot" w:pos="9350"/>
        </w:tabs>
        <w:rPr>
          <w:noProof/>
        </w:rPr>
      </w:pPr>
      <w:r w:rsidRPr="00E3449B">
        <w:rPr>
          <w:noProof/>
          <w:spacing w:val="-1"/>
        </w:rPr>
        <w:t>Updating Your Network Account Name</w:t>
      </w:r>
      <w:r>
        <w:rPr>
          <w:noProof/>
        </w:rPr>
        <w:t xml:space="preserve"> (at </w:t>
      </w:r>
      <w:r w:rsidRPr="00E3449B">
        <w:rPr>
          <w:noProof/>
          <w:spacing w:val="-1"/>
        </w:rPr>
        <w:t>Login)</w:t>
      </w:r>
      <w:r>
        <w:rPr>
          <w:noProof/>
        </w:rPr>
        <w:tab/>
        <w:t>19</w:t>
      </w:r>
    </w:p>
    <w:p w:rsidR="005B7935" w:rsidRDefault="005B7935">
      <w:pPr>
        <w:pStyle w:val="Index1"/>
        <w:tabs>
          <w:tab w:val="right" w:leader="dot" w:pos="9350"/>
        </w:tabs>
        <w:rPr>
          <w:noProof/>
        </w:rPr>
      </w:pPr>
      <w:r>
        <w:rPr>
          <w:noProof/>
        </w:rPr>
        <w:lastRenderedPageBreak/>
        <w:t xml:space="preserve">User </w:t>
      </w:r>
      <w:r w:rsidRPr="00E3449B">
        <w:rPr>
          <w:noProof/>
          <w:spacing w:val="-1"/>
        </w:rPr>
        <w:t>Instructions</w:t>
      </w:r>
      <w:r>
        <w:rPr>
          <w:noProof/>
        </w:rPr>
        <w:tab/>
        <w:t>3</w:t>
      </w:r>
    </w:p>
    <w:p w:rsidR="005B7935" w:rsidRDefault="005B7935" w:rsidP="00142944">
      <w:pPr>
        <w:pStyle w:val="BodyText"/>
        <w:rPr>
          <w:noProof/>
        </w:rPr>
        <w:sectPr w:rsidR="005B7935" w:rsidSect="005B7935">
          <w:type w:val="continuous"/>
          <w:pgSz w:w="12240" w:h="15840" w:code="1"/>
          <w:pgMar w:top="1440" w:right="1440" w:bottom="1440" w:left="1440" w:header="720" w:footer="720" w:gutter="0"/>
          <w:cols w:space="720"/>
          <w:docGrid w:linePitch="360"/>
        </w:sectPr>
      </w:pPr>
    </w:p>
    <w:p w:rsidR="00F52BE1" w:rsidRPr="00E738EF" w:rsidRDefault="005A3C30" w:rsidP="00142944">
      <w:pPr>
        <w:pStyle w:val="BodyText"/>
      </w:pPr>
      <w:r w:rsidRPr="0087588A">
        <w:lastRenderedPageBreak/>
        <w:fldChar w:fldCharType="end"/>
      </w:r>
    </w:p>
    <w:sectPr w:rsidR="00F52BE1" w:rsidRPr="00E738EF" w:rsidSect="00F82A59">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3729" w:rsidRDefault="00003729">
      <w:r>
        <w:separator/>
      </w:r>
    </w:p>
    <w:p w:rsidR="00003729" w:rsidRDefault="00003729"/>
  </w:endnote>
  <w:endnote w:type="continuationSeparator" w:id="0">
    <w:p w:rsidR="00003729" w:rsidRDefault="00003729">
      <w:r>
        <w:continuationSeparator/>
      </w:r>
    </w:p>
    <w:p w:rsidR="00003729" w:rsidRDefault="00003729"/>
  </w:endnote>
  <w:endnote w:type="continuationNotice" w:id="1">
    <w:p w:rsidR="00003729" w:rsidRDefault="000037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20B07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imes New Roman Bold">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C Helvetica Condense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36B5" w:rsidRDefault="00FD36B5"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rsidR="00FD36B5" w:rsidRPr="009629BC" w:rsidRDefault="00FD36B5" w:rsidP="00D3642C">
    <w:pPr>
      <w:pStyle w:val="Footer"/>
    </w:pPr>
    <w:r>
      <w:rPr>
        <w:rStyle w:val="PageNumber"/>
      </w:rPr>
      <w:t>Template Version 1.0 (remove prior to publication)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36B5" w:rsidRDefault="00FD36B5">
    <w:pPr>
      <w:pStyle w:val="Footer"/>
    </w:pPr>
    <w:r>
      <w:t>Template Version 1.0 (remove prior to publication)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36B5" w:rsidRDefault="00FD36B5" w:rsidP="00672FD9">
    <w:pPr>
      <w:pStyle w:val="Footer"/>
      <w:rPr>
        <w:rStyle w:val="PageNumber"/>
      </w:rPr>
    </w:pPr>
    <w:r w:rsidRPr="006C6F76">
      <w:t>Nov</w:t>
    </w:r>
    <w:r>
      <w:t xml:space="preserve"> 2017</w:t>
    </w:r>
    <w:r w:rsidRPr="004A6B75">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CA23EF">
      <w:rPr>
        <w:rStyle w:val="PageNumber"/>
        <w:noProof/>
      </w:rPr>
      <w:t>xxviii</w:t>
    </w:r>
    <w:r w:rsidRPr="00672FD9">
      <w:rPr>
        <w:rStyle w:val="PageNumber"/>
        <w:noProof/>
      </w:rPr>
      <w:fldChar w:fldCharType="end"/>
    </w:r>
    <w:r>
      <w:rPr>
        <w:rStyle w:val="PageNumber"/>
        <w:noProof/>
      </w:rPr>
      <w:tab/>
      <w:t>NUMI U</w:t>
    </w:r>
    <w:r>
      <w:t>ser Guide</w:t>
    </w:r>
  </w:p>
  <w:p w:rsidR="00FD36B5" w:rsidRDefault="00FD36B5"/>
  <w:p w:rsidR="00FD36B5" w:rsidRDefault="00FD36B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36B5" w:rsidRDefault="00FD36B5" w:rsidP="000C3731">
    <w:pPr>
      <w:pStyle w:val="Footer"/>
      <w:tabs>
        <w:tab w:val="left" w:pos="3195"/>
      </w:tabs>
      <w:rPr>
        <w:rStyle w:val="PageNumber"/>
      </w:rPr>
    </w:pPr>
    <w:r w:rsidRPr="006C6F76">
      <w:t>Nov</w:t>
    </w:r>
    <w:r>
      <w:t xml:space="preserve"> 2017</w:t>
    </w:r>
    <w:r w:rsidRPr="004A6B75">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CA23EF">
      <w:rPr>
        <w:rStyle w:val="PageNumber"/>
        <w:noProof/>
      </w:rPr>
      <w:t>61</w:t>
    </w:r>
    <w:r w:rsidRPr="00672FD9">
      <w:rPr>
        <w:rStyle w:val="PageNumber"/>
        <w:noProof/>
      </w:rPr>
      <w:fldChar w:fldCharType="end"/>
    </w:r>
    <w:r>
      <w:rPr>
        <w:rStyle w:val="PageNumber"/>
        <w:noProof/>
      </w:rPr>
      <w:tab/>
      <w:t>NUMI U</w:t>
    </w:r>
    <w:r>
      <w:t>ser Guide</w:t>
    </w:r>
  </w:p>
  <w:p w:rsidR="00FD36B5" w:rsidRDefault="00FD36B5"/>
  <w:p w:rsidR="00FD36B5" w:rsidRDefault="00FD36B5"/>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36B5" w:rsidRDefault="00FD36B5" w:rsidP="00F74FDF">
    <w:pPr>
      <w:pStyle w:val="Footer"/>
      <w:tabs>
        <w:tab w:val="left" w:pos="3195"/>
        <w:tab w:val="left" w:pos="4620"/>
      </w:tabs>
      <w:rPr>
        <w:rStyle w:val="PageNumber"/>
      </w:rPr>
    </w:pPr>
    <w:r w:rsidRPr="00477FB8">
      <w:rPr>
        <w:rStyle w:val="PageNumber"/>
        <w:noProof/>
      </w:rPr>
      <w:t>Nov</w:t>
    </w:r>
    <w:r>
      <w:rPr>
        <w:rStyle w:val="PageNumber"/>
        <w:noProof/>
      </w:rPr>
      <w:t xml:space="preserve"> </w:t>
    </w:r>
    <w:r w:rsidRPr="00E738EF">
      <w:rPr>
        <w:rStyle w:val="PageNumber"/>
        <w:noProof/>
      </w:rPr>
      <w:t xml:space="preserve"> 2017</w:t>
    </w:r>
    <w:r>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CA23EF">
      <w:rPr>
        <w:rStyle w:val="PageNumber"/>
        <w:noProof/>
      </w:rPr>
      <w:t>168</w:t>
    </w:r>
    <w:r w:rsidRPr="00672FD9">
      <w:rPr>
        <w:rStyle w:val="PageNumber"/>
        <w:noProof/>
      </w:rPr>
      <w:fldChar w:fldCharType="end"/>
    </w:r>
    <w:r>
      <w:rPr>
        <w:rStyle w:val="PageNumber"/>
        <w:noProof/>
      </w:rPr>
      <w:tab/>
      <w:t>NUMI U</w:t>
    </w:r>
    <w:proofErr w:type="spellStart"/>
    <w:r>
      <w:t>ser</w:t>
    </w:r>
    <w:proofErr w:type="spellEnd"/>
    <w:r>
      <w:t xml:space="preserve"> Guide</w:t>
    </w:r>
  </w:p>
  <w:p w:rsidR="00FD36B5" w:rsidRDefault="00FD36B5"/>
  <w:p w:rsidR="00FD36B5" w:rsidRDefault="00FD36B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3729" w:rsidRDefault="00003729">
      <w:r>
        <w:separator/>
      </w:r>
    </w:p>
    <w:p w:rsidR="00003729" w:rsidRDefault="00003729"/>
  </w:footnote>
  <w:footnote w:type="continuationSeparator" w:id="0">
    <w:p w:rsidR="00003729" w:rsidRDefault="00003729">
      <w:r>
        <w:continuationSeparator/>
      </w:r>
    </w:p>
    <w:p w:rsidR="00003729" w:rsidRDefault="00003729"/>
  </w:footnote>
  <w:footnote w:type="continuationNotice" w:id="1">
    <w:p w:rsidR="00003729" w:rsidRDefault="00003729"/>
  </w:footnote>
  <w:footnote w:id="2">
    <w:p w:rsidR="00FD36B5" w:rsidRDefault="00FD36B5">
      <w:pPr>
        <w:pStyle w:val="FootnoteText"/>
      </w:pPr>
      <w:r>
        <w:rPr>
          <w:rStyle w:val="FootnoteReference"/>
        </w:rPr>
        <w:footnoteRef/>
      </w:r>
      <w:r>
        <w:t xml:space="preserve"> </w:t>
      </w:r>
      <w:r w:rsidRPr="000F26FB">
        <w:t xml:space="preserve">A </w:t>
      </w:r>
      <w:r w:rsidRPr="000F26FB">
        <w:rPr>
          <w:spacing w:val="-1"/>
        </w:rPr>
        <w:t>hyperlink</w:t>
      </w:r>
      <w:r w:rsidRPr="000F26FB">
        <w:t xml:space="preserve"> </w:t>
      </w:r>
      <w:r w:rsidRPr="000F26FB">
        <w:rPr>
          <w:spacing w:val="-1"/>
        </w:rPr>
        <w:t>is</w:t>
      </w:r>
      <w:r w:rsidRPr="000F26FB">
        <w:t xml:space="preserve"> a </w:t>
      </w:r>
      <w:r w:rsidRPr="000F26FB">
        <w:rPr>
          <w:spacing w:val="-1"/>
        </w:rPr>
        <w:t>reference</w:t>
      </w:r>
      <w:r w:rsidRPr="000F26FB">
        <w:t xml:space="preserve"> </w:t>
      </w:r>
      <w:r w:rsidRPr="000F26FB">
        <w:rPr>
          <w:spacing w:val="-1"/>
        </w:rPr>
        <w:t>to</w:t>
      </w:r>
      <w:r w:rsidRPr="000F26FB">
        <w:t xml:space="preserve"> a </w:t>
      </w:r>
      <w:r w:rsidRPr="000F26FB">
        <w:rPr>
          <w:spacing w:val="-1"/>
        </w:rPr>
        <w:t>document</w:t>
      </w:r>
      <w:r w:rsidRPr="000F26FB">
        <w:t xml:space="preserve"> or</w:t>
      </w:r>
      <w:r w:rsidRPr="000F26FB">
        <w:rPr>
          <w:spacing w:val="-1"/>
        </w:rPr>
        <w:t xml:space="preserve"> </w:t>
      </w:r>
      <w:r w:rsidRPr="000F26FB">
        <w:t>object</w:t>
      </w:r>
      <w:r w:rsidRPr="000F26FB">
        <w:rPr>
          <w:spacing w:val="-1"/>
        </w:rPr>
        <w:t xml:space="preserve"> that </w:t>
      </w:r>
      <w:r w:rsidRPr="000F26FB">
        <w:t>the</w:t>
      </w:r>
      <w:r w:rsidRPr="000F26FB">
        <w:rPr>
          <w:spacing w:val="-1"/>
        </w:rPr>
        <w:t xml:space="preserve"> reader</w:t>
      </w:r>
      <w:r w:rsidRPr="000F26FB">
        <w:t xml:space="preserve"> </w:t>
      </w:r>
      <w:r w:rsidRPr="000F26FB">
        <w:rPr>
          <w:spacing w:val="-1"/>
        </w:rPr>
        <w:t>can</w:t>
      </w:r>
      <w:r w:rsidRPr="000F26FB">
        <w:t xml:space="preserve"> </w:t>
      </w:r>
      <w:r w:rsidRPr="000F26FB">
        <w:rPr>
          <w:spacing w:val="-1"/>
        </w:rPr>
        <w:t>directly</w:t>
      </w:r>
      <w:r w:rsidRPr="000F26FB">
        <w:rPr>
          <w:spacing w:val="-2"/>
        </w:rPr>
        <w:t xml:space="preserve"> </w:t>
      </w:r>
      <w:r w:rsidRPr="000F26FB">
        <w:t>access by</w:t>
      </w:r>
      <w:r w:rsidRPr="000F26FB">
        <w:rPr>
          <w:spacing w:val="-1"/>
        </w:rPr>
        <w:t xml:space="preserve"> clicking</w:t>
      </w:r>
      <w:r w:rsidRPr="000F26FB">
        <w:t xml:space="preserve"> </w:t>
      </w:r>
      <w:r w:rsidRPr="000F26FB">
        <w:rPr>
          <w:spacing w:val="-1"/>
        </w:rPr>
        <w:t>on</w:t>
      </w:r>
      <w:r w:rsidRPr="000F26FB">
        <w:t xml:space="preserve"> it</w:t>
      </w:r>
      <w:r w:rsidRPr="000F26FB">
        <w:rPr>
          <w:color w:val="333333"/>
        </w:rPr>
        <w:t>.</w:t>
      </w:r>
    </w:p>
  </w:footnote>
  <w:footnote w:id="3">
    <w:p w:rsidR="00FD36B5" w:rsidRDefault="00FD36B5" w:rsidP="0065610C">
      <w:pPr>
        <w:pStyle w:val="FootnoteText"/>
      </w:pPr>
      <w:r>
        <w:rPr>
          <w:rStyle w:val="FootnoteReference"/>
        </w:rPr>
        <w:footnoteRef/>
      </w:r>
      <w:r>
        <w:t xml:space="preserve"> </w:t>
      </w:r>
      <w:r w:rsidRPr="00085CC9">
        <w:t xml:space="preserve">The </w:t>
      </w:r>
      <w:r w:rsidRPr="00085CC9">
        <w:rPr>
          <w:spacing w:val="-1"/>
        </w:rPr>
        <w:t>NUMI</w:t>
      </w:r>
      <w:r w:rsidRPr="00085CC9">
        <w:t xml:space="preserve"> </w:t>
      </w:r>
      <w:r w:rsidRPr="00085CC9">
        <w:rPr>
          <w:spacing w:val="-1"/>
        </w:rPr>
        <w:t>Check</w:t>
      </w:r>
      <w:r>
        <w:rPr>
          <w:spacing w:val="-1"/>
        </w:rPr>
        <w:t>-</w:t>
      </w:r>
      <w:r w:rsidRPr="00085CC9">
        <w:rPr>
          <w:spacing w:val="-1"/>
        </w:rPr>
        <w:t>in</w:t>
      </w:r>
      <w:r w:rsidRPr="00085CC9">
        <w:t xml:space="preserve"> ID </w:t>
      </w:r>
      <w:r w:rsidRPr="00085CC9">
        <w:rPr>
          <w:spacing w:val="-1"/>
        </w:rPr>
        <w:t>(or</w:t>
      </w:r>
      <w:r w:rsidRPr="00085CC9">
        <w:t xml:space="preserve"> </w:t>
      </w:r>
      <w:r w:rsidRPr="00085CC9">
        <w:rPr>
          <w:spacing w:val="-1"/>
        </w:rPr>
        <w:t>“Movement</w:t>
      </w:r>
      <w:r w:rsidRPr="00085CC9">
        <w:t xml:space="preserve"> ID”</w:t>
      </w:r>
      <w:r w:rsidRPr="00085CC9">
        <w:rPr>
          <w:spacing w:val="-2"/>
        </w:rPr>
        <w:t xml:space="preserve"> </w:t>
      </w:r>
      <w:r w:rsidRPr="00085CC9">
        <w:rPr>
          <w:spacing w:val="-1"/>
        </w:rPr>
        <w:t>field</w:t>
      </w:r>
      <w:r w:rsidRPr="00085CC9">
        <w:t xml:space="preserve"> </w:t>
      </w:r>
      <w:r w:rsidRPr="00085CC9">
        <w:rPr>
          <w:spacing w:val="-1"/>
        </w:rPr>
        <w:t>in</w:t>
      </w:r>
      <w:r w:rsidRPr="00085CC9">
        <w:t xml:space="preserve"> the</w:t>
      </w:r>
      <w:r w:rsidRPr="00085CC9">
        <w:rPr>
          <w:spacing w:val="-2"/>
        </w:rPr>
        <w:t xml:space="preserve"> </w:t>
      </w:r>
      <w:r w:rsidRPr="00085CC9">
        <w:rPr>
          <w:spacing w:val="-1"/>
        </w:rPr>
        <w:t>Stay</w:t>
      </w:r>
      <w:r w:rsidRPr="00085CC9">
        <w:t xml:space="preserve"> </w:t>
      </w:r>
      <w:r w:rsidRPr="00085CC9">
        <w:rPr>
          <w:spacing w:val="-1"/>
        </w:rPr>
        <w:t>Movements</w:t>
      </w:r>
      <w:r w:rsidRPr="00085CC9">
        <w:t xml:space="preserve"> </w:t>
      </w:r>
      <w:r w:rsidRPr="00085CC9">
        <w:rPr>
          <w:spacing w:val="-1"/>
        </w:rPr>
        <w:t>grid</w:t>
      </w:r>
      <w:r w:rsidRPr="00085CC9">
        <w:t xml:space="preserve"> on the</w:t>
      </w:r>
      <w:r w:rsidRPr="00085CC9">
        <w:rPr>
          <w:spacing w:val="-1"/>
        </w:rPr>
        <w:t xml:space="preserve"> Patient</w:t>
      </w:r>
      <w:r w:rsidRPr="00085CC9">
        <w:t xml:space="preserve"> Stay</w:t>
      </w:r>
      <w:r w:rsidRPr="00085CC9">
        <w:rPr>
          <w:spacing w:val="9"/>
        </w:rPr>
        <w:t xml:space="preserve"> </w:t>
      </w:r>
      <w:r w:rsidRPr="00085CC9">
        <w:rPr>
          <w:spacing w:val="-1"/>
        </w:rPr>
        <w:t>History screen)</w:t>
      </w:r>
      <w:r w:rsidRPr="00085CC9">
        <w:rPr>
          <w:spacing w:val="87"/>
        </w:rPr>
        <w:t xml:space="preserve"> </w:t>
      </w:r>
      <w:r w:rsidRPr="00085CC9">
        <w:t xml:space="preserve">is </w:t>
      </w:r>
      <w:r w:rsidRPr="00085CC9">
        <w:rPr>
          <w:spacing w:val="-1"/>
        </w:rPr>
        <w:t>the</w:t>
      </w:r>
      <w:r w:rsidRPr="00085CC9">
        <w:t xml:space="preserve"> </w:t>
      </w:r>
      <w:r w:rsidRPr="00085CC9">
        <w:rPr>
          <w:spacing w:val="-1"/>
        </w:rPr>
        <w:t>internal record number</w:t>
      </w:r>
      <w:r w:rsidRPr="00085CC9">
        <w:t xml:space="preserve"> in the</w:t>
      </w:r>
      <w:r w:rsidRPr="00085CC9">
        <w:rPr>
          <w:spacing w:val="-2"/>
        </w:rPr>
        <w:t xml:space="preserve"> </w:t>
      </w:r>
      <w:r w:rsidRPr="00085CC9">
        <w:rPr>
          <w:spacing w:val="-1"/>
        </w:rPr>
        <w:t>VistA</w:t>
      </w:r>
      <w:r w:rsidRPr="00085CC9">
        <w:t xml:space="preserve"> </w:t>
      </w:r>
      <w:r w:rsidRPr="00085CC9">
        <w:rPr>
          <w:spacing w:val="-1"/>
        </w:rPr>
        <w:t>Patient</w:t>
      </w:r>
      <w:r w:rsidRPr="00085CC9">
        <w:t xml:space="preserve"> </w:t>
      </w:r>
      <w:r w:rsidRPr="00085CC9">
        <w:rPr>
          <w:spacing w:val="-1"/>
        </w:rPr>
        <w:t>Movement</w:t>
      </w:r>
      <w:r w:rsidRPr="00085CC9">
        <w:rPr>
          <w:spacing w:val="1"/>
        </w:rPr>
        <w:t xml:space="preserve"> </w:t>
      </w:r>
      <w:r w:rsidRPr="00085CC9">
        <w:rPr>
          <w:spacing w:val="-1"/>
        </w:rPr>
        <w:t>file</w:t>
      </w:r>
      <w:r w:rsidRPr="00085CC9">
        <w:t xml:space="preserve"> </w:t>
      </w:r>
      <w:r w:rsidRPr="00085CC9">
        <w:rPr>
          <w:spacing w:val="-1"/>
        </w:rPr>
        <w:t>#405,</w:t>
      </w:r>
      <w:r w:rsidRPr="00085CC9">
        <w:t xml:space="preserve"> </w:t>
      </w:r>
      <w:r w:rsidRPr="00085CC9">
        <w:rPr>
          <w:spacing w:val="-1"/>
        </w:rPr>
        <w:t>which</w:t>
      </w:r>
      <w:r w:rsidRPr="00085CC9">
        <w:t xml:space="preserve"> is</w:t>
      </w:r>
      <w:r w:rsidRPr="00085CC9">
        <w:rPr>
          <w:spacing w:val="-2"/>
        </w:rPr>
        <w:t xml:space="preserve"> </w:t>
      </w:r>
      <w:r w:rsidRPr="00085CC9">
        <w:t xml:space="preserve">not </w:t>
      </w:r>
      <w:r w:rsidRPr="00085CC9">
        <w:rPr>
          <w:spacing w:val="-1"/>
        </w:rPr>
        <w:t>visible</w:t>
      </w:r>
      <w:r w:rsidRPr="00085CC9">
        <w:t xml:space="preserve"> to </w:t>
      </w:r>
      <w:r w:rsidRPr="00085CC9">
        <w:rPr>
          <w:spacing w:val="-1"/>
        </w:rPr>
        <w:t>end</w:t>
      </w:r>
      <w:r w:rsidRPr="00085CC9">
        <w:t xml:space="preserve"> </w:t>
      </w:r>
      <w:r w:rsidRPr="00085CC9">
        <w:rPr>
          <w:spacing w:val="-1"/>
        </w:rPr>
        <w:t>users</w:t>
      </w:r>
    </w:p>
    <w:p w:rsidR="00FD36B5" w:rsidRDefault="00FD36B5">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5pt;height:7.5pt" o:bullet="t">
        <v:imagedata r:id="rId1" o:title="smallyellow"/>
      </v:shape>
    </w:pict>
  </w:numPicBullet>
  <w:numPicBullet w:numPicBulletId="1">
    <w:pict>
      <v:shape id="_x0000_i1033" type="#_x0000_t75" style="width:25.5pt;height:13.5pt;visibility:visible;mso-wrap-style:square" o:bullet="t">
        <v:imagedata r:id="rId2" o:title=""/>
      </v:shape>
    </w:pict>
  </w:numPicBullet>
  <w:abstractNum w:abstractNumId="0">
    <w:nsid w:val="FFFFFF7C"/>
    <w:multiLevelType w:val="multilevel"/>
    <w:tmpl w:val="DEFCFA00"/>
    <w:lvl w:ilvl="0">
      <w:start w:val="1"/>
      <w:numFmt w:val="decimal"/>
      <w:pStyle w:val="ListNumber5"/>
      <w:lvlText w:val="%1."/>
      <w:lvlJc w:val="left"/>
      <w:pPr>
        <w:ind w:left="1800" w:hanging="360"/>
      </w:pPr>
      <w:rPr>
        <w:rFonts w:hint="default"/>
      </w:rPr>
    </w:lvl>
    <w:lvl w:ilvl="1">
      <w:start w:val="1"/>
      <w:numFmt w:val="decimal"/>
      <w:lvlText w:val="%2."/>
      <w:lvlJc w:val="left"/>
      <w:pPr>
        <w:ind w:left="2160" w:hanging="360"/>
      </w:pPr>
      <w:rPr>
        <w:rFonts w:hint="default"/>
      </w:r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nsid w:val="FFFFFF88"/>
    <w:multiLevelType w:val="singleLevel"/>
    <w:tmpl w:val="62549D90"/>
    <w:lvl w:ilvl="0">
      <w:start w:val="1"/>
      <w:numFmt w:val="decimal"/>
      <w:pStyle w:val="ListNumber"/>
      <w:lvlText w:val="%1."/>
      <w:lvlJc w:val="left"/>
      <w:pPr>
        <w:tabs>
          <w:tab w:val="num" w:pos="360"/>
        </w:tabs>
        <w:ind w:left="360" w:hanging="360"/>
      </w:pPr>
    </w:lvl>
  </w:abstractNum>
  <w:abstractNum w:abstractNumId="7">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nsid w:val="000B5137"/>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9">
    <w:nsid w:val="001425D0"/>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
    <w:nsid w:val="013C10AE"/>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
    <w:nsid w:val="0302160F"/>
    <w:multiLevelType w:val="multilevel"/>
    <w:tmpl w:val="4596F4D0"/>
    <w:styleLink w:val="ArticleSection1"/>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12">
    <w:nsid w:val="06343693"/>
    <w:multiLevelType w:val="hybridMultilevel"/>
    <w:tmpl w:val="A8880C98"/>
    <w:lvl w:ilvl="0" w:tplc="78D28FC6">
      <w:start w:val="1"/>
      <w:numFmt w:val="decimal"/>
      <w:lvlText w:val="%1."/>
      <w:lvlJc w:val="left"/>
      <w:pPr>
        <w:ind w:left="1900" w:hanging="360"/>
      </w:pPr>
      <w:rPr>
        <w:rFonts w:ascii="Times New Roman" w:eastAsia="Times New Roman" w:hAnsi="Times New Roman" w:hint="default"/>
        <w:sz w:val="24"/>
        <w:szCs w:val="24"/>
      </w:rPr>
    </w:lvl>
    <w:lvl w:ilvl="1" w:tplc="21AAD270">
      <w:start w:val="1"/>
      <w:numFmt w:val="bullet"/>
      <w:lvlText w:val="•"/>
      <w:lvlJc w:val="left"/>
      <w:pPr>
        <w:ind w:left="2666" w:hanging="360"/>
      </w:pPr>
      <w:rPr>
        <w:rFonts w:hint="default"/>
      </w:rPr>
    </w:lvl>
    <w:lvl w:ilvl="2" w:tplc="BA46C3E8">
      <w:start w:val="1"/>
      <w:numFmt w:val="bullet"/>
      <w:lvlText w:val="•"/>
      <w:lvlJc w:val="left"/>
      <w:pPr>
        <w:ind w:left="3432" w:hanging="360"/>
      </w:pPr>
      <w:rPr>
        <w:rFonts w:hint="default"/>
      </w:rPr>
    </w:lvl>
    <w:lvl w:ilvl="3" w:tplc="54B86680">
      <w:start w:val="1"/>
      <w:numFmt w:val="bullet"/>
      <w:lvlText w:val="•"/>
      <w:lvlJc w:val="left"/>
      <w:pPr>
        <w:ind w:left="4198" w:hanging="360"/>
      </w:pPr>
      <w:rPr>
        <w:rFonts w:hint="default"/>
      </w:rPr>
    </w:lvl>
    <w:lvl w:ilvl="4" w:tplc="B252A29E">
      <w:start w:val="1"/>
      <w:numFmt w:val="bullet"/>
      <w:lvlText w:val="•"/>
      <w:lvlJc w:val="left"/>
      <w:pPr>
        <w:ind w:left="4964" w:hanging="360"/>
      </w:pPr>
      <w:rPr>
        <w:rFonts w:hint="default"/>
      </w:rPr>
    </w:lvl>
    <w:lvl w:ilvl="5" w:tplc="04CAF580">
      <w:start w:val="1"/>
      <w:numFmt w:val="bullet"/>
      <w:lvlText w:val="•"/>
      <w:lvlJc w:val="left"/>
      <w:pPr>
        <w:ind w:left="5730" w:hanging="360"/>
      </w:pPr>
      <w:rPr>
        <w:rFonts w:hint="default"/>
      </w:rPr>
    </w:lvl>
    <w:lvl w:ilvl="6" w:tplc="ED66F1A6">
      <w:start w:val="1"/>
      <w:numFmt w:val="bullet"/>
      <w:lvlText w:val="•"/>
      <w:lvlJc w:val="left"/>
      <w:pPr>
        <w:ind w:left="6496" w:hanging="360"/>
      </w:pPr>
      <w:rPr>
        <w:rFonts w:hint="default"/>
      </w:rPr>
    </w:lvl>
    <w:lvl w:ilvl="7" w:tplc="FE9C3F5C">
      <w:start w:val="1"/>
      <w:numFmt w:val="bullet"/>
      <w:lvlText w:val="•"/>
      <w:lvlJc w:val="left"/>
      <w:pPr>
        <w:ind w:left="7262" w:hanging="360"/>
      </w:pPr>
      <w:rPr>
        <w:rFonts w:hint="default"/>
      </w:rPr>
    </w:lvl>
    <w:lvl w:ilvl="8" w:tplc="128E16DC">
      <w:start w:val="1"/>
      <w:numFmt w:val="bullet"/>
      <w:lvlText w:val="•"/>
      <w:lvlJc w:val="left"/>
      <w:pPr>
        <w:ind w:left="8028" w:hanging="360"/>
      </w:pPr>
      <w:rPr>
        <w:rFonts w:hint="default"/>
      </w:rPr>
    </w:lvl>
  </w:abstractNum>
  <w:abstractNum w:abstractNumId="13">
    <w:nsid w:val="068A7CA9"/>
    <w:multiLevelType w:val="hybridMultilevel"/>
    <w:tmpl w:val="EF3EBEE8"/>
    <w:lvl w:ilvl="0" w:tplc="3D30A3E4">
      <w:start w:val="1"/>
      <w:numFmt w:val="bullet"/>
      <w:pStyle w:val="Bullet"/>
      <w:lvlText w:val=""/>
      <w:lvlPicBulletId w:val="0"/>
      <w:lvlJc w:val="left"/>
      <w:pPr>
        <w:ind w:left="720" w:hanging="360"/>
      </w:pPr>
      <w:rPr>
        <w:rFonts w:ascii="Symbol" w:hAnsi="Symbol" w:hint="default"/>
        <w:b w:val="0"/>
        <w:i w:val="0"/>
        <w:color w:val="auto"/>
        <w:sz w:val="20"/>
      </w:rPr>
    </w:lvl>
    <w:lvl w:ilvl="1" w:tplc="7494AC92" w:tentative="1">
      <w:start w:val="1"/>
      <w:numFmt w:val="bullet"/>
      <w:lvlText w:val="o"/>
      <w:lvlJc w:val="left"/>
      <w:pPr>
        <w:tabs>
          <w:tab w:val="num" w:pos="1440"/>
        </w:tabs>
        <w:ind w:left="1440" w:hanging="360"/>
      </w:pPr>
      <w:rPr>
        <w:rFonts w:ascii="Courier New" w:hAnsi="Courier New" w:hint="default"/>
      </w:rPr>
    </w:lvl>
    <w:lvl w:ilvl="2" w:tplc="08DC4EB0" w:tentative="1">
      <w:start w:val="1"/>
      <w:numFmt w:val="bullet"/>
      <w:lvlText w:val=""/>
      <w:lvlJc w:val="left"/>
      <w:pPr>
        <w:tabs>
          <w:tab w:val="num" w:pos="2160"/>
        </w:tabs>
        <w:ind w:left="2160" w:hanging="360"/>
      </w:pPr>
      <w:rPr>
        <w:rFonts w:ascii="Wingdings" w:hAnsi="Wingdings" w:hint="default"/>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14">
    <w:nsid w:val="07381B1B"/>
    <w:multiLevelType w:val="hybridMultilevel"/>
    <w:tmpl w:val="3C863C26"/>
    <w:lvl w:ilvl="0" w:tplc="872C29C0">
      <w:start w:val="1"/>
      <w:numFmt w:val="decimal"/>
      <w:lvlText w:val="%1."/>
      <w:lvlJc w:val="left"/>
      <w:pPr>
        <w:ind w:left="203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7C24A4B"/>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6">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nsid w:val="09842BB4"/>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8">
    <w:nsid w:val="0AFB6F55"/>
    <w:multiLevelType w:val="multilevel"/>
    <w:tmpl w:val="91669344"/>
    <w:lvl w:ilvl="0">
      <w:start w:val="8"/>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73" w:hanging="360"/>
      </w:pPr>
      <w:rPr>
        <w:rFonts w:hint="default"/>
      </w:rPr>
    </w:lvl>
    <w:lvl w:ilvl="5">
      <w:start w:val="1"/>
      <w:numFmt w:val="bullet"/>
      <w:lvlText w:val="•"/>
      <w:lvlJc w:val="left"/>
      <w:pPr>
        <w:ind w:left="5301" w:hanging="360"/>
      </w:pPr>
      <w:rPr>
        <w:rFonts w:hint="default"/>
      </w:rPr>
    </w:lvl>
    <w:lvl w:ilvl="6">
      <w:start w:val="1"/>
      <w:numFmt w:val="bullet"/>
      <w:lvlText w:val="•"/>
      <w:lvlJc w:val="left"/>
      <w:pPr>
        <w:ind w:left="6129" w:hanging="360"/>
      </w:pPr>
      <w:rPr>
        <w:rFonts w:hint="default"/>
      </w:rPr>
    </w:lvl>
    <w:lvl w:ilvl="7">
      <w:start w:val="1"/>
      <w:numFmt w:val="bullet"/>
      <w:lvlText w:val="•"/>
      <w:lvlJc w:val="left"/>
      <w:pPr>
        <w:ind w:left="6956" w:hanging="360"/>
      </w:pPr>
      <w:rPr>
        <w:rFonts w:hint="default"/>
      </w:rPr>
    </w:lvl>
    <w:lvl w:ilvl="8">
      <w:start w:val="1"/>
      <w:numFmt w:val="bullet"/>
      <w:lvlText w:val="•"/>
      <w:lvlJc w:val="left"/>
      <w:pPr>
        <w:ind w:left="7784" w:hanging="360"/>
      </w:pPr>
      <w:rPr>
        <w:rFonts w:hint="default"/>
      </w:rPr>
    </w:lvl>
  </w:abstractNum>
  <w:abstractNum w:abstractNumId="19">
    <w:nsid w:val="0B0D2B5D"/>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20">
    <w:nsid w:val="0B3E722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21">
    <w:nsid w:val="0BDC27C2"/>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2">
    <w:nsid w:val="0C024B63"/>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3">
    <w:nsid w:val="0C25162B"/>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4">
    <w:nsid w:val="0C5D1085"/>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25">
    <w:nsid w:val="0E8C3592"/>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6">
    <w:nsid w:val="0F1121FA"/>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7">
    <w:nsid w:val="1063500A"/>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8">
    <w:nsid w:val="10885E19"/>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29">
    <w:nsid w:val="1361284E"/>
    <w:multiLevelType w:val="multilevel"/>
    <w:tmpl w:val="8DE6141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b w:val="0"/>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30">
    <w:nsid w:val="13A84CEB"/>
    <w:multiLevelType w:val="hybridMultilevel"/>
    <w:tmpl w:val="4208B444"/>
    <w:lvl w:ilvl="0" w:tplc="4CB8C3EA">
      <w:start w:val="1"/>
      <w:numFmt w:val="decimal"/>
      <w:lvlText w:val="%1."/>
      <w:lvlJc w:val="left"/>
      <w:pPr>
        <w:ind w:left="1990" w:hanging="360"/>
      </w:pPr>
      <w:rPr>
        <w:rFonts w:ascii="Times New Roman" w:eastAsia="Times New Roman" w:hAnsi="Times New Roman" w:hint="default"/>
        <w:sz w:val="24"/>
        <w:szCs w:val="24"/>
      </w:rPr>
    </w:lvl>
    <w:lvl w:ilvl="1" w:tplc="9CB67064">
      <w:start w:val="1"/>
      <w:numFmt w:val="bullet"/>
      <w:lvlText w:val="•"/>
      <w:lvlJc w:val="left"/>
      <w:pPr>
        <w:ind w:left="2739" w:hanging="360"/>
      </w:pPr>
      <w:rPr>
        <w:rFonts w:hint="default"/>
      </w:rPr>
    </w:lvl>
    <w:lvl w:ilvl="2" w:tplc="1AD4A4B0">
      <w:start w:val="1"/>
      <w:numFmt w:val="bullet"/>
      <w:lvlText w:val="•"/>
      <w:lvlJc w:val="left"/>
      <w:pPr>
        <w:ind w:left="3488" w:hanging="360"/>
      </w:pPr>
      <w:rPr>
        <w:rFonts w:hint="default"/>
      </w:rPr>
    </w:lvl>
    <w:lvl w:ilvl="3" w:tplc="5C18A2EE">
      <w:start w:val="1"/>
      <w:numFmt w:val="bullet"/>
      <w:lvlText w:val="•"/>
      <w:lvlJc w:val="left"/>
      <w:pPr>
        <w:ind w:left="4237" w:hanging="360"/>
      </w:pPr>
      <w:rPr>
        <w:rFonts w:hint="default"/>
      </w:rPr>
    </w:lvl>
    <w:lvl w:ilvl="4" w:tplc="F9606AE4">
      <w:start w:val="1"/>
      <w:numFmt w:val="bullet"/>
      <w:lvlText w:val="•"/>
      <w:lvlJc w:val="left"/>
      <w:pPr>
        <w:ind w:left="4986" w:hanging="360"/>
      </w:pPr>
      <w:rPr>
        <w:rFonts w:hint="default"/>
      </w:rPr>
    </w:lvl>
    <w:lvl w:ilvl="5" w:tplc="4462C29C">
      <w:start w:val="1"/>
      <w:numFmt w:val="bullet"/>
      <w:lvlText w:val="•"/>
      <w:lvlJc w:val="left"/>
      <w:pPr>
        <w:ind w:left="5735" w:hanging="360"/>
      </w:pPr>
      <w:rPr>
        <w:rFonts w:hint="default"/>
      </w:rPr>
    </w:lvl>
    <w:lvl w:ilvl="6" w:tplc="673CC3D2">
      <w:start w:val="1"/>
      <w:numFmt w:val="bullet"/>
      <w:lvlText w:val="•"/>
      <w:lvlJc w:val="left"/>
      <w:pPr>
        <w:ind w:left="6484" w:hanging="360"/>
      </w:pPr>
      <w:rPr>
        <w:rFonts w:hint="default"/>
      </w:rPr>
    </w:lvl>
    <w:lvl w:ilvl="7" w:tplc="F402BC14">
      <w:start w:val="1"/>
      <w:numFmt w:val="bullet"/>
      <w:lvlText w:val="•"/>
      <w:lvlJc w:val="left"/>
      <w:pPr>
        <w:ind w:left="7233" w:hanging="360"/>
      </w:pPr>
      <w:rPr>
        <w:rFonts w:hint="default"/>
      </w:rPr>
    </w:lvl>
    <w:lvl w:ilvl="8" w:tplc="C576D916">
      <w:start w:val="1"/>
      <w:numFmt w:val="bullet"/>
      <w:lvlText w:val="•"/>
      <w:lvlJc w:val="left"/>
      <w:pPr>
        <w:ind w:left="7982" w:hanging="360"/>
      </w:pPr>
      <w:rPr>
        <w:rFonts w:hint="default"/>
      </w:rPr>
    </w:lvl>
  </w:abstractNum>
  <w:abstractNum w:abstractNumId="31">
    <w:nsid w:val="14FE0A7B"/>
    <w:multiLevelType w:val="hybridMultilevel"/>
    <w:tmpl w:val="49629F54"/>
    <w:lvl w:ilvl="0" w:tplc="EC9829D8">
      <w:start w:val="1"/>
      <w:numFmt w:val="decimal"/>
      <w:lvlText w:val="%1."/>
      <w:lvlJc w:val="left"/>
      <w:pPr>
        <w:ind w:left="226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5464FA8"/>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33">
    <w:nsid w:val="15C3006F"/>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34">
    <w:nsid w:val="16672F6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35">
    <w:nsid w:val="189708D8"/>
    <w:multiLevelType w:val="multilevel"/>
    <w:tmpl w:val="0254A5E2"/>
    <w:lvl w:ilvl="0">
      <w:start w:val="2"/>
      <w:numFmt w:val="decimal"/>
      <w:lvlText w:val="%1"/>
      <w:lvlJc w:val="left"/>
      <w:pPr>
        <w:ind w:left="140" w:hanging="781"/>
      </w:pPr>
      <w:rPr>
        <w:rFonts w:hint="default"/>
      </w:rPr>
    </w:lvl>
    <w:lvl w:ilvl="1">
      <w:start w:val="1"/>
      <w:numFmt w:val="decimal"/>
      <w:lvlText w:val="%1.%2"/>
      <w:lvlJc w:val="left"/>
      <w:pPr>
        <w:ind w:left="140" w:hanging="781"/>
      </w:pPr>
      <w:rPr>
        <w:rFonts w:hint="default"/>
      </w:rPr>
    </w:lvl>
    <w:lvl w:ilvl="2">
      <w:start w:val="20"/>
      <w:numFmt w:val="decimal"/>
      <w:lvlText w:val="%1.%2.%3."/>
      <w:lvlJc w:val="left"/>
      <w:pPr>
        <w:ind w:left="140" w:hanging="781"/>
      </w:pPr>
      <w:rPr>
        <w:rFonts w:hint="default"/>
        <w:u w:val="single" w:color="000000"/>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36">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37">
    <w:nsid w:val="1A3C31C6"/>
    <w:multiLevelType w:val="multilevel"/>
    <w:tmpl w:val="399EABB6"/>
    <w:lvl w:ilvl="0">
      <w:start w:val="8"/>
      <w:numFmt w:val="decimal"/>
      <w:lvlText w:val="%1"/>
      <w:lvlJc w:val="left"/>
      <w:pPr>
        <w:ind w:left="1540" w:hanging="1441"/>
      </w:pPr>
      <w:rPr>
        <w:rFonts w:hint="default"/>
      </w:rPr>
    </w:lvl>
    <w:lvl w:ilvl="1">
      <w:start w:val="18"/>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4100" w:hanging="361"/>
      </w:pPr>
      <w:rPr>
        <w:rFonts w:hint="default"/>
      </w:rPr>
    </w:lvl>
    <w:lvl w:ilvl="5">
      <w:start w:val="1"/>
      <w:numFmt w:val="bullet"/>
      <w:lvlText w:val="•"/>
      <w:lvlJc w:val="left"/>
      <w:pPr>
        <w:ind w:left="4953" w:hanging="361"/>
      </w:pPr>
      <w:rPr>
        <w:rFonts w:hint="default"/>
      </w:rPr>
    </w:lvl>
    <w:lvl w:ilvl="6">
      <w:start w:val="1"/>
      <w:numFmt w:val="bullet"/>
      <w:lvlText w:val="•"/>
      <w:lvlJc w:val="left"/>
      <w:pPr>
        <w:ind w:left="580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513" w:hanging="361"/>
      </w:pPr>
      <w:rPr>
        <w:rFonts w:hint="default"/>
      </w:rPr>
    </w:lvl>
  </w:abstractNum>
  <w:abstractNum w:abstractNumId="38">
    <w:nsid w:val="1D0867CA"/>
    <w:multiLevelType w:val="hybridMultilevel"/>
    <w:tmpl w:val="F5708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D5F091B"/>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40">
    <w:nsid w:val="1D7537D6"/>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41">
    <w:nsid w:val="1DF02F0C"/>
    <w:multiLevelType w:val="hybridMultilevel"/>
    <w:tmpl w:val="3B2EBA5A"/>
    <w:lvl w:ilvl="0" w:tplc="B492E3D0">
      <w:start w:val="1"/>
      <w:numFmt w:val="bullet"/>
      <w:lvlText w:val=""/>
      <w:lvlJc w:val="left"/>
      <w:pPr>
        <w:ind w:left="860" w:hanging="361"/>
      </w:pPr>
      <w:rPr>
        <w:rFonts w:ascii="Wingdings" w:eastAsia="Wingdings" w:hAnsi="Wingdings" w:hint="default"/>
        <w:sz w:val="24"/>
        <w:szCs w:val="24"/>
      </w:rPr>
    </w:lvl>
    <w:lvl w:ilvl="1" w:tplc="4760A61C">
      <w:start w:val="1"/>
      <w:numFmt w:val="bullet"/>
      <w:lvlText w:val="•"/>
      <w:lvlJc w:val="left"/>
      <w:pPr>
        <w:ind w:left="1738" w:hanging="361"/>
      </w:pPr>
      <w:rPr>
        <w:rFonts w:hint="default"/>
      </w:rPr>
    </w:lvl>
    <w:lvl w:ilvl="2" w:tplc="F3500EF0">
      <w:start w:val="1"/>
      <w:numFmt w:val="bullet"/>
      <w:lvlText w:val="•"/>
      <w:lvlJc w:val="left"/>
      <w:pPr>
        <w:ind w:left="2616" w:hanging="361"/>
      </w:pPr>
      <w:rPr>
        <w:rFonts w:hint="default"/>
      </w:rPr>
    </w:lvl>
    <w:lvl w:ilvl="3" w:tplc="8B605A28">
      <w:start w:val="1"/>
      <w:numFmt w:val="bullet"/>
      <w:lvlText w:val="•"/>
      <w:lvlJc w:val="left"/>
      <w:pPr>
        <w:ind w:left="3494" w:hanging="361"/>
      </w:pPr>
      <w:rPr>
        <w:rFonts w:hint="default"/>
      </w:rPr>
    </w:lvl>
    <w:lvl w:ilvl="4" w:tplc="2904CE7E">
      <w:start w:val="1"/>
      <w:numFmt w:val="bullet"/>
      <w:lvlText w:val="•"/>
      <w:lvlJc w:val="left"/>
      <w:pPr>
        <w:ind w:left="4372" w:hanging="361"/>
      </w:pPr>
      <w:rPr>
        <w:rFonts w:hint="default"/>
      </w:rPr>
    </w:lvl>
    <w:lvl w:ilvl="5" w:tplc="60BA23AE">
      <w:start w:val="1"/>
      <w:numFmt w:val="bullet"/>
      <w:lvlText w:val="•"/>
      <w:lvlJc w:val="left"/>
      <w:pPr>
        <w:ind w:left="5250" w:hanging="361"/>
      </w:pPr>
      <w:rPr>
        <w:rFonts w:hint="default"/>
      </w:rPr>
    </w:lvl>
    <w:lvl w:ilvl="6" w:tplc="379A73A8">
      <w:start w:val="1"/>
      <w:numFmt w:val="bullet"/>
      <w:lvlText w:val="•"/>
      <w:lvlJc w:val="left"/>
      <w:pPr>
        <w:ind w:left="6128" w:hanging="361"/>
      </w:pPr>
      <w:rPr>
        <w:rFonts w:hint="default"/>
      </w:rPr>
    </w:lvl>
    <w:lvl w:ilvl="7" w:tplc="9904C106">
      <w:start w:val="1"/>
      <w:numFmt w:val="bullet"/>
      <w:lvlText w:val="•"/>
      <w:lvlJc w:val="left"/>
      <w:pPr>
        <w:ind w:left="7006" w:hanging="361"/>
      </w:pPr>
      <w:rPr>
        <w:rFonts w:hint="default"/>
      </w:rPr>
    </w:lvl>
    <w:lvl w:ilvl="8" w:tplc="848C7E44">
      <w:start w:val="1"/>
      <w:numFmt w:val="bullet"/>
      <w:lvlText w:val="•"/>
      <w:lvlJc w:val="left"/>
      <w:pPr>
        <w:ind w:left="7884" w:hanging="361"/>
      </w:pPr>
      <w:rPr>
        <w:rFonts w:hint="default"/>
      </w:rPr>
    </w:lvl>
  </w:abstractNum>
  <w:abstractNum w:abstractNumId="42">
    <w:nsid w:val="1F0A70AA"/>
    <w:multiLevelType w:val="multilevel"/>
    <w:tmpl w:val="F81621EC"/>
    <w:lvl w:ilvl="0">
      <w:start w:val="11"/>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93" w:hanging="360"/>
      </w:pPr>
      <w:rPr>
        <w:rFonts w:hint="default"/>
      </w:rPr>
    </w:lvl>
    <w:lvl w:ilvl="4">
      <w:start w:val="1"/>
      <w:numFmt w:val="bullet"/>
      <w:lvlText w:val="•"/>
      <w:lvlJc w:val="left"/>
      <w:pPr>
        <w:ind w:left="4440" w:hanging="360"/>
      </w:pPr>
      <w:rPr>
        <w:rFonts w:hint="default"/>
      </w:rPr>
    </w:lvl>
    <w:lvl w:ilvl="5">
      <w:start w:val="1"/>
      <w:numFmt w:val="bullet"/>
      <w:lvlText w:val="•"/>
      <w:lvlJc w:val="left"/>
      <w:pPr>
        <w:ind w:left="5286" w:hanging="360"/>
      </w:pPr>
      <w:rPr>
        <w:rFonts w:hint="default"/>
      </w:rPr>
    </w:lvl>
    <w:lvl w:ilvl="6">
      <w:start w:val="1"/>
      <w:numFmt w:val="bullet"/>
      <w:lvlText w:val="•"/>
      <w:lvlJc w:val="left"/>
      <w:pPr>
        <w:ind w:left="6133" w:hanging="360"/>
      </w:pPr>
      <w:rPr>
        <w:rFonts w:hint="default"/>
      </w:rPr>
    </w:lvl>
    <w:lvl w:ilvl="7">
      <w:start w:val="1"/>
      <w:numFmt w:val="bullet"/>
      <w:lvlText w:val="•"/>
      <w:lvlJc w:val="left"/>
      <w:pPr>
        <w:ind w:left="6980" w:hanging="360"/>
      </w:pPr>
      <w:rPr>
        <w:rFonts w:hint="default"/>
      </w:rPr>
    </w:lvl>
    <w:lvl w:ilvl="8">
      <w:start w:val="1"/>
      <w:numFmt w:val="bullet"/>
      <w:lvlText w:val="•"/>
      <w:lvlJc w:val="left"/>
      <w:pPr>
        <w:ind w:left="7826" w:hanging="360"/>
      </w:pPr>
      <w:rPr>
        <w:rFonts w:hint="default"/>
      </w:rPr>
    </w:lvl>
  </w:abstractNum>
  <w:abstractNum w:abstractNumId="43">
    <w:nsid w:val="1F6765C6"/>
    <w:multiLevelType w:val="multilevel"/>
    <w:tmpl w:val="C4C2E456"/>
    <w:lvl w:ilvl="0">
      <w:start w:val="8"/>
      <w:numFmt w:val="decimal"/>
      <w:lvlText w:val="%1"/>
      <w:lvlJc w:val="left"/>
      <w:pPr>
        <w:ind w:left="1580" w:hanging="1441"/>
      </w:pPr>
      <w:rPr>
        <w:rFonts w:hint="default"/>
      </w:rPr>
    </w:lvl>
    <w:lvl w:ilvl="1">
      <w:start w:val="12"/>
      <w:numFmt w:val="decimal"/>
      <w:lvlText w:val="%1.%2"/>
      <w:lvlJc w:val="left"/>
      <w:pPr>
        <w:ind w:left="1580" w:hanging="1441"/>
      </w:pPr>
      <w:rPr>
        <w:rFonts w:hint="default"/>
      </w:rPr>
    </w:lvl>
    <w:lvl w:ilvl="2">
      <w:start w:val="1"/>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44">
    <w:nsid w:val="1FFC3156"/>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5">
    <w:nsid w:val="20587BCF"/>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6">
    <w:nsid w:val="210274DF"/>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47">
    <w:nsid w:val="21C82145"/>
    <w:multiLevelType w:val="hybridMultilevel"/>
    <w:tmpl w:val="34C8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1E20329"/>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9">
    <w:nsid w:val="222178F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50">
    <w:nsid w:val="237A2992"/>
    <w:multiLevelType w:val="hybridMultilevel"/>
    <w:tmpl w:val="F9E0C1AA"/>
    <w:lvl w:ilvl="0" w:tplc="C6BE07A4">
      <w:start w:val="1"/>
      <w:numFmt w:val="bullet"/>
      <w:lvlText w:val=""/>
      <w:lvlJc w:val="left"/>
      <w:pPr>
        <w:ind w:left="460" w:hanging="360"/>
      </w:pPr>
      <w:rPr>
        <w:rFonts w:ascii="Symbol" w:eastAsia="Symbol" w:hAnsi="Symbol" w:hint="default"/>
        <w:sz w:val="24"/>
        <w:szCs w:val="24"/>
      </w:rPr>
    </w:lvl>
    <w:lvl w:ilvl="1" w:tplc="04090003">
      <w:start w:val="1"/>
      <w:numFmt w:val="bullet"/>
      <w:lvlText w:val="o"/>
      <w:lvlJc w:val="left"/>
      <w:pPr>
        <w:ind w:left="820" w:hanging="361"/>
      </w:pPr>
      <w:rPr>
        <w:rFonts w:ascii="Courier New" w:hAnsi="Courier New" w:cs="Courier New" w:hint="default"/>
        <w:sz w:val="24"/>
        <w:szCs w:val="24"/>
      </w:rPr>
    </w:lvl>
    <w:lvl w:ilvl="2" w:tplc="49247A98">
      <w:start w:val="1"/>
      <w:numFmt w:val="bullet"/>
      <w:lvlText w:val="•"/>
      <w:lvlJc w:val="left"/>
      <w:pPr>
        <w:ind w:left="1787" w:hanging="361"/>
      </w:pPr>
      <w:rPr>
        <w:rFonts w:hint="default"/>
      </w:rPr>
    </w:lvl>
    <w:lvl w:ilvl="3" w:tplc="A838D5C8">
      <w:start w:val="1"/>
      <w:numFmt w:val="bullet"/>
      <w:lvlText w:val="•"/>
      <w:lvlJc w:val="left"/>
      <w:pPr>
        <w:ind w:left="2753" w:hanging="361"/>
      </w:pPr>
      <w:rPr>
        <w:rFonts w:hint="default"/>
      </w:rPr>
    </w:lvl>
    <w:lvl w:ilvl="4" w:tplc="DB1C4FB0">
      <w:start w:val="1"/>
      <w:numFmt w:val="bullet"/>
      <w:lvlText w:val="•"/>
      <w:lvlJc w:val="left"/>
      <w:pPr>
        <w:ind w:left="3720" w:hanging="361"/>
      </w:pPr>
      <w:rPr>
        <w:rFonts w:hint="default"/>
      </w:rPr>
    </w:lvl>
    <w:lvl w:ilvl="5" w:tplc="846C8E22">
      <w:start w:val="1"/>
      <w:numFmt w:val="bullet"/>
      <w:lvlText w:val="•"/>
      <w:lvlJc w:val="left"/>
      <w:pPr>
        <w:ind w:left="4686" w:hanging="361"/>
      </w:pPr>
      <w:rPr>
        <w:rFonts w:hint="default"/>
      </w:rPr>
    </w:lvl>
    <w:lvl w:ilvl="6" w:tplc="3B802092">
      <w:start w:val="1"/>
      <w:numFmt w:val="bullet"/>
      <w:lvlText w:val="•"/>
      <w:lvlJc w:val="left"/>
      <w:pPr>
        <w:ind w:left="5653" w:hanging="361"/>
      </w:pPr>
      <w:rPr>
        <w:rFonts w:hint="default"/>
      </w:rPr>
    </w:lvl>
    <w:lvl w:ilvl="7" w:tplc="E4844226">
      <w:start w:val="1"/>
      <w:numFmt w:val="bullet"/>
      <w:lvlText w:val="•"/>
      <w:lvlJc w:val="left"/>
      <w:pPr>
        <w:ind w:left="6620" w:hanging="361"/>
      </w:pPr>
      <w:rPr>
        <w:rFonts w:hint="default"/>
      </w:rPr>
    </w:lvl>
    <w:lvl w:ilvl="8" w:tplc="2F6C9814">
      <w:start w:val="1"/>
      <w:numFmt w:val="bullet"/>
      <w:lvlText w:val="•"/>
      <w:lvlJc w:val="left"/>
      <w:pPr>
        <w:ind w:left="7586" w:hanging="361"/>
      </w:pPr>
      <w:rPr>
        <w:rFonts w:hint="default"/>
      </w:rPr>
    </w:lvl>
  </w:abstractNum>
  <w:abstractNum w:abstractNumId="51">
    <w:nsid w:val="23861690"/>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52">
    <w:nsid w:val="23E36CCC"/>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53">
    <w:nsid w:val="244A5AAE"/>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54">
    <w:nsid w:val="24D77B8B"/>
    <w:multiLevelType w:val="multilevel"/>
    <w:tmpl w:val="2DC65F2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4316" w:hanging="361"/>
      </w:pPr>
      <w:rPr>
        <w:rFonts w:hint="default"/>
      </w:rPr>
    </w:lvl>
    <w:lvl w:ilvl="5">
      <w:start w:val="1"/>
      <w:numFmt w:val="bullet"/>
      <w:lvlText w:val="•"/>
      <w:lvlJc w:val="left"/>
      <w:pPr>
        <w:ind w:left="5190" w:hanging="361"/>
      </w:pPr>
      <w:rPr>
        <w:rFonts w:hint="default"/>
      </w:rPr>
    </w:lvl>
    <w:lvl w:ilvl="6">
      <w:start w:val="1"/>
      <w:numFmt w:val="bullet"/>
      <w:lvlText w:val="•"/>
      <w:lvlJc w:val="left"/>
      <w:pPr>
        <w:ind w:left="6064" w:hanging="361"/>
      </w:pPr>
      <w:rPr>
        <w:rFonts w:hint="default"/>
      </w:rPr>
    </w:lvl>
    <w:lvl w:ilvl="7">
      <w:start w:val="1"/>
      <w:numFmt w:val="bullet"/>
      <w:lvlText w:val="•"/>
      <w:lvlJc w:val="left"/>
      <w:pPr>
        <w:ind w:left="6938" w:hanging="361"/>
      </w:pPr>
      <w:rPr>
        <w:rFonts w:hint="default"/>
      </w:rPr>
    </w:lvl>
    <w:lvl w:ilvl="8">
      <w:start w:val="1"/>
      <w:numFmt w:val="bullet"/>
      <w:lvlText w:val="•"/>
      <w:lvlJc w:val="left"/>
      <w:pPr>
        <w:ind w:left="7812" w:hanging="361"/>
      </w:pPr>
      <w:rPr>
        <w:rFonts w:hint="default"/>
      </w:rPr>
    </w:lvl>
  </w:abstractNum>
  <w:abstractNum w:abstractNumId="55">
    <w:nsid w:val="2566625C"/>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56">
    <w:nsid w:val="260C4BB6"/>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57">
    <w:nsid w:val="261E7A16"/>
    <w:multiLevelType w:val="multilevel"/>
    <w:tmpl w:val="CBD64706"/>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58">
    <w:nsid w:val="26566FAF"/>
    <w:multiLevelType w:val="multilevel"/>
    <w:tmpl w:val="BE54429C"/>
    <w:lvl w:ilvl="0">
      <w:start w:val="5"/>
      <w:numFmt w:val="decimal"/>
      <w:lvlText w:val="%1"/>
      <w:lvlJc w:val="left"/>
      <w:pPr>
        <w:ind w:left="545" w:hanging="446"/>
      </w:pPr>
      <w:rPr>
        <w:rFonts w:hint="default"/>
      </w:rPr>
    </w:lvl>
    <w:lvl w:ilvl="1">
      <w:start w:val="6"/>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912" w:hanging="360"/>
      </w:pPr>
      <w:rPr>
        <w:rFonts w:hint="default"/>
      </w:rPr>
    </w:lvl>
    <w:lvl w:ilvl="5">
      <w:start w:val="1"/>
      <w:numFmt w:val="bullet"/>
      <w:lvlText w:val="•"/>
      <w:lvlJc w:val="left"/>
      <w:pPr>
        <w:ind w:left="487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96" w:hanging="360"/>
      </w:pPr>
      <w:rPr>
        <w:rFonts w:hint="default"/>
      </w:rPr>
    </w:lvl>
    <w:lvl w:ilvl="8">
      <w:start w:val="1"/>
      <w:numFmt w:val="bullet"/>
      <w:lvlText w:val="•"/>
      <w:lvlJc w:val="left"/>
      <w:pPr>
        <w:ind w:left="7757" w:hanging="360"/>
      </w:pPr>
      <w:rPr>
        <w:rFonts w:hint="default"/>
      </w:rPr>
    </w:lvl>
  </w:abstractNum>
  <w:abstractNum w:abstractNumId="59">
    <w:nsid w:val="26682754"/>
    <w:multiLevelType w:val="hybridMultilevel"/>
    <w:tmpl w:val="DFBE3686"/>
    <w:lvl w:ilvl="0" w:tplc="FD265DE0">
      <w:start w:val="1"/>
      <w:numFmt w:val="decimal"/>
      <w:lvlText w:val="%1."/>
      <w:lvlJc w:val="left"/>
      <w:pPr>
        <w:ind w:left="1990" w:hanging="360"/>
      </w:pPr>
      <w:rPr>
        <w:rFonts w:ascii="Times New Roman" w:eastAsia="Times New Roman" w:hAnsi="Times New Roman" w:hint="default"/>
        <w:sz w:val="24"/>
        <w:szCs w:val="24"/>
      </w:rPr>
    </w:lvl>
    <w:lvl w:ilvl="1" w:tplc="CBB0A55A">
      <w:start w:val="1"/>
      <w:numFmt w:val="bullet"/>
      <w:lvlText w:val="•"/>
      <w:lvlJc w:val="left"/>
      <w:pPr>
        <w:ind w:left="2743" w:hanging="360"/>
      </w:pPr>
      <w:rPr>
        <w:rFonts w:hint="default"/>
      </w:rPr>
    </w:lvl>
    <w:lvl w:ilvl="2" w:tplc="EF8EDAE6">
      <w:start w:val="1"/>
      <w:numFmt w:val="bullet"/>
      <w:lvlText w:val="•"/>
      <w:lvlJc w:val="left"/>
      <w:pPr>
        <w:ind w:left="3496" w:hanging="360"/>
      </w:pPr>
      <w:rPr>
        <w:rFonts w:hint="default"/>
      </w:rPr>
    </w:lvl>
    <w:lvl w:ilvl="3" w:tplc="67FCA4EC">
      <w:start w:val="1"/>
      <w:numFmt w:val="bullet"/>
      <w:lvlText w:val="•"/>
      <w:lvlJc w:val="left"/>
      <w:pPr>
        <w:ind w:left="4249" w:hanging="360"/>
      </w:pPr>
      <w:rPr>
        <w:rFonts w:hint="default"/>
      </w:rPr>
    </w:lvl>
    <w:lvl w:ilvl="4" w:tplc="9EAA49BC">
      <w:start w:val="1"/>
      <w:numFmt w:val="bullet"/>
      <w:lvlText w:val="•"/>
      <w:lvlJc w:val="left"/>
      <w:pPr>
        <w:ind w:left="5002" w:hanging="360"/>
      </w:pPr>
      <w:rPr>
        <w:rFonts w:hint="default"/>
      </w:rPr>
    </w:lvl>
    <w:lvl w:ilvl="5" w:tplc="42148C80">
      <w:start w:val="1"/>
      <w:numFmt w:val="bullet"/>
      <w:lvlText w:val="•"/>
      <w:lvlJc w:val="left"/>
      <w:pPr>
        <w:ind w:left="5755" w:hanging="360"/>
      </w:pPr>
      <w:rPr>
        <w:rFonts w:hint="default"/>
      </w:rPr>
    </w:lvl>
    <w:lvl w:ilvl="6" w:tplc="7B4C7E96">
      <w:start w:val="1"/>
      <w:numFmt w:val="bullet"/>
      <w:lvlText w:val="•"/>
      <w:lvlJc w:val="left"/>
      <w:pPr>
        <w:ind w:left="6508" w:hanging="360"/>
      </w:pPr>
      <w:rPr>
        <w:rFonts w:hint="default"/>
      </w:rPr>
    </w:lvl>
    <w:lvl w:ilvl="7" w:tplc="A664BFA2">
      <w:start w:val="1"/>
      <w:numFmt w:val="bullet"/>
      <w:lvlText w:val="•"/>
      <w:lvlJc w:val="left"/>
      <w:pPr>
        <w:ind w:left="7261" w:hanging="360"/>
      </w:pPr>
      <w:rPr>
        <w:rFonts w:hint="default"/>
      </w:rPr>
    </w:lvl>
    <w:lvl w:ilvl="8" w:tplc="270C3DAE">
      <w:start w:val="1"/>
      <w:numFmt w:val="bullet"/>
      <w:lvlText w:val="•"/>
      <w:lvlJc w:val="left"/>
      <w:pPr>
        <w:ind w:left="8014" w:hanging="360"/>
      </w:pPr>
      <w:rPr>
        <w:rFonts w:hint="default"/>
      </w:rPr>
    </w:lvl>
  </w:abstractNum>
  <w:abstractNum w:abstractNumId="60">
    <w:nsid w:val="278135DB"/>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1">
    <w:nsid w:val="281852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62">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63">
    <w:nsid w:val="29414B81"/>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64">
    <w:nsid w:val="29D47264"/>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5">
    <w:nsid w:val="2B5B0E19"/>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6">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67">
    <w:nsid w:val="2DFE1A58"/>
    <w:multiLevelType w:val="hybridMultilevel"/>
    <w:tmpl w:val="93D8594A"/>
    <w:lvl w:ilvl="0" w:tplc="051A23A8">
      <w:start w:val="1"/>
      <w:numFmt w:val="decimal"/>
      <w:lvlText w:val="%1."/>
      <w:lvlJc w:val="left"/>
      <w:pPr>
        <w:ind w:left="1900" w:hanging="360"/>
      </w:pPr>
      <w:rPr>
        <w:rFonts w:ascii="Times New Roman" w:eastAsia="Times New Roman" w:hAnsi="Times New Roman" w:hint="default"/>
        <w:sz w:val="24"/>
        <w:szCs w:val="24"/>
      </w:rPr>
    </w:lvl>
    <w:lvl w:ilvl="1" w:tplc="2738DA58">
      <w:start w:val="1"/>
      <w:numFmt w:val="bullet"/>
      <w:lvlText w:val="•"/>
      <w:lvlJc w:val="left"/>
      <w:pPr>
        <w:ind w:left="2666" w:hanging="360"/>
      </w:pPr>
      <w:rPr>
        <w:rFonts w:hint="default"/>
      </w:rPr>
    </w:lvl>
    <w:lvl w:ilvl="2" w:tplc="0692725E">
      <w:start w:val="1"/>
      <w:numFmt w:val="bullet"/>
      <w:lvlText w:val="•"/>
      <w:lvlJc w:val="left"/>
      <w:pPr>
        <w:ind w:left="3432" w:hanging="360"/>
      </w:pPr>
      <w:rPr>
        <w:rFonts w:hint="default"/>
      </w:rPr>
    </w:lvl>
    <w:lvl w:ilvl="3" w:tplc="15A0056E">
      <w:start w:val="1"/>
      <w:numFmt w:val="bullet"/>
      <w:lvlText w:val="•"/>
      <w:lvlJc w:val="left"/>
      <w:pPr>
        <w:ind w:left="4198" w:hanging="360"/>
      </w:pPr>
      <w:rPr>
        <w:rFonts w:hint="default"/>
      </w:rPr>
    </w:lvl>
    <w:lvl w:ilvl="4" w:tplc="92987D48">
      <w:start w:val="1"/>
      <w:numFmt w:val="bullet"/>
      <w:lvlText w:val="•"/>
      <w:lvlJc w:val="left"/>
      <w:pPr>
        <w:ind w:left="4964" w:hanging="360"/>
      </w:pPr>
      <w:rPr>
        <w:rFonts w:hint="default"/>
      </w:rPr>
    </w:lvl>
    <w:lvl w:ilvl="5" w:tplc="C3D2D11E">
      <w:start w:val="1"/>
      <w:numFmt w:val="bullet"/>
      <w:lvlText w:val="•"/>
      <w:lvlJc w:val="left"/>
      <w:pPr>
        <w:ind w:left="5730" w:hanging="360"/>
      </w:pPr>
      <w:rPr>
        <w:rFonts w:hint="default"/>
      </w:rPr>
    </w:lvl>
    <w:lvl w:ilvl="6" w:tplc="F2486F4C">
      <w:start w:val="1"/>
      <w:numFmt w:val="bullet"/>
      <w:lvlText w:val="•"/>
      <w:lvlJc w:val="left"/>
      <w:pPr>
        <w:ind w:left="6496" w:hanging="360"/>
      </w:pPr>
      <w:rPr>
        <w:rFonts w:hint="default"/>
      </w:rPr>
    </w:lvl>
    <w:lvl w:ilvl="7" w:tplc="3312AD7A">
      <w:start w:val="1"/>
      <w:numFmt w:val="bullet"/>
      <w:lvlText w:val="•"/>
      <w:lvlJc w:val="left"/>
      <w:pPr>
        <w:ind w:left="7262" w:hanging="360"/>
      </w:pPr>
      <w:rPr>
        <w:rFonts w:hint="default"/>
      </w:rPr>
    </w:lvl>
    <w:lvl w:ilvl="8" w:tplc="B0401C38">
      <w:start w:val="1"/>
      <w:numFmt w:val="bullet"/>
      <w:lvlText w:val="•"/>
      <w:lvlJc w:val="left"/>
      <w:pPr>
        <w:ind w:left="8028" w:hanging="360"/>
      </w:pPr>
      <w:rPr>
        <w:rFonts w:hint="default"/>
      </w:rPr>
    </w:lvl>
  </w:abstractNum>
  <w:abstractNum w:abstractNumId="68">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69">
    <w:nsid w:val="2F5D484F"/>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70">
    <w:nsid w:val="30A5702F"/>
    <w:multiLevelType w:val="hybridMultilevel"/>
    <w:tmpl w:val="0BD09ACE"/>
    <w:lvl w:ilvl="0" w:tplc="3B2449F4">
      <w:start w:val="1"/>
      <w:numFmt w:val="decimal"/>
      <w:lvlText w:val="%1."/>
      <w:lvlJc w:val="left"/>
      <w:pPr>
        <w:ind w:left="1990" w:hanging="360"/>
      </w:pPr>
      <w:rPr>
        <w:rFonts w:ascii="Times New Roman" w:eastAsia="Times New Roman" w:hAnsi="Times New Roman" w:hint="default"/>
        <w:sz w:val="24"/>
        <w:szCs w:val="24"/>
      </w:rPr>
    </w:lvl>
    <w:lvl w:ilvl="1" w:tplc="94D05902">
      <w:start w:val="1"/>
      <w:numFmt w:val="bullet"/>
      <w:lvlText w:val="•"/>
      <w:lvlJc w:val="left"/>
      <w:pPr>
        <w:ind w:left="2745" w:hanging="360"/>
      </w:pPr>
      <w:rPr>
        <w:rFonts w:hint="default"/>
      </w:rPr>
    </w:lvl>
    <w:lvl w:ilvl="2" w:tplc="18EECAF8">
      <w:start w:val="1"/>
      <w:numFmt w:val="bullet"/>
      <w:lvlText w:val="•"/>
      <w:lvlJc w:val="left"/>
      <w:pPr>
        <w:ind w:left="3500" w:hanging="360"/>
      </w:pPr>
      <w:rPr>
        <w:rFonts w:hint="default"/>
      </w:rPr>
    </w:lvl>
    <w:lvl w:ilvl="3" w:tplc="19427E48">
      <w:start w:val="1"/>
      <w:numFmt w:val="bullet"/>
      <w:lvlText w:val="•"/>
      <w:lvlJc w:val="left"/>
      <w:pPr>
        <w:ind w:left="4255" w:hanging="360"/>
      </w:pPr>
      <w:rPr>
        <w:rFonts w:hint="default"/>
      </w:rPr>
    </w:lvl>
    <w:lvl w:ilvl="4" w:tplc="3696AA4C">
      <w:start w:val="1"/>
      <w:numFmt w:val="bullet"/>
      <w:lvlText w:val="•"/>
      <w:lvlJc w:val="left"/>
      <w:pPr>
        <w:ind w:left="5010" w:hanging="360"/>
      </w:pPr>
      <w:rPr>
        <w:rFonts w:hint="default"/>
      </w:rPr>
    </w:lvl>
    <w:lvl w:ilvl="5" w:tplc="AD5ADBD2">
      <w:start w:val="1"/>
      <w:numFmt w:val="bullet"/>
      <w:lvlText w:val="•"/>
      <w:lvlJc w:val="left"/>
      <w:pPr>
        <w:ind w:left="5765" w:hanging="360"/>
      </w:pPr>
      <w:rPr>
        <w:rFonts w:hint="default"/>
      </w:rPr>
    </w:lvl>
    <w:lvl w:ilvl="6" w:tplc="C6727F4C">
      <w:start w:val="1"/>
      <w:numFmt w:val="bullet"/>
      <w:lvlText w:val="•"/>
      <w:lvlJc w:val="left"/>
      <w:pPr>
        <w:ind w:left="6520" w:hanging="360"/>
      </w:pPr>
      <w:rPr>
        <w:rFonts w:hint="default"/>
      </w:rPr>
    </w:lvl>
    <w:lvl w:ilvl="7" w:tplc="1F149022">
      <w:start w:val="1"/>
      <w:numFmt w:val="bullet"/>
      <w:lvlText w:val="•"/>
      <w:lvlJc w:val="left"/>
      <w:pPr>
        <w:ind w:left="7275" w:hanging="360"/>
      </w:pPr>
      <w:rPr>
        <w:rFonts w:hint="default"/>
      </w:rPr>
    </w:lvl>
    <w:lvl w:ilvl="8" w:tplc="FA36850C">
      <w:start w:val="1"/>
      <w:numFmt w:val="bullet"/>
      <w:lvlText w:val="•"/>
      <w:lvlJc w:val="left"/>
      <w:pPr>
        <w:ind w:left="8030" w:hanging="360"/>
      </w:pPr>
      <w:rPr>
        <w:rFonts w:hint="default"/>
      </w:rPr>
    </w:lvl>
  </w:abstractNum>
  <w:abstractNum w:abstractNumId="71">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2">
    <w:nsid w:val="31890AEA"/>
    <w:multiLevelType w:val="multilevel"/>
    <w:tmpl w:val="E760033C"/>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4"/>
      <w:numFmt w:val="decimal"/>
      <w:lvlText w:val="%1.%2.%3"/>
      <w:lvlJc w:val="left"/>
      <w:pPr>
        <w:ind w:left="1540" w:hanging="1441"/>
      </w:pPr>
      <w:rPr>
        <w:rFonts w:ascii="Arial" w:eastAsia="Arial" w:hAnsi="Arial" w:hint="default"/>
        <w:b/>
        <w:bCs/>
        <w:w w:val="99"/>
        <w:sz w:val="28"/>
        <w:szCs w:val="28"/>
      </w:rPr>
    </w:lvl>
    <w:lvl w:ilvl="3">
      <w:start w:val="7"/>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73">
    <w:nsid w:val="31F23B97"/>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4">
    <w:nsid w:val="323717A5"/>
    <w:multiLevelType w:val="hybridMultilevel"/>
    <w:tmpl w:val="DCFAE624"/>
    <w:lvl w:ilvl="0" w:tplc="CA747732">
      <w:start w:val="14"/>
      <w:numFmt w:val="decimal"/>
      <w:lvlText w:val="%1."/>
      <w:lvlJc w:val="left"/>
      <w:pPr>
        <w:ind w:left="1900" w:hanging="360"/>
      </w:pPr>
      <w:rPr>
        <w:rFonts w:ascii="Times New Roman" w:eastAsia="Times New Roman" w:hAnsi="Times New Roman" w:hint="default"/>
        <w:sz w:val="24"/>
        <w:szCs w:val="24"/>
      </w:rPr>
    </w:lvl>
    <w:lvl w:ilvl="1" w:tplc="57B8C920">
      <w:start w:val="1"/>
      <w:numFmt w:val="bullet"/>
      <w:lvlText w:val="•"/>
      <w:lvlJc w:val="left"/>
      <w:pPr>
        <w:ind w:left="2666" w:hanging="360"/>
      </w:pPr>
      <w:rPr>
        <w:rFonts w:hint="default"/>
      </w:rPr>
    </w:lvl>
    <w:lvl w:ilvl="2" w:tplc="7C0C59E4">
      <w:start w:val="1"/>
      <w:numFmt w:val="bullet"/>
      <w:lvlText w:val="•"/>
      <w:lvlJc w:val="left"/>
      <w:pPr>
        <w:ind w:left="3432" w:hanging="360"/>
      </w:pPr>
      <w:rPr>
        <w:rFonts w:hint="default"/>
      </w:rPr>
    </w:lvl>
    <w:lvl w:ilvl="3" w:tplc="0DB89748">
      <w:start w:val="1"/>
      <w:numFmt w:val="bullet"/>
      <w:lvlText w:val="•"/>
      <w:lvlJc w:val="left"/>
      <w:pPr>
        <w:ind w:left="4198" w:hanging="360"/>
      </w:pPr>
      <w:rPr>
        <w:rFonts w:hint="default"/>
      </w:rPr>
    </w:lvl>
    <w:lvl w:ilvl="4" w:tplc="44A004C8">
      <w:start w:val="1"/>
      <w:numFmt w:val="bullet"/>
      <w:lvlText w:val="•"/>
      <w:lvlJc w:val="left"/>
      <w:pPr>
        <w:ind w:left="4964" w:hanging="360"/>
      </w:pPr>
      <w:rPr>
        <w:rFonts w:hint="default"/>
      </w:rPr>
    </w:lvl>
    <w:lvl w:ilvl="5" w:tplc="C0089118">
      <w:start w:val="1"/>
      <w:numFmt w:val="bullet"/>
      <w:lvlText w:val="•"/>
      <w:lvlJc w:val="left"/>
      <w:pPr>
        <w:ind w:left="5730" w:hanging="360"/>
      </w:pPr>
      <w:rPr>
        <w:rFonts w:hint="default"/>
      </w:rPr>
    </w:lvl>
    <w:lvl w:ilvl="6" w:tplc="B2D07772">
      <w:start w:val="1"/>
      <w:numFmt w:val="bullet"/>
      <w:lvlText w:val="•"/>
      <w:lvlJc w:val="left"/>
      <w:pPr>
        <w:ind w:left="6496" w:hanging="360"/>
      </w:pPr>
      <w:rPr>
        <w:rFonts w:hint="default"/>
      </w:rPr>
    </w:lvl>
    <w:lvl w:ilvl="7" w:tplc="D5B2A3AC">
      <w:start w:val="1"/>
      <w:numFmt w:val="bullet"/>
      <w:lvlText w:val="•"/>
      <w:lvlJc w:val="left"/>
      <w:pPr>
        <w:ind w:left="7262" w:hanging="360"/>
      </w:pPr>
      <w:rPr>
        <w:rFonts w:hint="default"/>
      </w:rPr>
    </w:lvl>
    <w:lvl w:ilvl="8" w:tplc="9C84F1B6">
      <w:start w:val="1"/>
      <w:numFmt w:val="bullet"/>
      <w:lvlText w:val="•"/>
      <w:lvlJc w:val="left"/>
      <w:pPr>
        <w:ind w:left="8028" w:hanging="360"/>
      </w:pPr>
      <w:rPr>
        <w:rFonts w:hint="default"/>
      </w:rPr>
    </w:lvl>
  </w:abstractNum>
  <w:abstractNum w:abstractNumId="75">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76">
    <w:nsid w:val="330638A0"/>
    <w:multiLevelType w:val="multilevel"/>
    <w:tmpl w:val="B25275AA"/>
    <w:lvl w:ilvl="0">
      <w:start w:val="1"/>
      <w:numFmt w:val="decimal"/>
      <w:pStyle w:val="NumberedList"/>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33E14DF"/>
    <w:multiLevelType w:val="hybridMultilevel"/>
    <w:tmpl w:val="A8E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3AE548B"/>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79">
    <w:nsid w:val="34E91720"/>
    <w:multiLevelType w:val="hybridMultilevel"/>
    <w:tmpl w:val="8A848884"/>
    <w:lvl w:ilvl="0" w:tplc="40E05D82">
      <w:start w:val="1"/>
      <w:numFmt w:val="bullet"/>
      <w:pStyle w:val="Bullet2"/>
      <w:lvlText w:val=""/>
      <w:lvlJc w:val="left"/>
      <w:pPr>
        <w:ind w:left="720" w:hanging="360"/>
      </w:pPr>
      <w:rPr>
        <w:rFonts w:ascii="Symbol" w:hAnsi="Symbol" w:hint="default"/>
      </w:rPr>
    </w:lvl>
    <w:lvl w:ilvl="1" w:tplc="CE7012F4" w:tentative="1">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80">
    <w:nsid w:val="356F333E"/>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81">
    <w:nsid w:val="36A33774"/>
    <w:multiLevelType w:val="multilevel"/>
    <w:tmpl w:val="D304FE4E"/>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i w:val="0"/>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82">
    <w:nsid w:val="373A7914"/>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83">
    <w:nsid w:val="37EE524C"/>
    <w:multiLevelType w:val="hybridMultilevel"/>
    <w:tmpl w:val="0BEA661C"/>
    <w:lvl w:ilvl="0" w:tplc="FFFFFFFF">
      <w:start w:val="1"/>
      <w:numFmt w:val="bullet"/>
      <w:pStyle w:val="TableBullet"/>
      <w:lvlText w:val=""/>
      <w:lvlJc w:val="left"/>
      <w:pPr>
        <w:tabs>
          <w:tab w:val="num" w:pos="720"/>
        </w:tabs>
        <w:ind w:left="720" w:hanging="360"/>
      </w:pPr>
      <w:rPr>
        <w:rFonts w:ascii="Wingdings" w:hAnsi="Wingdings" w:hint="default"/>
        <w:color w:val="0070AF"/>
        <w:kern w:val="0"/>
        <w:sz w:val="12"/>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4">
    <w:nsid w:val="383806C9"/>
    <w:multiLevelType w:val="multilevel"/>
    <w:tmpl w:val="4A8066F4"/>
    <w:lvl w:ilvl="0">
      <w:start w:val="5"/>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540" w:hanging="360"/>
      </w:pPr>
      <w:rPr>
        <w:rFonts w:ascii="Wingdings" w:eastAsia="Wingdings" w:hAnsi="Wingdings" w:hint="default"/>
        <w:sz w:val="24"/>
        <w:szCs w:val="24"/>
      </w:rPr>
    </w:lvl>
    <w:lvl w:ilvl="4">
      <w:start w:val="1"/>
      <w:numFmt w:val="bullet"/>
      <w:lvlText w:val=""/>
      <w:lvlJc w:val="left"/>
      <w:pPr>
        <w:ind w:left="1900" w:hanging="360"/>
      </w:pPr>
      <w:rPr>
        <w:rFonts w:ascii="Symbol" w:eastAsia="Symbol" w:hAnsi="Symbol" w:hint="default"/>
        <w:sz w:val="24"/>
        <w:szCs w:val="24"/>
      </w:rPr>
    </w:lvl>
    <w:lvl w:ilvl="5">
      <w:start w:val="1"/>
      <w:numFmt w:val="bullet"/>
      <w:lvlText w:val="•"/>
      <w:lvlJc w:val="left"/>
      <w:pPr>
        <w:ind w:left="4765" w:hanging="360"/>
      </w:pPr>
      <w:rPr>
        <w:rFonts w:hint="default"/>
      </w:rPr>
    </w:lvl>
    <w:lvl w:ilvl="6">
      <w:start w:val="1"/>
      <w:numFmt w:val="bullet"/>
      <w:lvlText w:val="•"/>
      <w:lvlJc w:val="left"/>
      <w:pPr>
        <w:ind w:left="5720" w:hanging="360"/>
      </w:pPr>
      <w:rPr>
        <w:rFonts w:hint="default"/>
      </w:rPr>
    </w:lvl>
    <w:lvl w:ilvl="7">
      <w:start w:val="1"/>
      <w:numFmt w:val="bullet"/>
      <w:lvlText w:val="•"/>
      <w:lvlJc w:val="left"/>
      <w:pPr>
        <w:ind w:left="6675" w:hanging="360"/>
      </w:pPr>
      <w:rPr>
        <w:rFonts w:hint="default"/>
      </w:rPr>
    </w:lvl>
    <w:lvl w:ilvl="8">
      <w:start w:val="1"/>
      <w:numFmt w:val="bullet"/>
      <w:lvlText w:val="•"/>
      <w:lvlJc w:val="left"/>
      <w:pPr>
        <w:ind w:left="7630" w:hanging="360"/>
      </w:pPr>
      <w:rPr>
        <w:rFonts w:hint="default"/>
      </w:rPr>
    </w:lvl>
  </w:abstractNum>
  <w:abstractNum w:abstractNumId="85">
    <w:nsid w:val="399678C5"/>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6">
    <w:nsid w:val="39DC6451"/>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7">
    <w:nsid w:val="3A1456B9"/>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88">
    <w:nsid w:val="3AAF01F1"/>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89">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0">
    <w:nsid w:val="3B52693C"/>
    <w:multiLevelType w:val="hybridMultilevel"/>
    <w:tmpl w:val="E4761128"/>
    <w:lvl w:ilvl="0" w:tplc="6DAA739C">
      <w:start w:val="1"/>
      <w:numFmt w:val="decimal"/>
      <w:lvlText w:val="%1."/>
      <w:lvlJc w:val="left"/>
      <w:pPr>
        <w:ind w:left="1990" w:hanging="360"/>
      </w:pPr>
      <w:rPr>
        <w:rFonts w:ascii="Times New Roman" w:eastAsia="Times New Roman" w:hAnsi="Times New Roman" w:hint="default"/>
        <w:sz w:val="24"/>
        <w:szCs w:val="24"/>
      </w:rPr>
    </w:lvl>
    <w:lvl w:ilvl="1" w:tplc="C6BEE850">
      <w:start w:val="1"/>
      <w:numFmt w:val="bullet"/>
      <w:lvlText w:val="•"/>
      <w:lvlJc w:val="left"/>
      <w:pPr>
        <w:ind w:left="2747" w:hanging="360"/>
      </w:pPr>
      <w:rPr>
        <w:rFonts w:hint="default"/>
      </w:rPr>
    </w:lvl>
    <w:lvl w:ilvl="2" w:tplc="C3EA7436">
      <w:start w:val="1"/>
      <w:numFmt w:val="bullet"/>
      <w:lvlText w:val="•"/>
      <w:lvlJc w:val="left"/>
      <w:pPr>
        <w:ind w:left="3504" w:hanging="360"/>
      </w:pPr>
      <w:rPr>
        <w:rFonts w:hint="default"/>
      </w:rPr>
    </w:lvl>
    <w:lvl w:ilvl="3" w:tplc="94D67596">
      <w:start w:val="1"/>
      <w:numFmt w:val="bullet"/>
      <w:lvlText w:val="•"/>
      <w:lvlJc w:val="left"/>
      <w:pPr>
        <w:ind w:left="4261" w:hanging="360"/>
      </w:pPr>
      <w:rPr>
        <w:rFonts w:hint="default"/>
      </w:rPr>
    </w:lvl>
    <w:lvl w:ilvl="4" w:tplc="92449E2E">
      <w:start w:val="1"/>
      <w:numFmt w:val="bullet"/>
      <w:lvlText w:val="•"/>
      <w:lvlJc w:val="left"/>
      <w:pPr>
        <w:ind w:left="5018" w:hanging="360"/>
      </w:pPr>
      <w:rPr>
        <w:rFonts w:hint="default"/>
      </w:rPr>
    </w:lvl>
    <w:lvl w:ilvl="5" w:tplc="E0C8E4EA">
      <w:start w:val="1"/>
      <w:numFmt w:val="bullet"/>
      <w:lvlText w:val="•"/>
      <w:lvlJc w:val="left"/>
      <w:pPr>
        <w:ind w:left="5775" w:hanging="360"/>
      </w:pPr>
      <w:rPr>
        <w:rFonts w:hint="default"/>
      </w:rPr>
    </w:lvl>
    <w:lvl w:ilvl="6" w:tplc="884AF88A">
      <w:start w:val="1"/>
      <w:numFmt w:val="bullet"/>
      <w:lvlText w:val="•"/>
      <w:lvlJc w:val="left"/>
      <w:pPr>
        <w:ind w:left="6532" w:hanging="360"/>
      </w:pPr>
      <w:rPr>
        <w:rFonts w:hint="default"/>
      </w:rPr>
    </w:lvl>
    <w:lvl w:ilvl="7" w:tplc="87007F38">
      <w:start w:val="1"/>
      <w:numFmt w:val="bullet"/>
      <w:lvlText w:val="•"/>
      <w:lvlJc w:val="left"/>
      <w:pPr>
        <w:ind w:left="7289" w:hanging="360"/>
      </w:pPr>
      <w:rPr>
        <w:rFonts w:hint="default"/>
      </w:rPr>
    </w:lvl>
    <w:lvl w:ilvl="8" w:tplc="F4144C0E">
      <w:start w:val="1"/>
      <w:numFmt w:val="bullet"/>
      <w:lvlText w:val="•"/>
      <w:lvlJc w:val="left"/>
      <w:pPr>
        <w:ind w:left="8046" w:hanging="360"/>
      </w:pPr>
      <w:rPr>
        <w:rFonts w:hint="default"/>
      </w:rPr>
    </w:lvl>
  </w:abstractNum>
  <w:abstractNum w:abstractNumId="91">
    <w:nsid w:val="3B9D2943"/>
    <w:multiLevelType w:val="hybridMultilevel"/>
    <w:tmpl w:val="50F66C46"/>
    <w:lvl w:ilvl="0" w:tplc="201AE92C">
      <w:start w:val="4"/>
      <w:numFmt w:val="decimal"/>
      <w:lvlText w:val="%1."/>
      <w:lvlJc w:val="left"/>
      <w:pPr>
        <w:ind w:left="1900" w:hanging="360"/>
      </w:pPr>
      <w:rPr>
        <w:rFonts w:ascii="Times New Roman" w:eastAsia="Times New Roman" w:hAnsi="Times New Roman" w:hint="default"/>
        <w:sz w:val="24"/>
        <w:szCs w:val="24"/>
      </w:rPr>
    </w:lvl>
    <w:lvl w:ilvl="1" w:tplc="FEFA41CE">
      <w:start w:val="4"/>
      <w:numFmt w:val="decimal"/>
      <w:lvlText w:val="%2."/>
      <w:lvlJc w:val="left"/>
      <w:pPr>
        <w:ind w:left="1990" w:hanging="360"/>
      </w:pPr>
      <w:rPr>
        <w:rFonts w:ascii="Times New Roman" w:eastAsia="Times New Roman" w:hAnsi="Times New Roman" w:hint="default"/>
        <w:sz w:val="24"/>
        <w:szCs w:val="24"/>
      </w:rPr>
    </w:lvl>
    <w:lvl w:ilvl="2" w:tplc="E5102068">
      <w:start w:val="1"/>
      <w:numFmt w:val="bullet"/>
      <w:lvlText w:val="•"/>
      <w:lvlJc w:val="left"/>
      <w:pPr>
        <w:ind w:left="2827" w:hanging="360"/>
      </w:pPr>
      <w:rPr>
        <w:rFonts w:hint="default"/>
      </w:rPr>
    </w:lvl>
    <w:lvl w:ilvl="3" w:tplc="8486AFB6">
      <w:start w:val="1"/>
      <w:numFmt w:val="bullet"/>
      <w:lvlText w:val="•"/>
      <w:lvlJc w:val="left"/>
      <w:pPr>
        <w:ind w:left="3663" w:hanging="360"/>
      </w:pPr>
      <w:rPr>
        <w:rFonts w:hint="default"/>
      </w:rPr>
    </w:lvl>
    <w:lvl w:ilvl="4" w:tplc="71A8AA84">
      <w:start w:val="1"/>
      <w:numFmt w:val="bullet"/>
      <w:lvlText w:val="•"/>
      <w:lvlJc w:val="left"/>
      <w:pPr>
        <w:ind w:left="4500" w:hanging="360"/>
      </w:pPr>
      <w:rPr>
        <w:rFonts w:hint="default"/>
      </w:rPr>
    </w:lvl>
    <w:lvl w:ilvl="5" w:tplc="33C6B768">
      <w:start w:val="1"/>
      <w:numFmt w:val="bullet"/>
      <w:lvlText w:val="•"/>
      <w:lvlJc w:val="left"/>
      <w:pPr>
        <w:ind w:left="5336" w:hanging="360"/>
      </w:pPr>
      <w:rPr>
        <w:rFonts w:hint="default"/>
      </w:rPr>
    </w:lvl>
    <w:lvl w:ilvl="6" w:tplc="8C785972">
      <w:start w:val="1"/>
      <w:numFmt w:val="bullet"/>
      <w:lvlText w:val="•"/>
      <w:lvlJc w:val="left"/>
      <w:pPr>
        <w:ind w:left="6173" w:hanging="360"/>
      </w:pPr>
      <w:rPr>
        <w:rFonts w:hint="default"/>
      </w:rPr>
    </w:lvl>
    <w:lvl w:ilvl="7" w:tplc="D7A2E476">
      <w:start w:val="1"/>
      <w:numFmt w:val="bullet"/>
      <w:lvlText w:val="•"/>
      <w:lvlJc w:val="left"/>
      <w:pPr>
        <w:ind w:left="7010" w:hanging="360"/>
      </w:pPr>
      <w:rPr>
        <w:rFonts w:hint="default"/>
      </w:rPr>
    </w:lvl>
    <w:lvl w:ilvl="8" w:tplc="05481270">
      <w:start w:val="1"/>
      <w:numFmt w:val="bullet"/>
      <w:lvlText w:val="•"/>
      <w:lvlJc w:val="left"/>
      <w:pPr>
        <w:ind w:left="7846" w:hanging="360"/>
      </w:pPr>
      <w:rPr>
        <w:rFonts w:hint="default"/>
      </w:rPr>
    </w:lvl>
  </w:abstractNum>
  <w:abstractNum w:abstractNumId="92">
    <w:nsid w:val="3C47422F"/>
    <w:multiLevelType w:val="hybridMultilevel"/>
    <w:tmpl w:val="9912D8DC"/>
    <w:lvl w:ilvl="0" w:tplc="BCE6417A">
      <w:start w:val="1"/>
      <w:numFmt w:val="decimal"/>
      <w:lvlText w:val="%1."/>
      <w:lvlJc w:val="left"/>
      <w:pPr>
        <w:ind w:left="1990" w:hanging="360"/>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3C61117D"/>
    <w:multiLevelType w:val="hybridMultilevel"/>
    <w:tmpl w:val="3CB08230"/>
    <w:lvl w:ilvl="0" w:tplc="11EAA338">
      <w:start w:val="1"/>
      <w:numFmt w:val="decimal"/>
      <w:lvlText w:val="%1."/>
      <w:lvlJc w:val="left"/>
      <w:pPr>
        <w:ind w:left="1986" w:hanging="360"/>
      </w:pPr>
      <w:rPr>
        <w:rFonts w:ascii="Times New Roman" w:eastAsia="Times New Roman" w:hAnsi="Times New Roman" w:hint="default"/>
        <w:sz w:val="24"/>
        <w:szCs w:val="24"/>
      </w:rPr>
    </w:lvl>
    <w:lvl w:ilvl="1" w:tplc="418E6E3C">
      <w:start w:val="1"/>
      <w:numFmt w:val="bullet"/>
      <w:lvlText w:val="•"/>
      <w:lvlJc w:val="left"/>
      <w:pPr>
        <w:ind w:left="2736" w:hanging="360"/>
      </w:pPr>
      <w:rPr>
        <w:rFonts w:hint="default"/>
      </w:rPr>
    </w:lvl>
    <w:lvl w:ilvl="2" w:tplc="7C68481A">
      <w:start w:val="1"/>
      <w:numFmt w:val="bullet"/>
      <w:lvlText w:val="•"/>
      <w:lvlJc w:val="left"/>
      <w:pPr>
        <w:ind w:left="3485" w:hanging="360"/>
      </w:pPr>
      <w:rPr>
        <w:rFonts w:hint="default"/>
      </w:rPr>
    </w:lvl>
    <w:lvl w:ilvl="3" w:tplc="8E7CAC5A">
      <w:start w:val="1"/>
      <w:numFmt w:val="bullet"/>
      <w:lvlText w:val="•"/>
      <w:lvlJc w:val="left"/>
      <w:pPr>
        <w:ind w:left="4234" w:hanging="360"/>
      </w:pPr>
      <w:rPr>
        <w:rFonts w:hint="default"/>
      </w:rPr>
    </w:lvl>
    <w:lvl w:ilvl="4" w:tplc="7F44F308">
      <w:start w:val="1"/>
      <w:numFmt w:val="bullet"/>
      <w:lvlText w:val="•"/>
      <w:lvlJc w:val="left"/>
      <w:pPr>
        <w:ind w:left="4984" w:hanging="360"/>
      </w:pPr>
      <w:rPr>
        <w:rFonts w:hint="default"/>
      </w:rPr>
    </w:lvl>
    <w:lvl w:ilvl="5" w:tplc="05D8B25C">
      <w:start w:val="1"/>
      <w:numFmt w:val="bullet"/>
      <w:lvlText w:val="•"/>
      <w:lvlJc w:val="left"/>
      <w:pPr>
        <w:ind w:left="5733" w:hanging="360"/>
      </w:pPr>
      <w:rPr>
        <w:rFonts w:hint="default"/>
      </w:rPr>
    </w:lvl>
    <w:lvl w:ilvl="6" w:tplc="E30CC700">
      <w:start w:val="1"/>
      <w:numFmt w:val="bullet"/>
      <w:lvlText w:val="•"/>
      <w:lvlJc w:val="left"/>
      <w:pPr>
        <w:ind w:left="6482" w:hanging="360"/>
      </w:pPr>
      <w:rPr>
        <w:rFonts w:hint="default"/>
      </w:rPr>
    </w:lvl>
    <w:lvl w:ilvl="7" w:tplc="FA4CCC36">
      <w:start w:val="1"/>
      <w:numFmt w:val="bullet"/>
      <w:lvlText w:val="•"/>
      <w:lvlJc w:val="left"/>
      <w:pPr>
        <w:ind w:left="7232" w:hanging="360"/>
      </w:pPr>
      <w:rPr>
        <w:rFonts w:hint="default"/>
      </w:rPr>
    </w:lvl>
    <w:lvl w:ilvl="8" w:tplc="BC50C326">
      <w:start w:val="1"/>
      <w:numFmt w:val="bullet"/>
      <w:lvlText w:val="•"/>
      <w:lvlJc w:val="left"/>
      <w:pPr>
        <w:ind w:left="7981" w:hanging="360"/>
      </w:pPr>
      <w:rPr>
        <w:rFonts w:hint="default"/>
      </w:rPr>
    </w:lvl>
  </w:abstractNum>
  <w:abstractNum w:abstractNumId="94">
    <w:nsid w:val="3CA2566F"/>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95">
    <w:nsid w:val="3DA64464"/>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96">
    <w:nsid w:val="3F851469"/>
    <w:multiLevelType w:val="hybridMultilevel"/>
    <w:tmpl w:val="E61EB7B0"/>
    <w:lvl w:ilvl="0" w:tplc="7E1A3382">
      <w:start w:val="1"/>
      <w:numFmt w:val="decimal"/>
      <w:lvlText w:val="%1."/>
      <w:lvlJc w:val="left"/>
      <w:pPr>
        <w:ind w:left="1540" w:hanging="360"/>
      </w:pPr>
      <w:rPr>
        <w:rFonts w:ascii="Times New Roman" w:eastAsia="Times New Roman" w:hAnsi="Times New Roman" w:hint="default"/>
        <w:b w:val="0"/>
        <w:sz w:val="24"/>
        <w:szCs w:val="24"/>
      </w:rPr>
    </w:lvl>
    <w:lvl w:ilvl="1" w:tplc="503EB2DA">
      <w:start w:val="1"/>
      <w:numFmt w:val="bullet"/>
      <w:lvlText w:val="•"/>
      <w:lvlJc w:val="left"/>
      <w:pPr>
        <w:ind w:left="2308" w:hanging="360"/>
      </w:pPr>
      <w:rPr>
        <w:rFonts w:hint="default"/>
      </w:rPr>
    </w:lvl>
    <w:lvl w:ilvl="2" w:tplc="E9BA4314">
      <w:start w:val="1"/>
      <w:numFmt w:val="bullet"/>
      <w:lvlText w:val="•"/>
      <w:lvlJc w:val="left"/>
      <w:pPr>
        <w:ind w:left="3076" w:hanging="360"/>
      </w:pPr>
      <w:rPr>
        <w:rFonts w:hint="default"/>
      </w:rPr>
    </w:lvl>
    <w:lvl w:ilvl="3" w:tplc="AE0819F8">
      <w:start w:val="1"/>
      <w:numFmt w:val="bullet"/>
      <w:lvlText w:val="•"/>
      <w:lvlJc w:val="left"/>
      <w:pPr>
        <w:ind w:left="3844" w:hanging="360"/>
      </w:pPr>
      <w:rPr>
        <w:rFonts w:hint="default"/>
      </w:rPr>
    </w:lvl>
    <w:lvl w:ilvl="4" w:tplc="C46E5A4A">
      <w:start w:val="1"/>
      <w:numFmt w:val="bullet"/>
      <w:lvlText w:val="•"/>
      <w:lvlJc w:val="left"/>
      <w:pPr>
        <w:ind w:left="4612" w:hanging="360"/>
      </w:pPr>
      <w:rPr>
        <w:rFonts w:hint="default"/>
      </w:rPr>
    </w:lvl>
    <w:lvl w:ilvl="5" w:tplc="5B541750">
      <w:start w:val="1"/>
      <w:numFmt w:val="bullet"/>
      <w:lvlText w:val="•"/>
      <w:lvlJc w:val="left"/>
      <w:pPr>
        <w:ind w:left="5380" w:hanging="360"/>
      </w:pPr>
      <w:rPr>
        <w:rFonts w:hint="default"/>
      </w:rPr>
    </w:lvl>
    <w:lvl w:ilvl="6" w:tplc="DB48E93A">
      <w:start w:val="1"/>
      <w:numFmt w:val="bullet"/>
      <w:lvlText w:val="•"/>
      <w:lvlJc w:val="left"/>
      <w:pPr>
        <w:ind w:left="6148" w:hanging="360"/>
      </w:pPr>
      <w:rPr>
        <w:rFonts w:hint="default"/>
      </w:rPr>
    </w:lvl>
    <w:lvl w:ilvl="7" w:tplc="DBE22072">
      <w:start w:val="1"/>
      <w:numFmt w:val="bullet"/>
      <w:lvlText w:val="•"/>
      <w:lvlJc w:val="left"/>
      <w:pPr>
        <w:ind w:left="6916" w:hanging="360"/>
      </w:pPr>
      <w:rPr>
        <w:rFonts w:hint="default"/>
      </w:rPr>
    </w:lvl>
    <w:lvl w:ilvl="8" w:tplc="3596192C">
      <w:start w:val="1"/>
      <w:numFmt w:val="bullet"/>
      <w:lvlText w:val="•"/>
      <w:lvlJc w:val="left"/>
      <w:pPr>
        <w:ind w:left="7684" w:hanging="360"/>
      </w:pPr>
      <w:rPr>
        <w:rFonts w:hint="default"/>
      </w:rPr>
    </w:lvl>
  </w:abstractNum>
  <w:abstractNum w:abstractNumId="97">
    <w:nsid w:val="3FB42F97"/>
    <w:multiLevelType w:val="hybridMultilevel"/>
    <w:tmpl w:val="052018C6"/>
    <w:lvl w:ilvl="0" w:tplc="AB345F7A">
      <w:start w:val="1"/>
      <w:numFmt w:val="decimal"/>
      <w:lvlText w:val="%1."/>
      <w:lvlJc w:val="left"/>
      <w:pPr>
        <w:ind w:left="102" w:hanging="240"/>
      </w:pPr>
      <w:rPr>
        <w:rFonts w:ascii="Times New Roman" w:eastAsia="Times New Roman" w:hAnsi="Times New Roman" w:hint="default"/>
        <w:sz w:val="20"/>
        <w:szCs w:val="20"/>
      </w:rPr>
    </w:lvl>
    <w:lvl w:ilvl="1" w:tplc="AD2E6048">
      <w:start w:val="1"/>
      <w:numFmt w:val="bullet"/>
      <w:lvlText w:val="•"/>
      <w:lvlJc w:val="left"/>
      <w:pPr>
        <w:ind w:left="551" w:hanging="240"/>
      </w:pPr>
      <w:rPr>
        <w:rFonts w:hint="default"/>
      </w:rPr>
    </w:lvl>
    <w:lvl w:ilvl="2" w:tplc="1E561BEA">
      <w:start w:val="1"/>
      <w:numFmt w:val="bullet"/>
      <w:lvlText w:val="•"/>
      <w:lvlJc w:val="left"/>
      <w:pPr>
        <w:ind w:left="1001" w:hanging="240"/>
      </w:pPr>
      <w:rPr>
        <w:rFonts w:hint="default"/>
      </w:rPr>
    </w:lvl>
    <w:lvl w:ilvl="3" w:tplc="26529390">
      <w:start w:val="1"/>
      <w:numFmt w:val="bullet"/>
      <w:lvlText w:val="•"/>
      <w:lvlJc w:val="left"/>
      <w:pPr>
        <w:ind w:left="1451" w:hanging="240"/>
      </w:pPr>
      <w:rPr>
        <w:rFonts w:hint="default"/>
      </w:rPr>
    </w:lvl>
    <w:lvl w:ilvl="4" w:tplc="99608BCA">
      <w:start w:val="1"/>
      <w:numFmt w:val="bullet"/>
      <w:lvlText w:val="•"/>
      <w:lvlJc w:val="left"/>
      <w:pPr>
        <w:ind w:left="1901" w:hanging="240"/>
      </w:pPr>
      <w:rPr>
        <w:rFonts w:hint="default"/>
      </w:rPr>
    </w:lvl>
    <w:lvl w:ilvl="5" w:tplc="5538C3EE">
      <w:start w:val="1"/>
      <w:numFmt w:val="bullet"/>
      <w:lvlText w:val="•"/>
      <w:lvlJc w:val="left"/>
      <w:pPr>
        <w:ind w:left="2350" w:hanging="240"/>
      </w:pPr>
      <w:rPr>
        <w:rFonts w:hint="default"/>
      </w:rPr>
    </w:lvl>
    <w:lvl w:ilvl="6" w:tplc="2C5E9AC4">
      <w:start w:val="1"/>
      <w:numFmt w:val="bullet"/>
      <w:lvlText w:val="•"/>
      <w:lvlJc w:val="left"/>
      <w:pPr>
        <w:ind w:left="2800" w:hanging="240"/>
      </w:pPr>
      <w:rPr>
        <w:rFonts w:hint="default"/>
      </w:rPr>
    </w:lvl>
    <w:lvl w:ilvl="7" w:tplc="F2BE27B2">
      <w:start w:val="1"/>
      <w:numFmt w:val="bullet"/>
      <w:lvlText w:val="•"/>
      <w:lvlJc w:val="left"/>
      <w:pPr>
        <w:ind w:left="3250" w:hanging="240"/>
      </w:pPr>
      <w:rPr>
        <w:rFonts w:hint="default"/>
      </w:rPr>
    </w:lvl>
    <w:lvl w:ilvl="8" w:tplc="225466CE">
      <w:start w:val="1"/>
      <w:numFmt w:val="bullet"/>
      <w:lvlText w:val="•"/>
      <w:lvlJc w:val="left"/>
      <w:pPr>
        <w:ind w:left="3699" w:hanging="240"/>
      </w:pPr>
      <w:rPr>
        <w:rFonts w:hint="default"/>
      </w:rPr>
    </w:lvl>
  </w:abstractNum>
  <w:abstractNum w:abstractNumId="98">
    <w:nsid w:val="40140D81"/>
    <w:multiLevelType w:val="hybridMultilevel"/>
    <w:tmpl w:val="7B0CEA74"/>
    <w:lvl w:ilvl="0" w:tplc="EEF6152E">
      <w:start w:val="1"/>
      <w:numFmt w:val="decimal"/>
      <w:lvlText w:val="%1."/>
      <w:lvlJc w:val="left"/>
      <w:pPr>
        <w:ind w:left="2110" w:hanging="360"/>
      </w:pPr>
      <w:rPr>
        <w:rFonts w:ascii="Times New Roman" w:eastAsia="Times New Roman" w:hAnsi="Times New Roman" w:hint="default"/>
        <w:sz w:val="24"/>
        <w:szCs w:val="24"/>
      </w:rPr>
    </w:lvl>
    <w:lvl w:ilvl="1" w:tplc="EDCEA21A">
      <w:start w:val="1"/>
      <w:numFmt w:val="bullet"/>
      <w:lvlText w:val="•"/>
      <w:lvlJc w:val="left"/>
      <w:pPr>
        <w:ind w:left="2941" w:hanging="360"/>
      </w:pPr>
      <w:rPr>
        <w:rFonts w:hint="default"/>
      </w:rPr>
    </w:lvl>
    <w:lvl w:ilvl="2" w:tplc="37308418">
      <w:start w:val="1"/>
      <w:numFmt w:val="bullet"/>
      <w:lvlText w:val="•"/>
      <w:lvlJc w:val="left"/>
      <w:pPr>
        <w:ind w:left="3772" w:hanging="360"/>
      </w:pPr>
      <w:rPr>
        <w:rFonts w:hint="default"/>
      </w:rPr>
    </w:lvl>
    <w:lvl w:ilvl="3" w:tplc="1304CC54">
      <w:start w:val="1"/>
      <w:numFmt w:val="bullet"/>
      <w:lvlText w:val="•"/>
      <w:lvlJc w:val="left"/>
      <w:pPr>
        <w:ind w:left="4603" w:hanging="360"/>
      </w:pPr>
      <w:rPr>
        <w:rFonts w:hint="default"/>
      </w:rPr>
    </w:lvl>
    <w:lvl w:ilvl="4" w:tplc="5E125B1A">
      <w:start w:val="1"/>
      <w:numFmt w:val="bullet"/>
      <w:lvlText w:val="•"/>
      <w:lvlJc w:val="left"/>
      <w:pPr>
        <w:ind w:left="5434" w:hanging="360"/>
      </w:pPr>
      <w:rPr>
        <w:rFonts w:hint="default"/>
      </w:rPr>
    </w:lvl>
    <w:lvl w:ilvl="5" w:tplc="6652E082">
      <w:start w:val="1"/>
      <w:numFmt w:val="bullet"/>
      <w:lvlText w:val="•"/>
      <w:lvlJc w:val="left"/>
      <w:pPr>
        <w:ind w:left="6265" w:hanging="360"/>
      </w:pPr>
      <w:rPr>
        <w:rFonts w:hint="default"/>
      </w:rPr>
    </w:lvl>
    <w:lvl w:ilvl="6" w:tplc="7DD0FC4A">
      <w:start w:val="1"/>
      <w:numFmt w:val="bullet"/>
      <w:lvlText w:val="•"/>
      <w:lvlJc w:val="left"/>
      <w:pPr>
        <w:ind w:left="7096" w:hanging="360"/>
      </w:pPr>
      <w:rPr>
        <w:rFonts w:hint="default"/>
      </w:rPr>
    </w:lvl>
    <w:lvl w:ilvl="7" w:tplc="3EB27FF8">
      <w:start w:val="1"/>
      <w:numFmt w:val="bullet"/>
      <w:lvlText w:val="•"/>
      <w:lvlJc w:val="left"/>
      <w:pPr>
        <w:ind w:left="7927" w:hanging="360"/>
      </w:pPr>
      <w:rPr>
        <w:rFonts w:hint="default"/>
      </w:rPr>
    </w:lvl>
    <w:lvl w:ilvl="8" w:tplc="F4FC2B56">
      <w:start w:val="1"/>
      <w:numFmt w:val="bullet"/>
      <w:lvlText w:val="•"/>
      <w:lvlJc w:val="left"/>
      <w:pPr>
        <w:ind w:left="8758" w:hanging="360"/>
      </w:pPr>
      <w:rPr>
        <w:rFonts w:hint="default"/>
      </w:rPr>
    </w:lvl>
  </w:abstractNum>
  <w:abstractNum w:abstractNumId="99">
    <w:nsid w:val="41C96D3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01">
    <w:nsid w:val="460609DC"/>
    <w:multiLevelType w:val="multilevel"/>
    <w:tmpl w:val="864A6FD6"/>
    <w:lvl w:ilvl="0">
      <w:start w:val="5"/>
      <w:numFmt w:val="decimal"/>
      <w:lvlText w:val="%1"/>
      <w:lvlJc w:val="left"/>
      <w:pPr>
        <w:ind w:left="820" w:hanging="721"/>
      </w:pPr>
      <w:rPr>
        <w:rFonts w:hint="default"/>
      </w:rPr>
    </w:lvl>
    <w:lvl w:ilvl="1">
      <w:start w:val="4"/>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5495" w:hanging="360"/>
      </w:pPr>
      <w:rPr>
        <w:rFonts w:hint="default"/>
      </w:rPr>
    </w:lvl>
    <w:lvl w:ilvl="6">
      <w:start w:val="1"/>
      <w:numFmt w:val="bullet"/>
      <w:lvlText w:val="•"/>
      <w:lvlJc w:val="left"/>
      <w:pPr>
        <w:ind w:left="6304" w:hanging="360"/>
      </w:pPr>
      <w:rPr>
        <w:rFonts w:hint="default"/>
      </w:rPr>
    </w:lvl>
    <w:lvl w:ilvl="7">
      <w:start w:val="1"/>
      <w:numFmt w:val="bullet"/>
      <w:lvlText w:val="•"/>
      <w:lvlJc w:val="left"/>
      <w:pPr>
        <w:ind w:left="7113" w:hanging="360"/>
      </w:pPr>
      <w:rPr>
        <w:rFonts w:hint="default"/>
      </w:rPr>
    </w:lvl>
    <w:lvl w:ilvl="8">
      <w:start w:val="1"/>
      <w:numFmt w:val="bullet"/>
      <w:lvlText w:val="•"/>
      <w:lvlJc w:val="left"/>
      <w:pPr>
        <w:ind w:left="7922" w:hanging="360"/>
      </w:pPr>
      <w:rPr>
        <w:rFonts w:hint="default"/>
      </w:rPr>
    </w:lvl>
  </w:abstractNum>
  <w:abstractNum w:abstractNumId="102">
    <w:nsid w:val="46E57133"/>
    <w:multiLevelType w:val="hybridMultilevel"/>
    <w:tmpl w:val="FBC8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71535A4"/>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4">
    <w:nsid w:val="4720476B"/>
    <w:multiLevelType w:val="hybridMultilevel"/>
    <w:tmpl w:val="4A1683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7AD7ED3"/>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06">
    <w:nsid w:val="48BB7B21"/>
    <w:multiLevelType w:val="multilevel"/>
    <w:tmpl w:val="544EB4EA"/>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b w:val="0"/>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7">
    <w:nsid w:val="490F1982"/>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08">
    <w:nsid w:val="492C6E76"/>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9">
    <w:nsid w:val="49AD33C1"/>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0">
    <w:nsid w:val="4A2408BC"/>
    <w:multiLevelType w:val="hybridMultilevel"/>
    <w:tmpl w:val="8638AF02"/>
    <w:lvl w:ilvl="0" w:tplc="755CCB1C">
      <w:start w:val="1"/>
      <w:numFmt w:val="bullet"/>
      <w:lvlText w:val=""/>
      <w:lvlJc w:val="left"/>
      <w:pPr>
        <w:ind w:left="820" w:hanging="361"/>
      </w:pPr>
      <w:rPr>
        <w:rFonts w:ascii="Symbol" w:eastAsia="Symbol" w:hAnsi="Symbol" w:hint="default"/>
        <w:sz w:val="24"/>
        <w:szCs w:val="24"/>
      </w:rPr>
    </w:lvl>
    <w:lvl w:ilvl="1" w:tplc="713EDA12">
      <w:start w:val="1"/>
      <w:numFmt w:val="bullet"/>
      <w:lvlText w:val="•"/>
      <w:lvlJc w:val="left"/>
      <w:pPr>
        <w:ind w:left="1688" w:hanging="361"/>
      </w:pPr>
      <w:rPr>
        <w:rFonts w:hint="default"/>
      </w:rPr>
    </w:lvl>
    <w:lvl w:ilvl="2" w:tplc="8788FC92">
      <w:start w:val="1"/>
      <w:numFmt w:val="bullet"/>
      <w:lvlText w:val="•"/>
      <w:lvlJc w:val="left"/>
      <w:pPr>
        <w:ind w:left="2556" w:hanging="361"/>
      </w:pPr>
      <w:rPr>
        <w:rFonts w:hint="default"/>
      </w:rPr>
    </w:lvl>
    <w:lvl w:ilvl="3" w:tplc="22D2528A">
      <w:start w:val="1"/>
      <w:numFmt w:val="bullet"/>
      <w:lvlText w:val="•"/>
      <w:lvlJc w:val="left"/>
      <w:pPr>
        <w:ind w:left="3424" w:hanging="361"/>
      </w:pPr>
      <w:rPr>
        <w:rFonts w:hint="default"/>
      </w:rPr>
    </w:lvl>
    <w:lvl w:ilvl="4" w:tplc="04D81B36">
      <w:start w:val="1"/>
      <w:numFmt w:val="bullet"/>
      <w:lvlText w:val="•"/>
      <w:lvlJc w:val="left"/>
      <w:pPr>
        <w:ind w:left="4292" w:hanging="361"/>
      </w:pPr>
      <w:rPr>
        <w:rFonts w:hint="default"/>
      </w:rPr>
    </w:lvl>
    <w:lvl w:ilvl="5" w:tplc="3E0CA63E">
      <w:start w:val="1"/>
      <w:numFmt w:val="bullet"/>
      <w:lvlText w:val="•"/>
      <w:lvlJc w:val="left"/>
      <w:pPr>
        <w:ind w:left="5160" w:hanging="361"/>
      </w:pPr>
      <w:rPr>
        <w:rFonts w:hint="default"/>
      </w:rPr>
    </w:lvl>
    <w:lvl w:ilvl="6" w:tplc="33409F88">
      <w:start w:val="1"/>
      <w:numFmt w:val="bullet"/>
      <w:lvlText w:val="•"/>
      <w:lvlJc w:val="left"/>
      <w:pPr>
        <w:ind w:left="6028" w:hanging="361"/>
      </w:pPr>
      <w:rPr>
        <w:rFonts w:hint="default"/>
      </w:rPr>
    </w:lvl>
    <w:lvl w:ilvl="7" w:tplc="C23859A2">
      <w:start w:val="1"/>
      <w:numFmt w:val="bullet"/>
      <w:lvlText w:val="•"/>
      <w:lvlJc w:val="left"/>
      <w:pPr>
        <w:ind w:left="6896" w:hanging="361"/>
      </w:pPr>
      <w:rPr>
        <w:rFonts w:hint="default"/>
      </w:rPr>
    </w:lvl>
    <w:lvl w:ilvl="8" w:tplc="F5E6FC7E">
      <w:start w:val="1"/>
      <w:numFmt w:val="bullet"/>
      <w:lvlText w:val="•"/>
      <w:lvlJc w:val="left"/>
      <w:pPr>
        <w:ind w:left="7764" w:hanging="361"/>
      </w:pPr>
      <w:rPr>
        <w:rFonts w:hint="default"/>
      </w:rPr>
    </w:lvl>
  </w:abstractNum>
  <w:abstractNum w:abstractNumId="111">
    <w:nsid w:val="4A282076"/>
    <w:multiLevelType w:val="hybridMultilevel"/>
    <w:tmpl w:val="23A02B00"/>
    <w:lvl w:ilvl="0" w:tplc="2B42D8F0">
      <w:start w:val="1"/>
      <w:numFmt w:val="decimal"/>
      <w:lvlText w:val="%1."/>
      <w:lvlJc w:val="left"/>
      <w:pPr>
        <w:ind w:left="820" w:hanging="361"/>
      </w:pPr>
      <w:rPr>
        <w:rFonts w:ascii="Times New Roman" w:eastAsia="Times New Roman" w:hAnsi="Times New Roman" w:hint="default"/>
        <w:sz w:val="24"/>
        <w:szCs w:val="24"/>
      </w:rPr>
    </w:lvl>
    <w:lvl w:ilvl="1" w:tplc="F1981370">
      <w:start w:val="1"/>
      <w:numFmt w:val="bullet"/>
      <w:lvlText w:val="•"/>
      <w:lvlJc w:val="left"/>
      <w:pPr>
        <w:ind w:left="1682" w:hanging="361"/>
      </w:pPr>
      <w:rPr>
        <w:rFonts w:hint="default"/>
      </w:rPr>
    </w:lvl>
    <w:lvl w:ilvl="2" w:tplc="2796EA1A">
      <w:start w:val="1"/>
      <w:numFmt w:val="bullet"/>
      <w:lvlText w:val="•"/>
      <w:lvlJc w:val="left"/>
      <w:pPr>
        <w:ind w:left="2544" w:hanging="361"/>
      </w:pPr>
      <w:rPr>
        <w:rFonts w:hint="default"/>
      </w:rPr>
    </w:lvl>
    <w:lvl w:ilvl="3" w:tplc="8D14BF56">
      <w:start w:val="1"/>
      <w:numFmt w:val="bullet"/>
      <w:lvlText w:val="•"/>
      <w:lvlJc w:val="left"/>
      <w:pPr>
        <w:ind w:left="3406" w:hanging="361"/>
      </w:pPr>
      <w:rPr>
        <w:rFonts w:hint="default"/>
      </w:rPr>
    </w:lvl>
    <w:lvl w:ilvl="4" w:tplc="01428326">
      <w:start w:val="1"/>
      <w:numFmt w:val="bullet"/>
      <w:lvlText w:val="•"/>
      <w:lvlJc w:val="left"/>
      <w:pPr>
        <w:ind w:left="4268" w:hanging="361"/>
      </w:pPr>
      <w:rPr>
        <w:rFonts w:hint="default"/>
      </w:rPr>
    </w:lvl>
    <w:lvl w:ilvl="5" w:tplc="E7147542">
      <w:start w:val="1"/>
      <w:numFmt w:val="bullet"/>
      <w:lvlText w:val="•"/>
      <w:lvlJc w:val="left"/>
      <w:pPr>
        <w:ind w:left="5130" w:hanging="361"/>
      </w:pPr>
      <w:rPr>
        <w:rFonts w:hint="default"/>
      </w:rPr>
    </w:lvl>
    <w:lvl w:ilvl="6" w:tplc="0A6C32F4">
      <w:start w:val="1"/>
      <w:numFmt w:val="bullet"/>
      <w:lvlText w:val="•"/>
      <w:lvlJc w:val="left"/>
      <w:pPr>
        <w:ind w:left="5992" w:hanging="361"/>
      </w:pPr>
      <w:rPr>
        <w:rFonts w:hint="default"/>
      </w:rPr>
    </w:lvl>
    <w:lvl w:ilvl="7" w:tplc="2A00AF2C">
      <w:start w:val="1"/>
      <w:numFmt w:val="bullet"/>
      <w:lvlText w:val="•"/>
      <w:lvlJc w:val="left"/>
      <w:pPr>
        <w:ind w:left="6854" w:hanging="361"/>
      </w:pPr>
      <w:rPr>
        <w:rFonts w:hint="default"/>
      </w:rPr>
    </w:lvl>
    <w:lvl w:ilvl="8" w:tplc="C52487EE">
      <w:start w:val="1"/>
      <w:numFmt w:val="bullet"/>
      <w:lvlText w:val="•"/>
      <w:lvlJc w:val="left"/>
      <w:pPr>
        <w:ind w:left="7716" w:hanging="361"/>
      </w:pPr>
      <w:rPr>
        <w:rFonts w:hint="default"/>
      </w:rPr>
    </w:lvl>
  </w:abstractNum>
  <w:abstractNum w:abstractNumId="112">
    <w:nsid w:val="4AC1022C"/>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3">
    <w:nsid w:val="4AC2379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114">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5">
    <w:nsid w:val="4B0F4414"/>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16">
    <w:nsid w:val="4BA424F6"/>
    <w:multiLevelType w:val="multilevel"/>
    <w:tmpl w:val="DEC6DD06"/>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3"/>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90" w:hanging="360"/>
      </w:pPr>
      <w:rPr>
        <w:rFonts w:ascii="Times New Roman" w:eastAsia="Times New Roman" w:hAnsi="Times New Roman" w:hint="default"/>
        <w:sz w:val="24"/>
        <w:szCs w:val="24"/>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17">
    <w:nsid w:val="4BB70358"/>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18">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19">
    <w:nsid w:val="4BE251A4"/>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20">
    <w:nsid w:val="4C1F0895"/>
    <w:multiLevelType w:val="hybridMultilevel"/>
    <w:tmpl w:val="F03CD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CD9727B"/>
    <w:multiLevelType w:val="multilevel"/>
    <w:tmpl w:val="AE8A65F0"/>
    <w:lvl w:ilvl="0">
      <w:start w:val="15"/>
      <w:numFmt w:val="decimal"/>
      <w:lvlText w:val="%1"/>
      <w:lvlJc w:val="left"/>
      <w:pPr>
        <w:ind w:left="722" w:hanging="623"/>
      </w:pPr>
      <w:rPr>
        <w:rFonts w:hint="default"/>
      </w:rPr>
    </w:lvl>
    <w:lvl w:ilvl="1">
      <w:start w:val="2"/>
      <w:numFmt w:val="decimal"/>
      <w:lvlText w:val="%1.%2"/>
      <w:lvlJc w:val="left"/>
      <w:pPr>
        <w:ind w:left="722" w:hanging="623"/>
      </w:pPr>
      <w:rPr>
        <w:rFonts w:hint="default"/>
        <w:u w:val="single" w:color="006FAE"/>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629" w:hanging="360"/>
      </w:pPr>
      <w:rPr>
        <w:rFonts w:hint="default"/>
      </w:rPr>
    </w:lvl>
    <w:lvl w:ilvl="4">
      <w:start w:val="1"/>
      <w:numFmt w:val="bullet"/>
      <w:lvlText w:val="•"/>
      <w:lvlJc w:val="left"/>
      <w:pPr>
        <w:ind w:left="4493" w:hanging="360"/>
      </w:pPr>
      <w:rPr>
        <w:rFonts w:hint="default"/>
      </w:rPr>
    </w:lvl>
    <w:lvl w:ilvl="5">
      <w:start w:val="1"/>
      <w:numFmt w:val="bullet"/>
      <w:lvlText w:val="•"/>
      <w:lvlJc w:val="left"/>
      <w:pPr>
        <w:ind w:left="5358" w:hanging="360"/>
      </w:pPr>
      <w:rPr>
        <w:rFonts w:hint="default"/>
      </w:rPr>
    </w:lvl>
    <w:lvl w:ilvl="6">
      <w:start w:val="1"/>
      <w:numFmt w:val="bullet"/>
      <w:lvlText w:val="•"/>
      <w:lvlJc w:val="left"/>
      <w:pPr>
        <w:ind w:left="6222" w:hanging="360"/>
      </w:pPr>
      <w:rPr>
        <w:rFonts w:hint="default"/>
      </w:rPr>
    </w:lvl>
    <w:lvl w:ilvl="7">
      <w:start w:val="1"/>
      <w:numFmt w:val="bullet"/>
      <w:lvlText w:val="•"/>
      <w:lvlJc w:val="left"/>
      <w:pPr>
        <w:ind w:left="7086" w:hanging="360"/>
      </w:pPr>
      <w:rPr>
        <w:rFonts w:hint="default"/>
      </w:rPr>
    </w:lvl>
    <w:lvl w:ilvl="8">
      <w:start w:val="1"/>
      <w:numFmt w:val="bullet"/>
      <w:lvlText w:val="•"/>
      <w:lvlJc w:val="left"/>
      <w:pPr>
        <w:ind w:left="7951" w:hanging="360"/>
      </w:pPr>
      <w:rPr>
        <w:rFonts w:hint="default"/>
      </w:rPr>
    </w:lvl>
  </w:abstractNum>
  <w:abstractNum w:abstractNumId="122">
    <w:nsid w:val="4D075E00"/>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23">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124">
    <w:nsid w:val="50AE60F0"/>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25">
    <w:nsid w:val="50B8638B"/>
    <w:multiLevelType w:val="multilevel"/>
    <w:tmpl w:val="B8B6B1DC"/>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26">
    <w:nsid w:val="50F46D8C"/>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27">
    <w:nsid w:val="514632D7"/>
    <w:multiLevelType w:val="hybridMultilevel"/>
    <w:tmpl w:val="394EF694"/>
    <w:lvl w:ilvl="0" w:tplc="4724BEA8">
      <w:start w:val="1"/>
      <w:numFmt w:val="decimal"/>
      <w:lvlText w:val="%1."/>
      <w:lvlJc w:val="left"/>
      <w:pPr>
        <w:ind w:left="1990" w:hanging="360"/>
      </w:pPr>
      <w:rPr>
        <w:rFonts w:ascii="Times New Roman" w:eastAsia="Times New Roman" w:hAnsi="Times New Roman" w:hint="default"/>
        <w:sz w:val="24"/>
        <w:szCs w:val="24"/>
      </w:rPr>
    </w:lvl>
    <w:lvl w:ilvl="1" w:tplc="DBBC6F0A">
      <w:start w:val="1"/>
      <w:numFmt w:val="bullet"/>
      <w:lvlText w:val="•"/>
      <w:lvlJc w:val="left"/>
      <w:pPr>
        <w:ind w:left="2743" w:hanging="360"/>
      </w:pPr>
      <w:rPr>
        <w:rFonts w:hint="default"/>
      </w:rPr>
    </w:lvl>
    <w:lvl w:ilvl="2" w:tplc="6B66B934">
      <w:start w:val="1"/>
      <w:numFmt w:val="bullet"/>
      <w:lvlText w:val="•"/>
      <w:lvlJc w:val="left"/>
      <w:pPr>
        <w:ind w:left="3496" w:hanging="360"/>
      </w:pPr>
      <w:rPr>
        <w:rFonts w:hint="default"/>
      </w:rPr>
    </w:lvl>
    <w:lvl w:ilvl="3" w:tplc="B9EC2A4E">
      <w:start w:val="1"/>
      <w:numFmt w:val="bullet"/>
      <w:lvlText w:val="•"/>
      <w:lvlJc w:val="left"/>
      <w:pPr>
        <w:ind w:left="4249" w:hanging="360"/>
      </w:pPr>
      <w:rPr>
        <w:rFonts w:hint="default"/>
      </w:rPr>
    </w:lvl>
    <w:lvl w:ilvl="4" w:tplc="7802888C">
      <w:start w:val="1"/>
      <w:numFmt w:val="bullet"/>
      <w:lvlText w:val="•"/>
      <w:lvlJc w:val="left"/>
      <w:pPr>
        <w:ind w:left="5002" w:hanging="360"/>
      </w:pPr>
      <w:rPr>
        <w:rFonts w:hint="default"/>
      </w:rPr>
    </w:lvl>
    <w:lvl w:ilvl="5" w:tplc="EFD20068">
      <w:start w:val="1"/>
      <w:numFmt w:val="bullet"/>
      <w:lvlText w:val="•"/>
      <w:lvlJc w:val="left"/>
      <w:pPr>
        <w:ind w:left="5755" w:hanging="360"/>
      </w:pPr>
      <w:rPr>
        <w:rFonts w:hint="default"/>
      </w:rPr>
    </w:lvl>
    <w:lvl w:ilvl="6" w:tplc="D696F60C">
      <w:start w:val="1"/>
      <w:numFmt w:val="bullet"/>
      <w:lvlText w:val="•"/>
      <w:lvlJc w:val="left"/>
      <w:pPr>
        <w:ind w:left="6508" w:hanging="360"/>
      </w:pPr>
      <w:rPr>
        <w:rFonts w:hint="default"/>
      </w:rPr>
    </w:lvl>
    <w:lvl w:ilvl="7" w:tplc="CFDCAC4C">
      <w:start w:val="1"/>
      <w:numFmt w:val="bullet"/>
      <w:lvlText w:val="•"/>
      <w:lvlJc w:val="left"/>
      <w:pPr>
        <w:ind w:left="7261" w:hanging="360"/>
      </w:pPr>
      <w:rPr>
        <w:rFonts w:hint="default"/>
      </w:rPr>
    </w:lvl>
    <w:lvl w:ilvl="8" w:tplc="71F685F0">
      <w:start w:val="1"/>
      <w:numFmt w:val="bullet"/>
      <w:lvlText w:val="•"/>
      <w:lvlJc w:val="left"/>
      <w:pPr>
        <w:ind w:left="8014" w:hanging="360"/>
      </w:pPr>
      <w:rPr>
        <w:rFonts w:hint="default"/>
      </w:rPr>
    </w:lvl>
  </w:abstractNum>
  <w:abstractNum w:abstractNumId="128">
    <w:nsid w:val="51A90632"/>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129">
    <w:nsid w:val="51EA393A"/>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30">
    <w:nsid w:val="520962B3"/>
    <w:multiLevelType w:val="hybridMultilevel"/>
    <w:tmpl w:val="51DA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560B2A22"/>
    <w:multiLevelType w:val="hybridMultilevel"/>
    <w:tmpl w:val="29D63D76"/>
    <w:lvl w:ilvl="0" w:tplc="23BE8730">
      <w:start w:val="1"/>
      <w:numFmt w:val="decimal"/>
      <w:lvlText w:val="%1."/>
      <w:lvlJc w:val="left"/>
      <w:pPr>
        <w:ind w:left="1990" w:hanging="360"/>
      </w:pPr>
      <w:rPr>
        <w:rFonts w:ascii="Times New Roman" w:eastAsia="Times New Roman" w:hAnsi="Times New Roman" w:hint="default"/>
        <w:sz w:val="24"/>
        <w:szCs w:val="24"/>
      </w:rPr>
    </w:lvl>
    <w:lvl w:ilvl="1" w:tplc="A40616E2">
      <w:start w:val="1"/>
      <w:numFmt w:val="bullet"/>
      <w:lvlText w:val="•"/>
      <w:lvlJc w:val="left"/>
      <w:pPr>
        <w:ind w:left="2739" w:hanging="360"/>
      </w:pPr>
      <w:rPr>
        <w:rFonts w:hint="default"/>
      </w:rPr>
    </w:lvl>
    <w:lvl w:ilvl="2" w:tplc="49DAA89C">
      <w:start w:val="1"/>
      <w:numFmt w:val="bullet"/>
      <w:lvlText w:val="•"/>
      <w:lvlJc w:val="left"/>
      <w:pPr>
        <w:ind w:left="3488" w:hanging="360"/>
      </w:pPr>
      <w:rPr>
        <w:rFonts w:hint="default"/>
      </w:rPr>
    </w:lvl>
    <w:lvl w:ilvl="3" w:tplc="106C6024">
      <w:start w:val="1"/>
      <w:numFmt w:val="bullet"/>
      <w:lvlText w:val="•"/>
      <w:lvlJc w:val="left"/>
      <w:pPr>
        <w:ind w:left="4237" w:hanging="360"/>
      </w:pPr>
      <w:rPr>
        <w:rFonts w:hint="default"/>
      </w:rPr>
    </w:lvl>
    <w:lvl w:ilvl="4" w:tplc="C5AAC3F4">
      <w:start w:val="1"/>
      <w:numFmt w:val="bullet"/>
      <w:lvlText w:val="•"/>
      <w:lvlJc w:val="left"/>
      <w:pPr>
        <w:ind w:left="4986" w:hanging="360"/>
      </w:pPr>
      <w:rPr>
        <w:rFonts w:hint="default"/>
      </w:rPr>
    </w:lvl>
    <w:lvl w:ilvl="5" w:tplc="F5EAC8D4">
      <w:start w:val="1"/>
      <w:numFmt w:val="bullet"/>
      <w:lvlText w:val="•"/>
      <w:lvlJc w:val="left"/>
      <w:pPr>
        <w:ind w:left="5735" w:hanging="360"/>
      </w:pPr>
      <w:rPr>
        <w:rFonts w:hint="default"/>
      </w:rPr>
    </w:lvl>
    <w:lvl w:ilvl="6" w:tplc="F086E41A">
      <w:start w:val="1"/>
      <w:numFmt w:val="bullet"/>
      <w:lvlText w:val="•"/>
      <w:lvlJc w:val="left"/>
      <w:pPr>
        <w:ind w:left="6484" w:hanging="360"/>
      </w:pPr>
      <w:rPr>
        <w:rFonts w:hint="default"/>
      </w:rPr>
    </w:lvl>
    <w:lvl w:ilvl="7" w:tplc="68E804C8">
      <w:start w:val="1"/>
      <w:numFmt w:val="bullet"/>
      <w:lvlText w:val="•"/>
      <w:lvlJc w:val="left"/>
      <w:pPr>
        <w:ind w:left="7233" w:hanging="360"/>
      </w:pPr>
      <w:rPr>
        <w:rFonts w:hint="default"/>
      </w:rPr>
    </w:lvl>
    <w:lvl w:ilvl="8" w:tplc="C9BE00F8">
      <w:start w:val="1"/>
      <w:numFmt w:val="bullet"/>
      <w:lvlText w:val="•"/>
      <w:lvlJc w:val="left"/>
      <w:pPr>
        <w:ind w:left="7982" w:hanging="360"/>
      </w:pPr>
      <w:rPr>
        <w:rFonts w:hint="default"/>
      </w:rPr>
    </w:lvl>
  </w:abstractNum>
  <w:abstractNum w:abstractNumId="132">
    <w:nsid w:val="57FA6CC5"/>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33">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4">
    <w:nsid w:val="58700D30"/>
    <w:multiLevelType w:val="hybridMultilevel"/>
    <w:tmpl w:val="30C42312"/>
    <w:lvl w:ilvl="0" w:tplc="E6E472B6">
      <w:start w:val="1"/>
      <w:numFmt w:val="decimal"/>
      <w:lvlText w:val="%1."/>
      <w:lvlJc w:val="left"/>
      <w:pPr>
        <w:ind w:left="1990" w:hanging="360"/>
      </w:pPr>
      <w:rPr>
        <w:rFonts w:ascii="Times New Roman" w:eastAsia="Times New Roman" w:hAnsi="Times New Roman" w:hint="default"/>
        <w:sz w:val="24"/>
        <w:szCs w:val="24"/>
      </w:rPr>
    </w:lvl>
    <w:lvl w:ilvl="1" w:tplc="2ECC9C3C">
      <w:start w:val="1"/>
      <w:numFmt w:val="bullet"/>
      <w:lvlText w:val="•"/>
      <w:lvlJc w:val="left"/>
      <w:pPr>
        <w:ind w:left="2743" w:hanging="360"/>
      </w:pPr>
      <w:rPr>
        <w:rFonts w:hint="default"/>
      </w:rPr>
    </w:lvl>
    <w:lvl w:ilvl="2" w:tplc="4E708E6A">
      <w:start w:val="1"/>
      <w:numFmt w:val="bullet"/>
      <w:lvlText w:val="•"/>
      <w:lvlJc w:val="left"/>
      <w:pPr>
        <w:ind w:left="3496" w:hanging="360"/>
      </w:pPr>
      <w:rPr>
        <w:rFonts w:hint="default"/>
      </w:rPr>
    </w:lvl>
    <w:lvl w:ilvl="3" w:tplc="F828B768">
      <w:start w:val="1"/>
      <w:numFmt w:val="bullet"/>
      <w:lvlText w:val="•"/>
      <w:lvlJc w:val="left"/>
      <w:pPr>
        <w:ind w:left="4249" w:hanging="360"/>
      </w:pPr>
      <w:rPr>
        <w:rFonts w:hint="default"/>
      </w:rPr>
    </w:lvl>
    <w:lvl w:ilvl="4" w:tplc="A23ECE18">
      <w:start w:val="1"/>
      <w:numFmt w:val="bullet"/>
      <w:lvlText w:val="•"/>
      <w:lvlJc w:val="left"/>
      <w:pPr>
        <w:ind w:left="5002" w:hanging="360"/>
      </w:pPr>
      <w:rPr>
        <w:rFonts w:hint="default"/>
      </w:rPr>
    </w:lvl>
    <w:lvl w:ilvl="5" w:tplc="02E0C760">
      <w:start w:val="1"/>
      <w:numFmt w:val="bullet"/>
      <w:lvlText w:val="•"/>
      <w:lvlJc w:val="left"/>
      <w:pPr>
        <w:ind w:left="5755" w:hanging="360"/>
      </w:pPr>
      <w:rPr>
        <w:rFonts w:hint="default"/>
      </w:rPr>
    </w:lvl>
    <w:lvl w:ilvl="6" w:tplc="59906196">
      <w:start w:val="1"/>
      <w:numFmt w:val="bullet"/>
      <w:lvlText w:val="•"/>
      <w:lvlJc w:val="left"/>
      <w:pPr>
        <w:ind w:left="6508" w:hanging="360"/>
      </w:pPr>
      <w:rPr>
        <w:rFonts w:hint="default"/>
      </w:rPr>
    </w:lvl>
    <w:lvl w:ilvl="7" w:tplc="24563CC4">
      <w:start w:val="1"/>
      <w:numFmt w:val="bullet"/>
      <w:lvlText w:val="•"/>
      <w:lvlJc w:val="left"/>
      <w:pPr>
        <w:ind w:left="7261" w:hanging="360"/>
      </w:pPr>
      <w:rPr>
        <w:rFonts w:hint="default"/>
      </w:rPr>
    </w:lvl>
    <w:lvl w:ilvl="8" w:tplc="A1E08180">
      <w:start w:val="1"/>
      <w:numFmt w:val="bullet"/>
      <w:lvlText w:val="•"/>
      <w:lvlJc w:val="left"/>
      <w:pPr>
        <w:ind w:left="8014" w:hanging="360"/>
      </w:pPr>
      <w:rPr>
        <w:rFonts w:hint="default"/>
      </w:rPr>
    </w:lvl>
  </w:abstractNum>
  <w:abstractNum w:abstractNumId="135">
    <w:nsid w:val="58E80FCF"/>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36">
    <w:nsid w:val="59DF1A7E"/>
    <w:multiLevelType w:val="hybridMultilevel"/>
    <w:tmpl w:val="1DA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5AA6626B"/>
    <w:multiLevelType w:val="hybridMultilevel"/>
    <w:tmpl w:val="02D8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ABC15B4"/>
    <w:multiLevelType w:val="hybridMultilevel"/>
    <w:tmpl w:val="29AAA15E"/>
    <w:lvl w:ilvl="0" w:tplc="22DCBA28">
      <w:start w:val="1"/>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tentative="1">
      <w:start w:val="1"/>
      <w:numFmt w:val="lowerRoman"/>
      <w:lvlText w:val="%3."/>
      <w:lvlJc w:val="right"/>
      <w:pPr>
        <w:tabs>
          <w:tab w:val="num" w:pos="2160"/>
        </w:tabs>
        <w:ind w:left="2160" w:hanging="180"/>
      </w:pPr>
    </w:lvl>
    <w:lvl w:ilvl="3" w:tplc="FBBABA2E" w:tentative="1">
      <w:start w:val="1"/>
      <w:numFmt w:val="decimal"/>
      <w:lvlText w:val="%4."/>
      <w:lvlJc w:val="left"/>
      <w:pPr>
        <w:tabs>
          <w:tab w:val="num" w:pos="2880"/>
        </w:tabs>
        <w:ind w:left="2880" w:hanging="360"/>
      </w:pPr>
    </w:lvl>
    <w:lvl w:ilvl="4" w:tplc="F87A1754" w:tentative="1">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139">
    <w:nsid w:val="5B5E72B7"/>
    <w:multiLevelType w:val="multilevel"/>
    <w:tmpl w:val="46DAAD48"/>
    <w:lvl w:ilvl="0">
      <w:start w:val="12"/>
      <w:numFmt w:val="decimal"/>
      <w:lvlText w:val="%1"/>
      <w:lvlJc w:val="left"/>
      <w:pPr>
        <w:ind w:left="860" w:hanging="721"/>
      </w:pPr>
      <w:rPr>
        <w:rFonts w:hint="default"/>
      </w:rPr>
    </w:lvl>
    <w:lvl w:ilvl="1">
      <w:start w:val="1"/>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4"/>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1940" w:hanging="360"/>
      </w:pPr>
      <w:rPr>
        <w:rFonts w:hint="default"/>
      </w:rPr>
    </w:lvl>
    <w:lvl w:ilvl="5">
      <w:start w:val="1"/>
      <w:numFmt w:val="bullet"/>
      <w:lvlText w:val="•"/>
      <w:lvlJc w:val="left"/>
      <w:pPr>
        <w:ind w:left="2030" w:hanging="360"/>
      </w:pPr>
      <w:rPr>
        <w:rFonts w:hint="default"/>
      </w:rPr>
    </w:lvl>
    <w:lvl w:ilvl="6">
      <w:start w:val="1"/>
      <w:numFmt w:val="bullet"/>
      <w:lvlText w:val="•"/>
      <w:lvlJc w:val="left"/>
      <w:pPr>
        <w:ind w:left="3536" w:hanging="360"/>
      </w:pPr>
      <w:rPr>
        <w:rFonts w:hint="default"/>
      </w:rPr>
    </w:lvl>
    <w:lvl w:ilvl="7">
      <w:start w:val="1"/>
      <w:numFmt w:val="bullet"/>
      <w:lvlText w:val="•"/>
      <w:lvlJc w:val="left"/>
      <w:pPr>
        <w:ind w:left="5042" w:hanging="360"/>
      </w:pPr>
      <w:rPr>
        <w:rFonts w:hint="default"/>
      </w:rPr>
    </w:lvl>
    <w:lvl w:ilvl="8">
      <w:start w:val="1"/>
      <w:numFmt w:val="bullet"/>
      <w:lvlText w:val="•"/>
      <w:lvlJc w:val="left"/>
      <w:pPr>
        <w:ind w:left="6548" w:hanging="360"/>
      </w:pPr>
      <w:rPr>
        <w:rFonts w:hint="default"/>
      </w:rPr>
    </w:lvl>
  </w:abstractNum>
  <w:abstractNum w:abstractNumId="140">
    <w:nsid w:val="5BA214DC"/>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41">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42">
    <w:nsid w:val="5C224A58"/>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43">
    <w:nsid w:val="5DCA603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44">
    <w:nsid w:val="5E774C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45">
    <w:nsid w:val="5EB35393"/>
    <w:multiLevelType w:val="multilevel"/>
    <w:tmpl w:val="60646590"/>
    <w:lvl w:ilvl="0">
      <w:start w:val="11"/>
      <w:numFmt w:val="decimal"/>
      <w:lvlText w:val="%1"/>
      <w:lvlJc w:val="left"/>
      <w:pPr>
        <w:ind w:left="860" w:hanging="721"/>
      </w:pPr>
      <w:rPr>
        <w:rFonts w:hint="default"/>
      </w:rPr>
    </w:lvl>
    <w:lvl w:ilvl="1">
      <w:start w:val="8"/>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3721" w:hanging="360"/>
      </w:pPr>
      <w:rPr>
        <w:rFonts w:hint="default"/>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46">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F2D04A6"/>
    <w:multiLevelType w:val="hybridMultilevel"/>
    <w:tmpl w:val="F0A813E4"/>
    <w:lvl w:ilvl="0" w:tplc="632CFE52">
      <w:start w:val="1"/>
      <w:numFmt w:val="decimal"/>
      <w:lvlText w:val="%1."/>
      <w:lvlJc w:val="left"/>
      <w:pPr>
        <w:ind w:left="1990" w:hanging="360"/>
      </w:pPr>
      <w:rPr>
        <w:rFonts w:ascii="Times New Roman" w:eastAsia="Times New Roman" w:hAnsi="Times New Roman" w:hint="default"/>
        <w:sz w:val="24"/>
        <w:szCs w:val="24"/>
      </w:rPr>
    </w:lvl>
    <w:lvl w:ilvl="1" w:tplc="4E6A96E2">
      <w:start w:val="1"/>
      <w:numFmt w:val="bullet"/>
      <w:lvlText w:val="•"/>
      <w:lvlJc w:val="left"/>
      <w:pPr>
        <w:ind w:left="2745" w:hanging="360"/>
      </w:pPr>
      <w:rPr>
        <w:rFonts w:hint="default"/>
      </w:rPr>
    </w:lvl>
    <w:lvl w:ilvl="2" w:tplc="C70EF3CA">
      <w:start w:val="1"/>
      <w:numFmt w:val="bullet"/>
      <w:lvlText w:val="•"/>
      <w:lvlJc w:val="left"/>
      <w:pPr>
        <w:ind w:left="3500" w:hanging="360"/>
      </w:pPr>
      <w:rPr>
        <w:rFonts w:hint="default"/>
      </w:rPr>
    </w:lvl>
    <w:lvl w:ilvl="3" w:tplc="17F09B7C">
      <w:start w:val="1"/>
      <w:numFmt w:val="bullet"/>
      <w:lvlText w:val="•"/>
      <w:lvlJc w:val="left"/>
      <w:pPr>
        <w:ind w:left="4255" w:hanging="360"/>
      </w:pPr>
      <w:rPr>
        <w:rFonts w:hint="default"/>
      </w:rPr>
    </w:lvl>
    <w:lvl w:ilvl="4" w:tplc="5CE07404">
      <w:start w:val="1"/>
      <w:numFmt w:val="bullet"/>
      <w:lvlText w:val="•"/>
      <w:lvlJc w:val="left"/>
      <w:pPr>
        <w:ind w:left="5010" w:hanging="360"/>
      </w:pPr>
      <w:rPr>
        <w:rFonts w:hint="default"/>
      </w:rPr>
    </w:lvl>
    <w:lvl w:ilvl="5" w:tplc="1E840682">
      <w:start w:val="1"/>
      <w:numFmt w:val="bullet"/>
      <w:lvlText w:val="•"/>
      <w:lvlJc w:val="left"/>
      <w:pPr>
        <w:ind w:left="5765" w:hanging="360"/>
      </w:pPr>
      <w:rPr>
        <w:rFonts w:hint="default"/>
      </w:rPr>
    </w:lvl>
    <w:lvl w:ilvl="6" w:tplc="02F8275E">
      <w:start w:val="1"/>
      <w:numFmt w:val="bullet"/>
      <w:lvlText w:val="•"/>
      <w:lvlJc w:val="left"/>
      <w:pPr>
        <w:ind w:left="6520" w:hanging="360"/>
      </w:pPr>
      <w:rPr>
        <w:rFonts w:hint="default"/>
      </w:rPr>
    </w:lvl>
    <w:lvl w:ilvl="7" w:tplc="C032B060">
      <w:start w:val="1"/>
      <w:numFmt w:val="bullet"/>
      <w:lvlText w:val="•"/>
      <w:lvlJc w:val="left"/>
      <w:pPr>
        <w:ind w:left="7275" w:hanging="360"/>
      </w:pPr>
      <w:rPr>
        <w:rFonts w:hint="default"/>
      </w:rPr>
    </w:lvl>
    <w:lvl w:ilvl="8" w:tplc="F5BCBAD2">
      <w:start w:val="1"/>
      <w:numFmt w:val="bullet"/>
      <w:lvlText w:val="•"/>
      <w:lvlJc w:val="left"/>
      <w:pPr>
        <w:ind w:left="8030" w:hanging="360"/>
      </w:pPr>
      <w:rPr>
        <w:rFonts w:hint="default"/>
      </w:rPr>
    </w:lvl>
  </w:abstractNum>
  <w:abstractNum w:abstractNumId="148">
    <w:nsid w:val="5FDB22EE"/>
    <w:multiLevelType w:val="hybridMultilevel"/>
    <w:tmpl w:val="584A7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0056AC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5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51">
    <w:nsid w:val="625118DC"/>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52">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3">
    <w:nsid w:val="63FA4CA2"/>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54">
    <w:nsid w:val="6446306D"/>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55">
    <w:nsid w:val="64BB31A8"/>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56">
    <w:nsid w:val="64BC42EF"/>
    <w:multiLevelType w:val="multilevel"/>
    <w:tmpl w:val="4A040270"/>
    <w:lvl w:ilvl="0">
      <w:start w:val="5"/>
      <w:numFmt w:val="decimal"/>
      <w:lvlText w:val="%1"/>
      <w:lvlJc w:val="left"/>
      <w:pPr>
        <w:ind w:left="860" w:hanging="721"/>
      </w:pPr>
      <w:rPr>
        <w:rFonts w:hint="default"/>
      </w:rPr>
    </w:lvl>
    <w:lvl w:ilvl="1">
      <w:start w:val="5"/>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390" w:hanging="360"/>
      </w:pPr>
      <w:rPr>
        <w:rFonts w:ascii="Times New Roman" w:eastAsia="Times New Roman" w:hAnsi="Times New Roman" w:hint="default"/>
        <w:sz w:val="24"/>
        <w:szCs w:val="24"/>
      </w:rPr>
    </w:lvl>
    <w:lvl w:ilvl="3">
      <w:start w:val="1"/>
      <w:numFmt w:val="bullet"/>
      <w:lvlText w:val="•"/>
      <w:lvlJc w:val="left"/>
      <w:pPr>
        <w:ind w:left="4001" w:hanging="360"/>
      </w:pPr>
      <w:rPr>
        <w:rFonts w:hint="default"/>
      </w:rPr>
    </w:lvl>
    <w:lvl w:ilvl="4">
      <w:start w:val="1"/>
      <w:numFmt w:val="bullet"/>
      <w:lvlText w:val="•"/>
      <w:lvlJc w:val="left"/>
      <w:pPr>
        <w:ind w:left="4806" w:hanging="360"/>
      </w:pPr>
      <w:rPr>
        <w:rFonts w:hint="default"/>
      </w:rPr>
    </w:lvl>
    <w:lvl w:ilvl="5">
      <w:start w:val="1"/>
      <w:numFmt w:val="bullet"/>
      <w:lvlText w:val="•"/>
      <w:lvlJc w:val="left"/>
      <w:pPr>
        <w:ind w:left="5612" w:hanging="360"/>
      </w:pPr>
      <w:rPr>
        <w:rFonts w:hint="default"/>
      </w:rPr>
    </w:lvl>
    <w:lvl w:ilvl="6">
      <w:start w:val="1"/>
      <w:numFmt w:val="bullet"/>
      <w:lvlText w:val="•"/>
      <w:lvlJc w:val="left"/>
      <w:pPr>
        <w:ind w:left="6417" w:hanging="360"/>
      </w:pPr>
      <w:rPr>
        <w:rFonts w:hint="default"/>
      </w:rPr>
    </w:lvl>
    <w:lvl w:ilvl="7">
      <w:start w:val="1"/>
      <w:numFmt w:val="bullet"/>
      <w:lvlText w:val="•"/>
      <w:lvlJc w:val="left"/>
      <w:pPr>
        <w:ind w:left="7223" w:hanging="360"/>
      </w:pPr>
      <w:rPr>
        <w:rFonts w:hint="default"/>
      </w:rPr>
    </w:lvl>
    <w:lvl w:ilvl="8">
      <w:start w:val="1"/>
      <w:numFmt w:val="bullet"/>
      <w:lvlText w:val="•"/>
      <w:lvlJc w:val="left"/>
      <w:pPr>
        <w:ind w:left="8028" w:hanging="360"/>
      </w:pPr>
      <w:rPr>
        <w:rFonts w:hint="default"/>
      </w:rPr>
    </w:lvl>
  </w:abstractNum>
  <w:abstractNum w:abstractNumId="157">
    <w:nsid w:val="64D62BA9"/>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58">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9">
    <w:nsid w:val="67C71C00"/>
    <w:multiLevelType w:val="multilevel"/>
    <w:tmpl w:val="1F4AB5B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936"/>
        </w:tabs>
        <w:ind w:left="93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394"/>
        </w:tabs>
        <w:ind w:left="239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0">
    <w:nsid w:val="691B7226"/>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61">
    <w:nsid w:val="69424EA7"/>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62">
    <w:nsid w:val="69A830A9"/>
    <w:multiLevelType w:val="hybridMultilevel"/>
    <w:tmpl w:val="1A14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6A272EC0"/>
    <w:multiLevelType w:val="multilevel"/>
    <w:tmpl w:val="B1B03990"/>
    <w:lvl w:ilvl="0">
      <w:start w:val="8"/>
      <w:numFmt w:val="decimal"/>
      <w:lvlText w:val="%1"/>
      <w:lvlJc w:val="left"/>
      <w:pPr>
        <w:ind w:left="820" w:hanging="721"/>
      </w:pPr>
      <w:rPr>
        <w:rFonts w:hint="default"/>
      </w:rPr>
    </w:lvl>
    <w:lvl w:ilvl="1">
      <w:start w:val="8"/>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420"/>
      </w:pPr>
      <w:rPr>
        <w:rFonts w:ascii="Times New Roman" w:eastAsia="Times New Roman" w:hAnsi="Times New Roman" w:hint="default"/>
        <w:sz w:val="24"/>
        <w:szCs w:val="24"/>
      </w:rPr>
    </w:lvl>
    <w:lvl w:ilvl="4">
      <w:start w:val="1"/>
      <w:numFmt w:val="bullet"/>
      <w:lvlText w:val="•"/>
      <w:lvlJc w:val="left"/>
      <w:pPr>
        <w:ind w:left="4500" w:hanging="420"/>
      </w:pPr>
      <w:rPr>
        <w:rFonts w:hint="default"/>
      </w:rPr>
    </w:lvl>
    <w:lvl w:ilvl="5">
      <w:start w:val="1"/>
      <w:numFmt w:val="bullet"/>
      <w:lvlText w:val="•"/>
      <w:lvlJc w:val="left"/>
      <w:pPr>
        <w:ind w:left="5336" w:hanging="420"/>
      </w:pPr>
      <w:rPr>
        <w:rFonts w:hint="default"/>
      </w:rPr>
    </w:lvl>
    <w:lvl w:ilvl="6">
      <w:start w:val="1"/>
      <w:numFmt w:val="bullet"/>
      <w:lvlText w:val="•"/>
      <w:lvlJc w:val="left"/>
      <w:pPr>
        <w:ind w:left="6173" w:hanging="420"/>
      </w:pPr>
      <w:rPr>
        <w:rFonts w:hint="default"/>
      </w:rPr>
    </w:lvl>
    <w:lvl w:ilvl="7">
      <w:start w:val="1"/>
      <w:numFmt w:val="bullet"/>
      <w:lvlText w:val="•"/>
      <w:lvlJc w:val="left"/>
      <w:pPr>
        <w:ind w:left="7010" w:hanging="420"/>
      </w:pPr>
      <w:rPr>
        <w:rFonts w:hint="default"/>
      </w:rPr>
    </w:lvl>
    <w:lvl w:ilvl="8">
      <w:start w:val="1"/>
      <w:numFmt w:val="bullet"/>
      <w:lvlText w:val="•"/>
      <w:lvlJc w:val="left"/>
      <w:pPr>
        <w:ind w:left="7846" w:hanging="420"/>
      </w:pPr>
      <w:rPr>
        <w:rFonts w:hint="default"/>
      </w:rPr>
    </w:lvl>
  </w:abstractNum>
  <w:abstractNum w:abstractNumId="164">
    <w:nsid w:val="6AA57FBE"/>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65">
    <w:nsid w:val="6B3C28A5"/>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66">
    <w:nsid w:val="6B5A1924"/>
    <w:multiLevelType w:val="hybridMultilevel"/>
    <w:tmpl w:val="7EC0EDDA"/>
    <w:lvl w:ilvl="0" w:tplc="7F4ACB4E">
      <w:start w:val="1"/>
      <w:numFmt w:val="decimal"/>
      <w:lvlText w:val="%1."/>
      <w:lvlJc w:val="left"/>
      <w:pPr>
        <w:ind w:left="1990" w:hanging="360"/>
      </w:pPr>
      <w:rPr>
        <w:rFonts w:ascii="Times New Roman" w:eastAsia="Times New Roman" w:hAnsi="Times New Roman" w:hint="default"/>
        <w:sz w:val="24"/>
        <w:szCs w:val="24"/>
      </w:rPr>
    </w:lvl>
    <w:lvl w:ilvl="1" w:tplc="13F2AB3E">
      <w:start w:val="1"/>
      <w:numFmt w:val="bullet"/>
      <w:lvlText w:val="•"/>
      <w:lvlJc w:val="left"/>
      <w:pPr>
        <w:ind w:left="2747" w:hanging="360"/>
      </w:pPr>
      <w:rPr>
        <w:rFonts w:hint="default"/>
      </w:rPr>
    </w:lvl>
    <w:lvl w:ilvl="2" w:tplc="084A4E0E">
      <w:start w:val="1"/>
      <w:numFmt w:val="bullet"/>
      <w:lvlText w:val="•"/>
      <w:lvlJc w:val="left"/>
      <w:pPr>
        <w:ind w:left="3504" w:hanging="360"/>
      </w:pPr>
      <w:rPr>
        <w:rFonts w:hint="default"/>
      </w:rPr>
    </w:lvl>
    <w:lvl w:ilvl="3" w:tplc="06343F36">
      <w:start w:val="1"/>
      <w:numFmt w:val="bullet"/>
      <w:lvlText w:val="•"/>
      <w:lvlJc w:val="left"/>
      <w:pPr>
        <w:ind w:left="4261" w:hanging="360"/>
      </w:pPr>
      <w:rPr>
        <w:rFonts w:hint="default"/>
      </w:rPr>
    </w:lvl>
    <w:lvl w:ilvl="4" w:tplc="7A9AEB68">
      <w:start w:val="1"/>
      <w:numFmt w:val="bullet"/>
      <w:lvlText w:val="•"/>
      <w:lvlJc w:val="left"/>
      <w:pPr>
        <w:ind w:left="5018" w:hanging="360"/>
      </w:pPr>
      <w:rPr>
        <w:rFonts w:hint="default"/>
      </w:rPr>
    </w:lvl>
    <w:lvl w:ilvl="5" w:tplc="7BCCB14C">
      <w:start w:val="1"/>
      <w:numFmt w:val="bullet"/>
      <w:lvlText w:val="•"/>
      <w:lvlJc w:val="left"/>
      <w:pPr>
        <w:ind w:left="5775" w:hanging="360"/>
      </w:pPr>
      <w:rPr>
        <w:rFonts w:hint="default"/>
      </w:rPr>
    </w:lvl>
    <w:lvl w:ilvl="6" w:tplc="2D847D04">
      <w:start w:val="1"/>
      <w:numFmt w:val="bullet"/>
      <w:lvlText w:val="•"/>
      <w:lvlJc w:val="left"/>
      <w:pPr>
        <w:ind w:left="6532" w:hanging="360"/>
      </w:pPr>
      <w:rPr>
        <w:rFonts w:hint="default"/>
      </w:rPr>
    </w:lvl>
    <w:lvl w:ilvl="7" w:tplc="8088818E">
      <w:start w:val="1"/>
      <w:numFmt w:val="bullet"/>
      <w:lvlText w:val="•"/>
      <w:lvlJc w:val="left"/>
      <w:pPr>
        <w:ind w:left="7289" w:hanging="360"/>
      </w:pPr>
      <w:rPr>
        <w:rFonts w:hint="default"/>
      </w:rPr>
    </w:lvl>
    <w:lvl w:ilvl="8" w:tplc="BB24FFC0">
      <w:start w:val="1"/>
      <w:numFmt w:val="bullet"/>
      <w:lvlText w:val="•"/>
      <w:lvlJc w:val="left"/>
      <w:pPr>
        <w:ind w:left="8046" w:hanging="360"/>
      </w:pPr>
      <w:rPr>
        <w:rFonts w:hint="default"/>
      </w:rPr>
    </w:lvl>
  </w:abstractNum>
  <w:abstractNum w:abstractNumId="167">
    <w:nsid w:val="6C80268A"/>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68">
    <w:nsid w:val="6C8A444A"/>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69">
    <w:nsid w:val="6CD43D5A"/>
    <w:multiLevelType w:val="multilevel"/>
    <w:tmpl w:val="D0443B4E"/>
    <w:styleLink w:val="111111"/>
    <w:lvl w:ilvl="0">
      <w:start w:val="1"/>
      <w:numFmt w:val="decimal"/>
      <w:lvlText w:val="%1."/>
      <w:lvlJc w:val="left"/>
      <w:pPr>
        <w:tabs>
          <w:tab w:val="num" w:pos="720"/>
        </w:tabs>
        <w:ind w:left="360" w:hanging="360"/>
      </w:pPr>
      <w:rPr>
        <w:rFonts w:cs="Times New Roman"/>
      </w:rPr>
    </w:lvl>
    <w:lvl w:ilvl="1">
      <w:start w:val="1"/>
      <w:numFmt w:val="decimal"/>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7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71">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2">
    <w:nsid w:val="6F35024F"/>
    <w:multiLevelType w:val="hybridMultilevel"/>
    <w:tmpl w:val="43CE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6FB5495C"/>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74">
    <w:nsid w:val="7334539E"/>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75">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76">
    <w:nsid w:val="741B72A9"/>
    <w:multiLevelType w:val="hybridMultilevel"/>
    <w:tmpl w:val="20A004A6"/>
    <w:lvl w:ilvl="0" w:tplc="B0AC3EEE">
      <w:start w:val="1"/>
      <w:numFmt w:val="decimal"/>
      <w:lvlText w:val="%1."/>
      <w:lvlJc w:val="left"/>
      <w:pPr>
        <w:ind w:left="2030" w:hanging="360"/>
      </w:pPr>
      <w:rPr>
        <w:rFonts w:ascii="Times New Roman" w:eastAsia="Times New Roman" w:hAnsi="Times New Roman" w:hint="default"/>
        <w:sz w:val="24"/>
        <w:szCs w:val="24"/>
      </w:rPr>
    </w:lvl>
    <w:lvl w:ilvl="1" w:tplc="C36A45C8">
      <w:start w:val="1"/>
      <w:numFmt w:val="bullet"/>
      <w:lvlText w:val="•"/>
      <w:lvlJc w:val="left"/>
      <w:pPr>
        <w:ind w:left="2791" w:hanging="360"/>
      </w:pPr>
      <w:rPr>
        <w:rFonts w:hint="default"/>
      </w:rPr>
    </w:lvl>
    <w:lvl w:ilvl="2" w:tplc="8A2C1D00">
      <w:start w:val="1"/>
      <w:numFmt w:val="bullet"/>
      <w:lvlText w:val="•"/>
      <w:lvlJc w:val="left"/>
      <w:pPr>
        <w:ind w:left="3552" w:hanging="360"/>
      </w:pPr>
      <w:rPr>
        <w:rFonts w:hint="default"/>
      </w:rPr>
    </w:lvl>
    <w:lvl w:ilvl="3" w:tplc="0B98110A">
      <w:start w:val="1"/>
      <w:numFmt w:val="bullet"/>
      <w:lvlText w:val="•"/>
      <w:lvlJc w:val="left"/>
      <w:pPr>
        <w:ind w:left="4313" w:hanging="360"/>
      </w:pPr>
      <w:rPr>
        <w:rFonts w:hint="default"/>
      </w:rPr>
    </w:lvl>
    <w:lvl w:ilvl="4" w:tplc="F04670F6">
      <w:start w:val="1"/>
      <w:numFmt w:val="bullet"/>
      <w:lvlText w:val="•"/>
      <w:lvlJc w:val="left"/>
      <w:pPr>
        <w:ind w:left="5074" w:hanging="360"/>
      </w:pPr>
      <w:rPr>
        <w:rFonts w:hint="default"/>
      </w:rPr>
    </w:lvl>
    <w:lvl w:ilvl="5" w:tplc="25C66CA2">
      <w:start w:val="1"/>
      <w:numFmt w:val="bullet"/>
      <w:lvlText w:val="•"/>
      <w:lvlJc w:val="left"/>
      <w:pPr>
        <w:ind w:left="5835" w:hanging="360"/>
      </w:pPr>
      <w:rPr>
        <w:rFonts w:hint="default"/>
      </w:rPr>
    </w:lvl>
    <w:lvl w:ilvl="6" w:tplc="1F960DDC">
      <w:start w:val="1"/>
      <w:numFmt w:val="bullet"/>
      <w:lvlText w:val="•"/>
      <w:lvlJc w:val="left"/>
      <w:pPr>
        <w:ind w:left="6596" w:hanging="360"/>
      </w:pPr>
      <w:rPr>
        <w:rFonts w:hint="default"/>
      </w:rPr>
    </w:lvl>
    <w:lvl w:ilvl="7" w:tplc="29E20798">
      <w:start w:val="1"/>
      <w:numFmt w:val="bullet"/>
      <w:lvlText w:val="•"/>
      <w:lvlJc w:val="left"/>
      <w:pPr>
        <w:ind w:left="7357" w:hanging="360"/>
      </w:pPr>
      <w:rPr>
        <w:rFonts w:hint="default"/>
      </w:rPr>
    </w:lvl>
    <w:lvl w:ilvl="8" w:tplc="99480DEC">
      <w:start w:val="1"/>
      <w:numFmt w:val="bullet"/>
      <w:lvlText w:val="•"/>
      <w:lvlJc w:val="left"/>
      <w:pPr>
        <w:ind w:left="8118" w:hanging="360"/>
      </w:pPr>
      <w:rPr>
        <w:rFonts w:hint="default"/>
      </w:rPr>
    </w:lvl>
  </w:abstractNum>
  <w:abstractNum w:abstractNumId="177">
    <w:nsid w:val="742B72B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78">
    <w:nsid w:val="743F69C8"/>
    <w:multiLevelType w:val="multilevel"/>
    <w:tmpl w:val="D0B08DC2"/>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6"/>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79">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180">
    <w:nsid w:val="75BB5241"/>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81">
    <w:nsid w:val="75C66D7A"/>
    <w:multiLevelType w:val="multilevel"/>
    <w:tmpl w:val="32FA2AF4"/>
    <w:lvl w:ilvl="0">
      <w:start w:val="15"/>
      <w:numFmt w:val="decimal"/>
      <w:lvlText w:val="%1"/>
      <w:lvlJc w:val="left"/>
      <w:pPr>
        <w:ind w:left="100" w:hanging="721"/>
      </w:pPr>
      <w:rPr>
        <w:rFonts w:hint="default"/>
      </w:rPr>
    </w:lvl>
    <w:lvl w:ilvl="1">
      <w:start w:val="3"/>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80" w:hanging="360"/>
      </w:pPr>
      <w:rPr>
        <w:rFonts w:hint="default"/>
      </w:rPr>
    </w:lvl>
    <w:lvl w:ilvl="4">
      <w:start w:val="1"/>
      <w:numFmt w:val="bullet"/>
      <w:lvlText w:val="•"/>
      <w:lvlJc w:val="left"/>
      <w:pPr>
        <w:ind w:left="4420" w:hanging="360"/>
      </w:pPr>
      <w:rPr>
        <w:rFonts w:hint="default"/>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82">
    <w:nsid w:val="786764B3"/>
    <w:multiLevelType w:val="hybridMultilevel"/>
    <w:tmpl w:val="C636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7A003468"/>
    <w:multiLevelType w:val="multilevel"/>
    <w:tmpl w:val="7368D3EA"/>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4"/>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color w:val="auto"/>
        <w:sz w:val="24"/>
        <w:szCs w:val="24"/>
      </w:rPr>
    </w:lvl>
    <w:lvl w:ilvl="4">
      <w:start w:val="1"/>
      <w:numFmt w:val="bullet"/>
      <w:lvlText w:val="•"/>
      <w:lvlJc w:val="left"/>
      <w:pPr>
        <w:ind w:left="4460" w:hanging="360"/>
      </w:pPr>
      <w:rPr>
        <w:rFonts w:hint="default"/>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85">
    <w:nsid w:val="7BA421E8"/>
    <w:multiLevelType w:val="hybridMultilevel"/>
    <w:tmpl w:val="ED964FE0"/>
    <w:lvl w:ilvl="0" w:tplc="D6841CC0">
      <w:start w:val="16"/>
      <w:numFmt w:val="decimal"/>
      <w:lvlText w:val="%1"/>
      <w:lvlJc w:val="left"/>
      <w:pPr>
        <w:ind w:left="920" w:hanging="820"/>
      </w:pPr>
      <w:rPr>
        <w:rFonts w:ascii="Arial" w:eastAsia="Arial" w:hAnsi="Arial" w:hint="default"/>
        <w:b/>
        <w:bCs/>
        <w:sz w:val="36"/>
        <w:szCs w:val="36"/>
      </w:rPr>
    </w:lvl>
    <w:lvl w:ilvl="1" w:tplc="4D32E720">
      <w:start w:val="1"/>
      <w:numFmt w:val="decimal"/>
      <w:lvlText w:val="%2."/>
      <w:lvlJc w:val="left"/>
      <w:pPr>
        <w:ind w:left="2260" w:hanging="360"/>
      </w:pPr>
      <w:rPr>
        <w:rFonts w:ascii="Times New Roman" w:eastAsia="Times New Roman" w:hAnsi="Times New Roman" w:hint="default"/>
        <w:sz w:val="24"/>
        <w:szCs w:val="24"/>
      </w:rPr>
    </w:lvl>
    <w:lvl w:ilvl="2" w:tplc="63E857D6">
      <w:start w:val="1"/>
      <w:numFmt w:val="bullet"/>
      <w:lvlText w:val="•"/>
      <w:lvlJc w:val="left"/>
      <w:pPr>
        <w:ind w:left="3049" w:hanging="360"/>
      </w:pPr>
      <w:rPr>
        <w:rFonts w:hint="default"/>
      </w:rPr>
    </w:lvl>
    <w:lvl w:ilvl="3" w:tplc="0930E9BA">
      <w:start w:val="1"/>
      <w:numFmt w:val="bullet"/>
      <w:lvlText w:val="•"/>
      <w:lvlJc w:val="left"/>
      <w:pPr>
        <w:ind w:left="3838" w:hanging="360"/>
      </w:pPr>
      <w:rPr>
        <w:rFonts w:hint="default"/>
      </w:rPr>
    </w:lvl>
    <w:lvl w:ilvl="4" w:tplc="28188924">
      <w:start w:val="1"/>
      <w:numFmt w:val="bullet"/>
      <w:lvlText w:val="•"/>
      <w:lvlJc w:val="left"/>
      <w:pPr>
        <w:ind w:left="4626" w:hanging="360"/>
      </w:pPr>
      <w:rPr>
        <w:rFonts w:hint="default"/>
      </w:rPr>
    </w:lvl>
    <w:lvl w:ilvl="5" w:tplc="C5223BF8">
      <w:start w:val="1"/>
      <w:numFmt w:val="bullet"/>
      <w:lvlText w:val="•"/>
      <w:lvlJc w:val="left"/>
      <w:pPr>
        <w:ind w:left="5415" w:hanging="360"/>
      </w:pPr>
      <w:rPr>
        <w:rFonts w:hint="default"/>
      </w:rPr>
    </w:lvl>
    <w:lvl w:ilvl="6" w:tplc="10086C3C">
      <w:start w:val="1"/>
      <w:numFmt w:val="bullet"/>
      <w:lvlText w:val="•"/>
      <w:lvlJc w:val="left"/>
      <w:pPr>
        <w:ind w:left="6204" w:hanging="360"/>
      </w:pPr>
      <w:rPr>
        <w:rFonts w:hint="default"/>
      </w:rPr>
    </w:lvl>
    <w:lvl w:ilvl="7" w:tplc="AD4A8FE2">
      <w:start w:val="1"/>
      <w:numFmt w:val="bullet"/>
      <w:lvlText w:val="•"/>
      <w:lvlJc w:val="left"/>
      <w:pPr>
        <w:ind w:left="6993" w:hanging="360"/>
      </w:pPr>
      <w:rPr>
        <w:rFonts w:hint="default"/>
      </w:rPr>
    </w:lvl>
    <w:lvl w:ilvl="8" w:tplc="79124BB6">
      <w:start w:val="1"/>
      <w:numFmt w:val="bullet"/>
      <w:lvlText w:val="•"/>
      <w:lvlJc w:val="left"/>
      <w:pPr>
        <w:ind w:left="7782" w:hanging="360"/>
      </w:pPr>
      <w:rPr>
        <w:rFonts w:hint="default"/>
      </w:rPr>
    </w:lvl>
  </w:abstractNum>
  <w:abstractNum w:abstractNumId="186">
    <w:nsid w:val="7D8407D6"/>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87">
    <w:nsid w:val="7DA32BF6"/>
    <w:multiLevelType w:val="hybridMultilevel"/>
    <w:tmpl w:val="5ACCB900"/>
    <w:lvl w:ilvl="0" w:tplc="E0105E4A">
      <w:start w:val="19"/>
      <w:numFmt w:val="decimal"/>
      <w:lvlText w:val="%1."/>
      <w:lvlJc w:val="left"/>
      <w:pPr>
        <w:ind w:left="100" w:hanging="360"/>
      </w:pPr>
      <w:rPr>
        <w:rFonts w:ascii="Times New Roman" w:eastAsia="Times New Roman" w:hAnsi="Times New Roman" w:hint="default"/>
        <w:sz w:val="24"/>
        <w:szCs w:val="24"/>
      </w:rPr>
    </w:lvl>
    <w:lvl w:ilvl="1" w:tplc="AE5A55AC">
      <w:start w:val="1"/>
      <w:numFmt w:val="decimal"/>
      <w:lvlText w:val="%2."/>
      <w:lvlJc w:val="left"/>
      <w:pPr>
        <w:ind w:left="1990" w:hanging="360"/>
      </w:pPr>
      <w:rPr>
        <w:rFonts w:ascii="Times New Roman" w:eastAsia="Times New Roman" w:hAnsi="Times New Roman" w:hint="default"/>
        <w:sz w:val="24"/>
        <w:szCs w:val="24"/>
      </w:rPr>
    </w:lvl>
    <w:lvl w:ilvl="2" w:tplc="4340492E">
      <w:start w:val="1"/>
      <w:numFmt w:val="bullet"/>
      <w:lvlText w:val="•"/>
      <w:lvlJc w:val="left"/>
      <w:pPr>
        <w:ind w:left="2829" w:hanging="360"/>
      </w:pPr>
      <w:rPr>
        <w:rFonts w:hint="default"/>
      </w:rPr>
    </w:lvl>
    <w:lvl w:ilvl="3" w:tplc="F8964716">
      <w:start w:val="1"/>
      <w:numFmt w:val="bullet"/>
      <w:lvlText w:val="•"/>
      <w:lvlJc w:val="left"/>
      <w:pPr>
        <w:ind w:left="3668" w:hanging="360"/>
      </w:pPr>
      <w:rPr>
        <w:rFonts w:hint="default"/>
      </w:rPr>
    </w:lvl>
    <w:lvl w:ilvl="4" w:tplc="892003EE">
      <w:start w:val="1"/>
      <w:numFmt w:val="bullet"/>
      <w:lvlText w:val="•"/>
      <w:lvlJc w:val="left"/>
      <w:pPr>
        <w:ind w:left="4506" w:hanging="360"/>
      </w:pPr>
      <w:rPr>
        <w:rFonts w:hint="default"/>
      </w:rPr>
    </w:lvl>
    <w:lvl w:ilvl="5" w:tplc="2C589056">
      <w:start w:val="1"/>
      <w:numFmt w:val="bullet"/>
      <w:lvlText w:val="•"/>
      <w:lvlJc w:val="left"/>
      <w:pPr>
        <w:ind w:left="5345" w:hanging="360"/>
      </w:pPr>
      <w:rPr>
        <w:rFonts w:hint="default"/>
      </w:rPr>
    </w:lvl>
    <w:lvl w:ilvl="6" w:tplc="DC3C7808">
      <w:start w:val="1"/>
      <w:numFmt w:val="bullet"/>
      <w:lvlText w:val="•"/>
      <w:lvlJc w:val="left"/>
      <w:pPr>
        <w:ind w:left="6184" w:hanging="360"/>
      </w:pPr>
      <w:rPr>
        <w:rFonts w:hint="default"/>
      </w:rPr>
    </w:lvl>
    <w:lvl w:ilvl="7" w:tplc="624A1E56">
      <w:start w:val="1"/>
      <w:numFmt w:val="bullet"/>
      <w:lvlText w:val="•"/>
      <w:lvlJc w:val="left"/>
      <w:pPr>
        <w:ind w:left="7023" w:hanging="360"/>
      </w:pPr>
      <w:rPr>
        <w:rFonts w:hint="default"/>
      </w:rPr>
    </w:lvl>
    <w:lvl w:ilvl="8" w:tplc="4DE6D060">
      <w:start w:val="1"/>
      <w:numFmt w:val="bullet"/>
      <w:lvlText w:val="•"/>
      <w:lvlJc w:val="left"/>
      <w:pPr>
        <w:ind w:left="7862" w:hanging="360"/>
      </w:pPr>
      <w:rPr>
        <w:rFonts w:hint="default"/>
      </w:rPr>
    </w:lvl>
  </w:abstractNum>
  <w:abstractNum w:abstractNumId="188">
    <w:nsid w:val="7E0A215A"/>
    <w:multiLevelType w:val="hybridMultilevel"/>
    <w:tmpl w:val="5888CF02"/>
    <w:lvl w:ilvl="0" w:tplc="FFF88414">
      <w:start w:val="1"/>
      <w:numFmt w:val="decimal"/>
      <w:lvlText w:val="%1."/>
      <w:lvlJc w:val="left"/>
      <w:pPr>
        <w:ind w:left="1990" w:hanging="360"/>
      </w:pPr>
      <w:rPr>
        <w:rFonts w:ascii="Times New Roman" w:eastAsia="Times New Roman" w:hAnsi="Times New Roman" w:hint="default"/>
        <w:sz w:val="24"/>
        <w:szCs w:val="24"/>
      </w:rPr>
    </w:lvl>
    <w:lvl w:ilvl="1" w:tplc="64489AAA">
      <w:start w:val="1"/>
      <w:numFmt w:val="bullet"/>
      <w:lvlText w:val="•"/>
      <w:lvlJc w:val="left"/>
      <w:pPr>
        <w:ind w:left="2723" w:hanging="360"/>
      </w:pPr>
      <w:rPr>
        <w:rFonts w:hint="default"/>
      </w:rPr>
    </w:lvl>
    <w:lvl w:ilvl="2" w:tplc="DF185382">
      <w:start w:val="1"/>
      <w:numFmt w:val="bullet"/>
      <w:lvlText w:val="•"/>
      <w:lvlJc w:val="left"/>
      <w:pPr>
        <w:ind w:left="3456" w:hanging="360"/>
      </w:pPr>
      <w:rPr>
        <w:rFonts w:hint="default"/>
      </w:rPr>
    </w:lvl>
    <w:lvl w:ilvl="3" w:tplc="05E81384">
      <w:start w:val="1"/>
      <w:numFmt w:val="bullet"/>
      <w:lvlText w:val="•"/>
      <w:lvlJc w:val="left"/>
      <w:pPr>
        <w:ind w:left="4189" w:hanging="360"/>
      </w:pPr>
      <w:rPr>
        <w:rFonts w:hint="default"/>
      </w:rPr>
    </w:lvl>
    <w:lvl w:ilvl="4" w:tplc="0DFCC22A">
      <w:start w:val="1"/>
      <w:numFmt w:val="bullet"/>
      <w:lvlText w:val="•"/>
      <w:lvlJc w:val="left"/>
      <w:pPr>
        <w:ind w:left="4922" w:hanging="360"/>
      </w:pPr>
      <w:rPr>
        <w:rFonts w:hint="default"/>
      </w:rPr>
    </w:lvl>
    <w:lvl w:ilvl="5" w:tplc="7730D3B8">
      <w:start w:val="1"/>
      <w:numFmt w:val="bullet"/>
      <w:lvlText w:val="•"/>
      <w:lvlJc w:val="left"/>
      <w:pPr>
        <w:ind w:left="5655" w:hanging="360"/>
      </w:pPr>
      <w:rPr>
        <w:rFonts w:hint="default"/>
      </w:rPr>
    </w:lvl>
    <w:lvl w:ilvl="6" w:tplc="F11EB094">
      <w:start w:val="1"/>
      <w:numFmt w:val="bullet"/>
      <w:lvlText w:val="•"/>
      <w:lvlJc w:val="left"/>
      <w:pPr>
        <w:ind w:left="6388" w:hanging="360"/>
      </w:pPr>
      <w:rPr>
        <w:rFonts w:hint="default"/>
      </w:rPr>
    </w:lvl>
    <w:lvl w:ilvl="7" w:tplc="C8608478">
      <w:start w:val="1"/>
      <w:numFmt w:val="bullet"/>
      <w:lvlText w:val="•"/>
      <w:lvlJc w:val="left"/>
      <w:pPr>
        <w:ind w:left="7121" w:hanging="360"/>
      </w:pPr>
      <w:rPr>
        <w:rFonts w:hint="default"/>
      </w:rPr>
    </w:lvl>
    <w:lvl w:ilvl="8" w:tplc="6518A16E">
      <w:start w:val="1"/>
      <w:numFmt w:val="bullet"/>
      <w:lvlText w:val="•"/>
      <w:lvlJc w:val="left"/>
      <w:pPr>
        <w:ind w:left="7854" w:hanging="360"/>
      </w:pPr>
      <w:rPr>
        <w:rFonts w:hint="default"/>
      </w:rPr>
    </w:lvl>
  </w:abstractNum>
  <w:abstractNum w:abstractNumId="189">
    <w:nsid w:val="7E0C6B92"/>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90">
    <w:nsid w:val="7F5B091D"/>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91">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71"/>
  </w:num>
  <w:num w:numId="2">
    <w:abstractNumId w:val="170"/>
  </w:num>
  <w:num w:numId="3">
    <w:abstractNumId w:val="16"/>
  </w:num>
  <w:num w:numId="4">
    <w:abstractNumId w:val="175"/>
  </w:num>
  <w:num w:numId="5">
    <w:abstractNumId w:val="191"/>
  </w:num>
  <w:num w:numId="6">
    <w:abstractNumId w:val="133"/>
  </w:num>
  <w:num w:numId="7">
    <w:abstractNumId w:val="68"/>
  </w:num>
  <w:num w:numId="8">
    <w:abstractNumId w:val="75"/>
  </w:num>
  <w:num w:numId="9">
    <w:abstractNumId w:val="118"/>
  </w:num>
  <w:num w:numId="10">
    <w:abstractNumId w:val="71"/>
  </w:num>
  <w:num w:numId="11">
    <w:abstractNumId w:val="150"/>
  </w:num>
  <w:num w:numId="12">
    <w:abstractNumId w:val="7"/>
  </w:num>
  <w:num w:numId="13">
    <w:abstractNumId w:val="100"/>
  </w:num>
  <w:num w:numId="14">
    <w:abstractNumId w:val="159"/>
  </w:num>
  <w:num w:numId="15">
    <w:abstractNumId w:val="114"/>
  </w:num>
  <w:num w:numId="16">
    <w:abstractNumId w:val="169"/>
  </w:num>
  <w:num w:numId="17">
    <w:abstractNumId w:val="78"/>
  </w:num>
  <w:num w:numId="18">
    <w:abstractNumId w:val="57"/>
  </w:num>
  <w:num w:numId="19">
    <w:abstractNumId w:val="20"/>
  </w:num>
  <w:num w:numId="20">
    <w:abstractNumId w:val="32"/>
  </w:num>
  <w:num w:numId="21">
    <w:abstractNumId w:val="143"/>
  </w:num>
  <w:num w:numId="22">
    <w:abstractNumId w:val="125"/>
  </w:num>
  <w:num w:numId="23">
    <w:abstractNumId w:val="124"/>
  </w:num>
  <w:num w:numId="24">
    <w:abstractNumId w:val="17"/>
  </w:num>
  <w:num w:numId="25">
    <w:abstractNumId w:val="126"/>
  </w:num>
  <w:num w:numId="26">
    <w:abstractNumId w:val="168"/>
  </w:num>
  <w:num w:numId="27">
    <w:abstractNumId w:val="116"/>
  </w:num>
  <w:num w:numId="28">
    <w:abstractNumId w:val="184"/>
  </w:num>
  <w:num w:numId="29">
    <w:abstractNumId w:val="11"/>
  </w:num>
  <w:num w:numId="30">
    <w:abstractNumId w:val="39"/>
  </w:num>
  <w:num w:numId="31">
    <w:abstractNumId w:val="144"/>
  </w:num>
  <w:num w:numId="32">
    <w:abstractNumId w:val="61"/>
  </w:num>
  <w:num w:numId="33">
    <w:abstractNumId w:val="98"/>
  </w:num>
  <w:num w:numId="34">
    <w:abstractNumId w:val="51"/>
  </w:num>
  <w:num w:numId="35">
    <w:abstractNumId w:val="117"/>
  </w:num>
  <w:num w:numId="36">
    <w:abstractNumId w:val="67"/>
  </w:num>
  <w:num w:numId="37">
    <w:abstractNumId w:val="12"/>
  </w:num>
  <w:num w:numId="38">
    <w:abstractNumId w:val="190"/>
  </w:num>
  <w:num w:numId="39">
    <w:abstractNumId w:val="180"/>
  </w:num>
  <w:num w:numId="40">
    <w:abstractNumId w:val="41"/>
  </w:num>
  <w:num w:numId="41">
    <w:abstractNumId w:val="84"/>
  </w:num>
  <w:num w:numId="42">
    <w:abstractNumId w:val="101"/>
  </w:num>
  <w:num w:numId="43">
    <w:abstractNumId w:val="187"/>
  </w:num>
  <w:num w:numId="44">
    <w:abstractNumId w:val="166"/>
  </w:num>
  <w:num w:numId="45">
    <w:abstractNumId w:val="134"/>
  </w:num>
  <w:num w:numId="46">
    <w:abstractNumId w:val="127"/>
  </w:num>
  <w:num w:numId="47">
    <w:abstractNumId w:val="59"/>
  </w:num>
  <w:num w:numId="48">
    <w:abstractNumId w:val="90"/>
  </w:num>
  <w:num w:numId="49">
    <w:abstractNumId w:val="30"/>
  </w:num>
  <w:num w:numId="50">
    <w:abstractNumId w:val="131"/>
  </w:num>
  <w:num w:numId="51">
    <w:abstractNumId w:val="93"/>
  </w:num>
  <w:num w:numId="52">
    <w:abstractNumId w:val="156"/>
  </w:num>
  <w:num w:numId="53">
    <w:abstractNumId w:val="54"/>
  </w:num>
  <w:num w:numId="54">
    <w:abstractNumId w:val="111"/>
  </w:num>
  <w:num w:numId="55">
    <w:abstractNumId w:val="58"/>
  </w:num>
  <w:num w:numId="56">
    <w:abstractNumId w:val="87"/>
  </w:num>
  <w:num w:numId="57">
    <w:abstractNumId w:val="176"/>
  </w:num>
  <w:num w:numId="58">
    <w:abstractNumId w:val="128"/>
  </w:num>
  <w:num w:numId="59">
    <w:abstractNumId w:val="167"/>
  </w:num>
  <w:num w:numId="60">
    <w:abstractNumId w:val="29"/>
  </w:num>
  <w:num w:numId="61">
    <w:abstractNumId w:val="55"/>
  </w:num>
  <w:num w:numId="62">
    <w:abstractNumId w:val="63"/>
  </w:num>
  <w:num w:numId="63">
    <w:abstractNumId w:val="28"/>
  </w:num>
  <w:num w:numId="64">
    <w:abstractNumId w:val="160"/>
  </w:num>
  <w:num w:numId="65">
    <w:abstractNumId w:val="104"/>
  </w:num>
  <w:num w:numId="66">
    <w:abstractNumId w:val="85"/>
  </w:num>
  <w:num w:numId="67">
    <w:abstractNumId w:val="186"/>
  </w:num>
  <w:num w:numId="68">
    <w:abstractNumId w:val="53"/>
  </w:num>
  <w:num w:numId="69">
    <w:abstractNumId w:val="86"/>
  </w:num>
  <w:num w:numId="70">
    <w:abstractNumId w:val="19"/>
  </w:num>
  <w:num w:numId="71">
    <w:abstractNumId w:val="115"/>
  </w:num>
  <w:num w:numId="72">
    <w:abstractNumId w:val="163"/>
  </w:num>
  <w:num w:numId="73">
    <w:abstractNumId w:val="9"/>
  </w:num>
  <w:num w:numId="74">
    <w:abstractNumId w:val="153"/>
  </w:num>
  <w:num w:numId="75">
    <w:abstractNumId w:val="81"/>
  </w:num>
  <w:num w:numId="76">
    <w:abstractNumId w:val="18"/>
  </w:num>
  <w:num w:numId="77">
    <w:abstractNumId w:val="43"/>
  </w:num>
  <w:num w:numId="78">
    <w:abstractNumId w:val="14"/>
  </w:num>
  <w:num w:numId="79">
    <w:abstractNumId w:val="73"/>
  </w:num>
  <w:num w:numId="80">
    <w:abstractNumId w:val="103"/>
  </w:num>
  <w:num w:numId="81">
    <w:abstractNumId w:val="173"/>
  </w:num>
  <w:num w:numId="82">
    <w:abstractNumId w:val="135"/>
  </w:num>
  <w:num w:numId="83">
    <w:abstractNumId w:val="122"/>
  </w:num>
  <w:num w:numId="84">
    <w:abstractNumId w:val="37"/>
  </w:num>
  <w:num w:numId="85">
    <w:abstractNumId w:val="95"/>
  </w:num>
  <w:num w:numId="86">
    <w:abstractNumId w:val="96"/>
  </w:num>
  <w:num w:numId="87">
    <w:abstractNumId w:val="69"/>
  </w:num>
  <w:num w:numId="88">
    <w:abstractNumId w:val="80"/>
  </w:num>
  <w:num w:numId="89">
    <w:abstractNumId w:val="26"/>
  </w:num>
  <w:num w:numId="90">
    <w:abstractNumId w:val="140"/>
  </w:num>
  <w:num w:numId="91">
    <w:abstractNumId w:val="23"/>
  </w:num>
  <w:num w:numId="92">
    <w:abstractNumId w:val="21"/>
  </w:num>
  <w:num w:numId="93">
    <w:abstractNumId w:val="181"/>
  </w:num>
  <w:num w:numId="94">
    <w:abstractNumId w:val="35"/>
  </w:num>
  <w:num w:numId="95">
    <w:abstractNumId w:val="46"/>
  </w:num>
  <w:num w:numId="96">
    <w:abstractNumId w:val="15"/>
  </w:num>
  <w:num w:numId="97">
    <w:abstractNumId w:val="24"/>
  </w:num>
  <w:num w:numId="98">
    <w:abstractNumId w:val="40"/>
  </w:num>
  <w:num w:numId="99">
    <w:abstractNumId w:val="42"/>
  </w:num>
  <w:num w:numId="100">
    <w:abstractNumId w:val="82"/>
  </w:num>
  <w:num w:numId="101">
    <w:abstractNumId w:val="113"/>
  </w:num>
  <w:num w:numId="102">
    <w:abstractNumId w:val="34"/>
  </w:num>
  <w:num w:numId="103">
    <w:abstractNumId w:val="189"/>
  </w:num>
  <w:num w:numId="104">
    <w:abstractNumId w:val="177"/>
  </w:num>
  <w:num w:numId="105">
    <w:abstractNumId w:val="52"/>
  </w:num>
  <w:num w:numId="106">
    <w:abstractNumId w:val="157"/>
  </w:num>
  <w:num w:numId="107">
    <w:abstractNumId w:val="145"/>
  </w:num>
  <w:num w:numId="108">
    <w:abstractNumId w:val="107"/>
  </w:num>
  <w:num w:numId="109">
    <w:abstractNumId w:val="50"/>
  </w:num>
  <w:num w:numId="110">
    <w:abstractNumId w:val="10"/>
  </w:num>
  <w:num w:numId="111">
    <w:abstractNumId w:val="112"/>
  </w:num>
  <w:num w:numId="112">
    <w:abstractNumId w:val="147"/>
  </w:num>
  <w:num w:numId="113">
    <w:abstractNumId w:val="70"/>
  </w:num>
  <w:num w:numId="114">
    <w:abstractNumId w:val="188"/>
  </w:num>
  <w:num w:numId="115">
    <w:abstractNumId w:val="56"/>
  </w:num>
  <w:num w:numId="116">
    <w:abstractNumId w:val="164"/>
  </w:num>
  <w:num w:numId="117">
    <w:abstractNumId w:val="178"/>
  </w:num>
  <w:num w:numId="118">
    <w:abstractNumId w:val="60"/>
  </w:num>
  <w:num w:numId="119">
    <w:abstractNumId w:val="121"/>
  </w:num>
  <w:num w:numId="120">
    <w:abstractNumId w:val="108"/>
  </w:num>
  <w:num w:numId="121">
    <w:abstractNumId w:val="91"/>
  </w:num>
  <w:num w:numId="122">
    <w:abstractNumId w:val="185"/>
  </w:num>
  <w:num w:numId="123">
    <w:abstractNumId w:val="31"/>
  </w:num>
  <w:num w:numId="124">
    <w:abstractNumId w:val="83"/>
  </w:num>
  <w:num w:numId="125">
    <w:abstractNumId w:val="0"/>
    <w:lvlOverride w:ilvl="0">
      <w:startOverride w:val="1"/>
    </w:lvlOverride>
  </w:num>
  <w:num w:numId="126">
    <w:abstractNumId w:val="182"/>
  </w:num>
  <w:num w:numId="127">
    <w:abstractNumId w:val="148"/>
  </w:num>
  <w:num w:numId="128">
    <w:abstractNumId w:val="38"/>
  </w:num>
  <w:num w:numId="129">
    <w:abstractNumId w:val="47"/>
  </w:num>
  <w:num w:numId="130">
    <w:abstractNumId w:val="77"/>
  </w:num>
  <w:num w:numId="131">
    <w:abstractNumId w:val="97"/>
  </w:num>
  <w:num w:numId="132">
    <w:abstractNumId w:val="76"/>
  </w:num>
  <w:num w:numId="133">
    <w:abstractNumId w:val="179"/>
  </w:num>
  <w:num w:numId="134">
    <w:abstractNumId w:val="138"/>
  </w:num>
  <w:num w:numId="135">
    <w:abstractNumId w:val="5"/>
  </w:num>
  <w:num w:numId="136">
    <w:abstractNumId w:val="4"/>
  </w:num>
  <w:num w:numId="137">
    <w:abstractNumId w:val="3"/>
  </w:num>
  <w:num w:numId="138">
    <w:abstractNumId w:val="6"/>
  </w:num>
  <w:num w:numId="139">
    <w:abstractNumId w:val="2"/>
  </w:num>
  <w:num w:numId="140">
    <w:abstractNumId w:val="1"/>
  </w:num>
  <w:num w:numId="141">
    <w:abstractNumId w:val="152"/>
  </w:num>
  <w:num w:numId="142">
    <w:abstractNumId w:val="141"/>
  </w:num>
  <w:num w:numId="143">
    <w:abstractNumId w:val="62"/>
  </w:num>
  <w:num w:numId="144">
    <w:abstractNumId w:val="123"/>
  </w:num>
  <w:num w:numId="145">
    <w:abstractNumId w:val="36"/>
  </w:num>
  <w:num w:numId="146">
    <w:abstractNumId w:val="146"/>
  </w:num>
  <w:num w:numId="147">
    <w:abstractNumId w:val="158"/>
  </w:num>
  <w:num w:numId="148">
    <w:abstractNumId w:val="79"/>
  </w:num>
  <w:num w:numId="149">
    <w:abstractNumId w:val="66"/>
  </w:num>
  <w:num w:numId="150">
    <w:abstractNumId w:val="183"/>
  </w:num>
  <w:num w:numId="151">
    <w:abstractNumId w:val="13"/>
  </w:num>
  <w:num w:numId="152">
    <w:abstractNumId w:val="89"/>
  </w:num>
  <w:num w:numId="153">
    <w:abstractNumId w:val="137"/>
  </w:num>
  <w:num w:numId="154">
    <w:abstractNumId w:val="136"/>
  </w:num>
  <w:num w:numId="155">
    <w:abstractNumId w:val="162"/>
  </w:num>
  <w:num w:numId="156">
    <w:abstractNumId w:val="172"/>
  </w:num>
  <w:num w:numId="157">
    <w:abstractNumId w:val="130"/>
  </w:num>
  <w:num w:numId="158">
    <w:abstractNumId w:val="120"/>
  </w:num>
  <w:num w:numId="159">
    <w:abstractNumId w:val="102"/>
  </w:num>
  <w:num w:numId="160">
    <w:abstractNumId w:val="142"/>
  </w:num>
  <w:num w:numId="161">
    <w:abstractNumId w:val="64"/>
  </w:num>
  <w:num w:numId="162">
    <w:abstractNumId w:val="129"/>
  </w:num>
  <w:num w:numId="163">
    <w:abstractNumId w:val="161"/>
  </w:num>
  <w:num w:numId="164">
    <w:abstractNumId w:val="45"/>
  </w:num>
  <w:num w:numId="165">
    <w:abstractNumId w:val="27"/>
  </w:num>
  <w:num w:numId="166">
    <w:abstractNumId w:val="92"/>
  </w:num>
  <w:num w:numId="167">
    <w:abstractNumId w:val="72"/>
  </w:num>
  <w:num w:numId="168">
    <w:abstractNumId w:val="110"/>
  </w:num>
  <w:num w:numId="169">
    <w:abstractNumId w:val="74"/>
  </w:num>
  <w:num w:numId="170">
    <w:abstractNumId w:val="139"/>
  </w:num>
  <w:num w:numId="171">
    <w:abstractNumId w:val="159"/>
  </w:num>
  <w:num w:numId="172">
    <w:abstractNumId w:val="159"/>
  </w:num>
  <w:num w:numId="173">
    <w:abstractNumId w:val="159"/>
  </w:num>
  <w:num w:numId="174">
    <w:abstractNumId w:val="159"/>
  </w:num>
  <w:num w:numId="175">
    <w:abstractNumId w:val="159"/>
  </w:num>
  <w:num w:numId="176">
    <w:abstractNumId w:val="159"/>
  </w:num>
  <w:num w:numId="177">
    <w:abstractNumId w:val="159"/>
  </w:num>
  <w:num w:numId="178">
    <w:abstractNumId w:val="159"/>
  </w:num>
  <w:num w:numId="179">
    <w:abstractNumId w:val="159"/>
  </w:num>
  <w:num w:numId="180">
    <w:abstractNumId w:val="159"/>
  </w:num>
  <w:num w:numId="181">
    <w:abstractNumId w:val="159"/>
  </w:num>
  <w:num w:numId="182">
    <w:abstractNumId w:val="159"/>
  </w:num>
  <w:num w:numId="183">
    <w:abstractNumId w:val="159"/>
  </w:num>
  <w:num w:numId="184">
    <w:abstractNumId w:val="159"/>
  </w:num>
  <w:num w:numId="185">
    <w:abstractNumId w:val="159"/>
  </w:num>
  <w:num w:numId="186">
    <w:abstractNumId w:val="159"/>
  </w:num>
  <w:num w:numId="187">
    <w:abstractNumId w:val="159"/>
  </w:num>
  <w:num w:numId="188">
    <w:abstractNumId w:val="159"/>
  </w:num>
  <w:num w:numId="189">
    <w:abstractNumId w:val="159"/>
  </w:num>
  <w:num w:numId="190">
    <w:abstractNumId w:val="159"/>
  </w:num>
  <w:num w:numId="191">
    <w:abstractNumId w:val="159"/>
  </w:num>
  <w:num w:numId="192">
    <w:abstractNumId w:val="159"/>
  </w:num>
  <w:num w:numId="193">
    <w:abstractNumId w:val="159"/>
  </w:num>
  <w:num w:numId="194">
    <w:abstractNumId w:val="159"/>
  </w:num>
  <w:num w:numId="195">
    <w:abstractNumId w:val="159"/>
  </w:num>
  <w:num w:numId="196">
    <w:abstractNumId w:val="159"/>
  </w:num>
  <w:num w:numId="197">
    <w:abstractNumId w:val="159"/>
  </w:num>
  <w:num w:numId="198">
    <w:abstractNumId w:val="159"/>
  </w:num>
  <w:num w:numId="199">
    <w:abstractNumId w:val="159"/>
  </w:num>
  <w:num w:numId="200">
    <w:abstractNumId w:val="25"/>
  </w:num>
  <w:num w:numId="201">
    <w:abstractNumId w:val="159"/>
  </w:num>
  <w:num w:numId="202">
    <w:abstractNumId w:val="165"/>
  </w:num>
  <w:num w:numId="203">
    <w:abstractNumId w:val="159"/>
  </w:num>
  <w:num w:numId="204">
    <w:abstractNumId w:val="105"/>
  </w:num>
  <w:num w:numId="205">
    <w:abstractNumId w:val="159"/>
  </w:num>
  <w:num w:numId="206">
    <w:abstractNumId w:val="159"/>
  </w:num>
  <w:num w:numId="207">
    <w:abstractNumId w:val="132"/>
  </w:num>
  <w:num w:numId="208">
    <w:abstractNumId w:val="33"/>
  </w:num>
  <w:num w:numId="209">
    <w:abstractNumId w:val="159"/>
  </w:num>
  <w:num w:numId="210">
    <w:abstractNumId w:val="159"/>
  </w:num>
  <w:num w:numId="211">
    <w:abstractNumId w:val="159"/>
  </w:num>
  <w:num w:numId="212">
    <w:abstractNumId w:val="49"/>
  </w:num>
  <w:num w:numId="213">
    <w:abstractNumId w:val="159"/>
  </w:num>
  <w:num w:numId="214">
    <w:abstractNumId w:val="159"/>
  </w:num>
  <w:num w:numId="215">
    <w:abstractNumId w:val="159"/>
  </w:num>
  <w:num w:numId="216">
    <w:abstractNumId w:val="159"/>
  </w:num>
  <w:num w:numId="217">
    <w:abstractNumId w:val="159"/>
  </w:num>
  <w:num w:numId="218">
    <w:abstractNumId w:val="159"/>
  </w:num>
  <w:num w:numId="219">
    <w:abstractNumId w:val="159"/>
  </w:num>
  <w:num w:numId="220">
    <w:abstractNumId w:val="159"/>
  </w:num>
  <w:num w:numId="221">
    <w:abstractNumId w:val="159"/>
  </w:num>
  <w:num w:numId="222">
    <w:abstractNumId w:val="159"/>
  </w:num>
  <w:num w:numId="223">
    <w:abstractNumId w:val="159"/>
  </w:num>
  <w:num w:numId="224">
    <w:abstractNumId w:val="159"/>
  </w:num>
  <w:num w:numId="225">
    <w:abstractNumId w:val="159"/>
  </w:num>
  <w:num w:numId="226">
    <w:abstractNumId w:val="159"/>
  </w:num>
  <w:num w:numId="227">
    <w:abstractNumId w:val="159"/>
  </w:num>
  <w:num w:numId="228">
    <w:abstractNumId w:val="159"/>
  </w:num>
  <w:num w:numId="229">
    <w:abstractNumId w:val="159"/>
  </w:num>
  <w:num w:numId="230">
    <w:abstractNumId w:val="159"/>
  </w:num>
  <w:num w:numId="231">
    <w:abstractNumId w:val="159"/>
  </w:num>
  <w:num w:numId="232">
    <w:abstractNumId w:val="159"/>
  </w:num>
  <w:num w:numId="233">
    <w:abstractNumId w:val="159"/>
  </w:num>
  <w:num w:numId="234">
    <w:abstractNumId w:val="159"/>
  </w:num>
  <w:num w:numId="235">
    <w:abstractNumId w:val="159"/>
  </w:num>
  <w:num w:numId="236">
    <w:abstractNumId w:val="159"/>
  </w:num>
  <w:num w:numId="237">
    <w:abstractNumId w:val="159"/>
  </w:num>
  <w:num w:numId="238">
    <w:abstractNumId w:val="159"/>
  </w:num>
  <w:num w:numId="239">
    <w:abstractNumId w:val="159"/>
  </w:num>
  <w:num w:numId="240">
    <w:abstractNumId w:val="159"/>
  </w:num>
  <w:num w:numId="241">
    <w:abstractNumId w:val="159"/>
  </w:num>
  <w:num w:numId="242">
    <w:abstractNumId w:val="159"/>
  </w:num>
  <w:num w:numId="243">
    <w:abstractNumId w:val="159"/>
  </w:num>
  <w:num w:numId="244">
    <w:abstractNumId w:val="159"/>
  </w:num>
  <w:num w:numId="245">
    <w:abstractNumId w:val="159"/>
  </w:num>
  <w:num w:numId="246">
    <w:abstractNumId w:val="159"/>
  </w:num>
  <w:num w:numId="247">
    <w:abstractNumId w:val="159"/>
  </w:num>
  <w:num w:numId="248">
    <w:abstractNumId w:val="159"/>
  </w:num>
  <w:num w:numId="249">
    <w:abstractNumId w:val="159"/>
  </w:num>
  <w:num w:numId="250">
    <w:abstractNumId w:val="159"/>
  </w:num>
  <w:num w:numId="251">
    <w:abstractNumId w:val="159"/>
  </w:num>
  <w:num w:numId="252">
    <w:abstractNumId w:val="159"/>
  </w:num>
  <w:num w:numId="253">
    <w:abstractNumId w:val="159"/>
  </w:num>
  <w:num w:numId="254">
    <w:abstractNumId w:val="159"/>
  </w:num>
  <w:num w:numId="255">
    <w:abstractNumId w:val="159"/>
  </w:num>
  <w:num w:numId="256">
    <w:abstractNumId w:val="159"/>
  </w:num>
  <w:num w:numId="257">
    <w:abstractNumId w:val="22"/>
  </w:num>
  <w:num w:numId="258">
    <w:abstractNumId w:val="159"/>
  </w:num>
  <w:num w:numId="259">
    <w:abstractNumId w:val="159"/>
  </w:num>
  <w:num w:numId="260">
    <w:abstractNumId w:val="159"/>
  </w:num>
  <w:num w:numId="261">
    <w:abstractNumId w:val="159"/>
  </w:num>
  <w:num w:numId="262">
    <w:abstractNumId w:val="159"/>
  </w:num>
  <w:num w:numId="263">
    <w:abstractNumId w:val="109"/>
  </w:num>
  <w:num w:numId="264">
    <w:abstractNumId w:val="154"/>
  </w:num>
  <w:num w:numId="265">
    <w:abstractNumId w:val="8"/>
  </w:num>
  <w:num w:numId="266">
    <w:abstractNumId w:val="159"/>
  </w:num>
  <w:num w:numId="267">
    <w:abstractNumId w:val="159"/>
  </w:num>
  <w:num w:numId="268">
    <w:abstractNumId w:val="159"/>
  </w:num>
  <w:num w:numId="269">
    <w:abstractNumId w:val="159"/>
  </w:num>
  <w:num w:numId="270">
    <w:abstractNumId w:val="159"/>
  </w:num>
  <w:num w:numId="271">
    <w:abstractNumId w:val="159"/>
  </w:num>
  <w:num w:numId="272">
    <w:abstractNumId w:val="159"/>
  </w:num>
  <w:num w:numId="273">
    <w:abstractNumId w:val="159"/>
  </w:num>
  <w:num w:numId="274">
    <w:abstractNumId w:val="159"/>
  </w:num>
  <w:num w:numId="275">
    <w:abstractNumId w:val="159"/>
  </w:num>
  <w:num w:numId="276">
    <w:abstractNumId w:val="159"/>
  </w:num>
  <w:num w:numId="277">
    <w:abstractNumId w:val="159"/>
  </w:num>
  <w:num w:numId="278">
    <w:abstractNumId w:val="159"/>
  </w:num>
  <w:num w:numId="279">
    <w:abstractNumId w:val="159"/>
  </w:num>
  <w:num w:numId="280">
    <w:abstractNumId w:val="159"/>
  </w:num>
  <w:num w:numId="281">
    <w:abstractNumId w:val="159"/>
  </w:num>
  <w:num w:numId="282">
    <w:abstractNumId w:val="159"/>
  </w:num>
  <w:num w:numId="283">
    <w:abstractNumId w:val="159"/>
  </w:num>
  <w:num w:numId="284">
    <w:abstractNumId w:val="159"/>
  </w:num>
  <w:num w:numId="285">
    <w:abstractNumId w:val="159"/>
  </w:num>
  <w:num w:numId="286">
    <w:abstractNumId w:val="159"/>
  </w:num>
  <w:num w:numId="287">
    <w:abstractNumId w:val="159"/>
  </w:num>
  <w:num w:numId="288">
    <w:abstractNumId w:val="159"/>
  </w:num>
  <w:num w:numId="289">
    <w:abstractNumId w:val="159"/>
  </w:num>
  <w:num w:numId="290">
    <w:abstractNumId w:val="159"/>
  </w:num>
  <w:num w:numId="291">
    <w:abstractNumId w:val="159"/>
  </w:num>
  <w:num w:numId="292">
    <w:abstractNumId w:val="159"/>
  </w:num>
  <w:num w:numId="293">
    <w:abstractNumId w:val="159"/>
  </w:num>
  <w:num w:numId="294">
    <w:abstractNumId w:val="159"/>
  </w:num>
  <w:num w:numId="295">
    <w:abstractNumId w:val="149"/>
  </w:num>
  <w:num w:numId="296">
    <w:abstractNumId w:val="99"/>
  </w:num>
  <w:num w:numId="297">
    <w:abstractNumId w:val="94"/>
  </w:num>
  <w:num w:numId="298">
    <w:abstractNumId w:val="159"/>
  </w:num>
  <w:num w:numId="299">
    <w:abstractNumId w:val="159"/>
  </w:num>
  <w:num w:numId="300">
    <w:abstractNumId w:val="159"/>
  </w:num>
  <w:num w:numId="301">
    <w:abstractNumId w:val="88"/>
  </w:num>
  <w:num w:numId="302">
    <w:abstractNumId w:val="174"/>
  </w:num>
  <w:num w:numId="303">
    <w:abstractNumId w:val="151"/>
  </w:num>
  <w:num w:numId="304">
    <w:abstractNumId w:val="159"/>
  </w:num>
  <w:num w:numId="305">
    <w:abstractNumId w:val="159"/>
  </w:num>
  <w:num w:numId="306">
    <w:abstractNumId w:val="48"/>
  </w:num>
  <w:num w:numId="307">
    <w:abstractNumId w:val="44"/>
  </w:num>
  <w:num w:numId="308">
    <w:abstractNumId w:val="65"/>
  </w:num>
  <w:num w:numId="309">
    <w:abstractNumId w:val="159"/>
  </w:num>
  <w:num w:numId="310">
    <w:abstractNumId w:val="159"/>
  </w:num>
  <w:num w:numId="311">
    <w:abstractNumId w:val="159"/>
  </w:num>
  <w:num w:numId="312">
    <w:abstractNumId w:val="159"/>
  </w:num>
  <w:num w:numId="313">
    <w:abstractNumId w:val="159"/>
  </w:num>
  <w:num w:numId="314">
    <w:abstractNumId w:val="159"/>
  </w:num>
  <w:num w:numId="315">
    <w:abstractNumId w:val="159"/>
  </w:num>
  <w:num w:numId="316">
    <w:abstractNumId w:val="159"/>
  </w:num>
  <w:num w:numId="317">
    <w:abstractNumId w:val="159"/>
  </w:num>
  <w:num w:numId="318">
    <w:abstractNumId w:val="159"/>
  </w:num>
  <w:num w:numId="319">
    <w:abstractNumId w:val="159"/>
  </w:num>
  <w:num w:numId="320">
    <w:abstractNumId w:val="159"/>
  </w:num>
  <w:num w:numId="321">
    <w:abstractNumId w:val="159"/>
  </w:num>
  <w:num w:numId="322">
    <w:abstractNumId w:val="159"/>
  </w:num>
  <w:num w:numId="323">
    <w:abstractNumId w:val="159"/>
  </w:num>
  <w:num w:numId="324">
    <w:abstractNumId w:val="159"/>
  </w:num>
  <w:num w:numId="325">
    <w:abstractNumId w:val="159"/>
  </w:num>
  <w:num w:numId="326">
    <w:abstractNumId w:val="159"/>
  </w:num>
  <w:num w:numId="327">
    <w:abstractNumId w:val="159"/>
  </w:num>
  <w:num w:numId="328">
    <w:abstractNumId w:val="159"/>
  </w:num>
  <w:num w:numId="329">
    <w:abstractNumId w:val="159"/>
  </w:num>
  <w:num w:numId="330">
    <w:abstractNumId w:val="159"/>
  </w:num>
  <w:num w:numId="331">
    <w:abstractNumId w:val="159"/>
  </w:num>
  <w:num w:numId="332">
    <w:abstractNumId w:val="159"/>
  </w:num>
  <w:num w:numId="333">
    <w:abstractNumId w:val="159"/>
  </w:num>
  <w:num w:numId="334">
    <w:abstractNumId w:val="159"/>
  </w:num>
  <w:num w:numId="335">
    <w:abstractNumId w:val="159"/>
  </w:num>
  <w:num w:numId="336">
    <w:abstractNumId w:val="159"/>
  </w:num>
  <w:num w:numId="337">
    <w:abstractNumId w:val="159"/>
  </w:num>
  <w:num w:numId="338">
    <w:abstractNumId w:val="159"/>
  </w:num>
  <w:num w:numId="339">
    <w:abstractNumId w:val="159"/>
  </w:num>
  <w:num w:numId="340">
    <w:abstractNumId w:val="159"/>
  </w:num>
  <w:num w:numId="341">
    <w:abstractNumId w:val="159"/>
  </w:num>
  <w:num w:numId="342">
    <w:abstractNumId w:val="159"/>
  </w:num>
  <w:num w:numId="343">
    <w:abstractNumId w:val="159"/>
  </w:num>
  <w:num w:numId="344">
    <w:abstractNumId w:val="159"/>
  </w:num>
  <w:num w:numId="345">
    <w:abstractNumId w:val="159"/>
  </w:num>
  <w:num w:numId="346">
    <w:abstractNumId w:val="159"/>
  </w:num>
  <w:num w:numId="347">
    <w:abstractNumId w:val="159"/>
  </w:num>
  <w:num w:numId="348">
    <w:abstractNumId w:val="159"/>
  </w:num>
  <w:num w:numId="349">
    <w:abstractNumId w:val="159"/>
  </w:num>
  <w:num w:numId="350">
    <w:abstractNumId w:val="159"/>
  </w:num>
  <w:num w:numId="351">
    <w:abstractNumId w:val="159"/>
  </w:num>
  <w:num w:numId="352">
    <w:abstractNumId w:val="159"/>
  </w:num>
  <w:num w:numId="353">
    <w:abstractNumId w:val="159"/>
  </w:num>
  <w:num w:numId="354">
    <w:abstractNumId w:val="159"/>
  </w:num>
  <w:num w:numId="355">
    <w:abstractNumId w:val="159"/>
  </w:num>
  <w:num w:numId="356">
    <w:abstractNumId w:val="159"/>
  </w:num>
  <w:num w:numId="357">
    <w:abstractNumId w:val="159"/>
  </w:num>
  <w:num w:numId="358">
    <w:abstractNumId w:val="159"/>
  </w:num>
  <w:num w:numId="359">
    <w:abstractNumId w:val="159"/>
  </w:num>
  <w:num w:numId="360">
    <w:abstractNumId w:val="159"/>
  </w:num>
  <w:num w:numId="361">
    <w:abstractNumId w:val="159"/>
  </w:num>
  <w:num w:numId="362">
    <w:abstractNumId w:val="159"/>
  </w:num>
  <w:num w:numId="363">
    <w:abstractNumId w:val="159"/>
  </w:num>
  <w:num w:numId="364">
    <w:abstractNumId w:val="159"/>
  </w:num>
  <w:num w:numId="365">
    <w:abstractNumId w:val="159"/>
  </w:num>
  <w:num w:numId="366">
    <w:abstractNumId w:val="159"/>
  </w:num>
  <w:num w:numId="367">
    <w:abstractNumId w:val="159"/>
  </w:num>
  <w:num w:numId="368">
    <w:abstractNumId w:val="159"/>
  </w:num>
  <w:num w:numId="369">
    <w:abstractNumId w:val="159"/>
  </w:num>
  <w:num w:numId="370">
    <w:abstractNumId w:val="159"/>
  </w:num>
  <w:num w:numId="371">
    <w:abstractNumId w:val="159"/>
  </w:num>
  <w:num w:numId="372">
    <w:abstractNumId w:val="159"/>
  </w:num>
  <w:num w:numId="373">
    <w:abstractNumId w:val="159"/>
  </w:num>
  <w:num w:numId="374">
    <w:abstractNumId w:val="159"/>
  </w:num>
  <w:num w:numId="375">
    <w:abstractNumId w:val="159"/>
  </w:num>
  <w:num w:numId="376">
    <w:abstractNumId w:val="159"/>
  </w:num>
  <w:num w:numId="377">
    <w:abstractNumId w:val="159"/>
  </w:num>
  <w:num w:numId="378">
    <w:abstractNumId w:val="159"/>
  </w:num>
  <w:num w:numId="379">
    <w:abstractNumId w:val="159"/>
  </w:num>
  <w:num w:numId="380">
    <w:abstractNumId w:val="159"/>
  </w:num>
  <w:num w:numId="381">
    <w:abstractNumId w:val="159"/>
  </w:num>
  <w:num w:numId="382">
    <w:abstractNumId w:val="159"/>
  </w:num>
  <w:num w:numId="383">
    <w:abstractNumId w:val="159"/>
  </w:num>
  <w:num w:numId="384">
    <w:abstractNumId w:val="159"/>
  </w:num>
  <w:num w:numId="385">
    <w:abstractNumId w:val="159"/>
  </w:num>
  <w:num w:numId="386">
    <w:abstractNumId w:val="159"/>
  </w:num>
  <w:num w:numId="387">
    <w:abstractNumId w:val="159"/>
  </w:num>
  <w:num w:numId="388">
    <w:abstractNumId w:val="159"/>
  </w:num>
  <w:num w:numId="389">
    <w:abstractNumId w:val="159"/>
  </w:num>
  <w:num w:numId="390">
    <w:abstractNumId w:val="159"/>
  </w:num>
  <w:num w:numId="391">
    <w:abstractNumId w:val="159"/>
  </w:num>
  <w:num w:numId="392">
    <w:abstractNumId w:val="159"/>
  </w:num>
  <w:num w:numId="393">
    <w:abstractNumId w:val="159"/>
  </w:num>
  <w:num w:numId="394">
    <w:abstractNumId w:val="159"/>
  </w:num>
  <w:num w:numId="395">
    <w:abstractNumId w:val="159"/>
  </w:num>
  <w:num w:numId="396">
    <w:abstractNumId w:val="159"/>
  </w:num>
  <w:num w:numId="397">
    <w:abstractNumId w:val="159"/>
  </w:num>
  <w:num w:numId="398">
    <w:abstractNumId w:val="159"/>
  </w:num>
  <w:num w:numId="399">
    <w:abstractNumId w:val="159"/>
  </w:num>
  <w:num w:numId="400">
    <w:abstractNumId w:val="159"/>
  </w:num>
  <w:num w:numId="401">
    <w:abstractNumId w:val="159"/>
  </w:num>
  <w:num w:numId="402">
    <w:abstractNumId w:val="159"/>
  </w:num>
  <w:num w:numId="403">
    <w:abstractNumId w:val="159"/>
  </w:num>
  <w:num w:numId="404">
    <w:abstractNumId w:val="159"/>
  </w:num>
  <w:num w:numId="405">
    <w:abstractNumId w:val="159"/>
  </w:num>
  <w:num w:numId="406">
    <w:abstractNumId w:val="159"/>
  </w:num>
  <w:num w:numId="407">
    <w:abstractNumId w:val="159"/>
  </w:num>
  <w:num w:numId="408">
    <w:abstractNumId w:val="159"/>
  </w:num>
  <w:num w:numId="409">
    <w:abstractNumId w:val="159"/>
  </w:num>
  <w:num w:numId="410">
    <w:abstractNumId w:val="159"/>
  </w:num>
  <w:num w:numId="411">
    <w:abstractNumId w:val="159"/>
  </w:num>
  <w:num w:numId="412">
    <w:abstractNumId w:val="159"/>
  </w:num>
  <w:num w:numId="413">
    <w:abstractNumId w:val="159"/>
  </w:num>
  <w:num w:numId="414">
    <w:abstractNumId w:val="159"/>
  </w:num>
  <w:num w:numId="415">
    <w:abstractNumId w:val="159"/>
  </w:num>
  <w:num w:numId="416">
    <w:abstractNumId w:val="159"/>
  </w:num>
  <w:num w:numId="417">
    <w:abstractNumId w:val="159"/>
  </w:num>
  <w:num w:numId="418">
    <w:abstractNumId w:val="159"/>
  </w:num>
  <w:num w:numId="419">
    <w:abstractNumId w:val="159"/>
  </w:num>
  <w:num w:numId="420">
    <w:abstractNumId w:val="159"/>
  </w:num>
  <w:num w:numId="421">
    <w:abstractNumId w:val="159"/>
  </w:num>
  <w:num w:numId="422">
    <w:abstractNumId w:val="159"/>
  </w:num>
  <w:num w:numId="423">
    <w:abstractNumId w:val="159"/>
  </w:num>
  <w:num w:numId="424">
    <w:abstractNumId w:val="159"/>
  </w:num>
  <w:num w:numId="425">
    <w:abstractNumId w:val="159"/>
  </w:num>
  <w:num w:numId="426">
    <w:abstractNumId w:val="159"/>
  </w:num>
  <w:num w:numId="427">
    <w:abstractNumId w:val="159"/>
  </w:num>
  <w:num w:numId="428">
    <w:abstractNumId w:val="159"/>
  </w:num>
  <w:num w:numId="429">
    <w:abstractNumId w:val="159"/>
  </w:num>
  <w:num w:numId="430">
    <w:abstractNumId w:val="155"/>
  </w:num>
  <w:num w:numId="431">
    <w:abstractNumId w:val="106"/>
  </w:num>
  <w:num w:numId="432">
    <w:abstractNumId w:val="119"/>
  </w:num>
  <w:num w:numId="433">
    <w:abstractNumId w:val="159"/>
  </w:num>
  <w:num w:numId="434">
    <w:abstractNumId w:val="159"/>
  </w:num>
  <w:num w:numId="435">
    <w:abstractNumId w:val="159"/>
  </w:num>
  <w:num w:numId="436">
    <w:abstractNumId w:val="159"/>
  </w:num>
  <w:num w:numId="437">
    <w:abstractNumId w:val="159"/>
  </w:num>
  <w:num w:numId="438">
    <w:abstractNumId w:val="159"/>
  </w:num>
  <w:num w:numId="439">
    <w:abstractNumId w:val="159"/>
  </w:num>
  <w:num w:numId="440">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015A"/>
    <w:rsid w:val="00000799"/>
    <w:rsid w:val="00000E84"/>
    <w:rsid w:val="000010CC"/>
    <w:rsid w:val="00003729"/>
    <w:rsid w:val="00003FEB"/>
    <w:rsid w:val="00004FFF"/>
    <w:rsid w:val="000063A7"/>
    <w:rsid w:val="0000671E"/>
    <w:rsid w:val="0000675B"/>
    <w:rsid w:val="00006DB8"/>
    <w:rsid w:val="00010140"/>
    <w:rsid w:val="000114B6"/>
    <w:rsid w:val="000117F1"/>
    <w:rsid w:val="00011EE6"/>
    <w:rsid w:val="0001226E"/>
    <w:rsid w:val="00015C9D"/>
    <w:rsid w:val="0001614D"/>
    <w:rsid w:val="00016E3E"/>
    <w:rsid w:val="000171DA"/>
    <w:rsid w:val="00017CEA"/>
    <w:rsid w:val="000210DD"/>
    <w:rsid w:val="000211DC"/>
    <w:rsid w:val="000235AB"/>
    <w:rsid w:val="000242E4"/>
    <w:rsid w:val="000261B9"/>
    <w:rsid w:val="000263BB"/>
    <w:rsid w:val="000272A4"/>
    <w:rsid w:val="00031C59"/>
    <w:rsid w:val="0003202F"/>
    <w:rsid w:val="00032A2D"/>
    <w:rsid w:val="00032C88"/>
    <w:rsid w:val="00033159"/>
    <w:rsid w:val="00034B96"/>
    <w:rsid w:val="00040EA7"/>
    <w:rsid w:val="00043778"/>
    <w:rsid w:val="000443F5"/>
    <w:rsid w:val="0004636C"/>
    <w:rsid w:val="000466AA"/>
    <w:rsid w:val="0005076D"/>
    <w:rsid w:val="00051533"/>
    <w:rsid w:val="00051C6F"/>
    <w:rsid w:val="000532B2"/>
    <w:rsid w:val="0005446F"/>
    <w:rsid w:val="000550ED"/>
    <w:rsid w:val="00055D26"/>
    <w:rsid w:val="00057218"/>
    <w:rsid w:val="00061162"/>
    <w:rsid w:val="00061DDF"/>
    <w:rsid w:val="000629ED"/>
    <w:rsid w:val="00064FB6"/>
    <w:rsid w:val="00065198"/>
    <w:rsid w:val="000658BE"/>
    <w:rsid w:val="00065D98"/>
    <w:rsid w:val="00066870"/>
    <w:rsid w:val="000701C7"/>
    <w:rsid w:val="00070CEC"/>
    <w:rsid w:val="00071609"/>
    <w:rsid w:val="00071D29"/>
    <w:rsid w:val="00074580"/>
    <w:rsid w:val="0007753C"/>
    <w:rsid w:val="00080748"/>
    <w:rsid w:val="00081816"/>
    <w:rsid w:val="000821C5"/>
    <w:rsid w:val="00083091"/>
    <w:rsid w:val="00083728"/>
    <w:rsid w:val="000852FC"/>
    <w:rsid w:val="00085C70"/>
    <w:rsid w:val="00086452"/>
    <w:rsid w:val="00086D68"/>
    <w:rsid w:val="00087374"/>
    <w:rsid w:val="000875F5"/>
    <w:rsid w:val="000905B3"/>
    <w:rsid w:val="00090AB4"/>
    <w:rsid w:val="00093B91"/>
    <w:rsid w:val="00094197"/>
    <w:rsid w:val="00095D46"/>
    <w:rsid w:val="0009621B"/>
    <w:rsid w:val="000971FB"/>
    <w:rsid w:val="000A0911"/>
    <w:rsid w:val="000A12E6"/>
    <w:rsid w:val="000A1BEF"/>
    <w:rsid w:val="000A2055"/>
    <w:rsid w:val="000A5487"/>
    <w:rsid w:val="000A56B4"/>
    <w:rsid w:val="000B0218"/>
    <w:rsid w:val="000B1416"/>
    <w:rsid w:val="000B23F8"/>
    <w:rsid w:val="000B3B75"/>
    <w:rsid w:val="000B752A"/>
    <w:rsid w:val="000C3731"/>
    <w:rsid w:val="000C51D1"/>
    <w:rsid w:val="000C65A1"/>
    <w:rsid w:val="000C707A"/>
    <w:rsid w:val="000C751C"/>
    <w:rsid w:val="000D00D3"/>
    <w:rsid w:val="000D02F6"/>
    <w:rsid w:val="000D3407"/>
    <w:rsid w:val="000D6754"/>
    <w:rsid w:val="000E3791"/>
    <w:rsid w:val="000E69FA"/>
    <w:rsid w:val="000F2008"/>
    <w:rsid w:val="000F204E"/>
    <w:rsid w:val="000F27C5"/>
    <w:rsid w:val="000F3438"/>
    <w:rsid w:val="000F4A6A"/>
    <w:rsid w:val="000F5E6E"/>
    <w:rsid w:val="000F7262"/>
    <w:rsid w:val="000F7271"/>
    <w:rsid w:val="000F7F42"/>
    <w:rsid w:val="00101077"/>
    <w:rsid w:val="00101B1F"/>
    <w:rsid w:val="0010320F"/>
    <w:rsid w:val="00103828"/>
    <w:rsid w:val="00103B6A"/>
    <w:rsid w:val="00103D04"/>
    <w:rsid w:val="00103E54"/>
    <w:rsid w:val="00104399"/>
    <w:rsid w:val="0010524E"/>
    <w:rsid w:val="001064E2"/>
    <w:rsid w:val="0010664C"/>
    <w:rsid w:val="00107971"/>
    <w:rsid w:val="001111DA"/>
    <w:rsid w:val="00112A4E"/>
    <w:rsid w:val="00114BEF"/>
    <w:rsid w:val="00116E13"/>
    <w:rsid w:val="0012060D"/>
    <w:rsid w:val="00120FAF"/>
    <w:rsid w:val="001214D2"/>
    <w:rsid w:val="00123705"/>
    <w:rsid w:val="00125C6D"/>
    <w:rsid w:val="00126CDD"/>
    <w:rsid w:val="00130F76"/>
    <w:rsid w:val="001311A2"/>
    <w:rsid w:val="00131225"/>
    <w:rsid w:val="00132E60"/>
    <w:rsid w:val="00132F20"/>
    <w:rsid w:val="00134195"/>
    <w:rsid w:val="00134B67"/>
    <w:rsid w:val="0013556D"/>
    <w:rsid w:val="00137AE2"/>
    <w:rsid w:val="0014217F"/>
    <w:rsid w:val="00142944"/>
    <w:rsid w:val="001432D7"/>
    <w:rsid w:val="00143559"/>
    <w:rsid w:val="00143665"/>
    <w:rsid w:val="001449FD"/>
    <w:rsid w:val="00144C80"/>
    <w:rsid w:val="001459C3"/>
    <w:rsid w:val="00145AE1"/>
    <w:rsid w:val="00150B00"/>
    <w:rsid w:val="00151087"/>
    <w:rsid w:val="001517F6"/>
    <w:rsid w:val="001519F9"/>
    <w:rsid w:val="00151B89"/>
    <w:rsid w:val="00151EB6"/>
    <w:rsid w:val="0015557A"/>
    <w:rsid w:val="00156302"/>
    <w:rsid w:val="00156E7B"/>
    <w:rsid w:val="001572AD"/>
    <w:rsid w:val="001574A4"/>
    <w:rsid w:val="00160824"/>
    <w:rsid w:val="00161ED8"/>
    <w:rsid w:val="00161EE4"/>
    <w:rsid w:val="001624C3"/>
    <w:rsid w:val="00162DE6"/>
    <w:rsid w:val="00163853"/>
    <w:rsid w:val="00164467"/>
    <w:rsid w:val="00165AB8"/>
    <w:rsid w:val="00165C19"/>
    <w:rsid w:val="00166DE0"/>
    <w:rsid w:val="00167E5C"/>
    <w:rsid w:val="00172699"/>
    <w:rsid w:val="00172D7F"/>
    <w:rsid w:val="00173196"/>
    <w:rsid w:val="00173FC7"/>
    <w:rsid w:val="00180235"/>
    <w:rsid w:val="00180457"/>
    <w:rsid w:val="00186009"/>
    <w:rsid w:val="00186BC6"/>
    <w:rsid w:val="00191D2A"/>
    <w:rsid w:val="00192E29"/>
    <w:rsid w:val="0019425A"/>
    <w:rsid w:val="0019676A"/>
    <w:rsid w:val="001A01F5"/>
    <w:rsid w:val="001A1153"/>
    <w:rsid w:val="001A3C5C"/>
    <w:rsid w:val="001A483C"/>
    <w:rsid w:val="001A7088"/>
    <w:rsid w:val="001B00A7"/>
    <w:rsid w:val="001B2D09"/>
    <w:rsid w:val="001B4BDB"/>
    <w:rsid w:val="001B4DE2"/>
    <w:rsid w:val="001B5583"/>
    <w:rsid w:val="001B60C1"/>
    <w:rsid w:val="001B6996"/>
    <w:rsid w:val="001B719F"/>
    <w:rsid w:val="001C3CE8"/>
    <w:rsid w:val="001C4440"/>
    <w:rsid w:val="001C5CFD"/>
    <w:rsid w:val="001C677D"/>
    <w:rsid w:val="001C6A6A"/>
    <w:rsid w:val="001C6D26"/>
    <w:rsid w:val="001D1526"/>
    <w:rsid w:val="001D3222"/>
    <w:rsid w:val="001D3478"/>
    <w:rsid w:val="001D491B"/>
    <w:rsid w:val="001D53F0"/>
    <w:rsid w:val="001D5723"/>
    <w:rsid w:val="001D6003"/>
    <w:rsid w:val="001D6650"/>
    <w:rsid w:val="001E1B3D"/>
    <w:rsid w:val="001E3352"/>
    <w:rsid w:val="001E4B39"/>
    <w:rsid w:val="001E524C"/>
    <w:rsid w:val="001E5796"/>
    <w:rsid w:val="001E632B"/>
    <w:rsid w:val="001E6C98"/>
    <w:rsid w:val="001E7825"/>
    <w:rsid w:val="001E7CFE"/>
    <w:rsid w:val="001F0B9F"/>
    <w:rsid w:val="001F1D67"/>
    <w:rsid w:val="001F383E"/>
    <w:rsid w:val="0020035F"/>
    <w:rsid w:val="002004C6"/>
    <w:rsid w:val="00200F65"/>
    <w:rsid w:val="002016F5"/>
    <w:rsid w:val="0020177F"/>
    <w:rsid w:val="00202E31"/>
    <w:rsid w:val="00204A32"/>
    <w:rsid w:val="00204E1E"/>
    <w:rsid w:val="00205122"/>
    <w:rsid w:val="0020648B"/>
    <w:rsid w:val="0020704A"/>
    <w:rsid w:val="00210E57"/>
    <w:rsid w:val="00213122"/>
    <w:rsid w:val="00213C2A"/>
    <w:rsid w:val="002158A4"/>
    <w:rsid w:val="00216149"/>
    <w:rsid w:val="0021680D"/>
    <w:rsid w:val="00217034"/>
    <w:rsid w:val="00220648"/>
    <w:rsid w:val="00220B4E"/>
    <w:rsid w:val="00221043"/>
    <w:rsid w:val="002216E5"/>
    <w:rsid w:val="002235E5"/>
    <w:rsid w:val="002243EB"/>
    <w:rsid w:val="002273CA"/>
    <w:rsid w:val="002310D3"/>
    <w:rsid w:val="00233ACB"/>
    <w:rsid w:val="00234111"/>
    <w:rsid w:val="00234D5F"/>
    <w:rsid w:val="002351DC"/>
    <w:rsid w:val="00237498"/>
    <w:rsid w:val="0024186D"/>
    <w:rsid w:val="00242944"/>
    <w:rsid w:val="0024308F"/>
    <w:rsid w:val="00244410"/>
    <w:rsid w:val="00246AB3"/>
    <w:rsid w:val="00246E97"/>
    <w:rsid w:val="00247A8B"/>
    <w:rsid w:val="00247D26"/>
    <w:rsid w:val="002525FA"/>
    <w:rsid w:val="00252BD5"/>
    <w:rsid w:val="00253A00"/>
    <w:rsid w:val="002541CA"/>
    <w:rsid w:val="00254705"/>
    <w:rsid w:val="00256104"/>
    <w:rsid w:val="00256419"/>
    <w:rsid w:val="00256F04"/>
    <w:rsid w:val="00257306"/>
    <w:rsid w:val="00257CBB"/>
    <w:rsid w:val="00261A28"/>
    <w:rsid w:val="00261C2B"/>
    <w:rsid w:val="002633D0"/>
    <w:rsid w:val="002643A5"/>
    <w:rsid w:val="00266D60"/>
    <w:rsid w:val="00271F46"/>
    <w:rsid w:val="00273A37"/>
    <w:rsid w:val="00275539"/>
    <w:rsid w:val="00275B73"/>
    <w:rsid w:val="00275F6B"/>
    <w:rsid w:val="00280A53"/>
    <w:rsid w:val="00282980"/>
    <w:rsid w:val="00282DF1"/>
    <w:rsid w:val="00282EDE"/>
    <w:rsid w:val="00283FB2"/>
    <w:rsid w:val="00284563"/>
    <w:rsid w:val="00284CDA"/>
    <w:rsid w:val="00286A6B"/>
    <w:rsid w:val="00287B93"/>
    <w:rsid w:val="00292B10"/>
    <w:rsid w:val="002968F8"/>
    <w:rsid w:val="002972A0"/>
    <w:rsid w:val="002A08FB"/>
    <w:rsid w:val="002A0C8C"/>
    <w:rsid w:val="002A1027"/>
    <w:rsid w:val="002A171A"/>
    <w:rsid w:val="002A2AD1"/>
    <w:rsid w:val="002A2EE5"/>
    <w:rsid w:val="002A3C44"/>
    <w:rsid w:val="002A4347"/>
    <w:rsid w:val="002A4907"/>
    <w:rsid w:val="002A49DD"/>
    <w:rsid w:val="002A5E14"/>
    <w:rsid w:val="002A6CCD"/>
    <w:rsid w:val="002A75B9"/>
    <w:rsid w:val="002A7CF3"/>
    <w:rsid w:val="002B0049"/>
    <w:rsid w:val="002B0B64"/>
    <w:rsid w:val="002B1A98"/>
    <w:rsid w:val="002B3527"/>
    <w:rsid w:val="002B53E9"/>
    <w:rsid w:val="002B5E90"/>
    <w:rsid w:val="002B7655"/>
    <w:rsid w:val="002C0082"/>
    <w:rsid w:val="002C0934"/>
    <w:rsid w:val="002C19DB"/>
    <w:rsid w:val="002C3200"/>
    <w:rsid w:val="002C34C4"/>
    <w:rsid w:val="002C3815"/>
    <w:rsid w:val="002C3F84"/>
    <w:rsid w:val="002C43F4"/>
    <w:rsid w:val="002C6335"/>
    <w:rsid w:val="002D0C49"/>
    <w:rsid w:val="002D0F90"/>
    <w:rsid w:val="002D0FD9"/>
    <w:rsid w:val="002D1824"/>
    <w:rsid w:val="002D1B52"/>
    <w:rsid w:val="002D1C5D"/>
    <w:rsid w:val="002D23EA"/>
    <w:rsid w:val="002D4CDF"/>
    <w:rsid w:val="002D4EC1"/>
    <w:rsid w:val="002D5204"/>
    <w:rsid w:val="002E02EF"/>
    <w:rsid w:val="002E1D8C"/>
    <w:rsid w:val="002E2FD8"/>
    <w:rsid w:val="002E48EC"/>
    <w:rsid w:val="002E5D1B"/>
    <w:rsid w:val="002E5F53"/>
    <w:rsid w:val="002E67F5"/>
    <w:rsid w:val="002E751D"/>
    <w:rsid w:val="002F0076"/>
    <w:rsid w:val="002F10FD"/>
    <w:rsid w:val="002F18DB"/>
    <w:rsid w:val="002F21F1"/>
    <w:rsid w:val="002F2DB9"/>
    <w:rsid w:val="002F333C"/>
    <w:rsid w:val="002F5410"/>
    <w:rsid w:val="002F5DB1"/>
    <w:rsid w:val="0030008D"/>
    <w:rsid w:val="00301BD8"/>
    <w:rsid w:val="00303978"/>
    <w:rsid w:val="00303BF1"/>
    <w:rsid w:val="0030659B"/>
    <w:rsid w:val="003075F6"/>
    <w:rsid w:val="003100B8"/>
    <w:rsid w:val="00310941"/>
    <w:rsid w:val="003110DB"/>
    <w:rsid w:val="00311925"/>
    <w:rsid w:val="00312A4C"/>
    <w:rsid w:val="0031499D"/>
    <w:rsid w:val="00314B90"/>
    <w:rsid w:val="00315667"/>
    <w:rsid w:val="00316601"/>
    <w:rsid w:val="00316781"/>
    <w:rsid w:val="00321241"/>
    <w:rsid w:val="003220D5"/>
    <w:rsid w:val="0032241E"/>
    <w:rsid w:val="003224BE"/>
    <w:rsid w:val="003243AE"/>
    <w:rsid w:val="003247EA"/>
    <w:rsid w:val="003266E9"/>
    <w:rsid w:val="00326966"/>
    <w:rsid w:val="00327112"/>
    <w:rsid w:val="00327C31"/>
    <w:rsid w:val="00330411"/>
    <w:rsid w:val="0033093B"/>
    <w:rsid w:val="003314D1"/>
    <w:rsid w:val="003324E5"/>
    <w:rsid w:val="00332911"/>
    <w:rsid w:val="00332E48"/>
    <w:rsid w:val="003367DB"/>
    <w:rsid w:val="00336D7C"/>
    <w:rsid w:val="00337100"/>
    <w:rsid w:val="003406E8"/>
    <w:rsid w:val="003417C9"/>
    <w:rsid w:val="00341F7D"/>
    <w:rsid w:val="00342630"/>
    <w:rsid w:val="00342E0C"/>
    <w:rsid w:val="0034321C"/>
    <w:rsid w:val="0034324B"/>
    <w:rsid w:val="00346643"/>
    <w:rsid w:val="00346959"/>
    <w:rsid w:val="0034700D"/>
    <w:rsid w:val="003503B6"/>
    <w:rsid w:val="00351856"/>
    <w:rsid w:val="00353152"/>
    <w:rsid w:val="00354A1B"/>
    <w:rsid w:val="00354DB3"/>
    <w:rsid w:val="003565ED"/>
    <w:rsid w:val="00357285"/>
    <w:rsid w:val="00360E9F"/>
    <w:rsid w:val="00362266"/>
    <w:rsid w:val="00362487"/>
    <w:rsid w:val="00363B37"/>
    <w:rsid w:val="00364749"/>
    <w:rsid w:val="00364AC2"/>
    <w:rsid w:val="003667A9"/>
    <w:rsid w:val="00367C20"/>
    <w:rsid w:val="00367E9C"/>
    <w:rsid w:val="003702CC"/>
    <w:rsid w:val="003706EC"/>
    <w:rsid w:val="00370A93"/>
    <w:rsid w:val="0037170A"/>
    <w:rsid w:val="00371DB3"/>
    <w:rsid w:val="0037218A"/>
    <w:rsid w:val="003732A1"/>
    <w:rsid w:val="00374844"/>
    <w:rsid w:val="003753ED"/>
    <w:rsid w:val="00376DD4"/>
    <w:rsid w:val="003779B0"/>
    <w:rsid w:val="003804DC"/>
    <w:rsid w:val="00381674"/>
    <w:rsid w:val="003872E5"/>
    <w:rsid w:val="003903AA"/>
    <w:rsid w:val="003913BB"/>
    <w:rsid w:val="00391C55"/>
    <w:rsid w:val="0039282D"/>
    <w:rsid w:val="00392B05"/>
    <w:rsid w:val="003932A0"/>
    <w:rsid w:val="00393BE7"/>
    <w:rsid w:val="003950C8"/>
    <w:rsid w:val="003A00D7"/>
    <w:rsid w:val="003A10CC"/>
    <w:rsid w:val="003A2005"/>
    <w:rsid w:val="003A2662"/>
    <w:rsid w:val="003A3063"/>
    <w:rsid w:val="003A32E9"/>
    <w:rsid w:val="003A6906"/>
    <w:rsid w:val="003A6ECC"/>
    <w:rsid w:val="003A7704"/>
    <w:rsid w:val="003B126F"/>
    <w:rsid w:val="003B25C1"/>
    <w:rsid w:val="003B266F"/>
    <w:rsid w:val="003B43A4"/>
    <w:rsid w:val="003B5004"/>
    <w:rsid w:val="003B70C6"/>
    <w:rsid w:val="003C13DF"/>
    <w:rsid w:val="003C2662"/>
    <w:rsid w:val="003C3CBA"/>
    <w:rsid w:val="003C6CEC"/>
    <w:rsid w:val="003C7B01"/>
    <w:rsid w:val="003D50A2"/>
    <w:rsid w:val="003D59EF"/>
    <w:rsid w:val="003D647E"/>
    <w:rsid w:val="003D6EC8"/>
    <w:rsid w:val="003D7EA1"/>
    <w:rsid w:val="003E00B0"/>
    <w:rsid w:val="003E02D6"/>
    <w:rsid w:val="003E1911"/>
    <w:rsid w:val="003E1F9E"/>
    <w:rsid w:val="003E4974"/>
    <w:rsid w:val="003E4A71"/>
    <w:rsid w:val="003E57EE"/>
    <w:rsid w:val="003E5E7F"/>
    <w:rsid w:val="003E6F1F"/>
    <w:rsid w:val="003E734F"/>
    <w:rsid w:val="003E7486"/>
    <w:rsid w:val="003F215E"/>
    <w:rsid w:val="003F30DB"/>
    <w:rsid w:val="003F3E0B"/>
    <w:rsid w:val="003F3E89"/>
    <w:rsid w:val="003F4789"/>
    <w:rsid w:val="003F5646"/>
    <w:rsid w:val="003F6303"/>
    <w:rsid w:val="003F750F"/>
    <w:rsid w:val="004008AF"/>
    <w:rsid w:val="0040203C"/>
    <w:rsid w:val="00403209"/>
    <w:rsid w:val="004033B4"/>
    <w:rsid w:val="00404063"/>
    <w:rsid w:val="004047F3"/>
    <w:rsid w:val="004105A6"/>
    <w:rsid w:val="004145D9"/>
    <w:rsid w:val="004147F9"/>
    <w:rsid w:val="004168E3"/>
    <w:rsid w:val="00417A43"/>
    <w:rsid w:val="00420605"/>
    <w:rsid w:val="004209B0"/>
    <w:rsid w:val="00422529"/>
    <w:rsid w:val="00423003"/>
    <w:rsid w:val="00423A58"/>
    <w:rsid w:val="00424090"/>
    <w:rsid w:val="0042610C"/>
    <w:rsid w:val="004272DC"/>
    <w:rsid w:val="00427373"/>
    <w:rsid w:val="00430059"/>
    <w:rsid w:val="0043100C"/>
    <w:rsid w:val="00431B60"/>
    <w:rsid w:val="00433022"/>
    <w:rsid w:val="004331F2"/>
    <w:rsid w:val="00433816"/>
    <w:rsid w:val="00434321"/>
    <w:rsid w:val="004350E3"/>
    <w:rsid w:val="00436393"/>
    <w:rsid w:val="004368E0"/>
    <w:rsid w:val="00436DA6"/>
    <w:rsid w:val="00437714"/>
    <w:rsid w:val="00440372"/>
    <w:rsid w:val="00440A78"/>
    <w:rsid w:val="004451AB"/>
    <w:rsid w:val="004455F5"/>
    <w:rsid w:val="00446A37"/>
    <w:rsid w:val="00446F61"/>
    <w:rsid w:val="00450320"/>
    <w:rsid w:val="004508EB"/>
    <w:rsid w:val="00451181"/>
    <w:rsid w:val="0045159C"/>
    <w:rsid w:val="00451B4B"/>
    <w:rsid w:val="00451E49"/>
    <w:rsid w:val="00451FA7"/>
    <w:rsid w:val="00452DB6"/>
    <w:rsid w:val="00453657"/>
    <w:rsid w:val="00454C75"/>
    <w:rsid w:val="00455233"/>
    <w:rsid w:val="00457EB6"/>
    <w:rsid w:val="00460188"/>
    <w:rsid w:val="004610BE"/>
    <w:rsid w:val="00461466"/>
    <w:rsid w:val="00464730"/>
    <w:rsid w:val="00465102"/>
    <w:rsid w:val="00465DE6"/>
    <w:rsid w:val="00467F6F"/>
    <w:rsid w:val="00471394"/>
    <w:rsid w:val="00472797"/>
    <w:rsid w:val="00473F6D"/>
    <w:rsid w:val="00474BBC"/>
    <w:rsid w:val="00475FEA"/>
    <w:rsid w:val="00477FB8"/>
    <w:rsid w:val="0048001A"/>
    <w:rsid w:val="0048016C"/>
    <w:rsid w:val="00481DCC"/>
    <w:rsid w:val="004843DC"/>
    <w:rsid w:val="0048455E"/>
    <w:rsid w:val="0048455F"/>
    <w:rsid w:val="00484D4D"/>
    <w:rsid w:val="00486F1B"/>
    <w:rsid w:val="0048738F"/>
    <w:rsid w:val="004900E8"/>
    <w:rsid w:val="004912D9"/>
    <w:rsid w:val="0049201E"/>
    <w:rsid w:val="004943BD"/>
    <w:rsid w:val="00496357"/>
    <w:rsid w:val="00496CD6"/>
    <w:rsid w:val="00497FA8"/>
    <w:rsid w:val="004A0413"/>
    <w:rsid w:val="004A0D2F"/>
    <w:rsid w:val="004A28E1"/>
    <w:rsid w:val="004A293A"/>
    <w:rsid w:val="004A2C20"/>
    <w:rsid w:val="004A3DC3"/>
    <w:rsid w:val="004A730A"/>
    <w:rsid w:val="004B051B"/>
    <w:rsid w:val="004B0F62"/>
    <w:rsid w:val="004B2918"/>
    <w:rsid w:val="004B4DFD"/>
    <w:rsid w:val="004B64EC"/>
    <w:rsid w:val="004B7FD5"/>
    <w:rsid w:val="004C26BE"/>
    <w:rsid w:val="004C300F"/>
    <w:rsid w:val="004C33A4"/>
    <w:rsid w:val="004C5CB1"/>
    <w:rsid w:val="004C5F48"/>
    <w:rsid w:val="004C5F9E"/>
    <w:rsid w:val="004C756F"/>
    <w:rsid w:val="004D0A93"/>
    <w:rsid w:val="004D0FD2"/>
    <w:rsid w:val="004D1041"/>
    <w:rsid w:val="004D15A9"/>
    <w:rsid w:val="004D298C"/>
    <w:rsid w:val="004D2A64"/>
    <w:rsid w:val="004D314A"/>
    <w:rsid w:val="004D3CB7"/>
    <w:rsid w:val="004D3FB6"/>
    <w:rsid w:val="004D5CD2"/>
    <w:rsid w:val="004D7735"/>
    <w:rsid w:val="004D7E1E"/>
    <w:rsid w:val="004E2781"/>
    <w:rsid w:val="004E4D04"/>
    <w:rsid w:val="004E58D6"/>
    <w:rsid w:val="004F04CA"/>
    <w:rsid w:val="004F0FB3"/>
    <w:rsid w:val="004F1459"/>
    <w:rsid w:val="004F226E"/>
    <w:rsid w:val="004F31E5"/>
    <w:rsid w:val="004F3A80"/>
    <w:rsid w:val="004F4F06"/>
    <w:rsid w:val="004F51BA"/>
    <w:rsid w:val="004F554D"/>
    <w:rsid w:val="004F740C"/>
    <w:rsid w:val="004F7556"/>
    <w:rsid w:val="00502D1D"/>
    <w:rsid w:val="00503A7A"/>
    <w:rsid w:val="00504BC1"/>
    <w:rsid w:val="00506172"/>
    <w:rsid w:val="00507351"/>
    <w:rsid w:val="00507910"/>
    <w:rsid w:val="00507DAC"/>
    <w:rsid w:val="00510914"/>
    <w:rsid w:val="00511608"/>
    <w:rsid w:val="005137FC"/>
    <w:rsid w:val="00514C04"/>
    <w:rsid w:val="005159C5"/>
    <w:rsid w:val="00515F2A"/>
    <w:rsid w:val="00516DCF"/>
    <w:rsid w:val="005219B5"/>
    <w:rsid w:val="00522D9C"/>
    <w:rsid w:val="005262FB"/>
    <w:rsid w:val="00527B5C"/>
    <w:rsid w:val="00530D34"/>
    <w:rsid w:val="00530EA0"/>
    <w:rsid w:val="00531790"/>
    <w:rsid w:val="00531CD9"/>
    <w:rsid w:val="005323BD"/>
    <w:rsid w:val="005327F9"/>
    <w:rsid w:val="005329A0"/>
    <w:rsid w:val="00532B92"/>
    <w:rsid w:val="00540E51"/>
    <w:rsid w:val="00543E06"/>
    <w:rsid w:val="005444DB"/>
    <w:rsid w:val="005450BC"/>
    <w:rsid w:val="00545AA6"/>
    <w:rsid w:val="00554B8F"/>
    <w:rsid w:val="00556240"/>
    <w:rsid w:val="005566C5"/>
    <w:rsid w:val="00556C57"/>
    <w:rsid w:val="005577B5"/>
    <w:rsid w:val="00557D4E"/>
    <w:rsid w:val="00557D95"/>
    <w:rsid w:val="00561683"/>
    <w:rsid w:val="00561967"/>
    <w:rsid w:val="00562B6B"/>
    <w:rsid w:val="005647C7"/>
    <w:rsid w:val="00565889"/>
    <w:rsid w:val="00566522"/>
    <w:rsid w:val="0056663F"/>
    <w:rsid w:val="00566656"/>
    <w:rsid w:val="00566D6A"/>
    <w:rsid w:val="00567037"/>
    <w:rsid w:val="005676E8"/>
    <w:rsid w:val="00572058"/>
    <w:rsid w:val="00575CFA"/>
    <w:rsid w:val="00576455"/>
    <w:rsid w:val="00576B88"/>
    <w:rsid w:val="00577B5B"/>
    <w:rsid w:val="005815BE"/>
    <w:rsid w:val="00581B0F"/>
    <w:rsid w:val="00583221"/>
    <w:rsid w:val="00583FC3"/>
    <w:rsid w:val="00584F2F"/>
    <w:rsid w:val="00585881"/>
    <w:rsid w:val="005869D1"/>
    <w:rsid w:val="00591D18"/>
    <w:rsid w:val="00594383"/>
    <w:rsid w:val="005951CA"/>
    <w:rsid w:val="0059589C"/>
    <w:rsid w:val="00595BB6"/>
    <w:rsid w:val="005A10DA"/>
    <w:rsid w:val="005A1434"/>
    <w:rsid w:val="005A1E0B"/>
    <w:rsid w:val="005A3C30"/>
    <w:rsid w:val="005A3CB2"/>
    <w:rsid w:val="005A3F11"/>
    <w:rsid w:val="005A47F7"/>
    <w:rsid w:val="005A722B"/>
    <w:rsid w:val="005B1895"/>
    <w:rsid w:val="005B226C"/>
    <w:rsid w:val="005B2427"/>
    <w:rsid w:val="005B2A4C"/>
    <w:rsid w:val="005B4FC0"/>
    <w:rsid w:val="005B514D"/>
    <w:rsid w:val="005B5A97"/>
    <w:rsid w:val="005B5D2C"/>
    <w:rsid w:val="005B7935"/>
    <w:rsid w:val="005B7CDD"/>
    <w:rsid w:val="005C5858"/>
    <w:rsid w:val="005C6012"/>
    <w:rsid w:val="005D019F"/>
    <w:rsid w:val="005D0E72"/>
    <w:rsid w:val="005D18C5"/>
    <w:rsid w:val="005D2CA9"/>
    <w:rsid w:val="005D3778"/>
    <w:rsid w:val="005D3B22"/>
    <w:rsid w:val="005D6BF2"/>
    <w:rsid w:val="005D6FAD"/>
    <w:rsid w:val="005D7B79"/>
    <w:rsid w:val="005E0541"/>
    <w:rsid w:val="005E2AF9"/>
    <w:rsid w:val="005E6BE7"/>
    <w:rsid w:val="005E741C"/>
    <w:rsid w:val="005F04D9"/>
    <w:rsid w:val="005F0601"/>
    <w:rsid w:val="005F2D1C"/>
    <w:rsid w:val="005F2EE8"/>
    <w:rsid w:val="005F59AA"/>
    <w:rsid w:val="00600235"/>
    <w:rsid w:val="00601CBF"/>
    <w:rsid w:val="0060466D"/>
    <w:rsid w:val="006046B4"/>
    <w:rsid w:val="00610C53"/>
    <w:rsid w:val="00611071"/>
    <w:rsid w:val="0061198C"/>
    <w:rsid w:val="006165DE"/>
    <w:rsid w:val="00620940"/>
    <w:rsid w:val="006231C5"/>
    <w:rsid w:val="006244C7"/>
    <w:rsid w:val="006269B4"/>
    <w:rsid w:val="00626F9A"/>
    <w:rsid w:val="00627996"/>
    <w:rsid w:val="00632BBA"/>
    <w:rsid w:val="00641092"/>
    <w:rsid w:val="00641386"/>
    <w:rsid w:val="00642849"/>
    <w:rsid w:val="006432FE"/>
    <w:rsid w:val="00644450"/>
    <w:rsid w:val="006447CD"/>
    <w:rsid w:val="0064769E"/>
    <w:rsid w:val="006510F9"/>
    <w:rsid w:val="00652B01"/>
    <w:rsid w:val="00653CF4"/>
    <w:rsid w:val="0065443F"/>
    <w:rsid w:val="0065610C"/>
    <w:rsid w:val="0065706C"/>
    <w:rsid w:val="00663A5E"/>
    <w:rsid w:val="00663B92"/>
    <w:rsid w:val="00663D41"/>
    <w:rsid w:val="00664F35"/>
    <w:rsid w:val="00665BF6"/>
    <w:rsid w:val="006670D2"/>
    <w:rsid w:val="00667E47"/>
    <w:rsid w:val="00671AC2"/>
    <w:rsid w:val="00671F5D"/>
    <w:rsid w:val="00672780"/>
    <w:rsid w:val="00672FD9"/>
    <w:rsid w:val="00673D46"/>
    <w:rsid w:val="006744C2"/>
    <w:rsid w:val="00675B6C"/>
    <w:rsid w:val="00675DCB"/>
    <w:rsid w:val="00676092"/>
    <w:rsid w:val="00677268"/>
    <w:rsid w:val="00677451"/>
    <w:rsid w:val="006774F6"/>
    <w:rsid w:val="00677AC4"/>
    <w:rsid w:val="00680463"/>
    <w:rsid w:val="00680563"/>
    <w:rsid w:val="00683877"/>
    <w:rsid w:val="00685175"/>
    <w:rsid w:val="0068534C"/>
    <w:rsid w:val="006866A6"/>
    <w:rsid w:val="00686A4B"/>
    <w:rsid w:val="00687EA8"/>
    <w:rsid w:val="00690594"/>
    <w:rsid w:val="00690992"/>
    <w:rsid w:val="00691431"/>
    <w:rsid w:val="006915CA"/>
    <w:rsid w:val="006945DE"/>
    <w:rsid w:val="00694620"/>
    <w:rsid w:val="00694832"/>
    <w:rsid w:val="00695F68"/>
    <w:rsid w:val="00696BC1"/>
    <w:rsid w:val="006A08FC"/>
    <w:rsid w:val="006A117D"/>
    <w:rsid w:val="006A20A1"/>
    <w:rsid w:val="006A3574"/>
    <w:rsid w:val="006A7603"/>
    <w:rsid w:val="006B0CA0"/>
    <w:rsid w:val="006B3430"/>
    <w:rsid w:val="006B3633"/>
    <w:rsid w:val="006B5B2A"/>
    <w:rsid w:val="006B5C9C"/>
    <w:rsid w:val="006B5E1E"/>
    <w:rsid w:val="006C1E37"/>
    <w:rsid w:val="006C2210"/>
    <w:rsid w:val="006C4512"/>
    <w:rsid w:val="006C6ADB"/>
    <w:rsid w:val="006C6F76"/>
    <w:rsid w:val="006C6F7D"/>
    <w:rsid w:val="006C74F4"/>
    <w:rsid w:val="006C7CC1"/>
    <w:rsid w:val="006D1126"/>
    <w:rsid w:val="006D1801"/>
    <w:rsid w:val="006D19EF"/>
    <w:rsid w:val="006D228E"/>
    <w:rsid w:val="006D241F"/>
    <w:rsid w:val="006D3AC1"/>
    <w:rsid w:val="006D3BE8"/>
    <w:rsid w:val="006D4142"/>
    <w:rsid w:val="006D68DA"/>
    <w:rsid w:val="006E32E0"/>
    <w:rsid w:val="006E5523"/>
    <w:rsid w:val="006E6D3A"/>
    <w:rsid w:val="006E7CCD"/>
    <w:rsid w:val="006F03E2"/>
    <w:rsid w:val="006F07B2"/>
    <w:rsid w:val="006F0DAC"/>
    <w:rsid w:val="006F5C2B"/>
    <w:rsid w:val="006F5CF0"/>
    <w:rsid w:val="006F6AD0"/>
    <w:rsid w:val="006F6D65"/>
    <w:rsid w:val="007002AE"/>
    <w:rsid w:val="00706211"/>
    <w:rsid w:val="007064C6"/>
    <w:rsid w:val="00712071"/>
    <w:rsid w:val="00712D28"/>
    <w:rsid w:val="00713065"/>
    <w:rsid w:val="007138B7"/>
    <w:rsid w:val="00714730"/>
    <w:rsid w:val="00715EC9"/>
    <w:rsid w:val="00715F75"/>
    <w:rsid w:val="00716C04"/>
    <w:rsid w:val="00717E8B"/>
    <w:rsid w:val="007238FF"/>
    <w:rsid w:val="007245CC"/>
    <w:rsid w:val="0072569B"/>
    <w:rsid w:val="00725C30"/>
    <w:rsid w:val="0073078F"/>
    <w:rsid w:val="007316E5"/>
    <w:rsid w:val="0073381E"/>
    <w:rsid w:val="0073470E"/>
    <w:rsid w:val="00734847"/>
    <w:rsid w:val="00736B0D"/>
    <w:rsid w:val="00742D4B"/>
    <w:rsid w:val="00743CDD"/>
    <w:rsid w:val="00744F0F"/>
    <w:rsid w:val="007453EA"/>
    <w:rsid w:val="007456A9"/>
    <w:rsid w:val="0074595D"/>
    <w:rsid w:val="00747582"/>
    <w:rsid w:val="00751AEE"/>
    <w:rsid w:val="007537E2"/>
    <w:rsid w:val="00753814"/>
    <w:rsid w:val="00755E57"/>
    <w:rsid w:val="00757A5A"/>
    <w:rsid w:val="00761EA6"/>
    <w:rsid w:val="00762B56"/>
    <w:rsid w:val="0076303B"/>
    <w:rsid w:val="00763DBB"/>
    <w:rsid w:val="007654AB"/>
    <w:rsid w:val="00765E89"/>
    <w:rsid w:val="00765EB6"/>
    <w:rsid w:val="00766F0B"/>
    <w:rsid w:val="00771B1F"/>
    <w:rsid w:val="007720AB"/>
    <w:rsid w:val="0077420D"/>
    <w:rsid w:val="00775AB4"/>
    <w:rsid w:val="00780150"/>
    <w:rsid w:val="0078041D"/>
    <w:rsid w:val="0078052C"/>
    <w:rsid w:val="007809A2"/>
    <w:rsid w:val="00781144"/>
    <w:rsid w:val="007815DD"/>
    <w:rsid w:val="00784DEC"/>
    <w:rsid w:val="007852E0"/>
    <w:rsid w:val="007864FA"/>
    <w:rsid w:val="00786671"/>
    <w:rsid w:val="00787429"/>
    <w:rsid w:val="0078769E"/>
    <w:rsid w:val="00787815"/>
    <w:rsid w:val="00791F1A"/>
    <w:rsid w:val="007926DE"/>
    <w:rsid w:val="0079475C"/>
    <w:rsid w:val="00794894"/>
    <w:rsid w:val="00794FA9"/>
    <w:rsid w:val="00795D72"/>
    <w:rsid w:val="00796F08"/>
    <w:rsid w:val="0079729E"/>
    <w:rsid w:val="00797F1B"/>
    <w:rsid w:val="007A14B1"/>
    <w:rsid w:val="007A1CC7"/>
    <w:rsid w:val="007A23CC"/>
    <w:rsid w:val="007A2467"/>
    <w:rsid w:val="007A29EE"/>
    <w:rsid w:val="007A39CC"/>
    <w:rsid w:val="007A3B99"/>
    <w:rsid w:val="007A55BB"/>
    <w:rsid w:val="007A5EEC"/>
    <w:rsid w:val="007A6331"/>
    <w:rsid w:val="007A6F23"/>
    <w:rsid w:val="007A7180"/>
    <w:rsid w:val="007A76B6"/>
    <w:rsid w:val="007B1F1C"/>
    <w:rsid w:val="007B3934"/>
    <w:rsid w:val="007B3D18"/>
    <w:rsid w:val="007B4EFF"/>
    <w:rsid w:val="007B5233"/>
    <w:rsid w:val="007B589C"/>
    <w:rsid w:val="007B65D7"/>
    <w:rsid w:val="007B706D"/>
    <w:rsid w:val="007B7CA8"/>
    <w:rsid w:val="007C087F"/>
    <w:rsid w:val="007C2637"/>
    <w:rsid w:val="007C608F"/>
    <w:rsid w:val="007C6183"/>
    <w:rsid w:val="007C74A5"/>
    <w:rsid w:val="007C7EEB"/>
    <w:rsid w:val="007C7FFD"/>
    <w:rsid w:val="007D1D99"/>
    <w:rsid w:val="007D2C67"/>
    <w:rsid w:val="007D3A5D"/>
    <w:rsid w:val="007D6404"/>
    <w:rsid w:val="007E05D4"/>
    <w:rsid w:val="007E1621"/>
    <w:rsid w:val="007E1753"/>
    <w:rsid w:val="007E1770"/>
    <w:rsid w:val="007E3343"/>
    <w:rsid w:val="007E4370"/>
    <w:rsid w:val="007E47F2"/>
    <w:rsid w:val="007E536E"/>
    <w:rsid w:val="007E5CBE"/>
    <w:rsid w:val="007E7025"/>
    <w:rsid w:val="007F27DB"/>
    <w:rsid w:val="007F4281"/>
    <w:rsid w:val="007F4E65"/>
    <w:rsid w:val="007F4E82"/>
    <w:rsid w:val="007F5238"/>
    <w:rsid w:val="007F6BF4"/>
    <w:rsid w:val="007F701D"/>
    <w:rsid w:val="007F767C"/>
    <w:rsid w:val="008006D5"/>
    <w:rsid w:val="00801B32"/>
    <w:rsid w:val="00802166"/>
    <w:rsid w:val="008051D7"/>
    <w:rsid w:val="0081175D"/>
    <w:rsid w:val="0081213F"/>
    <w:rsid w:val="00812161"/>
    <w:rsid w:val="008122B4"/>
    <w:rsid w:val="008126B1"/>
    <w:rsid w:val="00814169"/>
    <w:rsid w:val="0081420D"/>
    <w:rsid w:val="0081629A"/>
    <w:rsid w:val="00817918"/>
    <w:rsid w:val="0082091A"/>
    <w:rsid w:val="00821FD9"/>
    <w:rsid w:val="00825350"/>
    <w:rsid w:val="008271FF"/>
    <w:rsid w:val="008308C2"/>
    <w:rsid w:val="00831814"/>
    <w:rsid w:val="008346D9"/>
    <w:rsid w:val="0083694C"/>
    <w:rsid w:val="008400DE"/>
    <w:rsid w:val="00845BB9"/>
    <w:rsid w:val="00845C60"/>
    <w:rsid w:val="00846226"/>
    <w:rsid w:val="00851812"/>
    <w:rsid w:val="0085438D"/>
    <w:rsid w:val="00854CF7"/>
    <w:rsid w:val="0085659C"/>
    <w:rsid w:val="008568E7"/>
    <w:rsid w:val="00856A08"/>
    <w:rsid w:val="0086086A"/>
    <w:rsid w:val="00860AD4"/>
    <w:rsid w:val="00862882"/>
    <w:rsid w:val="008629E5"/>
    <w:rsid w:val="00863B21"/>
    <w:rsid w:val="008649A7"/>
    <w:rsid w:val="00866DA6"/>
    <w:rsid w:val="008713B1"/>
    <w:rsid w:val="00871E3C"/>
    <w:rsid w:val="008741AB"/>
    <w:rsid w:val="008748E2"/>
    <w:rsid w:val="0087588A"/>
    <w:rsid w:val="00876A13"/>
    <w:rsid w:val="008770C4"/>
    <w:rsid w:val="00880664"/>
    <w:rsid w:val="00880BB0"/>
    <w:rsid w:val="00880C3D"/>
    <w:rsid w:val="008820A2"/>
    <w:rsid w:val="0088276B"/>
    <w:rsid w:val="00882B42"/>
    <w:rsid w:val="008831EB"/>
    <w:rsid w:val="00884F19"/>
    <w:rsid w:val="008871FC"/>
    <w:rsid w:val="008873FB"/>
    <w:rsid w:val="00887D77"/>
    <w:rsid w:val="00892BE0"/>
    <w:rsid w:val="00895ADE"/>
    <w:rsid w:val="00896529"/>
    <w:rsid w:val="0089704C"/>
    <w:rsid w:val="008A0617"/>
    <w:rsid w:val="008A170B"/>
    <w:rsid w:val="008A1731"/>
    <w:rsid w:val="008A3C8E"/>
    <w:rsid w:val="008A4AE4"/>
    <w:rsid w:val="008A5CA9"/>
    <w:rsid w:val="008A783A"/>
    <w:rsid w:val="008B01DC"/>
    <w:rsid w:val="008B146D"/>
    <w:rsid w:val="008B1FED"/>
    <w:rsid w:val="008B3E7B"/>
    <w:rsid w:val="008C07D2"/>
    <w:rsid w:val="008C2C61"/>
    <w:rsid w:val="008C4081"/>
    <w:rsid w:val="008C4576"/>
    <w:rsid w:val="008C4726"/>
    <w:rsid w:val="008C652C"/>
    <w:rsid w:val="008C7850"/>
    <w:rsid w:val="008C7A21"/>
    <w:rsid w:val="008D191D"/>
    <w:rsid w:val="008D1DD2"/>
    <w:rsid w:val="008D28BF"/>
    <w:rsid w:val="008D2AAA"/>
    <w:rsid w:val="008D36DD"/>
    <w:rsid w:val="008D4CF2"/>
    <w:rsid w:val="008E037C"/>
    <w:rsid w:val="008E15A9"/>
    <w:rsid w:val="008E1EAA"/>
    <w:rsid w:val="008E3951"/>
    <w:rsid w:val="008E3EF4"/>
    <w:rsid w:val="008E4C04"/>
    <w:rsid w:val="008E5E4B"/>
    <w:rsid w:val="008E6238"/>
    <w:rsid w:val="008E661A"/>
    <w:rsid w:val="008F08CD"/>
    <w:rsid w:val="008F1867"/>
    <w:rsid w:val="008F27DA"/>
    <w:rsid w:val="008F298E"/>
    <w:rsid w:val="008F40BE"/>
    <w:rsid w:val="008F43AA"/>
    <w:rsid w:val="008F57FB"/>
    <w:rsid w:val="008F6071"/>
    <w:rsid w:val="008F6FB6"/>
    <w:rsid w:val="008F7ABA"/>
    <w:rsid w:val="00900CC3"/>
    <w:rsid w:val="009011D4"/>
    <w:rsid w:val="00901D12"/>
    <w:rsid w:val="00902DBC"/>
    <w:rsid w:val="00902E55"/>
    <w:rsid w:val="00903202"/>
    <w:rsid w:val="00905BD7"/>
    <w:rsid w:val="00905CEF"/>
    <w:rsid w:val="00906711"/>
    <w:rsid w:val="009071B9"/>
    <w:rsid w:val="0091258B"/>
    <w:rsid w:val="00914292"/>
    <w:rsid w:val="00916A02"/>
    <w:rsid w:val="00921D3B"/>
    <w:rsid w:val="00922004"/>
    <w:rsid w:val="00922099"/>
    <w:rsid w:val="009306A1"/>
    <w:rsid w:val="009327B0"/>
    <w:rsid w:val="00932959"/>
    <w:rsid w:val="0093434C"/>
    <w:rsid w:val="009343CB"/>
    <w:rsid w:val="009355C5"/>
    <w:rsid w:val="009358D8"/>
    <w:rsid w:val="009372BF"/>
    <w:rsid w:val="009376E8"/>
    <w:rsid w:val="009439E2"/>
    <w:rsid w:val="009445EC"/>
    <w:rsid w:val="00944F59"/>
    <w:rsid w:val="009453C1"/>
    <w:rsid w:val="009458EC"/>
    <w:rsid w:val="00945C58"/>
    <w:rsid w:val="00946652"/>
    <w:rsid w:val="00947AE3"/>
    <w:rsid w:val="00950E47"/>
    <w:rsid w:val="0095133D"/>
    <w:rsid w:val="00951F22"/>
    <w:rsid w:val="009601D9"/>
    <w:rsid w:val="009612AD"/>
    <w:rsid w:val="0096158A"/>
    <w:rsid w:val="00961FED"/>
    <w:rsid w:val="009621BC"/>
    <w:rsid w:val="00963076"/>
    <w:rsid w:val="009652AC"/>
    <w:rsid w:val="00967C1C"/>
    <w:rsid w:val="00973506"/>
    <w:rsid w:val="0097488C"/>
    <w:rsid w:val="009763BD"/>
    <w:rsid w:val="009800B5"/>
    <w:rsid w:val="009812B1"/>
    <w:rsid w:val="0098407A"/>
    <w:rsid w:val="00984DA0"/>
    <w:rsid w:val="009865D7"/>
    <w:rsid w:val="009910F2"/>
    <w:rsid w:val="00991406"/>
    <w:rsid w:val="00991613"/>
    <w:rsid w:val="009921F2"/>
    <w:rsid w:val="00992C2C"/>
    <w:rsid w:val="00992F66"/>
    <w:rsid w:val="00993033"/>
    <w:rsid w:val="009934DE"/>
    <w:rsid w:val="00996E0A"/>
    <w:rsid w:val="00997B50"/>
    <w:rsid w:val="009A0140"/>
    <w:rsid w:val="009A09A6"/>
    <w:rsid w:val="009A0AEB"/>
    <w:rsid w:val="009A19DC"/>
    <w:rsid w:val="009A36AE"/>
    <w:rsid w:val="009A4557"/>
    <w:rsid w:val="009A644A"/>
    <w:rsid w:val="009A664F"/>
    <w:rsid w:val="009A6D44"/>
    <w:rsid w:val="009B1957"/>
    <w:rsid w:val="009B23EA"/>
    <w:rsid w:val="009B2D89"/>
    <w:rsid w:val="009B3CD1"/>
    <w:rsid w:val="009B58FC"/>
    <w:rsid w:val="009B69B3"/>
    <w:rsid w:val="009C09E9"/>
    <w:rsid w:val="009C22FD"/>
    <w:rsid w:val="009C4236"/>
    <w:rsid w:val="009C499C"/>
    <w:rsid w:val="009C4C5F"/>
    <w:rsid w:val="009C53F3"/>
    <w:rsid w:val="009C57BF"/>
    <w:rsid w:val="009C7882"/>
    <w:rsid w:val="009D368C"/>
    <w:rsid w:val="009D37FE"/>
    <w:rsid w:val="009D4125"/>
    <w:rsid w:val="009D56B4"/>
    <w:rsid w:val="009D5B66"/>
    <w:rsid w:val="009E1627"/>
    <w:rsid w:val="009E2F2F"/>
    <w:rsid w:val="009E369B"/>
    <w:rsid w:val="009E67B2"/>
    <w:rsid w:val="009E690E"/>
    <w:rsid w:val="009E6DDE"/>
    <w:rsid w:val="009F08C8"/>
    <w:rsid w:val="009F2474"/>
    <w:rsid w:val="009F3B25"/>
    <w:rsid w:val="009F486C"/>
    <w:rsid w:val="009F5E75"/>
    <w:rsid w:val="009F738A"/>
    <w:rsid w:val="009F77D2"/>
    <w:rsid w:val="00A00145"/>
    <w:rsid w:val="00A001AD"/>
    <w:rsid w:val="00A00AA8"/>
    <w:rsid w:val="00A00F98"/>
    <w:rsid w:val="00A014DB"/>
    <w:rsid w:val="00A01D37"/>
    <w:rsid w:val="00A029F5"/>
    <w:rsid w:val="00A04018"/>
    <w:rsid w:val="00A0499B"/>
    <w:rsid w:val="00A0550C"/>
    <w:rsid w:val="00A05559"/>
    <w:rsid w:val="00A05CA6"/>
    <w:rsid w:val="00A10EA9"/>
    <w:rsid w:val="00A136DC"/>
    <w:rsid w:val="00A13FBB"/>
    <w:rsid w:val="00A149C0"/>
    <w:rsid w:val="00A1539B"/>
    <w:rsid w:val="00A21B0D"/>
    <w:rsid w:val="00A24CF9"/>
    <w:rsid w:val="00A267E0"/>
    <w:rsid w:val="00A30F47"/>
    <w:rsid w:val="00A3134C"/>
    <w:rsid w:val="00A31A92"/>
    <w:rsid w:val="00A31F89"/>
    <w:rsid w:val="00A34941"/>
    <w:rsid w:val="00A37D0E"/>
    <w:rsid w:val="00A4035B"/>
    <w:rsid w:val="00A407AA"/>
    <w:rsid w:val="00A42F95"/>
    <w:rsid w:val="00A43AA1"/>
    <w:rsid w:val="00A442AD"/>
    <w:rsid w:val="00A4657E"/>
    <w:rsid w:val="00A4792B"/>
    <w:rsid w:val="00A50C3B"/>
    <w:rsid w:val="00A5267A"/>
    <w:rsid w:val="00A52953"/>
    <w:rsid w:val="00A52D5B"/>
    <w:rsid w:val="00A52D89"/>
    <w:rsid w:val="00A52EE1"/>
    <w:rsid w:val="00A552FB"/>
    <w:rsid w:val="00A55CF9"/>
    <w:rsid w:val="00A572DA"/>
    <w:rsid w:val="00A57AE8"/>
    <w:rsid w:val="00A57B17"/>
    <w:rsid w:val="00A61F64"/>
    <w:rsid w:val="00A62310"/>
    <w:rsid w:val="00A63D6C"/>
    <w:rsid w:val="00A65552"/>
    <w:rsid w:val="00A65D89"/>
    <w:rsid w:val="00A66D68"/>
    <w:rsid w:val="00A712CB"/>
    <w:rsid w:val="00A722E2"/>
    <w:rsid w:val="00A72E37"/>
    <w:rsid w:val="00A73816"/>
    <w:rsid w:val="00A753C8"/>
    <w:rsid w:val="00A80829"/>
    <w:rsid w:val="00A81560"/>
    <w:rsid w:val="00A81AAE"/>
    <w:rsid w:val="00A823F7"/>
    <w:rsid w:val="00A824FC"/>
    <w:rsid w:val="00A829EA"/>
    <w:rsid w:val="00A83D56"/>
    <w:rsid w:val="00A83EB5"/>
    <w:rsid w:val="00A84508"/>
    <w:rsid w:val="00A8501D"/>
    <w:rsid w:val="00A85CCE"/>
    <w:rsid w:val="00A91C50"/>
    <w:rsid w:val="00A934A4"/>
    <w:rsid w:val="00A934D0"/>
    <w:rsid w:val="00A949AF"/>
    <w:rsid w:val="00AA0530"/>
    <w:rsid w:val="00AA0F64"/>
    <w:rsid w:val="00AA337E"/>
    <w:rsid w:val="00AA618B"/>
    <w:rsid w:val="00AA6982"/>
    <w:rsid w:val="00AA7363"/>
    <w:rsid w:val="00AA78A1"/>
    <w:rsid w:val="00AA78E9"/>
    <w:rsid w:val="00AA793C"/>
    <w:rsid w:val="00AB0117"/>
    <w:rsid w:val="00AB145D"/>
    <w:rsid w:val="00AB177C"/>
    <w:rsid w:val="00AB2C7C"/>
    <w:rsid w:val="00AB3A44"/>
    <w:rsid w:val="00AB3B5E"/>
    <w:rsid w:val="00AB5C52"/>
    <w:rsid w:val="00AB685E"/>
    <w:rsid w:val="00AC10A1"/>
    <w:rsid w:val="00AC18F3"/>
    <w:rsid w:val="00AC1E4E"/>
    <w:rsid w:val="00AC269C"/>
    <w:rsid w:val="00AC5E8C"/>
    <w:rsid w:val="00AC7B0B"/>
    <w:rsid w:val="00AD0060"/>
    <w:rsid w:val="00AD074D"/>
    <w:rsid w:val="00AD11AB"/>
    <w:rsid w:val="00AD20CA"/>
    <w:rsid w:val="00AD2556"/>
    <w:rsid w:val="00AD4D63"/>
    <w:rsid w:val="00AD50AE"/>
    <w:rsid w:val="00AD6D6C"/>
    <w:rsid w:val="00AE0630"/>
    <w:rsid w:val="00AE41FA"/>
    <w:rsid w:val="00AE51CB"/>
    <w:rsid w:val="00AE6275"/>
    <w:rsid w:val="00AE7786"/>
    <w:rsid w:val="00AF1D4B"/>
    <w:rsid w:val="00AF2DE2"/>
    <w:rsid w:val="00AF31EF"/>
    <w:rsid w:val="00AF3336"/>
    <w:rsid w:val="00AF3D86"/>
    <w:rsid w:val="00AF505A"/>
    <w:rsid w:val="00AF6C56"/>
    <w:rsid w:val="00AF6D92"/>
    <w:rsid w:val="00AF7BC3"/>
    <w:rsid w:val="00B0359F"/>
    <w:rsid w:val="00B03BF3"/>
    <w:rsid w:val="00B046DB"/>
    <w:rsid w:val="00B0476B"/>
    <w:rsid w:val="00B04771"/>
    <w:rsid w:val="00B04DEB"/>
    <w:rsid w:val="00B056F1"/>
    <w:rsid w:val="00B07479"/>
    <w:rsid w:val="00B120A5"/>
    <w:rsid w:val="00B122CF"/>
    <w:rsid w:val="00B125BE"/>
    <w:rsid w:val="00B140A4"/>
    <w:rsid w:val="00B14744"/>
    <w:rsid w:val="00B14745"/>
    <w:rsid w:val="00B14F70"/>
    <w:rsid w:val="00B15F03"/>
    <w:rsid w:val="00B204F6"/>
    <w:rsid w:val="00B21826"/>
    <w:rsid w:val="00B2273D"/>
    <w:rsid w:val="00B2323B"/>
    <w:rsid w:val="00B254C3"/>
    <w:rsid w:val="00B3350D"/>
    <w:rsid w:val="00B34824"/>
    <w:rsid w:val="00B34F86"/>
    <w:rsid w:val="00B36790"/>
    <w:rsid w:val="00B400D5"/>
    <w:rsid w:val="00B40906"/>
    <w:rsid w:val="00B41D84"/>
    <w:rsid w:val="00B444FF"/>
    <w:rsid w:val="00B46223"/>
    <w:rsid w:val="00B47B77"/>
    <w:rsid w:val="00B47F4D"/>
    <w:rsid w:val="00B5077D"/>
    <w:rsid w:val="00B5133C"/>
    <w:rsid w:val="00B51FD5"/>
    <w:rsid w:val="00B52A91"/>
    <w:rsid w:val="00B5365A"/>
    <w:rsid w:val="00B54759"/>
    <w:rsid w:val="00B55441"/>
    <w:rsid w:val="00B56B78"/>
    <w:rsid w:val="00B57A99"/>
    <w:rsid w:val="00B57F6A"/>
    <w:rsid w:val="00B61AAB"/>
    <w:rsid w:val="00B62C20"/>
    <w:rsid w:val="00B63246"/>
    <w:rsid w:val="00B63480"/>
    <w:rsid w:val="00B65485"/>
    <w:rsid w:val="00B659CB"/>
    <w:rsid w:val="00B667B2"/>
    <w:rsid w:val="00B6706C"/>
    <w:rsid w:val="00B70BD3"/>
    <w:rsid w:val="00B71505"/>
    <w:rsid w:val="00B725E5"/>
    <w:rsid w:val="00B75C31"/>
    <w:rsid w:val="00B774CF"/>
    <w:rsid w:val="00B77675"/>
    <w:rsid w:val="00B811B1"/>
    <w:rsid w:val="00B8292C"/>
    <w:rsid w:val="00B83F9C"/>
    <w:rsid w:val="00B84AAD"/>
    <w:rsid w:val="00B859DB"/>
    <w:rsid w:val="00B871B5"/>
    <w:rsid w:val="00B8745A"/>
    <w:rsid w:val="00B92868"/>
    <w:rsid w:val="00B9286E"/>
    <w:rsid w:val="00B93100"/>
    <w:rsid w:val="00B959D1"/>
    <w:rsid w:val="00BA0022"/>
    <w:rsid w:val="00BA1C10"/>
    <w:rsid w:val="00BA29C2"/>
    <w:rsid w:val="00BA4B7E"/>
    <w:rsid w:val="00BA4E5F"/>
    <w:rsid w:val="00BA5961"/>
    <w:rsid w:val="00BA60FC"/>
    <w:rsid w:val="00BA7BDE"/>
    <w:rsid w:val="00BB02B0"/>
    <w:rsid w:val="00BB0725"/>
    <w:rsid w:val="00BB2E9B"/>
    <w:rsid w:val="00BB376C"/>
    <w:rsid w:val="00BB5377"/>
    <w:rsid w:val="00BB64BF"/>
    <w:rsid w:val="00BB7EA3"/>
    <w:rsid w:val="00BC01A5"/>
    <w:rsid w:val="00BC2D41"/>
    <w:rsid w:val="00BC444C"/>
    <w:rsid w:val="00BC5E75"/>
    <w:rsid w:val="00BC7914"/>
    <w:rsid w:val="00BD232E"/>
    <w:rsid w:val="00BD6A63"/>
    <w:rsid w:val="00BD6B23"/>
    <w:rsid w:val="00BE070A"/>
    <w:rsid w:val="00BE10FD"/>
    <w:rsid w:val="00BE1E7F"/>
    <w:rsid w:val="00BE4324"/>
    <w:rsid w:val="00BE6657"/>
    <w:rsid w:val="00BE7AD9"/>
    <w:rsid w:val="00BE7E70"/>
    <w:rsid w:val="00BF1591"/>
    <w:rsid w:val="00BF1EB7"/>
    <w:rsid w:val="00BF34D8"/>
    <w:rsid w:val="00BF3835"/>
    <w:rsid w:val="00BF52D5"/>
    <w:rsid w:val="00BF59E1"/>
    <w:rsid w:val="00BF5F42"/>
    <w:rsid w:val="00C005D1"/>
    <w:rsid w:val="00C01719"/>
    <w:rsid w:val="00C024C1"/>
    <w:rsid w:val="00C02875"/>
    <w:rsid w:val="00C033C1"/>
    <w:rsid w:val="00C03950"/>
    <w:rsid w:val="00C05991"/>
    <w:rsid w:val="00C068BE"/>
    <w:rsid w:val="00C10211"/>
    <w:rsid w:val="00C10F96"/>
    <w:rsid w:val="00C1220E"/>
    <w:rsid w:val="00C13654"/>
    <w:rsid w:val="00C13D59"/>
    <w:rsid w:val="00C13DDC"/>
    <w:rsid w:val="00C14633"/>
    <w:rsid w:val="00C147F1"/>
    <w:rsid w:val="00C14884"/>
    <w:rsid w:val="00C15EF8"/>
    <w:rsid w:val="00C16641"/>
    <w:rsid w:val="00C17BA9"/>
    <w:rsid w:val="00C206A5"/>
    <w:rsid w:val="00C20917"/>
    <w:rsid w:val="00C20DA2"/>
    <w:rsid w:val="00C22164"/>
    <w:rsid w:val="00C22681"/>
    <w:rsid w:val="00C23006"/>
    <w:rsid w:val="00C25930"/>
    <w:rsid w:val="00C305FE"/>
    <w:rsid w:val="00C32135"/>
    <w:rsid w:val="00C3317D"/>
    <w:rsid w:val="00C340DE"/>
    <w:rsid w:val="00C34A4D"/>
    <w:rsid w:val="00C34F29"/>
    <w:rsid w:val="00C353B4"/>
    <w:rsid w:val="00C360EB"/>
    <w:rsid w:val="00C36612"/>
    <w:rsid w:val="00C36B4B"/>
    <w:rsid w:val="00C36ED5"/>
    <w:rsid w:val="00C374A7"/>
    <w:rsid w:val="00C432E1"/>
    <w:rsid w:val="00C4384C"/>
    <w:rsid w:val="00C4413E"/>
    <w:rsid w:val="00C44C32"/>
    <w:rsid w:val="00C45F8E"/>
    <w:rsid w:val="00C46F09"/>
    <w:rsid w:val="00C50602"/>
    <w:rsid w:val="00C54796"/>
    <w:rsid w:val="00C54D96"/>
    <w:rsid w:val="00C55D4A"/>
    <w:rsid w:val="00C60E35"/>
    <w:rsid w:val="00C61DF9"/>
    <w:rsid w:val="00C62F0C"/>
    <w:rsid w:val="00C6696D"/>
    <w:rsid w:val="00C715B2"/>
    <w:rsid w:val="00C7362B"/>
    <w:rsid w:val="00C762B1"/>
    <w:rsid w:val="00C76C28"/>
    <w:rsid w:val="00C8025E"/>
    <w:rsid w:val="00C813E6"/>
    <w:rsid w:val="00C823FD"/>
    <w:rsid w:val="00C84F21"/>
    <w:rsid w:val="00C85412"/>
    <w:rsid w:val="00C85B66"/>
    <w:rsid w:val="00C85D32"/>
    <w:rsid w:val="00C93948"/>
    <w:rsid w:val="00C93B69"/>
    <w:rsid w:val="00C93BF9"/>
    <w:rsid w:val="00C946FE"/>
    <w:rsid w:val="00C95147"/>
    <w:rsid w:val="00C96FD1"/>
    <w:rsid w:val="00CA0C1C"/>
    <w:rsid w:val="00CA23EA"/>
    <w:rsid w:val="00CA23EF"/>
    <w:rsid w:val="00CA25E2"/>
    <w:rsid w:val="00CA5DF5"/>
    <w:rsid w:val="00CA63E0"/>
    <w:rsid w:val="00CA7D17"/>
    <w:rsid w:val="00CB0E8E"/>
    <w:rsid w:val="00CB1577"/>
    <w:rsid w:val="00CB166E"/>
    <w:rsid w:val="00CB18EA"/>
    <w:rsid w:val="00CB2263"/>
    <w:rsid w:val="00CB2A72"/>
    <w:rsid w:val="00CB3A45"/>
    <w:rsid w:val="00CB6767"/>
    <w:rsid w:val="00CB6CB1"/>
    <w:rsid w:val="00CB7CEF"/>
    <w:rsid w:val="00CC0897"/>
    <w:rsid w:val="00CC0C74"/>
    <w:rsid w:val="00CC2491"/>
    <w:rsid w:val="00CC3CFF"/>
    <w:rsid w:val="00CC439B"/>
    <w:rsid w:val="00CC52EE"/>
    <w:rsid w:val="00CC5BDB"/>
    <w:rsid w:val="00CC5C30"/>
    <w:rsid w:val="00CC5DC0"/>
    <w:rsid w:val="00CC6CE8"/>
    <w:rsid w:val="00CD14DE"/>
    <w:rsid w:val="00CD4AC8"/>
    <w:rsid w:val="00CD4F2E"/>
    <w:rsid w:val="00CD7F69"/>
    <w:rsid w:val="00CE14C4"/>
    <w:rsid w:val="00CE1958"/>
    <w:rsid w:val="00CE4DDE"/>
    <w:rsid w:val="00CE5E6F"/>
    <w:rsid w:val="00CE61F4"/>
    <w:rsid w:val="00CE681A"/>
    <w:rsid w:val="00CF0551"/>
    <w:rsid w:val="00CF08BF"/>
    <w:rsid w:val="00CF2651"/>
    <w:rsid w:val="00CF3206"/>
    <w:rsid w:val="00CF4333"/>
    <w:rsid w:val="00CF5123"/>
    <w:rsid w:val="00CF5A24"/>
    <w:rsid w:val="00CF75E8"/>
    <w:rsid w:val="00CF7D03"/>
    <w:rsid w:val="00D008F5"/>
    <w:rsid w:val="00D03205"/>
    <w:rsid w:val="00D0520A"/>
    <w:rsid w:val="00D07156"/>
    <w:rsid w:val="00D071C8"/>
    <w:rsid w:val="00D0732F"/>
    <w:rsid w:val="00D1037C"/>
    <w:rsid w:val="00D10E87"/>
    <w:rsid w:val="00D1249D"/>
    <w:rsid w:val="00D12C93"/>
    <w:rsid w:val="00D1342B"/>
    <w:rsid w:val="00D21711"/>
    <w:rsid w:val="00D245DE"/>
    <w:rsid w:val="00D24663"/>
    <w:rsid w:val="00D25FD2"/>
    <w:rsid w:val="00D26304"/>
    <w:rsid w:val="00D26350"/>
    <w:rsid w:val="00D2735E"/>
    <w:rsid w:val="00D30432"/>
    <w:rsid w:val="00D304C9"/>
    <w:rsid w:val="00D306EB"/>
    <w:rsid w:val="00D31058"/>
    <w:rsid w:val="00D3172E"/>
    <w:rsid w:val="00D31C17"/>
    <w:rsid w:val="00D336A7"/>
    <w:rsid w:val="00D34788"/>
    <w:rsid w:val="00D350D6"/>
    <w:rsid w:val="00D3642C"/>
    <w:rsid w:val="00D369E5"/>
    <w:rsid w:val="00D4129C"/>
    <w:rsid w:val="00D41E05"/>
    <w:rsid w:val="00D42317"/>
    <w:rsid w:val="00D438AA"/>
    <w:rsid w:val="00D4529D"/>
    <w:rsid w:val="00D456E2"/>
    <w:rsid w:val="00D45CA5"/>
    <w:rsid w:val="00D4746E"/>
    <w:rsid w:val="00D51EB4"/>
    <w:rsid w:val="00D526EB"/>
    <w:rsid w:val="00D541B3"/>
    <w:rsid w:val="00D566B3"/>
    <w:rsid w:val="00D570A1"/>
    <w:rsid w:val="00D60049"/>
    <w:rsid w:val="00D6090B"/>
    <w:rsid w:val="00D60B6A"/>
    <w:rsid w:val="00D60C86"/>
    <w:rsid w:val="00D610F8"/>
    <w:rsid w:val="00D6157B"/>
    <w:rsid w:val="00D64DA7"/>
    <w:rsid w:val="00D6584C"/>
    <w:rsid w:val="00D672E7"/>
    <w:rsid w:val="00D67663"/>
    <w:rsid w:val="00D67DEE"/>
    <w:rsid w:val="00D70363"/>
    <w:rsid w:val="00D705CC"/>
    <w:rsid w:val="00D70A62"/>
    <w:rsid w:val="00D70A80"/>
    <w:rsid w:val="00D70C1D"/>
    <w:rsid w:val="00D713C8"/>
    <w:rsid w:val="00D71B75"/>
    <w:rsid w:val="00D71C5C"/>
    <w:rsid w:val="00D730CA"/>
    <w:rsid w:val="00D7401E"/>
    <w:rsid w:val="00D76C8E"/>
    <w:rsid w:val="00D808E3"/>
    <w:rsid w:val="00D82B3C"/>
    <w:rsid w:val="00D83562"/>
    <w:rsid w:val="00D83E24"/>
    <w:rsid w:val="00D84003"/>
    <w:rsid w:val="00D844BA"/>
    <w:rsid w:val="00D87137"/>
    <w:rsid w:val="00D87E85"/>
    <w:rsid w:val="00D9007E"/>
    <w:rsid w:val="00D90BD9"/>
    <w:rsid w:val="00D90BF9"/>
    <w:rsid w:val="00D91B11"/>
    <w:rsid w:val="00D91BB7"/>
    <w:rsid w:val="00D92522"/>
    <w:rsid w:val="00D933D2"/>
    <w:rsid w:val="00D93822"/>
    <w:rsid w:val="00D957C8"/>
    <w:rsid w:val="00D9632C"/>
    <w:rsid w:val="00D96593"/>
    <w:rsid w:val="00D96CA8"/>
    <w:rsid w:val="00DA043C"/>
    <w:rsid w:val="00DA09AF"/>
    <w:rsid w:val="00DA0A80"/>
    <w:rsid w:val="00DA2FE5"/>
    <w:rsid w:val="00DA302D"/>
    <w:rsid w:val="00DA39F3"/>
    <w:rsid w:val="00DA5E99"/>
    <w:rsid w:val="00DA7E40"/>
    <w:rsid w:val="00DB0F1A"/>
    <w:rsid w:val="00DB1035"/>
    <w:rsid w:val="00DB1A01"/>
    <w:rsid w:val="00DB2D8D"/>
    <w:rsid w:val="00DB3808"/>
    <w:rsid w:val="00DB472F"/>
    <w:rsid w:val="00DB4A3F"/>
    <w:rsid w:val="00DB5DBB"/>
    <w:rsid w:val="00DB7CDC"/>
    <w:rsid w:val="00DC1930"/>
    <w:rsid w:val="00DC30B7"/>
    <w:rsid w:val="00DC3360"/>
    <w:rsid w:val="00DC3FD5"/>
    <w:rsid w:val="00DC49E2"/>
    <w:rsid w:val="00DC56B3"/>
    <w:rsid w:val="00DC5861"/>
    <w:rsid w:val="00DC6242"/>
    <w:rsid w:val="00DC6FF3"/>
    <w:rsid w:val="00DC71E4"/>
    <w:rsid w:val="00DD0138"/>
    <w:rsid w:val="00DD1CEA"/>
    <w:rsid w:val="00DD3CEB"/>
    <w:rsid w:val="00DD4E7C"/>
    <w:rsid w:val="00DD565E"/>
    <w:rsid w:val="00DD6972"/>
    <w:rsid w:val="00DD7DB9"/>
    <w:rsid w:val="00DE047F"/>
    <w:rsid w:val="00DE51A3"/>
    <w:rsid w:val="00DE556D"/>
    <w:rsid w:val="00DE5C8D"/>
    <w:rsid w:val="00DE7AC9"/>
    <w:rsid w:val="00DF0692"/>
    <w:rsid w:val="00DF273B"/>
    <w:rsid w:val="00DF6735"/>
    <w:rsid w:val="00DF7614"/>
    <w:rsid w:val="00E0244E"/>
    <w:rsid w:val="00E02B61"/>
    <w:rsid w:val="00E03070"/>
    <w:rsid w:val="00E032B1"/>
    <w:rsid w:val="00E03373"/>
    <w:rsid w:val="00E05B9C"/>
    <w:rsid w:val="00E121E4"/>
    <w:rsid w:val="00E14AE9"/>
    <w:rsid w:val="00E1514D"/>
    <w:rsid w:val="00E16BFA"/>
    <w:rsid w:val="00E16F8B"/>
    <w:rsid w:val="00E17DCA"/>
    <w:rsid w:val="00E2245D"/>
    <w:rsid w:val="00E2381D"/>
    <w:rsid w:val="00E24621"/>
    <w:rsid w:val="00E2463A"/>
    <w:rsid w:val="00E24670"/>
    <w:rsid w:val="00E25D35"/>
    <w:rsid w:val="00E30BAF"/>
    <w:rsid w:val="00E313F7"/>
    <w:rsid w:val="00E31C74"/>
    <w:rsid w:val="00E3221B"/>
    <w:rsid w:val="00E3386A"/>
    <w:rsid w:val="00E34603"/>
    <w:rsid w:val="00E356D2"/>
    <w:rsid w:val="00E35DE1"/>
    <w:rsid w:val="00E4365F"/>
    <w:rsid w:val="00E43987"/>
    <w:rsid w:val="00E44AE1"/>
    <w:rsid w:val="00E44B12"/>
    <w:rsid w:val="00E44BAA"/>
    <w:rsid w:val="00E45102"/>
    <w:rsid w:val="00E47088"/>
    <w:rsid w:val="00E478CB"/>
    <w:rsid w:val="00E47D1B"/>
    <w:rsid w:val="00E53026"/>
    <w:rsid w:val="00E54E10"/>
    <w:rsid w:val="00E57923"/>
    <w:rsid w:val="00E57CF1"/>
    <w:rsid w:val="00E61A2A"/>
    <w:rsid w:val="00E648C4"/>
    <w:rsid w:val="00E65A84"/>
    <w:rsid w:val="00E702AE"/>
    <w:rsid w:val="00E72124"/>
    <w:rsid w:val="00E725BE"/>
    <w:rsid w:val="00E738EF"/>
    <w:rsid w:val="00E75180"/>
    <w:rsid w:val="00E773E8"/>
    <w:rsid w:val="00E77601"/>
    <w:rsid w:val="00E77FA9"/>
    <w:rsid w:val="00E83A70"/>
    <w:rsid w:val="00E845AC"/>
    <w:rsid w:val="00E8585B"/>
    <w:rsid w:val="00E9007C"/>
    <w:rsid w:val="00E92E7F"/>
    <w:rsid w:val="00E93937"/>
    <w:rsid w:val="00E947B5"/>
    <w:rsid w:val="00E96B4B"/>
    <w:rsid w:val="00E976C1"/>
    <w:rsid w:val="00EA1C70"/>
    <w:rsid w:val="00EA1EC7"/>
    <w:rsid w:val="00EA4B53"/>
    <w:rsid w:val="00EA6E32"/>
    <w:rsid w:val="00EA7885"/>
    <w:rsid w:val="00EB1C51"/>
    <w:rsid w:val="00EB1C70"/>
    <w:rsid w:val="00EB2BB9"/>
    <w:rsid w:val="00EB3AC5"/>
    <w:rsid w:val="00EB45EC"/>
    <w:rsid w:val="00EB6D24"/>
    <w:rsid w:val="00EB771E"/>
    <w:rsid w:val="00EB7AE9"/>
    <w:rsid w:val="00EB7F5F"/>
    <w:rsid w:val="00EC0593"/>
    <w:rsid w:val="00EC07F2"/>
    <w:rsid w:val="00EC1FBA"/>
    <w:rsid w:val="00EC2156"/>
    <w:rsid w:val="00EC3F6A"/>
    <w:rsid w:val="00EC4841"/>
    <w:rsid w:val="00EC51AF"/>
    <w:rsid w:val="00EC6542"/>
    <w:rsid w:val="00EC66EB"/>
    <w:rsid w:val="00EC7CD2"/>
    <w:rsid w:val="00ED166C"/>
    <w:rsid w:val="00ED2EC8"/>
    <w:rsid w:val="00ED3437"/>
    <w:rsid w:val="00ED371B"/>
    <w:rsid w:val="00ED4712"/>
    <w:rsid w:val="00ED5AAA"/>
    <w:rsid w:val="00ED699D"/>
    <w:rsid w:val="00ED69DA"/>
    <w:rsid w:val="00ED6C94"/>
    <w:rsid w:val="00EE04F5"/>
    <w:rsid w:val="00EE13C7"/>
    <w:rsid w:val="00EE2711"/>
    <w:rsid w:val="00EE2D68"/>
    <w:rsid w:val="00EE3EA6"/>
    <w:rsid w:val="00EE55AD"/>
    <w:rsid w:val="00EE7492"/>
    <w:rsid w:val="00EF0113"/>
    <w:rsid w:val="00EF031C"/>
    <w:rsid w:val="00EF0C86"/>
    <w:rsid w:val="00EF51DD"/>
    <w:rsid w:val="00EF5473"/>
    <w:rsid w:val="00EF5879"/>
    <w:rsid w:val="00EF7144"/>
    <w:rsid w:val="00F02471"/>
    <w:rsid w:val="00F02F2F"/>
    <w:rsid w:val="00F07D2A"/>
    <w:rsid w:val="00F10F79"/>
    <w:rsid w:val="00F12D3D"/>
    <w:rsid w:val="00F133BF"/>
    <w:rsid w:val="00F1404B"/>
    <w:rsid w:val="00F15684"/>
    <w:rsid w:val="00F15770"/>
    <w:rsid w:val="00F15C27"/>
    <w:rsid w:val="00F168CF"/>
    <w:rsid w:val="00F16CDE"/>
    <w:rsid w:val="00F17047"/>
    <w:rsid w:val="00F174A0"/>
    <w:rsid w:val="00F201EE"/>
    <w:rsid w:val="00F214A8"/>
    <w:rsid w:val="00F216F5"/>
    <w:rsid w:val="00F21F06"/>
    <w:rsid w:val="00F2203E"/>
    <w:rsid w:val="00F225AF"/>
    <w:rsid w:val="00F2539B"/>
    <w:rsid w:val="00F2643F"/>
    <w:rsid w:val="00F30E93"/>
    <w:rsid w:val="00F311F4"/>
    <w:rsid w:val="00F31244"/>
    <w:rsid w:val="00F31ED0"/>
    <w:rsid w:val="00F32BCA"/>
    <w:rsid w:val="00F32DC5"/>
    <w:rsid w:val="00F33DEC"/>
    <w:rsid w:val="00F348EC"/>
    <w:rsid w:val="00F3501C"/>
    <w:rsid w:val="00F35155"/>
    <w:rsid w:val="00F361F8"/>
    <w:rsid w:val="00F362EA"/>
    <w:rsid w:val="00F36432"/>
    <w:rsid w:val="00F4062E"/>
    <w:rsid w:val="00F408EE"/>
    <w:rsid w:val="00F4182E"/>
    <w:rsid w:val="00F418AA"/>
    <w:rsid w:val="00F41C1C"/>
    <w:rsid w:val="00F41FAD"/>
    <w:rsid w:val="00F42A59"/>
    <w:rsid w:val="00F44C8D"/>
    <w:rsid w:val="00F45264"/>
    <w:rsid w:val="00F46295"/>
    <w:rsid w:val="00F46DFD"/>
    <w:rsid w:val="00F5014A"/>
    <w:rsid w:val="00F52150"/>
    <w:rsid w:val="00F527C1"/>
    <w:rsid w:val="00F52BE1"/>
    <w:rsid w:val="00F53ED4"/>
    <w:rsid w:val="00F54831"/>
    <w:rsid w:val="00F5633D"/>
    <w:rsid w:val="00F5647A"/>
    <w:rsid w:val="00F57F0B"/>
    <w:rsid w:val="00F57F42"/>
    <w:rsid w:val="00F601FD"/>
    <w:rsid w:val="00F63541"/>
    <w:rsid w:val="00F6698D"/>
    <w:rsid w:val="00F7113D"/>
    <w:rsid w:val="00F7216E"/>
    <w:rsid w:val="00F72ED7"/>
    <w:rsid w:val="00F730D1"/>
    <w:rsid w:val="00F73BF6"/>
    <w:rsid w:val="00F741A0"/>
    <w:rsid w:val="00F74FDF"/>
    <w:rsid w:val="00F75A9E"/>
    <w:rsid w:val="00F75F80"/>
    <w:rsid w:val="00F764D2"/>
    <w:rsid w:val="00F77448"/>
    <w:rsid w:val="00F819C0"/>
    <w:rsid w:val="00F81A56"/>
    <w:rsid w:val="00F8256E"/>
    <w:rsid w:val="00F82A59"/>
    <w:rsid w:val="00F85786"/>
    <w:rsid w:val="00F86449"/>
    <w:rsid w:val="00F879AC"/>
    <w:rsid w:val="00F907F2"/>
    <w:rsid w:val="00F916AF"/>
    <w:rsid w:val="00F91A26"/>
    <w:rsid w:val="00F91D34"/>
    <w:rsid w:val="00F930B4"/>
    <w:rsid w:val="00F93F6A"/>
    <w:rsid w:val="00F94C8A"/>
    <w:rsid w:val="00F9718B"/>
    <w:rsid w:val="00F977B6"/>
    <w:rsid w:val="00F9794C"/>
    <w:rsid w:val="00FA084F"/>
    <w:rsid w:val="00FA1116"/>
    <w:rsid w:val="00FA25B6"/>
    <w:rsid w:val="00FA587A"/>
    <w:rsid w:val="00FA5B5C"/>
    <w:rsid w:val="00FA5E08"/>
    <w:rsid w:val="00FA5EDC"/>
    <w:rsid w:val="00FA6493"/>
    <w:rsid w:val="00FA75E2"/>
    <w:rsid w:val="00FA7A9A"/>
    <w:rsid w:val="00FA7A9D"/>
    <w:rsid w:val="00FB0AEE"/>
    <w:rsid w:val="00FB2149"/>
    <w:rsid w:val="00FB2E7B"/>
    <w:rsid w:val="00FB54D3"/>
    <w:rsid w:val="00FB6C0A"/>
    <w:rsid w:val="00FC29E1"/>
    <w:rsid w:val="00FC3958"/>
    <w:rsid w:val="00FC46CD"/>
    <w:rsid w:val="00FC48D9"/>
    <w:rsid w:val="00FC5A3E"/>
    <w:rsid w:val="00FC660D"/>
    <w:rsid w:val="00FD3694"/>
    <w:rsid w:val="00FD36B5"/>
    <w:rsid w:val="00FD4E31"/>
    <w:rsid w:val="00FD55A2"/>
    <w:rsid w:val="00FD6B63"/>
    <w:rsid w:val="00FD6CCC"/>
    <w:rsid w:val="00FD72D4"/>
    <w:rsid w:val="00FD7715"/>
    <w:rsid w:val="00FD7F43"/>
    <w:rsid w:val="00FE0067"/>
    <w:rsid w:val="00FE1601"/>
    <w:rsid w:val="00FE22A0"/>
    <w:rsid w:val="00FE2C31"/>
    <w:rsid w:val="00FE30B6"/>
    <w:rsid w:val="00FE3863"/>
    <w:rsid w:val="00FE48C2"/>
    <w:rsid w:val="00FE49AF"/>
    <w:rsid w:val="00FE4C54"/>
    <w:rsid w:val="00FE54AE"/>
    <w:rsid w:val="00FF157F"/>
    <w:rsid w:val="00FF26FB"/>
    <w:rsid w:val="00FF2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F1E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iPriority="9" w:unhideWhenUsed="0" w:qFormat="1"/>
    <w:lsdException w:name="heading 7" w:qFormat="1"/>
    <w:lsdException w:name="heading 8" w:qFormat="1"/>
    <w:lsdException w:name="heading 9" w:qFormat="1"/>
    <w:lsdException w:name="index 1" w:uiPriority="99"/>
    <w:lsdException w:name="index 2" w:uiPriority="99"/>
    <w:lsdException w:name="index 3" w:uiPriority="99"/>
    <w:lsdException w:name="index 4" w:uiPriority="99"/>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uiPriority="99"/>
    <w:lsdException w:name="footer" w:qFormat="1"/>
    <w:lsdException w:name="index heading" w:uiPriority="99"/>
    <w:lsdException w:name="caption" w:qFormat="1"/>
    <w:lsdException w:name="table of figures" w:uiPriority="99"/>
    <w:lsdException w:name="annotation reference" w:uiPriority="99"/>
    <w:lsdException w:name="List Bullet"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Body Text"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Body Text 3" w:qFormat="1"/>
    <w:lsdException w:name="Hyperlink" w:uiPriority="99"/>
    <w:lsdException w:name="Strong" w:semiHidden="0" w:unhideWhenUsed="0" w:qFormat="1"/>
    <w:lsdException w:name="Emphasis" w:semiHidden="0" w:unhideWhenUsed="0" w:qFormat="1"/>
    <w:lsdException w:name="Normal (Web)" w:uiPriority="99"/>
    <w:lsdException w:name="HTML Address" w:uiPriority="99"/>
    <w:lsdException w:name="No List" w:uiPriority="99"/>
    <w:lsdException w:name="Outline List 2"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99" w:qFormat="1"/>
  </w:latentStyles>
  <w:style w:type="paragraph" w:default="1" w:styleId="Normal">
    <w:name w:val="Normal"/>
    <w:qFormat/>
    <w:rsid w:val="009800B5"/>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4"/>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4"/>
      </w:numPr>
      <w:spacing w:before="240" w:after="12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uiPriority w:val="11"/>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uiPriority w:val="1"/>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5F59AA"/>
    <w:rPr>
      <w:rFonts w:ascii="Arial" w:hAnsi="Arial" w:cs="Arial"/>
      <w:b/>
      <w:iCs/>
      <w:kern w:val="32"/>
      <w:sz w:val="32"/>
      <w:szCs w:val="28"/>
    </w:rPr>
  </w:style>
  <w:style w:type="character" w:customStyle="1" w:styleId="Heading4Char">
    <w:name w:val="Heading 4 Char"/>
    <w:link w:val="Heading4"/>
    <w:rsid w:val="005F59AA"/>
    <w:rPr>
      <w:rFonts w:ascii="Arial" w:hAnsi="Arial" w:cs="Arial"/>
      <w:b/>
      <w:bCs/>
      <w:sz w:val="24"/>
      <w:szCs w:val="28"/>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uiPriority w:val="11"/>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tabs>
        <w:tab w:val="clear" w:pos="900"/>
      </w:tabs>
      <w:autoSpaceDE w:val="0"/>
      <w:autoSpaceDN w:val="0"/>
      <w:adjustRightInd w:val="0"/>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2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2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38"/>
      </w:numPr>
      <w:spacing w:after="120"/>
    </w:pPr>
    <w:rPr>
      <w:sz w:val="24"/>
    </w:rPr>
  </w:style>
  <w:style w:type="paragraph" w:styleId="ListBullet2">
    <w:name w:val="List Bullet 2"/>
    <w:basedOn w:val="Normal"/>
    <w:rsid w:val="003A2005"/>
    <w:pPr>
      <w:keepLines/>
      <w:numPr>
        <w:numId w:val="135"/>
      </w:numPr>
      <w:spacing w:after="120"/>
    </w:pPr>
    <w:rPr>
      <w:rFonts w:ascii="Arial" w:hAnsi="Arial"/>
      <w:sz w:val="20"/>
    </w:rPr>
  </w:style>
  <w:style w:type="paragraph" w:styleId="ListBullet3">
    <w:name w:val="List Bullet 3"/>
    <w:basedOn w:val="Normal"/>
    <w:rsid w:val="003A2005"/>
    <w:pPr>
      <w:keepLines/>
      <w:numPr>
        <w:numId w:val="136"/>
      </w:numPr>
      <w:spacing w:after="120"/>
    </w:pPr>
    <w:rPr>
      <w:rFonts w:ascii="Arial" w:hAnsi="Arial"/>
      <w:sz w:val="20"/>
    </w:rPr>
  </w:style>
  <w:style w:type="paragraph" w:styleId="ListBullet5">
    <w:name w:val="List Bullet 5"/>
    <w:basedOn w:val="Normal"/>
    <w:rsid w:val="003A2005"/>
    <w:pPr>
      <w:keepLines/>
      <w:numPr>
        <w:numId w:val="137"/>
      </w:numPr>
      <w:spacing w:after="120"/>
    </w:pPr>
    <w:rPr>
      <w:rFonts w:ascii="Arial" w:hAnsi="Arial"/>
      <w:sz w:val="20"/>
    </w:rPr>
  </w:style>
  <w:style w:type="paragraph" w:styleId="ListNumber2">
    <w:name w:val="List Number 2"/>
    <w:basedOn w:val="Normal"/>
    <w:rsid w:val="003A2005"/>
    <w:pPr>
      <w:keepLines/>
      <w:numPr>
        <w:numId w:val="139"/>
      </w:numPr>
      <w:spacing w:after="120"/>
    </w:pPr>
    <w:rPr>
      <w:rFonts w:ascii="Arial" w:hAnsi="Arial"/>
      <w:sz w:val="20"/>
    </w:rPr>
  </w:style>
  <w:style w:type="paragraph" w:styleId="ListNumber3">
    <w:name w:val="List Number 3"/>
    <w:basedOn w:val="Normal"/>
    <w:rsid w:val="003A2005"/>
    <w:pPr>
      <w:keepLines/>
      <w:numPr>
        <w:numId w:val="140"/>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51"/>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uiPriority w:val="1"/>
    <w:qFormat/>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34"/>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33"/>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41"/>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42"/>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42"/>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42"/>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48"/>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45"/>
      </w:numPr>
      <w:ind w:left="720"/>
    </w:pPr>
  </w:style>
  <w:style w:type="paragraph" w:customStyle="1" w:styleId="Bullet1Continued">
    <w:name w:val="Bullet 1 Continued"/>
    <w:basedOn w:val="Bullet2Continued"/>
    <w:rsid w:val="003A2005"/>
    <w:pPr>
      <w:numPr>
        <w:ilvl w:val="0"/>
        <w:numId w:val="150"/>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43"/>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52"/>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tabs>
        <w:tab w:val="clear" w:pos="900"/>
        <w:tab w:val="clear" w:pos="936"/>
      </w:tabs>
      <w:spacing w:before="0"/>
      <w:ind w:left="0" w:firstLine="0"/>
    </w:pPr>
    <w:rPr>
      <w:rFonts w:cs="Times New Roman"/>
      <w:iCs w:val="0"/>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tabs>
        <w:tab w:val="clear" w:pos="900"/>
        <w:tab w:val="clear" w:pos="936"/>
      </w:tabs>
      <w:spacing w:before="0"/>
      <w:ind w:left="0" w:firstLine="0"/>
    </w:pPr>
    <w:rPr>
      <w:rFonts w:cs="Times New Roman"/>
      <w:iCs w:val="0"/>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32"/>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44"/>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46"/>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47"/>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49"/>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9"/>
      </w:numPr>
    </w:pPr>
  </w:style>
  <w:style w:type="numbering" w:customStyle="1" w:styleId="NoList21">
    <w:name w:val="No List21"/>
    <w:next w:val="NoList"/>
    <w:uiPriority w:val="99"/>
    <w:semiHidden/>
    <w:unhideWhenUsed/>
    <w:rsid w:val="003A2005"/>
  </w:style>
  <w:style w:type="character" w:customStyle="1" w:styleId="Button">
    <w:name w:val="Button"/>
    <w:basedOn w:val="DefaultParagraphFont"/>
    <w:uiPriority w:val="1"/>
    <w:qFormat/>
    <w:rsid w:val="00FA084F"/>
    <w:rPr>
      <w:rFonts w:ascii="Courier New" w:hAnsi="Courier New"/>
    </w:rPr>
  </w:style>
  <w:style w:type="paragraph" w:customStyle="1" w:styleId="TableParagraphHead">
    <w:name w:val="Table Paragraph Head"/>
    <w:basedOn w:val="TableParagraph"/>
    <w:rsid w:val="00FA084F"/>
    <w:pPr>
      <w:jc w:val="center"/>
    </w:pPr>
    <w:rPr>
      <w:rFonts w:ascii="Times New Roman" w:hAnsi="Times New Roman"/>
      <w:b/>
      <w:bCs/>
      <w:sz w:val="24"/>
    </w:rPr>
  </w:style>
  <w:style w:type="paragraph" w:customStyle="1" w:styleId="TableParagraphCentered">
    <w:name w:val="Table Paragraph Centered"/>
    <w:basedOn w:val="TableParagraph"/>
    <w:rsid w:val="00FA084F"/>
    <w:pPr>
      <w:jc w:val="center"/>
    </w:pPr>
    <w:rPr>
      <w:rFonts w:ascii="Times New Roman" w:eastAsia="Times New Roman" w:hAnsi="Times New Roman" w:cs="Times New Roman"/>
      <w:sz w:val="24"/>
      <w:szCs w:val="20"/>
    </w:rPr>
  </w:style>
  <w:style w:type="character" w:customStyle="1" w:styleId="UIMessage">
    <w:name w:val="UI Message"/>
    <w:basedOn w:val="DefaultParagraphFont"/>
    <w:rsid w:val="00FA084F"/>
    <w:rPr>
      <w:rFonts w:ascii="Courier New" w:hAnsi="Courier New"/>
      <w:sz w:val="20"/>
    </w:rPr>
  </w:style>
  <w:style w:type="paragraph" w:customStyle="1" w:styleId="PubDate">
    <w:name w:val="PubDate"/>
    <w:basedOn w:val="Normal"/>
    <w:uiPriority w:val="1"/>
    <w:rsid w:val="003E4A71"/>
    <w:pPr>
      <w:widowControl w:val="0"/>
      <w:spacing w:before="38"/>
      <w:ind w:left="3120" w:right="3117"/>
      <w:jc w:val="center"/>
    </w:pPr>
    <w:rPr>
      <w:rFonts w:ascii="Arial" w:eastAsiaTheme="minorHAnsi" w:cstheme="minorBidi"/>
      <w:b/>
      <w:sz w:val="4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iPriority="9" w:unhideWhenUsed="0" w:qFormat="1"/>
    <w:lsdException w:name="heading 7" w:qFormat="1"/>
    <w:lsdException w:name="heading 8" w:qFormat="1"/>
    <w:lsdException w:name="heading 9" w:qFormat="1"/>
    <w:lsdException w:name="index 1" w:uiPriority="99"/>
    <w:lsdException w:name="index 2" w:uiPriority="99"/>
    <w:lsdException w:name="index 3" w:uiPriority="99"/>
    <w:lsdException w:name="index 4" w:uiPriority="99"/>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uiPriority="99"/>
    <w:lsdException w:name="footer" w:qFormat="1"/>
    <w:lsdException w:name="index heading" w:uiPriority="99"/>
    <w:lsdException w:name="caption" w:qFormat="1"/>
    <w:lsdException w:name="table of figures" w:uiPriority="99"/>
    <w:lsdException w:name="annotation reference" w:uiPriority="99"/>
    <w:lsdException w:name="List Bullet"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Body Text"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Body Text 3" w:qFormat="1"/>
    <w:lsdException w:name="Hyperlink" w:uiPriority="99"/>
    <w:lsdException w:name="Strong" w:semiHidden="0" w:unhideWhenUsed="0" w:qFormat="1"/>
    <w:lsdException w:name="Emphasis" w:semiHidden="0" w:unhideWhenUsed="0" w:qFormat="1"/>
    <w:lsdException w:name="Normal (Web)" w:uiPriority="99"/>
    <w:lsdException w:name="HTML Address" w:uiPriority="99"/>
    <w:lsdException w:name="No List" w:uiPriority="99"/>
    <w:lsdException w:name="Outline List 2"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99" w:qFormat="1"/>
  </w:latentStyles>
  <w:style w:type="paragraph" w:default="1" w:styleId="Normal">
    <w:name w:val="Normal"/>
    <w:qFormat/>
    <w:rsid w:val="009800B5"/>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4"/>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4"/>
      </w:numPr>
      <w:spacing w:before="240" w:after="12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uiPriority w:val="11"/>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uiPriority w:val="1"/>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5F59AA"/>
    <w:rPr>
      <w:rFonts w:ascii="Arial" w:hAnsi="Arial" w:cs="Arial"/>
      <w:b/>
      <w:iCs/>
      <w:kern w:val="32"/>
      <w:sz w:val="32"/>
      <w:szCs w:val="28"/>
    </w:rPr>
  </w:style>
  <w:style w:type="character" w:customStyle="1" w:styleId="Heading4Char">
    <w:name w:val="Heading 4 Char"/>
    <w:link w:val="Heading4"/>
    <w:rsid w:val="005F59AA"/>
    <w:rPr>
      <w:rFonts w:ascii="Arial" w:hAnsi="Arial" w:cs="Arial"/>
      <w:b/>
      <w:bCs/>
      <w:sz w:val="24"/>
      <w:szCs w:val="28"/>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uiPriority w:val="11"/>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tabs>
        <w:tab w:val="clear" w:pos="900"/>
      </w:tabs>
      <w:autoSpaceDE w:val="0"/>
      <w:autoSpaceDN w:val="0"/>
      <w:adjustRightInd w:val="0"/>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2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2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38"/>
      </w:numPr>
      <w:spacing w:after="120"/>
    </w:pPr>
    <w:rPr>
      <w:sz w:val="24"/>
    </w:rPr>
  </w:style>
  <w:style w:type="paragraph" w:styleId="ListBullet2">
    <w:name w:val="List Bullet 2"/>
    <w:basedOn w:val="Normal"/>
    <w:rsid w:val="003A2005"/>
    <w:pPr>
      <w:keepLines/>
      <w:numPr>
        <w:numId w:val="135"/>
      </w:numPr>
      <w:spacing w:after="120"/>
    </w:pPr>
    <w:rPr>
      <w:rFonts w:ascii="Arial" w:hAnsi="Arial"/>
      <w:sz w:val="20"/>
    </w:rPr>
  </w:style>
  <w:style w:type="paragraph" w:styleId="ListBullet3">
    <w:name w:val="List Bullet 3"/>
    <w:basedOn w:val="Normal"/>
    <w:rsid w:val="003A2005"/>
    <w:pPr>
      <w:keepLines/>
      <w:numPr>
        <w:numId w:val="136"/>
      </w:numPr>
      <w:spacing w:after="120"/>
    </w:pPr>
    <w:rPr>
      <w:rFonts w:ascii="Arial" w:hAnsi="Arial"/>
      <w:sz w:val="20"/>
    </w:rPr>
  </w:style>
  <w:style w:type="paragraph" w:styleId="ListBullet5">
    <w:name w:val="List Bullet 5"/>
    <w:basedOn w:val="Normal"/>
    <w:rsid w:val="003A2005"/>
    <w:pPr>
      <w:keepLines/>
      <w:numPr>
        <w:numId w:val="137"/>
      </w:numPr>
      <w:spacing w:after="120"/>
    </w:pPr>
    <w:rPr>
      <w:rFonts w:ascii="Arial" w:hAnsi="Arial"/>
      <w:sz w:val="20"/>
    </w:rPr>
  </w:style>
  <w:style w:type="paragraph" w:styleId="ListNumber2">
    <w:name w:val="List Number 2"/>
    <w:basedOn w:val="Normal"/>
    <w:rsid w:val="003A2005"/>
    <w:pPr>
      <w:keepLines/>
      <w:numPr>
        <w:numId w:val="139"/>
      </w:numPr>
      <w:spacing w:after="120"/>
    </w:pPr>
    <w:rPr>
      <w:rFonts w:ascii="Arial" w:hAnsi="Arial"/>
      <w:sz w:val="20"/>
    </w:rPr>
  </w:style>
  <w:style w:type="paragraph" w:styleId="ListNumber3">
    <w:name w:val="List Number 3"/>
    <w:basedOn w:val="Normal"/>
    <w:rsid w:val="003A2005"/>
    <w:pPr>
      <w:keepLines/>
      <w:numPr>
        <w:numId w:val="140"/>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51"/>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uiPriority w:val="1"/>
    <w:qFormat/>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34"/>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33"/>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41"/>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42"/>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42"/>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42"/>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48"/>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45"/>
      </w:numPr>
      <w:ind w:left="720"/>
    </w:pPr>
  </w:style>
  <w:style w:type="paragraph" w:customStyle="1" w:styleId="Bullet1Continued">
    <w:name w:val="Bullet 1 Continued"/>
    <w:basedOn w:val="Bullet2Continued"/>
    <w:rsid w:val="003A2005"/>
    <w:pPr>
      <w:numPr>
        <w:ilvl w:val="0"/>
        <w:numId w:val="150"/>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43"/>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52"/>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tabs>
        <w:tab w:val="clear" w:pos="900"/>
        <w:tab w:val="clear" w:pos="936"/>
      </w:tabs>
      <w:spacing w:before="0"/>
      <w:ind w:left="0" w:firstLine="0"/>
    </w:pPr>
    <w:rPr>
      <w:rFonts w:cs="Times New Roman"/>
      <w:iCs w:val="0"/>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tabs>
        <w:tab w:val="clear" w:pos="900"/>
        <w:tab w:val="clear" w:pos="936"/>
      </w:tabs>
      <w:spacing w:before="0"/>
      <w:ind w:left="0" w:firstLine="0"/>
    </w:pPr>
    <w:rPr>
      <w:rFonts w:cs="Times New Roman"/>
      <w:iCs w:val="0"/>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32"/>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44"/>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46"/>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47"/>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49"/>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9"/>
      </w:numPr>
    </w:pPr>
  </w:style>
  <w:style w:type="numbering" w:customStyle="1" w:styleId="NoList21">
    <w:name w:val="No List21"/>
    <w:next w:val="NoList"/>
    <w:uiPriority w:val="99"/>
    <w:semiHidden/>
    <w:unhideWhenUsed/>
    <w:rsid w:val="003A2005"/>
  </w:style>
  <w:style w:type="character" w:customStyle="1" w:styleId="Button">
    <w:name w:val="Button"/>
    <w:basedOn w:val="DefaultParagraphFont"/>
    <w:uiPriority w:val="1"/>
    <w:qFormat/>
    <w:rsid w:val="00FA084F"/>
    <w:rPr>
      <w:rFonts w:ascii="Courier New" w:hAnsi="Courier New"/>
    </w:rPr>
  </w:style>
  <w:style w:type="paragraph" w:customStyle="1" w:styleId="TableParagraphHead">
    <w:name w:val="Table Paragraph Head"/>
    <w:basedOn w:val="TableParagraph"/>
    <w:rsid w:val="00FA084F"/>
    <w:pPr>
      <w:jc w:val="center"/>
    </w:pPr>
    <w:rPr>
      <w:rFonts w:ascii="Times New Roman" w:hAnsi="Times New Roman"/>
      <w:b/>
      <w:bCs/>
      <w:sz w:val="24"/>
    </w:rPr>
  </w:style>
  <w:style w:type="paragraph" w:customStyle="1" w:styleId="TableParagraphCentered">
    <w:name w:val="Table Paragraph Centered"/>
    <w:basedOn w:val="TableParagraph"/>
    <w:rsid w:val="00FA084F"/>
    <w:pPr>
      <w:jc w:val="center"/>
    </w:pPr>
    <w:rPr>
      <w:rFonts w:ascii="Times New Roman" w:eastAsia="Times New Roman" w:hAnsi="Times New Roman" w:cs="Times New Roman"/>
      <w:sz w:val="24"/>
      <w:szCs w:val="20"/>
    </w:rPr>
  </w:style>
  <w:style w:type="character" w:customStyle="1" w:styleId="UIMessage">
    <w:name w:val="UI Message"/>
    <w:basedOn w:val="DefaultParagraphFont"/>
    <w:rsid w:val="00FA084F"/>
    <w:rPr>
      <w:rFonts w:ascii="Courier New" w:hAnsi="Courier New"/>
      <w:sz w:val="20"/>
    </w:rPr>
  </w:style>
  <w:style w:type="paragraph" w:customStyle="1" w:styleId="PubDate">
    <w:name w:val="PubDate"/>
    <w:basedOn w:val="Normal"/>
    <w:uiPriority w:val="1"/>
    <w:rsid w:val="003E4A71"/>
    <w:pPr>
      <w:widowControl w:val="0"/>
      <w:spacing w:before="38"/>
      <w:ind w:left="3120" w:right="3117"/>
      <w:jc w:val="center"/>
    </w:pPr>
    <w:rPr>
      <w:rFonts w:ascii="Arial" w:eastAsiaTheme="minorHAnsi" w:cstheme="minorBidi"/>
      <w:b/>
      <w:sz w:val="4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097451">
      <w:bodyDiv w:val="1"/>
      <w:marLeft w:val="0"/>
      <w:marRight w:val="0"/>
      <w:marTop w:val="0"/>
      <w:marBottom w:val="0"/>
      <w:divBdr>
        <w:top w:val="none" w:sz="0" w:space="0" w:color="auto"/>
        <w:left w:val="none" w:sz="0" w:space="0" w:color="auto"/>
        <w:bottom w:val="none" w:sz="0" w:space="0" w:color="auto"/>
        <w:right w:val="none" w:sz="0" w:space="0" w:color="auto"/>
      </w:divBdr>
    </w:div>
    <w:div w:id="618804446">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269040821">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41339266">
      <w:bodyDiv w:val="1"/>
      <w:marLeft w:val="0"/>
      <w:marRight w:val="0"/>
      <w:marTop w:val="0"/>
      <w:marBottom w:val="0"/>
      <w:divBdr>
        <w:top w:val="none" w:sz="0" w:space="0" w:color="auto"/>
        <w:left w:val="none" w:sz="0" w:space="0" w:color="auto"/>
        <w:bottom w:val="none" w:sz="0" w:space="0" w:color="auto"/>
        <w:right w:val="none" w:sz="0" w:space="0" w:color="auto"/>
      </w:divBdr>
    </w:div>
    <w:div w:id="1535920535">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765688677">
      <w:bodyDiv w:val="1"/>
      <w:marLeft w:val="0"/>
      <w:marRight w:val="0"/>
      <w:marTop w:val="0"/>
      <w:marBottom w:val="0"/>
      <w:divBdr>
        <w:top w:val="none" w:sz="0" w:space="0" w:color="auto"/>
        <w:left w:val="none" w:sz="0" w:space="0" w:color="auto"/>
        <w:bottom w:val="none" w:sz="0" w:space="0" w:color="auto"/>
        <w:right w:val="none" w:sz="0" w:space="0" w:color="auto"/>
      </w:divBdr>
    </w:div>
    <w:div w:id="1877311345">
      <w:bodyDiv w:val="1"/>
      <w:marLeft w:val="0"/>
      <w:marRight w:val="0"/>
      <w:marTop w:val="0"/>
      <w:marBottom w:val="0"/>
      <w:divBdr>
        <w:top w:val="none" w:sz="0" w:space="0" w:color="auto"/>
        <w:left w:val="none" w:sz="0" w:space="0" w:color="auto"/>
        <w:bottom w:val="none" w:sz="0" w:space="0" w:color="auto"/>
        <w:right w:val="none" w:sz="0" w:space="0" w:color="auto"/>
      </w:divBdr>
    </w:div>
    <w:div w:id="1989163880">
      <w:bodyDiv w:val="1"/>
      <w:marLeft w:val="0"/>
      <w:marRight w:val="0"/>
      <w:marTop w:val="0"/>
      <w:marBottom w:val="0"/>
      <w:divBdr>
        <w:top w:val="none" w:sz="0" w:space="0" w:color="auto"/>
        <w:left w:val="none" w:sz="0" w:space="0" w:color="auto"/>
        <w:bottom w:val="none" w:sz="0" w:space="0" w:color="auto"/>
        <w:right w:val="none" w:sz="0" w:space="0" w:color="auto"/>
      </w:divBdr>
    </w:div>
    <w:div w:id="2090036077">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g"/><Relationship Id="rId299" Type="http://schemas.openxmlformats.org/officeDocument/2006/relationships/image" Target="media/image232.png"/><Relationship Id="rId303" Type="http://schemas.openxmlformats.org/officeDocument/2006/relationships/image" Target="media/image236.png"/><Relationship Id="rId42" Type="http://schemas.openxmlformats.org/officeDocument/2006/relationships/image" Target="media/image20.jpeg"/><Relationship Id="rId63" Type="http://schemas.openxmlformats.org/officeDocument/2006/relationships/image" Target="media/image36.jpeg"/><Relationship Id="rId84" Type="http://schemas.openxmlformats.org/officeDocument/2006/relationships/image" Target="media/image52.png"/><Relationship Id="rId138" Type="http://schemas.openxmlformats.org/officeDocument/2006/relationships/image" Target="media/image105.PNG"/><Relationship Id="rId159" Type="http://schemas.openxmlformats.org/officeDocument/2006/relationships/image" Target="media/image125.PNG"/><Relationship Id="rId191" Type="http://schemas.openxmlformats.org/officeDocument/2006/relationships/image" Target="media/image138.png"/><Relationship Id="rId205" Type="http://schemas.openxmlformats.org/officeDocument/2006/relationships/image" Target="media/image150.png"/><Relationship Id="rId226" Type="http://schemas.openxmlformats.org/officeDocument/2006/relationships/image" Target="media/image170.png"/><Relationship Id="rId247" Type="http://schemas.openxmlformats.org/officeDocument/2006/relationships/image" Target="media/image189.jpeg"/><Relationship Id="rId107" Type="http://schemas.openxmlformats.org/officeDocument/2006/relationships/image" Target="media/image74.JPG"/><Relationship Id="rId268" Type="http://schemas.openxmlformats.org/officeDocument/2006/relationships/image" Target="media/image204.png"/><Relationship Id="rId289" Type="http://schemas.openxmlformats.org/officeDocument/2006/relationships/image" Target="media/image222.png"/><Relationship Id="rId11" Type="http://schemas.openxmlformats.org/officeDocument/2006/relationships/footnotes" Target="footnotes.xml"/><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95.JPG"/><Relationship Id="rId149" Type="http://schemas.openxmlformats.org/officeDocument/2006/relationships/image" Target="media/image115.png"/><Relationship Id="rId5" Type="http://schemas.openxmlformats.org/officeDocument/2006/relationships/customXml" Target="../customXml/item5.xml"/><Relationship Id="rId95" Type="http://schemas.openxmlformats.org/officeDocument/2006/relationships/image" Target="media/image61.png"/><Relationship Id="rId160" Type="http://schemas.openxmlformats.org/officeDocument/2006/relationships/image" Target="media/image126.PNG"/><Relationship Id="rId181" Type="http://schemas.openxmlformats.org/officeDocument/2006/relationships/image" Target="media/image146.png"/><Relationship Id="rId216" Type="http://schemas.openxmlformats.org/officeDocument/2006/relationships/image" Target="media/image162.png"/><Relationship Id="rId237" Type="http://schemas.openxmlformats.org/officeDocument/2006/relationships/image" Target="media/image178.jpeg"/><Relationship Id="rId258" Type="http://schemas.openxmlformats.org/officeDocument/2006/relationships/image" Target="media/image197.jpeg"/><Relationship Id="rId279" Type="http://schemas.openxmlformats.org/officeDocument/2006/relationships/image" Target="media/image215.png"/><Relationship Id="rId43" Type="http://schemas.openxmlformats.org/officeDocument/2006/relationships/image" Target="media/image25.jpeg"/><Relationship Id="rId64" Type="http://schemas.openxmlformats.org/officeDocument/2006/relationships/image" Target="media/image37.jpeg"/><Relationship Id="rId118" Type="http://schemas.openxmlformats.org/officeDocument/2006/relationships/image" Target="media/image85.png"/><Relationship Id="rId139" Type="http://schemas.openxmlformats.org/officeDocument/2006/relationships/image" Target="media/image106.PNG"/><Relationship Id="rId290" Type="http://schemas.openxmlformats.org/officeDocument/2006/relationships/image" Target="media/image223.png"/><Relationship Id="rId304" Type="http://schemas.openxmlformats.org/officeDocument/2006/relationships/image" Target="media/image237.png"/><Relationship Id="rId85" Type="http://schemas.openxmlformats.org/officeDocument/2006/relationships/image" Target="media/image53.png"/><Relationship Id="rId150" Type="http://schemas.openxmlformats.org/officeDocument/2006/relationships/image" Target="media/image116.PNG"/><Relationship Id="rId192" Type="http://schemas.openxmlformats.org/officeDocument/2006/relationships/image" Target="media/image139.jpeg"/><Relationship Id="rId206" Type="http://schemas.openxmlformats.org/officeDocument/2006/relationships/image" Target="media/image152.png"/><Relationship Id="rId227" Type="http://schemas.openxmlformats.org/officeDocument/2006/relationships/image" Target="media/image171.jpeg"/><Relationship Id="rId248" Type="http://schemas.openxmlformats.org/officeDocument/2006/relationships/image" Target="media/image190.jpeg"/><Relationship Id="rId269" Type="http://schemas.openxmlformats.org/officeDocument/2006/relationships/image" Target="media/image205.png"/><Relationship Id="rId12" Type="http://schemas.openxmlformats.org/officeDocument/2006/relationships/endnotes" Target="endnotes.xml"/><Relationship Id="rId33" Type="http://schemas.openxmlformats.org/officeDocument/2006/relationships/image" Target="media/image14.png"/><Relationship Id="rId108" Type="http://schemas.openxmlformats.org/officeDocument/2006/relationships/image" Target="media/image75.JPG"/><Relationship Id="rId129" Type="http://schemas.openxmlformats.org/officeDocument/2006/relationships/image" Target="media/image96.JPG"/><Relationship Id="rId280" Type="http://schemas.openxmlformats.org/officeDocument/2006/relationships/hyperlink" Target="http://www.va.gov/vdl/application.asp?appid=184" TargetMode="External"/><Relationship Id="rId54" Type="http://schemas.openxmlformats.org/officeDocument/2006/relationships/image" Target="media/image29.png"/><Relationship Id="rId75" Type="http://schemas.openxmlformats.org/officeDocument/2006/relationships/image" Target="media/image46.jpeg"/><Relationship Id="rId96" Type="http://schemas.openxmlformats.org/officeDocument/2006/relationships/image" Target="media/image62.jpe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32.jpeg"/><Relationship Id="rId217" Type="http://schemas.openxmlformats.org/officeDocument/2006/relationships/image" Target="media/image164.jpeg"/><Relationship Id="rId6" Type="http://schemas.openxmlformats.org/officeDocument/2006/relationships/numbering" Target="numbering.xml"/><Relationship Id="rId238" Type="http://schemas.openxmlformats.org/officeDocument/2006/relationships/image" Target="media/image180.jpeg"/><Relationship Id="rId259" Type="http://schemas.openxmlformats.org/officeDocument/2006/relationships/image" Target="media/image198.jpeg"/><Relationship Id="rId23" Type="http://schemas.openxmlformats.org/officeDocument/2006/relationships/image" Target="media/image51.jpeg"/><Relationship Id="rId119" Type="http://schemas.openxmlformats.org/officeDocument/2006/relationships/image" Target="media/image86.JPG"/><Relationship Id="rId270" Type="http://schemas.openxmlformats.org/officeDocument/2006/relationships/image" Target="media/image206.jpeg"/><Relationship Id="rId291" Type="http://schemas.openxmlformats.org/officeDocument/2006/relationships/image" Target="media/image224.png"/><Relationship Id="rId305" Type="http://schemas.openxmlformats.org/officeDocument/2006/relationships/image" Target="media/image238.png"/><Relationship Id="rId44" Type="http://schemas.openxmlformats.org/officeDocument/2006/relationships/image" Target="media/image22.jpeg"/><Relationship Id="rId65" Type="http://schemas.openxmlformats.org/officeDocument/2006/relationships/image" Target="media/image38.jpeg"/><Relationship Id="rId86" Type="http://schemas.openxmlformats.org/officeDocument/2006/relationships/image" Target="cid:image001.png@01D1BFE8.2D6A3CB0" TargetMode="External"/><Relationship Id="rId130" Type="http://schemas.openxmlformats.org/officeDocument/2006/relationships/image" Target="media/image97.JPG"/><Relationship Id="rId151" Type="http://schemas.openxmlformats.org/officeDocument/2006/relationships/image" Target="media/image117.PNG"/><Relationship Id="rId193" Type="http://schemas.openxmlformats.org/officeDocument/2006/relationships/image" Target="media/image158.jpeg"/><Relationship Id="rId207" Type="http://schemas.openxmlformats.org/officeDocument/2006/relationships/image" Target="media/image153.png"/><Relationship Id="rId228" Type="http://schemas.openxmlformats.org/officeDocument/2006/relationships/image" Target="media/image172.png"/><Relationship Id="rId249" Type="http://schemas.openxmlformats.org/officeDocument/2006/relationships/image" Target="media/image211.jpeg"/><Relationship Id="rId13" Type="http://schemas.openxmlformats.org/officeDocument/2006/relationships/image" Target="media/image3.jpeg"/><Relationship Id="rId109" Type="http://schemas.openxmlformats.org/officeDocument/2006/relationships/image" Target="media/image76.png"/><Relationship Id="rId260" Type="http://schemas.openxmlformats.org/officeDocument/2006/relationships/image" Target="media/image221.jpeg"/><Relationship Id="rId281" Type="http://schemas.openxmlformats.org/officeDocument/2006/relationships/hyperlink" Target="http://vaww.oqsv.med.va.gov/functions/integrity/um/numi/numi.aspx" TargetMode="External"/><Relationship Id="rId34" Type="http://schemas.openxmlformats.org/officeDocument/2006/relationships/image" Target="media/image14.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56.jpe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jpg"/><Relationship Id="rId125" Type="http://schemas.openxmlformats.org/officeDocument/2006/relationships/image" Target="media/image92.JPG"/><Relationship Id="rId141" Type="http://schemas.openxmlformats.org/officeDocument/2006/relationships/image" Target="media/image108.PNG"/><Relationship Id="rId146" Type="http://schemas.openxmlformats.org/officeDocument/2006/relationships/image" Target="media/image112.png"/><Relationship Id="rId188" Type="http://schemas.openxmlformats.org/officeDocument/2006/relationships/image" Target="media/image136.png"/><Relationship Id="rId311"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3.jpeg"/><Relationship Id="rId92" Type="http://schemas.openxmlformats.org/officeDocument/2006/relationships/image" Target="media/image58.png"/><Relationship Id="rId162" Type="http://schemas.openxmlformats.org/officeDocument/2006/relationships/image" Target="media/image128.PNG"/><Relationship Id="rId183" Type="http://schemas.openxmlformats.org/officeDocument/2006/relationships/image" Target="media/image133.png"/><Relationship Id="rId213" Type="http://schemas.openxmlformats.org/officeDocument/2006/relationships/image" Target="media/image159.png"/><Relationship Id="rId234" Type="http://schemas.openxmlformats.org/officeDocument/2006/relationships/image" Target="media/image176.jpeg"/><Relationship Id="rId239" Type="http://schemas.openxmlformats.org/officeDocument/2006/relationships/image" Target="media/image181.jpeg"/><Relationship Id="rId2" Type="http://schemas.openxmlformats.org/officeDocument/2006/relationships/customXml" Target="../customXml/item2.xml"/><Relationship Id="rId29" Type="http://schemas.openxmlformats.org/officeDocument/2006/relationships/image" Target="media/image11.jpeg"/><Relationship Id="rId250" Type="http://schemas.openxmlformats.org/officeDocument/2006/relationships/image" Target="media/image193.jpeg"/><Relationship Id="rId255" Type="http://schemas.openxmlformats.org/officeDocument/2006/relationships/image" Target="media/image216.jpeg"/><Relationship Id="rId271" Type="http://schemas.openxmlformats.org/officeDocument/2006/relationships/image" Target="media/image232.jpeg"/><Relationship Id="rId276" Type="http://schemas.openxmlformats.org/officeDocument/2006/relationships/image" Target="media/image211.png"/><Relationship Id="rId292" Type="http://schemas.openxmlformats.org/officeDocument/2006/relationships/image" Target="media/image225.png"/><Relationship Id="rId297" Type="http://schemas.openxmlformats.org/officeDocument/2006/relationships/image" Target="media/image230.png"/><Relationship Id="rId306" Type="http://schemas.openxmlformats.org/officeDocument/2006/relationships/image" Target="media/image239.png"/><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7.jpeg"/><Relationship Id="rId66" Type="http://schemas.openxmlformats.org/officeDocument/2006/relationships/image" Target="media/image39.jpeg"/><Relationship Id="rId87" Type="http://schemas.openxmlformats.org/officeDocument/2006/relationships/image" Target="media/image54.jpeg"/><Relationship Id="rId110" Type="http://schemas.openxmlformats.org/officeDocument/2006/relationships/image" Target="media/image77.jpeg"/><Relationship Id="rId115" Type="http://schemas.openxmlformats.org/officeDocument/2006/relationships/image" Target="media/image82.jpg"/><Relationship Id="rId131" Type="http://schemas.openxmlformats.org/officeDocument/2006/relationships/image" Target="media/image98.JPG"/><Relationship Id="rId136" Type="http://schemas.openxmlformats.org/officeDocument/2006/relationships/image" Target="media/image103.PNG"/><Relationship Id="rId157" Type="http://schemas.openxmlformats.org/officeDocument/2006/relationships/image" Target="media/image123.PNG"/><Relationship Id="rId301" Type="http://schemas.openxmlformats.org/officeDocument/2006/relationships/image" Target="media/image234.png"/><Relationship Id="rId61" Type="http://schemas.openxmlformats.org/officeDocument/2006/relationships/image" Target="media/image35.png"/><Relationship Id="rId82" Type="http://schemas.openxmlformats.org/officeDocument/2006/relationships/image" Target="media/image51.png"/><Relationship Id="rId152" Type="http://schemas.openxmlformats.org/officeDocument/2006/relationships/image" Target="media/image118.PNG"/><Relationship Id="rId194" Type="http://schemas.openxmlformats.org/officeDocument/2006/relationships/image" Target="media/image140.png"/><Relationship Id="rId199" Type="http://schemas.openxmlformats.org/officeDocument/2006/relationships/image" Target="media/image143.jpeg"/><Relationship Id="rId203" Type="http://schemas.openxmlformats.org/officeDocument/2006/relationships/image" Target="media/image147.png"/><Relationship Id="rId208" Type="http://schemas.openxmlformats.org/officeDocument/2006/relationships/image" Target="media/image154.png"/><Relationship Id="rId229" Type="http://schemas.openxmlformats.org/officeDocument/2006/relationships/image" Target="media/image173.jpeg"/><Relationship Id="rId224" Type="http://schemas.openxmlformats.org/officeDocument/2006/relationships/image" Target="media/image168.png"/><Relationship Id="rId240" Type="http://schemas.openxmlformats.org/officeDocument/2006/relationships/image" Target="media/image183.jpeg"/><Relationship Id="rId245" Type="http://schemas.openxmlformats.org/officeDocument/2006/relationships/image" Target="media/image191.jpeg"/><Relationship Id="rId261" Type="http://schemas.openxmlformats.org/officeDocument/2006/relationships/image" Target="media/image199.png"/><Relationship Id="rId266" Type="http://schemas.openxmlformats.org/officeDocument/2006/relationships/image" Target="media/image227.jpeg"/><Relationship Id="rId287" Type="http://schemas.openxmlformats.org/officeDocument/2006/relationships/image" Target="media/image220.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7.jpeg"/><Relationship Id="rId56" Type="http://schemas.openxmlformats.org/officeDocument/2006/relationships/image" Target="media/image31.png"/><Relationship Id="rId77" Type="http://schemas.openxmlformats.org/officeDocument/2006/relationships/image" Target="media/image47.jpeg"/><Relationship Id="rId100" Type="http://schemas.openxmlformats.org/officeDocument/2006/relationships/image" Target="media/image67.png"/><Relationship Id="rId105" Type="http://schemas.openxmlformats.org/officeDocument/2006/relationships/image" Target="media/image72.jpeg"/><Relationship Id="rId126" Type="http://schemas.openxmlformats.org/officeDocument/2006/relationships/image" Target="media/image93.JPG"/><Relationship Id="rId147" Type="http://schemas.openxmlformats.org/officeDocument/2006/relationships/image" Target="media/image113.PNG"/><Relationship Id="rId282" Type="http://schemas.openxmlformats.org/officeDocument/2006/relationships/image" Target="media/image216.png"/><Relationship Id="rId312"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media/image33.jpeg"/><Relationship Id="rId72" Type="http://schemas.openxmlformats.org/officeDocument/2006/relationships/image" Target="media/image52.jpeg"/><Relationship Id="rId93" Type="http://schemas.openxmlformats.org/officeDocument/2006/relationships/image" Target="media/image59.png"/><Relationship Id="rId98" Type="http://schemas.openxmlformats.org/officeDocument/2006/relationships/image" Target="media/image65.png"/><Relationship Id="rId121" Type="http://schemas.openxmlformats.org/officeDocument/2006/relationships/image" Target="media/image88.jpg"/><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37.png"/><Relationship Id="rId3" Type="http://schemas.openxmlformats.org/officeDocument/2006/relationships/customXml" Target="../customXml/item3.xml"/><Relationship Id="rId214" Type="http://schemas.openxmlformats.org/officeDocument/2006/relationships/image" Target="media/image160.jpeg"/><Relationship Id="rId230" Type="http://schemas.openxmlformats.org/officeDocument/2006/relationships/image" Target="media/image192.jpeg"/><Relationship Id="rId235" Type="http://schemas.openxmlformats.org/officeDocument/2006/relationships/image" Target="media/image177.png"/><Relationship Id="rId251" Type="http://schemas.openxmlformats.org/officeDocument/2006/relationships/image" Target="media/image213.jpeg"/><Relationship Id="rId256" Type="http://schemas.openxmlformats.org/officeDocument/2006/relationships/image" Target="media/image196.jpeg"/><Relationship Id="rId277" Type="http://schemas.openxmlformats.org/officeDocument/2006/relationships/image" Target="media/image212.png"/><Relationship Id="rId298" Type="http://schemas.openxmlformats.org/officeDocument/2006/relationships/image" Target="media/image231.png"/><Relationship Id="rId25" Type="http://schemas.openxmlformats.org/officeDocument/2006/relationships/image" Target="media/image7.jpe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3.jpeg"/><Relationship Id="rId137" Type="http://schemas.openxmlformats.org/officeDocument/2006/relationships/image" Target="media/image104.PNG"/><Relationship Id="rId158" Type="http://schemas.openxmlformats.org/officeDocument/2006/relationships/image" Target="media/image124.PNG"/><Relationship Id="rId272" Type="http://schemas.openxmlformats.org/officeDocument/2006/relationships/image" Target="media/image207.png"/><Relationship Id="rId293" Type="http://schemas.openxmlformats.org/officeDocument/2006/relationships/image" Target="media/image226.png"/><Relationship Id="rId302" Type="http://schemas.openxmlformats.org/officeDocument/2006/relationships/image" Target="media/image235.png"/><Relationship Id="rId307" Type="http://schemas.openxmlformats.org/officeDocument/2006/relationships/image" Target="media/image265.png"/><Relationship Id="rId41" Type="http://schemas.openxmlformats.org/officeDocument/2006/relationships/image" Target="media/image19.jpeg"/><Relationship Id="rId62" Type="http://schemas.openxmlformats.org/officeDocument/2006/relationships/image" Target="cid:image002.png@01D125E4.CD8A9E40" TargetMode="External"/><Relationship Id="rId83" Type="http://schemas.openxmlformats.org/officeDocument/2006/relationships/image" Target="media/image63.png"/><Relationship Id="rId88" Type="http://schemas.openxmlformats.org/officeDocument/2006/relationships/image" Target="media/image66.jpe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19.PNG"/><Relationship Id="rId195" Type="http://schemas.openxmlformats.org/officeDocument/2006/relationships/image" Target="media/image141.jpeg"/><Relationship Id="rId209" Type="http://schemas.openxmlformats.org/officeDocument/2006/relationships/image" Target="media/image156.png"/><Relationship Id="rId190" Type="http://schemas.openxmlformats.org/officeDocument/2006/relationships/image" Target="media/image155.png"/><Relationship Id="rId204" Type="http://schemas.openxmlformats.org/officeDocument/2006/relationships/image" Target="media/image148.png"/><Relationship Id="rId220" Type="http://schemas.openxmlformats.org/officeDocument/2006/relationships/image" Target="media/image182.jpeg"/><Relationship Id="rId225" Type="http://schemas.openxmlformats.org/officeDocument/2006/relationships/image" Target="media/image169.jpeg"/><Relationship Id="rId241" Type="http://schemas.openxmlformats.org/officeDocument/2006/relationships/image" Target="media/image184.jpeg"/><Relationship Id="rId246" Type="http://schemas.openxmlformats.org/officeDocument/2006/relationships/image" Target="media/image188.png"/><Relationship Id="rId267" Type="http://schemas.openxmlformats.org/officeDocument/2006/relationships/image" Target="media/image203.png"/><Relationship Id="rId288" Type="http://schemas.openxmlformats.org/officeDocument/2006/relationships/image" Target="media/image221.png"/><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2.jpeg"/><Relationship Id="rId106" Type="http://schemas.openxmlformats.org/officeDocument/2006/relationships/image" Target="media/image73.JPG"/><Relationship Id="rId127" Type="http://schemas.openxmlformats.org/officeDocument/2006/relationships/image" Target="media/image94.JPG"/><Relationship Id="rId262" Type="http://schemas.openxmlformats.org/officeDocument/2006/relationships/image" Target="media/image200.png"/><Relationship Id="rId283" Type="http://schemas.openxmlformats.org/officeDocument/2006/relationships/image" Target="media/image217.png"/><Relationship Id="rId10" Type="http://schemas.openxmlformats.org/officeDocument/2006/relationships/webSettings" Target="webSettings.xml"/><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4.png"/><Relationship Id="rId78" Type="http://schemas.openxmlformats.org/officeDocument/2006/relationships/image" Target="media/image58.jpeg"/><Relationship Id="rId94" Type="http://schemas.openxmlformats.org/officeDocument/2006/relationships/image" Target="media/image60.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JPG"/><Relationship Id="rId143" Type="http://schemas.openxmlformats.org/officeDocument/2006/relationships/image" Target="media/image110.PNG"/><Relationship Id="rId148" Type="http://schemas.openxmlformats.org/officeDocument/2006/relationships/image" Target="media/image114.png"/><Relationship Id="rId164" Type="http://schemas.openxmlformats.org/officeDocument/2006/relationships/image" Target="media/image130.PNG"/><Relationship Id="rId185" Type="http://schemas.openxmlformats.org/officeDocument/2006/relationships/image" Target="media/image134.png"/><Relationship Id="rId4" Type="http://schemas.openxmlformats.org/officeDocument/2006/relationships/customXml" Target="../customXml/item4.xml"/><Relationship Id="rId9" Type="http://schemas.openxmlformats.org/officeDocument/2006/relationships/settings" Target="settings.xml"/><Relationship Id="rId210" Type="http://schemas.openxmlformats.org/officeDocument/2006/relationships/image" Target="media/image157.jpeg"/><Relationship Id="rId215" Type="http://schemas.openxmlformats.org/officeDocument/2006/relationships/image" Target="media/image161.png"/><Relationship Id="rId236" Type="http://schemas.openxmlformats.org/officeDocument/2006/relationships/image" Target="media/image198.png"/><Relationship Id="rId257" Type="http://schemas.openxmlformats.org/officeDocument/2006/relationships/image" Target="media/image218.jpeg"/><Relationship Id="rId278" Type="http://schemas.openxmlformats.org/officeDocument/2006/relationships/image" Target="media/image214.jpeg"/><Relationship Id="rId26" Type="http://schemas.openxmlformats.org/officeDocument/2006/relationships/image" Target="media/image8.jpeg"/><Relationship Id="rId231" Type="http://schemas.openxmlformats.org/officeDocument/2006/relationships/image" Target="media/image174.jpeg"/><Relationship Id="rId252" Type="http://schemas.openxmlformats.org/officeDocument/2006/relationships/image" Target="media/image194.png"/><Relationship Id="rId273" Type="http://schemas.openxmlformats.org/officeDocument/2006/relationships/image" Target="media/image208.png"/><Relationship Id="rId294" Type="http://schemas.openxmlformats.org/officeDocument/2006/relationships/image" Target="media/image227.png"/><Relationship Id="rId308" Type="http://schemas.openxmlformats.org/officeDocument/2006/relationships/image" Target="media/image240.jpeg"/><Relationship Id="rId47" Type="http://schemas.openxmlformats.org/officeDocument/2006/relationships/image" Target="media/image24.jpeg"/><Relationship Id="rId68" Type="http://schemas.openxmlformats.org/officeDocument/2006/relationships/image" Target="media/image41.jpeg"/><Relationship Id="rId89" Type="http://schemas.openxmlformats.org/officeDocument/2006/relationships/image" Target="media/image55.jpeg"/><Relationship Id="rId112" Type="http://schemas.openxmlformats.org/officeDocument/2006/relationships/image" Target="media/image79.jpg"/><Relationship Id="rId133" Type="http://schemas.openxmlformats.org/officeDocument/2006/relationships/image" Target="media/image100.PNG"/><Relationship Id="rId154" Type="http://schemas.openxmlformats.org/officeDocument/2006/relationships/image" Target="media/image120.PNG"/><Relationship Id="rId196" Type="http://schemas.openxmlformats.org/officeDocument/2006/relationships/image" Target="media/image161.jpeg"/><Relationship Id="rId200" Type="http://schemas.openxmlformats.org/officeDocument/2006/relationships/image" Target="media/image165.jpeg"/><Relationship Id="rId16" Type="http://schemas.openxmlformats.org/officeDocument/2006/relationships/footer" Target="footer3.xml"/><Relationship Id="rId221" Type="http://schemas.openxmlformats.org/officeDocument/2006/relationships/image" Target="media/image165.png"/><Relationship Id="rId242" Type="http://schemas.openxmlformats.org/officeDocument/2006/relationships/image" Target="media/image185.jpeg"/><Relationship Id="rId263" Type="http://schemas.openxmlformats.org/officeDocument/2006/relationships/image" Target="media/image201.jpeg"/><Relationship Id="rId284" Type="http://schemas.openxmlformats.org/officeDocument/2006/relationships/image" Target="media/image218.png"/><Relationship Id="rId37" Type="http://schemas.openxmlformats.org/officeDocument/2006/relationships/image" Target="media/image19.png"/><Relationship Id="rId58" Type="http://schemas.openxmlformats.org/officeDocument/2006/relationships/image" Target="media/image35.jpeg"/><Relationship Id="rId79" Type="http://schemas.openxmlformats.org/officeDocument/2006/relationships/image" Target="media/image48.jpeg"/><Relationship Id="rId102" Type="http://schemas.openxmlformats.org/officeDocument/2006/relationships/image" Target="media/image69.png"/><Relationship Id="rId123" Type="http://schemas.openxmlformats.org/officeDocument/2006/relationships/image" Target="media/image90.JPG"/><Relationship Id="rId144" Type="http://schemas.openxmlformats.org/officeDocument/2006/relationships/image" Target="media/image2.png"/><Relationship Id="rId90" Type="http://schemas.openxmlformats.org/officeDocument/2006/relationships/image" Target="media/image68.jpeg"/><Relationship Id="rId165" Type="http://schemas.openxmlformats.org/officeDocument/2006/relationships/image" Target="media/image131.png"/><Relationship Id="rId186" Type="http://schemas.openxmlformats.org/officeDocument/2006/relationships/image" Target="media/image151.png"/><Relationship Id="rId211" Type="http://schemas.openxmlformats.org/officeDocument/2006/relationships/image" Target="media/image163.jpeg"/><Relationship Id="rId232" Type="http://schemas.openxmlformats.org/officeDocument/2006/relationships/image" Target="media/image179.jpeg"/><Relationship Id="rId253" Type="http://schemas.openxmlformats.org/officeDocument/2006/relationships/hyperlink" Target="https://vaww.rtp.portal.va.gov/OQSV/10A4B/NUMI/enhanced/SitePages/Home.aspx" TargetMode="External"/><Relationship Id="rId274" Type="http://schemas.openxmlformats.org/officeDocument/2006/relationships/image" Target="media/image209.png"/><Relationship Id="rId295" Type="http://schemas.openxmlformats.org/officeDocument/2006/relationships/image" Target="media/image228.png"/><Relationship Id="rId309" Type="http://schemas.openxmlformats.org/officeDocument/2006/relationships/image" Target="media/image267.jpeg"/><Relationship Id="rId27" Type="http://schemas.openxmlformats.org/officeDocument/2006/relationships/image" Target="media/image9.jpeg"/><Relationship Id="rId48" Type="http://schemas.openxmlformats.org/officeDocument/2006/relationships/image" Target="media/image30.jpeg"/><Relationship Id="rId69" Type="http://schemas.openxmlformats.org/officeDocument/2006/relationships/image" Target="media/image45.jpeg"/><Relationship Id="rId113" Type="http://schemas.openxmlformats.org/officeDocument/2006/relationships/image" Target="media/image80.jpeg"/><Relationship Id="rId134" Type="http://schemas.openxmlformats.org/officeDocument/2006/relationships/image" Target="media/image101.PNG"/><Relationship Id="rId80" Type="http://schemas.openxmlformats.org/officeDocument/2006/relationships/image" Target="media/image49.jpeg"/><Relationship Id="rId155" Type="http://schemas.openxmlformats.org/officeDocument/2006/relationships/image" Target="media/image121.PNG"/><Relationship Id="rId197" Type="http://schemas.openxmlformats.org/officeDocument/2006/relationships/image" Target="media/image142.png"/><Relationship Id="rId201" Type="http://schemas.openxmlformats.org/officeDocument/2006/relationships/image" Target="media/image144.png"/><Relationship Id="rId222" Type="http://schemas.openxmlformats.org/officeDocument/2006/relationships/image" Target="media/image166.png"/><Relationship Id="rId243" Type="http://schemas.openxmlformats.org/officeDocument/2006/relationships/image" Target="media/image186.jpeg"/><Relationship Id="rId264" Type="http://schemas.openxmlformats.org/officeDocument/2006/relationships/image" Target="media/image205.jpeg"/><Relationship Id="rId285" Type="http://schemas.openxmlformats.org/officeDocument/2006/relationships/footer" Target="footer4.xml"/><Relationship Id="rId17" Type="http://schemas.openxmlformats.org/officeDocument/2006/relationships/image" Target="media/image4.png"/><Relationship Id="rId38" Type="http://schemas.openxmlformats.org/officeDocument/2006/relationships/image" Target="media/image16.jpeg"/><Relationship Id="rId59" Type="http://schemas.openxmlformats.org/officeDocument/2006/relationships/image" Target="media/image33.png"/><Relationship Id="rId103" Type="http://schemas.openxmlformats.org/officeDocument/2006/relationships/image" Target="media/image70.png"/><Relationship Id="rId124" Type="http://schemas.openxmlformats.org/officeDocument/2006/relationships/image" Target="media/image91.JPG"/><Relationship Id="rId310" Type="http://schemas.openxmlformats.org/officeDocument/2006/relationships/footer" Target="footer5.xml"/><Relationship Id="rId70" Type="http://schemas.openxmlformats.org/officeDocument/2006/relationships/image" Target="media/image42.png"/><Relationship Id="rId91" Type="http://schemas.openxmlformats.org/officeDocument/2006/relationships/image" Target="media/image57.jpeg"/><Relationship Id="rId145" Type="http://schemas.openxmlformats.org/officeDocument/2006/relationships/image" Target="media/image111.PNG"/><Relationship Id="rId187" Type="http://schemas.openxmlformats.org/officeDocument/2006/relationships/image" Target="media/image135.jpeg"/><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image" Target="media/image175.png"/><Relationship Id="rId254" Type="http://schemas.openxmlformats.org/officeDocument/2006/relationships/image" Target="media/image195.jpeg"/><Relationship Id="rId28" Type="http://schemas.openxmlformats.org/officeDocument/2006/relationships/image" Target="media/image10.jpeg"/><Relationship Id="rId49" Type="http://schemas.openxmlformats.org/officeDocument/2006/relationships/image" Target="media/image25.png"/><Relationship Id="rId114" Type="http://schemas.openxmlformats.org/officeDocument/2006/relationships/image" Target="media/image81.jpeg"/><Relationship Id="rId275" Type="http://schemas.openxmlformats.org/officeDocument/2006/relationships/image" Target="media/image210.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image" Target="media/image34.png"/><Relationship Id="rId81" Type="http://schemas.openxmlformats.org/officeDocument/2006/relationships/image" Target="media/image50.jpeg"/><Relationship Id="rId135" Type="http://schemas.openxmlformats.org/officeDocument/2006/relationships/image" Target="media/image102.PNG"/><Relationship Id="rId156" Type="http://schemas.openxmlformats.org/officeDocument/2006/relationships/image" Target="media/image122.PNG"/><Relationship Id="rId198" Type="http://schemas.openxmlformats.org/officeDocument/2006/relationships/image" Target="media/image163.png"/><Relationship Id="rId202" Type="http://schemas.openxmlformats.org/officeDocument/2006/relationships/image" Target="media/image145.png"/><Relationship Id="rId223" Type="http://schemas.openxmlformats.org/officeDocument/2006/relationships/image" Target="media/image167.jpeg"/><Relationship Id="rId244" Type="http://schemas.openxmlformats.org/officeDocument/2006/relationships/image" Target="media/image187.jpeg"/><Relationship Id="rId18" Type="http://schemas.openxmlformats.org/officeDocument/2006/relationships/image" Target="media/image5.jpeg"/><Relationship Id="rId39" Type="http://schemas.openxmlformats.org/officeDocument/2006/relationships/image" Target="media/image21.jpeg"/><Relationship Id="rId265" Type="http://schemas.openxmlformats.org/officeDocument/2006/relationships/image" Target="media/image202.jpeg"/><Relationship Id="rId286" Type="http://schemas.openxmlformats.org/officeDocument/2006/relationships/image" Target="media/image21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fc10853a-ab03-422f-986c-c3e75186d4d9">ZNAUD33T34AC-428-228</_dlc_DocId>
    <Artifact_x0020_Type xmlns="bbc9d6c8-2042-4188-ae6f-844073ccc4ad"/>
    <_dlc_DocIdUrl xmlns="fc10853a-ab03-422f-986c-c3e75186d4d9">
      <Url>https://vaww.portal2.va.gov/sites/fss/Vista-AA/_layouts/DocIdRedir.aspx?ID=ZNAUD33T34AC-428-228</Url>
      <Description>ZNAUD33T34AC-428-228</Description>
    </_dlc_DocIdUrl>
    <Owner xmlns="bbc9d6c8-2042-4188-ae6f-844073ccc4ad">
      <UserInfo>
        <DisplayName>VHAMASTER\vhaisdunnikg</DisplayName>
        <AccountId>18352</AccountId>
        <AccountType/>
      </UserInfo>
    </Owner>
    <_ResourceType xmlns="http://schemas.microsoft.com/sharepoint/v3/fields">Deliverable</_ResourceType>
    <Application xmlns="bbc9d6c8-2042-4188-ae6f-844073ccc4ad">
      <Value>NUMI</Value>
    </Application>
    <Task xmlns="bbc9d6c8-2042-4188-ae6f-844073ccc4ad"/>
    <Rational_x003f_ xmlns="bbc9d6c8-2042-4188-ae6f-844073ccc4ad">
      <Value>Posted</Value>
    </Rational_x003f_>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B45AB1244A19A4686CD3639E5AF3F8F" ma:contentTypeVersion="7" ma:contentTypeDescription="Create a new document." ma:contentTypeScope="" ma:versionID="3dba9939a36e8bf17bbe00e724e9fa9e">
  <xsd:schema xmlns:xsd="http://www.w3.org/2001/XMLSchema" xmlns:xs="http://www.w3.org/2001/XMLSchema" xmlns:p="http://schemas.microsoft.com/office/2006/metadata/properties" xmlns:ns2="fc10853a-ab03-422f-986c-c3e75186d4d9" xmlns:ns3="bbc9d6c8-2042-4188-ae6f-844073ccc4ad" xmlns:ns4="http://schemas.microsoft.com/sharepoint/v3/fields" targetNamespace="http://schemas.microsoft.com/office/2006/metadata/properties" ma:root="true" ma:fieldsID="f0f21007f57dbce6c5008ba313d99c17" ns2:_="" ns3:_="" ns4:_="">
    <xsd:import namespace="fc10853a-ab03-422f-986c-c3e75186d4d9"/>
    <xsd:import namespace="bbc9d6c8-2042-4188-ae6f-844073ccc4ad"/>
    <xsd:import namespace="http://schemas.microsoft.com/sharepoint/v3/fields"/>
    <xsd:element name="properties">
      <xsd:complexType>
        <xsd:sequence>
          <xsd:element name="documentManagement">
            <xsd:complexType>
              <xsd:all>
                <xsd:element ref="ns2:_dlc_DocId" minOccurs="0"/>
                <xsd:element ref="ns2:_dlc_DocIdUrl" minOccurs="0"/>
                <xsd:element ref="ns2:_dlc_DocIdPersistId" minOccurs="0"/>
                <xsd:element ref="ns3:Application" minOccurs="0"/>
                <xsd:element ref="ns3:Task" minOccurs="0"/>
                <xsd:element ref="ns3:Owner" minOccurs="0"/>
                <xsd:element ref="ns4:_ResourceType" minOccurs="0"/>
                <xsd:element ref="ns3:Rational_x003f_" minOccurs="0"/>
                <xsd:element ref="ns3:Artifac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10853a-ab03-422f-986c-c3e75186d4d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bc9d6c8-2042-4188-ae6f-844073ccc4ad" elementFormDefault="qualified">
    <xsd:import namespace="http://schemas.microsoft.com/office/2006/documentManagement/types"/>
    <xsd:import namespace="http://schemas.microsoft.com/office/infopath/2007/PartnerControls"/>
    <xsd:element name="Application" ma:index="11" nillable="true" ma:displayName="App/Service/Middleware" ma:internalName="Application">
      <xsd:complexType>
        <xsd:complexContent>
          <xsd:extension base="dms:MultiChoice">
            <xsd:sequence>
              <xsd:element name="Value" maxOccurs="unbounded" minOccurs="0" nillable="true">
                <xsd:simpleType>
                  <xsd:restriction base="dms:Choice">
                    <xsd:enumeration value="AcS"/>
                    <xsd:enumeration value="BMS"/>
                    <xsd:enumeration value="Cohort Extractors"/>
                    <xsd:enumeration value="EFR"/>
                    <xsd:enumeration value="HAIISS/PHSR"/>
                    <xsd:enumeration value="IAM"/>
                    <xsd:enumeration value="MDWS"/>
                    <xsd:enumeration value="MSSR"/>
                    <xsd:enumeration value="NUMI"/>
                    <xsd:enumeration value="SSO"/>
                    <xsd:enumeration value="TBI Registry"/>
                    <xsd:enumeration value="VIA"/>
                    <xsd:enumeration value="VistA"/>
                  </xsd:restriction>
                </xsd:simpleType>
              </xsd:element>
            </xsd:sequence>
          </xsd:extension>
        </xsd:complexContent>
      </xsd:complexType>
    </xsd:element>
    <xsd:element name="Task" ma:index="12" nillable="true" ma:displayName="Task" ma:internalName="Task">
      <xsd:complexType>
        <xsd:complexContent>
          <xsd:extension base="dms:MultiChoice">
            <xsd:sequence>
              <xsd:element name="Value" maxOccurs="unbounded" minOccurs="0" nillable="true">
                <xsd:simpleType>
                  <xsd:restriction base="dms:Choice">
                    <xsd:enumeration value="Assessment"/>
                    <xsd:enumeration value="Configuration"/>
                    <xsd:enumeration value="Deployment"/>
                    <xsd:enumeration value="Development"/>
                    <xsd:enumeration value="IOC"/>
                    <xsd:enumeration value="Migration"/>
                    <xsd:enumeration value="Project Management"/>
                    <xsd:enumeration value="Remediation"/>
                    <xsd:enumeration value="Requirements"/>
                    <xsd:enumeration value="SCA"/>
                    <xsd:enumeration value="Standardization"/>
                    <xsd:enumeration value="Testing"/>
                  </xsd:restriction>
                </xsd:simpleType>
              </xsd:element>
            </xsd:sequence>
          </xsd:extension>
        </xsd:complexContent>
      </xsd:complexType>
    </xsd:element>
    <xsd:element name="Owner" ma:index="13" nillable="true" ma:displayName="Owner" ma:list="UserInfo" ma:SharePointGroup="0" ma:internalName="Owner"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onal_x003f_" ma:index="15" nillable="true" ma:displayName="Rational?" ma:internalName="Rational_x003f_">
      <xsd:complexType>
        <xsd:complexContent>
          <xsd:extension base="dms:MultiChoice">
            <xsd:sequence>
              <xsd:element name="Value" maxOccurs="unbounded" minOccurs="0" nillable="true">
                <xsd:simpleType>
                  <xsd:restriction base="dms:Choice">
                    <xsd:enumeration value="Posted"/>
                  </xsd:restriction>
                </xsd:simpleType>
              </xsd:element>
            </xsd:sequence>
          </xsd:extension>
        </xsd:complexContent>
      </xsd:complexType>
    </xsd:element>
    <xsd:element name="Artifact_x0020_Type" ma:index="16" nillable="true" ma:displayName="Artifact Type" ma:internalName="Artifact_x0020_Type">
      <xsd:complexType>
        <xsd:complexContent>
          <xsd:extension base="dms:MultiChoice">
            <xsd:sequence>
              <xsd:element name="Value" maxOccurs="unbounded" minOccurs="0" nillable="true">
                <xsd:simpleType>
                  <xsd:restriction base="dms:Choice">
                    <xsd:enumeration value="Agenda"/>
                    <xsd:enumeration value="Assessment"/>
                    <xsd:enumeration value="BRD"/>
                    <xsd:enumeration value="Checklist"/>
                    <xsd:enumeration value="Contingency Plan"/>
                    <xsd:enumeration value="Data"/>
                    <xsd:enumeration value="Defect log"/>
                    <xsd:enumeration value="Diagram"/>
                    <xsd:enumeration value="Disaster Recovery Plan"/>
                    <xsd:enumeration value="Form"/>
                    <xsd:enumeration value="Guide"/>
                    <xsd:enumeration value="ICD"/>
                    <xsd:enumeration value="Implementation Plan"/>
                    <xsd:enumeration value="Installation Guide"/>
                    <xsd:enumeration value="Knowledge Transfer"/>
                    <xsd:enumeration value="Lessons Learned Reports"/>
                    <xsd:enumeration value="Minutes"/>
                    <xsd:enumeration value="National Deployment Addendum"/>
                    <xsd:enumeration value="Patch Description"/>
                    <xsd:enumeration value="Plan"/>
                    <xsd:enumeration value="POM"/>
                    <xsd:enumeration value="Presentation"/>
                    <xsd:enumeration value="PWS"/>
                    <xsd:enumeration value="Report"/>
                    <xsd:enumeration value="Request"/>
                    <xsd:enumeration value="Release Notes"/>
                    <xsd:enumeration value="Risk Management Plan"/>
                    <xsd:enumeration value="RSD"/>
                    <xsd:enumeration value="RTM"/>
                    <xsd:enumeration value="Schedule"/>
                    <xsd:enumeration value="SDD"/>
                    <xsd:enumeration value="Software Release Request"/>
                    <xsd:enumeration value="Security Guide"/>
                    <xsd:enumeration value="System Performance Reports"/>
                    <xsd:enumeration value="Template"/>
                    <xsd:enumeration value="Test Case"/>
                    <xsd:enumeration value="Technical Manual"/>
                    <xsd:enumeration value="TRR"/>
                    <xsd:enumeration value="Use Case/Story"/>
                    <xsd:enumeration value="User Guide"/>
                    <xsd:enumeration value="VDD"/>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sourceType" ma:index="14" nillable="true" ma:displayName="Resource Type" ma:description="A set of categories, functions, genres or aggregation levels" ma:format="Dropdown" ma:internalName="_ResourceType">
      <xsd:simpleType>
        <xsd:restriction base="dms:Choice">
          <xsd:enumeration value="Background"/>
          <xsd:enumeration value="Deliverable"/>
          <xsd:enumeration value="Environment"/>
          <xsd:enumeration value="Tea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6903D2-6B99-4197-83ED-0E21D255E53A}">
  <ds:schemaRefs>
    <ds:schemaRef ds:uri="http://schemas.microsoft.com/sharepoint/events"/>
  </ds:schemaRefs>
</ds:datastoreItem>
</file>

<file path=customXml/itemProps2.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3.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fc10853a-ab03-422f-986c-c3e75186d4d9"/>
    <ds:schemaRef ds:uri="bbc9d6c8-2042-4188-ae6f-844073ccc4ad"/>
    <ds:schemaRef ds:uri="http://schemas.microsoft.com/sharepoint/v3/fields"/>
  </ds:schemaRefs>
</ds:datastoreItem>
</file>

<file path=customXml/itemProps4.xml><?xml version="1.0" encoding="utf-8"?>
<ds:datastoreItem xmlns:ds="http://schemas.openxmlformats.org/officeDocument/2006/customXml" ds:itemID="{03817D62-C7E8-4F44-A3B7-8071F1642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10853a-ab03-422f-986c-c3e75186d4d9"/>
    <ds:schemaRef ds:uri="bbc9d6c8-2042-4188-ae6f-844073ccc4ad"/>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1700CCB-76C1-4BF6-88C1-437AAB588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196</Pages>
  <Words>49431</Words>
  <Characters>281763</Characters>
  <Application>Microsoft Office Word</Application>
  <DocSecurity>0</DocSecurity>
  <Lines>2348</Lines>
  <Paragraphs>661</Paragraphs>
  <ScaleCrop>false</ScaleCrop>
  <HeadingPairs>
    <vt:vector size="2" baseType="variant">
      <vt:variant>
        <vt:lpstr>Title</vt:lpstr>
      </vt:variant>
      <vt:variant>
        <vt:i4>1</vt:i4>
      </vt:variant>
    </vt:vector>
  </HeadingPairs>
  <TitlesOfParts>
    <vt:vector size="1" baseType="lpstr">
      <vt:lpstr>User Guide</vt:lpstr>
    </vt:vector>
  </TitlesOfParts>
  <Company>Veteran Affairs</Company>
  <LinksUpToDate>false</LinksUpToDate>
  <CharactersWithSpaces>330533</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User Guide Template</dc:subject>
  <dc:creator>Department of Veterans Affairs</dc:creator>
  <cp:lastModifiedBy>Department of Veterans Affairs</cp:lastModifiedBy>
  <cp:revision>9</cp:revision>
  <cp:lastPrinted>2017-06-06T19:23:00Z</cp:lastPrinted>
  <dcterms:created xsi:type="dcterms:W3CDTF">2017-11-29T14:29:00Z</dcterms:created>
  <dcterms:modified xsi:type="dcterms:W3CDTF">2018-01-16T16:30:00Z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4042549f-c01e-44bb-8010-cddd283b91e6</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Order">
    <vt:r8>14100</vt:r8>
  </property>
  <property fmtid="{D5CDD505-2E9C-101B-9397-08002B2CF9AE}" pid="24" name="LastSaved">
    <vt:filetime>2015-04-06T00:00:00Z</vt:filetime>
  </property>
  <property fmtid="{D5CDD505-2E9C-101B-9397-08002B2CF9AE}" pid="25" name="Created">
    <vt:filetime>2014-05-27T00:00:00Z</vt:filetime>
  </property>
  <property fmtid="{D5CDD505-2E9C-101B-9397-08002B2CF9AE}" pid="26" name="ContentTypeId">
    <vt:lpwstr>0x0101003B45AB1244A19A4686CD3639E5AF3F8F</vt:lpwstr>
  </property>
</Properties>
</file>